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3B9A81" w14:textId="77777777" w:rsidR="003C6D2F" w:rsidRPr="000B6820" w:rsidRDefault="003C6D2F" w:rsidP="003C6D2F">
      <w:pPr>
        <w:pStyle w:val="Corpodeltesto"/>
        <w:jc w:val="center"/>
        <w:rPr>
          <w:b/>
          <w:bCs/>
          <w:sz w:val="28"/>
          <w:szCs w:val="28"/>
        </w:rPr>
      </w:pPr>
      <w:r w:rsidRPr="000B6820">
        <w:rPr>
          <w:b/>
          <w:bCs/>
          <w:sz w:val="28"/>
          <w:szCs w:val="28"/>
        </w:rPr>
        <w:t>Integrating the Healthcare Enterprise</w:t>
      </w:r>
    </w:p>
    <w:p w14:paraId="15A349D5" w14:textId="77777777" w:rsidR="003C6D2F" w:rsidRPr="000B6820" w:rsidRDefault="003C6D2F" w:rsidP="003C6D2F">
      <w:pPr>
        <w:pStyle w:val="Corpodeltesto"/>
      </w:pPr>
    </w:p>
    <w:p w14:paraId="34542834" w14:textId="77777777" w:rsidR="003C6D2F" w:rsidRPr="000B6820" w:rsidRDefault="003C6D2F" w:rsidP="003C6D2F">
      <w:pPr>
        <w:pStyle w:val="Corpodeltesto"/>
        <w:jc w:val="center"/>
      </w:pPr>
      <w:r w:rsidRPr="000B6820">
        <w:rPr>
          <w:noProof/>
          <w:lang w:val="it-IT" w:eastAsia="it-IT"/>
        </w:rPr>
        <w:drawing>
          <wp:inline distT="0" distB="0" distL="0" distR="0" wp14:anchorId="12495A20" wp14:editId="23132F01">
            <wp:extent cx="1645920" cy="841375"/>
            <wp:effectExtent l="0" t="0" r="0" b="0"/>
            <wp:docPr id="5" name="Picture 5"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E_LOGO_for_tf-do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841375"/>
                    </a:xfrm>
                    <a:prstGeom prst="rect">
                      <a:avLst/>
                    </a:prstGeom>
                    <a:noFill/>
                    <a:ln>
                      <a:noFill/>
                    </a:ln>
                  </pic:spPr>
                </pic:pic>
              </a:graphicData>
            </a:graphic>
          </wp:inline>
        </w:drawing>
      </w:r>
    </w:p>
    <w:p w14:paraId="1B9712BB" w14:textId="77777777" w:rsidR="003C6D2F" w:rsidRPr="000B6820" w:rsidRDefault="003C6D2F" w:rsidP="003C6D2F">
      <w:pPr>
        <w:pStyle w:val="Corpodeltesto"/>
      </w:pPr>
    </w:p>
    <w:p w14:paraId="0DB6607C" w14:textId="1EB7E0D3" w:rsidR="003C6D2F" w:rsidRPr="000B6820" w:rsidRDefault="003C6D2F" w:rsidP="003C6D2F">
      <w:pPr>
        <w:pStyle w:val="Corpodeltesto"/>
        <w:jc w:val="center"/>
        <w:rPr>
          <w:b/>
          <w:sz w:val="44"/>
          <w:szCs w:val="44"/>
        </w:rPr>
      </w:pPr>
      <w:r w:rsidRPr="000B6820">
        <w:rPr>
          <w:b/>
          <w:sz w:val="44"/>
          <w:szCs w:val="44"/>
        </w:rPr>
        <w:t>IHE Patient Care Coordination</w:t>
      </w:r>
    </w:p>
    <w:p w14:paraId="28A032A4" w14:textId="77777777" w:rsidR="003C6D2F" w:rsidRPr="000B6820" w:rsidRDefault="003C6D2F" w:rsidP="003C6D2F">
      <w:pPr>
        <w:pStyle w:val="Corpodeltesto"/>
        <w:jc w:val="center"/>
        <w:rPr>
          <w:b/>
          <w:sz w:val="44"/>
          <w:szCs w:val="44"/>
        </w:rPr>
      </w:pPr>
      <w:r w:rsidRPr="000B6820">
        <w:rPr>
          <w:b/>
          <w:sz w:val="44"/>
          <w:szCs w:val="44"/>
        </w:rPr>
        <w:t>Technical Framework Supplement</w:t>
      </w:r>
    </w:p>
    <w:p w14:paraId="24C37CE5" w14:textId="77777777" w:rsidR="003C6D2F" w:rsidRPr="000B6820" w:rsidRDefault="003C6D2F" w:rsidP="003C6D2F">
      <w:pPr>
        <w:pStyle w:val="Corpodeltesto"/>
      </w:pPr>
    </w:p>
    <w:p w14:paraId="7A9B2352" w14:textId="77777777" w:rsidR="003C6D2F" w:rsidRPr="000B6820" w:rsidRDefault="003C6D2F" w:rsidP="003C6D2F">
      <w:pPr>
        <w:pStyle w:val="Corpodeltesto"/>
      </w:pPr>
    </w:p>
    <w:p w14:paraId="2CA70198" w14:textId="77777777" w:rsidR="003C6D2F" w:rsidRPr="000B6820" w:rsidRDefault="003C6D2F" w:rsidP="003C6D2F">
      <w:pPr>
        <w:pStyle w:val="Corpodeltesto"/>
      </w:pPr>
    </w:p>
    <w:p w14:paraId="1DF4E0FD" w14:textId="7707D551" w:rsidR="003C6D2F" w:rsidRPr="000B6820" w:rsidRDefault="003C6D2F" w:rsidP="003C6D2F">
      <w:pPr>
        <w:pStyle w:val="Corpodeltesto"/>
        <w:jc w:val="center"/>
        <w:rPr>
          <w:b/>
          <w:color w:val="000000" w:themeColor="text1"/>
          <w:sz w:val="44"/>
          <w:szCs w:val="44"/>
        </w:rPr>
      </w:pPr>
      <w:r w:rsidRPr="000B6820">
        <w:rPr>
          <w:b/>
          <w:color w:val="000000" w:themeColor="text1"/>
          <w:sz w:val="44"/>
          <w:szCs w:val="44"/>
        </w:rPr>
        <w:t>Cross-Enterprise Cardiovascular Heart Team Workflow Definition</w:t>
      </w:r>
    </w:p>
    <w:p w14:paraId="5668094C" w14:textId="397DB6A8" w:rsidR="003C6D2F" w:rsidRPr="000B6820" w:rsidRDefault="003C6D2F" w:rsidP="003C6D2F">
      <w:pPr>
        <w:pStyle w:val="Corpodeltesto"/>
        <w:jc w:val="center"/>
        <w:rPr>
          <w:b/>
          <w:color w:val="000000" w:themeColor="text1"/>
          <w:sz w:val="44"/>
          <w:szCs w:val="44"/>
        </w:rPr>
      </w:pPr>
      <w:r w:rsidRPr="000B6820">
        <w:rPr>
          <w:b/>
          <w:color w:val="000000" w:themeColor="text1"/>
          <w:sz w:val="44"/>
          <w:szCs w:val="44"/>
        </w:rPr>
        <w:t>(XCHT-WD)</w:t>
      </w:r>
    </w:p>
    <w:p w14:paraId="70399C12" w14:textId="77777777" w:rsidR="003C6D2F" w:rsidRPr="000B6820" w:rsidRDefault="003C6D2F" w:rsidP="003C6D2F">
      <w:pPr>
        <w:pStyle w:val="Corpodeltesto"/>
      </w:pPr>
    </w:p>
    <w:p w14:paraId="4D2956C6" w14:textId="77777777" w:rsidR="003C6D2F" w:rsidRPr="000B6820" w:rsidRDefault="003C6D2F" w:rsidP="003C6D2F">
      <w:pPr>
        <w:pStyle w:val="Corpodeltesto"/>
      </w:pPr>
    </w:p>
    <w:p w14:paraId="45F2C544" w14:textId="57B5AC24" w:rsidR="003C6D2F" w:rsidRPr="000B6820" w:rsidRDefault="003C6D2F" w:rsidP="003C6D2F">
      <w:pPr>
        <w:pStyle w:val="Corpodeltesto"/>
        <w:jc w:val="center"/>
        <w:rPr>
          <w:b/>
          <w:bCs/>
          <w:sz w:val="44"/>
          <w:szCs w:val="44"/>
        </w:rPr>
      </w:pPr>
      <w:r w:rsidRPr="000B6820">
        <w:rPr>
          <w:b/>
          <w:bCs/>
          <w:sz w:val="44"/>
          <w:szCs w:val="44"/>
        </w:rPr>
        <w:t>Draft for Public Comment</w:t>
      </w:r>
      <w:bookmarkStart w:id="0" w:name="_GoBack"/>
      <w:bookmarkEnd w:id="0"/>
      <w:r w:rsidRPr="000B6820">
        <w:rPr>
          <w:b/>
          <w:bCs/>
          <w:sz w:val="44"/>
          <w:szCs w:val="44"/>
        </w:rPr>
        <w:t xml:space="preserve"> </w:t>
      </w:r>
    </w:p>
    <w:p w14:paraId="0D86ABA8" w14:textId="77777777" w:rsidR="003C6D2F" w:rsidRPr="000B6820" w:rsidRDefault="003C6D2F" w:rsidP="003C6D2F"/>
    <w:p w14:paraId="0273F95E" w14:textId="77777777" w:rsidR="003C6D2F" w:rsidRPr="000B6820" w:rsidRDefault="003C6D2F" w:rsidP="003C6D2F"/>
    <w:p w14:paraId="36323A81" w14:textId="77777777" w:rsidR="003C6D2F" w:rsidRPr="000B6820" w:rsidRDefault="003C6D2F" w:rsidP="003C6D2F"/>
    <w:p w14:paraId="3FFB38EA" w14:textId="77777777" w:rsidR="003C6D2F" w:rsidRPr="000B6820" w:rsidRDefault="003C6D2F" w:rsidP="003C6D2F"/>
    <w:p w14:paraId="23C32F84" w14:textId="77777777" w:rsidR="003C6D2F" w:rsidRPr="000B6820" w:rsidRDefault="003C6D2F" w:rsidP="003C6D2F">
      <w:pPr>
        <w:pStyle w:val="Corpodeltesto"/>
      </w:pPr>
      <w:r w:rsidRPr="000B6820">
        <w:t>Date:</w:t>
      </w:r>
      <w:r w:rsidRPr="000B6820">
        <w:tab/>
      </w:r>
      <w:r w:rsidRPr="000B6820">
        <w:tab/>
        <w:t>May xx, 2016</w:t>
      </w:r>
    </w:p>
    <w:p w14:paraId="1202B1E0" w14:textId="314EFD6B" w:rsidR="003C6D2F" w:rsidRPr="000B6820" w:rsidRDefault="003C6D2F" w:rsidP="003C6D2F">
      <w:pPr>
        <w:pStyle w:val="Corpodeltesto"/>
      </w:pPr>
      <w:r w:rsidRPr="000B6820">
        <w:t>Author:</w:t>
      </w:r>
      <w:r w:rsidRPr="000B6820">
        <w:tab/>
        <w:t>PCC Technical Committee, Cardiology Technical Committee</w:t>
      </w:r>
    </w:p>
    <w:p w14:paraId="0C6E8677" w14:textId="77777777" w:rsidR="003C6D2F" w:rsidRPr="000B6820" w:rsidRDefault="003C6D2F" w:rsidP="003C6D2F">
      <w:pPr>
        <w:pStyle w:val="Corpodeltesto"/>
      </w:pPr>
      <w:r w:rsidRPr="000B6820">
        <w:t>Email:</w:t>
      </w:r>
      <w:r w:rsidRPr="000B6820">
        <w:tab/>
      </w:r>
      <w:r w:rsidRPr="000B6820">
        <w:tab/>
        <w:t xml:space="preserve">pcc@ihe.net </w:t>
      </w:r>
    </w:p>
    <w:p w14:paraId="07293D87" w14:textId="77777777" w:rsidR="003C6D2F" w:rsidRPr="000B6820" w:rsidRDefault="003C6D2F" w:rsidP="003C6D2F">
      <w:pPr>
        <w:pStyle w:val="Corpodeltesto"/>
      </w:pPr>
    </w:p>
    <w:p w14:paraId="542A23A8" w14:textId="77777777" w:rsidR="003C6D2F" w:rsidRPr="000B6820" w:rsidRDefault="003C6D2F" w:rsidP="003C6D2F">
      <w:pPr>
        <w:pStyle w:val="Corpodeltesto"/>
      </w:pPr>
    </w:p>
    <w:p w14:paraId="6FA6C609" w14:textId="77777777" w:rsidR="003C6D2F" w:rsidRPr="000B6820" w:rsidRDefault="003C6D2F" w:rsidP="003C6D2F">
      <w:pPr>
        <w:pStyle w:val="Corpodeltesto"/>
        <w:pBdr>
          <w:top w:val="single" w:sz="18" w:space="1" w:color="auto"/>
          <w:left w:val="single" w:sz="18" w:space="4" w:color="auto"/>
          <w:bottom w:val="single" w:sz="18" w:space="1" w:color="auto"/>
          <w:right w:val="single" w:sz="18" w:space="4" w:color="auto"/>
        </w:pBdr>
        <w:spacing w:line="276" w:lineRule="auto"/>
        <w:jc w:val="center"/>
      </w:pPr>
      <w:r w:rsidRPr="000B6820">
        <w:rPr>
          <w:b/>
        </w:rPr>
        <w:t xml:space="preserve">Please verify you have the most recent version of this document. </w:t>
      </w:r>
      <w:r w:rsidRPr="000B6820">
        <w:t xml:space="preserve">See </w:t>
      </w:r>
      <w:hyperlink r:id="rId10" w:history="1">
        <w:r w:rsidRPr="000B6820">
          <w:rPr>
            <w:rStyle w:val="Collegamentoipertestuale"/>
          </w:rPr>
          <w:t>here</w:t>
        </w:r>
      </w:hyperlink>
      <w:r w:rsidRPr="000B6820">
        <w:t xml:space="preserve"> for Trial Implementation and Final Text versions and </w:t>
      </w:r>
      <w:hyperlink r:id="rId11" w:history="1">
        <w:r w:rsidRPr="000B6820">
          <w:rPr>
            <w:rStyle w:val="Collegamentoipertestuale"/>
          </w:rPr>
          <w:t>here</w:t>
        </w:r>
      </w:hyperlink>
      <w:r w:rsidRPr="000B6820">
        <w:t xml:space="preserve"> for Public Comment versions.</w:t>
      </w:r>
    </w:p>
    <w:p w14:paraId="146C2D6A" w14:textId="341D4E5D" w:rsidR="003C6D2F" w:rsidRPr="000B6820" w:rsidRDefault="009D125C" w:rsidP="004B2F11">
      <w:pPr>
        <w:pStyle w:val="Corpodeltesto"/>
      </w:pPr>
      <w:r w:rsidRPr="000B6820">
        <w:br w:type="page"/>
      </w:r>
      <w:r w:rsidR="003C6D2F" w:rsidRPr="000B6820">
        <w:rPr>
          <w:rFonts w:ascii="Arial" w:hAnsi="Arial" w:cs="Arial"/>
          <w:b/>
          <w:kern w:val="28"/>
          <w:sz w:val="28"/>
          <w:szCs w:val="28"/>
        </w:rPr>
        <w:lastRenderedPageBreak/>
        <w:t>Foreword</w:t>
      </w:r>
    </w:p>
    <w:p w14:paraId="151707DD" w14:textId="77777777" w:rsidR="003C6D2F" w:rsidRPr="000B6820" w:rsidRDefault="003C6D2F" w:rsidP="003C6D2F">
      <w:pPr>
        <w:pStyle w:val="Corpodeltesto"/>
      </w:pPr>
      <w:r w:rsidRPr="000B6820">
        <w:t>This is a supplement to the IHE Patient Care Coordination Technical Framework V10.0. Each supplement undergoes a process of public comment and trial implementation before being incorporated into the volumes of the Technical Frameworks.</w:t>
      </w:r>
    </w:p>
    <w:p w14:paraId="2F956049" w14:textId="77777777" w:rsidR="003C6D2F" w:rsidRPr="000B6820" w:rsidRDefault="003C6D2F" w:rsidP="003C6D2F">
      <w:pPr>
        <w:pStyle w:val="Corpodeltesto"/>
      </w:pPr>
      <w:r w:rsidRPr="000B6820">
        <w:t xml:space="preserve">This supplement is published on May xx, 2016 for public comment. Comments are invited and may be submitted at </w:t>
      </w:r>
      <w:hyperlink r:id="rId12" w:history="1">
        <w:r w:rsidRPr="000B6820">
          <w:rPr>
            <w:rStyle w:val="Collegamentoipertestuale"/>
          </w:rPr>
          <w:t>http://www.ihe.net/PCC_Public_Comments</w:t>
        </w:r>
      </w:hyperlink>
      <w:r w:rsidRPr="000B6820">
        <w:t xml:space="preserve">. In order to be considered in development of the trial implementation version of the supplement, comments must be received by June xx, 2016. </w:t>
      </w:r>
    </w:p>
    <w:p w14:paraId="109B9070" w14:textId="77777777" w:rsidR="003C6D2F" w:rsidRPr="000B6820" w:rsidRDefault="003C6D2F" w:rsidP="003C6D2F">
      <w:pPr>
        <w:pStyle w:val="Corpodeltesto"/>
      </w:pPr>
      <w:r w:rsidRPr="000B6820">
        <w:t xml:space="preserve">This supplement describes changes to the existing technical framework documents. </w:t>
      </w:r>
    </w:p>
    <w:p w14:paraId="3B00C9D7" w14:textId="77777777" w:rsidR="003C6D2F" w:rsidRPr="000B6820" w:rsidRDefault="003C6D2F" w:rsidP="003C6D2F">
      <w:pPr>
        <w:pStyle w:val="Corpodeltesto"/>
      </w:pPr>
      <w:r w:rsidRPr="000B6820">
        <w:t>“Boxed” instructions like the sample below indicate to the Volume Editor how to integrate the relevant section(s) into the relevant Technical Framework volume.</w:t>
      </w:r>
    </w:p>
    <w:p w14:paraId="284C1CF1" w14:textId="77777777" w:rsidR="003C6D2F" w:rsidRPr="000B6820" w:rsidRDefault="003C6D2F" w:rsidP="003C6D2F">
      <w:pPr>
        <w:pStyle w:val="EditorInstructions"/>
      </w:pPr>
      <w:r w:rsidRPr="000B6820">
        <w:t>Amend Section X.X by the following:</w:t>
      </w:r>
    </w:p>
    <w:p w14:paraId="0AFF093E" w14:textId="77777777" w:rsidR="003C6D2F" w:rsidRPr="000B6820" w:rsidRDefault="003C6D2F" w:rsidP="003C6D2F">
      <w:pPr>
        <w:pStyle w:val="Corpodeltesto"/>
      </w:pPr>
      <w:r w:rsidRPr="000B6820">
        <w:t xml:space="preserve">Where the amendment adds text, make the added text </w:t>
      </w:r>
      <w:r w:rsidRPr="000B6820">
        <w:rPr>
          <w:rStyle w:val="InsertText"/>
        </w:rPr>
        <w:t>bold underline</w:t>
      </w:r>
      <w:r w:rsidRPr="000B6820">
        <w:t xml:space="preserve">. Where the amendment removes text, make the removed text </w:t>
      </w:r>
      <w:r w:rsidRPr="000B6820">
        <w:rPr>
          <w:rStyle w:val="DeleteText"/>
        </w:rPr>
        <w:t>bold strikethrough</w:t>
      </w:r>
      <w:r w:rsidRPr="000B6820">
        <w:t>. When entire new sections are added, introduce with editor’s instructions to “add new text” or similar, which for readability are not bolded or underlined.</w:t>
      </w:r>
    </w:p>
    <w:p w14:paraId="75125222" w14:textId="77777777" w:rsidR="003C6D2F" w:rsidRPr="000B6820" w:rsidRDefault="003C6D2F" w:rsidP="003C6D2F">
      <w:pPr>
        <w:pStyle w:val="Corpodeltesto"/>
      </w:pPr>
    </w:p>
    <w:p w14:paraId="5AE5CE8C" w14:textId="77777777" w:rsidR="003C6D2F" w:rsidRPr="000B6820" w:rsidRDefault="003C6D2F" w:rsidP="003C6D2F">
      <w:pPr>
        <w:pStyle w:val="Corpodeltesto"/>
      </w:pPr>
      <w:r w:rsidRPr="000B6820">
        <w:t xml:space="preserve">General information about IHE can be found at: </w:t>
      </w:r>
      <w:hyperlink r:id="rId13" w:history="1">
        <w:r w:rsidRPr="000B6820">
          <w:rPr>
            <w:rStyle w:val="Collegamentoipertestuale"/>
          </w:rPr>
          <w:t>http://ihe.net</w:t>
        </w:r>
      </w:hyperlink>
      <w:r w:rsidRPr="000B6820">
        <w:t>.</w:t>
      </w:r>
    </w:p>
    <w:p w14:paraId="3D31B5CA" w14:textId="77777777" w:rsidR="003C6D2F" w:rsidRPr="000B6820" w:rsidRDefault="003C6D2F" w:rsidP="003C6D2F">
      <w:pPr>
        <w:pStyle w:val="Corpodeltesto"/>
      </w:pPr>
      <w:r w:rsidRPr="000B6820">
        <w:t xml:space="preserve">Information about the IHE Patient Care Coordination domain can be found at: </w:t>
      </w:r>
      <w:hyperlink r:id="rId14" w:history="1">
        <w:r w:rsidRPr="000B6820">
          <w:rPr>
            <w:rStyle w:val="Collegamentoipertestuale"/>
          </w:rPr>
          <w:t>http://ihe.net/IHE_Domains</w:t>
        </w:r>
      </w:hyperlink>
      <w:r w:rsidRPr="000B6820">
        <w:t>.</w:t>
      </w:r>
    </w:p>
    <w:p w14:paraId="3717D38F" w14:textId="77777777" w:rsidR="003C6D2F" w:rsidRPr="000B6820" w:rsidRDefault="003C6D2F" w:rsidP="003C6D2F">
      <w:pPr>
        <w:pStyle w:val="Corpodeltesto"/>
      </w:pPr>
      <w:r w:rsidRPr="000B6820">
        <w:t xml:space="preserve">Information about the organization of IHE Technical Frameworks and Supplements and the process used to create them can be found at: </w:t>
      </w:r>
      <w:hyperlink r:id="rId15" w:history="1">
        <w:r w:rsidRPr="000B6820">
          <w:rPr>
            <w:rStyle w:val="Collegamentoipertestuale"/>
          </w:rPr>
          <w:t>http://ihe.net/IHE_Process</w:t>
        </w:r>
      </w:hyperlink>
      <w:r w:rsidRPr="000B6820">
        <w:t xml:space="preserve"> and </w:t>
      </w:r>
      <w:hyperlink r:id="rId16" w:history="1">
        <w:r w:rsidRPr="000B6820">
          <w:rPr>
            <w:rStyle w:val="Collegamentoipertestuale"/>
          </w:rPr>
          <w:t>http://ihe.net/Profiles</w:t>
        </w:r>
      </w:hyperlink>
      <w:r w:rsidRPr="000B6820">
        <w:t>.</w:t>
      </w:r>
    </w:p>
    <w:p w14:paraId="281BF23D" w14:textId="1763331D" w:rsidR="003C6D2F" w:rsidRPr="000B6820" w:rsidRDefault="003C6D2F" w:rsidP="003C6D2F">
      <w:pPr>
        <w:pStyle w:val="Corpodeltesto"/>
      </w:pPr>
      <w:r w:rsidRPr="000B6820">
        <w:t xml:space="preserve">The current version of the IHE IT Infrastructure Technical Framework can be found at: </w:t>
      </w:r>
      <w:bookmarkStart w:id="1" w:name="OLE_LINK5"/>
      <w:bookmarkStart w:id="2" w:name="OLE_LINK6"/>
      <w:r w:rsidRPr="000B6820">
        <w:fldChar w:fldCharType="begin"/>
      </w:r>
      <w:r w:rsidRPr="000B6820">
        <w:instrText xml:space="preserve"> HYPERLINK "http://ihe.net/Technical_Frameworks/" </w:instrText>
      </w:r>
      <w:r w:rsidRPr="000B6820">
        <w:fldChar w:fldCharType="separate"/>
      </w:r>
      <w:r w:rsidRPr="000B6820">
        <w:rPr>
          <w:rStyle w:val="Collegamentoipertestuale"/>
        </w:rPr>
        <w:t>http://ihe.net/Technical_Frameworks</w:t>
      </w:r>
      <w:r w:rsidRPr="000B6820">
        <w:fldChar w:fldCharType="end"/>
      </w:r>
      <w:bookmarkEnd w:id="1"/>
      <w:bookmarkEnd w:id="2"/>
      <w:r w:rsidRPr="000B6820">
        <w:t>.</w:t>
      </w:r>
    </w:p>
    <w:p w14:paraId="3D95D37B" w14:textId="77777777" w:rsidR="00BE5916" w:rsidRPr="000B6820" w:rsidRDefault="00BE5916" w:rsidP="003C6D2F">
      <w:pPr>
        <w:pStyle w:val="Corpodeltesto"/>
      </w:pPr>
    </w:p>
    <w:p w14:paraId="37DEE2B6" w14:textId="19A355EC" w:rsidR="00D85A7B" w:rsidRPr="000B6820" w:rsidRDefault="009813A1" w:rsidP="00597DB2">
      <w:pPr>
        <w:pStyle w:val="Titolosommario"/>
      </w:pPr>
      <w:r w:rsidRPr="000B6820">
        <w:br w:type="page"/>
      </w:r>
      <w:r w:rsidR="003C6D2F" w:rsidRPr="000B6820">
        <w:lastRenderedPageBreak/>
        <w:t>CONTENTS</w:t>
      </w:r>
    </w:p>
    <w:p w14:paraId="7CAC2F76" w14:textId="77777777" w:rsidR="004D69C3" w:rsidRPr="000B6820" w:rsidRDefault="004D69C3" w:rsidP="00597DB2"/>
    <w:p w14:paraId="6123E7CA" w14:textId="6F21E32D" w:rsidR="003E1469" w:rsidRDefault="00CF508D">
      <w:pPr>
        <w:pStyle w:val="Sommario1"/>
        <w:rPr>
          <w:rFonts w:asciiTheme="minorHAnsi" w:eastAsiaTheme="minorEastAsia" w:hAnsiTheme="minorHAnsi" w:cstheme="minorBidi"/>
          <w:noProof/>
          <w:sz w:val="22"/>
          <w:szCs w:val="22"/>
        </w:rPr>
      </w:pPr>
      <w:r w:rsidRPr="000B6820">
        <w:rPr>
          <w:b/>
          <w:bCs/>
          <w:caps/>
        </w:rPr>
        <w:fldChar w:fldCharType="begin"/>
      </w:r>
      <w:r w:rsidRPr="000B6820">
        <w:instrText xml:space="preserve"> TOC \o "2-7" \h \z \t "Heading 1,1,Appendix Heading 2,2,Appendix Heading 1,1,Appendix Heading 3,3,Glossary,1,Part Title,1" </w:instrText>
      </w:r>
      <w:r w:rsidRPr="000B6820">
        <w:rPr>
          <w:b/>
          <w:bCs/>
          <w:caps/>
        </w:rPr>
        <w:fldChar w:fldCharType="separate"/>
      </w:r>
      <w:hyperlink w:anchor="_Toc450673854" w:history="1">
        <w:r w:rsidR="003E1469" w:rsidRPr="00025F13">
          <w:rPr>
            <w:rStyle w:val="Collegamentoipertestuale"/>
            <w:noProof/>
          </w:rPr>
          <w:t>Introduction to this Supplement</w:t>
        </w:r>
        <w:r w:rsidR="003E1469">
          <w:rPr>
            <w:noProof/>
            <w:webHidden/>
          </w:rPr>
          <w:tab/>
        </w:r>
        <w:r w:rsidR="003E1469">
          <w:rPr>
            <w:noProof/>
            <w:webHidden/>
          </w:rPr>
          <w:fldChar w:fldCharType="begin"/>
        </w:r>
        <w:r w:rsidR="003E1469">
          <w:rPr>
            <w:noProof/>
            <w:webHidden/>
          </w:rPr>
          <w:instrText xml:space="preserve"> PAGEREF _Toc450673854 \h </w:instrText>
        </w:r>
        <w:r w:rsidR="003E1469">
          <w:rPr>
            <w:noProof/>
            <w:webHidden/>
          </w:rPr>
        </w:r>
        <w:r w:rsidR="003E1469">
          <w:rPr>
            <w:noProof/>
            <w:webHidden/>
          </w:rPr>
          <w:fldChar w:fldCharType="separate"/>
        </w:r>
        <w:r w:rsidR="003E1469">
          <w:rPr>
            <w:noProof/>
            <w:webHidden/>
          </w:rPr>
          <w:t>9</w:t>
        </w:r>
        <w:r w:rsidR="003E1469">
          <w:rPr>
            <w:noProof/>
            <w:webHidden/>
          </w:rPr>
          <w:fldChar w:fldCharType="end"/>
        </w:r>
      </w:hyperlink>
    </w:p>
    <w:p w14:paraId="39800BF2" w14:textId="362D73AA" w:rsidR="003E1469" w:rsidRDefault="003E1469">
      <w:pPr>
        <w:pStyle w:val="Sommario2"/>
        <w:rPr>
          <w:rFonts w:asciiTheme="minorHAnsi" w:eastAsiaTheme="minorEastAsia" w:hAnsiTheme="minorHAnsi" w:cstheme="minorBidi"/>
          <w:noProof/>
          <w:sz w:val="22"/>
          <w:szCs w:val="22"/>
        </w:rPr>
      </w:pPr>
      <w:hyperlink w:anchor="_Toc450673855" w:history="1">
        <w:r w:rsidRPr="00025F13">
          <w:rPr>
            <w:rStyle w:val="Collegamentoipertestuale"/>
            <w:noProof/>
          </w:rPr>
          <w:t>Open Issues and Questions</w:t>
        </w:r>
        <w:r>
          <w:rPr>
            <w:noProof/>
            <w:webHidden/>
          </w:rPr>
          <w:tab/>
        </w:r>
        <w:r>
          <w:rPr>
            <w:noProof/>
            <w:webHidden/>
          </w:rPr>
          <w:fldChar w:fldCharType="begin"/>
        </w:r>
        <w:r>
          <w:rPr>
            <w:noProof/>
            <w:webHidden/>
          </w:rPr>
          <w:instrText xml:space="preserve"> PAGEREF _Toc450673855 \h </w:instrText>
        </w:r>
        <w:r>
          <w:rPr>
            <w:noProof/>
            <w:webHidden/>
          </w:rPr>
        </w:r>
        <w:r>
          <w:rPr>
            <w:noProof/>
            <w:webHidden/>
          </w:rPr>
          <w:fldChar w:fldCharType="separate"/>
        </w:r>
        <w:r>
          <w:rPr>
            <w:noProof/>
            <w:webHidden/>
          </w:rPr>
          <w:t>9</w:t>
        </w:r>
        <w:r>
          <w:rPr>
            <w:noProof/>
            <w:webHidden/>
          </w:rPr>
          <w:fldChar w:fldCharType="end"/>
        </w:r>
      </w:hyperlink>
    </w:p>
    <w:p w14:paraId="00571B69" w14:textId="49C2A112" w:rsidR="003E1469" w:rsidRDefault="003E1469">
      <w:pPr>
        <w:pStyle w:val="Sommario2"/>
        <w:rPr>
          <w:rFonts w:asciiTheme="minorHAnsi" w:eastAsiaTheme="minorEastAsia" w:hAnsiTheme="minorHAnsi" w:cstheme="minorBidi"/>
          <w:noProof/>
          <w:sz w:val="22"/>
          <w:szCs w:val="22"/>
        </w:rPr>
      </w:pPr>
      <w:hyperlink w:anchor="_Toc450673856" w:history="1">
        <w:r w:rsidRPr="00025F13">
          <w:rPr>
            <w:rStyle w:val="Collegamentoipertestuale"/>
            <w:noProof/>
          </w:rPr>
          <w:t>Closed Issues</w:t>
        </w:r>
        <w:r>
          <w:rPr>
            <w:noProof/>
            <w:webHidden/>
          </w:rPr>
          <w:tab/>
        </w:r>
        <w:r>
          <w:rPr>
            <w:noProof/>
            <w:webHidden/>
          </w:rPr>
          <w:fldChar w:fldCharType="begin"/>
        </w:r>
        <w:r>
          <w:rPr>
            <w:noProof/>
            <w:webHidden/>
          </w:rPr>
          <w:instrText xml:space="preserve"> PAGEREF _Toc450673856 \h </w:instrText>
        </w:r>
        <w:r>
          <w:rPr>
            <w:noProof/>
            <w:webHidden/>
          </w:rPr>
        </w:r>
        <w:r>
          <w:rPr>
            <w:noProof/>
            <w:webHidden/>
          </w:rPr>
          <w:fldChar w:fldCharType="separate"/>
        </w:r>
        <w:r>
          <w:rPr>
            <w:noProof/>
            <w:webHidden/>
          </w:rPr>
          <w:t>9</w:t>
        </w:r>
        <w:r>
          <w:rPr>
            <w:noProof/>
            <w:webHidden/>
          </w:rPr>
          <w:fldChar w:fldCharType="end"/>
        </w:r>
      </w:hyperlink>
    </w:p>
    <w:p w14:paraId="28C32C1D" w14:textId="5BD9260E" w:rsidR="003E1469" w:rsidRDefault="003E1469">
      <w:pPr>
        <w:pStyle w:val="Sommario1"/>
        <w:rPr>
          <w:rFonts w:asciiTheme="minorHAnsi" w:eastAsiaTheme="minorEastAsia" w:hAnsiTheme="minorHAnsi" w:cstheme="minorBidi"/>
          <w:noProof/>
          <w:sz w:val="22"/>
          <w:szCs w:val="22"/>
        </w:rPr>
      </w:pPr>
      <w:hyperlink w:anchor="_Toc450673857" w:history="1">
        <w:r w:rsidRPr="00025F13">
          <w:rPr>
            <w:rStyle w:val="Collegamentoipertestuale"/>
            <w:noProof/>
          </w:rPr>
          <w:t>Volume 1 – Profiles</w:t>
        </w:r>
        <w:r>
          <w:rPr>
            <w:noProof/>
            <w:webHidden/>
          </w:rPr>
          <w:tab/>
        </w:r>
        <w:r>
          <w:rPr>
            <w:noProof/>
            <w:webHidden/>
          </w:rPr>
          <w:fldChar w:fldCharType="begin"/>
        </w:r>
        <w:r>
          <w:rPr>
            <w:noProof/>
            <w:webHidden/>
          </w:rPr>
          <w:instrText xml:space="preserve"> PAGEREF _Toc450673857 \h </w:instrText>
        </w:r>
        <w:r>
          <w:rPr>
            <w:noProof/>
            <w:webHidden/>
          </w:rPr>
        </w:r>
        <w:r>
          <w:rPr>
            <w:noProof/>
            <w:webHidden/>
          </w:rPr>
          <w:fldChar w:fldCharType="separate"/>
        </w:r>
        <w:r>
          <w:rPr>
            <w:noProof/>
            <w:webHidden/>
          </w:rPr>
          <w:t>10</w:t>
        </w:r>
        <w:r>
          <w:rPr>
            <w:noProof/>
            <w:webHidden/>
          </w:rPr>
          <w:fldChar w:fldCharType="end"/>
        </w:r>
      </w:hyperlink>
    </w:p>
    <w:p w14:paraId="62802B60" w14:textId="5B449A60" w:rsidR="003E1469" w:rsidRDefault="003E1469">
      <w:pPr>
        <w:pStyle w:val="Sommario2"/>
        <w:rPr>
          <w:rFonts w:asciiTheme="minorHAnsi" w:eastAsiaTheme="minorEastAsia" w:hAnsiTheme="minorHAnsi" w:cstheme="minorBidi"/>
          <w:noProof/>
          <w:sz w:val="22"/>
          <w:szCs w:val="22"/>
        </w:rPr>
      </w:pPr>
      <w:hyperlink w:anchor="_Toc450673858" w:history="1">
        <w:r w:rsidRPr="00025F13">
          <w:rPr>
            <w:rStyle w:val="Collegamentoipertestuale"/>
            <w:noProof/>
          </w:rPr>
          <w:t>Copyright Permission</w:t>
        </w:r>
        <w:r>
          <w:rPr>
            <w:noProof/>
            <w:webHidden/>
          </w:rPr>
          <w:tab/>
        </w:r>
        <w:r>
          <w:rPr>
            <w:noProof/>
            <w:webHidden/>
          </w:rPr>
          <w:fldChar w:fldCharType="begin"/>
        </w:r>
        <w:r>
          <w:rPr>
            <w:noProof/>
            <w:webHidden/>
          </w:rPr>
          <w:instrText xml:space="preserve"> PAGEREF _Toc450673858 \h </w:instrText>
        </w:r>
        <w:r>
          <w:rPr>
            <w:noProof/>
            <w:webHidden/>
          </w:rPr>
        </w:r>
        <w:r>
          <w:rPr>
            <w:noProof/>
            <w:webHidden/>
          </w:rPr>
          <w:fldChar w:fldCharType="separate"/>
        </w:r>
        <w:r>
          <w:rPr>
            <w:noProof/>
            <w:webHidden/>
          </w:rPr>
          <w:t>10</w:t>
        </w:r>
        <w:r>
          <w:rPr>
            <w:noProof/>
            <w:webHidden/>
          </w:rPr>
          <w:fldChar w:fldCharType="end"/>
        </w:r>
      </w:hyperlink>
    </w:p>
    <w:p w14:paraId="6A0CFE1B" w14:textId="16C2799A" w:rsidR="003E1469" w:rsidRDefault="003E1469">
      <w:pPr>
        <w:pStyle w:val="Sommario2"/>
        <w:rPr>
          <w:rFonts w:asciiTheme="minorHAnsi" w:eastAsiaTheme="minorEastAsia" w:hAnsiTheme="minorHAnsi" w:cstheme="minorBidi"/>
          <w:noProof/>
          <w:sz w:val="22"/>
          <w:szCs w:val="22"/>
        </w:rPr>
      </w:pPr>
      <w:hyperlink w:anchor="_Toc450673859" w:history="1">
        <w:r w:rsidRPr="00025F13">
          <w:rPr>
            <w:rStyle w:val="Collegamentoipertestuale"/>
            <w:noProof/>
          </w:rPr>
          <w:t>Domain-specific additions</w:t>
        </w:r>
        <w:r>
          <w:rPr>
            <w:noProof/>
            <w:webHidden/>
          </w:rPr>
          <w:tab/>
        </w:r>
        <w:r>
          <w:rPr>
            <w:noProof/>
            <w:webHidden/>
          </w:rPr>
          <w:fldChar w:fldCharType="begin"/>
        </w:r>
        <w:r>
          <w:rPr>
            <w:noProof/>
            <w:webHidden/>
          </w:rPr>
          <w:instrText xml:space="preserve"> PAGEREF _Toc450673859 \h </w:instrText>
        </w:r>
        <w:r>
          <w:rPr>
            <w:noProof/>
            <w:webHidden/>
          </w:rPr>
        </w:r>
        <w:r>
          <w:rPr>
            <w:noProof/>
            <w:webHidden/>
          </w:rPr>
          <w:fldChar w:fldCharType="separate"/>
        </w:r>
        <w:r>
          <w:rPr>
            <w:noProof/>
            <w:webHidden/>
          </w:rPr>
          <w:t>10</w:t>
        </w:r>
        <w:r>
          <w:rPr>
            <w:noProof/>
            <w:webHidden/>
          </w:rPr>
          <w:fldChar w:fldCharType="end"/>
        </w:r>
      </w:hyperlink>
    </w:p>
    <w:p w14:paraId="0F7D31CC" w14:textId="34A344ED" w:rsidR="003E1469" w:rsidRDefault="003E1469">
      <w:pPr>
        <w:pStyle w:val="Sommario1"/>
        <w:rPr>
          <w:rFonts w:asciiTheme="minorHAnsi" w:eastAsiaTheme="minorEastAsia" w:hAnsiTheme="minorHAnsi" w:cstheme="minorBidi"/>
          <w:noProof/>
          <w:sz w:val="22"/>
          <w:szCs w:val="22"/>
        </w:rPr>
      </w:pPr>
      <w:hyperlink w:anchor="_Toc450673860" w:history="1">
        <w:r w:rsidRPr="00025F13">
          <w:rPr>
            <w:rStyle w:val="Collegamentoipertestuale"/>
            <w:noProof/>
          </w:rPr>
          <w:t>X Cross-Enterprise Cardiovascular Heart Team (XCHT-WD) Profile</w:t>
        </w:r>
        <w:r>
          <w:rPr>
            <w:noProof/>
            <w:webHidden/>
          </w:rPr>
          <w:tab/>
        </w:r>
        <w:r>
          <w:rPr>
            <w:noProof/>
            <w:webHidden/>
          </w:rPr>
          <w:fldChar w:fldCharType="begin"/>
        </w:r>
        <w:r>
          <w:rPr>
            <w:noProof/>
            <w:webHidden/>
          </w:rPr>
          <w:instrText xml:space="preserve"> PAGEREF _Toc450673860 \h </w:instrText>
        </w:r>
        <w:r>
          <w:rPr>
            <w:noProof/>
            <w:webHidden/>
          </w:rPr>
        </w:r>
        <w:r>
          <w:rPr>
            <w:noProof/>
            <w:webHidden/>
          </w:rPr>
          <w:fldChar w:fldCharType="separate"/>
        </w:r>
        <w:r>
          <w:rPr>
            <w:noProof/>
            <w:webHidden/>
          </w:rPr>
          <w:t>11</w:t>
        </w:r>
        <w:r>
          <w:rPr>
            <w:noProof/>
            <w:webHidden/>
          </w:rPr>
          <w:fldChar w:fldCharType="end"/>
        </w:r>
      </w:hyperlink>
    </w:p>
    <w:p w14:paraId="50EC065F" w14:textId="673F60BF" w:rsidR="003E1469" w:rsidRDefault="003E1469">
      <w:pPr>
        <w:pStyle w:val="Sommario2"/>
        <w:rPr>
          <w:rFonts w:asciiTheme="minorHAnsi" w:eastAsiaTheme="minorEastAsia" w:hAnsiTheme="minorHAnsi" w:cstheme="minorBidi"/>
          <w:noProof/>
          <w:sz w:val="22"/>
          <w:szCs w:val="22"/>
        </w:rPr>
      </w:pPr>
      <w:hyperlink w:anchor="_Toc450673861" w:history="1">
        <w:r w:rsidRPr="00025F13">
          <w:rPr>
            <w:rStyle w:val="Collegamentoipertestuale"/>
            <w:noProof/>
          </w:rPr>
          <w:t>X.1 XCHT-WD Actors, Transactions, and Content Modules</w:t>
        </w:r>
        <w:r>
          <w:rPr>
            <w:noProof/>
            <w:webHidden/>
          </w:rPr>
          <w:tab/>
        </w:r>
        <w:r>
          <w:rPr>
            <w:noProof/>
            <w:webHidden/>
          </w:rPr>
          <w:fldChar w:fldCharType="begin"/>
        </w:r>
        <w:r>
          <w:rPr>
            <w:noProof/>
            <w:webHidden/>
          </w:rPr>
          <w:instrText xml:space="preserve"> PAGEREF _Toc450673861 \h </w:instrText>
        </w:r>
        <w:r>
          <w:rPr>
            <w:noProof/>
            <w:webHidden/>
          </w:rPr>
        </w:r>
        <w:r>
          <w:rPr>
            <w:noProof/>
            <w:webHidden/>
          </w:rPr>
          <w:fldChar w:fldCharType="separate"/>
        </w:r>
        <w:r>
          <w:rPr>
            <w:noProof/>
            <w:webHidden/>
          </w:rPr>
          <w:t>12</w:t>
        </w:r>
        <w:r>
          <w:rPr>
            <w:noProof/>
            <w:webHidden/>
          </w:rPr>
          <w:fldChar w:fldCharType="end"/>
        </w:r>
      </w:hyperlink>
    </w:p>
    <w:p w14:paraId="09BD4B3F" w14:textId="40392C09" w:rsidR="003E1469" w:rsidRDefault="003E1469">
      <w:pPr>
        <w:pStyle w:val="Sommario3"/>
        <w:rPr>
          <w:rFonts w:asciiTheme="minorHAnsi" w:eastAsiaTheme="minorEastAsia" w:hAnsiTheme="minorHAnsi" w:cstheme="minorBidi"/>
          <w:noProof/>
          <w:sz w:val="22"/>
          <w:szCs w:val="22"/>
        </w:rPr>
      </w:pPr>
      <w:hyperlink w:anchor="_Toc450673862" w:history="1">
        <w:r w:rsidRPr="00025F13">
          <w:rPr>
            <w:rStyle w:val="Collegamentoipertestuale"/>
            <w:bCs/>
            <w:noProof/>
          </w:rPr>
          <w:t>X.1.1 Actor Descriptions and Actor Profile Requirements</w:t>
        </w:r>
        <w:r>
          <w:rPr>
            <w:noProof/>
            <w:webHidden/>
          </w:rPr>
          <w:tab/>
        </w:r>
        <w:r>
          <w:rPr>
            <w:noProof/>
            <w:webHidden/>
          </w:rPr>
          <w:fldChar w:fldCharType="begin"/>
        </w:r>
        <w:r>
          <w:rPr>
            <w:noProof/>
            <w:webHidden/>
          </w:rPr>
          <w:instrText xml:space="preserve"> PAGEREF _Toc450673862 \h </w:instrText>
        </w:r>
        <w:r>
          <w:rPr>
            <w:noProof/>
            <w:webHidden/>
          </w:rPr>
        </w:r>
        <w:r>
          <w:rPr>
            <w:noProof/>
            <w:webHidden/>
          </w:rPr>
          <w:fldChar w:fldCharType="separate"/>
        </w:r>
        <w:r>
          <w:rPr>
            <w:noProof/>
            <w:webHidden/>
          </w:rPr>
          <w:t>13</w:t>
        </w:r>
        <w:r>
          <w:rPr>
            <w:noProof/>
            <w:webHidden/>
          </w:rPr>
          <w:fldChar w:fldCharType="end"/>
        </w:r>
      </w:hyperlink>
    </w:p>
    <w:p w14:paraId="3DFC7678" w14:textId="475C4F13" w:rsidR="003E1469" w:rsidRDefault="003E1469">
      <w:pPr>
        <w:pStyle w:val="Sommario4"/>
        <w:rPr>
          <w:rFonts w:asciiTheme="minorHAnsi" w:eastAsiaTheme="minorEastAsia" w:hAnsiTheme="minorHAnsi" w:cstheme="minorBidi"/>
          <w:noProof/>
          <w:sz w:val="22"/>
          <w:szCs w:val="22"/>
        </w:rPr>
      </w:pPr>
      <w:hyperlink w:anchor="_Toc450673863" w:history="1">
        <w:r w:rsidRPr="00025F13">
          <w:rPr>
            <w:rStyle w:val="Collegamentoipertestuale"/>
            <w:bCs/>
            <w:noProof/>
          </w:rPr>
          <w:t>X.1.1.1 Heart Team Requester</w:t>
        </w:r>
        <w:r>
          <w:rPr>
            <w:noProof/>
            <w:webHidden/>
          </w:rPr>
          <w:tab/>
        </w:r>
        <w:r>
          <w:rPr>
            <w:noProof/>
            <w:webHidden/>
          </w:rPr>
          <w:fldChar w:fldCharType="begin"/>
        </w:r>
        <w:r>
          <w:rPr>
            <w:noProof/>
            <w:webHidden/>
          </w:rPr>
          <w:instrText xml:space="preserve"> PAGEREF _Toc450673863 \h </w:instrText>
        </w:r>
        <w:r>
          <w:rPr>
            <w:noProof/>
            <w:webHidden/>
          </w:rPr>
        </w:r>
        <w:r>
          <w:rPr>
            <w:noProof/>
            <w:webHidden/>
          </w:rPr>
          <w:fldChar w:fldCharType="separate"/>
        </w:r>
        <w:r>
          <w:rPr>
            <w:noProof/>
            <w:webHidden/>
          </w:rPr>
          <w:t>13</w:t>
        </w:r>
        <w:r>
          <w:rPr>
            <w:noProof/>
            <w:webHidden/>
          </w:rPr>
          <w:fldChar w:fldCharType="end"/>
        </w:r>
      </w:hyperlink>
    </w:p>
    <w:p w14:paraId="1959B77B" w14:textId="6ACB2074" w:rsidR="003E1469" w:rsidRDefault="003E1469">
      <w:pPr>
        <w:pStyle w:val="Sommario4"/>
        <w:rPr>
          <w:rFonts w:asciiTheme="minorHAnsi" w:eastAsiaTheme="minorEastAsia" w:hAnsiTheme="minorHAnsi" w:cstheme="minorBidi"/>
          <w:noProof/>
          <w:sz w:val="22"/>
          <w:szCs w:val="22"/>
        </w:rPr>
      </w:pPr>
      <w:hyperlink w:anchor="_Toc450673864" w:history="1">
        <w:r w:rsidRPr="00025F13">
          <w:rPr>
            <w:rStyle w:val="Collegamentoipertestuale"/>
            <w:bCs/>
            <w:noProof/>
          </w:rPr>
          <w:t>X.1.1.2 Heart Team Manager</w:t>
        </w:r>
        <w:r>
          <w:rPr>
            <w:noProof/>
            <w:webHidden/>
          </w:rPr>
          <w:tab/>
        </w:r>
        <w:r>
          <w:rPr>
            <w:noProof/>
            <w:webHidden/>
          </w:rPr>
          <w:fldChar w:fldCharType="begin"/>
        </w:r>
        <w:r>
          <w:rPr>
            <w:noProof/>
            <w:webHidden/>
          </w:rPr>
          <w:instrText xml:space="preserve"> PAGEREF _Toc450673864 \h </w:instrText>
        </w:r>
        <w:r>
          <w:rPr>
            <w:noProof/>
            <w:webHidden/>
          </w:rPr>
        </w:r>
        <w:r>
          <w:rPr>
            <w:noProof/>
            <w:webHidden/>
          </w:rPr>
          <w:fldChar w:fldCharType="separate"/>
        </w:r>
        <w:r>
          <w:rPr>
            <w:noProof/>
            <w:webHidden/>
          </w:rPr>
          <w:t>14</w:t>
        </w:r>
        <w:r>
          <w:rPr>
            <w:noProof/>
            <w:webHidden/>
          </w:rPr>
          <w:fldChar w:fldCharType="end"/>
        </w:r>
      </w:hyperlink>
    </w:p>
    <w:p w14:paraId="21E0B404" w14:textId="702B3A07" w:rsidR="003E1469" w:rsidRDefault="003E1469">
      <w:pPr>
        <w:pStyle w:val="Sommario4"/>
        <w:rPr>
          <w:rFonts w:asciiTheme="minorHAnsi" w:eastAsiaTheme="minorEastAsia" w:hAnsiTheme="minorHAnsi" w:cstheme="minorBidi"/>
          <w:noProof/>
          <w:sz w:val="22"/>
          <w:szCs w:val="22"/>
        </w:rPr>
      </w:pPr>
      <w:hyperlink w:anchor="_Toc450673865" w:history="1">
        <w:r w:rsidRPr="00025F13">
          <w:rPr>
            <w:rStyle w:val="Collegamentoipertestuale"/>
            <w:bCs/>
            <w:noProof/>
          </w:rPr>
          <w:t>X.1.1.3 Heart Team Participant</w:t>
        </w:r>
        <w:r>
          <w:rPr>
            <w:noProof/>
            <w:webHidden/>
          </w:rPr>
          <w:tab/>
        </w:r>
        <w:r>
          <w:rPr>
            <w:noProof/>
            <w:webHidden/>
          </w:rPr>
          <w:fldChar w:fldCharType="begin"/>
        </w:r>
        <w:r>
          <w:rPr>
            <w:noProof/>
            <w:webHidden/>
          </w:rPr>
          <w:instrText xml:space="preserve"> PAGEREF _Toc450673865 \h </w:instrText>
        </w:r>
        <w:r>
          <w:rPr>
            <w:noProof/>
            <w:webHidden/>
          </w:rPr>
        </w:r>
        <w:r>
          <w:rPr>
            <w:noProof/>
            <w:webHidden/>
          </w:rPr>
          <w:fldChar w:fldCharType="separate"/>
        </w:r>
        <w:r>
          <w:rPr>
            <w:noProof/>
            <w:webHidden/>
          </w:rPr>
          <w:t>14</w:t>
        </w:r>
        <w:r>
          <w:rPr>
            <w:noProof/>
            <w:webHidden/>
          </w:rPr>
          <w:fldChar w:fldCharType="end"/>
        </w:r>
      </w:hyperlink>
    </w:p>
    <w:p w14:paraId="4466B81F" w14:textId="4D62B0D6" w:rsidR="003E1469" w:rsidRDefault="003E1469">
      <w:pPr>
        <w:pStyle w:val="Sommario2"/>
        <w:rPr>
          <w:rFonts w:asciiTheme="minorHAnsi" w:eastAsiaTheme="minorEastAsia" w:hAnsiTheme="minorHAnsi" w:cstheme="minorBidi"/>
          <w:noProof/>
          <w:sz w:val="22"/>
          <w:szCs w:val="22"/>
        </w:rPr>
      </w:pPr>
      <w:hyperlink w:anchor="_Toc450673866" w:history="1">
        <w:r w:rsidRPr="00025F13">
          <w:rPr>
            <w:rStyle w:val="Collegamentoipertestuale"/>
            <w:noProof/>
          </w:rPr>
          <w:t>X.2 XCHT-WD Actor Options</w:t>
        </w:r>
        <w:r>
          <w:rPr>
            <w:noProof/>
            <w:webHidden/>
          </w:rPr>
          <w:tab/>
        </w:r>
        <w:r>
          <w:rPr>
            <w:noProof/>
            <w:webHidden/>
          </w:rPr>
          <w:fldChar w:fldCharType="begin"/>
        </w:r>
        <w:r>
          <w:rPr>
            <w:noProof/>
            <w:webHidden/>
          </w:rPr>
          <w:instrText xml:space="preserve"> PAGEREF _Toc450673866 \h </w:instrText>
        </w:r>
        <w:r>
          <w:rPr>
            <w:noProof/>
            <w:webHidden/>
          </w:rPr>
        </w:r>
        <w:r>
          <w:rPr>
            <w:noProof/>
            <w:webHidden/>
          </w:rPr>
          <w:fldChar w:fldCharType="separate"/>
        </w:r>
        <w:r>
          <w:rPr>
            <w:noProof/>
            <w:webHidden/>
          </w:rPr>
          <w:t>14</w:t>
        </w:r>
        <w:r>
          <w:rPr>
            <w:noProof/>
            <w:webHidden/>
          </w:rPr>
          <w:fldChar w:fldCharType="end"/>
        </w:r>
      </w:hyperlink>
    </w:p>
    <w:p w14:paraId="33B25FB8" w14:textId="21AE3894" w:rsidR="003E1469" w:rsidRDefault="003E1469">
      <w:pPr>
        <w:pStyle w:val="Sommario2"/>
        <w:rPr>
          <w:rFonts w:asciiTheme="minorHAnsi" w:eastAsiaTheme="minorEastAsia" w:hAnsiTheme="minorHAnsi" w:cstheme="minorBidi"/>
          <w:noProof/>
          <w:sz w:val="22"/>
          <w:szCs w:val="22"/>
        </w:rPr>
      </w:pPr>
      <w:hyperlink w:anchor="_Toc450673867" w:history="1">
        <w:r w:rsidRPr="00025F13">
          <w:rPr>
            <w:rStyle w:val="Collegamentoipertestuale"/>
            <w:noProof/>
          </w:rPr>
          <w:t>X.3 XCHT-WD Required Actor Groupings</w:t>
        </w:r>
        <w:r>
          <w:rPr>
            <w:noProof/>
            <w:webHidden/>
          </w:rPr>
          <w:tab/>
        </w:r>
        <w:r>
          <w:rPr>
            <w:noProof/>
            <w:webHidden/>
          </w:rPr>
          <w:fldChar w:fldCharType="begin"/>
        </w:r>
        <w:r>
          <w:rPr>
            <w:noProof/>
            <w:webHidden/>
          </w:rPr>
          <w:instrText xml:space="preserve"> PAGEREF _Toc450673867 \h </w:instrText>
        </w:r>
        <w:r>
          <w:rPr>
            <w:noProof/>
            <w:webHidden/>
          </w:rPr>
        </w:r>
        <w:r>
          <w:rPr>
            <w:noProof/>
            <w:webHidden/>
          </w:rPr>
          <w:fldChar w:fldCharType="separate"/>
        </w:r>
        <w:r>
          <w:rPr>
            <w:noProof/>
            <w:webHidden/>
          </w:rPr>
          <w:t>14</w:t>
        </w:r>
        <w:r>
          <w:rPr>
            <w:noProof/>
            <w:webHidden/>
          </w:rPr>
          <w:fldChar w:fldCharType="end"/>
        </w:r>
      </w:hyperlink>
    </w:p>
    <w:p w14:paraId="5D0EE33E" w14:textId="7DDAAC50" w:rsidR="003E1469" w:rsidRDefault="003E1469">
      <w:pPr>
        <w:pStyle w:val="Sommario2"/>
        <w:rPr>
          <w:rFonts w:asciiTheme="minorHAnsi" w:eastAsiaTheme="minorEastAsia" w:hAnsiTheme="minorHAnsi" w:cstheme="minorBidi"/>
          <w:noProof/>
          <w:sz w:val="22"/>
          <w:szCs w:val="22"/>
        </w:rPr>
      </w:pPr>
      <w:hyperlink w:anchor="_Toc450673868" w:history="1">
        <w:r w:rsidRPr="00025F13">
          <w:rPr>
            <w:rStyle w:val="Collegamentoipertestuale"/>
            <w:noProof/>
          </w:rPr>
          <w:t>X.4 XCHT-WD Overview</w:t>
        </w:r>
        <w:r>
          <w:rPr>
            <w:noProof/>
            <w:webHidden/>
          </w:rPr>
          <w:tab/>
        </w:r>
        <w:r>
          <w:rPr>
            <w:noProof/>
            <w:webHidden/>
          </w:rPr>
          <w:fldChar w:fldCharType="begin"/>
        </w:r>
        <w:r>
          <w:rPr>
            <w:noProof/>
            <w:webHidden/>
          </w:rPr>
          <w:instrText xml:space="preserve"> PAGEREF _Toc450673868 \h </w:instrText>
        </w:r>
        <w:r>
          <w:rPr>
            <w:noProof/>
            <w:webHidden/>
          </w:rPr>
        </w:r>
        <w:r>
          <w:rPr>
            <w:noProof/>
            <w:webHidden/>
          </w:rPr>
          <w:fldChar w:fldCharType="separate"/>
        </w:r>
        <w:r>
          <w:rPr>
            <w:noProof/>
            <w:webHidden/>
          </w:rPr>
          <w:t>16</w:t>
        </w:r>
        <w:r>
          <w:rPr>
            <w:noProof/>
            <w:webHidden/>
          </w:rPr>
          <w:fldChar w:fldCharType="end"/>
        </w:r>
      </w:hyperlink>
    </w:p>
    <w:p w14:paraId="1F30B3B7" w14:textId="6BCD44B3" w:rsidR="003E1469" w:rsidRDefault="003E1469">
      <w:pPr>
        <w:pStyle w:val="Sommario3"/>
        <w:rPr>
          <w:rFonts w:asciiTheme="minorHAnsi" w:eastAsiaTheme="minorEastAsia" w:hAnsiTheme="minorHAnsi" w:cstheme="minorBidi"/>
          <w:noProof/>
          <w:sz w:val="22"/>
          <w:szCs w:val="22"/>
        </w:rPr>
      </w:pPr>
      <w:hyperlink w:anchor="_Toc450673869" w:history="1">
        <w:r w:rsidRPr="00025F13">
          <w:rPr>
            <w:rStyle w:val="Collegamentoipertestuale"/>
            <w:noProof/>
          </w:rPr>
          <w:t>X.4.1 Concepts</w:t>
        </w:r>
        <w:r>
          <w:rPr>
            <w:noProof/>
            <w:webHidden/>
          </w:rPr>
          <w:tab/>
        </w:r>
        <w:r>
          <w:rPr>
            <w:noProof/>
            <w:webHidden/>
          </w:rPr>
          <w:fldChar w:fldCharType="begin"/>
        </w:r>
        <w:r>
          <w:rPr>
            <w:noProof/>
            <w:webHidden/>
          </w:rPr>
          <w:instrText xml:space="preserve"> PAGEREF _Toc450673869 \h </w:instrText>
        </w:r>
        <w:r>
          <w:rPr>
            <w:noProof/>
            <w:webHidden/>
          </w:rPr>
        </w:r>
        <w:r>
          <w:rPr>
            <w:noProof/>
            <w:webHidden/>
          </w:rPr>
          <w:fldChar w:fldCharType="separate"/>
        </w:r>
        <w:r>
          <w:rPr>
            <w:noProof/>
            <w:webHidden/>
          </w:rPr>
          <w:t>17</w:t>
        </w:r>
        <w:r>
          <w:rPr>
            <w:noProof/>
            <w:webHidden/>
          </w:rPr>
          <w:fldChar w:fldCharType="end"/>
        </w:r>
      </w:hyperlink>
    </w:p>
    <w:p w14:paraId="2A6B466D" w14:textId="2F24E1FF" w:rsidR="003E1469" w:rsidRDefault="003E1469">
      <w:pPr>
        <w:pStyle w:val="Sommario4"/>
        <w:rPr>
          <w:rFonts w:asciiTheme="minorHAnsi" w:eastAsiaTheme="minorEastAsia" w:hAnsiTheme="minorHAnsi" w:cstheme="minorBidi"/>
          <w:noProof/>
          <w:sz w:val="22"/>
          <w:szCs w:val="22"/>
        </w:rPr>
      </w:pPr>
      <w:hyperlink w:anchor="_Toc450673870" w:history="1">
        <w:r w:rsidRPr="00025F13">
          <w:rPr>
            <w:rStyle w:val="Collegamentoipertestuale"/>
            <w:noProof/>
          </w:rPr>
          <w:t>X.4.1.1 Heart Team</w:t>
        </w:r>
        <w:r>
          <w:rPr>
            <w:noProof/>
            <w:webHidden/>
          </w:rPr>
          <w:tab/>
        </w:r>
        <w:r>
          <w:rPr>
            <w:noProof/>
            <w:webHidden/>
          </w:rPr>
          <w:fldChar w:fldCharType="begin"/>
        </w:r>
        <w:r>
          <w:rPr>
            <w:noProof/>
            <w:webHidden/>
          </w:rPr>
          <w:instrText xml:space="preserve"> PAGEREF _Toc450673870 \h </w:instrText>
        </w:r>
        <w:r>
          <w:rPr>
            <w:noProof/>
            <w:webHidden/>
          </w:rPr>
        </w:r>
        <w:r>
          <w:rPr>
            <w:noProof/>
            <w:webHidden/>
          </w:rPr>
          <w:fldChar w:fldCharType="separate"/>
        </w:r>
        <w:r>
          <w:rPr>
            <w:noProof/>
            <w:webHidden/>
          </w:rPr>
          <w:t>17</w:t>
        </w:r>
        <w:r>
          <w:rPr>
            <w:noProof/>
            <w:webHidden/>
          </w:rPr>
          <w:fldChar w:fldCharType="end"/>
        </w:r>
      </w:hyperlink>
    </w:p>
    <w:p w14:paraId="7079A05B" w14:textId="28FF9A38" w:rsidR="003E1469" w:rsidRDefault="003E1469">
      <w:pPr>
        <w:pStyle w:val="Sommario4"/>
        <w:rPr>
          <w:rFonts w:asciiTheme="minorHAnsi" w:eastAsiaTheme="minorEastAsia" w:hAnsiTheme="minorHAnsi" w:cstheme="minorBidi"/>
          <w:noProof/>
          <w:sz w:val="22"/>
          <w:szCs w:val="22"/>
        </w:rPr>
      </w:pPr>
      <w:hyperlink w:anchor="_Toc450673871" w:history="1">
        <w:r w:rsidRPr="00025F13">
          <w:rPr>
            <w:rStyle w:val="Collegamentoipertestuale"/>
            <w:noProof/>
          </w:rPr>
          <w:t>X.4.1.2 HT Documents</w:t>
        </w:r>
        <w:r>
          <w:rPr>
            <w:noProof/>
            <w:webHidden/>
          </w:rPr>
          <w:tab/>
        </w:r>
        <w:r>
          <w:rPr>
            <w:noProof/>
            <w:webHidden/>
          </w:rPr>
          <w:fldChar w:fldCharType="begin"/>
        </w:r>
        <w:r>
          <w:rPr>
            <w:noProof/>
            <w:webHidden/>
          </w:rPr>
          <w:instrText xml:space="preserve"> PAGEREF _Toc450673871 \h </w:instrText>
        </w:r>
        <w:r>
          <w:rPr>
            <w:noProof/>
            <w:webHidden/>
          </w:rPr>
        </w:r>
        <w:r>
          <w:rPr>
            <w:noProof/>
            <w:webHidden/>
          </w:rPr>
          <w:fldChar w:fldCharType="separate"/>
        </w:r>
        <w:r>
          <w:rPr>
            <w:noProof/>
            <w:webHidden/>
          </w:rPr>
          <w:t>17</w:t>
        </w:r>
        <w:r>
          <w:rPr>
            <w:noProof/>
            <w:webHidden/>
          </w:rPr>
          <w:fldChar w:fldCharType="end"/>
        </w:r>
      </w:hyperlink>
    </w:p>
    <w:p w14:paraId="0509BE52" w14:textId="46D44433" w:rsidR="003E1469" w:rsidRDefault="003E1469">
      <w:pPr>
        <w:pStyle w:val="Sommario4"/>
        <w:rPr>
          <w:rFonts w:asciiTheme="minorHAnsi" w:eastAsiaTheme="minorEastAsia" w:hAnsiTheme="minorHAnsi" w:cstheme="minorBidi"/>
          <w:noProof/>
          <w:sz w:val="22"/>
          <w:szCs w:val="22"/>
        </w:rPr>
      </w:pPr>
      <w:hyperlink w:anchor="_Toc450673872" w:history="1">
        <w:r w:rsidRPr="00025F13">
          <w:rPr>
            <w:rStyle w:val="Collegamentoipertestuale"/>
            <w:noProof/>
          </w:rPr>
          <w:t>X.4.1.3 XDW Workflow Definition Profile representation</w:t>
        </w:r>
        <w:r>
          <w:rPr>
            <w:noProof/>
            <w:webHidden/>
          </w:rPr>
          <w:tab/>
        </w:r>
        <w:r>
          <w:rPr>
            <w:noProof/>
            <w:webHidden/>
          </w:rPr>
          <w:fldChar w:fldCharType="begin"/>
        </w:r>
        <w:r>
          <w:rPr>
            <w:noProof/>
            <w:webHidden/>
          </w:rPr>
          <w:instrText xml:space="preserve"> PAGEREF _Toc450673872 \h </w:instrText>
        </w:r>
        <w:r>
          <w:rPr>
            <w:noProof/>
            <w:webHidden/>
          </w:rPr>
        </w:r>
        <w:r>
          <w:rPr>
            <w:noProof/>
            <w:webHidden/>
          </w:rPr>
          <w:fldChar w:fldCharType="separate"/>
        </w:r>
        <w:r>
          <w:rPr>
            <w:noProof/>
            <w:webHidden/>
          </w:rPr>
          <w:t>18</w:t>
        </w:r>
        <w:r>
          <w:rPr>
            <w:noProof/>
            <w:webHidden/>
          </w:rPr>
          <w:fldChar w:fldCharType="end"/>
        </w:r>
      </w:hyperlink>
    </w:p>
    <w:p w14:paraId="61D6FB9F" w14:textId="10E4494C" w:rsidR="003E1469" w:rsidRDefault="003E1469">
      <w:pPr>
        <w:pStyle w:val="Sommario4"/>
        <w:rPr>
          <w:rFonts w:asciiTheme="minorHAnsi" w:eastAsiaTheme="minorEastAsia" w:hAnsiTheme="minorHAnsi" w:cstheme="minorBidi"/>
          <w:noProof/>
          <w:sz w:val="22"/>
          <w:szCs w:val="22"/>
        </w:rPr>
      </w:pPr>
      <w:hyperlink w:anchor="_Toc450673873" w:history="1">
        <w:r w:rsidRPr="00025F13">
          <w:rPr>
            <w:rStyle w:val="Collegamentoipertestuale"/>
            <w:noProof/>
          </w:rPr>
          <w:t>X.4.1.4 Delivery of  Notifications</w:t>
        </w:r>
        <w:r>
          <w:rPr>
            <w:noProof/>
            <w:webHidden/>
          </w:rPr>
          <w:tab/>
        </w:r>
        <w:r>
          <w:rPr>
            <w:noProof/>
            <w:webHidden/>
          </w:rPr>
          <w:fldChar w:fldCharType="begin"/>
        </w:r>
        <w:r>
          <w:rPr>
            <w:noProof/>
            <w:webHidden/>
          </w:rPr>
          <w:instrText xml:space="preserve"> PAGEREF _Toc450673873 \h </w:instrText>
        </w:r>
        <w:r>
          <w:rPr>
            <w:noProof/>
            <w:webHidden/>
          </w:rPr>
        </w:r>
        <w:r>
          <w:rPr>
            <w:noProof/>
            <w:webHidden/>
          </w:rPr>
          <w:fldChar w:fldCharType="separate"/>
        </w:r>
        <w:r>
          <w:rPr>
            <w:noProof/>
            <w:webHidden/>
          </w:rPr>
          <w:t>25</w:t>
        </w:r>
        <w:r>
          <w:rPr>
            <w:noProof/>
            <w:webHidden/>
          </w:rPr>
          <w:fldChar w:fldCharType="end"/>
        </w:r>
      </w:hyperlink>
    </w:p>
    <w:p w14:paraId="0F7FE692" w14:textId="26BAA83F" w:rsidR="003E1469" w:rsidRDefault="003E1469">
      <w:pPr>
        <w:pStyle w:val="Sommario5"/>
        <w:rPr>
          <w:rFonts w:asciiTheme="minorHAnsi" w:eastAsiaTheme="minorEastAsia" w:hAnsiTheme="minorHAnsi" w:cstheme="minorBidi"/>
          <w:noProof/>
          <w:sz w:val="22"/>
          <w:szCs w:val="22"/>
        </w:rPr>
      </w:pPr>
      <w:hyperlink w:anchor="_Toc450673874" w:history="1">
        <w:r w:rsidRPr="00025F13">
          <w:rPr>
            <w:rStyle w:val="Collegamentoipertestuale"/>
            <w:noProof/>
          </w:rPr>
          <w:t>X.4.1.4.1 Workflow Status Update Notification for the HT Requester</w:t>
        </w:r>
        <w:r>
          <w:rPr>
            <w:noProof/>
            <w:webHidden/>
          </w:rPr>
          <w:tab/>
        </w:r>
        <w:r>
          <w:rPr>
            <w:noProof/>
            <w:webHidden/>
          </w:rPr>
          <w:fldChar w:fldCharType="begin"/>
        </w:r>
        <w:r>
          <w:rPr>
            <w:noProof/>
            <w:webHidden/>
          </w:rPr>
          <w:instrText xml:space="preserve"> PAGEREF _Toc450673874 \h </w:instrText>
        </w:r>
        <w:r>
          <w:rPr>
            <w:noProof/>
            <w:webHidden/>
          </w:rPr>
        </w:r>
        <w:r>
          <w:rPr>
            <w:noProof/>
            <w:webHidden/>
          </w:rPr>
          <w:fldChar w:fldCharType="separate"/>
        </w:r>
        <w:r>
          <w:rPr>
            <w:noProof/>
            <w:webHidden/>
          </w:rPr>
          <w:t>25</w:t>
        </w:r>
        <w:r>
          <w:rPr>
            <w:noProof/>
            <w:webHidden/>
          </w:rPr>
          <w:fldChar w:fldCharType="end"/>
        </w:r>
      </w:hyperlink>
    </w:p>
    <w:p w14:paraId="38BD206B" w14:textId="400D58CE" w:rsidR="003E1469" w:rsidRDefault="003E1469">
      <w:pPr>
        <w:pStyle w:val="Sommario5"/>
        <w:rPr>
          <w:rFonts w:asciiTheme="minorHAnsi" w:eastAsiaTheme="minorEastAsia" w:hAnsiTheme="minorHAnsi" w:cstheme="minorBidi"/>
          <w:noProof/>
          <w:sz w:val="22"/>
          <w:szCs w:val="22"/>
        </w:rPr>
      </w:pPr>
      <w:hyperlink w:anchor="_Toc450673875" w:history="1">
        <w:r w:rsidRPr="00025F13">
          <w:rPr>
            <w:rStyle w:val="Collegamentoipertestuale"/>
            <w:noProof/>
          </w:rPr>
          <w:t>X.4.1.4.2 HT Lead Workflow Task Assignment Notification</w:t>
        </w:r>
        <w:r>
          <w:rPr>
            <w:noProof/>
            <w:webHidden/>
          </w:rPr>
          <w:tab/>
        </w:r>
        <w:r>
          <w:rPr>
            <w:noProof/>
            <w:webHidden/>
          </w:rPr>
          <w:fldChar w:fldCharType="begin"/>
        </w:r>
        <w:r>
          <w:rPr>
            <w:noProof/>
            <w:webHidden/>
          </w:rPr>
          <w:instrText xml:space="preserve"> PAGEREF _Toc450673875 \h </w:instrText>
        </w:r>
        <w:r>
          <w:rPr>
            <w:noProof/>
            <w:webHidden/>
          </w:rPr>
        </w:r>
        <w:r>
          <w:rPr>
            <w:noProof/>
            <w:webHidden/>
          </w:rPr>
          <w:fldChar w:fldCharType="separate"/>
        </w:r>
        <w:r>
          <w:rPr>
            <w:noProof/>
            <w:webHidden/>
          </w:rPr>
          <w:t>25</w:t>
        </w:r>
        <w:r>
          <w:rPr>
            <w:noProof/>
            <w:webHidden/>
          </w:rPr>
          <w:fldChar w:fldCharType="end"/>
        </w:r>
      </w:hyperlink>
    </w:p>
    <w:p w14:paraId="4A91773F" w14:textId="77FEFA50" w:rsidR="003E1469" w:rsidRDefault="003E1469">
      <w:pPr>
        <w:pStyle w:val="Sommario5"/>
        <w:rPr>
          <w:rFonts w:asciiTheme="minorHAnsi" w:eastAsiaTheme="minorEastAsia" w:hAnsiTheme="minorHAnsi" w:cstheme="minorBidi"/>
          <w:noProof/>
          <w:sz w:val="22"/>
          <w:szCs w:val="22"/>
        </w:rPr>
      </w:pPr>
      <w:hyperlink w:anchor="_Toc450673876" w:history="1">
        <w:r w:rsidRPr="00025F13">
          <w:rPr>
            <w:rStyle w:val="Collegamentoipertestuale"/>
            <w:noProof/>
          </w:rPr>
          <w:t>X.4.1.4.3 Workflow Status Update Notification for the HT Manager</w:t>
        </w:r>
        <w:r>
          <w:rPr>
            <w:noProof/>
            <w:webHidden/>
          </w:rPr>
          <w:tab/>
        </w:r>
        <w:r>
          <w:rPr>
            <w:noProof/>
            <w:webHidden/>
          </w:rPr>
          <w:fldChar w:fldCharType="begin"/>
        </w:r>
        <w:r>
          <w:rPr>
            <w:noProof/>
            <w:webHidden/>
          </w:rPr>
          <w:instrText xml:space="preserve"> PAGEREF _Toc450673876 \h </w:instrText>
        </w:r>
        <w:r>
          <w:rPr>
            <w:noProof/>
            <w:webHidden/>
          </w:rPr>
        </w:r>
        <w:r>
          <w:rPr>
            <w:noProof/>
            <w:webHidden/>
          </w:rPr>
          <w:fldChar w:fldCharType="separate"/>
        </w:r>
        <w:r>
          <w:rPr>
            <w:noProof/>
            <w:webHidden/>
          </w:rPr>
          <w:t>26</w:t>
        </w:r>
        <w:r>
          <w:rPr>
            <w:noProof/>
            <w:webHidden/>
          </w:rPr>
          <w:fldChar w:fldCharType="end"/>
        </w:r>
      </w:hyperlink>
    </w:p>
    <w:p w14:paraId="49988593" w14:textId="6212EB0F" w:rsidR="003E1469" w:rsidRDefault="003E1469">
      <w:pPr>
        <w:pStyle w:val="Sommario5"/>
        <w:rPr>
          <w:rFonts w:asciiTheme="minorHAnsi" w:eastAsiaTheme="minorEastAsia" w:hAnsiTheme="minorHAnsi" w:cstheme="minorBidi"/>
          <w:noProof/>
          <w:sz w:val="22"/>
          <w:szCs w:val="22"/>
        </w:rPr>
      </w:pPr>
      <w:hyperlink w:anchor="_Toc450673877" w:history="1">
        <w:r w:rsidRPr="00025F13">
          <w:rPr>
            <w:rStyle w:val="Collegamentoipertestuale"/>
            <w:noProof/>
          </w:rPr>
          <w:t>X.4.1.4.4 HT Involvement Workflow Task Assignment Notification</w:t>
        </w:r>
        <w:r>
          <w:rPr>
            <w:noProof/>
            <w:webHidden/>
          </w:rPr>
          <w:tab/>
        </w:r>
        <w:r>
          <w:rPr>
            <w:noProof/>
            <w:webHidden/>
          </w:rPr>
          <w:fldChar w:fldCharType="begin"/>
        </w:r>
        <w:r>
          <w:rPr>
            <w:noProof/>
            <w:webHidden/>
          </w:rPr>
          <w:instrText xml:space="preserve"> PAGEREF _Toc450673877 \h </w:instrText>
        </w:r>
        <w:r>
          <w:rPr>
            <w:noProof/>
            <w:webHidden/>
          </w:rPr>
        </w:r>
        <w:r>
          <w:rPr>
            <w:noProof/>
            <w:webHidden/>
          </w:rPr>
          <w:fldChar w:fldCharType="separate"/>
        </w:r>
        <w:r>
          <w:rPr>
            <w:noProof/>
            <w:webHidden/>
          </w:rPr>
          <w:t>26</w:t>
        </w:r>
        <w:r>
          <w:rPr>
            <w:noProof/>
            <w:webHidden/>
          </w:rPr>
          <w:fldChar w:fldCharType="end"/>
        </w:r>
      </w:hyperlink>
    </w:p>
    <w:p w14:paraId="7B49427F" w14:textId="2BBC3F26" w:rsidR="003E1469" w:rsidRDefault="003E1469">
      <w:pPr>
        <w:pStyle w:val="Sommario5"/>
        <w:rPr>
          <w:rFonts w:asciiTheme="minorHAnsi" w:eastAsiaTheme="minorEastAsia" w:hAnsiTheme="minorHAnsi" w:cstheme="minorBidi"/>
          <w:noProof/>
          <w:sz w:val="22"/>
          <w:szCs w:val="22"/>
        </w:rPr>
      </w:pPr>
      <w:hyperlink w:anchor="_Toc450673878" w:history="1">
        <w:r w:rsidRPr="00025F13">
          <w:rPr>
            <w:rStyle w:val="Collegamentoipertestuale"/>
            <w:noProof/>
          </w:rPr>
          <w:t>X.4.1.4.5 Workflow Status Update Notification for the HT Participant</w:t>
        </w:r>
        <w:r>
          <w:rPr>
            <w:noProof/>
            <w:webHidden/>
          </w:rPr>
          <w:tab/>
        </w:r>
        <w:r>
          <w:rPr>
            <w:noProof/>
            <w:webHidden/>
          </w:rPr>
          <w:fldChar w:fldCharType="begin"/>
        </w:r>
        <w:r>
          <w:rPr>
            <w:noProof/>
            <w:webHidden/>
          </w:rPr>
          <w:instrText xml:space="preserve"> PAGEREF _Toc450673878 \h </w:instrText>
        </w:r>
        <w:r>
          <w:rPr>
            <w:noProof/>
            <w:webHidden/>
          </w:rPr>
        </w:r>
        <w:r>
          <w:rPr>
            <w:noProof/>
            <w:webHidden/>
          </w:rPr>
          <w:fldChar w:fldCharType="separate"/>
        </w:r>
        <w:r>
          <w:rPr>
            <w:noProof/>
            <w:webHidden/>
          </w:rPr>
          <w:t>27</w:t>
        </w:r>
        <w:r>
          <w:rPr>
            <w:noProof/>
            <w:webHidden/>
          </w:rPr>
          <w:fldChar w:fldCharType="end"/>
        </w:r>
      </w:hyperlink>
    </w:p>
    <w:p w14:paraId="44890A22" w14:textId="0EE5954B" w:rsidR="003E1469" w:rsidRDefault="003E1469">
      <w:pPr>
        <w:pStyle w:val="Sommario3"/>
        <w:rPr>
          <w:rFonts w:asciiTheme="minorHAnsi" w:eastAsiaTheme="minorEastAsia" w:hAnsiTheme="minorHAnsi" w:cstheme="minorBidi"/>
          <w:noProof/>
          <w:sz w:val="22"/>
          <w:szCs w:val="22"/>
        </w:rPr>
      </w:pPr>
      <w:hyperlink w:anchor="_Toc450673879" w:history="1">
        <w:r w:rsidRPr="00025F13">
          <w:rPr>
            <w:rStyle w:val="Collegamentoipertestuale"/>
            <w:bCs/>
            <w:noProof/>
          </w:rPr>
          <w:t>X.4.2 Use Cases</w:t>
        </w:r>
        <w:r>
          <w:rPr>
            <w:noProof/>
            <w:webHidden/>
          </w:rPr>
          <w:tab/>
        </w:r>
        <w:r>
          <w:rPr>
            <w:noProof/>
            <w:webHidden/>
          </w:rPr>
          <w:fldChar w:fldCharType="begin"/>
        </w:r>
        <w:r>
          <w:rPr>
            <w:noProof/>
            <w:webHidden/>
          </w:rPr>
          <w:instrText xml:space="preserve"> PAGEREF _Toc450673879 \h </w:instrText>
        </w:r>
        <w:r>
          <w:rPr>
            <w:noProof/>
            <w:webHidden/>
          </w:rPr>
        </w:r>
        <w:r>
          <w:rPr>
            <w:noProof/>
            <w:webHidden/>
          </w:rPr>
          <w:fldChar w:fldCharType="separate"/>
        </w:r>
        <w:r>
          <w:rPr>
            <w:noProof/>
            <w:webHidden/>
          </w:rPr>
          <w:t>27</w:t>
        </w:r>
        <w:r>
          <w:rPr>
            <w:noProof/>
            <w:webHidden/>
          </w:rPr>
          <w:fldChar w:fldCharType="end"/>
        </w:r>
      </w:hyperlink>
    </w:p>
    <w:p w14:paraId="585687E7" w14:textId="2FBA96B5" w:rsidR="003E1469" w:rsidRDefault="003E1469">
      <w:pPr>
        <w:pStyle w:val="Sommario4"/>
        <w:rPr>
          <w:rFonts w:asciiTheme="minorHAnsi" w:eastAsiaTheme="minorEastAsia" w:hAnsiTheme="minorHAnsi" w:cstheme="minorBidi"/>
          <w:noProof/>
          <w:sz w:val="22"/>
          <w:szCs w:val="22"/>
        </w:rPr>
      </w:pPr>
      <w:hyperlink w:anchor="_Toc450673880" w:history="1">
        <w:r w:rsidRPr="00025F13">
          <w:rPr>
            <w:rStyle w:val="Collegamentoipertestuale"/>
            <w:noProof/>
          </w:rPr>
          <w:t>X.4.2.1 Use Case #1: Basic Heart Team Coordination</w:t>
        </w:r>
        <w:r>
          <w:rPr>
            <w:noProof/>
            <w:webHidden/>
          </w:rPr>
          <w:tab/>
        </w:r>
        <w:r>
          <w:rPr>
            <w:noProof/>
            <w:webHidden/>
          </w:rPr>
          <w:fldChar w:fldCharType="begin"/>
        </w:r>
        <w:r>
          <w:rPr>
            <w:noProof/>
            <w:webHidden/>
          </w:rPr>
          <w:instrText xml:space="preserve"> PAGEREF _Toc450673880 \h </w:instrText>
        </w:r>
        <w:r>
          <w:rPr>
            <w:noProof/>
            <w:webHidden/>
          </w:rPr>
        </w:r>
        <w:r>
          <w:rPr>
            <w:noProof/>
            <w:webHidden/>
          </w:rPr>
          <w:fldChar w:fldCharType="separate"/>
        </w:r>
        <w:r>
          <w:rPr>
            <w:noProof/>
            <w:webHidden/>
          </w:rPr>
          <w:t>28</w:t>
        </w:r>
        <w:r>
          <w:rPr>
            <w:noProof/>
            <w:webHidden/>
          </w:rPr>
          <w:fldChar w:fldCharType="end"/>
        </w:r>
      </w:hyperlink>
    </w:p>
    <w:p w14:paraId="0AA882B0" w14:textId="013AE3B8" w:rsidR="003E1469" w:rsidRDefault="003E1469">
      <w:pPr>
        <w:pStyle w:val="Sommario5"/>
        <w:rPr>
          <w:rFonts w:asciiTheme="minorHAnsi" w:eastAsiaTheme="minorEastAsia" w:hAnsiTheme="minorHAnsi" w:cstheme="minorBidi"/>
          <w:noProof/>
          <w:sz w:val="22"/>
          <w:szCs w:val="22"/>
        </w:rPr>
      </w:pPr>
      <w:hyperlink w:anchor="_Toc450673881" w:history="1">
        <w:r w:rsidRPr="00025F13">
          <w:rPr>
            <w:rStyle w:val="Collegamentoipertestuale"/>
            <w:noProof/>
          </w:rPr>
          <w:t>X.4.2.1.1 Basic Heart Team Coordination</w:t>
        </w:r>
        <w:r w:rsidRPr="00025F13">
          <w:rPr>
            <w:rStyle w:val="Collegamentoipertestuale"/>
            <w:bCs/>
            <w:noProof/>
          </w:rPr>
          <w:t xml:space="preserve"> </w:t>
        </w:r>
        <w:r w:rsidRPr="00025F13">
          <w:rPr>
            <w:rStyle w:val="Collegamentoipertestuale"/>
            <w:noProof/>
          </w:rPr>
          <w:t>Use Case Description</w:t>
        </w:r>
        <w:r>
          <w:rPr>
            <w:noProof/>
            <w:webHidden/>
          </w:rPr>
          <w:tab/>
        </w:r>
        <w:r>
          <w:rPr>
            <w:noProof/>
            <w:webHidden/>
          </w:rPr>
          <w:fldChar w:fldCharType="begin"/>
        </w:r>
        <w:r>
          <w:rPr>
            <w:noProof/>
            <w:webHidden/>
          </w:rPr>
          <w:instrText xml:space="preserve"> PAGEREF _Toc450673881 \h </w:instrText>
        </w:r>
        <w:r>
          <w:rPr>
            <w:noProof/>
            <w:webHidden/>
          </w:rPr>
        </w:r>
        <w:r>
          <w:rPr>
            <w:noProof/>
            <w:webHidden/>
          </w:rPr>
          <w:fldChar w:fldCharType="separate"/>
        </w:r>
        <w:r>
          <w:rPr>
            <w:noProof/>
            <w:webHidden/>
          </w:rPr>
          <w:t>28</w:t>
        </w:r>
        <w:r>
          <w:rPr>
            <w:noProof/>
            <w:webHidden/>
          </w:rPr>
          <w:fldChar w:fldCharType="end"/>
        </w:r>
      </w:hyperlink>
    </w:p>
    <w:p w14:paraId="7DAA3E46" w14:textId="459CAB09" w:rsidR="003E1469" w:rsidRDefault="003E1469">
      <w:pPr>
        <w:pStyle w:val="Sommario5"/>
        <w:rPr>
          <w:rFonts w:asciiTheme="minorHAnsi" w:eastAsiaTheme="minorEastAsia" w:hAnsiTheme="minorHAnsi" w:cstheme="minorBidi"/>
          <w:noProof/>
          <w:sz w:val="22"/>
          <w:szCs w:val="22"/>
        </w:rPr>
      </w:pPr>
      <w:hyperlink w:anchor="_Toc450673882" w:history="1">
        <w:r w:rsidRPr="00025F13">
          <w:rPr>
            <w:rStyle w:val="Collegamentoipertestuale"/>
            <w:noProof/>
          </w:rPr>
          <w:t>X.4.2.1.2 Basic Heart Team Coordination Process Flow</w:t>
        </w:r>
        <w:r>
          <w:rPr>
            <w:noProof/>
            <w:webHidden/>
          </w:rPr>
          <w:tab/>
        </w:r>
        <w:r>
          <w:rPr>
            <w:noProof/>
            <w:webHidden/>
          </w:rPr>
          <w:fldChar w:fldCharType="begin"/>
        </w:r>
        <w:r>
          <w:rPr>
            <w:noProof/>
            <w:webHidden/>
          </w:rPr>
          <w:instrText xml:space="preserve"> PAGEREF _Toc450673882 \h </w:instrText>
        </w:r>
        <w:r>
          <w:rPr>
            <w:noProof/>
            <w:webHidden/>
          </w:rPr>
        </w:r>
        <w:r>
          <w:rPr>
            <w:noProof/>
            <w:webHidden/>
          </w:rPr>
          <w:fldChar w:fldCharType="separate"/>
        </w:r>
        <w:r>
          <w:rPr>
            <w:noProof/>
            <w:webHidden/>
          </w:rPr>
          <w:t>30</w:t>
        </w:r>
        <w:r>
          <w:rPr>
            <w:noProof/>
            <w:webHidden/>
          </w:rPr>
          <w:fldChar w:fldCharType="end"/>
        </w:r>
      </w:hyperlink>
    </w:p>
    <w:p w14:paraId="0724074F" w14:textId="0262BB8C" w:rsidR="003E1469" w:rsidRDefault="003E1469">
      <w:pPr>
        <w:pStyle w:val="Sommario4"/>
        <w:rPr>
          <w:rFonts w:asciiTheme="minorHAnsi" w:eastAsiaTheme="minorEastAsia" w:hAnsiTheme="minorHAnsi" w:cstheme="minorBidi"/>
          <w:noProof/>
          <w:sz w:val="22"/>
          <w:szCs w:val="22"/>
        </w:rPr>
      </w:pPr>
      <w:hyperlink w:anchor="_Toc450673883" w:history="1">
        <w:r w:rsidRPr="00025F13">
          <w:rPr>
            <w:rStyle w:val="Collegamentoipertestuale"/>
            <w:noProof/>
          </w:rPr>
          <w:t>X.4.2.2 Use Case #2: Complex Heart Team Coordination</w:t>
        </w:r>
        <w:r>
          <w:rPr>
            <w:noProof/>
            <w:webHidden/>
          </w:rPr>
          <w:tab/>
        </w:r>
        <w:r>
          <w:rPr>
            <w:noProof/>
            <w:webHidden/>
          </w:rPr>
          <w:fldChar w:fldCharType="begin"/>
        </w:r>
        <w:r>
          <w:rPr>
            <w:noProof/>
            <w:webHidden/>
          </w:rPr>
          <w:instrText xml:space="preserve"> PAGEREF _Toc450673883 \h </w:instrText>
        </w:r>
        <w:r>
          <w:rPr>
            <w:noProof/>
            <w:webHidden/>
          </w:rPr>
        </w:r>
        <w:r>
          <w:rPr>
            <w:noProof/>
            <w:webHidden/>
          </w:rPr>
          <w:fldChar w:fldCharType="separate"/>
        </w:r>
        <w:r>
          <w:rPr>
            <w:noProof/>
            <w:webHidden/>
          </w:rPr>
          <w:t>34</w:t>
        </w:r>
        <w:r>
          <w:rPr>
            <w:noProof/>
            <w:webHidden/>
          </w:rPr>
          <w:fldChar w:fldCharType="end"/>
        </w:r>
      </w:hyperlink>
    </w:p>
    <w:p w14:paraId="0C390931" w14:textId="57CF7802" w:rsidR="003E1469" w:rsidRDefault="003E1469">
      <w:pPr>
        <w:pStyle w:val="Sommario5"/>
        <w:rPr>
          <w:rFonts w:asciiTheme="minorHAnsi" w:eastAsiaTheme="minorEastAsia" w:hAnsiTheme="minorHAnsi" w:cstheme="minorBidi"/>
          <w:noProof/>
          <w:sz w:val="22"/>
          <w:szCs w:val="22"/>
        </w:rPr>
      </w:pPr>
      <w:hyperlink w:anchor="_Toc450673884" w:history="1">
        <w:r w:rsidRPr="00025F13">
          <w:rPr>
            <w:rStyle w:val="Collegamentoipertestuale"/>
            <w:noProof/>
          </w:rPr>
          <w:t>X.4.2.2.2 Complex Heart Team Coordination Process Flow</w:t>
        </w:r>
        <w:r>
          <w:rPr>
            <w:noProof/>
            <w:webHidden/>
          </w:rPr>
          <w:tab/>
        </w:r>
        <w:r>
          <w:rPr>
            <w:noProof/>
            <w:webHidden/>
          </w:rPr>
          <w:fldChar w:fldCharType="begin"/>
        </w:r>
        <w:r>
          <w:rPr>
            <w:noProof/>
            <w:webHidden/>
          </w:rPr>
          <w:instrText xml:space="preserve"> PAGEREF _Toc450673884 \h </w:instrText>
        </w:r>
        <w:r>
          <w:rPr>
            <w:noProof/>
            <w:webHidden/>
          </w:rPr>
        </w:r>
        <w:r>
          <w:rPr>
            <w:noProof/>
            <w:webHidden/>
          </w:rPr>
          <w:fldChar w:fldCharType="separate"/>
        </w:r>
        <w:r>
          <w:rPr>
            <w:noProof/>
            <w:webHidden/>
          </w:rPr>
          <w:t>36</w:t>
        </w:r>
        <w:r>
          <w:rPr>
            <w:noProof/>
            <w:webHidden/>
          </w:rPr>
          <w:fldChar w:fldCharType="end"/>
        </w:r>
      </w:hyperlink>
    </w:p>
    <w:p w14:paraId="032245B7" w14:textId="7178DCD9" w:rsidR="003E1469" w:rsidRDefault="003E1469">
      <w:pPr>
        <w:pStyle w:val="Sommario4"/>
        <w:rPr>
          <w:rFonts w:asciiTheme="minorHAnsi" w:eastAsiaTheme="minorEastAsia" w:hAnsiTheme="minorHAnsi" w:cstheme="minorBidi"/>
          <w:noProof/>
          <w:sz w:val="22"/>
          <w:szCs w:val="22"/>
        </w:rPr>
      </w:pPr>
      <w:hyperlink w:anchor="_Toc450673885" w:history="1">
        <w:r w:rsidRPr="00025F13">
          <w:rPr>
            <w:rStyle w:val="Collegamentoipertestuale"/>
            <w:noProof/>
          </w:rPr>
          <w:t>X.4.2.3 Exception #1: Heart Team Cancellation Scenario</w:t>
        </w:r>
        <w:r>
          <w:rPr>
            <w:noProof/>
            <w:webHidden/>
          </w:rPr>
          <w:tab/>
        </w:r>
        <w:r>
          <w:rPr>
            <w:noProof/>
            <w:webHidden/>
          </w:rPr>
          <w:fldChar w:fldCharType="begin"/>
        </w:r>
        <w:r>
          <w:rPr>
            <w:noProof/>
            <w:webHidden/>
          </w:rPr>
          <w:instrText xml:space="preserve"> PAGEREF _Toc450673885 \h </w:instrText>
        </w:r>
        <w:r>
          <w:rPr>
            <w:noProof/>
            <w:webHidden/>
          </w:rPr>
        </w:r>
        <w:r>
          <w:rPr>
            <w:noProof/>
            <w:webHidden/>
          </w:rPr>
          <w:fldChar w:fldCharType="separate"/>
        </w:r>
        <w:r>
          <w:rPr>
            <w:noProof/>
            <w:webHidden/>
          </w:rPr>
          <w:t>41</w:t>
        </w:r>
        <w:r>
          <w:rPr>
            <w:noProof/>
            <w:webHidden/>
          </w:rPr>
          <w:fldChar w:fldCharType="end"/>
        </w:r>
      </w:hyperlink>
    </w:p>
    <w:p w14:paraId="54D937B3" w14:textId="79F5DFCE" w:rsidR="003E1469" w:rsidRDefault="003E1469">
      <w:pPr>
        <w:pStyle w:val="Sommario5"/>
        <w:rPr>
          <w:rFonts w:asciiTheme="minorHAnsi" w:eastAsiaTheme="minorEastAsia" w:hAnsiTheme="minorHAnsi" w:cstheme="minorBidi"/>
          <w:noProof/>
          <w:sz w:val="22"/>
          <w:szCs w:val="22"/>
        </w:rPr>
      </w:pPr>
      <w:hyperlink w:anchor="_Toc450673886" w:history="1">
        <w:r w:rsidRPr="00025F13">
          <w:rPr>
            <w:rStyle w:val="Collegamentoipertestuale"/>
            <w:noProof/>
          </w:rPr>
          <w:t>X.4.2.3.2 HT Cancellation Process Flow</w:t>
        </w:r>
        <w:r>
          <w:rPr>
            <w:noProof/>
            <w:webHidden/>
          </w:rPr>
          <w:tab/>
        </w:r>
        <w:r>
          <w:rPr>
            <w:noProof/>
            <w:webHidden/>
          </w:rPr>
          <w:fldChar w:fldCharType="begin"/>
        </w:r>
        <w:r>
          <w:rPr>
            <w:noProof/>
            <w:webHidden/>
          </w:rPr>
          <w:instrText xml:space="preserve"> PAGEREF _Toc450673886 \h </w:instrText>
        </w:r>
        <w:r>
          <w:rPr>
            <w:noProof/>
            <w:webHidden/>
          </w:rPr>
        </w:r>
        <w:r>
          <w:rPr>
            <w:noProof/>
            <w:webHidden/>
          </w:rPr>
          <w:fldChar w:fldCharType="separate"/>
        </w:r>
        <w:r>
          <w:rPr>
            <w:noProof/>
            <w:webHidden/>
          </w:rPr>
          <w:t>41</w:t>
        </w:r>
        <w:r>
          <w:rPr>
            <w:noProof/>
            <w:webHidden/>
          </w:rPr>
          <w:fldChar w:fldCharType="end"/>
        </w:r>
      </w:hyperlink>
    </w:p>
    <w:p w14:paraId="2C3AAD0A" w14:textId="04D5AC75" w:rsidR="003E1469" w:rsidRDefault="003E1469">
      <w:pPr>
        <w:pStyle w:val="Sommario4"/>
        <w:rPr>
          <w:rFonts w:asciiTheme="minorHAnsi" w:eastAsiaTheme="minorEastAsia" w:hAnsiTheme="minorHAnsi" w:cstheme="minorBidi"/>
          <w:noProof/>
          <w:sz w:val="22"/>
          <w:szCs w:val="22"/>
        </w:rPr>
      </w:pPr>
      <w:hyperlink w:anchor="_Toc450673887" w:history="1">
        <w:r w:rsidRPr="00025F13">
          <w:rPr>
            <w:rStyle w:val="Collegamentoipertestuale"/>
            <w:noProof/>
          </w:rPr>
          <w:t>X.4.2.4 Exception 2# Heart Team Assignment Cancellation</w:t>
        </w:r>
        <w:r>
          <w:rPr>
            <w:noProof/>
            <w:webHidden/>
          </w:rPr>
          <w:tab/>
        </w:r>
        <w:r>
          <w:rPr>
            <w:noProof/>
            <w:webHidden/>
          </w:rPr>
          <w:fldChar w:fldCharType="begin"/>
        </w:r>
        <w:r>
          <w:rPr>
            <w:noProof/>
            <w:webHidden/>
          </w:rPr>
          <w:instrText xml:space="preserve"> PAGEREF _Toc450673887 \h </w:instrText>
        </w:r>
        <w:r>
          <w:rPr>
            <w:noProof/>
            <w:webHidden/>
          </w:rPr>
        </w:r>
        <w:r>
          <w:rPr>
            <w:noProof/>
            <w:webHidden/>
          </w:rPr>
          <w:fldChar w:fldCharType="separate"/>
        </w:r>
        <w:r>
          <w:rPr>
            <w:noProof/>
            <w:webHidden/>
          </w:rPr>
          <w:t>43</w:t>
        </w:r>
        <w:r>
          <w:rPr>
            <w:noProof/>
            <w:webHidden/>
          </w:rPr>
          <w:fldChar w:fldCharType="end"/>
        </w:r>
      </w:hyperlink>
    </w:p>
    <w:p w14:paraId="620D2F66" w14:textId="43B65300" w:rsidR="003E1469" w:rsidRDefault="003E1469">
      <w:pPr>
        <w:pStyle w:val="Sommario2"/>
        <w:rPr>
          <w:rFonts w:asciiTheme="minorHAnsi" w:eastAsiaTheme="minorEastAsia" w:hAnsiTheme="minorHAnsi" w:cstheme="minorBidi"/>
          <w:noProof/>
          <w:sz w:val="22"/>
          <w:szCs w:val="22"/>
        </w:rPr>
      </w:pPr>
      <w:hyperlink w:anchor="_Toc450673888" w:history="1">
        <w:r w:rsidRPr="00025F13">
          <w:rPr>
            <w:rStyle w:val="Collegamentoipertestuale"/>
            <w:noProof/>
          </w:rPr>
          <w:t>X.5 XCHT-WD Security Considerations</w:t>
        </w:r>
        <w:r>
          <w:rPr>
            <w:noProof/>
            <w:webHidden/>
          </w:rPr>
          <w:tab/>
        </w:r>
        <w:r>
          <w:rPr>
            <w:noProof/>
            <w:webHidden/>
          </w:rPr>
          <w:fldChar w:fldCharType="begin"/>
        </w:r>
        <w:r>
          <w:rPr>
            <w:noProof/>
            <w:webHidden/>
          </w:rPr>
          <w:instrText xml:space="preserve"> PAGEREF _Toc450673888 \h </w:instrText>
        </w:r>
        <w:r>
          <w:rPr>
            <w:noProof/>
            <w:webHidden/>
          </w:rPr>
        </w:r>
        <w:r>
          <w:rPr>
            <w:noProof/>
            <w:webHidden/>
          </w:rPr>
          <w:fldChar w:fldCharType="separate"/>
        </w:r>
        <w:r>
          <w:rPr>
            <w:noProof/>
            <w:webHidden/>
          </w:rPr>
          <w:t>47</w:t>
        </w:r>
        <w:r>
          <w:rPr>
            <w:noProof/>
            <w:webHidden/>
          </w:rPr>
          <w:fldChar w:fldCharType="end"/>
        </w:r>
      </w:hyperlink>
    </w:p>
    <w:p w14:paraId="2EE042EF" w14:textId="007D7207" w:rsidR="003E1469" w:rsidRDefault="003E1469">
      <w:pPr>
        <w:pStyle w:val="Sommario2"/>
        <w:rPr>
          <w:rFonts w:asciiTheme="minorHAnsi" w:eastAsiaTheme="minorEastAsia" w:hAnsiTheme="minorHAnsi" w:cstheme="minorBidi"/>
          <w:noProof/>
          <w:sz w:val="22"/>
          <w:szCs w:val="22"/>
        </w:rPr>
      </w:pPr>
      <w:hyperlink w:anchor="_Toc450673889" w:history="1">
        <w:r w:rsidRPr="00025F13">
          <w:rPr>
            <w:rStyle w:val="Collegamentoipertestuale"/>
            <w:noProof/>
          </w:rPr>
          <w:t>X.6 XCHT-WD Cross Profile Considerations</w:t>
        </w:r>
        <w:r>
          <w:rPr>
            <w:noProof/>
            <w:webHidden/>
          </w:rPr>
          <w:tab/>
        </w:r>
        <w:r>
          <w:rPr>
            <w:noProof/>
            <w:webHidden/>
          </w:rPr>
          <w:fldChar w:fldCharType="begin"/>
        </w:r>
        <w:r>
          <w:rPr>
            <w:noProof/>
            <w:webHidden/>
          </w:rPr>
          <w:instrText xml:space="preserve"> PAGEREF _Toc450673889 \h </w:instrText>
        </w:r>
        <w:r>
          <w:rPr>
            <w:noProof/>
            <w:webHidden/>
          </w:rPr>
        </w:r>
        <w:r>
          <w:rPr>
            <w:noProof/>
            <w:webHidden/>
          </w:rPr>
          <w:fldChar w:fldCharType="separate"/>
        </w:r>
        <w:r>
          <w:rPr>
            <w:noProof/>
            <w:webHidden/>
          </w:rPr>
          <w:t>47</w:t>
        </w:r>
        <w:r>
          <w:rPr>
            <w:noProof/>
            <w:webHidden/>
          </w:rPr>
          <w:fldChar w:fldCharType="end"/>
        </w:r>
      </w:hyperlink>
    </w:p>
    <w:p w14:paraId="6C748D5C" w14:textId="045B9C47" w:rsidR="003E1469" w:rsidRDefault="003E1469">
      <w:pPr>
        <w:pStyle w:val="Sommario1"/>
        <w:rPr>
          <w:rFonts w:asciiTheme="minorHAnsi" w:eastAsiaTheme="minorEastAsia" w:hAnsiTheme="minorHAnsi" w:cstheme="minorBidi"/>
          <w:noProof/>
          <w:sz w:val="22"/>
          <w:szCs w:val="22"/>
        </w:rPr>
      </w:pPr>
      <w:hyperlink w:anchor="_Toc450673890" w:history="1">
        <w:r w:rsidRPr="00025F13">
          <w:rPr>
            <w:rStyle w:val="Collegamentoipertestuale"/>
            <w:noProof/>
          </w:rPr>
          <w:t>Appendices</w:t>
        </w:r>
        <w:r>
          <w:rPr>
            <w:noProof/>
            <w:webHidden/>
          </w:rPr>
          <w:tab/>
        </w:r>
        <w:r>
          <w:rPr>
            <w:noProof/>
            <w:webHidden/>
          </w:rPr>
          <w:fldChar w:fldCharType="begin"/>
        </w:r>
        <w:r>
          <w:rPr>
            <w:noProof/>
            <w:webHidden/>
          </w:rPr>
          <w:instrText xml:space="preserve"> PAGEREF _Toc450673890 \h </w:instrText>
        </w:r>
        <w:r>
          <w:rPr>
            <w:noProof/>
            <w:webHidden/>
          </w:rPr>
        </w:r>
        <w:r>
          <w:rPr>
            <w:noProof/>
            <w:webHidden/>
          </w:rPr>
          <w:fldChar w:fldCharType="separate"/>
        </w:r>
        <w:r>
          <w:rPr>
            <w:noProof/>
            <w:webHidden/>
          </w:rPr>
          <w:t>48</w:t>
        </w:r>
        <w:r>
          <w:rPr>
            <w:noProof/>
            <w:webHidden/>
          </w:rPr>
          <w:fldChar w:fldCharType="end"/>
        </w:r>
      </w:hyperlink>
    </w:p>
    <w:p w14:paraId="4E5FE7A6" w14:textId="066D3A2D" w:rsidR="003E1469" w:rsidRDefault="003E1469">
      <w:pPr>
        <w:pStyle w:val="Sommario1"/>
        <w:rPr>
          <w:rFonts w:asciiTheme="minorHAnsi" w:eastAsiaTheme="minorEastAsia" w:hAnsiTheme="minorHAnsi" w:cstheme="minorBidi"/>
          <w:noProof/>
          <w:sz w:val="22"/>
          <w:szCs w:val="22"/>
        </w:rPr>
      </w:pPr>
      <w:hyperlink w:anchor="_Toc450673891" w:history="1">
        <w:r w:rsidRPr="00025F13">
          <w:rPr>
            <w:rStyle w:val="Collegamentoipertestuale"/>
            <w:noProof/>
          </w:rPr>
          <w:t>Appendix A - Actor Summary Definitions</w:t>
        </w:r>
        <w:r>
          <w:rPr>
            <w:noProof/>
            <w:webHidden/>
          </w:rPr>
          <w:tab/>
        </w:r>
        <w:r>
          <w:rPr>
            <w:noProof/>
            <w:webHidden/>
          </w:rPr>
          <w:fldChar w:fldCharType="begin"/>
        </w:r>
        <w:r>
          <w:rPr>
            <w:noProof/>
            <w:webHidden/>
          </w:rPr>
          <w:instrText xml:space="preserve"> PAGEREF _Toc450673891 \h </w:instrText>
        </w:r>
        <w:r>
          <w:rPr>
            <w:noProof/>
            <w:webHidden/>
          </w:rPr>
        </w:r>
        <w:r>
          <w:rPr>
            <w:noProof/>
            <w:webHidden/>
          </w:rPr>
          <w:fldChar w:fldCharType="separate"/>
        </w:r>
        <w:r>
          <w:rPr>
            <w:noProof/>
            <w:webHidden/>
          </w:rPr>
          <w:t>48</w:t>
        </w:r>
        <w:r>
          <w:rPr>
            <w:noProof/>
            <w:webHidden/>
          </w:rPr>
          <w:fldChar w:fldCharType="end"/>
        </w:r>
      </w:hyperlink>
    </w:p>
    <w:p w14:paraId="5046B46E" w14:textId="25895D0F" w:rsidR="003E1469" w:rsidRDefault="003E1469">
      <w:pPr>
        <w:pStyle w:val="Sommario1"/>
        <w:rPr>
          <w:rFonts w:asciiTheme="minorHAnsi" w:eastAsiaTheme="minorEastAsia" w:hAnsiTheme="minorHAnsi" w:cstheme="minorBidi"/>
          <w:noProof/>
          <w:sz w:val="22"/>
          <w:szCs w:val="22"/>
        </w:rPr>
      </w:pPr>
      <w:hyperlink w:anchor="_Toc450673892" w:history="1">
        <w:r w:rsidRPr="00025F13">
          <w:rPr>
            <w:rStyle w:val="Collegamentoipertestuale"/>
            <w:noProof/>
          </w:rPr>
          <w:t>Appendix B - Transaction Summary Definitions</w:t>
        </w:r>
        <w:r>
          <w:rPr>
            <w:noProof/>
            <w:webHidden/>
          </w:rPr>
          <w:tab/>
        </w:r>
        <w:r>
          <w:rPr>
            <w:noProof/>
            <w:webHidden/>
          </w:rPr>
          <w:fldChar w:fldCharType="begin"/>
        </w:r>
        <w:r>
          <w:rPr>
            <w:noProof/>
            <w:webHidden/>
          </w:rPr>
          <w:instrText xml:space="preserve"> PAGEREF _Toc450673892 \h </w:instrText>
        </w:r>
        <w:r>
          <w:rPr>
            <w:noProof/>
            <w:webHidden/>
          </w:rPr>
        </w:r>
        <w:r>
          <w:rPr>
            <w:noProof/>
            <w:webHidden/>
          </w:rPr>
          <w:fldChar w:fldCharType="separate"/>
        </w:r>
        <w:r>
          <w:rPr>
            <w:noProof/>
            <w:webHidden/>
          </w:rPr>
          <w:t>48</w:t>
        </w:r>
        <w:r>
          <w:rPr>
            <w:noProof/>
            <w:webHidden/>
          </w:rPr>
          <w:fldChar w:fldCharType="end"/>
        </w:r>
      </w:hyperlink>
    </w:p>
    <w:p w14:paraId="4384B3BB" w14:textId="2BDD5A1B" w:rsidR="003E1469" w:rsidRDefault="003E1469">
      <w:pPr>
        <w:pStyle w:val="Sommario1"/>
        <w:rPr>
          <w:rFonts w:asciiTheme="minorHAnsi" w:eastAsiaTheme="minorEastAsia" w:hAnsiTheme="minorHAnsi" w:cstheme="minorBidi"/>
          <w:noProof/>
          <w:sz w:val="22"/>
          <w:szCs w:val="22"/>
        </w:rPr>
      </w:pPr>
      <w:hyperlink w:anchor="_Toc450673893" w:history="1">
        <w:r w:rsidRPr="00025F13">
          <w:rPr>
            <w:rStyle w:val="Collegamentoipertestuale"/>
            <w:noProof/>
          </w:rPr>
          <w:t>Appendix C – Adding use cases diagrams</w:t>
        </w:r>
        <w:r>
          <w:rPr>
            <w:noProof/>
            <w:webHidden/>
          </w:rPr>
          <w:tab/>
        </w:r>
        <w:r>
          <w:rPr>
            <w:noProof/>
            <w:webHidden/>
          </w:rPr>
          <w:fldChar w:fldCharType="begin"/>
        </w:r>
        <w:r>
          <w:rPr>
            <w:noProof/>
            <w:webHidden/>
          </w:rPr>
          <w:instrText xml:space="preserve"> PAGEREF _Toc450673893 \h </w:instrText>
        </w:r>
        <w:r>
          <w:rPr>
            <w:noProof/>
            <w:webHidden/>
          </w:rPr>
        </w:r>
        <w:r>
          <w:rPr>
            <w:noProof/>
            <w:webHidden/>
          </w:rPr>
          <w:fldChar w:fldCharType="separate"/>
        </w:r>
        <w:r>
          <w:rPr>
            <w:noProof/>
            <w:webHidden/>
          </w:rPr>
          <w:t>49</w:t>
        </w:r>
        <w:r>
          <w:rPr>
            <w:noProof/>
            <w:webHidden/>
          </w:rPr>
          <w:fldChar w:fldCharType="end"/>
        </w:r>
      </w:hyperlink>
    </w:p>
    <w:p w14:paraId="54EFE99E" w14:textId="6573780F" w:rsidR="003E1469" w:rsidRDefault="003E1469">
      <w:pPr>
        <w:pStyle w:val="Sommario1"/>
        <w:rPr>
          <w:rFonts w:asciiTheme="minorHAnsi" w:eastAsiaTheme="minorEastAsia" w:hAnsiTheme="minorHAnsi" w:cstheme="minorBidi"/>
          <w:noProof/>
          <w:sz w:val="22"/>
          <w:szCs w:val="22"/>
        </w:rPr>
      </w:pPr>
      <w:hyperlink w:anchor="_Toc450673894" w:history="1">
        <w:r w:rsidRPr="00025F13">
          <w:rPr>
            <w:rStyle w:val="Collegamentoipertestuale"/>
            <w:noProof/>
          </w:rPr>
          <w:t>Glossary</w:t>
        </w:r>
        <w:r>
          <w:rPr>
            <w:noProof/>
            <w:webHidden/>
          </w:rPr>
          <w:tab/>
        </w:r>
        <w:r>
          <w:rPr>
            <w:noProof/>
            <w:webHidden/>
          </w:rPr>
          <w:fldChar w:fldCharType="begin"/>
        </w:r>
        <w:r>
          <w:rPr>
            <w:noProof/>
            <w:webHidden/>
          </w:rPr>
          <w:instrText xml:space="preserve"> PAGEREF _Toc450673894 \h </w:instrText>
        </w:r>
        <w:r>
          <w:rPr>
            <w:noProof/>
            <w:webHidden/>
          </w:rPr>
        </w:r>
        <w:r>
          <w:rPr>
            <w:noProof/>
            <w:webHidden/>
          </w:rPr>
          <w:fldChar w:fldCharType="separate"/>
        </w:r>
        <w:r>
          <w:rPr>
            <w:noProof/>
            <w:webHidden/>
          </w:rPr>
          <w:t>51</w:t>
        </w:r>
        <w:r>
          <w:rPr>
            <w:noProof/>
            <w:webHidden/>
          </w:rPr>
          <w:fldChar w:fldCharType="end"/>
        </w:r>
      </w:hyperlink>
    </w:p>
    <w:p w14:paraId="12E246B1" w14:textId="6602E40B" w:rsidR="003E1469" w:rsidRDefault="003E1469">
      <w:pPr>
        <w:pStyle w:val="Sommario1"/>
        <w:rPr>
          <w:rFonts w:asciiTheme="minorHAnsi" w:eastAsiaTheme="minorEastAsia" w:hAnsiTheme="minorHAnsi" w:cstheme="minorBidi"/>
          <w:noProof/>
          <w:sz w:val="22"/>
          <w:szCs w:val="22"/>
        </w:rPr>
      </w:pPr>
      <w:hyperlink w:anchor="_Toc450673895" w:history="1">
        <w:r w:rsidRPr="00025F13">
          <w:rPr>
            <w:rStyle w:val="Collegamentoipertestuale"/>
            <w:noProof/>
          </w:rPr>
          <w:t>Volume 2 – Transactions</w:t>
        </w:r>
        <w:r>
          <w:rPr>
            <w:noProof/>
            <w:webHidden/>
          </w:rPr>
          <w:tab/>
        </w:r>
        <w:r>
          <w:rPr>
            <w:noProof/>
            <w:webHidden/>
          </w:rPr>
          <w:fldChar w:fldCharType="begin"/>
        </w:r>
        <w:r>
          <w:rPr>
            <w:noProof/>
            <w:webHidden/>
          </w:rPr>
          <w:instrText xml:space="preserve"> PAGEREF _Toc450673895 \h </w:instrText>
        </w:r>
        <w:r>
          <w:rPr>
            <w:noProof/>
            <w:webHidden/>
          </w:rPr>
        </w:r>
        <w:r>
          <w:rPr>
            <w:noProof/>
            <w:webHidden/>
          </w:rPr>
          <w:fldChar w:fldCharType="separate"/>
        </w:r>
        <w:r>
          <w:rPr>
            <w:noProof/>
            <w:webHidden/>
          </w:rPr>
          <w:t>52</w:t>
        </w:r>
        <w:r>
          <w:rPr>
            <w:noProof/>
            <w:webHidden/>
          </w:rPr>
          <w:fldChar w:fldCharType="end"/>
        </w:r>
      </w:hyperlink>
    </w:p>
    <w:p w14:paraId="0DBEA42F" w14:textId="0296A8CA"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"_Toc450673896"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 w:author="Elena Vio" w:date="2016-07-19T13:12:00Z">
        <w:r w:rsidRPr="00025F13" w:rsidDel="00DE3782">
          <w:rPr>
            <w:rStyle w:val="Collegamentoipertestuale"/>
            <w:noProof/>
          </w:rPr>
          <w:delText>Y1</w:delText>
        </w:r>
      </w:del>
      <w:ins w:id="4" w:author="Elena Vio" w:date="2016-07-19T13:12:00Z">
        <w:r w:rsidR="00DE3782">
          <w:rPr>
            <w:rStyle w:val="Collegamentoipertestuale"/>
            <w:noProof/>
          </w:rPr>
          <w:t>26</w:t>
        </w:r>
      </w:ins>
      <w:r w:rsidRPr="00025F13">
        <w:rPr>
          <w:rStyle w:val="Collegamentoipertestuale"/>
          <w:noProof/>
        </w:rPr>
        <w:t xml:space="preserve"> Submit and </w:t>
      </w:r>
      <w:r w:rsidRPr="00025F13">
        <w:rPr>
          <w:rStyle w:val="Collegamentoipertestuale"/>
          <w:iCs/>
          <w:noProof/>
        </w:rPr>
        <w:t>assign HT Management</w:t>
      </w:r>
      <w:r w:rsidRPr="00025F13">
        <w:rPr>
          <w:rStyle w:val="Collegamentoipertestuale"/>
          <w:noProof/>
        </w:rPr>
        <w:t xml:space="preserve"> [PCC-</w:t>
      </w:r>
      <w:del w:id="5" w:author="Elena Vio" w:date="2016-07-19T13:12:00Z">
        <w:r w:rsidRPr="00025F13" w:rsidDel="00DE3782">
          <w:rPr>
            <w:rStyle w:val="Collegamentoipertestuale"/>
            <w:noProof/>
          </w:rPr>
          <w:delText>Y1</w:delText>
        </w:r>
      </w:del>
      <w:ins w:id="6" w:author="Elena Vio" w:date="2016-07-19T13:12:00Z">
        <w:r w:rsidR="00DE3782">
          <w:rPr>
            <w:rStyle w:val="Collegamentoipertestuale"/>
            <w:noProof/>
          </w:rPr>
          <w:t>26</w:t>
        </w:r>
      </w:ins>
      <w:r w:rsidRPr="00025F13">
        <w:rPr>
          <w:rStyle w:val="Collegamentoipertestuale"/>
          <w:noProof/>
        </w:rPr>
        <w:t>]</w:t>
      </w:r>
      <w:r>
        <w:rPr>
          <w:noProof/>
          <w:webHidden/>
        </w:rPr>
        <w:tab/>
      </w:r>
      <w:r>
        <w:rPr>
          <w:noProof/>
          <w:webHidden/>
        </w:rPr>
        <w:fldChar w:fldCharType="begin"/>
      </w:r>
      <w:r>
        <w:rPr>
          <w:noProof/>
          <w:webHidden/>
        </w:rPr>
        <w:instrText xml:space="preserve"> PAGEREF _Toc450673896 \h </w:instrText>
      </w:r>
      <w:r>
        <w:rPr>
          <w:noProof/>
          <w:webHidden/>
        </w:rPr>
      </w:r>
      <w:r>
        <w:rPr>
          <w:noProof/>
          <w:webHidden/>
        </w:rPr>
        <w:fldChar w:fldCharType="separate"/>
      </w:r>
      <w:r>
        <w:rPr>
          <w:noProof/>
          <w:webHidden/>
        </w:rPr>
        <w:t>52</w:t>
      </w:r>
      <w:r>
        <w:rPr>
          <w:noProof/>
          <w:webHidden/>
        </w:rPr>
        <w:fldChar w:fldCharType="end"/>
      </w:r>
      <w:r w:rsidRPr="00025F13">
        <w:rPr>
          <w:rStyle w:val="Collegamentoipertestuale"/>
          <w:noProof/>
        </w:rPr>
        <w:fldChar w:fldCharType="end"/>
      </w:r>
    </w:p>
    <w:p w14:paraId="65AD552C" w14:textId="68D5F40B"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lastRenderedPageBreak/>
        <w:fldChar w:fldCharType="begin"/>
      </w:r>
      <w:r w:rsidRPr="00025F13">
        <w:rPr>
          <w:rStyle w:val="Collegamentoipertestuale"/>
          <w:noProof/>
        </w:rPr>
        <w:instrText xml:space="preserve"> </w:instrText>
      </w:r>
      <w:r>
        <w:rPr>
          <w:noProof/>
        </w:rPr>
        <w:instrText>HYPERLINK \l "_Toc450673897"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 w:author="Elena Vio" w:date="2016-07-19T13:12:00Z">
        <w:r w:rsidRPr="00025F13" w:rsidDel="00DE3782">
          <w:rPr>
            <w:rStyle w:val="Collegamentoipertestuale"/>
            <w:noProof/>
          </w:rPr>
          <w:delText>Y1</w:delText>
        </w:r>
      </w:del>
      <w:ins w:id="8" w:author="Elena Vio" w:date="2016-07-19T13:12:00Z">
        <w:r w:rsidR="00DE3782">
          <w:rPr>
            <w:rStyle w:val="Collegamentoipertestuale"/>
            <w:noProof/>
          </w:rPr>
          <w:t>26</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_Toc450673897 \h </w:instrText>
      </w:r>
      <w:r>
        <w:rPr>
          <w:noProof/>
          <w:webHidden/>
        </w:rPr>
      </w:r>
      <w:r>
        <w:rPr>
          <w:noProof/>
          <w:webHidden/>
        </w:rPr>
        <w:fldChar w:fldCharType="separate"/>
      </w:r>
      <w:r>
        <w:rPr>
          <w:noProof/>
          <w:webHidden/>
        </w:rPr>
        <w:t>52</w:t>
      </w:r>
      <w:r>
        <w:rPr>
          <w:noProof/>
          <w:webHidden/>
        </w:rPr>
        <w:fldChar w:fldCharType="end"/>
      </w:r>
      <w:r w:rsidRPr="00025F13">
        <w:rPr>
          <w:rStyle w:val="Collegamentoipertestuale"/>
          <w:noProof/>
        </w:rPr>
        <w:fldChar w:fldCharType="end"/>
      </w:r>
    </w:p>
    <w:p w14:paraId="45A9585E" w14:textId="73003FB5"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"_Toc450673898"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 w:author="Elena Vio" w:date="2016-07-19T13:12:00Z">
        <w:r w:rsidRPr="00025F13" w:rsidDel="00DE3782">
          <w:rPr>
            <w:rStyle w:val="Collegamentoipertestuale"/>
            <w:noProof/>
          </w:rPr>
          <w:delText>Y1</w:delText>
        </w:r>
      </w:del>
      <w:ins w:id="10" w:author="Elena Vio" w:date="2016-07-19T13:12:00Z">
        <w:r w:rsidR="00DE3782">
          <w:rPr>
            <w:rStyle w:val="Collegamentoipertestuale"/>
            <w:noProof/>
          </w:rPr>
          <w:t>26</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_Toc450673898 \h </w:instrText>
      </w:r>
      <w:r>
        <w:rPr>
          <w:noProof/>
          <w:webHidden/>
        </w:rPr>
      </w:r>
      <w:r>
        <w:rPr>
          <w:noProof/>
          <w:webHidden/>
        </w:rPr>
        <w:fldChar w:fldCharType="separate"/>
      </w:r>
      <w:r>
        <w:rPr>
          <w:noProof/>
          <w:webHidden/>
        </w:rPr>
        <w:t>52</w:t>
      </w:r>
      <w:r>
        <w:rPr>
          <w:noProof/>
          <w:webHidden/>
        </w:rPr>
        <w:fldChar w:fldCharType="end"/>
      </w:r>
      <w:r w:rsidRPr="00025F13">
        <w:rPr>
          <w:rStyle w:val="Collegamentoipertestuale"/>
          <w:noProof/>
        </w:rPr>
        <w:fldChar w:fldCharType="end"/>
      </w:r>
    </w:p>
    <w:p w14:paraId="0CAFF0C2" w14:textId="6B99014E"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"_Toc450673899"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 w:author="Elena Vio" w:date="2016-07-19T13:12:00Z">
        <w:r w:rsidRPr="00025F13" w:rsidDel="00DE3782">
          <w:rPr>
            <w:rStyle w:val="Collegamentoipertestuale"/>
            <w:noProof/>
          </w:rPr>
          <w:delText>Y1</w:delText>
        </w:r>
      </w:del>
      <w:ins w:id="12" w:author="Elena Vio" w:date="2016-07-19T13:12:00Z">
        <w:r w:rsidR="00DE3782">
          <w:rPr>
            <w:rStyle w:val="Collegamentoipertestuale"/>
            <w:noProof/>
          </w:rPr>
          <w:t>26</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_Toc450673899 \h </w:instrText>
      </w:r>
      <w:r>
        <w:rPr>
          <w:noProof/>
          <w:webHidden/>
        </w:rPr>
      </w:r>
      <w:r>
        <w:rPr>
          <w:noProof/>
          <w:webHidden/>
        </w:rPr>
        <w:fldChar w:fldCharType="separate"/>
      </w:r>
      <w:r>
        <w:rPr>
          <w:noProof/>
          <w:webHidden/>
        </w:rPr>
        <w:t>52</w:t>
      </w:r>
      <w:r>
        <w:rPr>
          <w:noProof/>
          <w:webHidden/>
        </w:rPr>
        <w:fldChar w:fldCharType="end"/>
      </w:r>
      <w:r w:rsidRPr="00025F13">
        <w:rPr>
          <w:rStyle w:val="Collegamentoipertestuale"/>
          <w:noProof/>
        </w:rPr>
        <w:fldChar w:fldCharType="end"/>
      </w:r>
    </w:p>
    <w:p w14:paraId="54B3F773" w14:textId="67D40598"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 w:author="Elena Vio" w:date="2016-07-19T13:12:00Z">
        <w:r w:rsidRPr="00025F13" w:rsidDel="00DE3782">
          <w:rPr>
            <w:rStyle w:val="Collegamentoipertestuale"/>
            <w:noProof/>
          </w:rPr>
          <w:delText>Y1</w:delText>
        </w:r>
      </w:del>
      <w:ins w:id="14" w:author="Elena Vio" w:date="2016-07-19T13:12:00Z">
        <w:r w:rsidR="00DE3782">
          <w:rPr>
            <w:rStyle w:val="Collegamentoipertestuale"/>
            <w:noProof/>
          </w:rPr>
          <w:t>26</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_Toc450673900 \h </w:instrText>
      </w:r>
      <w:r>
        <w:rPr>
          <w:noProof/>
          <w:webHidden/>
        </w:rPr>
      </w:r>
      <w:r>
        <w:rPr>
          <w:noProof/>
          <w:webHidden/>
        </w:rPr>
        <w:fldChar w:fldCharType="separate"/>
      </w:r>
      <w:r>
        <w:rPr>
          <w:noProof/>
          <w:webHidden/>
        </w:rPr>
        <w:t>53</w:t>
      </w:r>
      <w:r>
        <w:rPr>
          <w:noProof/>
          <w:webHidden/>
        </w:rPr>
        <w:fldChar w:fldCharType="end"/>
      </w:r>
      <w:r w:rsidRPr="00025F13">
        <w:rPr>
          <w:rStyle w:val="Collegamentoipertestuale"/>
          <w:noProof/>
        </w:rPr>
        <w:fldChar w:fldCharType="end"/>
      </w:r>
    </w:p>
    <w:p w14:paraId="1728E0BB" w14:textId="4BE78696"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 w:author="Elena Vio" w:date="2016-07-19T13:12:00Z">
        <w:r w:rsidRPr="00025F13" w:rsidDel="00DE3782">
          <w:rPr>
            <w:rStyle w:val="Collegamentoipertestuale"/>
            <w:noProof/>
          </w:rPr>
          <w:delText>Y1</w:delText>
        </w:r>
      </w:del>
      <w:ins w:id="16" w:author="Elena Vio" w:date="2016-07-19T13:12:00Z">
        <w:r w:rsidR="00DE3782">
          <w:rPr>
            <w:rStyle w:val="Collegamentoipertestuale"/>
            <w:noProof/>
          </w:rPr>
          <w:t>26</w:t>
        </w:r>
      </w:ins>
      <w:r w:rsidRPr="00025F13">
        <w:rPr>
          <w:rStyle w:val="Collegamentoipertestuale"/>
          <w:noProof/>
        </w:rPr>
        <w:t xml:space="preserve">.4.1 Submit and </w:t>
      </w:r>
      <w:r w:rsidRPr="00025F13">
        <w:rPr>
          <w:rStyle w:val="Collegamentoipertestuale"/>
          <w:iCs/>
          <w:noProof/>
        </w:rPr>
        <w:t>assign HT Management</w:t>
      </w:r>
      <w:r>
        <w:rPr>
          <w:noProof/>
          <w:webHidden/>
        </w:rPr>
        <w:tab/>
      </w:r>
      <w:r>
        <w:rPr>
          <w:noProof/>
          <w:webHidden/>
        </w:rPr>
        <w:fldChar w:fldCharType="begin"/>
      </w:r>
      <w:r>
        <w:rPr>
          <w:noProof/>
          <w:webHidden/>
        </w:rPr>
        <w:instrText xml:space="preserve"> PAGEREF _Toc450673901 \h </w:instrText>
      </w:r>
      <w:r>
        <w:rPr>
          <w:noProof/>
          <w:webHidden/>
        </w:rPr>
      </w:r>
      <w:r>
        <w:rPr>
          <w:noProof/>
          <w:webHidden/>
        </w:rPr>
        <w:fldChar w:fldCharType="separate"/>
      </w:r>
      <w:r>
        <w:rPr>
          <w:noProof/>
          <w:webHidden/>
        </w:rPr>
        <w:t>53</w:t>
      </w:r>
      <w:r>
        <w:rPr>
          <w:noProof/>
          <w:webHidden/>
        </w:rPr>
        <w:fldChar w:fldCharType="end"/>
      </w:r>
      <w:r w:rsidRPr="00025F13">
        <w:rPr>
          <w:rStyle w:val="Collegamentoipertestuale"/>
          <w:noProof/>
        </w:rPr>
        <w:fldChar w:fldCharType="end"/>
      </w:r>
    </w:p>
    <w:p w14:paraId="16421345" w14:textId="0C2317B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 w:author="Elena Vio" w:date="2016-07-19T13:12:00Z">
        <w:r w:rsidRPr="00025F13" w:rsidDel="00DE3782">
          <w:rPr>
            <w:rStyle w:val="Collegamentoipertestuale"/>
            <w:noProof/>
          </w:rPr>
          <w:delText>Y1</w:delText>
        </w:r>
      </w:del>
      <w:ins w:id="18" w:author="Elena Vio" w:date="2016-07-19T13:12:00Z">
        <w:r w:rsidR="00DE3782">
          <w:rPr>
            <w:rStyle w:val="Collegamentoipertestuale"/>
            <w:noProof/>
          </w:rPr>
          <w:t>26</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_Toc450673902 \h </w:instrText>
      </w:r>
      <w:r>
        <w:rPr>
          <w:noProof/>
          <w:webHidden/>
        </w:rPr>
      </w:r>
      <w:r>
        <w:rPr>
          <w:noProof/>
          <w:webHidden/>
        </w:rPr>
        <w:fldChar w:fldCharType="separate"/>
      </w:r>
      <w:r>
        <w:rPr>
          <w:noProof/>
          <w:webHidden/>
        </w:rPr>
        <w:t>53</w:t>
      </w:r>
      <w:r>
        <w:rPr>
          <w:noProof/>
          <w:webHidden/>
        </w:rPr>
        <w:fldChar w:fldCharType="end"/>
      </w:r>
      <w:r w:rsidRPr="00025F13">
        <w:rPr>
          <w:rStyle w:val="Collegamentoipertestuale"/>
          <w:noProof/>
        </w:rPr>
        <w:fldChar w:fldCharType="end"/>
      </w:r>
    </w:p>
    <w:p w14:paraId="7FE9ED6B" w14:textId="395083B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9" w:author="Elena Vio" w:date="2016-07-19T13:12:00Z">
        <w:r w:rsidRPr="00025F13" w:rsidDel="00DE3782">
          <w:rPr>
            <w:rStyle w:val="Collegamentoipertestuale"/>
            <w:noProof/>
          </w:rPr>
          <w:delText>Y1</w:delText>
        </w:r>
      </w:del>
      <w:ins w:id="20" w:author="Elena Vio" w:date="2016-07-19T13:12:00Z">
        <w:r w:rsidR="00DE3782">
          <w:rPr>
            <w:rStyle w:val="Collegamentoipertestuale"/>
            <w:noProof/>
          </w:rPr>
          <w:t>26</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_Toc450673903 \h </w:instrText>
      </w:r>
      <w:r>
        <w:rPr>
          <w:noProof/>
          <w:webHidden/>
        </w:rPr>
      </w:r>
      <w:r>
        <w:rPr>
          <w:noProof/>
          <w:webHidden/>
        </w:rPr>
        <w:fldChar w:fldCharType="separate"/>
      </w:r>
      <w:r>
        <w:rPr>
          <w:noProof/>
          <w:webHidden/>
        </w:rPr>
        <w:t>54</w:t>
      </w:r>
      <w:r>
        <w:rPr>
          <w:noProof/>
          <w:webHidden/>
        </w:rPr>
        <w:fldChar w:fldCharType="end"/>
      </w:r>
      <w:r w:rsidRPr="00025F13">
        <w:rPr>
          <w:rStyle w:val="Collegamentoipertestuale"/>
          <w:noProof/>
        </w:rPr>
        <w:fldChar w:fldCharType="end"/>
      </w:r>
    </w:p>
    <w:p w14:paraId="4C461A48" w14:textId="60D90573"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 w:author="Elena Vio" w:date="2016-07-19T13:12:00Z">
        <w:r w:rsidRPr="00025F13" w:rsidDel="00DE3782">
          <w:rPr>
            <w:rStyle w:val="Collegamentoipertestuale"/>
            <w:noProof/>
          </w:rPr>
          <w:delText>Y1</w:delText>
        </w:r>
      </w:del>
      <w:ins w:id="22" w:author="Elena Vio" w:date="2016-07-19T13:12:00Z">
        <w:r w:rsidR="00DE3782">
          <w:rPr>
            <w:rStyle w:val="Collegamentoipertestuale"/>
            <w:noProof/>
          </w:rPr>
          <w:t>26</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_Toc450673904 \h </w:instrText>
      </w:r>
      <w:r>
        <w:rPr>
          <w:noProof/>
          <w:webHidden/>
        </w:rPr>
      </w:r>
      <w:r>
        <w:rPr>
          <w:noProof/>
          <w:webHidden/>
        </w:rPr>
        <w:fldChar w:fldCharType="separate"/>
      </w:r>
      <w:r>
        <w:rPr>
          <w:noProof/>
          <w:webHidden/>
        </w:rPr>
        <w:t>54</w:t>
      </w:r>
      <w:r>
        <w:rPr>
          <w:noProof/>
          <w:webHidden/>
        </w:rPr>
        <w:fldChar w:fldCharType="end"/>
      </w:r>
      <w:r w:rsidRPr="00025F13">
        <w:rPr>
          <w:rStyle w:val="Collegamentoipertestuale"/>
          <w:noProof/>
        </w:rPr>
        <w:fldChar w:fldCharType="end"/>
      </w:r>
    </w:p>
    <w:p w14:paraId="386B121A" w14:textId="00B2F90E"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3" w:author="Elena Vio" w:date="2016-07-19T13:12:00Z">
        <w:r w:rsidRPr="00025F13" w:rsidDel="00DE3782">
          <w:rPr>
            <w:rStyle w:val="Collegamentoipertestuale"/>
            <w:noProof/>
          </w:rPr>
          <w:delText>Y1</w:delText>
        </w:r>
      </w:del>
      <w:ins w:id="24" w:author="Elena Vio" w:date="2016-07-19T13:12:00Z">
        <w:r w:rsidR="00DE3782">
          <w:rPr>
            <w:rStyle w:val="Collegamentoipertestuale"/>
            <w:noProof/>
          </w:rPr>
          <w:t>26</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_Toc450673905 \h </w:instrText>
      </w:r>
      <w:r>
        <w:rPr>
          <w:noProof/>
          <w:webHidden/>
        </w:rPr>
      </w:r>
      <w:r>
        <w:rPr>
          <w:noProof/>
          <w:webHidden/>
        </w:rPr>
        <w:fldChar w:fldCharType="separate"/>
      </w:r>
      <w:r>
        <w:rPr>
          <w:noProof/>
          <w:webHidden/>
        </w:rPr>
        <w:t>54</w:t>
      </w:r>
      <w:r>
        <w:rPr>
          <w:noProof/>
          <w:webHidden/>
        </w:rPr>
        <w:fldChar w:fldCharType="end"/>
      </w:r>
      <w:r w:rsidRPr="00025F13">
        <w:rPr>
          <w:rStyle w:val="Collegamentoipertestuale"/>
          <w:noProof/>
        </w:rPr>
        <w:fldChar w:fldCharType="end"/>
      </w:r>
    </w:p>
    <w:p w14:paraId="7EA23008" w14:textId="6D092D41"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 w:author="Elena Vio" w:date="2016-07-19T13:12:00Z">
        <w:r w:rsidRPr="00025F13" w:rsidDel="00DE3782">
          <w:rPr>
            <w:rStyle w:val="Collegamentoipertestuale"/>
            <w:noProof/>
          </w:rPr>
          <w:delText>Y1</w:delText>
        </w:r>
      </w:del>
      <w:ins w:id="26" w:author="Elena Vio" w:date="2016-07-19T13:12:00Z">
        <w:r w:rsidR="00DE3782">
          <w:rPr>
            <w:rStyle w:val="Collegamentoipertestuale"/>
            <w:noProof/>
          </w:rPr>
          <w:t>26</w:t>
        </w:r>
      </w:ins>
      <w:r w:rsidRPr="00025F13">
        <w:rPr>
          <w:rStyle w:val="Collegamentoipertestuale"/>
          <w:noProof/>
        </w:rPr>
        <w:t>.4.1.2.2 HT Request Document Content Requirements</w:t>
      </w:r>
      <w:r>
        <w:rPr>
          <w:noProof/>
          <w:webHidden/>
        </w:rPr>
        <w:tab/>
      </w:r>
      <w:r>
        <w:rPr>
          <w:noProof/>
          <w:webHidden/>
        </w:rPr>
        <w:fldChar w:fldCharType="begin"/>
      </w:r>
      <w:r>
        <w:rPr>
          <w:noProof/>
          <w:webHidden/>
        </w:rPr>
        <w:instrText xml:space="preserve"> PAGEREF _Toc450673906 \h </w:instrText>
      </w:r>
      <w:r>
        <w:rPr>
          <w:noProof/>
          <w:webHidden/>
        </w:rPr>
      </w:r>
      <w:r>
        <w:rPr>
          <w:noProof/>
          <w:webHidden/>
        </w:rPr>
        <w:fldChar w:fldCharType="separate"/>
      </w:r>
      <w:r>
        <w:rPr>
          <w:noProof/>
          <w:webHidden/>
        </w:rPr>
        <w:t>57</w:t>
      </w:r>
      <w:r>
        <w:rPr>
          <w:noProof/>
          <w:webHidden/>
        </w:rPr>
        <w:fldChar w:fldCharType="end"/>
      </w:r>
      <w:r w:rsidRPr="00025F13">
        <w:rPr>
          <w:rStyle w:val="Collegamentoipertestuale"/>
          <w:noProof/>
        </w:rPr>
        <w:fldChar w:fldCharType="end"/>
      </w:r>
    </w:p>
    <w:p w14:paraId="2F1992C7" w14:textId="141A0609"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7" w:author="Elena Vio" w:date="2016-07-19T13:12:00Z">
        <w:r w:rsidRPr="00025F13" w:rsidDel="00DE3782">
          <w:rPr>
            <w:rStyle w:val="Collegamentoipertestuale"/>
            <w:noProof/>
          </w:rPr>
          <w:delText>Y1</w:delText>
        </w:r>
      </w:del>
      <w:ins w:id="28" w:author="Elena Vio" w:date="2016-07-19T13:12:00Z">
        <w:r w:rsidR="00DE3782">
          <w:rPr>
            <w:rStyle w:val="Collegamentoipertestuale"/>
            <w:noProof/>
          </w:rPr>
          <w:t>26</w:t>
        </w:r>
      </w:ins>
      <w:r w:rsidRPr="00025F13">
        <w:rPr>
          <w:rStyle w:val="Collegamentoipertestuale"/>
          <w:noProof/>
        </w:rPr>
        <w:t>.4.1.2.3 Document Sharing Metadata Requirements</w:t>
      </w:r>
      <w:r>
        <w:rPr>
          <w:noProof/>
          <w:webHidden/>
        </w:rPr>
        <w:tab/>
      </w:r>
      <w:r>
        <w:rPr>
          <w:noProof/>
          <w:webHidden/>
        </w:rPr>
        <w:fldChar w:fldCharType="begin"/>
      </w:r>
      <w:r>
        <w:rPr>
          <w:noProof/>
          <w:webHidden/>
        </w:rPr>
        <w:instrText xml:space="preserve"> PAGEREF _Toc450673907 \h </w:instrText>
      </w:r>
      <w:r>
        <w:rPr>
          <w:noProof/>
          <w:webHidden/>
        </w:rPr>
      </w:r>
      <w:r>
        <w:rPr>
          <w:noProof/>
          <w:webHidden/>
        </w:rPr>
        <w:fldChar w:fldCharType="separate"/>
      </w:r>
      <w:r>
        <w:rPr>
          <w:noProof/>
          <w:webHidden/>
        </w:rPr>
        <w:t>57</w:t>
      </w:r>
      <w:r>
        <w:rPr>
          <w:noProof/>
          <w:webHidden/>
        </w:rPr>
        <w:fldChar w:fldCharType="end"/>
      </w:r>
      <w:r w:rsidRPr="00025F13">
        <w:rPr>
          <w:rStyle w:val="Collegamentoipertestuale"/>
          <w:noProof/>
        </w:rPr>
        <w:fldChar w:fldCharType="end"/>
      </w:r>
    </w:p>
    <w:p w14:paraId="0320971E" w14:textId="45664A2E"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 w:author="Elena Vio" w:date="2016-07-19T13:12:00Z">
        <w:r w:rsidRPr="00025F13" w:rsidDel="00DE3782">
          <w:rPr>
            <w:rStyle w:val="Collegamentoipertestuale"/>
            <w:noProof/>
          </w:rPr>
          <w:delText>Y1</w:delText>
        </w:r>
      </w:del>
      <w:ins w:id="30" w:author="Elena Vio" w:date="2016-07-19T13:12:00Z">
        <w:r w:rsidR="00DE3782">
          <w:rPr>
            <w:rStyle w:val="Collegamentoipertestuale"/>
            <w:noProof/>
          </w:rPr>
          <w:t>26</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_Toc450673908 \h </w:instrText>
      </w:r>
      <w:r>
        <w:rPr>
          <w:noProof/>
          <w:webHidden/>
        </w:rPr>
      </w:r>
      <w:r>
        <w:rPr>
          <w:noProof/>
          <w:webHidden/>
        </w:rPr>
        <w:fldChar w:fldCharType="separate"/>
      </w:r>
      <w:r>
        <w:rPr>
          <w:noProof/>
          <w:webHidden/>
        </w:rPr>
        <w:t>58</w:t>
      </w:r>
      <w:r>
        <w:rPr>
          <w:noProof/>
          <w:webHidden/>
        </w:rPr>
        <w:fldChar w:fldCharType="end"/>
      </w:r>
      <w:r w:rsidRPr="00025F13">
        <w:rPr>
          <w:rStyle w:val="Collegamentoipertestuale"/>
          <w:noProof/>
        </w:rPr>
        <w:fldChar w:fldCharType="end"/>
      </w:r>
    </w:p>
    <w:p w14:paraId="1451FD91" w14:textId="0038A86C"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"_Toc450673909"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1" w:author="Elena Vio" w:date="2016-07-19T13:12:00Z">
        <w:r w:rsidRPr="00025F13" w:rsidDel="00DE3782">
          <w:rPr>
            <w:rStyle w:val="Collegamentoipertestuale"/>
            <w:noProof/>
          </w:rPr>
          <w:delText>Y1</w:delText>
        </w:r>
      </w:del>
      <w:ins w:id="32" w:author="Elena Vio" w:date="2016-07-19T13:12:00Z">
        <w:r w:rsidR="00DE3782">
          <w:rPr>
            <w:rStyle w:val="Collegamentoipertestuale"/>
            <w:noProof/>
          </w:rPr>
          <w:t>26</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_Toc450673909 \h </w:instrText>
      </w:r>
      <w:r>
        <w:rPr>
          <w:noProof/>
          <w:webHidden/>
        </w:rPr>
      </w:r>
      <w:r>
        <w:rPr>
          <w:noProof/>
          <w:webHidden/>
        </w:rPr>
        <w:fldChar w:fldCharType="separate"/>
      </w:r>
      <w:r>
        <w:rPr>
          <w:noProof/>
          <w:webHidden/>
        </w:rPr>
        <w:t>58</w:t>
      </w:r>
      <w:r>
        <w:rPr>
          <w:noProof/>
          <w:webHidden/>
        </w:rPr>
        <w:fldChar w:fldCharType="end"/>
      </w:r>
      <w:r w:rsidRPr="00025F13">
        <w:rPr>
          <w:rStyle w:val="Collegamentoipertestuale"/>
          <w:noProof/>
        </w:rPr>
        <w:fldChar w:fldCharType="end"/>
      </w:r>
    </w:p>
    <w:p w14:paraId="287968D7" w14:textId="18A1E551"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 w:author="Elena Vio" w:date="2016-07-19T13:12:00Z">
        <w:r w:rsidRPr="00025F13" w:rsidDel="00DE3782">
          <w:rPr>
            <w:rStyle w:val="Collegamentoipertestuale"/>
            <w:noProof/>
          </w:rPr>
          <w:delText>Y1</w:delText>
        </w:r>
      </w:del>
      <w:ins w:id="34" w:author="Elena Vio" w:date="2016-07-19T13:12:00Z">
        <w:r w:rsidR="00DE3782">
          <w:rPr>
            <w:rStyle w:val="Collegamentoipertestuale"/>
            <w:noProof/>
          </w:rPr>
          <w:t>26</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_Toc450673910 \h </w:instrText>
      </w:r>
      <w:r>
        <w:rPr>
          <w:noProof/>
          <w:webHidden/>
        </w:rPr>
      </w:r>
      <w:r>
        <w:rPr>
          <w:noProof/>
          <w:webHidden/>
        </w:rPr>
        <w:fldChar w:fldCharType="separate"/>
      </w:r>
      <w:r>
        <w:rPr>
          <w:noProof/>
          <w:webHidden/>
        </w:rPr>
        <w:t>58</w:t>
      </w:r>
      <w:r>
        <w:rPr>
          <w:noProof/>
          <w:webHidden/>
        </w:rPr>
        <w:fldChar w:fldCharType="end"/>
      </w:r>
      <w:r w:rsidRPr="00025F13">
        <w:rPr>
          <w:rStyle w:val="Collegamentoipertestuale"/>
          <w:noProof/>
        </w:rPr>
        <w:fldChar w:fldCharType="end"/>
      </w:r>
    </w:p>
    <w:p w14:paraId="54B7BD52" w14:textId="15E7231B"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5" w:author="Elena Vio" w:date="2016-07-19T13:12:00Z">
        <w:r w:rsidRPr="00025F13" w:rsidDel="00DE3782">
          <w:rPr>
            <w:rStyle w:val="Collegamentoipertestuale"/>
            <w:noProof/>
          </w:rPr>
          <w:delText>Y1</w:delText>
        </w:r>
      </w:del>
      <w:ins w:id="36" w:author="Elena Vio" w:date="2016-07-19T13:12:00Z">
        <w:r w:rsidR="00DE3782">
          <w:rPr>
            <w:rStyle w:val="Collegamentoipertestuale"/>
            <w:noProof/>
          </w:rPr>
          <w:t>26</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_Toc450673911 \h </w:instrText>
      </w:r>
      <w:r>
        <w:rPr>
          <w:noProof/>
          <w:webHidden/>
        </w:rPr>
      </w:r>
      <w:r>
        <w:rPr>
          <w:noProof/>
          <w:webHidden/>
        </w:rPr>
        <w:fldChar w:fldCharType="separate"/>
      </w:r>
      <w:r>
        <w:rPr>
          <w:noProof/>
          <w:webHidden/>
        </w:rPr>
        <w:t>58</w:t>
      </w:r>
      <w:r>
        <w:rPr>
          <w:noProof/>
          <w:webHidden/>
        </w:rPr>
        <w:fldChar w:fldCharType="end"/>
      </w:r>
      <w:r w:rsidRPr="00025F13">
        <w:rPr>
          <w:rStyle w:val="Collegamentoipertestuale"/>
          <w:noProof/>
        </w:rPr>
        <w:fldChar w:fldCharType="end"/>
      </w:r>
    </w:p>
    <w:p w14:paraId="27E6DBFD" w14:textId="5F3A7A0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 w:author="Elena Vio" w:date="2016-07-19T13:12:00Z">
        <w:r w:rsidRPr="00025F13" w:rsidDel="00DE3782">
          <w:rPr>
            <w:rStyle w:val="Collegamentoipertestuale"/>
            <w:noProof/>
          </w:rPr>
          <w:delText>Y1</w:delText>
        </w:r>
      </w:del>
      <w:ins w:id="38" w:author="Elena Vio" w:date="2016-07-19T13:12:00Z">
        <w:r w:rsidR="00DE3782">
          <w:rPr>
            <w:rStyle w:val="Collegamentoipertestuale"/>
            <w:noProof/>
          </w:rPr>
          <w:t>26</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_Toc450673912 \h </w:instrText>
      </w:r>
      <w:r>
        <w:rPr>
          <w:noProof/>
          <w:webHidden/>
        </w:rPr>
      </w:r>
      <w:r>
        <w:rPr>
          <w:noProof/>
          <w:webHidden/>
        </w:rPr>
        <w:fldChar w:fldCharType="separate"/>
      </w:r>
      <w:r>
        <w:rPr>
          <w:noProof/>
          <w:webHidden/>
        </w:rPr>
        <w:t>58</w:t>
      </w:r>
      <w:r>
        <w:rPr>
          <w:noProof/>
          <w:webHidden/>
        </w:rPr>
        <w:fldChar w:fldCharType="end"/>
      </w:r>
      <w:r w:rsidRPr="00025F13">
        <w:rPr>
          <w:rStyle w:val="Collegamentoipertestuale"/>
          <w:noProof/>
        </w:rPr>
        <w:fldChar w:fldCharType="end"/>
      </w:r>
    </w:p>
    <w:p w14:paraId="5E9253A6" w14:textId="6167A1C1"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9" w:author="Elena Vio" w:date="2016-07-19T13:12:00Z">
        <w:r w:rsidRPr="00025F13" w:rsidDel="00DE3782">
          <w:rPr>
            <w:rStyle w:val="Collegamentoipertestuale"/>
            <w:noProof/>
          </w:rPr>
          <w:delText>Y1</w:delText>
        </w:r>
      </w:del>
      <w:ins w:id="40" w:author="Elena Vio" w:date="2016-07-19T13:12:00Z">
        <w:r w:rsidR="00DE3782">
          <w:rPr>
            <w:rStyle w:val="Collegamentoipertestuale"/>
            <w:noProof/>
          </w:rPr>
          <w:t>26</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_Toc450673913 \h </w:instrText>
      </w:r>
      <w:r>
        <w:rPr>
          <w:noProof/>
          <w:webHidden/>
        </w:rPr>
      </w:r>
      <w:r>
        <w:rPr>
          <w:noProof/>
          <w:webHidden/>
        </w:rPr>
        <w:fldChar w:fldCharType="separate"/>
      </w:r>
      <w:r>
        <w:rPr>
          <w:noProof/>
          <w:webHidden/>
        </w:rPr>
        <w:t>59</w:t>
      </w:r>
      <w:r>
        <w:rPr>
          <w:noProof/>
          <w:webHidden/>
        </w:rPr>
        <w:fldChar w:fldCharType="end"/>
      </w:r>
      <w:r w:rsidRPr="00025F13">
        <w:rPr>
          <w:rStyle w:val="Collegamentoipertestuale"/>
          <w:noProof/>
        </w:rPr>
        <w:fldChar w:fldCharType="end"/>
      </w:r>
    </w:p>
    <w:p w14:paraId="2E9FDFDF" w14:textId="5FB56545"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 w:author="Elena Vio" w:date="2016-07-19T13:12:00Z">
        <w:r w:rsidRPr="00025F13" w:rsidDel="00DE3782">
          <w:rPr>
            <w:rStyle w:val="Collegamentoipertestuale"/>
            <w:noProof/>
          </w:rPr>
          <w:delText>Y1</w:delText>
        </w:r>
      </w:del>
      <w:ins w:id="42" w:author="Elena Vio" w:date="2016-07-19T13:12:00Z">
        <w:r w:rsidR="00DE3782">
          <w:rPr>
            <w:rStyle w:val="Collegamentoipertestuale"/>
            <w:noProof/>
          </w:rPr>
          <w:t>26</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_Toc450673914 \h </w:instrText>
      </w:r>
      <w:r>
        <w:rPr>
          <w:noProof/>
          <w:webHidden/>
        </w:rPr>
      </w:r>
      <w:r>
        <w:rPr>
          <w:noProof/>
          <w:webHidden/>
        </w:rPr>
        <w:fldChar w:fldCharType="separate"/>
      </w:r>
      <w:r>
        <w:rPr>
          <w:noProof/>
          <w:webHidden/>
        </w:rPr>
        <w:t>59</w:t>
      </w:r>
      <w:r>
        <w:rPr>
          <w:noProof/>
          <w:webHidden/>
        </w:rPr>
        <w:fldChar w:fldCharType="end"/>
      </w:r>
      <w:r w:rsidRPr="00025F13">
        <w:rPr>
          <w:rStyle w:val="Collegamentoipertestuale"/>
          <w:noProof/>
        </w:rPr>
        <w:fldChar w:fldCharType="end"/>
      </w:r>
    </w:p>
    <w:p w14:paraId="465C3C50" w14:textId="11D5CB19"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3" w:author="Elena Vio" w:date="2016-07-19T13:08:00Z">
        <w:r w:rsidRPr="00025F13" w:rsidDel="009E0620">
          <w:rPr>
            <w:rStyle w:val="Collegamentoipertestuale"/>
            <w:noProof/>
          </w:rPr>
          <w:delText>Y2</w:delText>
        </w:r>
      </w:del>
      <w:ins w:id="44" w:author="Elena Vio" w:date="2016-07-19T13:08:00Z">
        <w:r w:rsidR="009E0620">
          <w:rPr>
            <w:rStyle w:val="Collegamentoipertestuale"/>
            <w:noProof/>
          </w:rPr>
          <w:t>27</w:t>
        </w:r>
      </w:ins>
      <w:r w:rsidRPr="00025F13">
        <w:rPr>
          <w:rStyle w:val="Collegamentoipertestuale"/>
          <w:noProof/>
        </w:rPr>
        <w:t xml:space="preserve"> Accept/Reject HT Activity PCC-</w:t>
      </w:r>
      <w:del w:id="45" w:author="Elena Vio" w:date="2016-07-19T13:08:00Z">
        <w:r w:rsidRPr="00025F13" w:rsidDel="009E0620">
          <w:rPr>
            <w:rStyle w:val="Collegamentoipertestuale"/>
            <w:noProof/>
          </w:rPr>
          <w:delText>Y2</w:delText>
        </w:r>
      </w:del>
      <w:ins w:id="46" w:author="Elena Vio" w:date="2016-07-19T13:08:00Z">
        <w:r w:rsidR="009E0620">
          <w:rPr>
            <w:rStyle w:val="Collegamentoipertestuale"/>
            <w:noProof/>
          </w:rPr>
          <w:t>27</w:t>
        </w:r>
      </w:ins>
      <w:r>
        <w:rPr>
          <w:noProof/>
          <w:webHidden/>
        </w:rPr>
        <w:tab/>
      </w:r>
      <w:r>
        <w:rPr>
          <w:noProof/>
          <w:webHidden/>
        </w:rPr>
        <w:fldChar w:fldCharType="begin"/>
      </w:r>
      <w:r>
        <w:rPr>
          <w:noProof/>
          <w:webHidden/>
        </w:rPr>
        <w:instrText xml:space="preserve"> PAGEREF _Toc450673915 \h </w:instrText>
      </w:r>
      <w:r>
        <w:rPr>
          <w:noProof/>
          <w:webHidden/>
        </w:rPr>
      </w:r>
      <w:r>
        <w:rPr>
          <w:noProof/>
          <w:webHidden/>
        </w:rPr>
        <w:fldChar w:fldCharType="separate"/>
      </w:r>
      <w:r>
        <w:rPr>
          <w:noProof/>
          <w:webHidden/>
        </w:rPr>
        <w:t>59</w:t>
      </w:r>
      <w:r>
        <w:rPr>
          <w:noProof/>
          <w:webHidden/>
        </w:rPr>
        <w:fldChar w:fldCharType="end"/>
      </w:r>
      <w:r w:rsidRPr="00025F13">
        <w:rPr>
          <w:rStyle w:val="Collegamentoipertestuale"/>
          <w:noProof/>
        </w:rPr>
        <w:fldChar w:fldCharType="end"/>
      </w:r>
    </w:p>
    <w:p w14:paraId="5B829BC8" w14:textId="51DD3634"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7" w:author="Elena Vio" w:date="2016-07-19T13:08:00Z">
        <w:r w:rsidRPr="00025F13" w:rsidDel="009E0620">
          <w:rPr>
            <w:rStyle w:val="Collegamentoipertestuale"/>
            <w:noProof/>
          </w:rPr>
          <w:delText>Y2</w:delText>
        </w:r>
      </w:del>
      <w:ins w:id="48" w:author="Elena Vio" w:date="2016-07-19T13:08:00Z">
        <w:r w:rsidR="009E0620">
          <w:rPr>
            <w:rStyle w:val="Collegamentoipertestuale"/>
            <w:noProof/>
          </w:rPr>
          <w:t>27</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_Toc450673916 \h </w:instrText>
      </w:r>
      <w:r>
        <w:rPr>
          <w:noProof/>
          <w:webHidden/>
        </w:rPr>
      </w:r>
      <w:r>
        <w:rPr>
          <w:noProof/>
          <w:webHidden/>
        </w:rPr>
        <w:fldChar w:fldCharType="separate"/>
      </w:r>
      <w:r>
        <w:rPr>
          <w:noProof/>
          <w:webHidden/>
        </w:rPr>
        <w:t>59</w:t>
      </w:r>
      <w:r>
        <w:rPr>
          <w:noProof/>
          <w:webHidden/>
        </w:rPr>
        <w:fldChar w:fldCharType="end"/>
      </w:r>
      <w:r w:rsidRPr="00025F13">
        <w:rPr>
          <w:rStyle w:val="Collegamentoipertestuale"/>
          <w:noProof/>
        </w:rPr>
        <w:fldChar w:fldCharType="end"/>
      </w:r>
    </w:p>
    <w:p w14:paraId="3C9F35E0" w14:textId="2E75449B"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9" w:author="Elena Vio" w:date="2016-07-19T13:08:00Z">
        <w:r w:rsidRPr="00025F13" w:rsidDel="009E0620">
          <w:rPr>
            <w:rStyle w:val="Collegamentoipertestuale"/>
            <w:noProof/>
          </w:rPr>
          <w:delText>Y2</w:delText>
        </w:r>
      </w:del>
      <w:ins w:id="50" w:author="Elena Vio" w:date="2016-07-19T13:08:00Z">
        <w:r w:rsidR="009E0620">
          <w:rPr>
            <w:rStyle w:val="Collegamentoipertestuale"/>
            <w:noProof/>
          </w:rPr>
          <w:t>27</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_Toc450673917 \h </w:instrText>
      </w:r>
      <w:r>
        <w:rPr>
          <w:noProof/>
          <w:webHidden/>
        </w:rPr>
      </w:r>
      <w:r>
        <w:rPr>
          <w:noProof/>
          <w:webHidden/>
        </w:rPr>
        <w:fldChar w:fldCharType="separate"/>
      </w:r>
      <w:r>
        <w:rPr>
          <w:noProof/>
          <w:webHidden/>
        </w:rPr>
        <w:t>59</w:t>
      </w:r>
      <w:r>
        <w:rPr>
          <w:noProof/>
          <w:webHidden/>
        </w:rPr>
        <w:fldChar w:fldCharType="end"/>
      </w:r>
      <w:r w:rsidRPr="00025F13">
        <w:rPr>
          <w:rStyle w:val="Collegamentoipertestuale"/>
          <w:noProof/>
        </w:rPr>
        <w:fldChar w:fldCharType="end"/>
      </w:r>
    </w:p>
    <w:p w14:paraId="42E2B3A2" w14:textId="63D5AE5F"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51" w:author="Elena Vio" w:date="2016-07-19T13:08:00Z">
        <w:r w:rsidRPr="00025F13" w:rsidDel="009E0620">
          <w:rPr>
            <w:rStyle w:val="Collegamentoipertestuale"/>
            <w:noProof/>
          </w:rPr>
          <w:delText>Y2</w:delText>
        </w:r>
      </w:del>
      <w:ins w:id="52" w:author="Elena Vio" w:date="2016-07-19T13:08:00Z">
        <w:r w:rsidR="009E0620">
          <w:rPr>
            <w:rStyle w:val="Collegamentoipertestuale"/>
            <w:noProof/>
          </w:rPr>
          <w:t>27</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_Toc450673918 \h </w:instrText>
      </w:r>
      <w:r>
        <w:rPr>
          <w:noProof/>
          <w:webHidden/>
        </w:rPr>
      </w:r>
      <w:r>
        <w:rPr>
          <w:noProof/>
          <w:webHidden/>
        </w:rPr>
        <w:fldChar w:fldCharType="separate"/>
      </w:r>
      <w:r>
        <w:rPr>
          <w:noProof/>
          <w:webHidden/>
        </w:rPr>
        <w:t>60</w:t>
      </w:r>
      <w:r>
        <w:rPr>
          <w:noProof/>
          <w:webHidden/>
        </w:rPr>
        <w:fldChar w:fldCharType="end"/>
      </w:r>
      <w:r w:rsidRPr="00025F13">
        <w:rPr>
          <w:rStyle w:val="Collegamentoipertestuale"/>
          <w:noProof/>
        </w:rPr>
        <w:fldChar w:fldCharType="end"/>
      </w:r>
    </w:p>
    <w:p w14:paraId="0E121EDA" w14:textId="178F57F8"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"_Toc450673919"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53" w:author="Elena Vio" w:date="2016-07-19T13:08:00Z">
        <w:r w:rsidRPr="00025F13" w:rsidDel="009E0620">
          <w:rPr>
            <w:rStyle w:val="Collegamentoipertestuale"/>
            <w:noProof/>
          </w:rPr>
          <w:delText>Y2</w:delText>
        </w:r>
      </w:del>
      <w:ins w:id="54" w:author="Elena Vio" w:date="2016-07-19T13:08:00Z">
        <w:r w:rsidR="009E0620">
          <w:rPr>
            <w:rStyle w:val="Collegamentoipertestuale"/>
            <w:noProof/>
          </w:rPr>
          <w:t>27</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_Toc450673919 \h </w:instrText>
      </w:r>
      <w:r>
        <w:rPr>
          <w:noProof/>
          <w:webHidden/>
        </w:rPr>
      </w:r>
      <w:r>
        <w:rPr>
          <w:noProof/>
          <w:webHidden/>
        </w:rPr>
        <w:fldChar w:fldCharType="separate"/>
      </w:r>
      <w:r>
        <w:rPr>
          <w:noProof/>
          <w:webHidden/>
        </w:rPr>
        <w:t>60</w:t>
      </w:r>
      <w:r>
        <w:rPr>
          <w:noProof/>
          <w:webHidden/>
        </w:rPr>
        <w:fldChar w:fldCharType="end"/>
      </w:r>
      <w:r w:rsidRPr="00025F13">
        <w:rPr>
          <w:rStyle w:val="Collegamentoipertestuale"/>
          <w:noProof/>
        </w:rPr>
        <w:fldChar w:fldCharType="end"/>
      </w:r>
    </w:p>
    <w:p w14:paraId="6836523B" w14:textId="712E7652"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55" w:author="Elena Vio" w:date="2016-07-19T13:08:00Z">
        <w:r w:rsidRPr="00025F13" w:rsidDel="009E0620">
          <w:rPr>
            <w:rStyle w:val="Collegamentoipertestuale"/>
            <w:noProof/>
          </w:rPr>
          <w:delText>Y2</w:delText>
        </w:r>
      </w:del>
      <w:ins w:id="56" w:author="Elena Vio" w:date="2016-07-19T13:08:00Z">
        <w:r w:rsidR="009E0620">
          <w:rPr>
            <w:rStyle w:val="Collegamentoipertestuale"/>
            <w:noProof/>
          </w:rPr>
          <w:t>27</w:t>
        </w:r>
      </w:ins>
      <w:r w:rsidRPr="00025F13">
        <w:rPr>
          <w:rStyle w:val="Collegamentoipertestuale"/>
          <w:noProof/>
        </w:rPr>
        <w:t>.4.1 Accept/Reject HT Activity</w:t>
      </w:r>
      <w:r>
        <w:rPr>
          <w:noProof/>
          <w:webHidden/>
        </w:rPr>
        <w:tab/>
      </w:r>
      <w:r>
        <w:rPr>
          <w:noProof/>
          <w:webHidden/>
        </w:rPr>
        <w:fldChar w:fldCharType="begin"/>
      </w:r>
      <w:r>
        <w:rPr>
          <w:noProof/>
          <w:webHidden/>
        </w:rPr>
        <w:instrText xml:space="preserve"> PAGEREF _Toc450673920 \h </w:instrText>
      </w:r>
      <w:r>
        <w:rPr>
          <w:noProof/>
          <w:webHidden/>
        </w:rPr>
      </w:r>
      <w:r>
        <w:rPr>
          <w:noProof/>
          <w:webHidden/>
        </w:rPr>
        <w:fldChar w:fldCharType="separate"/>
      </w:r>
      <w:r>
        <w:rPr>
          <w:noProof/>
          <w:webHidden/>
        </w:rPr>
        <w:t>60</w:t>
      </w:r>
      <w:r>
        <w:rPr>
          <w:noProof/>
          <w:webHidden/>
        </w:rPr>
        <w:fldChar w:fldCharType="end"/>
      </w:r>
      <w:r w:rsidRPr="00025F13">
        <w:rPr>
          <w:rStyle w:val="Collegamentoipertestuale"/>
          <w:noProof/>
        </w:rPr>
        <w:fldChar w:fldCharType="end"/>
      </w:r>
    </w:p>
    <w:p w14:paraId="06FD94C1" w14:textId="1E7E0E98"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57" w:author="Elena Vio" w:date="2016-07-19T13:08:00Z">
        <w:r w:rsidRPr="00025F13" w:rsidDel="009E0620">
          <w:rPr>
            <w:rStyle w:val="Collegamentoipertestuale"/>
            <w:noProof/>
          </w:rPr>
          <w:delText>Y2</w:delText>
        </w:r>
      </w:del>
      <w:ins w:id="58" w:author="Elena Vio" w:date="2016-07-19T13:08:00Z">
        <w:r w:rsidR="009E0620">
          <w:rPr>
            <w:rStyle w:val="Collegamentoipertestuale"/>
            <w:noProof/>
          </w:rPr>
          <w:t>27</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_Toc450673921 \h </w:instrText>
      </w:r>
      <w:r>
        <w:rPr>
          <w:noProof/>
          <w:webHidden/>
        </w:rPr>
      </w:r>
      <w:r>
        <w:rPr>
          <w:noProof/>
          <w:webHidden/>
        </w:rPr>
        <w:fldChar w:fldCharType="separate"/>
      </w:r>
      <w:r>
        <w:rPr>
          <w:noProof/>
          <w:webHidden/>
        </w:rPr>
        <w:t>60</w:t>
      </w:r>
      <w:r>
        <w:rPr>
          <w:noProof/>
          <w:webHidden/>
        </w:rPr>
        <w:fldChar w:fldCharType="end"/>
      </w:r>
      <w:r w:rsidRPr="00025F13">
        <w:rPr>
          <w:rStyle w:val="Collegamentoipertestuale"/>
          <w:noProof/>
        </w:rPr>
        <w:fldChar w:fldCharType="end"/>
      </w:r>
    </w:p>
    <w:p w14:paraId="49405221" w14:textId="650298C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59" w:author="Elena Vio" w:date="2016-07-19T13:08:00Z">
        <w:r w:rsidRPr="00025F13" w:rsidDel="009E0620">
          <w:rPr>
            <w:rStyle w:val="Collegamentoipertestuale"/>
            <w:noProof/>
          </w:rPr>
          <w:delText>Y2</w:delText>
        </w:r>
      </w:del>
      <w:ins w:id="60" w:author="Elena Vio" w:date="2016-07-19T13:08:00Z">
        <w:r w:rsidR="009E0620">
          <w:rPr>
            <w:rStyle w:val="Collegamentoipertestuale"/>
            <w:noProof/>
          </w:rPr>
          <w:t>27</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_Toc450673922 \h </w:instrText>
      </w:r>
      <w:r>
        <w:rPr>
          <w:noProof/>
          <w:webHidden/>
        </w:rPr>
      </w:r>
      <w:r>
        <w:rPr>
          <w:noProof/>
          <w:webHidden/>
        </w:rPr>
        <w:fldChar w:fldCharType="separate"/>
      </w:r>
      <w:r>
        <w:rPr>
          <w:noProof/>
          <w:webHidden/>
        </w:rPr>
        <w:t>61</w:t>
      </w:r>
      <w:r>
        <w:rPr>
          <w:noProof/>
          <w:webHidden/>
        </w:rPr>
        <w:fldChar w:fldCharType="end"/>
      </w:r>
      <w:r w:rsidRPr="00025F13">
        <w:rPr>
          <w:rStyle w:val="Collegamentoipertestuale"/>
          <w:noProof/>
        </w:rPr>
        <w:fldChar w:fldCharType="end"/>
      </w:r>
    </w:p>
    <w:p w14:paraId="439BA7A9" w14:textId="2FAC405F"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61" w:author="Elena Vio" w:date="2016-07-19T13:08:00Z">
        <w:r w:rsidRPr="00025F13" w:rsidDel="009E0620">
          <w:rPr>
            <w:rStyle w:val="Collegamentoipertestuale"/>
            <w:noProof/>
          </w:rPr>
          <w:delText>Y2</w:delText>
        </w:r>
      </w:del>
      <w:ins w:id="62" w:author="Elena Vio" w:date="2016-07-19T13:08:00Z">
        <w:r w:rsidR="009E0620">
          <w:rPr>
            <w:rStyle w:val="Collegamentoipertestuale"/>
            <w:noProof/>
          </w:rPr>
          <w:t>27</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_Toc450673923 \h </w:instrText>
      </w:r>
      <w:r>
        <w:rPr>
          <w:noProof/>
          <w:webHidden/>
        </w:rPr>
      </w:r>
      <w:r>
        <w:rPr>
          <w:noProof/>
          <w:webHidden/>
        </w:rPr>
        <w:fldChar w:fldCharType="separate"/>
      </w:r>
      <w:r>
        <w:rPr>
          <w:noProof/>
          <w:webHidden/>
        </w:rPr>
        <w:t>61</w:t>
      </w:r>
      <w:r>
        <w:rPr>
          <w:noProof/>
          <w:webHidden/>
        </w:rPr>
        <w:fldChar w:fldCharType="end"/>
      </w:r>
      <w:r w:rsidRPr="00025F13">
        <w:rPr>
          <w:rStyle w:val="Collegamentoipertestuale"/>
          <w:noProof/>
        </w:rPr>
        <w:fldChar w:fldCharType="end"/>
      </w:r>
    </w:p>
    <w:p w14:paraId="457BD8E8" w14:textId="7E2E3ED2"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63" w:author="Elena Vio" w:date="2016-07-19T13:08:00Z">
        <w:r w:rsidRPr="00025F13" w:rsidDel="009E0620">
          <w:rPr>
            <w:rStyle w:val="Collegamentoipertestuale"/>
            <w:noProof/>
          </w:rPr>
          <w:delText>Y2</w:delText>
        </w:r>
      </w:del>
      <w:ins w:id="64" w:author="Elena Vio" w:date="2016-07-19T13:08:00Z">
        <w:r w:rsidR="009E0620">
          <w:rPr>
            <w:rStyle w:val="Collegamentoipertestuale"/>
            <w:noProof/>
          </w:rPr>
          <w:t>27</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_Toc450673924 \h </w:instrText>
      </w:r>
      <w:r>
        <w:rPr>
          <w:noProof/>
          <w:webHidden/>
        </w:rPr>
      </w:r>
      <w:r>
        <w:rPr>
          <w:noProof/>
          <w:webHidden/>
        </w:rPr>
        <w:fldChar w:fldCharType="separate"/>
      </w:r>
      <w:r>
        <w:rPr>
          <w:noProof/>
          <w:webHidden/>
        </w:rPr>
        <w:t>61</w:t>
      </w:r>
      <w:r>
        <w:rPr>
          <w:noProof/>
          <w:webHidden/>
        </w:rPr>
        <w:fldChar w:fldCharType="end"/>
      </w:r>
      <w:r w:rsidRPr="00025F13">
        <w:rPr>
          <w:rStyle w:val="Collegamentoipertestuale"/>
          <w:noProof/>
        </w:rPr>
        <w:fldChar w:fldCharType="end"/>
      </w:r>
    </w:p>
    <w:p w14:paraId="3B3D264E" w14:textId="4F2CF4FA"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65" w:author="Elena Vio" w:date="2016-07-19T13:08:00Z">
        <w:r w:rsidRPr="00025F13" w:rsidDel="009E0620">
          <w:rPr>
            <w:rStyle w:val="Collegamentoipertestuale"/>
            <w:noProof/>
          </w:rPr>
          <w:delText>Y2</w:delText>
        </w:r>
      </w:del>
      <w:ins w:id="66" w:author="Elena Vio" w:date="2016-07-19T13:08:00Z">
        <w:r w:rsidR="009E0620">
          <w:rPr>
            <w:rStyle w:val="Collegamentoipertestuale"/>
            <w:noProof/>
          </w:rPr>
          <w:t>27</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_Toc450673925 \h </w:instrText>
      </w:r>
      <w:r>
        <w:rPr>
          <w:noProof/>
          <w:webHidden/>
        </w:rPr>
      </w:r>
      <w:r>
        <w:rPr>
          <w:noProof/>
          <w:webHidden/>
        </w:rPr>
        <w:fldChar w:fldCharType="separate"/>
      </w:r>
      <w:r>
        <w:rPr>
          <w:noProof/>
          <w:webHidden/>
        </w:rPr>
        <w:t>62</w:t>
      </w:r>
      <w:r>
        <w:rPr>
          <w:noProof/>
          <w:webHidden/>
        </w:rPr>
        <w:fldChar w:fldCharType="end"/>
      </w:r>
      <w:r w:rsidRPr="00025F13">
        <w:rPr>
          <w:rStyle w:val="Collegamentoipertestuale"/>
          <w:noProof/>
        </w:rPr>
        <w:fldChar w:fldCharType="end"/>
      </w:r>
    </w:p>
    <w:p w14:paraId="33F35900" w14:textId="0ABEE9E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67" w:author="Elena Vio" w:date="2016-07-19T13:08:00Z">
        <w:r w:rsidRPr="00025F13" w:rsidDel="009E0620">
          <w:rPr>
            <w:rStyle w:val="Collegamentoipertestuale"/>
            <w:noProof/>
          </w:rPr>
          <w:delText>Y2</w:delText>
        </w:r>
      </w:del>
      <w:ins w:id="68" w:author="Elena Vio" w:date="2016-07-19T13:08:00Z">
        <w:r w:rsidR="009E0620">
          <w:rPr>
            <w:rStyle w:val="Collegamentoipertestuale"/>
            <w:noProof/>
          </w:rPr>
          <w:t>27</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_Toc450673926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19AA2699" w14:textId="591EDBB0"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69" w:author="Elena Vio" w:date="2016-07-19T13:08:00Z">
        <w:r w:rsidRPr="00025F13" w:rsidDel="009E0620">
          <w:rPr>
            <w:rStyle w:val="Collegamentoipertestuale"/>
            <w:noProof/>
          </w:rPr>
          <w:delText>Y2</w:delText>
        </w:r>
      </w:del>
      <w:ins w:id="70" w:author="Elena Vio" w:date="2016-07-19T13:08:00Z">
        <w:r w:rsidR="009E0620">
          <w:rPr>
            <w:rStyle w:val="Collegamentoipertestuale"/>
            <w:noProof/>
          </w:rPr>
          <w:t>27</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_Toc450673927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2F978E01" w14:textId="0FDEDA5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1" w:author="Elena Vio" w:date="2016-07-19T13:08:00Z">
        <w:r w:rsidRPr="00025F13" w:rsidDel="009E0620">
          <w:rPr>
            <w:rStyle w:val="Collegamentoipertestuale"/>
            <w:noProof/>
          </w:rPr>
          <w:delText>Y2</w:delText>
        </w:r>
      </w:del>
      <w:ins w:id="72" w:author="Elena Vio" w:date="2016-07-19T13:08:00Z">
        <w:r w:rsidR="009E0620">
          <w:rPr>
            <w:rStyle w:val="Collegamentoipertestuale"/>
            <w:noProof/>
          </w:rPr>
          <w:t>27</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_Toc450673928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642F8EB5" w14:textId="7369EDB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"_Toc450673929"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3" w:author="Elena Vio" w:date="2016-07-19T13:08:00Z">
        <w:r w:rsidRPr="00025F13" w:rsidDel="009E0620">
          <w:rPr>
            <w:rStyle w:val="Collegamentoipertestuale"/>
            <w:noProof/>
          </w:rPr>
          <w:delText>Y2</w:delText>
        </w:r>
      </w:del>
      <w:ins w:id="74" w:author="Elena Vio" w:date="2016-07-19T13:08:00Z">
        <w:r w:rsidR="009E0620">
          <w:rPr>
            <w:rStyle w:val="Collegamentoipertestuale"/>
            <w:noProof/>
          </w:rPr>
          <w:t>27</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_Toc450673929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0F82A780" w14:textId="41D0E68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5" w:author="Elena Vio" w:date="2016-07-19T13:08:00Z">
        <w:r w:rsidRPr="00025F13" w:rsidDel="009E0620">
          <w:rPr>
            <w:rStyle w:val="Collegamentoipertestuale"/>
            <w:noProof/>
          </w:rPr>
          <w:delText>Y2</w:delText>
        </w:r>
      </w:del>
      <w:ins w:id="76" w:author="Elena Vio" w:date="2016-07-19T13:08:00Z">
        <w:r w:rsidR="009E0620">
          <w:rPr>
            <w:rStyle w:val="Collegamentoipertestuale"/>
            <w:noProof/>
          </w:rPr>
          <w:t>27</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_Toc450673930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226082A3" w14:textId="0628EF03"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7" w:author="Elena Vio" w:date="2016-07-19T13:08:00Z">
        <w:r w:rsidRPr="00025F13" w:rsidDel="009E0620">
          <w:rPr>
            <w:rStyle w:val="Collegamentoipertestuale"/>
            <w:noProof/>
          </w:rPr>
          <w:delText>Y2</w:delText>
        </w:r>
      </w:del>
      <w:ins w:id="78" w:author="Elena Vio" w:date="2016-07-19T13:08:00Z">
        <w:r w:rsidR="009E0620">
          <w:rPr>
            <w:rStyle w:val="Collegamentoipertestuale"/>
            <w:noProof/>
          </w:rPr>
          <w:t>27</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_Toc450673931 \h </w:instrText>
      </w:r>
      <w:r>
        <w:rPr>
          <w:noProof/>
          <w:webHidden/>
        </w:rPr>
      </w:r>
      <w:r>
        <w:rPr>
          <w:noProof/>
          <w:webHidden/>
        </w:rPr>
        <w:fldChar w:fldCharType="separate"/>
      </w:r>
      <w:r>
        <w:rPr>
          <w:noProof/>
          <w:webHidden/>
        </w:rPr>
        <w:t>63</w:t>
      </w:r>
      <w:r>
        <w:rPr>
          <w:noProof/>
          <w:webHidden/>
        </w:rPr>
        <w:fldChar w:fldCharType="end"/>
      </w:r>
      <w:r w:rsidRPr="00025F13">
        <w:rPr>
          <w:rStyle w:val="Collegamentoipertestuale"/>
          <w:noProof/>
        </w:rPr>
        <w:fldChar w:fldCharType="end"/>
      </w:r>
    </w:p>
    <w:p w14:paraId="6B807656" w14:textId="6B660660"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79" w:author="Elena Vio" w:date="2016-07-19T13:08:00Z">
        <w:r w:rsidRPr="00025F13" w:rsidDel="009E0620">
          <w:rPr>
            <w:rStyle w:val="Collegamentoipertestuale"/>
            <w:noProof/>
          </w:rPr>
          <w:delText>Y2</w:delText>
        </w:r>
      </w:del>
      <w:ins w:id="80" w:author="Elena Vio" w:date="2016-07-19T13:08:00Z">
        <w:r w:rsidR="009E0620">
          <w:rPr>
            <w:rStyle w:val="Collegamentoipertestuale"/>
            <w:noProof/>
          </w:rPr>
          <w:t>27</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_Toc450673932 \h </w:instrText>
      </w:r>
      <w:r>
        <w:rPr>
          <w:noProof/>
          <w:webHidden/>
        </w:rPr>
      </w:r>
      <w:r>
        <w:rPr>
          <w:noProof/>
          <w:webHidden/>
        </w:rPr>
        <w:fldChar w:fldCharType="separate"/>
      </w:r>
      <w:r>
        <w:rPr>
          <w:noProof/>
          <w:webHidden/>
        </w:rPr>
        <w:t>64</w:t>
      </w:r>
      <w:r>
        <w:rPr>
          <w:noProof/>
          <w:webHidden/>
        </w:rPr>
        <w:fldChar w:fldCharType="end"/>
      </w:r>
      <w:r w:rsidRPr="00025F13">
        <w:rPr>
          <w:rStyle w:val="Collegamentoipertestuale"/>
          <w:noProof/>
        </w:rPr>
        <w:fldChar w:fldCharType="end"/>
      </w:r>
    </w:p>
    <w:p w14:paraId="3A48BA41" w14:textId="27953C73"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81" w:author="Elena Vio" w:date="2016-07-19T13:08:00Z">
        <w:r w:rsidRPr="00025F13" w:rsidDel="009E0620">
          <w:rPr>
            <w:rStyle w:val="Collegamentoipertestuale"/>
            <w:noProof/>
          </w:rPr>
          <w:delText>Y3</w:delText>
        </w:r>
      </w:del>
      <w:ins w:id="82" w:author="Elena Vio" w:date="2016-07-19T13:08:00Z">
        <w:r w:rsidR="009E0620">
          <w:rPr>
            <w:rStyle w:val="Collegamentoipertestuale"/>
            <w:noProof/>
          </w:rPr>
          <w:t>28</w:t>
        </w:r>
      </w:ins>
      <w:r w:rsidRPr="00025F13">
        <w:rPr>
          <w:rStyle w:val="Collegamentoipertestuale"/>
          <w:noProof/>
        </w:rPr>
        <w:t xml:space="preserve"> A</w:t>
      </w:r>
      <w:r w:rsidRPr="00025F13">
        <w:rPr>
          <w:rStyle w:val="Collegamentoipertestuale"/>
          <w:iCs/>
          <w:noProof/>
        </w:rPr>
        <w:t>ssign HT Participation</w:t>
      </w:r>
      <w:r w:rsidRPr="00025F13">
        <w:rPr>
          <w:rStyle w:val="Collegamentoipertestuale"/>
          <w:noProof/>
        </w:rPr>
        <w:t xml:space="preserve"> [PCC-</w:t>
      </w:r>
      <w:del w:id="83" w:author="Elena Vio" w:date="2016-07-19T13:08:00Z">
        <w:r w:rsidRPr="00025F13" w:rsidDel="009E0620">
          <w:rPr>
            <w:rStyle w:val="Collegamentoipertestuale"/>
            <w:noProof/>
          </w:rPr>
          <w:delText>Y3</w:delText>
        </w:r>
      </w:del>
      <w:ins w:id="84" w:author="Elena Vio" w:date="2016-07-19T13:08:00Z">
        <w:r w:rsidR="009E0620">
          <w:rPr>
            <w:rStyle w:val="Collegamentoipertestuale"/>
            <w:noProof/>
          </w:rPr>
          <w:t>28</w:t>
        </w:r>
      </w:ins>
      <w:r w:rsidRPr="00025F13">
        <w:rPr>
          <w:rStyle w:val="Collegamentoipertestuale"/>
          <w:noProof/>
        </w:rPr>
        <w:t>]</w:t>
      </w:r>
      <w:r>
        <w:rPr>
          <w:noProof/>
          <w:webHidden/>
        </w:rPr>
        <w:tab/>
      </w:r>
      <w:r>
        <w:rPr>
          <w:noProof/>
          <w:webHidden/>
        </w:rPr>
        <w:fldChar w:fldCharType="begin"/>
      </w:r>
      <w:r>
        <w:rPr>
          <w:noProof/>
          <w:webHidden/>
        </w:rPr>
        <w:instrText xml:space="preserve"> PAGEREF _Toc450673933 \h </w:instrText>
      </w:r>
      <w:r>
        <w:rPr>
          <w:noProof/>
          <w:webHidden/>
        </w:rPr>
      </w:r>
      <w:r>
        <w:rPr>
          <w:noProof/>
          <w:webHidden/>
        </w:rPr>
        <w:fldChar w:fldCharType="separate"/>
      </w:r>
      <w:r>
        <w:rPr>
          <w:noProof/>
          <w:webHidden/>
        </w:rPr>
        <w:t>64</w:t>
      </w:r>
      <w:r>
        <w:rPr>
          <w:noProof/>
          <w:webHidden/>
        </w:rPr>
        <w:fldChar w:fldCharType="end"/>
      </w:r>
      <w:r w:rsidRPr="00025F13">
        <w:rPr>
          <w:rStyle w:val="Collegamentoipertestuale"/>
          <w:noProof/>
        </w:rPr>
        <w:fldChar w:fldCharType="end"/>
      </w:r>
    </w:p>
    <w:p w14:paraId="131E1094" w14:textId="233CD64B"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85" w:author="Elena Vio" w:date="2016-07-19T13:08:00Z">
        <w:r w:rsidRPr="00025F13" w:rsidDel="009E0620">
          <w:rPr>
            <w:rStyle w:val="Collegamentoipertestuale"/>
            <w:noProof/>
          </w:rPr>
          <w:delText>Y3</w:delText>
        </w:r>
      </w:del>
      <w:ins w:id="86" w:author="Elena Vio" w:date="2016-07-19T13:08:00Z">
        <w:r w:rsidR="009E0620">
          <w:rPr>
            <w:rStyle w:val="Collegamentoipertestuale"/>
            <w:noProof/>
          </w:rPr>
          <w:t>28</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_Toc450673934 \h </w:instrText>
      </w:r>
      <w:r>
        <w:rPr>
          <w:noProof/>
          <w:webHidden/>
        </w:rPr>
      </w:r>
      <w:r>
        <w:rPr>
          <w:noProof/>
          <w:webHidden/>
        </w:rPr>
        <w:fldChar w:fldCharType="separate"/>
      </w:r>
      <w:r>
        <w:rPr>
          <w:noProof/>
          <w:webHidden/>
        </w:rPr>
        <w:t>64</w:t>
      </w:r>
      <w:r>
        <w:rPr>
          <w:noProof/>
          <w:webHidden/>
        </w:rPr>
        <w:fldChar w:fldCharType="end"/>
      </w:r>
      <w:r w:rsidRPr="00025F13">
        <w:rPr>
          <w:rStyle w:val="Collegamentoipertestuale"/>
          <w:noProof/>
        </w:rPr>
        <w:fldChar w:fldCharType="end"/>
      </w:r>
    </w:p>
    <w:p w14:paraId="036EC3C1" w14:textId="6FF5D39F"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87" w:author="Elena Vio" w:date="2016-07-19T13:08:00Z">
        <w:r w:rsidRPr="00025F13" w:rsidDel="009E0620">
          <w:rPr>
            <w:rStyle w:val="Collegamentoipertestuale"/>
            <w:noProof/>
          </w:rPr>
          <w:delText>Y3</w:delText>
        </w:r>
      </w:del>
      <w:ins w:id="88" w:author="Elena Vio" w:date="2016-07-19T13:08:00Z">
        <w:r w:rsidR="009E0620">
          <w:rPr>
            <w:rStyle w:val="Collegamentoipertestuale"/>
            <w:noProof/>
          </w:rPr>
          <w:t>28</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_Toc450673935 \h </w:instrText>
      </w:r>
      <w:r>
        <w:rPr>
          <w:noProof/>
          <w:webHidden/>
        </w:rPr>
      </w:r>
      <w:r>
        <w:rPr>
          <w:noProof/>
          <w:webHidden/>
        </w:rPr>
        <w:fldChar w:fldCharType="separate"/>
      </w:r>
      <w:r>
        <w:rPr>
          <w:noProof/>
          <w:webHidden/>
        </w:rPr>
        <w:t>64</w:t>
      </w:r>
      <w:r>
        <w:rPr>
          <w:noProof/>
          <w:webHidden/>
        </w:rPr>
        <w:fldChar w:fldCharType="end"/>
      </w:r>
      <w:r w:rsidRPr="00025F13">
        <w:rPr>
          <w:rStyle w:val="Collegamentoipertestuale"/>
          <w:noProof/>
        </w:rPr>
        <w:fldChar w:fldCharType="end"/>
      </w:r>
    </w:p>
    <w:p w14:paraId="4B586940" w14:textId="44C47130"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89" w:author="Elena Vio" w:date="2016-07-19T13:08:00Z">
        <w:r w:rsidRPr="00025F13" w:rsidDel="009E0620">
          <w:rPr>
            <w:rStyle w:val="Collegamentoipertestuale"/>
            <w:noProof/>
          </w:rPr>
          <w:delText>Y3</w:delText>
        </w:r>
      </w:del>
      <w:ins w:id="90" w:author="Elena Vio" w:date="2016-07-19T13:08:00Z">
        <w:r w:rsidR="009E0620">
          <w:rPr>
            <w:rStyle w:val="Collegamentoipertestuale"/>
            <w:noProof/>
          </w:rPr>
          <w:t>28</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_Toc450673936 \h </w:instrText>
      </w:r>
      <w:r>
        <w:rPr>
          <w:noProof/>
          <w:webHidden/>
        </w:rPr>
      </w:r>
      <w:r>
        <w:rPr>
          <w:noProof/>
          <w:webHidden/>
        </w:rPr>
        <w:fldChar w:fldCharType="separate"/>
      </w:r>
      <w:r>
        <w:rPr>
          <w:noProof/>
          <w:webHidden/>
        </w:rPr>
        <w:t>64</w:t>
      </w:r>
      <w:r>
        <w:rPr>
          <w:noProof/>
          <w:webHidden/>
        </w:rPr>
        <w:fldChar w:fldCharType="end"/>
      </w:r>
      <w:r w:rsidRPr="00025F13">
        <w:rPr>
          <w:rStyle w:val="Collegamentoipertestuale"/>
          <w:noProof/>
        </w:rPr>
        <w:fldChar w:fldCharType="end"/>
      </w:r>
    </w:p>
    <w:p w14:paraId="19CAA78D" w14:textId="3F370864"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1" w:author="Elena Vio" w:date="2016-07-19T13:08:00Z">
        <w:r w:rsidRPr="00025F13" w:rsidDel="009E0620">
          <w:rPr>
            <w:rStyle w:val="Collegamentoipertestuale"/>
            <w:noProof/>
          </w:rPr>
          <w:delText>Y3</w:delText>
        </w:r>
      </w:del>
      <w:ins w:id="92" w:author="Elena Vio" w:date="2016-07-19T13:08:00Z">
        <w:r w:rsidR="009E0620">
          <w:rPr>
            <w:rStyle w:val="Collegamentoipertestuale"/>
            <w:noProof/>
          </w:rPr>
          <w:t>28</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_Toc450673937 \h </w:instrText>
      </w:r>
      <w:r>
        <w:rPr>
          <w:noProof/>
          <w:webHidden/>
        </w:rPr>
      </w:r>
      <w:r>
        <w:rPr>
          <w:noProof/>
          <w:webHidden/>
        </w:rPr>
        <w:fldChar w:fldCharType="separate"/>
      </w:r>
      <w:r>
        <w:rPr>
          <w:noProof/>
          <w:webHidden/>
        </w:rPr>
        <w:t>65</w:t>
      </w:r>
      <w:r>
        <w:rPr>
          <w:noProof/>
          <w:webHidden/>
        </w:rPr>
        <w:fldChar w:fldCharType="end"/>
      </w:r>
      <w:r w:rsidRPr="00025F13">
        <w:rPr>
          <w:rStyle w:val="Collegamentoipertestuale"/>
          <w:noProof/>
        </w:rPr>
        <w:fldChar w:fldCharType="end"/>
      </w:r>
    </w:p>
    <w:p w14:paraId="0E8A83E6" w14:textId="3D49C8E2"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3" w:author="Elena Vio" w:date="2016-07-19T13:08:00Z">
        <w:r w:rsidRPr="00025F13" w:rsidDel="009E0620">
          <w:rPr>
            <w:rStyle w:val="Collegamentoipertestuale"/>
            <w:noProof/>
          </w:rPr>
          <w:delText>Y3</w:delText>
        </w:r>
      </w:del>
      <w:ins w:id="94" w:author="Elena Vio" w:date="2016-07-19T13:08:00Z">
        <w:r w:rsidR="009E0620">
          <w:rPr>
            <w:rStyle w:val="Collegamentoipertestuale"/>
            <w:noProof/>
          </w:rPr>
          <w:t>28</w:t>
        </w:r>
      </w:ins>
      <w:r w:rsidRPr="00025F13">
        <w:rPr>
          <w:rStyle w:val="Collegamentoipertestuale"/>
          <w:noProof/>
        </w:rPr>
        <w:t>.4.1 A</w:t>
      </w:r>
      <w:r w:rsidRPr="00025F13">
        <w:rPr>
          <w:rStyle w:val="Collegamentoipertestuale"/>
          <w:iCs/>
          <w:noProof/>
        </w:rPr>
        <w:t>ssign HT Participation</w:t>
      </w:r>
      <w:r>
        <w:rPr>
          <w:noProof/>
          <w:webHidden/>
        </w:rPr>
        <w:tab/>
      </w:r>
      <w:r>
        <w:rPr>
          <w:noProof/>
          <w:webHidden/>
        </w:rPr>
        <w:fldChar w:fldCharType="begin"/>
      </w:r>
      <w:r>
        <w:rPr>
          <w:noProof/>
          <w:webHidden/>
        </w:rPr>
        <w:instrText xml:space="preserve"> PAGEREF _Toc450673938 \h </w:instrText>
      </w:r>
      <w:r>
        <w:rPr>
          <w:noProof/>
          <w:webHidden/>
        </w:rPr>
      </w:r>
      <w:r>
        <w:rPr>
          <w:noProof/>
          <w:webHidden/>
        </w:rPr>
        <w:fldChar w:fldCharType="separate"/>
      </w:r>
      <w:r>
        <w:rPr>
          <w:noProof/>
          <w:webHidden/>
        </w:rPr>
        <w:t>65</w:t>
      </w:r>
      <w:r>
        <w:rPr>
          <w:noProof/>
          <w:webHidden/>
        </w:rPr>
        <w:fldChar w:fldCharType="end"/>
      </w:r>
      <w:r w:rsidRPr="00025F13">
        <w:rPr>
          <w:rStyle w:val="Collegamentoipertestuale"/>
          <w:noProof/>
        </w:rPr>
        <w:fldChar w:fldCharType="end"/>
      </w:r>
    </w:p>
    <w:p w14:paraId="72F2C074" w14:textId="52AC56CC"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"_Toc450673939"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5" w:author="Elena Vio" w:date="2016-07-19T13:08:00Z">
        <w:r w:rsidRPr="00025F13" w:rsidDel="009E0620">
          <w:rPr>
            <w:rStyle w:val="Collegamentoipertestuale"/>
            <w:noProof/>
          </w:rPr>
          <w:delText>Y3</w:delText>
        </w:r>
      </w:del>
      <w:ins w:id="96" w:author="Elena Vio" w:date="2016-07-19T13:08:00Z">
        <w:r w:rsidR="009E0620">
          <w:rPr>
            <w:rStyle w:val="Collegamentoipertestuale"/>
            <w:noProof/>
          </w:rPr>
          <w:t>28</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_Toc450673939 \h </w:instrText>
      </w:r>
      <w:r>
        <w:rPr>
          <w:noProof/>
          <w:webHidden/>
        </w:rPr>
      </w:r>
      <w:r>
        <w:rPr>
          <w:noProof/>
          <w:webHidden/>
        </w:rPr>
        <w:fldChar w:fldCharType="separate"/>
      </w:r>
      <w:r>
        <w:rPr>
          <w:noProof/>
          <w:webHidden/>
        </w:rPr>
        <w:t>65</w:t>
      </w:r>
      <w:r>
        <w:rPr>
          <w:noProof/>
          <w:webHidden/>
        </w:rPr>
        <w:fldChar w:fldCharType="end"/>
      </w:r>
      <w:r w:rsidRPr="00025F13">
        <w:rPr>
          <w:rStyle w:val="Collegamentoipertestuale"/>
          <w:noProof/>
        </w:rPr>
        <w:fldChar w:fldCharType="end"/>
      </w:r>
    </w:p>
    <w:p w14:paraId="65CE214B" w14:textId="388AC20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7" w:author="Elena Vio" w:date="2016-07-19T13:08:00Z">
        <w:r w:rsidRPr="00025F13" w:rsidDel="009E0620">
          <w:rPr>
            <w:rStyle w:val="Collegamentoipertestuale"/>
            <w:noProof/>
          </w:rPr>
          <w:delText>Y3</w:delText>
        </w:r>
      </w:del>
      <w:ins w:id="98" w:author="Elena Vio" w:date="2016-07-19T13:08:00Z">
        <w:r w:rsidR="009E0620">
          <w:rPr>
            <w:rStyle w:val="Collegamentoipertestuale"/>
            <w:noProof/>
          </w:rPr>
          <w:t>28</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_Toc450673940 \h </w:instrText>
      </w:r>
      <w:r>
        <w:rPr>
          <w:noProof/>
          <w:webHidden/>
        </w:rPr>
      </w:r>
      <w:r>
        <w:rPr>
          <w:noProof/>
          <w:webHidden/>
        </w:rPr>
        <w:fldChar w:fldCharType="separate"/>
      </w:r>
      <w:r>
        <w:rPr>
          <w:noProof/>
          <w:webHidden/>
        </w:rPr>
        <w:t>65</w:t>
      </w:r>
      <w:r>
        <w:rPr>
          <w:noProof/>
          <w:webHidden/>
        </w:rPr>
        <w:fldChar w:fldCharType="end"/>
      </w:r>
      <w:r w:rsidRPr="00025F13">
        <w:rPr>
          <w:rStyle w:val="Collegamentoipertestuale"/>
          <w:noProof/>
        </w:rPr>
        <w:fldChar w:fldCharType="end"/>
      </w:r>
    </w:p>
    <w:p w14:paraId="2FE01D87" w14:textId="3E415770"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99" w:author="Elena Vio" w:date="2016-07-19T13:08:00Z">
        <w:r w:rsidRPr="00025F13" w:rsidDel="009E0620">
          <w:rPr>
            <w:rStyle w:val="Collegamentoipertestuale"/>
            <w:noProof/>
          </w:rPr>
          <w:delText>Y3</w:delText>
        </w:r>
      </w:del>
      <w:ins w:id="100" w:author="Elena Vio" w:date="2016-07-19T13:08:00Z">
        <w:r w:rsidR="009E0620">
          <w:rPr>
            <w:rStyle w:val="Collegamentoipertestuale"/>
            <w:noProof/>
          </w:rPr>
          <w:t>28</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_Toc450673941 \h </w:instrText>
      </w:r>
      <w:r>
        <w:rPr>
          <w:noProof/>
          <w:webHidden/>
        </w:rPr>
      </w:r>
      <w:r>
        <w:rPr>
          <w:noProof/>
          <w:webHidden/>
        </w:rPr>
        <w:fldChar w:fldCharType="separate"/>
      </w:r>
      <w:r>
        <w:rPr>
          <w:noProof/>
          <w:webHidden/>
        </w:rPr>
        <w:t>66</w:t>
      </w:r>
      <w:r>
        <w:rPr>
          <w:noProof/>
          <w:webHidden/>
        </w:rPr>
        <w:fldChar w:fldCharType="end"/>
      </w:r>
      <w:r w:rsidRPr="00025F13">
        <w:rPr>
          <w:rStyle w:val="Collegamentoipertestuale"/>
          <w:noProof/>
        </w:rPr>
        <w:fldChar w:fldCharType="end"/>
      </w:r>
    </w:p>
    <w:p w14:paraId="43D9915E" w14:textId="6BC42A91"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lastRenderedPageBreak/>
        <w:fldChar w:fldCharType="begin"/>
      </w:r>
      <w:r w:rsidRPr="00025F13">
        <w:rPr>
          <w:rStyle w:val="Collegamentoipertestuale"/>
          <w:noProof/>
        </w:rPr>
        <w:instrText xml:space="preserve"> </w:instrText>
      </w:r>
      <w:r>
        <w:rPr>
          <w:noProof/>
        </w:rPr>
        <w:instrText>HYPERLINK \l "_Toc450673942"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01" w:author="Elena Vio" w:date="2016-07-19T13:08:00Z">
        <w:r w:rsidRPr="00025F13" w:rsidDel="009E0620">
          <w:rPr>
            <w:rStyle w:val="Collegamentoipertestuale"/>
            <w:noProof/>
          </w:rPr>
          <w:delText>Y3</w:delText>
        </w:r>
      </w:del>
      <w:ins w:id="102" w:author="Elena Vio" w:date="2016-07-19T13:08:00Z">
        <w:r w:rsidR="009E0620">
          <w:rPr>
            <w:rStyle w:val="Collegamentoipertestuale"/>
            <w:noProof/>
          </w:rPr>
          <w:t>28</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_Toc450673942 \h </w:instrText>
      </w:r>
      <w:r>
        <w:rPr>
          <w:noProof/>
          <w:webHidden/>
        </w:rPr>
      </w:r>
      <w:r>
        <w:rPr>
          <w:noProof/>
          <w:webHidden/>
        </w:rPr>
        <w:fldChar w:fldCharType="separate"/>
      </w:r>
      <w:r>
        <w:rPr>
          <w:noProof/>
          <w:webHidden/>
        </w:rPr>
        <w:t>66</w:t>
      </w:r>
      <w:r>
        <w:rPr>
          <w:noProof/>
          <w:webHidden/>
        </w:rPr>
        <w:fldChar w:fldCharType="end"/>
      </w:r>
      <w:r w:rsidRPr="00025F13">
        <w:rPr>
          <w:rStyle w:val="Collegamentoipertestuale"/>
          <w:noProof/>
        </w:rPr>
        <w:fldChar w:fldCharType="end"/>
      </w:r>
    </w:p>
    <w:p w14:paraId="0CAAAE60" w14:textId="5FA1F66F"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03" w:author="Elena Vio" w:date="2016-07-19T13:08:00Z">
        <w:r w:rsidRPr="00025F13" w:rsidDel="009E0620">
          <w:rPr>
            <w:rStyle w:val="Collegamentoipertestuale"/>
            <w:noProof/>
          </w:rPr>
          <w:delText>Y3</w:delText>
        </w:r>
      </w:del>
      <w:ins w:id="104" w:author="Elena Vio" w:date="2016-07-19T13:08:00Z">
        <w:r w:rsidR="009E0620">
          <w:rPr>
            <w:rStyle w:val="Collegamentoipertestuale"/>
            <w:noProof/>
          </w:rPr>
          <w:t>28</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_Toc450673943 \h </w:instrText>
      </w:r>
      <w:r>
        <w:rPr>
          <w:noProof/>
          <w:webHidden/>
        </w:rPr>
      </w:r>
      <w:r>
        <w:rPr>
          <w:noProof/>
          <w:webHidden/>
        </w:rPr>
        <w:fldChar w:fldCharType="separate"/>
      </w:r>
      <w:r>
        <w:rPr>
          <w:noProof/>
          <w:webHidden/>
        </w:rPr>
        <w:t>67</w:t>
      </w:r>
      <w:r>
        <w:rPr>
          <w:noProof/>
          <w:webHidden/>
        </w:rPr>
        <w:fldChar w:fldCharType="end"/>
      </w:r>
      <w:r w:rsidRPr="00025F13">
        <w:rPr>
          <w:rStyle w:val="Collegamentoipertestuale"/>
          <w:noProof/>
        </w:rPr>
        <w:fldChar w:fldCharType="end"/>
      </w:r>
    </w:p>
    <w:p w14:paraId="0AF04995" w14:textId="6377E09B"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05" w:author="Elena Vio" w:date="2016-07-19T13:08:00Z">
        <w:r w:rsidRPr="00025F13" w:rsidDel="009E0620">
          <w:rPr>
            <w:rStyle w:val="Collegamentoipertestuale"/>
            <w:noProof/>
          </w:rPr>
          <w:delText>Y3</w:delText>
        </w:r>
      </w:del>
      <w:ins w:id="106" w:author="Elena Vio" w:date="2016-07-19T13:08:00Z">
        <w:r w:rsidR="009E0620">
          <w:rPr>
            <w:rStyle w:val="Collegamentoipertestuale"/>
            <w:noProof/>
          </w:rPr>
          <w:t>28</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_Toc450673944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3F438F27" w14:textId="08F083D0"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07" w:author="Elena Vio" w:date="2016-07-19T13:08:00Z">
        <w:r w:rsidRPr="00025F13" w:rsidDel="009E0620">
          <w:rPr>
            <w:rStyle w:val="Collegamentoipertestuale"/>
            <w:noProof/>
          </w:rPr>
          <w:delText>Y3</w:delText>
        </w:r>
      </w:del>
      <w:ins w:id="108" w:author="Elena Vio" w:date="2016-07-19T13:08:00Z">
        <w:r w:rsidR="009E0620">
          <w:rPr>
            <w:rStyle w:val="Collegamentoipertestuale"/>
            <w:noProof/>
          </w:rPr>
          <w:t>28</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_Toc450673945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1DD7A396" w14:textId="0DFD6C7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09" w:author="Elena Vio" w:date="2016-07-19T13:08:00Z">
        <w:r w:rsidRPr="00025F13" w:rsidDel="009E0620">
          <w:rPr>
            <w:rStyle w:val="Collegamentoipertestuale"/>
            <w:noProof/>
          </w:rPr>
          <w:delText>Y3</w:delText>
        </w:r>
      </w:del>
      <w:ins w:id="110" w:author="Elena Vio" w:date="2016-07-19T13:08:00Z">
        <w:r w:rsidR="009E0620">
          <w:rPr>
            <w:rStyle w:val="Collegamentoipertestuale"/>
            <w:noProof/>
          </w:rPr>
          <w:t>28</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_Toc450673946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74AB71DA" w14:textId="4E363FDC"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1" w:author="Elena Vio" w:date="2016-07-19T13:08:00Z">
        <w:r w:rsidRPr="00025F13" w:rsidDel="009E0620">
          <w:rPr>
            <w:rStyle w:val="Collegamentoipertestuale"/>
            <w:noProof/>
          </w:rPr>
          <w:delText>Y3</w:delText>
        </w:r>
      </w:del>
      <w:ins w:id="112" w:author="Elena Vio" w:date="2016-07-19T13:08:00Z">
        <w:r w:rsidR="009E0620">
          <w:rPr>
            <w:rStyle w:val="Collegamentoipertestuale"/>
            <w:noProof/>
          </w:rPr>
          <w:t>28</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_Toc450673947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703BB985" w14:textId="123CAAB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3" w:author="Elena Vio" w:date="2016-07-19T13:08:00Z">
        <w:r w:rsidRPr="00025F13" w:rsidDel="009E0620">
          <w:rPr>
            <w:rStyle w:val="Collegamentoipertestuale"/>
            <w:noProof/>
          </w:rPr>
          <w:delText>Y3</w:delText>
        </w:r>
      </w:del>
      <w:ins w:id="114" w:author="Elena Vio" w:date="2016-07-19T13:08:00Z">
        <w:r w:rsidR="009E0620">
          <w:rPr>
            <w:rStyle w:val="Collegamentoipertestuale"/>
            <w:noProof/>
          </w:rPr>
          <w:t>28</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_Toc450673948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3E4910F0" w14:textId="3C6E3FD8"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"_Toc450673949"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5" w:author="Elena Vio" w:date="2016-07-19T13:08:00Z">
        <w:r w:rsidRPr="00025F13" w:rsidDel="009E0620">
          <w:rPr>
            <w:rStyle w:val="Collegamentoipertestuale"/>
            <w:noProof/>
          </w:rPr>
          <w:delText>Y3</w:delText>
        </w:r>
      </w:del>
      <w:ins w:id="116" w:author="Elena Vio" w:date="2016-07-19T13:08:00Z">
        <w:r w:rsidR="009E0620">
          <w:rPr>
            <w:rStyle w:val="Collegamentoipertestuale"/>
            <w:noProof/>
          </w:rPr>
          <w:t>28</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_Toc450673949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141B9724" w14:textId="6C9403A1"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7" w:author="Elena Vio" w:date="2016-07-19T13:08:00Z">
        <w:r w:rsidRPr="00025F13" w:rsidDel="009E0620">
          <w:rPr>
            <w:rStyle w:val="Collegamentoipertestuale"/>
            <w:noProof/>
          </w:rPr>
          <w:delText>Y3</w:delText>
        </w:r>
      </w:del>
      <w:ins w:id="118" w:author="Elena Vio" w:date="2016-07-19T13:08:00Z">
        <w:r w:rsidR="009E0620">
          <w:rPr>
            <w:rStyle w:val="Collegamentoipertestuale"/>
            <w:noProof/>
          </w:rPr>
          <w:t>28</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_Toc450673950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0181EC4A" w14:textId="4603D8AD"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19" w:author="Elena Vio" w:date="2016-07-19T13:08:00Z">
        <w:r w:rsidRPr="00025F13" w:rsidDel="009E0620">
          <w:rPr>
            <w:rStyle w:val="Collegamentoipertestuale"/>
            <w:noProof/>
          </w:rPr>
          <w:delText>Y4</w:delText>
        </w:r>
      </w:del>
      <w:ins w:id="120" w:author="Elena Vio" w:date="2016-07-19T13:08:00Z">
        <w:r w:rsidR="009E0620">
          <w:rPr>
            <w:rStyle w:val="Collegamentoipertestuale"/>
            <w:noProof/>
          </w:rPr>
          <w:t>29</w:t>
        </w:r>
      </w:ins>
      <w:r w:rsidRPr="00025F13">
        <w:rPr>
          <w:rStyle w:val="Collegamentoipertestuale"/>
          <w:noProof/>
        </w:rPr>
        <w:t xml:space="preserve"> Add request of more clinical information [PCC-</w:t>
      </w:r>
      <w:del w:id="121" w:author="Elena Vio" w:date="2016-07-19T13:08:00Z">
        <w:r w:rsidRPr="00025F13" w:rsidDel="009E0620">
          <w:rPr>
            <w:rStyle w:val="Collegamentoipertestuale"/>
            <w:noProof/>
          </w:rPr>
          <w:delText>Y4</w:delText>
        </w:r>
      </w:del>
      <w:ins w:id="122" w:author="Elena Vio" w:date="2016-07-19T13:08:00Z">
        <w:r w:rsidR="009E0620">
          <w:rPr>
            <w:rStyle w:val="Collegamentoipertestuale"/>
            <w:noProof/>
          </w:rPr>
          <w:t>29</w:t>
        </w:r>
      </w:ins>
      <w:r w:rsidRPr="00025F13">
        <w:rPr>
          <w:rStyle w:val="Collegamentoipertestuale"/>
          <w:noProof/>
        </w:rPr>
        <w:t>]</w:t>
      </w:r>
      <w:r>
        <w:rPr>
          <w:noProof/>
          <w:webHidden/>
        </w:rPr>
        <w:tab/>
      </w:r>
      <w:r>
        <w:rPr>
          <w:noProof/>
          <w:webHidden/>
        </w:rPr>
        <w:fldChar w:fldCharType="begin"/>
      </w:r>
      <w:r>
        <w:rPr>
          <w:noProof/>
          <w:webHidden/>
        </w:rPr>
        <w:instrText xml:space="preserve"> PAGEREF _Toc450673951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70528CCD" w14:textId="1C9C4FEC"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23" w:author="Elena Vio" w:date="2016-07-19T13:08:00Z">
        <w:r w:rsidRPr="00025F13" w:rsidDel="009E0620">
          <w:rPr>
            <w:rStyle w:val="Collegamentoipertestuale"/>
            <w:noProof/>
          </w:rPr>
          <w:delText>Y4</w:delText>
        </w:r>
      </w:del>
      <w:ins w:id="124" w:author="Elena Vio" w:date="2016-07-19T13:08:00Z">
        <w:r w:rsidR="009E0620">
          <w:rPr>
            <w:rStyle w:val="Collegamentoipertestuale"/>
            <w:noProof/>
          </w:rPr>
          <w:t>29</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_Toc450673952 \h </w:instrText>
      </w:r>
      <w:r>
        <w:rPr>
          <w:noProof/>
          <w:webHidden/>
        </w:rPr>
      </w:r>
      <w:r>
        <w:rPr>
          <w:noProof/>
          <w:webHidden/>
        </w:rPr>
        <w:fldChar w:fldCharType="separate"/>
      </w:r>
      <w:r>
        <w:rPr>
          <w:noProof/>
          <w:webHidden/>
        </w:rPr>
        <w:t>68</w:t>
      </w:r>
      <w:r>
        <w:rPr>
          <w:noProof/>
          <w:webHidden/>
        </w:rPr>
        <w:fldChar w:fldCharType="end"/>
      </w:r>
      <w:r w:rsidRPr="00025F13">
        <w:rPr>
          <w:rStyle w:val="Collegamentoipertestuale"/>
          <w:noProof/>
        </w:rPr>
        <w:fldChar w:fldCharType="end"/>
      </w:r>
    </w:p>
    <w:p w14:paraId="29F07DF9" w14:textId="33B2D9DE"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25" w:author="Elena Vio" w:date="2016-07-19T13:08:00Z">
        <w:r w:rsidRPr="00025F13" w:rsidDel="009E0620">
          <w:rPr>
            <w:rStyle w:val="Collegamentoipertestuale"/>
            <w:noProof/>
          </w:rPr>
          <w:delText>Y4</w:delText>
        </w:r>
      </w:del>
      <w:ins w:id="126" w:author="Elena Vio" w:date="2016-07-19T13:08:00Z">
        <w:r w:rsidR="009E0620">
          <w:rPr>
            <w:rStyle w:val="Collegamentoipertestuale"/>
            <w:noProof/>
          </w:rPr>
          <w:t>29</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_Toc450673953 \h </w:instrText>
      </w:r>
      <w:r>
        <w:rPr>
          <w:noProof/>
          <w:webHidden/>
        </w:rPr>
      </w:r>
      <w:r>
        <w:rPr>
          <w:noProof/>
          <w:webHidden/>
        </w:rPr>
        <w:fldChar w:fldCharType="separate"/>
      </w:r>
      <w:r>
        <w:rPr>
          <w:noProof/>
          <w:webHidden/>
        </w:rPr>
        <w:t>69</w:t>
      </w:r>
      <w:r>
        <w:rPr>
          <w:noProof/>
          <w:webHidden/>
        </w:rPr>
        <w:fldChar w:fldCharType="end"/>
      </w:r>
      <w:r w:rsidRPr="00025F13">
        <w:rPr>
          <w:rStyle w:val="Collegamentoipertestuale"/>
          <w:noProof/>
        </w:rPr>
        <w:fldChar w:fldCharType="end"/>
      </w:r>
    </w:p>
    <w:p w14:paraId="0A1D953F" w14:textId="6F5CD7E9"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27" w:author="Elena Vio" w:date="2016-07-19T13:08:00Z">
        <w:r w:rsidRPr="00025F13" w:rsidDel="009E0620">
          <w:rPr>
            <w:rStyle w:val="Collegamentoipertestuale"/>
            <w:noProof/>
          </w:rPr>
          <w:delText>Y4</w:delText>
        </w:r>
      </w:del>
      <w:ins w:id="128" w:author="Elena Vio" w:date="2016-07-19T13:08:00Z">
        <w:r w:rsidR="009E0620">
          <w:rPr>
            <w:rStyle w:val="Collegamentoipertestuale"/>
            <w:noProof/>
          </w:rPr>
          <w:t>29</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_Toc450673954 \h </w:instrText>
      </w:r>
      <w:r>
        <w:rPr>
          <w:noProof/>
          <w:webHidden/>
        </w:rPr>
      </w:r>
      <w:r>
        <w:rPr>
          <w:noProof/>
          <w:webHidden/>
        </w:rPr>
        <w:fldChar w:fldCharType="separate"/>
      </w:r>
      <w:r>
        <w:rPr>
          <w:noProof/>
          <w:webHidden/>
        </w:rPr>
        <w:t>69</w:t>
      </w:r>
      <w:r>
        <w:rPr>
          <w:noProof/>
          <w:webHidden/>
        </w:rPr>
        <w:fldChar w:fldCharType="end"/>
      </w:r>
      <w:r w:rsidRPr="00025F13">
        <w:rPr>
          <w:rStyle w:val="Collegamentoipertestuale"/>
          <w:noProof/>
        </w:rPr>
        <w:fldChar w:fldCharType="end"/>
      </w:r>
    </w:p>
    <w:p w14:paraId="2BF358EC" w14:textId="57D403AC"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29" w:author="Elena Vio" w:date="2016-07-19T13:08:00Z">
        <w:r w:rsidRPr="00025F13" w:rsidDel="009E0620">
          <w:rPr>
            <w:rStyle w:val="Collegamentoipertestuale"/>
            <w:noProof/>
          </w:rPr>
          <w:delText>Y4</w:delText>
        </w:r>
      </w:del>
      <w:ins w:id="130" w:author="Elena Vio" w:date="2016-07-19T13:08:00Z">
        <w:r w:rsidR="009E0620">
          <w:rPr>
            <w:rStyle w:val="Collegamentoipertestuale"/>
            <w:noProof/>
          </w:rPr>
          <w:t>29</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_Toc450673955 \h </w:instrText>
      </w:r>
      <w:r>
        <w:rPr>
          <w:noProof/>
          <w:webHidden/>
        </w:rPr>
      </w:r>
      <w:r>
        <w:rPr>
          <w:noProof/>
          <w:webHidden/>
        </w:rPr>
        <w:fldChar w:fldCharType="separate"/>
      </w:r>
      <w:r>
        <w:rPr>
          <w:noProof/>
          <w:webHidden/>
        </w:rPr>
        <w:t>70</w:t>
      </w:r>
      <w:r>
        <w:rPr>
          <w:noProof/>
          <w:webHidden/>
        </w:rPr>
        <w:fldChar w:fldCharType="end"/>
      </w:r>
      <w:r w:rsidRPr="00025F13">
        <w:rPr>
          <w:rStyle w:val="Collegamentoipertestuale"/>
          <w:noProof/>
        </w:rPr>
        <w:fldChar w:fldCharType="end"/>
      </w:r>
    </w:p>
    <w:p w14:paraId="31A710B4" w14:textId="7B9DCB67"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1" w:author="Elena Vio" w:date="2016-07-19T13:08:00Z">
        <w:r w:rsidRPr="00025F13" w:rsidDel="009E0620">
          <w:rPr>
            <w:rStyle w:val="Collegamentoipertestuale"/>
            <w:noProof/>
          </w:rPr>
          <w:delText>Y4</w:delText>
        </w:r>
      </w:del>
      <w:ins w:id="132" w:author="Elena Vio" w:date="2016-07-19T13:08:00Z">
        <w:r w:rsidR="009E0620">
          <w:rPr>
            <w:rStyle w:val="Collegamentoipertestuale"/>
            <w:noProof/>
          </w:rPr>
          <w:t>29</w:t>
        </w:r>
      </w:ins>
      <w:r w:rsidRPr="00025F13">
        <w:rPr>
          <w:rStyle w:val="Collegamentoipertestuale"/>
          <w:noProof/>
        </w:rPr>
        <w:t>.4.1 Add Request of more clinical information</w:t>
      </w:r>
      <w:r>
        <w:rPr>
          <w:noProof/>
          <w:webHidden/>
        </w:rPr>
        <w:tab/>
      </w:r>
      <w:r>
        <w:rPr>
          <w:noProof/>
          <w:webHidden/>
        </w:rPr>
        <w:fldChar w:fldCharType="begin"/>
      </w:r>
      <w:r>
        <w:rPr>
          <w:noProof/>
          <w:webHidden/>
        </w:rPr>
        <w:instrText xml:space="preserve"> PAGEREF _Toc450673956 \h </w:instrText>
      </w:r>
      <w:r>
        <w:rPr>
          <w:noProof/>
          <w:webHidden/>
        </w:rPr>
      </w:r>
      <w:r>
        <w:rPr>
          <w:noProof/>
          <w:webHidden/>
        </w:rPr>
        <w:fldChar w:fldCharType="separate"/>
      </w:r>
      <w:r>
        <w:rPr>
          <w:noProof/>
          <w:webHidden/>
        </w:rPr>
        <w:t>70</w:t>
      </w:r>
      <w:r>
        <w:rPr>
          <w:noProof/>
          <w:webHidden/>
        </w:rPr>
        <w:fldChar w:fldCharType="end"/>
      </w:r>
      <w:r w:rsidRPr="00025F13">
        <w:rPr>
          <w:rStyle w:val="Collegamentoipertestuale"/>
          <w:noProof/>
        </w:rPr>
        <w:fldChar w:fldCharType="end"/>
      </w:r>
    </w:p>
    <w:p w14:paraId="7138A15B" w14:textId="6F911A2A"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3" w:author="Elena Vio" w:date="2016-07-19T13:08:00Z">
        <w:r w:rsidRPr="00025F13" w:rsidDel="009E0620">
          <w:rPr>
            <w:rStyle w:val="Collegamentoipertestuale"/>
            <w:noProof/>
          </w:rPr>
          <w:delText>Y4</w:delText>
        </w:r>
      </w:del>
      <w:ins w:id="134" w:author="Elena Vio" w:date="2016-07-19T13:08:00Z">
        <w:r w:rsidR="009E0620">
          <w:rPr>
            <w:rStyle w:val="Collegamentoipertestuale"/>
            <w:noProof/>
          </w:rPr>
          <w:t>29</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_Toc450673957 \h </w:instrText>
      </w:r>
      <w:r>
        <w:rPr>
          <w:noProof/>
          <w:webHidden/>
        </w:rPr>
      </w:r>
      <w:r>
        <w:rPr>
          <w:noProof/>
          <w:webHidden/>
        </w:rPr>
        <w:fldChar w:fldCharType="separate"/>
      </w:r>
      <w:r>
        <w:rPr>
          <w:noProof/>
          <w:webHidden/>
        </w:rPr>
        <w:t>70</w:t>
      </w:r>
      <w:r>
        <w:rPr>
          <w:noProof/>
          <w:webHidden/>
        </w:rPr>
        <w:fldChar w:fldCharType="end"/>
      </w:r>
      <w:r w:rsidRPr="00025F13">
        <w:rPr>
          <w:rStyle w:val="Collegamentoipertestuale"/>
          <w:noProof/>
        </w:rPr>
        <w:fldChar w:fldCharType="end"/>
      </w:r>
    </w:p>
    <w:p w14:paraId="24930357" w14:textId="2CA59EE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5" w:author="Elena Vio" w:date="2016-07-19T13:08:00Z">
        <w:r w:rsidRPr="00025F13" w:rsidDel="009E0620">
          <w:rPr>
            <w:rStyle w:val="Collegamentoipertestuale"/>
            <w:noProof/>
          </w:rPr>
          <w:delText>Y4</w:delText>
        </w:r>
      </w:del>
      <w:ins w:id="136" w:author="Elena Vio" w:date="2016-07-19T13:08:00Z">
        <w:r w:rsidR="009E0620">
          <w:rPr>
            <w:rStyle w:val="Collegamentoipertestuale"/>
            <w:noProof/>
          </w:rPr>
          <w:t>29</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_Toc450673958 \h </w:instrText>
      </w:r>
      <w:r>
        <w:rPr>
          <w:noProof/>
          <w:webHidden/>
        </w:rPr>
      </w:r>
      <w:r>
        <w:rPr>
          <w:noProof/>
          <w:webHidden/>
        </w:rPr>
        <w:fldChar w:fldCharType="separate"/>
      </w:r>
      <w:r>
        <w:rPr>
          <w:noProof/>
          <w:webHidden/>
        </w:rPr>
        <w:t>70</w:t>
      </w:r>
      <w:r>
        <w:rPr>
          <w:noProof/>
          <w:webHidden/>
        </w:rPr>
        <w:fldChar w:fldCharType="end"/>
      </w:r>
      <w:r w:rsidRPr="00025F13">
        <w:rPr>
          <w:rStyle w:val="Collegamentoipertestuale"/>
          <w:noProof/>
        </w:rPr>
        <w:fldChar w:fldCharType="end"/>
      </w:r>
    </w:p>
    <w:p w14:paraId="36F3EE02" w14:textId="68CD5E60"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"_Toc450673959"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7" w:author="Elena Vio" w:date="2016-07-19T13:08:00Z">
        <w:r w:rsidRPr="00025F13" w:rsidDel="009E0620">
          <w:rPr>
            <w:rStyle w:val="Collegamentoipertestuale"/>
            <w:noProof/>
          </w:rPr>
          <w:delText>Y4</w:delText>
        </w:r>
      </w:del>
      <w:ins w:id="138" w:author="Elena Vio" w:date="2016-07-19T13:08:00Z">
        <w:r w:rsidR="009E0620">
          <w:rPr>
            <w:rStyle w:val="Collegamentoipertestuale"/>
            <w:noProof/>
          </w:rPr>
          <w:t>29</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_Toc450673959 \h </w:instrText>
      </w:r>
      <w:r>
        <w:rPr>
          <w:noProof/>
          <w:webHidden/>
        </w:rPr>
      </w:r>
      <w:r>
        <w:rPr>
          <w:noProof/>
          <w:webHidden/>
        </w:rPr>
        <w:fldChar w:fldCharType="separate"/>
      </w:r>
      <w:r>
        <w:rPr>
          <w:noProof/>
          <w:webHidden/>
        </w:rPr>
        <w:t>71</w:t>
      </w:r>
      <w:r>
        <w:rPr>
          <w:noProof/>
          <w:webHidden/>
        </w:rPr>
        <w:fldChar w:fldCharType="end"/>
      </w:r>
      <w:r w:rsidRPr="00025F13">
        <w:rPr>
          <w:rStyle w:val="Collegamentoipertestuale"/>
          <w:noProof/>
        </w:rPr>
        <w:fldChar w:fldCharType="end"/>
      </w:r>
    </w:p>
    <w:p w14:paraId="46FE8E8E" w14:textId="29AA8901"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39" w:author="Elena Vio" w:date="2016-07-19T13:08:00Z">
        <w:r w:rsidRPr="00025F13" w:rsidDel="009E0620">
          <w:rPr>
            <w:rStyle w:val="Collegamentoipertestuale"/>
            <w:noProof/>
          </w:rPr>
          <w:delText>Y4</w:delText>
        </w:r>
      </w:del>
      <w:ins w:id="140" w:author="Elena Vio" w:date="2016-07-19T13:08:00Z">
        <w:r w:rsidR="009E0620">
          <w:rPr>
            <w:rStyle w:val="Collegamentoipertestuale"/>
            <w:noProof/>
          </w:rPr>
          <w:t>29</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_Toc450673960 \h </w:instrText>
      </w:r>
      <w:r>
        <w:rPr>
          <w:noProof/>
          <w:webHidden/>
        </w:rPr>
      </w:r>
      <w:r>
        <w:rPr>
          <w:noProof/>
          <w:webHidden/>
        </w:rPr>
        <w:fldChar w:fldCharType="separate"/>
      </w:r>
      <w:r>
        <w:rPr>
          <w:noProof/>
          <w:webHidden/>
        </w:rPr>
        <w:t>71</w:t>
      </w:r>
      <w:r>
        <w:rPr>
          <w:noProof/>
          <w:webHidden/>
        </w:rPr>
        <w:fldChar w:fldCharType="end"/>
      </w:r>
      <w:r w:rsidRPr="00025F13">
        <w:rPr>
          <w:rStyle w:val="Collegamentoipertestuale"/>
          <w:noProof/>
        </w:rPr>
        <w:fldChar w:fldCharType="end"/>
      </w:r>
    </w:p>
    <w:p w14:paraId="2EAFB088" w14:textId="0E56B612"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41" w:author="Elena Vio" w:date="2016-07-19T13:08:00Z">
        <w:r w:rsidRPr="00025F13" w:rsidDel="009E0620">
          <w:rPr>
            <w:rStyle w:val="Collegamentoipertestuale"/>
            <w:noProof/>
          </w:rPr>
          <w:delText>Y4</w:delText>
        </w:r>
      </w:del>
      <w:ins w:id="142" w:author="Elena Vio" w:date="2016-07-19T13:08:00Z">
        <w:r w:rsidR="009E0620">
          <w:rPr>
            <w:rStyle w:val="Collegamentoipertestuale"/>
            <w:noProof/>
          </w:rPr>
          <w:t>29</w:t>
        </w:r>
      </w:ins>
      <w:r w:rsidRPr="00025F13">
        <w:rPr>
          <w:rStyle w:val="Collegamentoipertestuale"/>
          <w:noProof/>
        </w:rPr>
        <w:t>.4.1.2.2 Request of more information document Content Requirements</w:t>
      </w:r>
      <w:r>
        <w:rPr>
          <w:noProof/>
          <w:webHidden/>
        </w:rPr>
        <w:tab/>
      </w:r>
      <w:r>
        <w:rPr>
          <w:noProof/>
          <w:webHidden/>
        </w:rPr>
        <w:fldChar w:fldCharType="begin"/>
      </w:r>
      <w:r>
        <w:rPr>
          <w:noProof/>
          <w:webHidden/>
        </w:rPr>
        <w:instrText xml:space="preserve"> PAGEREF _Toc450673961 \h </w:instrText>
      </w:r>
      <w:r>
        <w:rPr>
          <w:noProof/>
          <w:webHidden/>
        </w:rPr>
      </w:r>
      <w:r>
        <w:rPr>
          <w:noProof/>
          <w:webHidden/>
        </w:rPr>
        <w:fldChar w:fldCharType="separate"/>
      </w:r>
      <w:r>
        <w:rPr>
          <w:noProof/>
          <w:webHidden/>
        </w:rPr>
        <w:t>72</w:t>
      </w:r>
      <w:r>
        <w:rPr>
          <w:noProof/>
          <w:webHidden/>
        </w:rPr>
        <w:fldChar w:fldCharType="end"/>
      </w:r>
      <w:r w:rsidRPr="00025F13">
        <w:rPr>
          <w:rStyle w:val="Collegamentoipertestuale"/>
          <w:noProof/>
        </w:rPr>
        <w:fldChar w:fldCharType="end"/>
      </w:r>
    </w:p>
    <w:p w14:paraId="25142E2B" w14:textId="2F9387B0"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43" w:author="Elena Vio" w:date="2016-07-19T13:08:00Z">
        <w:r w:rsidRPr="00025F13" w:rsidDel="009E0620">
          <w:rPr>
            <w:rStyle w:val="Collegamentoipertestuale"/>
            <w:noProof/>
          </w:rPr>
          <w:delText>Y4</w:delText>
        </w:r>
      </w:del>
      <w:ins w:id="144" w:author="Elena Vio" w:date="2016-07-19T13:08:00Z">
        <w:r w:rsidR="009E0620">
          <w:rPr>
            <w:rStyle w:val="Collegamentoipertestuale"/>
            <w:noProof/>
          </w:rPr>
          <w:t>29</w:t>
        </w:r>
      </w:ins>
      <w:r w:rsidRPr="00025F13">
        <w:rPr>
          <w:rStyle w:val="Collegamentoipertestuale"/>
          <w:noProof/>
        </w:rPr>
        <w:t>.4.1.2.3 Document Sharing Metadata Requirements</w:t>
      </w:r>
      <w:r>
        <w:rPr>
          <w:noProof/>
          <w:webHidden/>
        </w:rPr>
        <w:tab/>
      </w:r>
      <w:r>
        <w:rPr>
          <w:noProof/>
          <w:webHidden/>
        </w:rPr>
        <w:fldChar w:fldCharType="begin"/>
      </w:r>
      <w:r>
        <w:rPr>
          <w:noProof/>
          <w:webHidden/>
        </w:rPr>
        <w:instrText xml:space="preserve"> PAGEREF _Toc450673962 \h </w:instrText>
      </w:r>
      <w:r>
        <w:rPr>
          <w:noProof/>
          <w:webHidden/>
        </w:rPr>
      </w:r>
      <w:r>
        <w:rPr>
          <w:noProof/>
          <w:webHidden/>
        </w:rPr>
        <w:fldChar w:fldCharType="separate"/>
      </w:r>
      <w:r>
        <w:rPr>
          <w:noProof/>
          <w:webHidden/>
        </w:rPr>
        <w:t>72</w:t>
      </w:r>
      <w:r>
        <w:rPr>
          <w:noProof/>
          <w:webHidden/>
        </w:rPr>
        <w:fldChar w:fldCharType="end"/>
      </w:r>
      <w:r w:rsidRPr="00025F13">
        <w:rPr>
          <w:rStyle w:val="Collegamentoipertestuale"/>
          <w:noProof/>
        </w:rPr>
        <w:fldChar w:fldCharType="end"/>
      </w:r>
    </w:p>
    <w:p w14:paraId="123BFC85" w14:textId="49C938CA"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45" w:author="Elena Vio" w:date="2016-07-19T13:08:00Z">
        <w:r w:rsidRPr="00025F13" w:rsidDel="009E0620">
          <w:rPr>
            <w:rStyle w:val="Collegamentoipertestuale"/>
            <w:noProof/>
          </w:rPr>
          <w:delText>Y4</w:delText>
        </w:r>
      </w:del>
      <w:ins w:id="146" w:author="Elena Vio" w:date="2016-07-19T13:08:00Z">
        <w:r w:rsidR="009E0620">
          <w:rPr>
            <w:rStyle w:val="Collegamentoipertestuale"/>
            <w:noProof/>
          </w:rPr>
          <w:t>29</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_Toc450673963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22532614" w14:textId="47946CA8"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47" w:author="Elena Vio" w:date="2016-07-19T13:08:00Z">
        <w:r w:rsidRPr="00025F13" w:rsidDel="009E0620">
          <w:rPr>
            <w:rStyle w:val="Collegamentoipertestuale"/>
            <w:noProof/>
          </w:rPr>
          <w:delText>Y4</w:delText>
        </w:r>
      </w:del>
      <w:ins w:id="148" w:author="Elena Vio" w:date="2016-07-19T13:08:00Z">
        <w:r w:rsidR="009E0620">
          <w:rPr>
            <w:rStyle w:val="Collegamentoipertestuale"/>
            <w:noProof/>
          </w:rPr>
          <w:t>29</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_Toc450673964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6AE883BC" w14:textId="2419499E"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49" w:author="Elena Vio" w:date="2016-07-19T13:08:00Z">
        <w:r w:rsidRPr="00025F13" w:rsidDel="009E0620">
          <w:rPr>
            <w:rStyle w:val="Collegamentoipertestuale"/>
            <w:noProof/>
          </w:rPr>
          <w:delText>Y4</w:delText>
        </w:r>
      </w:del>
      <w:ins w:id="150" w:author="Elena Vio" w:date="2016-07-19T13:08:00Z">
        <w:r w:rsidR="009E0620">
          <w:rPr>
            <w:rStyle w:val="Collegamentoipertestuale"/>
            <w:noProof/>
          </w:rPr>
          <w:t>29</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_Toc450673965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7512C585" w14:textId="7929EB0B"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1" w:author="Elena Vio" w:date="2016-07-19T13:08:00Z">
        <w:r w:rsidRPr="00025F13" w:rsidDel="009E0620">
          <w:rPr>
            <w:rStyle w:val="Collegamentoipertestuale"/>
            <w:noProof/>
          </w:rPr>
          <w:delText>Y4</w:delText>
        </w:r>
      </w:del>
      <w:ins w:id="152" w:author="Elena Vio" w:date="2016-07-19T13:08:00Z">
        <w:r w:rsidR="009E0620">
          <w:rPr>
            <w:rStyle w:val="Collegamentoipertestuale"/>
            <w:noProof/>
          </w:rPr>
          <w:t>29</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_Toc450673966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6C3073D4" w14:textId="582AEB1F"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3" w:author="Elena Vio" w:date="2016-07-19T13:08:00Z">
        <w:r w:rsidRPr="00025F13" w:rsidDel="009E0620">
          <w:rPr>
            <w:rStyle w:val="Collegamentoipertestuale"/>
            <w:noProof/>
          </w:rPr>
          <w:delText>Y4</w:delText>
        </w:r>
      </w:del>
      <w:ins w:id="154" w:author="Elena Vio" w:date="2016-07-19T13:08:00Z">
        <w:r w:rsidR="009E0620">
          <w:rPr>
            <w:rStyle w:val="Collegamentoipertestuale"/>
            <w:noProof/>
          </w:rPr>
          <w:t>29</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_Toc450673967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19D8773E" w14:textId="018AF449"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5" w:author="Elena Vio" w:date="2016-07-19T13:08:00Z">
        <w:r w:rsidRPr="00025F13" w:rsidDel="009E0620">
          <w:rPr>
            <w:rStyle w:val="Collegamentoipertestuale"/>
            <w:noProof/>
          </w:rPr>
          <w:delText>Y4</w:delText>
        </w:r>
      </w:del>
      <w:ins w:id="156" w:author="Elena Vio" w:date="2016-07-19T13:08:00Z">
        <w:r w:rsidR="009E0620">
          <w:rPr>
            <w:rStyle w:val="Collegamentoipertestuale"/>
            <w:noProof/>
          </w:rPr>
          <w:t>29</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_Toc450673968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2063364E" w14:textId="4ACA36D6"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"_Toc450673969"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7" w:author="Elena Vio" w:date="2016-07-19T13:08:00Z">
        <w:r w:rsidRPr="00025F13" w:rsidDel="009E0620">
          <w:rPr>
            <w:rStyle w:val="Collegamentoipertestuale"/>
            <w:noProof/>
          </w:rPr>
          <w:delText>Y4</w:delText>
        </w:r>
      </w:del>
      <w:ins w:id="158" w:author="Elena Vio" w:date="2016-07-19T13:08:00Z">
        <w:r w:rsidR="009E0620">
          <w:rPr>
            <w:rStyle w:val="Collegamentoipertestuale"/>
            <w:noProof/>
          </w:rPr>
          <w:t>29</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_Toc450673969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19270B55" w14:textId="4741B294"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59" w:author="Elena Vio" w:date="2016-07-19T13:08:00Z">
        <w:r w:rsidRPr="00025F13" w:rsidDel="009E0620">
          <w:rPr>
            <w:rStyle w:val="Collegamentoipertestuale"/>
            <w:noProof/>
          </w:rPr>
          <w:delText>Y5</w:delText>
        </w:r>
      </w:del>
      <w:ins w:id="160" w:author="Elena Vio" w:date="2016-07-19T13:08:00Z">
        <w:r w:rsidR="009E0620">
          <w:rPr>
            <w:rStyle w:val="Collegamentoipertestuale"/>
            <w:noProof/>
          </w:rPr>
          <w:t>30</w:t>
        </w:r>
      </w:ins>
      <w:r w:rsidRPr="00025F13">
        <w:rPr>
          <w:rStyle w:val="Collegamentoipertestuale"/>
          <w:noProof/>
        </w:rPr>
        <w:t xml:space="preserve"> Add more clinical information [PCC-</w:t>
      </w:r>
      <w:del w:id="161" w:author="Elena Vio" w:date="2016-07-19T13:08:00Z">
        <w:r w:rsidRPr="00025F13" w:rsidDel="009E0620">
          <w:rPr>
            <w:rStyle w:val="Collegamentoipertestuale"/>
            <w:noProof/>
          </w:rPr>
          <w:delText>Y5</w:delText>
        </w:r>
      </w:del>
      <w:ins w:id="162" w:author="Elena Vio" w:date="2016-07-19T13:08:00Z">
        <w:r w:rsidR="009E0620">
          <w:rPr>
            <w:rStyle w:val="Collegamentoipertestuale"/>
            <w:noProof/>
          </w:rPr>
          <w:t>30</w:t>
        </w:r>
      </w:ins>
      <w:r w:rsidRPr="00025F13">
        <w:rPr>
          <w:rStyle w:val="Collegamentoipertestuale"/>
          <w:noProof/>
        </w:rPr>
        <w:t>]</w:t>
      </w:r>
      <w:r>
        <w:rPr>
          <w:noProof/>
          <w:webHidden/>
        </w:rPr>
        <w:tab/>
      </w:r>
      <w:r>
        <w:rPr>
          <w:noProof/>
          <w:webHidden/>
        </w:rPr>
        <w:fldChar w:fldCharType="begin"/>
      </w:r>
      <w:r>
        <w:rPr>
          <w:noProof/>
          <w:webHidden/>
        </w:rPr>
        <w:instrText xml:space="preserve"> PAGEREF _Toc450673970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09EA69D0" w14:textId="3E6CC0A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63" w:author="Elena Vio" w:date="2016-07-19T13:08:00Z">
        <w:r w:rsidRPr="00025F13" w:rsidDel="009E0620">
          <w:rPr>
            <w:rStyle w:val="Collegamentoipertestuale"/>
            <w:noProof/>
          </w:rPr>
          <w:delText>Y5</w:delText>
        </w:r>
      </w:del>
      <w:ins w:id="164" w:author="Elena Vio" w:date="2016-07-19T13:08:00Z">
        <w:r w:rsidR="009E0620">
          <w:rPr>
            <w:rStyle w:val="Collegamentoipertestuale"/>
            <w:noProof/>
          </w:rPr>
          <w:t>30</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_Toc450673971 \h </w:instrText>
      </w:r>
      <w:r>
        <w:rPr>
          <w:noProof/>
          <w:webHidden/>
        </w:rPr>
      </w:r>
      <w:r>
        <w:rPr>
          <w:noProof/>
          <w:webHidden/>
        </w:rPr>
        <w:fldChar w:fldCharType="separate"/>
      </w:r>
      <w:r>
        <w:rPr>
          <w:noProof/>
          <w:webHidden/>
        </w:rPr>
        <w:t>73</w:t>
      </w:r>
      <w:r>
        <w:rPr>
          <w:noProof/>
          <w:webHidden/>
        </w:rPr>
        <w:fldChar w:fldCharType="end"/>
      </w:r>
      <w:r w:rsidRPr="00025F13">
        <w:rPr>
          <w:rStyle w:val="Collegamentoipertestuale"/>
          <w:noProof/>
        </w:rPr>
        <w:fldChar w:fldCharType="end"/>
      </w:r>
    </w:p>
    <w:p w14:paraId="00EA114E" w14:textId="6D281EFC"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65" w:author="Elena Vio" w:date="2016-07-19T13:08:00Z">
        <w:r w:rsidRPr="00025F13" w:rsidDel="009E0620">
          <w:rPr>
            <w:rStyle w:val="Collegamentoipertestuale"/>
            <w:noProof/>
          </w:rPr>
          <w:delText>Y5</w:delText>
        </w:r>
      </w:del>
      <w:ins w:id="166" w:author="Elena Vio" w:date="2016-07-19T13:08:00Z">
        <w:r w:rsidR="009E0620">
          <w:rPr>
            <w:rStyle w:val="Collegamentoipertestuale"/>
            <w:noProof/>
          </w:rPr>
          <w:t>30</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_Toc450673972 \h </w:instrText>
      </w:r>
      <w:r>
        <w:rPr>
          <w:noProof/>
          <w:webHidden/>
        </w:rPr>
      </w:r>
      <w:r>
        <w:rPr>
          <w:noProof/>
          <w:webHidden/>
        </w:rPr>
        <w:fldChar w:fldCharType="separate"/>
      </w:r>
      <w:r>
        <w:rPr>
          <w:noProof/>
          <w:webHidden/>
        </w:rPr>
        <w:t>74</w:t>
      </w:r>
      <w:r>
        <w:rPr>
          <w:noProof/>
          <w:webHidden/>
        </w:rPr>
        <w:fldChar w:fldCharType="end"/>
      </w:r>
      <w:r w:rsidRPr="00025F13">
        <w:rPr>
          <w:rStyle w:val="Collegamentoipertestuale"/>
          <w:noProof/>
        </w:rPr>
        <w:fldChar w:fldCharType="end"/>
      </w:r>
    </w:p>
    <w:p w14:paraId="2EA68E6A" w14:textId="37399299"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67" w:author="Elena Vio" w:date="2016-07-19T13:08:00Z">
        <w:r w:rsidRPr="00025F13" w:rsidDel="009E0620">
          <w:rPr>
            <w:rStyle w:val="Collegamentoipertestuale"/>
            <w:noProof/>
          </w:rPr>
          <w:delText>Y5</w:delText>
        </w:r>
      </w:del>
      <w:ins w:id="168" w:author="Elena Vio" w:date="2016-07-19T13:08:00Z">
        <w:r w:rsidR="009E0620">
          <w:rPr>
            <w:rStyle w:val="Collegamentoipertestuale"/>
            <w:noProof/>
          </w:rPr>
          <w:t>30</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_Toc450673973 \h </w:instrText>
      </w:r>
      <w:r>
        <w:rPr>
          <w:noProof/>
          <w:webHidden/>
        </w:rPr>
      </w:r>
      <w:r>
        <w:rPr>
          <w:noProof/>
          <w:webHidden/>
        </w:rPr>
        <w:fldChar w:fldCharType="separate"/>
      </w:r>
      <w:r>
        <w:rPr>
          <w:noProof/>
          <w:webHidden/>
        </w:rPr>
        <w:t>74</w:t>
      </w:r>
      <w:r>
        <w:rPr>
          <w:noProof/>
          <w:webHidden/>
        </w:rPr>
        <w:fldChar w:fldCharType="end"/>
      </w:r>
      <w:r w:rsidRPr="00025F13">
        <w:rPr>
          <w:rStyle w:val="Collegamentoipertestuale"/>
          <w:noProof/>
        </w:rPr>
        <w:fldChar w:fldCharType="end"/>
      </w:r>
    </w:p>
    <w:p w14:paraId="46B25160" w14:textId="36B9C489"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69" w:author="Elena Vio" w:date="2016-07-19T13:08:00Z">
        <w:r w:rsidRPr="00025F13" w:rsidDel="009E0620">
          <w:rPr>
            <w:rStyle w:val="Collegamentoipertestuale"/>
            <w:noProof/>
          </w:rPr>
          <w:delText>Y5</w:delText>
        </w:r>
      </w:del>
      <w:ins w:id="170" w:author="Elena Vio" w:date="2016-07-19T13:08:00Z">
        <w:r w:rsidR="009E0620">
          <w:rPr>
            <w:rStyle w:val="Collegamentoipertestuale"/>
            <w:noProof/>
          </w:rPr>
          <w:t>30</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_Toc450673974 \h </w:instrText>
      </w:r>
      <w:r>
        <w:rPr>
          <w:noProof/>
          <w:webHidden/>
        </w:rPr>
      </w:r>
      <w:r>
        <w:rPr>
          <w:noProof/>
          <w:webHidden/>
        </w:rPr>
        <w:fldChar w:fldCharType="separate"/>
      </w:r>
      <w:r>
        <w:rPr>
          <w:noProof/>
          <w:webHidden/>
        </w:rPr>
        <w:t>75</w:t>
      </w:r>
      <w:r>
        <w:rPr>
          <w:noProof/>
          <w:webHidden/>
        </w:rPr>
        <w:fldChar w:fldCharType="end"/>
      </w:r>
      <w:r w:rsidRPr="00025F13">
        <w:rPr>
          <w:rStyle w:val="Collegamentoipertestuale"/>
          <w:noProof/>
        </w:rPr>
        <w:fldChar w:fldCharType="end"/>
      </w:r>
    </w:p>
    <w:p w14:paraId="41E89F30" w14:textId="0FB58427"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1" w:author="Elena Vio" w:date="2016-07-19T13:08:00Z">
        <w:r w:rsidRPr="00025F13" w:rsidDel="009E0620">
          <w:rPr>
            <w:rStyle w:val="Collegamentoipertestuale"/>
            <w:noProof/>
          </w:rPr>
          <w:delText>Y5</w:delText>
        </w:r>
      </w:del>
      <w:ins w:id="172" w:author="Elena Vio" w:date="2016-07-19T13:08:00Z">
        <w:r w:rsidR="009E0620">
          <w:rPr>
            <w:rStyle w:val="Collegamentoipertestuale"/>
            <w:noProof/>
          </w:rPr>
          <w:t>30</w:t>
        </w:r>
      </w:ins>
      <w:r w:rsidRPr="00025F13">
        <w:rPr>
          <w:rStyle w:val="Collegamentoipertestuale"/>
          <w:noProof/>
        </w:rPr>
        <w:t>.4.1 Add more clinical information</w:t>
      </w:r>
      <w:r>
        <w:rPr>
          <w:noProof/>
          <w:webHidden/>
        </w:rPr>
        <w:tab/>
      </w:r>
      <w:r>
        <w:rPr>
          <w:noProof/>
          <w:webHidden/>
        </w:rPr>
        <w:fldChar w:fldCharType="begin"/>
      </w:r>
      <w:r>
        <w:rPr>
          <w:noProof/>
          <w:webHidden/>
        </w:rPr>
        <w:instrText xml:space="preserve"> PAGEREF _Toc450673975 \h </w:instrText>
      </w:r>
      <w:r>
        <w:rPr>
          <w:noProof/>
          <w:webHidden/>
        </w:rPr>
      </w:r>
      <w:r>
        <w:rPr>
          <w:noProof/>
          <w:webHidden/>
        </w:rPr>
        <w:fldChar w:fldCharType="separate"/>
      </w:r>
      <w:r>
        <w:rPr>
          <w:noProof/>
          <w:webHidden/>
        </w:rPr>
        <w:t>75</w:t>
      </w:r>
      <w:r>
        <w:rPr>
          <w:noProof/>
          <w:webHidden/>
        </w:rPr>
        <w:fldChar w:fldCharType="end"/>
      </w:r>
      <w:r w:rsidRPr="00025F13">
        <w:rPr>
          <w:rStyle w:val="Collegamentoipertestuale"/>
          <w:noProof/>
        </w:rPr>
        <w:fldChar w:fldCharType="end"/>
      </w:r>
    </w:p>
    <w:p w14:paraId="142FC55D" w14:textId="419B917A"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3" w:author="Elena Vio" w:date="2016-07-19T13:08:00Z">
        <w:r w:rsidRPr="00025F13" w:rsidDel="009E0620">
          <w:rPr>
            <w:rStyle w:val="Collegamentoipertestuale"/>
            <w:noProof/>
          </w:rPr>
          <w:delText>Y5</w:delText>
        </w:r>
      </w:del>
      <w:ins w:id="174" w:author="Elena Vio" w:date="2016-07-19T13:08:00Z">
        <w:r w:rsidR="009E0620">
          <w:rPr>
            <w:rStyle w:val="Collegamentoipertestuale"/>
            <w:noProof/>
          </w:rPr>
          <w:t>30</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_Toc450673976 \h </w:instrText>
      </w:r>
      <w:r>
        <w:rPr>
          <w:noProof/>
          <w:webHidden/>
        </w:rPr>
      </w:r>
      <w:r>
        <w:rPr>
          <w:noProof/>
          <w:webHidden/>
        </w:rPr>
        <w:fldChar w:fldCharType="separate"/>
      </w:r>
      <w:r>
        <w:rPr>
          <w:noProof/>
          <w:webHidden/>
        </w:rPr>
        <w:t>75</w:t>
      </w:r>
      <w:r>
        <w:rPr>
          <w:noProof/>
          <w:webHidden/>
        </w:rPr>
        <w:fldChar w:fldCharType="end"/>
      </w:r>
      <w:r w:rsidRPr="00025F13">
        <w:rPr>
          <w:rStyle w:val="Collegamentoipertestuale"/>
          <w:noProof/>
        </w:rPr>
        <w:fldChar w:fldCharType="end"/>
      </w:r>
    </w:p>
    <w:p w14:paraId="07B33ADC" w14:textId="0828CFD6"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5" w:author="Elena Vio" w:date="2016-07-19T13:08:00Z">
        <w:r w:rsidRPr="00025F13" w:rsidDel="009E0620">
          <w:rPr>
            <w:rStyle w:val="Collegamentoipertestuale"/>
            <w:noProof/>
          </w:rPr>
          <w:delText>Y5</w:delText>
        </w:r>
      </w:del>
      <w:ins w:id="176" w:author="Elena Vio" w:date="2016-07-19T13:08:00Z">
        <w:r w:rsidR="009E0620">
          <w:rPr>
            <w:rStyle w:val="Collegamentoipertestuale"/>
            <w:noProof/>
          </w:rPr>
          <w:t>30</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_Toc450673977 \h </w:instrText>
      </w:r>
      <w:r>
        <w:rPr>
          <w:noProof/>
          <w:webHidden/>
        </w:rPr>
      </w:r>
      <w:r>
        <w:rPr>
          <w:noProof/>
          <w:webHidden/>
        </w:rPr>
        <w:fldChar w:fldCharType="separate"/>
      </w:r>
      <w:r>
        <w:rPr>
          <w:noProof/>
          <w:webHidden/>
        </w:rPr>
        <w:t>76</w:t>
      </w:r>
      <w:r>
        <w:rPr>
          <w:noProof/>
          <w:webHidden/>
        </w:rPr>
        <w:fldChar w:fldCharType="end"/>
      </w:r>
      <w:r w:rsidRPr="00025F13">
        <w:rPr>
          <w:rStyle w:val="Collegamentoipertestuale"/>
          <w:noProof/>
        </w:rPr>
        <w:fldChar w:fldCharType="end"/>
      </w:r>
    </w:p>
    <w:p w14:paraId="01E5B4A3" w14:textId="20BA0868"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7" w:author="Elena Vio" w:date="2016-07-19T13:08:00Z">
        <w:r w:rsidRPr="00025F13" w:rsidDel="009E0620">
          <w:rPr>
            <w:rStyle w:val="Collegamentoipertestuale"/>
            <w:noProof/>
          </w:rPr>
          <w:delText>Y5</w:delText>
        </w:r>
      </w:del>
      <w:ins w:id="178" w:author="Elena Vio" w:date="2016-07-19T13:08:00Z">
        <w:r w:rsidR="009E0620">
          <w:rPr>
            <w:rStyle w:val="Collegamentoipertestuale"/>
            <w:noProof/>
          </w:rPr>
          <w:t>30</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_Toc450673978 \h </w:instrText>
      </w:r>
      <w:r>
        <w:rPr>
          <w:noProof/>
          <w:webHidden/>
        </w:rPr>
      </w:r>
      <w:r>
        <w:rPr>
          <w:noProof/>
          <w:webHidden/>
        </w:rPr>
        <w:fldChar w:fldCharType="separate"/>
      </w:r>
      <w:r>
        <w:rPr>
          <w:noProof/>
          <w:webHidden/>
        </w:rPr>
        <w:t>76</w:t>
      </w:r>
      <w:r>
        <w:rPr>
          <w:noProof/>
          <w:webHidden/>
        </w:rPr>
        <w:fldChar w:fldCharType="end"/>
      </w:r>
      <w:r w:rsidRPr="00025F13">
        <w:rPr>
          <w:rStyle w:val="Collegamentoipertestuale"/>
          <w:noProof/>
        </w:rPr>
        <w:fldChar w:fldCharType="end"/>
      </w:r>
    </w:p>
    <w:p w14:paraId="644F72DB" w14:textId="1BE13215"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"_Toc450673979"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79" w:author="Elena Vio" w:date="2016-07-19T13:08:00Z">
        <w:r w:rsidRPr="00025F13" w:rsidDel="009E0620">
          <w:rPr>
            <w:rStyle w:val="Collegamentoipertestuale"/>
            <w:noProof/>
          </w:rPr>
          <w:delText>Y5</w:delText>
        </w:r>
      </w:del>
      <w:ins w:id="180" w:author="Elena Vio" w:date="2016-07-19T13:08:00Z">
        <w:r w:rsidR="009E0620">
          <w:rPr>
            <w:rStyle w:val="Collegamentoipertestuale"/>
            <w:noProof/>
          </w:rPr>
          <w:t>30</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_Toc450673979 \h </w:instrText>
      </w:r>
      <w:r>
        <w:rPr>
          <w:noProof/>
          <w:webHidden/>
        </w:rPr>
      </w:r>
      <w:r>
        <w:rPr>
          <w:noProof/>
          <w:webHidden/>
        </w:rPr>
        <w:fldChar w:fldCharType="separate"/>
      </w:r>
      <w:r>
        <w:rPr>
          <w:noProof/>
          <w:webHidden/>
        </w:rPr>
        <w:t>76</w:t>
      </w:r>
      <w:r>
        <w:rPr>
          <w:noProof/>
          <w:webHidden/>
        </w:rPr>
        <w:fldChar w:fldCharType="end"/>
      </w:r>
      <w:r w:rsidRPr="00025F13">
        <w:rPr>
          <w:rStyle w:val="Collegamentoipertestuale"/>
          <w:noProof/>
        </w:rPr>
        <w:fldChar w:fldCharType="end"/>
      </w:r>
    </w:p>
    <w:p w14:paraId="56F62AC1" w14:textId="294B213A"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81" w:author="Elena Vio" w:date="2016-07-19T13:08:00Z">
        <w:r w:rsidRPr="00025F13" w:rsidDel="009E0620">
          <w:rPr>
            <w:rStyle w:val="Collegamentoipertestuale"/>
            <w:noProof/>
          </w:rPr>
          <w:delText>Y5</w:delText>
        </w:r>
      </w:del>
      <w:ins w:id="182" w:author="Elena Vio" w:date="2016-07-19T13:08:00Z">
        <w:r w:rsidR="009E0620">
          <w:rPr>
            <w:rStyle w:val="Collegamentoipertestuale"/>
            <w:noProof/>
          </w:rPr>
          <w:t>30</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_Toc450673980 \h </w:instrText>
      </w:r>
      <w:r>
        <w:rPr>
          <w:noProof/>
          <w:webHidden/>
        </w:rPr>
      </w:r>
      <w:r>
        <w:rPr>
          <w:noProof/>
          <w:webHidden/>
        </w:rPr>
        <w:fldChar w:fldCharType="separate"/>
      </w:r>
      <w:r>
        <w:rPr>
          <w:noProof/>
          <w:webHidden/>
        </w:rPr>
        <w:t>77</w:t>
      </w:r>
      <w:r>
        <w:rPr>
          <w:noProof/>
          <w:webHidden/>
        </w:rPr>
        <w:fldChar w:fldCharType="end"/>
      </w:r>
      <w:r w:rsidRPr="00025F13">
        <w:rPr>
          <w:rStyle w:val="Collegamentoipertestuale"/>
          <w:noProof/>
        </w:rPr>
        <w:fldChar w:fldCharType="end"/>
      </w:r>
    </w:p>
    <w:p w14:paraId="3CD30DDF" w14:textId="4246807E"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83" w:author="Elena Vio" w:date="2016-07-19T13:08:00Z">
        <w:r w:rsidRPr="00025F13" w:rsidDel="009E0620">
          <w:rPr>
            <w:rStyle w:val="Collegamentoipertestuale"/>
            <w:noProof/>
          </w:rPr>
          <w:delText>Y5</w:delText>
        </w:r>
      </w:del>
      <w:ins w:id="184" w:author="Elena Vio" w:date="2016-07-19T13:08:00Z">
        <w:r w:rsidR="009E0620">
          <w:rPr>
            <w:rStyle w:val="Collegamentoipertestuale"/>
            <w:noProof/>
          </w:rPr>
          <w:t>30</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_Toc450673981 \h </w:instrText>
      </w:r>
      <w:r>
        <w:rPr>
          <w:noProof/>
          <w:webHidden/>
        </w:rPr>
      </w:r>
      <w:r>
        <w:rPr>
          <w:noProof/>
          <w:webHidden/>
        </w:rPr>
        <w:fldChar w:fldCharType="separate"/>
      </w:r>
      <w:r>
        <w:rPr>
          <w:noProof/>
          <w:webHidden/>
        </w:rPr>
        <w:t>77</w:t>
      </w:r>
      <w:r>
        <w:rPr>
          <w:noProof/>
          <w:webHidden/>
        </w:rPr>
        <w:fldChar w:fldCharType="end"/>
      </w:r>
      <w:r w:rsidRPr="00025F13">
        <w:rPr>
          <w:rStyle w:val="Collegamentoipertestuale"/>
          <w:noProof/>
        </w:rPr>
        <w:fldChar w:fldCharType="end"/>
      </w:r>
    </w:p>
    <w:p w14:paraId="07C80319" w14:textId="25BC341F"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85" w:author="Elena Vio" w:date="2016-07-19T13:08:00Z">
        <w:r w:rsidRPr="00025F13" w:rsidDel="009E0620">
          <w:rPr>
            <w:rStyle w:val="Collegamentoipertestuale"/>
            <w:noProof/>
          </w:rPr>
          <w:delText>Y5</w:delText>
        </w:r>
      </w:del>
      <w:ins w:id="186" w:author="Elena Vio" w:date="2016-07-19T13:08:00Z">
        <w:r w:rsidR="009E0620">
          <w:rPr>
            <w:rStyle w:val="Collegamentoipertestuale"/>
            <w:noProof/>
          </w:rPr>
          <w:t>30</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_Toc450673982 \h </w:instrText>
      </w:r>
      <w:r>
        <w:rPr>
          <w:noProof/>
          <w:webHidden/>
        </w:rPr>
      </w:r>
      <w:r>
        <w:rPr>
          <w:noProof/>
          <w:webHidden/>
        </w:rPr>
        <w:fldChar w:fldCharType="separate"/>
      </w:r>
      <w:r>
        <w:rPr>
          <w:noProof/>
          <w:webHidden/>
        </w:rPr>
        <w:t>77</w:t>
      </w:r>
      <w:r>
        <w:rPr>
          <w:noProof/>
          <w:webHidden/>
        </w:rPr>
        <w:fldChar w:fldCharType="end"/>
      </w:r>
      <w:r w:rsidRPr="00025F13">
        <w:rPr>
          <w:rStyle w:val="Collegamentoipertestuale"/>
          <w:noProof/>
        </w:rPr>
        <w:fldChar w:fldCharType="end"/>
      </w:r>
    </w:p>
    <w:p w14:paraId="1F2B9CD1" w14:textId="402854A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87" w:author="Elena Vio" w:date="2016-07-19T13:08:00Z">
        <w:r w:rsidRPr="00025F13" w:rsidDel="009E0620">
          <w:rPr>
            <w:rStyle w:val="Collegamentoipertestuale"/>
            <w:noProof/>
          </w:rPr>
          <w:delText>Y5</w:delText>
        </w:r>
      </w:del>
      <w:ins w:id="188" w:author="Elena Vio" w:date="2016-07-19T13:08:00Z">
        <w:r w:rsidR="009E0620">
          <w:rPr>
            <w:rStyle w:val="Collegamentoipertestuale"/>
            <w:noProof/>
          </w:rPr>
          <w:t>30</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_Toc450673983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672BC362" w14:textId="6643E71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89" w:author="Elena Vio" w:date="2016-07-19T13:08:00Z">
        <w:r w:rsidRPr="00025F13" w:rsidDel="009E0620">
          <w:rPr>
            <w:rStyle w:val="Collegamentoipertestuale"/>
            <w:noProof/>
          </w:rPr>
          <w:delText>Y5</w:delText>
        </w:r>
      </w:del>
      <w:ins w:id="190" w:author="Elena Vio" w:date="2016-07-19T13:08:00Z">
        <w:r w:rsidR="009E0620">
          <w:rPr>
            <w:rStyle w:val="Collegamentoipertestuale"/>
            <w:noProof/>
          </w:rPr>
          <w:t>30</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_Toc450673984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14F36F0E" w14:textId="5604B96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91" w:author="Elena Vio" w:date="2016-07-19T13:08:00Z">
        <w:r w:rsidRPr="00025F13" w:rsidDel="009E0620">
          <w:rPr>
            <w:rStyle w:val="Collegamentoipertestuale"/>
            <w:noProof/>
          </w:rPr>
          <w:delText>Y5</w:delText>
        </w:r>
      </w:del>
      <w:ins w:id="192" w:author="Elena Vio" w:date="2016-07-19T13:08:00Z">
        <w:r w:rsidR="009E0620">
          <w:rPr>
            <w:rStyle w:val="Collegamentoipertestuale"/>
            <w:noProof/>
          </w:rPr>
          <w:t>30</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_Toc450673985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59F82781" w14:textId="0E4903F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93" w:author="Elena Vio" w:date="2016-07-19T13:08:00Z">
        <w:r w:rsidRPr="00025F13" w:rsidDel="009E0620">
          <w:rPr>
            <w:rStyle w:val="Collegamentoipertestuale"/>
            <w:noProof/>
          </w:rPr>
          <w:delText>Y5</w:delText>
        </w:r>
      </w:del>
      <w:ins w:id="194" w:author="Elena Vio" w:date="2016-07-19T13:08:00Z">
        <w:r w:rsidR="009E0620">
          <w:rPr>
            <w:rStyle w:val="Collegamentoipertestuale"/>
            <w:noProof/>
          </w:rPr>
          <w:t>30</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_Toc450673986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20105B47" w14:textId="222A4EB6"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lastRenderedPageBreak/>
        <w:fldChar w:fldCharType="begin"/>
      </w:r>
      <w:r w:rsidRPr="00025F13">
        <w:rPr>
          <w:rStyle w:val="Collegamentoipertestuale"/>
          <w:noProof/>
        </w:rPr>
        <w:instrText xml:space="preserve"> </w:instrText>
      </w:r>
      <w:r>
        <w:rPr>
          <w:noProof/>
        </w:rPr>
        <w:instrText>HYPERLINK \l "_Toc450673987"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95" w:author="Elena Vio" w:date="2016-07-19T13:08:00Z">
        <w:r w:rsidRPr="00025F13" w:rsidDel="009E0620">
          <w:rPr>
            <w:rStyle w:val="Collegamentoipertestuale"/>
            <w:noProof/>
          </w:rPr>
          <w:delText>Y5</w:delText>
        </w:r>
      </w:del>
      <w:ins w:id="196" w:author="Elena Vio" w:date="2016-07-19T13:08:00Z">
        <w:r w:rsidR="009E0620">
          <w:rPr>
            <w:rStyle w:val="Collegamentoipertestuale"/>
            <w:noProof/>
          </w:rPr>
          <w:t>30</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_Toc450673987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2E8A7D59" w14:textId="1C484265"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197" w:author="Elena Vio" w:date="2016-07-19T13:08:00Z">
        <w:r w:rsidRPr="00025F13" w:rsidDel="009E0620">
          <w:rPr>
            <w:rStyle w:val="Collegamentoipertestuale"/>
            <w:noProof/>
          </w:rPr>
          <w:delText>Y6</w:delText>
        </w:r>
      </w:del>
      <w:ins w:id="198" w:author="Elena Vio" w:date="2016-07-19T13:08:00Z">
        <w:r w:rsidR="009E0620">
          <w:rPr>
            <w:rStyle w:val="Collegamentoipertestuale"/>
            <w:noProof/>
          </w:rPr>
          <w:t>31</w:t>
        </w:r>
      </w:ins>
      <w:r w:rsidRPr="00025F13">
        <w:rPr>
          <w:rStyle w:val="Collegamentoipertestuale"/>
          <w:noProof/>
        </w:rPr>
        <w:t xml:space="preserve"> Complete individual preparation [PCC-</w:t>
      </w:r>
      <w:del w:id="199" w:author="Elena Vio" w:date="2016-07-19T13:08:00Z">
        <w:r w:rsidRPr="00025F13" w:rsidDel="009E0620">
          <w:rPr>
            <w:rStyle w:val="Collegamentoipertestuale"/>
            <w:noProof/>
          </w:rPr>
          <w:delText>Y6</w:delText>
        </w:r>
      </w:del>
      <w:ins w:id="200" w:author="Elena Vio" w:date="2016-07-19T13:08:00Z">
        <w:r w:rsidR="009E0620">
          <w:rPr>
            <w:rStyle w:val="Collegamentoipertestuale"/>
            <w:noProof/>
          </w:rPr>
          <w:t>31</w:t>
        </w:r>
      </w:ins>
      <w:r w:rsidRPr="00025F13">
        <w:rPr>
          <w:rStyle w:val="Collegamentoipertestuale"/>
          <w:noProof/>
        </w:rPr>
        <w:t>]</w:t>
      </w:r>
      <w:r>
        <w:rPr>
          <w:noProof/>
          <w:webHidden/>
        </w:rPr>
        <w:tab/>
      </w:r>
      <w:r>
        <w:rPr>
          <w:noProof/>
          <w:webHidden/>
        </w:rPr>
        <w:fldChar w:fldCharType="begin"/>
      </w:r>
      <w:r>
        <w:rPr>
          <w:noProof/>
          <w:webHidden/>
        </w:rPr>
        <w:instrText xml:space="preserve"> PAGEREF _Toc450673988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11F78EE9" w14:textId="1B27F077"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"_Toc450673989"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01" w:author="Elena Vio" w:date="2016-07-19T13:08:00Z">
        <w:r w:rsidRPr="00025F13" w:rsidDel="009E0620">
          <w:rPr>
            <w:rStyle w:val="Collegamentoipertestuale"/>
            <w:noProof/>
          </w:rPr>
          <w:delText>Y6</w:delText>
        </w:r>
      </w:del>
      <w:ins w:id="202" w:author="Elena Vio" w:date="2016-07-19T13:08:00Z">
        <w:r w:rsidR="009E0620">
          <w:rPr>
            <w:rStyle w:val="Collegamentoipertestuale"/>
            <w:noProof/>
          </w:rPr>
          <w:t>31</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_Toc450673989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6132305F" w14:textId="6640BB8D"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03" w:author="Elena Vio" w:date="2016-07-19T13:08:00Z">
        <w:r w:rsidRPr="00025F13" w:rsidDel="009E0620">
          <w:rPr>
            <w:rStyle w:val="Collegamentoipertestuale"/>
            <w:noProof/>
          </w:rPr>
          <w:delText>Y6</w:delText>
        </w:r>
      </w:del>
      <w:ins w:id="204" w:author="Elena Vio" w:date="2016-07-19T13:08:00Z">
        <w:r w:rsidR="009E0620">
          <w:rPr>
            <w:rStyle w:val="Collegamentoipertestuale"/>
            <w:noProof/>
          </w:rPr>
          <w:t>31</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_Toc450673990 \h </w:instrText>
      </w:r>
      <w:r>
        <w:rPr>
          <w:noProof/>
          <w:webHidden/>
        </w:rPr>
      </w:r>
      <w:r>
        <w:rPr>
          <w:noProof/>
          <w:webHidden/>
        </w:rPr>
        <w:fldChar w:fldCharType="separate"/>
      </w:r>
      <w:r>
        <w:rPr>
          <w:noProof/>
          <w:webHidden/>
        </w:rPr>
        <w:t>78</w:t>
      </w:r>
      <w:r>
        <w:rPr>
          <w:noProof/>
          <w:webHidden/>
        </w:rPr>
        <w:fldChar w:fldCharType="end"/>
      </w:r>
      <w:r w:rsidRPr="00025F13">
        <w:rPr>
          <w:rStyle w:val="Collegamentoipertestuale"/>
          <w:noProof/>
        </w:rPr>
        <w:fldChar w:fldCharType="end"/>
      </w:r>
    </w:p>
    <w:p w14:paraId="5D76A166" w14:textId="5C680483"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05" w:author="Elena Vio" w:date="2016-07-19T13:08:00Z">
        <w:r w:rsidRPr="00025F13" w:rsidDel="009E0620">
          <w:rPr>
            <w:rStyle w:val="Collegamentoipertestuale"/>
            <w:noProof/>
          </w:rPr>
          <w:delText>Y6</w:delText>
        </w:r>
      </w:del>
      <w:ins w:id="206" w:author="Elena Vio" w:date="2016-07-19T13:08:00Z">
        <w:r w:rsidR="009E0620">
          <w:rPr>
            <w:rStyle w:val="Collegamentoipertestuale"/>
            <w:noProof/>
          </w:rPr>
          <w:t>31</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_Toc450673991 \h </w:instrText>
      </w:r>
      <w:r>
        <w:rPr>
          <w:noProof/>
          <w:webHidden/>
        </w:rPr>
      </w:r>
      <w:r>
        <w:rPr>
          <w:noProof/>
          <w:webHidden/>
        </w:rPr>
        <w:fldChar w:fldCharType="separate"/>
      </w:r>
      <w:r>
        <w:rPr>
          <w:noProof/>
          <w:webHidden/>
        </w:rPr>
        <w:t>79</w:t>
      </w:r>
      <w:r>
        <w:rPr>
          <w:noProof/>
          <w:webHidden/>
        </w:rPr>
        <w:fldChar w:fldCharType="end"/>
      </w:r>
      <w:r w:rsidRPr="00025F13">
        <w:rPr>
          <w:rStyle w:val="Collegamentoipertestuale"/>
          <w:noProof/>
        </w:rPr>
        <w:fldChar w:fldCharType="end"/>
      </w:r>
    </w:p>
    <w:p w14:paraId="2B1AADAF" w14:textId="1D81EBD6"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07" w:author="Elena Vio" w:date="2016-07-19T13:08:00Z">
        <w:r w:rsidRPr="00025F13" w:rsidDel="009E0620">
          <w:rPr>
            <w:rStyle w:val="Collegamentoipertestuale"/>
            <w:noProof/>
          </w:rPr>
          <w:delText>Y6</w:delText>
        </w:r>
      </w:del>
      <w:ins w:id="208" w:author="Elena Vio" w:date="2016-07-19T13:08:00Z">
        <w:r w:rsidR="009E0620">
          <w:rPr>
            <w:rStyle w:val="Collegamentoipertestuale"/>
            <w:noProof/>
          </w:rPr>
          <w:t>31</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_Toc450673992 \h </w:instrText>
      </w:r>
      <w:r>
        <w:rPr>
          <w:noProof/>
          <w:webHidden/>
        </w:rPr>
      </w:r>
      <w:r>
        <w:rPr>
          <w:noProof/>
          <w:webHidden/>
        </w:rPr>
        <w:fldChar w:fldCharType="separate"/>
      </w:r>
      <w:r>
        <w:rPr>
          <w:noProof/>
          <w:webHidden/>
        </w:rPr>
        <w:t>79</w:t>
      </w:r>
      <w:r>
        <w:rPr>
          <w:noProof/>
          <w:webHidden/>
        </w:rPr>
        <w:fldChar w:fldCharType="end"/>
      </w:r>
      <w:r w:rsidRPr="00025F13">
        <w:rPr>
          <w:rStyle w:val="Collegamentoipertestuale"/>
          <w:noProof/>
        </w:rPr>
        <w:fldChar w:fldCharType="end"/>
      </w:r>
    </w:p>
    <w:p w14:paraId="3985CE11" w14:textId="1C4126D8"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09" w:author="Elena Vio" w:date="2016-07-19T13:08:00Z">
        <w:r w:rsidRPr="00025F13" w:rsidDel="009E0620">
          <w:rPr>
            <w:rStyle w:val="Collegamentoipertestuale"/>
            <w:noProof/>
          </w:rPr>
          <w:delText>Y6</w:delText>
        </w:r>
      </w:del>
      <w:ins w:id="210" w:author="Elena Vio" w:date="2016-07-19T13:08:00Z">
        <w:r w:rsidR="009E0620">
          <w:rPr>
            <w:rStyle w:val="Collegamentoipertestuale"/>
            <w:noProof/>
          </w:rPr>
          <w:t>31</w:t>
        </w:r>
      </w:ins>
      <w:r w:rsidRPr="00025F13">
        <w:rPr>
          <w:rStyle w:val="Collegamentoipertestuale"/>
          <w:noProof/>
        </w:rPr>
        <w:t>.4.1 Complete individual preparation</w:t>
      </w:r>
      <w:r>
        <w:rPr>
          <w:noProof/>
          <w:webHidden/>
        </w:rPr>
        <w:tab/>
      </w:r>
      <w:r>
        <w:rPr>
          <w:noProof/>
          <w:webHidden/>
        </w:rPr>
        <w:fldChar w:fldCharType="begin"/>
      </w:r>
      <w:r>
        <w:rPr>
          <w:noProof/>
          <w:webHidden/>
        </w:rPr>
        <w:instrText xml:space="preserve"> PAGEREF _Toc450673993 \h </w:instrText>
      </w:r>
      <w:r>
        <w:rPr>
          <w:noProof/>
          <w:webHidden/>
        </w:rPr>
      </w:r>
      <w:r>
        <w:rPr>
          <w:noProof/>
          <w:webHidden/>
        </w:rPr>
        <w:fldChar w:fldCharType="separate"/>
      </w:r>
      <w:r>
        <w:rPr>
          <w:noProof/>
          <w:webHidden/>
        </w:rPr>
        <w:t>79</w:t>
      </w:r>
      <w:r>
        <w:rPr>
          <w:noProof/>
          <w:webHidden/>
        </w:rPr>
        <w:fldChar w:fldCharType="end"/>
      </w:r>
      <w:r w:rsidRPr="00025F13">
        <w:rPr>
          <w:rStyle w:val="Collegamentoipertestuale"/>
          <w:noProof/>
        </w:rPr>
        <w:fldChar w:fldCharType="end"/>
      </w:r>
    </w:p>
    <w:p w14:paraId="5D3F448E" w14:textId="0A7BE57E"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1" w:author="Elena Vio" w:date="2016-07-19T13:08:00Z">
        <w:r w:rsidRPr="00025F13" w:rsidDel="009E0620">
          <w:rPr>
            <w:rStyle w:val="Collegamentoipertestuale"/>
            <w:noProof/>
          </w:rPr>
          <w:delText>Y6</w:delText>
        </w:r>
      </w:del>
      <w:ins w:id="212" w:author="Elena Vio" w:date="2016-07-19T13:08:00Z">
        <w:r w:rsidR="009E0620">
          <w:rPr>
            <w:rStyle w:val="Collegamentoipertestuale"/>
            <w:noProof/>
          </w:rPr>
          <w:t>31</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_Toc450673994 \h </w:instrText>
      </w:r>
      <w:r>
        <w:rPr>
          <w:noProof/>
          <w:webHidden/>
        </w:rPr>
      </w:r>
      <w:r>
        <w:rPr>
          <w:noProof/>
          <w:webHidden/>
        </w:rPr>
        <w:fldChar w:fldCharType="separate"/>
      </w:r>
      <w:r>
        <w:rPr>
          <w:noProof/>
          <w:webHidden/>
        </w:rPr>
        <w:t>79</w:t>
      </w:r>
      <w:r>
        <w:rPr>
          <w:noProof/>
          <w:webHidden/>
        </w:rPr>
        <w:fldChar w:fldCharType="end"/>
      </w:r>
      <w:r w:rsidRPr="00025F13">
        <w:rPr>
          <w:rStyle w:val="Collegamentoipertestuale"/>
          <w:noProof/>
        </w:rPr>
        <w:fldChar w:fldCharType="end"/>
      </w:r>
    </w:p>
    <w:p w14:paraId="5F35E861" w14:textId="4E1FCF0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3" w:author="Elena Vio" w:date="2016-07-19T13:08:00Z">
        <w:r w:rsidRPr="00025F13" w:rsidDel="009E0620">
          <w:rPr>
            <w:rStyle w:val="Collegamentoipertestuale"/>
            <w:noProof/>
          </w:rPr>
          <w:delText>Y6</w:delText>
        </w:r>
      </w:del>
      <w:ins w:id="214" w:author="Elena Vio" w:date="2016-07-19T13:08:00Z">
        <w:r w:rsidR="009E0620">
          <w:rPr>
            <w:rStyle w:val="Collegamentoipertestuale"/>
            <w:noProof/>
          </w:rPr>
          <w:t>31</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_Toc450673995 \h </w:instrText>
      </w:r>
      <w:r>
        <w:rPr>
          <w:noProof/>
          <w:webHidden/>
        </w:rPr>
      </w:r>
      <w:r>
        <w:rPr>
          <w:noProof/>
          <w:webHidden/>
        </w:rPr>
        <w:fldChar w:fldCharType="separate"/>
      </w:r>
      <w:r>
        <w:rPr>
          <w:noProof/>
          <w:webHidden/>
        </w:rPr>
        <w:t>80</w:t>
      </w:r>
      <w:r>
        <w:rPr>
          <w:noProof/>
          <w:webHidden/>
        </w:rPr>
        <w:fldChar w:fldCharType="end"/>
      </w:r>
      <w:r w:rsidRPr="00025F13">
        <w:rPr>
          <w:rStyle w:val="Collegamentoipertestuale"/>
          <w:noProof/>
        </w:rPr>
        <w:fldChar w:fldCharType="end"/>
      </w:r>
    </w:p>
    <w:p w14:paraId="3220C78D" w14:textId="3555A7CB"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5" w:author="Elena Vio" w:date="2016-07-19T13:08:00Z">
        <w:r w:rsidRPr="00025F13" w:rsidDel="009E0620">
          <w:rPr>
            <w:rStyle w:val="Collegamentoipertestuale"/>
            <w:noProof/>
          </w:rPr>
          <w:delText>Y6</w:delText>
        </w:r>
      </w:del>
      <w:ins w:id="216" w:author="Elena Vio" w:date="2016-07-19T13:08:00Z">
        <w:r w:rsidR="009E0620">
          <w:rPr>
            <w:rStyle w:val="Collegamentoipertestuale"/>
            <w:noProof/>
          </w:rPr>
          <w:t>31</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_Toc450673996 \h </w:instrText>
      </w:r>
      <w:r>
        <w:rPr>
          <w:noProof/>
          <w:webHidden/>
        </w:rPr>
      </w:r>
      <w:r>
        <w:rPr>
          <w:noProof/>
          <w:webHidden/>
        </w:rPr>
        <w:fldChar w:fldCharType="separate"/>
      </w:r>
      <w:r>
        <w:rPr>
          <w:noProof/>
          <w:webHidden/>
        </w:rPr>
        <w:t>80</w:t>
      </w:r>
      <w:r>
        <w:rPr>
          <w:noProof/>
          <w:webHidden/>
        </w:rPr>
        <w:fldChar w:fldCharType="end"/>
      </w:r>
      <w:r w:rsidRPr="00025F13">
        <w:rPr>
          <w:rStyle w:val="Collegamentoipertestuale"/>
          <w:noProof/>
        </w:rPr>
        <w:fldChar w:fldCharType="end"/>
      </w:r>
    </w:p>
    <w:p w14:paraId="2E943ECC" w14:textId="3212DA55"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7" w:author="Elena Vio" w:date="2016-07-19T13:08:00Z">
        <w:r w:rsidRPr="00025F13" w:rsidDel="009E0620">
          <w:rPr>
            <w:rStyle w:val="Collegamentoipertestuale"/>
            <w:noProof/>
          </w:rPr>
          <w:delText>Y6</w:delText>
        </w:r>
      </w:del>
      <w:ins w:id="218" w:author="Elena Vio" w:date="2016-07-19T13:08:00Z">
        <w:r w:rsidR="009E0620">
          <w:rPr>
            <w:rStyle w:val="Collegamentoipertestuale"/>
            <w:noProof/>
          </w:rPr>
          <w:t>31</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_Toc450673997 \h </w:instrText>
      </w:r>
      <w:r>
        <w:rPr>
          <w:noProof/>
          <w:webHidden/>
        </w:rPr>
      </w:r>
      <w:r>
        <w:rPr>
          <w:noProof/>
          <w:webHidden/>
        </w:rPr>
        <w:fldChar w:fldCharType="separate"/>
      </w:r>
      <w:r>
        <w:rPr>
          <w:noProof/>
          <w:webHidden/>
        </w:rPr>
        <w:t>80</w:t>
      </w:r>
      <w:r>
        <w:rPr>
          <w:noProof/>
          <w:webHidden/>
        </w:rPr>
        <w:fldChar w:fldCharType="end"/>
      </w:r>
      <w:r w:rsidRPr="00025F13">
        <w:rPr>
          <w:rStyle w:val="Collegamentoipertestuale"/>
          <w:noProof/>
        </w:rPr>
        <w:fldChar w:fldCharType="end"/>
      </w:r>
    </w:p>
    <w:p w14:paraId="0839D208" w14:textId="184EC294"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19" w:author="Elena Vio" w:date="2016-07-19T13:08:00Z">
        <w:r w:rsidRPr="00025F13" w:rsidDel="009E0620">
          <w:rPr>
            <w:rStyle w:val="Collegamentoipertestuale"/>
            <w:noProof/>
          </w:rPr>
          <w:delText>Y6</w:delText>
        </w:r>
      </w:del>
      <w:ins w:id="220" w:author="Elena Vio" w:date="2016-07-19T13:08:00Z">
        <w:r w:rsidR="009E0620">
          <w:rPr>
            <w:rStyle w:val="Collegamentoipertestuale"/>
            <w:noProof/>
          </w:rPr>
          <w:t>31</w:t>
        </w:r>
      </w:ins>
      <w:r w:rsidRPr="00025F13">
        <w:rPr>
          <w:rStyle w:val="Collegamentoipertestuale"/>
          <w:noProof/>
        </w:rPr>
        <w:t>.4.1.2.2 Individual Evaluation Report Content Requirements</w:t>
      </w:r>
      <w:r>
        <w:rPr>
          <w:noProof/>
          <w:webHidden/>
        </w:rPr>
        <w:tab/>
      </w:r>
      <w:r>
        <w:rPr>
          <w:noProof/>
          <w:webHidden/>
        </w:rPr>
        <w:fldChar w:fldCharType="begin"/>
      </w:r>
      <w:r>
        <w:rPr>
          <w:noProof/>
          <w:webHidden/>
        </w:rPr>
        <w:instrText xml:space="preserve"> PAGEREF _Toc450673998 \h </w:instrText>
      </w:r>
      <w:r>
        <w:rPr>
          <w:noProof/>
          <w:webHidden/>
        </w:rPr>
      </w:r>
      <w:r>
        <w:rPr>
          <w:noProof/>
          <w:webHidden/>
        </w:rPr>
        <w:fldChar w:fldCharType="separate"/>
      </w:r>
      <w:r>
        <w:rPr>
          <w:noProof/>
          <w:webHidden/>
        </w:rPr>
        <w:t>81</w:t>
      </w:r>
      <w:r>
        <w:rPr>
          <w:noProof/>
          <w:webHidden/>
        </w:rPr>
        <w:fldChar w:fldCharType="end"/>
      </w:r>
      <w:r w:rsidRPr="00025F13">
        <w:rPr>
          <w:rStyle w:val="Collegamentoipertestuale"/>
          <w:noProof/>
        </w:rPr>
        <w:fldChar w:fldCharType="end"/>
      </w:r>
    </w:p>
    <w:p w14:paraId="2D3B400B" w14:textId="208B571F"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"_Toc450673999"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21" w:author="Elena Vio" w:date="2016-07-19T13:08:00Z">
        <w:r w:rsidRPr="00025F13" w:rsidDel="009E0620">
          <w:rPr>
            <w:rStyle w:val="Collegamentoipertestuale"/>
            <w:noProof/>
          </w:rPr>
          <w:delText>Y6</w:delText>
        </w:r>
      </w:del>
      <w:ins w:id="222" w:author="Elena Vio" w:date="2016-07-19T13:08:00Z">
        <w:r w:rsidR="009E0620">
          <w:rPr>
            <w:rStyle w:val="Collegamentoipertestuale"/>
            <w:noProof/>
          </w:rPr>
          <w:t>31</w:t>
        </w:r>
      </w:ins>
      <w:r w:rsidRPr="00025F13">
        <w:rPr>
          <w:rStyle w:val="Collegamentoipertestuale"/>
          <w:noProof/>
        </w:rPr>
        <w:t>.4.1.2.3 Document Sharing Metadata Requirements</w:t>
      </w:r>
      <w:r>
        <w:rPr>
          <w:noProof/>
          <w:webHidden/>
        </w:rPr>
        <w:tab/>
      </w:r>
      <w:r>
        <w:rPr>
          <w:noProof/>
          <w:webHidden/>
        </w:rPr>
        <w:fldChar w:fldCharType="begin"/>
      </w:r>
      <w:r>
        <w:rPr>
          <w:noProof/>
          <w:webHidden/>
        </w:rPr>
        <w:instrText xml:space="preserve"> PAGEREF _Toc450673999 \h </w:instrText>
      </w:r>
      <w:r>
        <w:rPr>
          <w:noProof/>
          <w:webHidden/>
        </w:rPr>
      </w:r>
      <w:r>
        <w:rPr>
          <w:noProof/>
          <w:webHidden/>
        </w:rPr>
        <w:fldChar w:fldCharType="separate"/>
      </w:r>
      <w:r>
        <w:rPr>
          <w:noProof/>
          <w:webHidden/>
        </w:rPr>
        <w:t>81</w:t>
      </w:r>
      <w:r>
        <w:rPr>
          <w:noProof/>
          <w:webHidden/>
        </w:rPr>
        <w:fldChar w:fldCharType="end"/>
      </w:r>
      <w:r w:rsidRPr="00025F13">
        <w:rPr>
          <w:rStyle w:val="Collegamentoipertestuale"/>
          <w:noProof/>
        </w:rPr>
        <w:fldChar w:fldCharType="end"/>
      </w:r>
    </w:p>
    <w:p w14:paraId="5514B63E" w14:textId="1C9A125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23" w:author="Elena Vio" w:date="2016-07-19T13:08:00Z">
        <w:r w:rsidRPr="00025F13" w:rsidDel="009E0620">
          <w:rPr>
            <w:rStyle w:val="Collegamentoipertestuale"/>
            <w:noProof/>
          </w:rPr>
          <w:delText>Y6</w:delText>
        </w:r>
      </w:del>
      <w:ins w:id="224" w:author="Elena Vio" w:date="2016-07-19T13:08:00Z">
        <w:r w:rsidR="009E0620">
          <w:rPr>
            <w:rStyle w:val="Collegamentoipertestuale"/>
            <w:noProof/>
          </w:rPr>
          <w:t>31</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_Toc450674000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16A056F8" w14:textId="5DBD3691"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25" w:author="Elena Vio" w:date="2016-07-19T13:08:00Z">
        <w:r w:rsidRPr="00025F13" w:rsidDel="009E0620">
          <w:rPr>
            <w:rStyle w:val="Collegamentoipertestuale"/>
            <w:noProof/>
          </w:rPr>
          <w:delText>Y6</w:delText>
        </w:r>
      </w:del>
      <w:ins w:id="226" w:author="Elena Vio" w:date="2016-07-19T13:08:00Z">
        <w:r w:rsidR="009E0620">
          <w:rPr>
            <w:rStyle w:val="Collegamentoipertestuale"/>
            <w:noProof/>
          </w:rPr>
          <w:t>31</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_Toc450674001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203537E5" w14:textId="3EE338A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27" w:author="Elena Vio" w:date="2016-07-19T13:08:00Z">
        <w:r w:rsidRPr="00025F13" w:rsidDel="009E0620">
          <w:rPr>
            <w:rStyle w:val="Collegamentoipertestuale"/>
            <w:noProof/>
          </w:rPr>
          <w:delText>Y6</w:delText>
        </w:r>
      </w:del>
      <w:ins w:id="228" w:author="Elena Vio" w:date="2016-07-19T13:08:00Z">
        <w:r w:rsidR="009E0620">
          <w:rPr>
            <w:rStyle w:val="Collegamentoipertestuale"/>
            <w:noProof/>
          </w:rPr>
          <w:t>31</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_Toc450674002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34AE10D4" w14:textId="2E017906"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29" w:author="Elena Vio" w:date="2016-07-19T13:08:00Z">
        <w:r w:rsidRPr="00025F13" w:rsidDel="009E0620">
          <w:rPr>
            <w:rStyle w:val="Collegamentoipertestuale"/>
            <w:noProof/>
          </w:rPr>
          <w:delText>Y6</w:delText>
        </w:r>
      </w:del>
      <w:ins w:id="230" w:author="Elena Vio" w:date="2016-07-19T13:08:00Z">
        <w:r w:rsidR="009E0620">
          <w:rPr>
            <w:rStyle w:val="Collegamentoipertestuale"/>
            <w:noProof/>
          </w:rPr>
          <w:t>31</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_Toc450674003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14C8572E" w14:textId="098C958D"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31" w:author="Elena Vio" w:date="2016-07-19T13:08:00Z">
        <w:r w:rsidRPr="00025F13" w:rsidDel="009E0620">
          <w:rPr>
            <w:rStyle w:val="Collegamentoipertestuale"/>
            <w:noProof/>
          </w:rPr>
          <w:delText>Y6</w:delText>
        </w:r>
      </w:del>
      <w:ins w:id="232" w:author="Elena Vio" w:date="2016-07-19T13:08:00Z">
        <w:r w:rsidR="009E0620">
          <w:rPr>
            <w:rStyle w:val="Collegamentoipertestuale"/>
            <w:noProof/>
          </w:rPr>
          <w:t>31</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_Toc450674004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64C54218" w14:textId="715208CD"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33" w:author="Elena Vio" w:date="2016-07-19T13:08:00Z">
        <w:r w:rsidRPr="00025F13" w:rsidDel="009E0620">
          <w:rPr>
            <w:rStyle w:val="Collegamentoipertestuale"/>
            <w:noProof/>
          </w:rPr>
          <w:delText>Y6</w:delText>
        </w:r>
      </w:del>
      <w:ins w:id="234" w:author="Elena Vio" w:date="2016-07-19T13:08:00Z">
        <w:r w:rsidR="009E0620">
          <w:rPr>
            <w:rStyle w:val="Collegamentoipertestuale"/>
            <w:noProof/>
          </w:rPr>
          <w:t>31</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_Toc450674005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7E85905F" w14:textId="7328A4B8"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35" w:author="Elena Vio" w:date="2016-07-19T13:08:00Z">
        <w:r w:rsidRPr="00025F13" w:rsidDel="009E0620">
          <w:rPr>
            <w:rStyle w:val="Collegamentoipertestuale"/>
            <w:noProof/>
          </w:rPr>
          <w:delText>Y6</w:delText>
        </w:r>
      </w:del>
      <w:ins w:id="236" w:author="Elena Vio" w:date="2016-07-19T13:08:00Z">
        <w:r w:rsidR="009E0620">
          <w:rPr>
            <w:rStyle w:val="Collegamentoipertestuale"/>
            <w:noProof/>
          </w:rPr>
          <w:t>31</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_Toc450674006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65007DCD" w14:textId="7252EA35"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37" w:author="Elena Vio" w:date="2016-07-19T13:09:00Z">
        <w:r w:rsidRPr="00025F13" w:rsidDel="009E0620">
          <w:rPr>
            <w:rStyle w:val="Collegamentoipertestuale"/>
            <w:noProof/>
          </w:rPr>
          <w:delText>Y7</w:delText>
        </w:r>
      </w:del>
      <w:ins w:id="238" w:author="Elena Vio" w:date="2016-07-19T13:09:00Z">
        <w:r w:rsidR="009E0620">
          <w:rPr>
            <w:rStyle w:val="Collegamentoipertestuale"/>
            <w:noProof/>
          </w:rPr>
          <w:t>32</w:t>
        </w:r>
      </w:ins>
      <w:r w:rsidRPr="00025F13">
        <w:rPr>
          <w:rStyle w:val="Collegamentoipertestuale"/>
          <w:noProof/>
        </w:rPr>
        <w:t xml:space="preserve"> Plan HT Discussion [PCC-</w:t>
      </w:r>
      <w:del w:id="239" w:author="Elena Vio" w:date="2016-07-19T13:09:00Z">
        <w:r w:rsidRPr="00025F13" w:rsidDel="009E0620">
          <w:rPr>
            <w:rStyle w:val="Collegamentoipertestuale"/>
            <w:noProof/>
          </w:rPr>
          <w:delText>Y7</w:delText>
        </w:r>
      </w:del>
      <w:ins w:id="240" w:author="Elena Vio" w:date="2016-07-19T13:09:00Z">
        <w:r w:rsidR="009E0620">
          <w:rPr>
            <w:rStyle w:val="Collegamentoipertestuale"/>
            <w:noProof/>
          </w:rPr>
          <w:t>32</w:t>
        </w:r>
      </w:ins>
      <w:r w:rsidRPr="00025F13">
        <w:rPr>
          <w:rStyle w:val="Collegamentoipertestuale"/>
          <w:noProof/>
        </w:rPr>
        <w:t>]</w:t>
      </w:r>
      <w:r>
        <w:rPr>
          <w:noProof/>
          <w:webHidden/>
        </w:rPr>
        <w:tab/>
      </w:r>
      <w:r>
        <w:rPr>
          <w:noProof/>
          <w:webHidden/>
        </w:rPr>
        <w:fldChar w:fldCharType="begin"/>
      </w:r>
      <w:r>
        <w:rPr>
          <w:noProof/>
          <w:webHidden/>
        </w:rPr>
        <w:instrText xml:space="preserve"> PAGEREF _Toc450674007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5EE713E3" w14:textId="71EFEECF"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41" w:author="Elena Vio" w:date="2016-07-19T13:09:00Z">
        <w:r w:rsidRPr="00025F13" w:rsidDel="009E0620">
          <w:rPr>
            <w:rStyle w:val="Collegamentoipertestuale"/>
            <w:noProof/>
          </w:rPr>
          <w:delText>Y7</w:delText>
        </w:r>
      </w:del>
      <w:ins w:id="242" w:author="Elena Vio" w:date="2016-07-19T13:09:00Z">
        <w:r w:rsidR="009E0620">
          <w:rPr>
            <w:rStyle w:val="Collegamentoipertestuale"/>
            <w:noProof/>
          </w:rPr>
          <w:t>32</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_Toc450674008 \h </w:instrText>
      </w:r>
      <w:r>
        <w:rPr>
          <w:noProof/>
          <w:webHidden/>
        </w:rPr>
      </w:r>
      <w:r>
        <w:rPr>
          <w:noProof/>
          <w:webHidden/>
        </w:rPr>
        <w:fldChar w:fldCharType="separate"/>
      </w:r>
      <w:r>
        <w:rPr>
          <w:noProof/>
          <w:webHidden/>
        </w:rPr>
        <w:t>82</w:t>
      </w:r>
      <w:r>
        <w:rPr>
          <w:noProof/>
          <w:webHidden/>
        </w:rPr>
        <w:fldChar w:fldCharType="end"/>
      </w:r>
      <w:r w:rsidRPr="00025F13">
        <w:rPr>
          <w:rStyle w:val="Collegamentoipertestuale"/>
          <w:noProof/>
        </w:rPr>
        <w:fldChar w:fldCharType="end"/>
      </w:r>
    </w:p>
    <w:p w14:paraId="61F2D350" w14:textId="1CA96945"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"_Toc450674009"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43" w:author="Elena Vio" w:date="2016-07-19T13:09:00Z">
        <w:r w:rsidRPr="00025F13" w:rsidDel="009E0620">
          <w:rPr>
            <w:rStyle w:val="Collegamentoipertestuale"/>
            <w:noProof/>
          </w:rPr>
          <w:delText>Y7</w:delText>
        </w:r>
      </w:del>
      <w:ins w:id="244" w:author="Elena Vio" w:date="2016-07-19T13:09:00Z">
        <w:r w:rsidR="009E0620">
          <w:rPr>
            <w:rStyle w:val="Collegamentoipertestuale"/>
            <w:noProof/>
          </w:rPr>
          <w:t>32</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_Toc450674009 \h </w:instrText>
      </w:r>
      <w:r>
        <w:rPr>
          <w:noProof/>
          <w:webHidden/>
        </w:rPr>
      </w:r>
      <w:r>
        <w:rPr>
          <w:noProof/>
          <w:webHidden/>
        </w:rPr>
        <w:fldChar w:fldCharType="separate"/>
      </w:r>
      <w:r>
        <w:rPr>
          <w:noProof/>
          <w:webHidden/>
        </w:rPr>
        <w:t>83</w:t>
      </w:r>
      <w:r>
        <w:rPr>
          <w:noProof/>
          <w:webHidden/>
        </w:rPr>
        <w:fldChar w:fldCharType="end"/>
      </w:r>
      <w:r w:rsidRPr="00025F13">
        <w:rPr>
          <w:rStyle w:val="Collegamentoipertestuale"/>
          <w:noProof/>
        </w:rPr>
        <w:fldChar w:fldCharType="end"/>
      </w:r>
    </w:p>
    <w:p w14:paraId="3BA19AD3" w14:textId="2A384F77"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45" w:author="Elena Vio" w:date="2016-07-19T13:09:00Z">
        <w:r w:rsidRPr="00025F13" w:rsidDel="009E0620">
          <w:rPr>
            <w:rStyle w:val="Collegamentoipertestuale"/>
            <w:noProof/>
          </w:rPr>
          <w:delText>Y7</w:delText>
        </w:r>
      </w:del>
      <w:ins w:id="246" w:author="Elena Vio" w:date="2016-07-19T13:09:00Z">
        <w:r w:rsidR="009E0620">
          <w:rPr>
            <w:rStyle w:val="Collegamentoipertestuale"/>
            <w:noProof/>
          </w:rPr>
          <w:t>32</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_Toc450674010 \h </w:instrText>
      </w:r>
      <w:r>
        <w:rPr>
          <w:noProof/>
          <w:webHidden/>
        </w:rPr>
      </w:r>
      <w:r>
        <w:rPr>
          <w:noProof/>
          <w:webHidden/>
        </w:rPr>
        <w:fldChar w:fldCharType="separate"/>
      </w:r>
      <w:r>
        <w:rPr>
          <w:noProof/>
          <w:webHidden/>
        </w:rPr>
        <w:t>83</w:t>
      </w:r>
      <w:r>
        <w:rPr>
          <w:noProof/>
          <w:webHidden/>
        </w:rPr>
        <w:fldChar w:fldCharType="end"/>
      </w:r>
      <w:r w:rsidRPr="00025F13">
        <w:rPr>
          <w:rStyle w:val="Collegamentoipertestuale"/>
          <w:noProof/>
        </w:rPr>
        <w:fldChar w:fldCharType="end"/>
      </w:r>
    </w:p>
    <w:p w14:paraId="41BD66AC" w14:textId="4D4D4213"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47" w:author="Elena Vio" w:date="2016-07-19T13:09:00Z">
        <w:r w:rsidRPr="00025F13" w:rsidDel="009E0620">
          <w:rPr>
            <w:rStyle w:val="Collegamentoipertestuale"/>
            <w:noProof/>
          </w:rPr>
          <w:delText>Y7</w:delText>
        </w:r>
      </w:del>
      <w:ins w:id="248" w:author="Elena Vio" w:date="2016-07-19T13:09:00Z">
        <w:r w:rsidR="009E0620">
          <w:rPr>
            <w:rStyle w:val="Collegamentoipertestuale"/>
            <w:noProof/>
          </w:rPr>
          <w:t>32</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_Toc450674011 \h </w:instrText>
      </w:r>
      <w:r>
        <w:rPr>
          <w:noProof/>
          <w:webHidden/>
        </w:rPr>
      </w:r>
      <w:r>
        <w:rPr>
          <w:noProof/>
          <w:webHidden/>
        </w:rPr>
        <w:fldChar w:fldCharType="separate"/>
      </w:r>
      <w:r>
        <w:rPr>
          <w:noProof/>
          <w:webHidden/>
        </w:rPr>
        <w:t>84</w:t>
      </w:r>
      <w:r>
        <w:rPr>
          <w:noProof/>
          <w:webHidden/>
        </w:rPr>
        <w:fldChar w:fldCharType="end"/>
      </w:r>
      <w:r w:rsidRPr="00025F13">
        <w:rPr>
          <w:rStyle w:val="Collegamentoipertestuale"/>
          <w:noProof/>
        </w:rPr>
        <w:fldChar w:fldCharType="end"/>
      </w:r>
    </w:p>
    <w:p w14:paraId="1A189C0B" w14:textId="27ECB56F"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49" w:author="Elena Vio" w:date="2016-07-19T13:09:00Z">
        <w:r w:rsidRPr="00025F13" w:rsidDel="009E0620">
          <w:rPr>
            <w:rStyle w:val="Collegamentoipertestuale"/>
            <w:noProof/>
          </w:rPr>
          <w:delText>Y7</w:delText>
        </w:r>
      </w:del>
      <w:ins w:id="250" w:author="Elena Vio" w:date="2016-07-19T13:09:00Z">
        <w:r w:rsidR="009E0620">
          <w:rPr>
            <w:rStyle w:val="Collegamentoipertestuale"/>
            <w:noProof/>
          </w:rPr>
          <w:t>32</w:t>
        </w:r>
      </w:ins>
      <w:r w:rsidRPr="00025F13">
        <w:rPr>
          <w:rStyle w:val="Collegamentoipertestuale"/>
          <w:noProof/>
        </w:rPr>
        <w:t>.4.1 Plan HT Discussion</w:t>
      </w:r>
      <w:r>
        <w:rPr>
          <w:noProof/>
          <w:webHidden/>
        </w:rPr>
        <w:tab/>
      </w:r>
      <w:r>
        <w:rPr>
          <w:noProof/>
          <w:webHidden/>
        </w:rPr>
        <w:fldChar w:fldCharType="begin"/>
      </w:r>
      <w:r>
        <w:rPr>
          <w:noProof/>
          <w:webHidden/>
        </w:rPr>
        <w:instrText xml:space="preserve"> PAGEREF _Toc450674012 \h </w:instrText>
      </w:r>
      <w:r>
        <w:rPr>
          <w:noProof/>
          <w:webHidden/>
        </w:rPr>
      </w:r>
      <w:r>
        <w:rPr>
          <w:noProof/>
          <w:webHidden/>
        </w:rPr>
        <w:fldChar w:fldCharType="separate"/>
      </w:r>
      <w:r>
        <w:rPr>
          <w:noProof/>
          <w:webHidden/>
        </w:rPr>
        <w:t>84</w:t>
      </w:r>
      <w:r>
        <w:rPr>
          <w:noProof/>
          <w:webHidden/>
        </w:rPr>
        <w:fldChar w:fldCharType="end"/>
      </w:r>
      <w:r w:rsidRPr="00025F13">
        <w:rPr>
          <w:rStyle w:val="Collegamentoipertestuale"/>
          <w:noProof/>
        </w:rPr>
        <w:fldChar w:fldCharType="end"/>
      </w:r>
    </w:p>
    <w:p w14:paraId="3D271761" w14:textId="3EF937B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1" w:author="Elena Vio" w:date="2016-07-19T13:09:00Z">
        <w:r w:rsidRPr="00025F13" w:rsidDel="009E0620">
          <w:rPr>
            <w:rStyle w:val="Collegamentoipertestuale"/>
            <w:noProof/>
          </w:rPr>
          <w:delText>Y7</w:delText>
        </w:r>
      </w:del>
      <w:ins w:id="252" w:author="Elena Vio" w:date="2016-07-19T13:09:00Z">
        <w:r w:rsidR="009E0620">
          <w:rPr>
            <w:rStyle w:val="Collegamentoipertestuale"/>
            <w:noProof/>
          </w:rPr>
          <w:t>32</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_Toc450674013 \h </w:instrText>
      </w:r>
      <w:r>
        <w:rPr>
          <w:noProof/>
          <w:webHidden/>
        </w:rPr>
      </w:r>
      <w:r>
        <w:rPr>
          <w:noProof/>
          <w:webHidden/>
        </w:rPr>
        <w:fldChar w:fldCharType="separate"/>
      </w:r>
      <w:r>
        <w:rPr>
          <w:noProof/>
          <w:webHidden/>
        </w:rPr>
        <w:t>84</w:t>
      </w:r>
      <w:r>
        <w:rPr>
          <w:noProof/>
          <w:webHidden/>
        </w:rPr>
        <w:fldChar w:fldCharType="end"/>
      </w:r>
      <w:r w:rsidRPr="00025F13">
        <w:rPr>
          <w:rStyle w:val="Collegamentoipertestuale"/>
          <w:noProof/>
        </w:rPr>
        <w:fldChar w:fldCharType="end"/>
      </w:r>
    </w:p>
    <w:p w14:paraId="1FB8C5B9" w14:textId="79DA6F5E"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3" w:author="Elena Vio" w:date="2016-07-19T13:09:00Z">
        <w:r w:rsidRPr="00025F13" w:rsidDel="009E0620">
          <w:rPr>
            <w:rStyle w:val="Collegamentoipertestuale"/>
            <w:noProof/>
          </w:rPr>
          <w:delText>Y7</w:delText>
        </w:r>
      </w:del>
      <w:ins w:id="254" w:author="Elena Vio" w:date="2016-07-19T13:09:00Z">
        <w:r w:rsidR="009E0620">
          <w:rPr>
            <w:rStyle w:val="Collegamentoipertestuale"/>
            <w:noProof/>
          </w:rPr>
          <w:t>32</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_Toc450674014 \h </w:instrText>
      </w:r>
      <w:r>
        <w:rPr>
          <w:noProof/>
          <w:webHidden/>
        </w:rPr>
      </w:r>
      <w:r>
        <w:rPr>
          <w:noProof/>
          <w:webHidden/>
        </w:rPr>
        <w:fldChar w:fldCharType="separate"/>
      </w:r>
      <w:r>
        <w:rPr>
          <w:noProof/>
          <w:webHidden/>
        </w:rPr>
        <w:t>84</w:t>
      </w:r>
      <w:r>
        <w:rPr>
          <w:noProof/>
          <w:webHidden/>
        </w:rPr>
        <w:fldChar w:fldCharType="end"/>
      </w:r>
      <w:r w:rsidRPr="00025F13">
        <w:rPr>
          <w:rStyle w:val="Collegamentoipertestuale"/>
          <w:noProof/>
        </w:rPr>
        <w:fldChar w:fldCharType="end"/>
      </w:r>
    </w:p>
    <w:p w14:paraId="0E8609C0" w14:textId="4BEF62D5"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5" w:author="Elena Vio" w:date="2016-07-19T13:09:00Z">
        <w:r w:rsidRPr="00025F13" w:rsidDel="009E0620">
          <w:rPr>
            <w:rStyle w:val="Collegamentoipertestuale"/>
            <w:noProof/>
          </w:rPr>
          <w:delText>Y7</w:delText>
        </w:r>
      </w:del>
      <w:ins w:id="256" w:author="Elena Vio" w:date="2016-07-19T13:09:00Z">
        <w:r w:rsidR="009E0620">
          <w:rPr>
            <w:rStyle w:val="Collegamentoipertestuale"/>
            <w:noProof/>
          </w:rPr>
          <w:t>32</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_Toc450674015 \h </w:instrText>
      </w:r>
      <w:r>
        <w:rPr>
          <w:noProof/>
          <w:webHidden/>
        </w:rPr>
      </w:r>
      <w:r>
        <w:rPr>
          <w:noProof/>
          <w:webHidden/>
        </w:rPr>
        <w:fldChar w:fldCharType="separate"/>
      </w:r>
      <w:r>
        <w:rPr>
          <w:noProof/>
          <w:webHidden/>
        </w:rPr>
        <w:t>85</w:t>
      </w:r>
      <w:r>
        <w:rPr>
          <w:noProof/>
          <w:webHidden/>
        </w:rPr>
        <w:fldChar w:fldCharType="end"/>
      </w:r>
      <w:r w:rsidRPr="00025F13">
        <w:rPr>
          <w:rStyle w:val="Collegamentoipertestuale"/>
          <w:noProof/>
        </w:rPr>
        <w:fldChar w:fldCharType="end"/>
      </w:r>
    </w:p>
    <w:p w14:paraId="4730BF6D" w14:textId="39AF5E9F"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7" w:author="Elena Vio" w:date="2016-07-19T13:09:00Z">
        <w:r w:rsidRPr="00025F13" w:rsidDel="009E0620">
          <w:rPr>
            <w:rStyle w:val="Collegamentoipertestuale"/>
            <w:noProof/>
          </w:rPr>
          <w:delText>Y7</w:delText>
        </w:r>
      </w:del>
      <w:ins w:id="258" w:author="Elena Vio" w:date="2016-07-19T13:09:00Z">
        <w:r w:rsidR="009E0620">
          <w:rPr>
            <w:rStyle w:val="Collegamentoipertestuale"/>
            <w:noProof/>
          </w:rPr>
          <w:t>32</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_Toc450674016 \h </w:instrText>
      </w:r>
      <w:r>
        <w:rPr>
          <w:noProof/>
          <w:webHidden/>
        </w:rPr>
      </w:r>
      <w:r>
        <w:rPr>
          <w:noProof/>
          <w:webHidden/>
        </w:rPr>
        <w:fldChar w:fldCharType="separate"/>
      </w:r>
      <w:r>
        <w:rPr>
          <w:noProof/>
          <w:webHidden/>
        </w:rPr>
        <w:t>85</w:t>
      </w:r>
      <w:r>
        <w:rPr>
          <w:noProof/>
          <w:webHidden/>
        </w:rPr>
        <w:fldChar w:fldCharType="end"/>
      </w:r>
      <w:r w:rsidRPr="00025F13">
        <w:rPr>
          <w:rStyle w:val="Collegamentoipertestuale"/>
          <w:noProof/>
        </w:rPr>
        <w:fldChar w:fldCharType="end"/>
      </w:r>
    </w:p>
    <w:p w14:paraId="342C86AD" w14:textId="17CDBA0E"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59" w:author="Elena Vio" w:date="2016-07-19T13:09:00Z">
        <w:r w:rsidRPr="00025F13" w:rsidDel="009E0620">
          <w:rPr>
            <w:rStyle w:val="Collegamentoipertestuale"/>
            <w:noProof/>
          </w:rPr>
          <w:delText>Y7</w:delText>
        </w:r>
      </w:del>
      <w:ins w:id="260" w:author="Elena Vio" w:date="2016-07-19T13:09:00Z">
        <w:r w:rsidR="009E0620">
          <w:rPr>
            <w:rStyle w:val="Collegamentoipertestuale"/>
            <w:noProof/>
          </w:rPr>
          <w:t>32</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_Toc450674017 \h </w:instrText>
      </w:r>
      <w:r>
        <w:rPr>
          <w:noProof/>
          <w:webHidden/>
        </w:rPr>
      </w:r>
      <w:r>
        <w:rPr>
          <w:noProof/>
          <w:webHidden/>
        </w:rPr>
        <w:fldChar w:fldCharType="separate"/>
      </w:r>
      <w:r>
        <w:rPr>
          <w:noProof/>
          <w:webHidden/>
        </w:rPr>
        <w:t>86</w:t>
      </w:r>
      <w:r>
        <w:rPr>
          <w:noProof/>
          <w:webHidden/>
        </w:rPr>
        <w:fldChar w:fldCharType="end"/>
      </w:r>
      <w:r w:rsidRPr="00025F13">
        <w:rPr>
          <w:rStyle w:val="Collegamentoipertestuale"/>
          <w:noProof/>
        </w:rPr>
        <w:fldChar w:fldCharType="end"/>
      </w:r>
    </w:p>
    <w:p w14:paraId="2B3758AA" w14:textId="4A6758B8"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61" w:author="Elena Vio" w:date="2016-07-19T13:09:00Z">
        <w:r w:rsidRPr="00025F13" w:rsidDel="009E0620">
          <w:rPr>
            <w:rStyle w:val="Collegamentoipertestuale"/>
            <w:noProof/>
          </w:rPr>
          <w:delText>Y7</w:delText>
        </w:r>
      </w:del>
      <w:ins w:id="262" w:author="Elena Vio" w:date="2016-07-19T13:09:00Z">
        <w:r w:rsidR="009E0620">
          <w:rPr>
            <w:rStyle w:val="Collegamentoipertestuale"/>
            <w:noProof/>
          </w:rPr>
          <w:t>32</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_Toc450674018 \h </w:instrText>
      </w:r>
      <w:r>
        <w:rPr>
          <w:noProof/>
          <w:webHidden/>
        </w:rPr>
      </w:r>
      <w:r>
        <w:rPr>
          <w:noProof/>
          <w:webHidden/>
        </w:rPr>
        <w:fldChar w:fldCharType="separate"/>
      </w:r>
      <w:r>
        <w:rPr>
          <w:noProof/>
          <w:webHidden/>
        </w:rPr>
        <w:t>86</w:t>
      </w:r>
      <w:r>
        <w:rPr>
          <w:noProof/>
          <w:webHidden/>
        </w:rPr>
        <w:fldChar w:fldCharType="end"/>
      </w:r>
      <w:r w:rsidRPr="00025F13">
        <w:rPr>
          <w:rStyle w:val="Collegamentoipertestuale"/>
          <w:noProof/>
        </w:rPr>
        <w:fldChar w:fldCharType="end"/>
      </w:r>
    </w:p>
    <w:p w14:paraId="055145FB" w14:textId="79C35612"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"_Toc450674019"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63" w:author="Elena Vio" w:date="2016-07-19T13:09:00Z">
        <w:r w:rsidRPr="00025F13" w:rsidDel="009E0620">
          <w:rPr>
            <w:rStyle w:val="Collegamentoipertestuale"/>
            <w:noProof/>
          </w:rPr>
          <w:delText>Y7</w:delText>
        </w:r>
      </w:del>
      <w:ins w:id="264" w:author="Elena Vio" w:date="2016-07-19T13:09:00Z">
        <w:r w:rsidR="009E0620">
          <w:rPr>
            <w:rStyle w:val="Collegamentoipertestuale"/>
            <w:noProof/>
          </w:rPr>
          <w:t>32</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_Toc450674019 \h </w:instrText>
      </w:r>
      <w:r>
        <w:rPr>
          <w:noProof/>
          <w:webHidden/>
        </w:rPr>
      </w:r>
      <w:r>
        <w:rPr>
          <w:noProof/>
          <w:webHidden/>
        </w:rPr>
        <w:fldChar w:fldCharType="separate"/>
      </w:r>
      <w:r>
        <w:rPr>
          <w:noProof/>
          <w:webHidden/>
        </w:rPr>
        <w:t>86</w:t>
      </w:r>
      <w:r>
        <w:rPr>
          <w:noProof/>
          <w:webHidden/>
        </w:rPr>
        <w:fldChar w:fldCharType="end"/>
      </w:r>
      <w:r w:rsidRPr="00025F13">
        <w:rPr>
          <w:rStyle w:val="Collegamentoipertestuale"/>
          <w:noProof/>
        </w:rPr>
        <w:fldChar w:fldCharType="end"/>
      </w:r>
    </w:p>
    <w:p w14:paraId="19F667F5" w14:textId="55C9D877"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65" w:author="Elena Vio" w:date="2016-07-19T13:09:00Z">
        <w:r w:rsidRPr="00025F13" w:rsidDel="009E0620">
          <w:rPr>
            <w:rStyle w:val="Collegamentoipertestuale"/>
            <w:noProof/>
          </w:rPr>
          <w:delText>Y7</w:delText>
        </w:r>
      </w:del>
      <w:ins w:id="266" w:author="Elena Vio" w:date="2016-07-19T13:09:00Z">
        <w:r w:rsidR="009E0620">
          <w:rPr>
            <w:rStyle w:val="Collegamentoipertestuale"/>
            <w:noProof/>
          </w:rPr>
          <w:t>32</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_Toc450674020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1CFED735" w14:textId="3B8224AC"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67" w:author="Elena Vio" w:date="2016-07-19T13:09:00Z">
        <w:r w:rsidRPr="00025F13" w:rsidDel="009E0620">
          <w:rPr>
            <w:rStyle w:val="Collegamentoipertestuale"/>
            <w:noProof/>
          </w:rPr>
          <w:delText>Y7</w:delText>
        </w:r>
      </w:del>
      <w:ins w:id="268" w:author="Elena Vio" w:date="2016-07-19T13:09:00Z">
        <w:r w:rsidR="009E0620">
          <w:rPr>
            <w:rStyle w:val="Collegamentoipertestuale"/>
            <w:noProof/>
          </w:rPr>
          <w:t>32</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_Toc450674021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7792BE61" w14:textId="0AC5B35A"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69" w:author="Elena Vio" w:date="2016-07-19T13:09:00Z">
        <w:r w:rsidRPr="00025F13" w:rsidDel="009E0620">
          <w:rPr>
            <w:rStyle w:val="Collegamentoipertestuale"/>
            <w:noProof/>
          </w:rPr>
          <w:delText>Y7</w:delText>
        </w:r>
      </w:del>
      <w:ins w:id="270" w:author="Elena Vio" w:date="2016-07-19T13:09:00Z">
        <w:r w:rsidR="009E0620">
          <w:rPr>
            <w:rStyle w:val="Collegamentoipertestuale"/>
            <w:noProof/>
          </w:rPr>
          <w:t>32</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_Toc450674022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539E7CEF" w14:textId="5D7E4781"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71" w:author="Elena Vio" w:date="2016-07-19T13:09:00Z">
        <w:r w:rsidRPr="00025F13" w:rsidDel="009E0620">
          <w:rPr>
            <w:rStyle w:val="Collegamentoipertestuale"/>
            <w:noProof/>
          </w:rPr>
          <w:delText>Y7</w:delText>
        </w:r>
      </w:del>
      <w:ins w:id="272" w:author="Elena Vio" w:date="2016-07-19T13:09:00Z">
        <w:r w:rsidR="009E0620">
          <w:rPr>
            <w:rStyle w:val="Collegamentoipertestuale"/>
            <w:noProof/>
          </w:rPr>
          <w:t>32</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_Toc450674023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022BB3AC" w14:textId="508A0876"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73" w:author="Elena Vio" w:date="2016-07-19T13:09:00Z">
        <w:r w:rsidRPr="00025F13" w:rsidDel="009E0620">
          <w:rPr>
            <w:rStyle w:val="Collegamentoipertestuale"/>
            <w:noProof/>
          </w:rPr>
          <w:delText>Y7</w:delText>
        </w:r>
      </w:del>
      <w:ins w:id="274" w:author="Elena Vio" w:date="2016-07-19T13:09:00Z">
        <w:r w:rsidR="009E0620">
          <w:rPr>
            <w:rStyle w:val="Collegamentoipertestuale"/>
            <w:noProof/>
          </w:rPr>
          <w:t>32</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_Toc450674024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61986E9A" w14:textId="7B9B0DE6"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75" w:author="Elena Vio" w:date="2016-07-19T13:09:00Z">
        <w:r w:rsidRPr="00025F13" w:rsidDel="009E0620">
          <w:rPr>
            <w:rStyle w:val="Collegamentoipertestuale"/>
            <w:noProof/>
          </w:rPr>
          <w:delText>Y8</w:delText>
        </w:r>
      </w:del>
      <w:ins w:id="276" w:author="Elena Vio" w:date="2016-07-19T13:09:00Z">
        <w:r w:rsidR="009E0620">
          <w:rPr>
            <w:rStyle w:val="Collegamentoipertestuale"/>
            <w:noProof/>
          </w:rPr>
          <w:t>33</w:t>
        </w:r>
      </w:ins>
      <w:r w:rsidRPr="00025F13">
        <w:rPr>
          <w:rStyle w:val="Collegamentoipertestuale"/>
          <w:noProof/>
        </w:rPr>
        <w:t xml:space="preserve"> Complete Heart Team [PCC-</w:t>
      </w:r>
      <w:del w:id="277" w:author="Elena Vio" w:date="2016-07-19T13:09:00Z">
        <w:r w:rsidRPr="00025F13" w:rsidDel="009E0620">
          <w:rPr>
            <w:rStyle w:val="Collegamentoipertestuale"/>
            <w:noProof/>
          </w:rPr>
          <w:delText>Y8</w:delText>
        </w:r>
      </w:del>
      <w:ins w:id="278" w:author="Elena Vio" w:date="2016-07-19T13:09:00Z">
        <w:r w:rsidR="009E0620">
          <w:rPr>
            <w:rStyle w:val="Collegamentoipertestuale"/>
            <w:noProof/>
          </w:rPr>
          <w:t>33</w:t>
        </w:r>
      </w:ins>
      <w:r w:rsidRPr="00025F13">
        <w:rPr>
          <w:rStyle w:val="Collegamentoipertestuale"/>
          <w:noProof/>
        </w:rPr>
        <w:t>]</w:t>
      </w:r>
      <w:r>
        <w:rPr>
          <w:noProof/>
          <w:webHidden/>
        </w:rPr>
        <w:tab/>
      </w:r>
      <w:r>
        <w:rPr>
          <w:noProof/>
          <w:webHidden/>
        </w:rPr>
        <w:fldChar w:fldCharType="begin"/>
      </w:r>
      <w:r>
        <w:rPr>
          <w:noProof/>
          <w:webHidden/>
        </w:rPr>
        <w:instrText xml:space="preserve"> PAGEREF _Toc450674025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2FD7EEBA" w14:textId="7944179C"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79" w:author="Elena Vio" w:date="2016-07-19T13:08:00Z">
        <w:r w:rsidRPr="00025F13" w:rsidDel="009E0620">
          <w:rPr>
            <w:rStyle w:val="Collegamentoipertestuale"/>
            <w:noProof/>
          </w:rPr>
          <w:delText>Y6</w:delText>
        </w:r>
      </w:del>
      <w:ins w:id="280" w:author="Elena Vio" w:date="2016-07-19T13:08:00Z">
        <w:r w:rsidR="009E0620">
          <w:rPr>
            <w:rStyle w:val="Collegamentoipertestuale"/>
            <w:noProof/>
          </w:rPr>
          <w:t>31</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_Toc450674026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09EE2BD1" w14:textId="06713628"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81" w:author="Elena Vio" w:date="2016-07-19T13:09:00Z">
        <w:r w:rsidRPr="00025F13" w:rsidDel="009E0620">
          <w:rPr>
            <w:rStyle w:val="Collegamentoipertestuale"/>
            <w:noProof/>
          </w:rPr>
          <w:delText>Y8</w:delText>
        </w:r>
      </w:del>
      <w:ins w:id="282" w:author="Elena Vio" w:date="2016-07-19T13:09:00Z">
        <w:r w:rsidR="009E0620">
          <w:rPr>
            <w:rStyle w:val="Collegamentoipertestuale"/>
            <w:noProof/>
          </w:rPr>
          <w:t>33</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_Toc450674027 \h </w:instrText>
      </w:r>
      <w:r>
        <w:rPr>
          <w:noProof/>
          <w:webHidden/>
        </w:rPr>
      </w:r>
      <w:r>
        <w:rPr>
          <w:noProof/>
          <w:webHidden/>
        </w:rPr>
        <w:fldChar w:fldCharType="separate"/>
      </w:r>
      <w:r>
        <w:rPr>
          <w:noProof/>
          <w:webHidden/>
        </w:rPr>
        <w:t>87</w:t>
      </w:r>
      <w:r>
        <w:rPr>
          <w:noProof/>
          <w:webHidden/>
        </w:rPr>
        <w:fldChar w:fldCharType="end"/>
      </w:r>
      <w:r w:rsidRPr="00025F13">
        <w:rPr>
          <w:rStyle w:val="Collegamentoipertestuale"/>
          <w:noProof/>
        </w:rPr>
        <w:fldChar w:fldCharType="end"/>
      </w:r>
    </w:p>
    <w:p w14:paraId="1113A707" w14:textId="444AA3BF"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83" w:author="Elena Vio" w:date="2016-07-19T13:08:00Z">
        <w:r w:rsidRPr="00025F13" w:rsidDel="009E0620">
          <w:rPr>
            <w:rStyle w:val="Collegamentoipertestuale"/>
            <w:noProof/>
          </w:rPr>
          <w:delText>Y6</w:delText>
        </w:r>
      </w:del>
      <w:ins w:id="284" w:author="Elena Vio" w:date="2016-07-19T13:08:00Z">
        <w:r w:rsidR="009E0620">
          <w:rPr>
            <w:rStyle w:val="Collegamentoipertestuale"/>
            <w:noProof/>
          </w:rPr>
          <w:t>31</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_Toc450674028 \h </w:instrText>
      </w:r>
      <w:r>
        <w:rPr>
          <w:noProof/>
          <w:webHidden/>
        </w:rPr>
      </w:r>
      <w:r>
        <w:rPr>
          <w:noProof/>
          <w:webHidden/>
        </w:rPr>
        <w:fldChar w:fldCharType="separate"/>
      </w:r>
      <w:r>
        <w:rPr>
          <w:noProof/>
          <w:webHidden/>
        </w:rPr>
        <w:t>88</w:t>
      </w:r>
      <w:r>
        <w:rPr>
          <w:noProof/>
          <w:webHidden/>
        </w:rPr>
        <w:fldChar w:fldCharType="end"/>
      </w:r>
      <w:r w:rsidRPr="00025F13">
        <w:rPr>
          <w:rStyle w:val="Collegamentoipertestuale"/>
          <w:noProof/>
        </w:rPr>
        <w:fldChar w:fldCharType="end"/>
      </w:r>
    </w:p>
    <w:p w14:paraId="39FB7090" w14:textId="7E78BBC3"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"_Toc450674029"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85" w:author="Elena Vio" w:date="2016-07-19T13:08:00Z">
        <w:r w:rsidRPr="00025F13" w:rsidDel="009E0620">
          <w:rPr>
            <w:rStyle w:val="Collegamentoipertestuale"/>
            <w:noProof/>
          </w:rPr>
          <w:delText>Y6</w:delText>
        </w:r>
      </w:del>
      <w:ins w:id="286" w:author="Elena Vio" w:date="2016-07-19T13:08:00Z">
        <w:r w:rsidR="009E0620">
          <w:rPr>
            <w:rStyle w:val="Collegamentoipertestuale"/>
            <w:noProof/>
          </w:rPr>
          <w:t>31</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_Toc450674029 \h </w:instrText>
      </w:r>
      <w:r>
        <w:rPr>
          <w:noProof/>
          <w:webHidden/>
        </w:rPr>
      </w:r>
      <w:r>
        <w:rPr>
          <w:noProof/>
          <w:webHidden/>
        </w:rPr>
        <w:fldChar w:fldCharType="separate"/>
      </w:r>
      <w:r>
        <w:rPr>
          <w:noProof/>
          <w:webHidden/>
        </w:rPr>
        <w:t>88</w:t>
      </w:r>
      <w:r>
        <w:rPr>
          <w:noProof/>
          <w:webHidden/>
        </w:rPr>
        <w:fldChar w:fldCharType="end"/>
      </w:r>
      <w:r w:rsidRPr="00025F13">
        <w:rPr>
          <w:rStyle w:val="Collegamentoipertestuale"/>
          <w:noProof/>
        </w:rPr>
        <w:fldChar w:fldCharType="end"/>
      </w:r>
    </w:p>
    <w:p w14:paraId="7E1A26EA" w14:textId="40374AEA"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87" w:author="Elena Vio" w:date="2016-07-19T13:09:00Z">
        <w:r w:rsidRPr="00025F13" w:rsidDel="009E0620">
          <w:rPr>
            <w:rStyle w:val="Collegamentoipertestuale"/>
            <w:noProof/>
          </w:rPr>
          <w:delText>Y8</w:delText>
        </w:r>
      </w:del>
      <w:ins w:id="288" w:author="Elena Vio" w:date="2016-07-19T13:09:00Z">
        <w:r w:rsidR="009E0620">
          <w:rPr>
            <w:rStyle w:val="Collegamentoipertestuale"/>
            <w:noProof/>
          </w:rPr>
          <w:t>33</w:t>
        </w:r>
      </w:ins>
      <w:r w:rsidRPr="00025F13">
        <w:rPr>
          <w:rStyle w:val="Collegamentoipertestuale"/>
          <w:noProof/>
        </w:rPr>
        <w:t>.4.1 Complete Heart Team</w:t>
      </w:r>
      <w:r>
        <w:rPr>
          <w:noProof/>
          <w:webHidden/>
        </w:rPr>
        <w:tab/>
      </w:r>
      <w:r>
        <w:rPr>
          <w:noProof/>
          <w:webHidden/>
        </w:rPr>
        <w:fldChar w:fldCharType="begin"/>
      </w:r>
      <w:r>
        <w:rPr>
          <w:noProof/>
          <w:webHidden/>
        </w:rPr>
        <w:instrText xml:space="preserve"> PAGEREF _Toc450674030 \h </w:instrText>
      </w:r>
      <w:r>
        <w:rPr>
          <w:noProof/>
          <w:webHidden/>
        </w:rPr>
      </w:r>
      <w:r>
        <w:rPr>
          <w:noProof/>
          <w:webHidden/>
        </w:rPr>
        <w:fldChar w:fldCharType="separate"/>
      </w:r>
      <w:r>
        <w:rPr>
          <w:noProof/>
          <w:webHidden/>
        </w:rPr>
        <w:t>88</w:t>
      </w:r>
      <w:r>
        <w:rPr>
          <w:noProof/>
          <w:webHidden/>
        </w:rPr>
        <w:fldChar w:fldCharType="end"/>
      </w:r>
      <w:r w:rsidRPr="00025F13">
        <w:rPr>
          <w:rStyle w:val="Collegamentoipertestuale"/>
          <w:noProof/>
        </w:rPr>
        <w:fldChar w:fldCharType="end"/>
      </w:r>
    </w:p>
    <w:p w14:paraId="4C53E0B5" w14:textId="2441B73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89" w:author="Elena Vio" w:date="2016-07-19T13:09:00Z">
        <w:r w:rsidRPr="00025F13" w:rsidDel="009E0620">
          <w:rPr>
            <w:rStyle w:val="Collegamentoipertestuale"/>
            <w:noProof/>
          </w:rPr>
          <w:delText>Y8</w:delText>
        </w:r>
      </w:del>
      <w:ins w:id="290" w:author="Elena Vio" w:date="2016-07-19T13:09:00Z">
        <w:r w:rsidR="009E0620">
          <w:rPr>
            <w:rStyle w:val="Collegamentoipertestuale"/>
            <w:noProof/>
          </w:rPr>
          <w:t>33</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_Toc450674031 \h </w:instrText>
      </w:r>
      <w:r>
        <w:rPr>
          <w:noProof/>
          <w:webHidden/>
        </w:rPr>
      </w:r>
      <w:r>
        <w:rPr>
          <w:noProof/>
          <w:webHidden/>
        </w:rPr>
        <w:fldChar w:fldCharType="separate"/>
      </w:r>
      <w:r>
        <w:rPr>
          <w:noProof/>
          <w:webHidden/>
        </w:rPr>
        <w:t>88</w:t>
      </w:r>
      <w:r>
        <w:rPr>
          <w:noProof/>
          <w:webHidden/>
        </w:rPr>
        <w:fldChar w:fldCharType="end"/>
      </w:r>
      <w:r w:rsidRPr="00025F13">
        <w:rPr>
          <w:rStyle w:val="Collegamentoipertestuale"/>
          <w:noProof/>
        </w:rPr>
        <w:fldChar w:fldCharType="end"/>
      </w:r>
    </w:p>
    <w:p w14:paraId="48E069C7" w14:textId="081DB7E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lastRenderedPageBreak/>
        <w:fldChar w:fldCharType="begin"/>
      </w:r>
      <w:r w:rsidRPr="00025F13">
        <w:rPr>
          <w:rStyle w:val="Collegamentoipertestuale"/>
          <w:noProof/>
        </w:rPr>
        <w:instrText xml:space="preserve"> </w:instrText>
      </w:r>
      <w:r>
        <w:rPr>
          <w:noProof/>
        </w:rPr>
        <w:instrText>HYPERLINK \l "_Toc450674032"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1" w:author="Elena Vio" w:date="2016-07-19T13:09:00Z">
        <w:r w:rsidRPr="00025F13" w:rsidDel="009E0620">
          <w:rPr>
            <w:rStyle w:val="Collegamentoipertestuale"/>
            <w:noProof/>
          </w:rPr>
          <w:delText>Y8</w:delText>
        </w:r>
      </w:del>
      <w:ins w:id="292" w:author="Elena Vio" w:date="2016-07-19T13:09:00Z">
        <w:r w:rsidR="009E0620">
          <w:rPr>
            <w:rStyle w:val="Collegamentoipertestuale"/>
            <w:noProof/>
          </w:rPr>
          <w:t>33</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_Toc450674032 \h </w:instrText>
      </w:r>
      <w:r>
        <w:rPr>
          <w:noProof/>
          <w:webHidden/>
        </w:rPr>
      </w:r>
      <w:r>
        <w:rPr>
          <w:noProof/>
          <w:webHidden/>
        </w:rPr>
        <w:fldChar w:fldCharType="separate"/>
      </w:r>
      <w:r>
        <w:rPr>
          <w:noProof/>
          <w:webHidden/>
        </w:rPr>
        <w:t>89</w:t>
      </w:r>
      <w:r>
        <w:rPr>
          <w:noProof/>
          <w:webHidden/>
        </w:rPr>
        <w:fldChar w:fldCharType="end"/>
      </w:r>
      <w:r w:rsidRPr="00025F13">
        <w:rPr>
          <w:rStyle w:val="Collegamentoipertestuale"/>
          <w:noProof/>
        </w:rPr>
        <w:fldChar w:fldCharType="end"/>
      </w:r>
    </w:p>
    <w:p w14:paraId="6446D1F4" w14:textId="77240DD9"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3" w:author="Elena Vio" w:date="2016-07-19T13:09:00Z">
        <w:r w:rsidRPr="00025F13" w:rsidDel="009E0620">
          <w:rPr>
            <w:rStyle w:val="Collegamentoipertestuale"/>
            <w:noProof/>
          </w:rPr>
          <w:delText>Y8</w:delText>
        </w:r>
      </w:del>
      <w:ins w:id="294" w:author="Elena Vio" w:date="2016-07-19T13:09:00Z">
        <w:r w:rsidR="009E0620">
          <w:rPr>
            <w:rStyle w:val="Collegamentoipertestuale"/>
            <w:noProof/>
          </w:rPr>
          <w:t>33</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_Toc450674033 \h </w:instrText>
      </w:r>
      <w:r>
        <w:rPr>
          <w:noProof/>
          <w:webHidden/>
        </w:rPr>
      </w:r>
      <w:r>
        <w:rPr>
          <w:noProof/>
          <w:webHidden/>
        </w:rPr>
        <w:fldChar w:fldCharType="separate"/>
      </w:r>
      <w:r>
        <w:rPr>
          <w:noProof/>
          <w:webHidden/>
        </w:rPr>
        <w:t>89</w:t>
      </w:r>
      <w:r>
        <w:rPr>
          <w:noProof/>
          <w:webHidden/>
        </w:rPr>
        <w:fldChar w:fldCharType="end"/>
      </w:r>
      <w:r w:rsidRPr="00025F13">
        <w:rPr>
          <w:rStyle w:val="Collegamentoipertestuale"/>
          <w:noProof/>
        </w:rPr>
        <w:fldChar w:fldCharType="end"/>
      </w:r>
    </w:p>
    <w:p w14:paraId="0BF1759B" w14:textId="3D34393D"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5" w:author="Elena Vio" w:date="2016-07-19T13:09:00Z">
        <w:r w:rsidRPr="00025F13" w:rsidDel="009E0620">
          <w:rPr>
            <w:rStyle w:val="Collegamentoipertestuale"/>
            <w:noProof/>
          </w:rPr>
          <w:delText>Y8</w:delText>
        </w:r>
      </w:del>
      <w:ins w:id="296" w:author="Elena Vio" w:date="2016-07-19T13:09:00Z">
        <w:r w:rsidR="009E0620">
          <w:rPr>
            <w:rStyle w:val="Collegamentoipertestuale"/>
            <w:noProof/>
          </w:rPr>
          <w:t>33</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_Toc450674034 \h </w:instrText>
      </w:r>
      <w:r>
        <w:rPr>
          <w:noProof/>
          <w:webHidden/>
        </w:rPr>
      </w:r>
      <w:r>
        <w:rPr>
          <w:noProof/>
          <w:webHidden/>
        </w:rPr>
        <w:fldChar w:fldCharType="separate"/>
      </w:r>
      <w:r>
        <w:rPr>
          <w:noProof/>
          <w:webHidden/>
        </w:rPr>
        <w:t>89</w:t>
      </w:r>
      <w:r>
        <w:rPr>
          <w:noProof/>
          <w:webHidden/>
        </w:rPr>
        <w:fldChar w:fldCharType="end"/>
      </w:r>
      <w:r w:rsidRPr="00025F13">
        <w:rPr>
          <w:rStyle w:val="Collegamentoipertestuale"/>
          <w:noProof/>
        </w:rPr>
        <w:fldChar w:fldCharType="end"/>
      </w:r>
    </w:p>
    <w:p w14:paraId="4939675E" w14:textId="1784B94C"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7" w:author="Elena Vio" w:date="2016-07-19T13:09:00Z">
        <w:r w:rsidRPr="00025F13" w:rsidDel="009E0620">
          <w:rPr>
            <w:rStyle w:val="Collegamentoipertestuale"/>
            <w:noProof/>
          </w:rPr>
          <w:delText>Y8</w:delText>
        </w:r>
      </w:del>
      <w:ins w:id="298" w:author="Elena Vio" w:date="2016-07-19T13:09:00Z">
        <w:r w:rsidR="009E0620">
          <w:rPr>
            <w:rStyle w:val="Collegamentoipertestuale"/>
            <w:noProof/>
          </w:rPr>
          <w:t>33</w:t>
        </w:r>
      </w:ins>
      <w:r w:rsidRPr="00025F13">
        <w:rPr>
          <w:rStyle w:val="Collegamentoipertestuale"/>
          <w:noProof/>
        </w:rPr>
        <w:t>.4.1.2.2 Final Report Content Requirements</w:t>
      </w:r>
      <w:r>
        <w:rPr>
          <w:noProof/>
          <w:webHidden/>
        </w:rPr>
        <w:tab/>
      </w:r>
      <w:r>
        <w:rPr>
          <w:noProof/>
          <w:webHidden/>
        </w:rPr>
        <w:fldChar w:fldCharType="begin"/>
      </w:r>
      <w:r>
        <w:rPr>
          <w:noProof/>
          <w:webHidden/>
        </w:rPr>
        <w:instrText xml:space="preserve"> PAGEREF _Toc450674035 \h </w:instrText>
      </w:r>
      <w:r>
        <w:rPr>
          <w:noProof/>
          <w:webHidden/>
        </w:rPr>
      </w:r>
      <w:r>
        <w:rPr>
          <w:noProof/>
          <w:webHidden/>
        </w:rPr>
        <w:fldChar w:fldCharType="separate"/>
      </w:r>
      <w:r>
        <w:rPr>
          <w:noProof/>
          <w:webHidden/>
        </w:rPr>
        <w:t>90</w:t>
      </w:r>
      <w:r>
        <w:rPr>
          <w:noProof/>
          <w:webHidden/>
        </w:rPr>
        <w:fldChar w:fldCharType="end"/>
      </w:r>
      <w:r w:rsidRPr="00025F13">
        <w:rPr>
          <w:rStyle w:val="Collegamentoipertestuale"/>
          <w:noProof/>
        </w:rPr>
        <w:fldChar w:fldCharType="end"/>
      </w:r>
    </w:p>
    <w:p w14:paraId="3A3F537F" w14:textId="59C54DCF"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299" w:author="Elena Vio" w:date="2016-07-19T13:09:00Z">
        <w:r w:rsidRPr="00025F13" w:rsidDel="009E0620">
          <w:rPr>
            <w:rStyle w:val="Collegamentoipertestuale"/>
            <w:noProof/>
          </w:rPr>
          <w:delText>Y8</w:delText>
        </w:r>
      </w:del>
      <w:ins w:id="300" w:author="Elena Vio" w:date="2016-07-19T13:09:00Z">
        <w:r w:rsidR="009E0620">
          <w:rPr>
            <w:rStyle w:val="Collegamentoipertestuale"/>
            <w:noProof/>
          </w:rPr>
          <w:t>33</w:t>
        </w:r>
      </w:ins>
      <w:r w:rsidRPr="00025F13">
        <w:rPr>
          <w:rStyle w:val="Collegamentoipertestuale"/>
          <w:noProof/>
        </w:rPr>
        <w:t>.4.1.2.3 Document Sharing Metadata Requirements</w:t>
      </w:r>
      <w:r>
        <w:rPr>
          <w:noProof/>
          <w:webHidden/>
        </w:rPr>
        <w:tab/>
      </w:r>
      <w:r>
        <w:rPr>
          <w:noProof/>
          <w:webHidden/>
        </w:rPr>
        <w:fldChar w:fldCharType="begin"/>
      </w:r>
      <w:r>
        <w:rPr>
          <w:noProof/>
          <w:webHidden/>
        </w:rPr>
        <w:instrText xml:space="preserve"> PAGEREF _Toc450674036 \h </w:instrText>
      </w:r>
      <w:r>
        <w:rPr>
          <w:noProof/>
          <w:webHidden/>
        </w:rPr>
      </w:r>
      <w:r>
        <w:rPr>
          <w:noProof/>
          <w:webHidden/>
        </w:rPr>
        <w:fldChar w:fldCharType="separate"/>
      </w:r>
      <w:r>
        <w:rPr>
          <w:noProof/>
          <w:webHidden/>
        </w:rPr>
        <w:t>90</w:t>
      </w:r>
      <w:r>
        <w:rPr>
          <w:noProof/>
          <w:webHidden/>
        </w:rPr>
        <w:fldChar w:fldCharType="end"/>
      </w:r>
      <w:r w:rsidRPr="00025F13">
        <w:rPr>
          <w:rStyle w:val="Collegamentoipertestuale"/>
          <w:noProof/>
        </w:rPr>
        <w:fldChar w:fldCharType="end"/>
      </w:r>
    </w:p>
    <w:p w14:paraId="2A72FA84" w14:textId="0146D6B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01" w:author="Elena Vio" w:date="2016-07-19T13:09:00Z">
        <w:r w:rsidRPr="00025F13" w:rsidDel="009E0620">
          <w:rPr>
            <w:rStyle w:val="Collegamentoipertestuale"/>
            <w:noProof/>
          </w:rPr>
          <w:delText>Y8</w:delText>
        </w:r>
      </w:del>
      <w:ins w:id="302" w:author="Elena Vio" w:date="2016-07-19T13:09:00Z">
        <w:r w:rsidR="009E0620">
          <w:rPr>
            <w:rStyle w:val="Collegamentoipertestuale"/>
            <w:noProof/>
          </w:rPr>
          <w:t>33</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_Toc450674037 \h </w:instrText>
      </w:r>
      <w:r>
        <w:rPr>
          <w:noProof/>
          <w:webHidden/>
        </w:rPr>
      </w:r>
      <w:r>
        <w:rPr>
          <w:noProof/>
          <w:webHidden/>
        </w:rPr>
        <w:fldChar w:fldCharType="separate"/>
      </w:r>
      <w:r>
        <w:rPr>
          <w:noProof/>
          <w:webHidden/>
        </w:rPr>
        <w:t>90</w:t>
      </w:r>
      <w:r>
        <w:rPr>
          <w:noProof/>
          <w:webHidden/>
        </w:rPr>
        <w:fldChar w:fldCharType="end"/>
      </w:r>
      <w:r w:rsidRPr="00025F13">
        <w:rPr>
          <w:rStyle w:val="Collegamentoipertestuale"/>
          <w:noProof/>
        </w:rPr>
        <w:fldChar w:fldCharType="end"/>
      </w:r>
    </w:p>
    <w:p w14:paraId="18016974" w14:textId="15A70BA3"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03" w:author="Elena Vio" w:date="2016-07-19T13:09:00Z">
        <w:r w:rsidRPr="00025F13" w:rsidDel="009E0620">
          <w:rPr>
            <w:rStyle w:val="Collegamentoipertestuale"/>
            <w:noProof/>
          </w:rPr>
          <w:delText>Y8</w:delText>
        </w:r>
      </w:del>
      <w:ins w:id="304" w:author="Elena Vio" w:date="2016-07-19T13:09:00Z">
        <w:r w:rsidR="009E0620">
          <w:rPr>
            <w:rStyle w:val="Collegamentoipertestuale"/>
            <w:noProof/>
          </w:rPr>
          <w:t>33</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_Toc450674038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09375645" w14:textId="44761CB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"_Toc450674039"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05" w:author="Elena Vio" w:date="2016-07-19T13:09:00Z">
        <w:r w:rsidRPr="00025F13" w:rsidDel="009E0620">
          <w:rPr>
            <w:rStyle w:val="Collegamentoipertestuale"/>
            <w:noProof/>
          </w:rPr>
          <w:delText>Y8</w:delText>
        </w:r>
      </w:del>
      <w:ins w:id="306" w:author="Elena Vio" w:date="2016-07-19T13:09:00Z">
        <w:r w:rsidR="009E0620">
          <w:rPr>
            <w:rStyle w:val="Collegamentoipertestuale"/>
            <w:noProof/>
          </w:rPr>
          <w:t>33</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_Toc450674039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2AF5415A" w14:textId="0237ABA7"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07" w:author="Elena Vio" w:date="2016-07-19T13:09:00Z">
        <w:r w:rsidRPr="00025F13" w:rsidDel="009E0620">
          <w:rPr>
            <w:rStyle w:val="Collegamentoipertestuale"/>
            <w:noProof/>
          </w:rPr>
          <w:delText>Y8</w:delText>
        </w:r>
      </w:del>
      <w:ins w:id="308" w:author="Elena Vio" w:date="2016-07-19T13:09:00Z">
        <w:r w:rsidR="009E0620">
          <w:rPr>
            <w:rStyle w:val="Collegamentoipertestuale"/>
            <w:noProof/>
          </w:rPr>
          <w:t>33</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_Toc450674040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1DD8DA96" w14:textId="2CC0CC55"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09" w:author="Elena Vio" w:date="2016-07-19T13:09:00Z">
        <w:r w:rsidRPr="00025F13" w:rsidDel="009E0620">
          <w:rPr>
            <w:rStyle w:val="Collegamentoipertestuale"/>
            <w:noProof/>
          </w:rPr>
          <w:delText>Y8</w:delText>
        </w:r>
      </w:del>
      <w:ins w:id="310" w:author="Elena Vio" w:date="2016-07-19T13:09:00Z">
        <w:r w:rsidR="009E0620">
          <w:rPr>
            <w:rStyle w:val="Collegamentoipertestuale"/>
            <w:noProof/>
          </w:rPr>
          <w:t>33</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_Toc450674041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23466B82" w14:textId="7B6BA83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11" w:author="Elena Vio" w:date="2016-07-19T13:09:00Z">
        <w:r w:rsidRPr="00025F13" w:rsidDel="009E0620">
          <w:rPr>
            <w:rStyle w:val="Collegamentoipertestuale"/>
            <w:noProof/>
          </w:rPr>
          <w:delText>Y8</w:delText>
        </w:r>
      </w:del>
      <w:ins w:id="312" w:author="Elena Vio" w:date="2016-07-19T13:09:00Z">
        <w:r w:rsidR="009E0620">
          <w:rPr>
            <w:rStyle w:val="Collegamentoipertestuale"/>
            <w:noProof/>
          </w:rPr>
          <w:t>33</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_Toc450674042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5F972AD9" w14:textId="6C21B79F"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13" w:author="Elena Vio" w:date="2016-07-19T13:09:00Z">
        <w:r w:rsidRPr="00025F13" w:rsidDel="009E0620">
          <w:rPr>
            <w:rStyle w:val="Collegamentoipertestuale"/>
            <w:noProof/>
          </w:rPr>
          <w:delText>Y8</w:delText>
        </w:r>
      </w:del>
      <w:ins w:id="314" w:author="Elena Vio" w:date="2016-07-19T13:09:00Z">
        <w:r w:rsidR="009E0620">
          <w:rPr>
            <w:rStyle w:val="Collegamentoipertestuale"/>
            <w:noProof/>
          </w:rPr>
          <w:t>33</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_Toc450674043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4553B1C1" w14:textId="6EB3E021"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15" w:author="Elena Vio" w:date="2016-07-19T13:10:00Z">
        <w:r w:rsidRPr="00025F13" w:rsidDel="009E0620">
          <w:rPr>
            <w:rStyle w:val="Collegamentoipertestuale"/>
            <w:noProof/>
          </w:rPr>
          <w:delText>Y9</w:delText>
        </w:r>
      </w:del>
      <w:ins w:id="316" w:author="Elena Vio" w:date="2016-07-19T13:10:00Z">
        <w:r w:rsidR="009E0620">
          <w:rPr>
            <w:rStyle w:val="Collegamentoipertestuale"/>
            <w:noProof/>
          </w:rPr>
          <w:t>34</w:t>
        </w:r>
      </w:ins>
      <w:r w:rsidRPr="00025F13">
        <w:rPr>
          <w:rStyle w:val="Collegamentoipertestuale"/>
          <w:noProof/>
        </w:rPr>
        <w:t xml:space="preserve"> Finalization [PCC-</w:t>
      </w:r>
      <w:del w:id="317" w:author="Elena Vio" w:date="2016-07-19T13:10:00Z">
        <w:r w:rsidRPr="00025F13" w:rsidDel="009E0620">
          <w:rPr>
            <w:rStyle w:val="Collegamentoipertestuale"/>
            <w:noProof/>
          </w:rPr>
          <w:delText>Y9</w:delText>
        </w:r>
      </w:del>
      <w:ins w:id="318" w:author="Elena Vio" w:date="2016-07-19T13:10:00Z">
        <w:r w:rsidR="009E0620">
          <w:rPr>
            <w:rStyle w:val="Collegamentoipertestuale"/>
            <w:noProof/>
          </w:rPr>
          <w:t>34</w:t>
        </w:r>
      </w:ins>
      <w:r w:rsidRPr="00025F13">
        <w:rPr>
          <w:rStyle w:val="Collegamentoipertestuale"/>
          <w:noProof/>
        </w:rPr>
        <w:t>]</w:t>
      </w:r>
      <w:r>
        <w:rPr>
          <w:noProof/>
          <w:webHidden/>
        </w:rPr>
        <w:tab/>
      </w:r>
      <w:r>
        <w:rPr>
          <w:noProof/>
          <w:webHidden/>
        </w:rPr>
        <w:fldChar w:fldCharType="begin"/>
      </w:r>
      <w:r>
        <w:rPr>
          <w:noProof/>
          <w:webHidden/>
        </w:rPr>
        <w:instrText xml:space="preserve"> PAGEREF _Toc450674044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36D71AAC" w14:textId="4C1A5B22"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19" w:author="Elena Vio" w:date="2016-07-19T13:08:00Z">
        <w:r w:rsidRPr="00025F13" w:rsidDel="009E0620">
          <w:rPr>
            <w:rStyle w:val="Collegamentoipertestuale"/>
            <w:noProof/>
          </w:rPr>
          <w:delText>Y5</w:delText>
        </w:r>
      </w:del>
      <w:ins w:id="320" w:author="Elena Vio" w:date="2016-07-19T13:08:00Z">
        <w:r w:rsidR="009E0620">
          <w:rPr>
            <w:rStyle w:val="Collegamentoipertestuale"/>
            <w:noProof/>
          </w:rPr>
          <w:t>30</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_Toc450674045 \h </w:instrText>
      </w:r>
      <w:r>
        <w:rPr>
          <w:noProof/>
          <w:webHidden/>
        </w:rPr>
      </w:r>
      <w:r>
        <w:rPr>
          <w:noProof/>
          <w:webHidden/>
        </w:rPr>
        <w:fldChar w:fldCharType="separate"/>
      </w:r>
      <w:r>
        <w:rPr>
          <w:noProof/>
          <w:webHidden/>
        </w:rPr>
        <w:t>91</w:t>
      </w:r>
      <w:r>
        <w:rPr>
          <w:noProof/>
          <w:webHidden/>
        </w:rPr>
        <w:fldChar w:fldCharType="end"/>
      </w:r>
      <w:r w:rsidRPr="00025F13">
        <w:rPr>
          <w:rStyle w:val="Collegamentoipertestuale"/>
          <w:noProof/>
        </w:rPr>
        <w:fldChar w:fldCharType="end"/>
      </w:r>
    </w:p>
    <w:p w14:paraId="7526FEFD" w14:textId="2A26F7F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21" w:author="Elena Vio" w:date="2016-07-19T13:08:00Z">
        <w:r w:rsidRPr="00025F13" w:rsidDel="009E0620">
          <w:rPr>
            <w:rStyle w:val="Collegamentoipertestuale"/>
            <w:noProof/>
          </w:rPr>
          <w:delText>Y5</w:delText>
        </w:r>
      </w:del>
      <w:ins w:id="322" w:author="Elena Vio" w:date="2016-07-19T13:08:00Z">
        <w:r w:rsidR="009E0620">
          <w:rPr>
            <w:rStyle w:val="Collegamentoipertestuale"/>
            <w:noProof/>
          </w:rPr>
          <w:t>30</w:t>
        </w:r>
      </w:ins>
      <w:r w:rsidRPr="00025F13">
        <w:rPr>
          <w:rStyle w:val="Collegamentoipertestuale"/>
          <w:noProof/>
        </w:rPr>
        <w:t>.9 Actor Roles</w:t>
      </w:r>
      <w:r>
        <w:rPr>
          <w:noProof/>
          <w:webHidden/>
        </w:rPr>
        <w:tab/>
      </w:r>
      <w:r>
        <w:rPr>
          <w:noProof/>
          <w:webHidden/>
        </w:rPr>
        <w:fldChar w:fldCharType="begin"/>
      </w:r>
      <w:r>
        <w:rPr>
          <w:noProof/>
          <w:webHidden/>
        </w:rPr>
        <w:instrText xml:space="preserve"> PAGEREF _Toc450674046 \h </w:instrText>
      </w:r>
      <w:r>
        <w:rPr>
          <w:noProof/>
          <w:webHidden/>
        </w:rPr>
      </w:r>
      <w:r>
        <w:rPr>
          <w:noProof/>
          <w:webHidden/>
        </w:rPr>
        <w:fldChar w:fldCharType="separate"/>
      </w:r>
      <w:r>
        <w:rPr>
          <w:noProof/>
          <w:webHidden/>
        </w:rPr>
        <w:t>92</w:t>
      </w:r>
      <w:r>
        <w:rPr>
          <w:noProof/>
          <w:webHidden/>
        </w:rPr>
        <w:fldChar w:fldCharType="end"/>
      </w:r>
      <w:r w:rsidRPr="00025F13">
        <w:rPr>
          <w:rStyle w:val="Collegamentoipertestuale"/>
          <w:noProof/>
        </w:rPr>
        <w:fldChar w:fldCharType="end"/>
      </w:r>
    </w:p>
    <w:p w14:paraId="74112D30" w14:textId="05AA57A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23" w:author="Elena Vio" w:date="2016-07-19T13:10:00Z">
        <w:r w:rsidRPr="00025F13" w:rsidDel="009E0620">
          <w:rPr>
            <w:rStyle w:val="Collegamentoipertestuale"/>
            <w:noProof/>
          </w:rPr>
          <w:delText>Y9</w:delText>
        </w:r>
      </w:del>
      <w:ins w:id="324" w:author="Elena Vio" w:date="2016-07-19T13:10:00Z">
        <w:r w:rsidR="009E0620">
          <w:rPr>
            <w:rStyle w:val="Collegamentoipertestuale"/>
            <w:noProof/>
          </w:rPr>
          <w:t>34</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_Toc450674047 \h </w:instrText>
      </w:r>
      <w:r>
        <w:rPr>
          <w:noProof/>
          <w:webHidden/>
        </w:rPr>
      </w:r>
      <w:r>
        <w:rPr>
          <w:noProof/>
          <w:webHidden/>
        </w:rPr>
        <w:fldChar w:fldCharType="separate"/>
      </w:r>
      <w:r>
        <w:rPr>
          <w:noProof/>
          <w:webHidden/>
        </w:rPr>
        <w:t>92</w:t>
      </w:r>
      <w:r>
        <w:rPr>
          <w:noProof/>
          <w:webHidden/>
        </w:rPr>
        <w:fldChar w:fldCharType="end"/>
      </w:r>
      <w:r w:rsidRPr="00025F13">
        <w:rPr>
          <w:rStyle w:val="Collegamentoipertestuale"/>
          <w:noProof/>
        </w:rPr>
        <w:fldChar w:fldCharType="end"/>
      </w:r>
    </w:p>
    <w:p w14:paraId="51FF7F40" w14:textId="72F1CA07"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25" w:author="Elena Vio" w:date="2016-07-19T13:10:00Z">
        <w:r w:rsidRPr="00025F13" w:rsidDel="009E0620">
          <w:rPr>
            <w:rStyle w:val="Collegamentoipertestuale"/>
            <w:noProof/>
          </w:rPr>
          <w:delText>Y9</w:delText>
        </w:r>
      </w:del>
      <w:ins w:id="326" w:author="Elena Vio" w:date="2016-07-19T13:10:00Z">
        <w:r w:rsidR="009E0620">
          <w:rPr>
            <w:rStyle w:val="Collegamentoipertestuale"/>
            <w:noProof/>
          </w:rPr>
          <w:t>34</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_Toc450674048 \h </w:instrText>
      </w:r>
      <w:r>
        <w:rPr>
          <w:noProof/>
          <w:webHidden/>
        </w:rPr>
      </w:r>
      <w:r>
        <w:rPr>
          <w:noProof/>
          <w:webHidden/>
        </w:rPr>
        <w:fldChar w:fldCharType="separate"/>
      </w:r>
      <w:r>
        <w:rPr>
          <w:noProof/>
          <w:webHidden/>
        </w:rPr>
        <w:t>93</w:t>
      </w:r>
      <w:r>
        <w:rPr>
          <w:noProof/>
          <w:webHidden/>
        </w:rPr>
        <w:fldChar w:fldCharType="end"/>
      </w:r>
      <w:r w:rsidRPr="00025F13">
        <w:rPr>
          <w:rStyle w:val="Collegamentoipertestuale"/>
          <w:noProof/>
        </w:rPr>
        <w:fldChar w:fldCharType="end"/>
      </w:r>
    </w:p>
    <w:p w14:paraId="51C19AFB" w14:textId="40E0745D"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"_Toc450674049"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27" w:author="Elena Vio" w:date="2016-07-19T13:10:00Z">
        <w:r w:rsidRPr="00025F13" w:rsidDel="009E0620">
          <w:rPr>
            <w:rStyle w:val="Collegamentoipertestuale"/>
            <w:noProof/>
          </w:rPr>
          <w:delText>Y9</w:delText>
        </w:r>
      </w:del>
      <w:ins w:id="328" w:author="Elena Vio" w:date="2016-07-19T13:10:00Z">
        <w:r w:rsidR="009E0620">
          <w:rPr>
            <w:rStyle w:val="Collegamentoipertestuale"/>
            <w:noProof/>
          </w:rPr>
          <w:t>34</w:t>
        </w:r>
      </w:ins>
      <w:r w:rsidRPr="00025F13">
        <w:rPr>
          <w:rStyle w:val="Collegamentoipertestuale"/>
          <w:noProof/>
        </w:rPr>
        <w:t>.4.1 Finalization</w:t>
      </w:r>
      <w:r>
        <w:rPr>
          <w:noProof/>
          <w:webHidden/>
        </w:rPr>
        <w:tab/>
      </w:r>
      <w:r>
        <w:rPr>
          <w:noProof/>
          <w:webHidden/>
        </w:rPr>
        <w:fldChar w:fldCharType="begin"/>
      </w:r>
      <w:r>
        <w:rPr>
          <w:noProof/>
          <w:webHidden/>
        </w:rPr>
        <w:instrText xml:space="preserve"> PAGEREF _Toc450674049 \h </w:instrText>
      </w:r>
      <w:r>
        <w:rPr>
          <w:noProof/>
          <w:webHidden/>
        </w:rPr>
      </w:r>
      <w:r>
        <w:rPr>
          <w:noProof/>
          <w:webHidden/>
        </w:rPr>
        <w:fldChar w:fldCharType="separate"/>
      </w:r>
      <w:r>
        <w:rPr>
          <w:noProof/>
          <w:webHidden/>
        </w:rPr>
        <w:t>93</w:t>
      </w:r>
      <w:r>
        <w:rPr>
          <w:noProof/>
          <w:webHidden/>
        </w:rPr>
        <w:fldChar w:fldCharType="end"/>
      </w:r>
      <w:r w:rsidRPr="00025F13">
        <w:rPr>
          <w:rStyle w:val="Collegamentoipertestuale"/>
          <w:noProof/>
        </w:rPr>
        <w:fldChar w:fldCharType="end"/>
      </w:r>
    </w:p>
    <w:p w14:paraId="0B637C22" w14:textId="7DDCFD81"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29" w:author="Elena Vio" w:date="2016-07-19T13:10:00Z">
        <w:r w:rsidRPr="00025F13" w:rsidDel="009E0620">
          <w:rPr>
            <w:rStyle w:val="Collegamentoipertestuale"/>
            <w:noProof/>
          </w:rPr>
          <w:delText>Y9</w:delText>
        </w:r>
      </w:del>
      <w:ins w:id="330" w:author="Elena Vio" w:date="2016-07-19T13:10:00Z">
        <w:r w:rsidR="009E0620">
          <w:rPr>
            <w:rStyle w:val="Collegamentoipertestuale"/>
            <w:noProof/>
          </w:rPr>
          <w:t>34</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_Toc450674050 \h </w:instrText>
      </w:r>
      <w:r>
        <w:rPr>
          <w:noProof/>
          <w:webHidden/>
        </w:rPr>
      </w:r>
      <w:r>
        <w:rPr>
          <w:noProof/>
          <w:webHidden/>
        </w:rPr>
        <w:fldChar w:fldCharType="separate"/>
      </w:r>
      <w:r>
        <w:rPr>
          <w:noProof/>
          <w:webHidden/>
        </w:rPr>
        <w:t>93</w:t>
      </w:r>
      <w:r>
        <w:rPr>
          <w:noProof/>
          <w:webHidden/>
        </w:rPr>
        <w:fldChar w:fldCharType="end"/>
      </w:r>
      <w:r w:rsidRPr="00025F13">
        <w:rPr>
          <w:rStyle w:val="Collegamentoipertestuale"/>
          <w:noProof/>
        </w:rPr>
        <w:fldChar w:fldCharType="end"/>
      </w:r>
    </w:p>
    <w:p w14:paraId="029DDBE1" w14:textId="21F6496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1" w:author="Elena Vio" w:date="2016-07-19T13:10:00Z">
        <w:r w:rsidRPr="00025F13" w:rsidDel="009E0620">
          <w:rPr>
            <w:rStyle w:val="Collegamentoipertestuale"/>
            <w:noProof/>
          </w:rPr>
          <w:delText>Y9</w:delText>
        </w:r>
      </w:del>
      <w:ins w:id="332" w:author="Elena Vio" w:date="2016-07-19T13:10:00Z">
        <w:r w:rsidR="009E0620">
          <w:rPr>
            <w:rStyle w:val="Collegamentoipertestuale"/>
            <w:noProof/>
          </w:rPr>
          <w:t>34</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_Toc450674051 \h </w:instrText>
      </w:r>
      <w:r>
        <w:rPr>
          <w:noProof/>
          <w:webHidden/>
        </w:rPr>
      </w:r>
      <w:r>
        <w:rPr>
          <w:noProof/>
          <w:webHidden/>
        </w:rPr>
        <w:fldChar w:fldCharType="separate"/>
      </w:r>
      <w:r>
        <w:rPr>
          <w:noProof/>
          <w:webHidden/>
        </w:rPr>
        <w:t>94</w:t>
      </w:r>
      <w:r>
        <w:rPr>
          <w:noProof/>
          <w:webHidden/>
        </w:rPr>
        <w:fldChar w:fldCharType="end"/>
      </w:r>
      <w:r w:rsidRPr="00025F13">
        <w:rPr>
          <w:rStyle w:val="Collegamentoipertestuale"/>
          <w:noProof/>
        </w:rPr>
        <w:fldChar w:fldCharType="end"/>
      </w:r>
    </w:p>
    <w:p w14:paraId="7D08EAB3" w14:textId="0069F079"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3" w:author="Elena Vio" w:date="2016-07-19T13:10:00Z">
        <w:r w:rsidRPr="00025F13" w:rsidDel="009E0620">
          <w:rPr>
            <w:rStyle w:val="Collegamentoipertestuale"/>
            <w:noProof/>
          </w:rPr>
          <w:delText>Y9</w:delText>
        </w:r>
      </w:del>
      <w:ins w:id="334" w:author="Elena Vio" w:date="2016-07-19T13:10:00Z">
        <w:r w:rsidR="009E0620">
          <w:rPr>
            <w:rStyle w:val="Collegamentoipertestuale"/>
            <w:noProof/>
          </w:rPr>
          <w:t>34</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_Toc450674052 \h </w:instrText>
      </w:r>
      <w:r>
        <w:rPr>
          <w:noProof/>
          <w:webHidden/>
        </w:rPr>
      </w:r>
      <w:r>
        <w:rPr>
          <w:noProof/>
          <w:webHidden/>
        </w:rPr>
        <w:fldChar w:fldCharType="separate"/>
      </w:r>
      <w:r>
        <w:rPr>
          <w:noProof/>
          <w:webHidden/>
        </w:rPr>
        <w:t>94</w:t>
      </w:r>
      <w:r>
        <w:rPr>
          <w:noProof/>
          <w:webHidden/>
        </w:rPr>
        <w:fldChar w:fldCharType="end"/>
      </w:r>
      <w:r w:rsidRPr="00025F13">
        <w:rPr>
          <w:rStyle w:val="Collegamentoipertestuale"/>
          <w:noProof/>
        </w:rPr>
        <w:fldChar w:fldCharType="end"/>
      </w:r>
    </w:p>
    <w:p w14:paraId="5A20DC6D" w14:textId="7B3B0A73"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5" w:author="Elena Vio" w:date="2016-07-19T13:10:00Z">
        <w:r w:rsidRPr="00025F13" w:rsidDel="009E0620">
          <w:rPr>
            <w:rStyle w:val="Collegamentoipertestuale"/>
            <w:noProof/>
          </w:rPr>
          <w:delText>Y9</w:delText>
        </w:r>
      </w:del>
      <w:ins w:id="336" w:author="Elena Vio" w:date="2016-07-19T13:10:00Z">
        <w:r w:rsidR="009E0620">
          <w:rPr>
            <w:rStyle w:val="Collegamentoipertestuale"/>
            <w:noProof/>
          </w:rPr>
          <w:t>34</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_Toc450674053 \h </w:instrText>
      </w:r>
      <w:r>
        <w:rPr>
          <w:noProof/>
          <w:webHidden/>
        </w:rPr>
      </w:r>
      <w:r>
        <w:rPr>
          <w:noProof/>
          <w:webHidden/>
        </w:rPr>
        <w:fldChar w:fldCharType="separate"/>
      </w:r>
      <w:r>
        <w:rPr>
          <w:noProof/>
          <w:webHidden/>
        </w:rPr>
        <w:t>94</w:t>
      </w:r>
      <w:r>
        <w:rPr>
          <w:noProof/>
          <w:webHidden/>
        </w:rPr>
        <w:fldChar w:fldCharType="end"/>
      </w:r>
      <w:r w:rsidRPr="00025F13">
        <w:rPr>
          <w:rStyle w:val="Collegamentoipertestuale"/>
          <w:noProof/>
        </w:rPr>
        <w:fldChar w:fldCharType="end"/>
      </w:r>
    </w:p>
    <w:p w14:paraId="39B514B2" w14:textId="230CDC56"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7" w:author="Elena Vio" w:date="2016-07-19T13:10:00Z">
        <w:r w:rsidRPr="00025F13" w:rsidDel="009E0620">
          <w:rPr>
            <w:rStyle w:val="Collegamentoipertestuale"/>
            <w:noProof/>
          </w:rPr>
          <w:delText>Y9</w:delText>
        </w:r>
      </w:del>
      <w:ins w:id="338" w:author="Elena Vio" w:date="2016-07-19T13:10:00Z">
        <w:r w:rsidR="009E0620">
          <w:rPr>
            <w:rStyle w:val="Collegamentoipertestuale"/>
            <w:noProof/>
          </w:rPr>
          <w:t>34</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_Toc450674054 \h </w:instrText>
      </w:r>
      <w:r>
        <w:rPr>
          <w:noProof/>
          <w:webHidden/>
        </w:rPr>
      </w:r>
      <w:r>
        <w:rPr>
          <w:noProof/>
          <w:webHidden/>
        </w:rPr>
        <w:fldChar w:fldCharType="separate"/>
      </w:r>
      <w:r>
        <w:rPr>
          <w:noProof/>
          <w:webHidden/>
        </w:rPr>
        <w:t>95</w:t>
      </w:r>
      <w:r>
        <w:rPr>
          <w:noProof/>
          <w:webHidden/>
        </w:rPr>
        <w:fldChar w:fldCharType="end"/>
      </w:r>
      <w:r w:rsidRPr="00025F13">
        <w:rPr>
          <w:rStyle w:val="Collegamentoipertestuale"/>
          <w:noProof/>
        </w:rPr>
        <w:fldChar w:fldCharType="end"/>
      </w:r>
    </w:p>
    <w:p w14:paraId="72E7B4FF" w14:textId="3F6D892A"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39" w:author="Elena Vio" w:date="2016-07-19T13:10:00Z">
        <w:r w:rsidRPr="00025F13" w:rsidDel="009E0620">
          <w:rPr>
            <w:rStyle w:val="Collegamentoipertestuale"/>
            <w:noProof/>
          </w:rPr>
          <w:delText>Y9</w:delText>
        </w:r>
      </w:del>
      <w:ins w:id="340" w:author="Elena Vio" w:date="2016-07-19T13:10:00Z">
        <w:r w:rsidR="009E0620">
          <w:rPr>
            <w:rStyle w:val="Collegamentoipertestuale"/>
            <w:noProof/>
          </w:rPr>
          <w:t>34</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_Toc450674055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3E178DA7" w14:textId="6833D364"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41" w:author="Elena Vio" w:date="2016-07-19T13:10:00Z">
        <w:r w:rsidRPr="00025F13" w:rsidDel="009E0620">
          <w:rPr>
            <w:rStyle w:val="Collegamentoipertestuale"/>
            <w:noProof/>
          </w:rPr>
          <w:delText>Y9</w:delText>
        </w:r>
      </w:del>
      <w:ins w:id="342" w:author="Elena Vio" w:date="2016-07-19T13:10:00Z">
        <w:r w:rsidR="009E0620">
          <w:rPr>
            <w:rStyle w:val="Collegamentoipertestuale"/>
            <w:noProof/>
          </w:rPr>
          <w:t>34</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_Toc450674056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28A2129E" w14:textId="274199F1"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43" w:author="Elena Vio" w:date="2016-07-19T13:10:00Z">
        <w:r w:rsidRPr="00025F13" w:rsidDel="009E0620">
          <w:rPr>
            <w:rStyle w:val="Collegamentoipertestuale"/>
            <w:noProof/>
          </w:rPr>
          <w:delText>Y9</w:delText>
        </w:r>
      </w:del>
      <w:ins w:id="344" w:author="Elena Vio" w:date="2016-07-19T13:10:00Z">
        <w:r w:rsidR="009E0620">
          <w:rPr>
            <w:rStyle w:val="Collegamentoipertestuale"/>
            <w:noProof/>
          </w:rPr>
          <w:t>34</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_Toc450674057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6CB0EDCB" w14:textId="1ABB7AA2"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45" w:author="Elena Vio" w:date="2016-07-19T13:10:00Z">
        <w:r w:rsidRPr="00025F13" w:rsidDel="009E0620">
          <w:rPr>
            <w:rStyle w:val="Collegamentoipertestuale"/>
            <w:noProof/>
          </w:rPr>
          <w:delText>Y9</w:delText>
        </w:r>
      </w:del>
      <w:ins w:id="346" w:author="Elena Vio" w:date="2016-07-19T13:10:00Z">
        <w:r w:rsidR="009E0620">
          <w:rPr>
            <w:rStyle w:val="Collegamentoipertestuale"/>
            <w:noProof/>
          </w:rPr>
          <w:t>34</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_Toc450674058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5A9F8000" w14:textId="255C68A7"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"_Toc450674059"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47" w:author="Elena Vio" w:date="2016-07-19T13:10:00Z">
        <w:r w:rsidRPr="00025F13" w:rsidDel="009E0620">
          <w:rPr>
            <w:rStyle w:val="Collegamentoipertestuale"/>
            <w:noProof/>
          </w:rPr>
          <w:delText>Y9</w:delText>
        </w:r>
      </w:del>
      <w:ins w:id="348" w:author="Elena Vio" w:date="2016-07-19T13:10:00Z">
        <w:r w:rsidR="009E0620">
          <w:rPr>
            <w:rStyle w:val="Collegamentoipertestuale"/>
            <w:noProof/>
          </w:rPr>
          <w:t>34</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_Toc450674059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33FE7890" w14:textId="6527934D"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49" w:author="Elena Vio" w:date="2016-07-19T13:10:00Z">
        <w:r w:rsidRPr="00025F13" w:rsidDel="009E0620">
          <w:rPr>
            <w:rStyle w:val="Collegamentoipertestuale"/>
            <w:noProof/>
          </w:rPr>
          <w:delText>Y9</w:delText>
        </w:r>
      </w:del>
      <w:ins w:id="350" w:author="Elena Vio" w:date="2016-07-19T13:10:00Z">
        <w:r w:rsidR="009E0620">
          <w:rPr>
            <w:rStyle w:val="Collegamentoipertestuale"/>
            <w:noProof/>
          </w:rPr>
          <w:t>34</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_Toc450674060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4463E9C1" w14:textId="3A4AD980"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51" w:author="Elena Vio" w:date="2016-07-19T13:10:00Z">
        <w:r w:rsidRPr="00025F13" w:rsidDel="009E0620">
          <w:rPr>
            <w:rStyle w:val="Collegamentoipertestuale"/>
            <w:noProof/>
          </w:rPr>
          <w:delText>Y9</w:delText>
        </w:r>
      </w:del>
      <w:ins w:id="352" w:author="Elena Vio" w:date="2016-07-19T13:10:00Z">
        <w:r w:rsidR="009E0620">
          <w:rPr>
            <w:rStyle w:val="Collegamentoipertestuale"/>
            <w:noProof/>
          </w:rPr>
          <w:t>34</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_Toc450674061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480B68DB" w14:textId="26B66FEB"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53" w:author="Elena Vio" w:date="2016-07-19T13:11:00Z">
        <w:r w:rsidRPr="00025F13" w:rsidDel="009E0620">
          <w:rPr>
            <w:rStyle w:val="Collegamentoipertestuale"/>
            <w:noProof/>
          </w:rPr>
          <w:delText>Z1</w:delText>
        </w:r>
      </w:del>
      <w:ins w:id="354" w:author="Elena Vio" w:date="2016-07-19T13:11:00Z">
        <w:r w:rsidR="009E0620">
          <w:rPr>
            <w:rStyle w:val="Collegamentoipertestuale"/>
            <w:noProof/>
          </w:rPr>
          <w:t>35</w:t>
        </w:r>
      </w:ins>
      <w:r w:rsidRPr="00025F13">
        <w:rPr>
          <w:rStyle w:val="Collegamentoipertestuale"/>
          <w:noProof/>
        </w:rPr>
        <w:t xml:space="preserve"> Cancellation HT [PCC-</w:t>
      </w:r>
      <w:del w:id="355" w:author="Elena Vio" w:date="2016-07-19T13:11:00Z">
        <w:r w:rsidRPr="00025F13" w:rsidDel="009E0620">
          <w:rPr>
            <w:rStyle w:val="Collegamentoipertestuale"/>
            <w:noProof/>
          </w:rPr>
          <w:delText>Z1</w:delText>
        </w:r>
      </w:del>
      <w:ins w:id="356" w:author="Elena Vio" w:date="2016-07-19T13:11:00Z">
        <w:r w:rsidR="009E0620">
          <w:rPr>
            <w:rStyle w:val="Collegamentoipertestuale"/>
            <w:noProof/>
          </w:rPr>
          <w:t>35</w:t>
        </w:r>
      </w:ins>
      <w:r w:rsidRPr="00025F13">
        <w:rPr>
          <w:rStyle w:val="Collegamentoipertestuale"/>
          <w:noProof/>
        </w:rPr>
        <w:t>]</w:t>
      </w:r>
      <w:r>
        <w:rPr>
          <w:noProof/>
          <w:webHidden/>
        </w:rPr>
        <w:tab/>
      </w:r>
      <w:r>
        <w:rPr>
          <w:noProof/>
          <w:webHidden/>
        </w:rPr>
        <w:fldChar w:fldCharType="begin"/>
      </w:r>
      <w:r>
        <w:rPr>
          <w:noProof/>
          <w:webHidden/>
        </w:rPr>
        <w:instrText xml:space="preserve"> PAGEREF _Toc450674062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78C267EE" w14:textId="3FF0457D"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57" w:author="Elena Vio" w:date="2016-07-19T13:11:00Z">
        <w:r w:rsidRPr="00025F13" w:rsidDel="009E0620">
          <w:rPr>
            <w:rStyle w:val="Collegamentoipertestuale"/>
            <w:noProof/>
          </w:rPr>
          <w:delText>Z1</w:delText>
        </w:r>
      </w:del>
      <w:ins w:id="358" w:author="Elena Vio" w:date="2016-07-19T13:11:00Z">
        <w:r w:rsidR="009E0620">
          <w:rPr>
            <w:rStyle w:val="Collegamentoipertestuale"/>
            <w:noProof/>
          </w:rPr>
          <w:t>35</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_Toc450674063 \h </w:instrText>
      </w:r>
      <w:r>
        <w:rPr>
          <w:noProof/>
          <w:webHidden/>
        </w:rPr>
      </w:r>
      <w:r>
        <w:rPr>
          <w:noProof/>
          <w:webHidden/>
        </w:rPr>
        <w:fldChar w:fldCharType="separate"/>
      </w:r>
      <w:r>
        <w:rPr>
          <w:noProof/>
          <w:webHidden/>
        </w:rPr>
        <w:t>96</w:t>
      </w:r>
      <w:r>
        <w:rPr>
          <w:noProof/>
          <w:webHidden/>
        </w:rPr>
        <w:fldChar w:fldCharType="end"/>
      </w:r>
      <w:r w:rsidRPr="00025F13">
        <w:rPr>
          <w:rStyle w:val="Collegamentoipertestuale"/>
          <w:noProof/>
        </w:rPr>
        <w:fldChar w:fldCharType="end"/>
      </w:r>
    </w:p>
    <w:p w14:paraId="551A1583" w14:textId="7FA6B24F"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59" w:author="Elena Vio" w:date="2016-07-19T13:11:00Z">
        <w:r w:rsidRPr="00025F13" w:rsidDel="009E0620">
          <w:rPr>
            <w:rStyle w:val="Collegamentoipertestuale"/>
            <w:noProof/>
          </w:rPr>
          <w:delText>Z1</w:delText>
        </w:r>
      </w:del>
      <w:ins w:id="360" w:author="Elena Vio" w:date="2016-07-19T13:11:00Z">
        <w:r w:rsidR="009E0620">
          <w:rPr>
            <w:rStyle w:val="Collegamentoipertestuale"/>
            <w:noProof/>
          </w:rPr>
          <w:t>35</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_Toc450674064 \h </w:instrText>
      </w:r>
      <w:r>
        <w:rPr>
          <w:noProof/>
          <w:webHidden/>
        </w:rPr>
      </w:r>
      <w:r>
        <w:rPr>
          <w:noProof/>
          <w:webHidden/>
        </w:rPr>
        <w:fldChar w:fldCharType="separate"/>
      </w:r>
      <w:r>
        <w:rPr>
          <w:noProof/>
          <w:webHidden/>
        </w:rPr>
        <w:t>97</w:t>
      </w:r>
      <w:r>
        <w:rPr>
          <w:noProof/>
          <w:webHidden/>
        </w:rPr>
        <w:fldChar w:fldCharType="end"/>
      </w:r>
      <w:r w:rsidRPr="00025F13">
        <w:rPr>
          <w:rStyle w:val="Collegamentoipertestuale"/>
          <w:noProof/>
        </w:rPr>
        <w:fldChar w:fldCharType="end"/>
      </w:r>
    </w:p>
    <w:p w14:paraId="64B82CC3" w14:textId="3913821A"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61" w:author="Elena Vio" w:date="2016-07-19T13:11:00Z">
        <w:r w:rsidRPr="00025F13" w:rsidDel="009E0620">
          <w:rPr>
            <w:rStyle w:val="Collegamentoipertestuale"/>
            <w:noProof/>
          </w:rPr>
          <w:delText>Z1</w:delText>
        </w:r>
      </w:del>
      <w:ins w:id="362" w:author="Elena Vio" w:date="2016-07-19T13:11:00Z">
        <w:r w:rsidR="009E0620">
          <w:rPr>
            <w:rStyle w:val="Collegamentoipertestuale"/>
            <w:noProof/>
          </w:rPr>
          <w:t>35</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_Toc450674065 \h </w:instrText>
      </w:r>
      <w:r>
        <w:rPr>
          <w:noProof/>
          <w:webHidden/>
        </w:rPr>
      </w:r>
      <w:r>
        <w:rPr>
          <w:noProof/>
          <w:webHidden/>
        </w:rPr>
        <w:fldChar w:fldCharType="separate"/>
      </w:r>
      <w:r>
        <w:rPr>
          <w:noProof/>
          <w:webHidden/>
        </w:rPr>
        <w:t>97</w:t>
      </w:r>
      <w:r>
        <w:rPr>
          <w:noProof/>
          <w:webHidden/>
        </w:rPr>
        <w:fldChar w:fldCharType="end"/>
      </w:r>
      <w:r w:rsidRPr="00025F13">
        <w:rPr>
          <w:rStyle w:val="Collegamentoipertestuale"/>
          <w:noProof/>
        </w:rPr>
        <w:fldChar w:fldCharType="end"/>
      </w:r>
    </w:p>
    <w:p w14:paraId="089A1D72" w14:textId="3C72ED99"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63" w:author="Elena Vio" w:date="2016-07-19T13:11:00Z">
        <w:r w:rsidRPr="00025F13" w:rsidDel="009E0620">
          <w:rPr>
            <w:rStyle w:val="Collegamentoipertestuale"/>
            <w:noProof/>
          </w:rPr>
          <w:delText>Z1</w:delText>
        </w:r>
      </w:del>
      <w:ins w:id="364" w:author="Elena Vio" w:date="2016-07-19T13:11:00Z">
        <w:r w:rsidR="009E0620">
          <w:rPr>
            <w:rStyle w:val="Collegamentoipertestuale"/>
            <w:noProof/>
          </w:rPr>
          <w:t>35</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_Toc450674066 \h </w:instrText>
      </w:r>
      <w:r>
        <w:rPr>
          <w:noProof/>
          <w:webHidden/>
        </w:rPr>
      </w:r>
      <w:r>
        <w:rPr>
          <w:noProof/>
          <w:webHidden/>
        </w:rPr>
        <w:fldChar w:fldCharType="separate"/>
      </w:r>
      <w:r>
        <w:rPr>
          <w:noProof/>
          <w:webHidden/>
        </w:rPr>
        <w:t>98</w:t>
      </w:r>
      <w:r>
        <w:rPr>
          <w:noProof/>
          <w:webHidden/>
        </w:rPr>
        <w:fldChar w:fldCharType="end"/>
      </w:r>
      <w:r w:rsidRPr="00025F13">
        <w:rPr>
          <w:rStyle w:val="Collegamentoipertestuale"/>
          <w:noProof/>
        </w:rPr>
        <w:fldChar w:fldCharType="end"/>
      </w:r>
    </w:p>
    <w:p w14:paraId="1B684168" w14:textId="2011CB5E"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65" w:author="Elena Vio" w:date="2016-07-19T13:11:00Z">
        <w:r w:rsidRPr="00025F13" w:rsidDel="009E0620">
          <w:rPr>
            <w:rStyle w:val="Collegamentoipertestuale"/>
            <w:noProof/>
          </w:rPr>
          <w:delText>Z1</w:delText>
        </w:r>
      </w:del>
      <w:ins w:id="366" w:author="Elena Vio" w:date="2016-07-19T13:11:00Z">
        <w:r w:rsidR="009E0620">
          <w:rPr>
            <w:rStyle w:val="Collegamentoipertestuale"/>
            <w:noProof/>
          </w:rPr>
          <w:t>35</w:t>
        </w:r>
      </w:ins>
      <w:r w:rsidRPr="00025F13">
        <w:rPr>
          <w:rStyle w:val="Collegamentoipertestuale"/>
          <w:noProof/>
        </w:rPr>
        <w:t>.4.1 Cancellation Heart Team</w:t>
      </w:r>
      <w:r>
        <w:rPr>
          <w:noProof/>
          <w:webHidden/>
        </w:rPr>
        <w:tab/>
      </w:r>
      <w:r>
        <w:rPr>
          <w:noProof/>
          <w:webHidden/>
        </w:rPr>
        <w:fldChar w:fldCharType="begin"/>
      </w:r>
      <w:r>
        <w:rPr>
          <w:noProof/>
          <w:webHidden/>
        </w:rPr>
        <w:instrText xml:space="preserve"> PAGEREF _Toc450674067 \h </w:instrText>
      </w:r>
      <w:r>
        <w:rPr>
          <w:noProof/>
          <w:webHidden/>
        </w:rPr>
      </w:r>
      <w:r>
        <w:rPr>
          <w:noProof/>
          <w:webHidden/>
        </w:rPr>
        <w:fldChar w:fldCharType="separate"/>
      </w:r>
      <w:r>
        <w:rPr>
          <w:noProof/>
          <w:webHidden/>
        </w:rPr>
        <w:t>98</w:t>
      </w:r>
      <w:r>
        <w:rPr>
          <w:noProof/>
          <w:webHidden/>
        </w:rPr>
        <w:fldChar w:fldCharType="end"/>
      </w:r>
      <w:r w:rsidRPr="00025F13">
        <w:rPr>
          <w:rStyle w:val="Collegamentoipertestuale"/>
          <w:noProof/>
        </w:rPr>
        <w:fldChar w:fldCharType="end"/>
      </w:r>
    </w:p>
    <w:p w14:paraId="09A205F5" w14:textId="65B3A53F"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67" w:author="Elena Vio" w:date="2016-07-19T13:11:00Z">
        <w:r w:rsidRPr="00025F13" w:rsidDel="009E0620">
          <w:rPr>
            <w:rStyle w:val="Collegamentoipertestuale"/>
            <w:noProof/>
          </w:rPr>
          <w:delText>Z1</w:delText>
        </w:r>
      </w:del>
      <w:ins w:id="368" w:author="Elena Vio" w:date="2016-07-19T13:11:00Z">
        <w:r w:rsidR="009E0620">
          <w:rPr>
            <w:rStyle w:val="Collegamentoipertestuale"/>
            <w:noProof/>
          </w:rPr>
          <w:t>35</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_Toc450674068 \h </w:instrText>
      </w:r>
      <w:r>
        <w:rPr>
          <w:noProof/>
          <w:webHidden/>
        </w:rPr>
      </w:r>
      <w:r>
        <w:rPr>
          <w:noProof/>
          <w:webHidden/>
        </w:rPr>
        <w:fldChar w:fldCharType="separate"/>
      </w:r>
      <w:r>
        <w:rPr>
          <w:noProof/>
          <w:webHidden/>
        </w:rPr>
        <w:t>98</w:t>
      </w:r>
      <w:r>
        <w:rPr>
          <w:noProof/>
          <w:webHidden/>
        </w:rPr>
        <w:fldChar w:fldCharType="end"/>
      </w:r>
      <w:r w:rsidRPr="00025F13">
        <w:rPr>
          <w:rStyle w:val="Collegamentoipertestuale"/>
          <w:noProof/>
        </w:rPr>
        <w:fldChar w:fldCharType="end"/>
      </w:r>
    </w:p>
    <w:p w14:paraId="27CB2CF2" w14:textId="37D74265"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"_Toc450674069"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69" w:author="Elena Vio" w:date="2016-07-19T13:11:00Z">
        <w:r w:rsidRPr="00025F13" w:rsidDel="009E0620">
          <w:rPr>
            <w:rStyle w:val="Collegamentoipertestuale"/>
            <w:noProof/>
          </w:rPr>
          <w:delText>Z1</w:delText>
        </w:r>
      </w:del>
      <w:ins w:id="370" w:author="Elena Vio" w:date="2016-07-19T13:11:00Z">
        <w:r w:rsidR="009E0620">
          <w:rPr>
            <w:rStyle w:val="Collegamentoipertestuale"/>
            <w:noProof/>
          </w:rPr>
          <w:t>35</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_Toc450674069 \h </w:instrText>
      </w:r>
      <w:r>
        <w:rPr>
          <w:noProof/>
          <w:webHidden/>
        </w:rPr>
      </w:r>
      <w:r>
        <w:rPr>
          <w:noProof/>
          <w:webHidden/>
        </w:rPr>
        <w:fldChar w:fldCharType="separate"/>
      </w:r>
      <w:r>
        <w:rPr>
          <w:noProof/>
          <w:webHidden/>
        </w:rPr>
        <w:t>99</w:t>
      </w:r>
      <w:r>
        <w:rPr>
          <w:noProof/>
          <w:webHidden/>
        </w:rPr>
        <w:fldChar w:fldCharType="end"/>
      </w:r>
      <w:r w:rsidRPr="00025F13">
        <w:rPr>
          <w:rStyle w:val="Collegamentoipertestuale"/>
          <w:noProof/>
        </w:rPr>
        <w:fldChar w:fldCharType="end"/>
      </w:r>
    </w:p>
    <w:p w14:paraId="38880872" w14:textId="581AF4BB"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1" w:author="Elena Vio" w:date="2016-07-19T13:11:00Z">
        <w:r w:rsidRPr="00025F13" w:rsidDel="009E0620">
          <w:rPr>
            <w:rStyle w:val="Collegamentoipertestuale"/>
            <w:noProof/>
          </w:rPr>
          <w:delText>Z1</w:delText>
        </w:r>
      </w:del>
      <w:ins w:id="372" w:author="Elena Vio" w:date="2016-07-19T13:11:00Z">
        <w:r w:rsidR="009E0620">
          <w:rPr>
            <w:rStyle w:val="Collegamentoipertestuale"/>
            <w:noProof/>
          </w:rPr>
          <w:t>35</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_Toc450674070 \h </w:instrText>
      </w:r>
      <w:r>
        <w:rPr>
          <w:noProof/>
          <w:webHidden/>
        </w:rPr>
      </w:r>
      <w:r>
        <w:rPr>
          <w:noProof/>
          <w:webHidden/>
        </w:rPr>
        <w:fldChar w:fldCharType="separate"/>
      </w:r>
      <w:r>
        <w:rPr>
          <w:noProof/>
          <w:webHidden/>
        </w:rPr>
        <w:t>99</w:t>
      </w:r>
      <w:r>
        <w:rPr>
          <w:noProof/>
          <w:webHidden/>
        </w:rPr>
        <w:fldChar w:fldCharType="end"/>
      </w:r>
      <w:r w:rsidRPr="00025F13">
        <w:rPr>
          <w:rStyle w:val="Collegamentoipertestuale"/>
          <w:noProof/>
        </w:rPr>
        <w:fldChar w:fldCharType="end"/>
      </w:r>
    </w:p>
    <w:p w14:paraId="55B8D0A9" w14:textId="1D2B942F"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3" w:author="Elena Vio" w:date="2016-07-19T13:11:00Z">
        <w:r w:rsidRPr="00025F13" w:rsidDel="009E0620">
          <w:rPr>
            <w:rStyle w:val="Collegamentoipertestuale"/>
            <w:noProof/>
          </w:rPr>
          <w:delText>Z1</w:delText>
        </w:r>
      </w:del>
      <w:ins w:id="374" w:author="Elena Vio" w:date="2016-07-19T13:11:00Z">
        <w:r w:rsidR="009E0620">
          <w:rPr>
            <w:rStyle w:val="Collegamentoipertestuale"/>
            <w:noProof/>
          </w:rPr>
          <w:t>35</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_Toc450674071 \h </w:instrText>
      </w:r>
      <w:r>
        <w:rPr>
          <w:noProof/>
          <w:webHidden/>
        </w:rPr>
      </w:r>
      <w:r>
        <w:rPr>
          <w:noProof/>
          <w:webHidden/>
        </w:rPr>
        <w:fldChar w:fldCharType="separate"/>
      </w:r>
      <w:r>
        <w:rPr>
          <w:noProof/>
          <w:webHidden/>
        </w:rPr>
        <w:t>99</w:t>
      </w:r>
      <w:r>
        <w:rPr>
          <w:noProof/>
          <w:webHidden/>
        </w:rPr>
        <w:fldChar w:fldCharType="end"/>
      </w:r>
      <w:r w:rsidRPr="00025F13">
        <w:rPr>
          <w:rStyle w:val="Collegamentoipertestuale"/>
          <w:noProof/>
        </w:rPr>
        <w:fldChar w:fldCharType="end"/>
      </w:r>
    </w:p>
    <w:p w14:paraId="2E29B5AB" w14:textId="2BE09848"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5" w:author="Elena Vio" w:date="2016-07-19T13:11:00Z">
        <w:r w:rsidRPr="00025F13" w:rsidDel="009E0620">
          <w:rPr>
            <w:rStyle w:val="Collegamentoipertestuale"/>
            <w:noProof/>
          </w:rPr>
          <w:delText>Z1</w:delText>
        </w:r>
      </w:del>
      <w:ins w:id="376" w:author="Elena Vio" w:date="2016-07-19T13:11:00Z">
        <w:r w:rsidR="009E0620">
          <w:rPr>
            <w:rStyle w:val="Collegamentoipertestuale"/>
            <w:noProof/>
          </w:rPr>
          <w:t>35</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_Toc450674072 \h </w:instrText>
      </w:r>
      <w:r>
        <w:rPr>
          <w:noProof/>
          <w:webHidden/>
        </w:rPr>
      </w:r>
      <w:r>
        <w:rPr>
          <w:noProof/>
          <w:webHidden/>
        </w:rPr>
        <w:fldChar w:fldCharType="separate"/>
      </w:r>
      <w:r>
        <w:rPr>
          <w:noProof/>
          <w:webHidden/>
        </w:rPr>
        <w:t>100</w:t>
      </w:r>
      <w:r>
        <w:rPr>
          <w:noProof/>
          <w:webHidden/>
        </w:rPr>
        <w:fldChar w:fldCharType="end"/>
      </w:r>
      <w:r w:rsidRPr="00025F13">
        <w:rPr>
          <w:rStyle w:val="Collegamentoipertestuale"/>
          <w:noProof/>
        </w:rPr>
        <w:fldChar w:fldCharType="end"/>
      </w:r>
    </w:p>
    <w:p w14:paraId="112B2589" w14:textId="623EC76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7" w:author="Elena Vio" w:date="2016-07-19T13:11:00Z">
        <w:r w:rsidRPr="00025F13" w:rsidDel="009E0620">
          <w:rPr>
            <w:rStyle w:val="Collegamentoipertestuale"/>
            <w:noProof/>
          </w:rPr>
          <w:delText>Z1</w:delText>
        </w:r>
      </w:del>
      <w:ins w:id="378" w:author="Elena Vio" w:date="2016-07-19T13:11:00Z">
        <w:r w:rsidR="009E0620">
          <w:rPr>
            <w:rStyle w:val="Collegamentoipertestuale"/>
            <w:noProof/>
          </w:rPr>
          <w:t>35</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_Toc450674073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3F4BA607" w14:textId="1D741AE0"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79" w:author="Elena Vio" w:date="2016-07-19T13:11:00Z">
        <w:r w:rsidRPr="00025F13" w:rsidDel="009E0620">
          <w:rPr>
            <w:rStyle w:val="Collegamentoipertestuale"/>
            <w:noProof/>
          </w:rPr>
          <w:delText>Z1</w:delText>
        </w:r>
      </w:del>
      <w:ins w:id="380" w:author="Elena Vio" w:date="2016-07-19T13:11:00Z">
        <w:r w:rsidR="009E0620">
          <w:rPr>
            <w:rStyle w:val="Collegamentoipertestuale"/>
            <w:noProof/>
          </w:rPr>
          <w:t>35</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_Toc450674074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542D294B" w14:textId="0A37CB2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81" w:author="Elena Vio" w:date="2016-07-19T13:11:00Z">
        <w:r w:rsidRPr="00025F13" w:rsidDel="009E0620">
          <w:rPr>
            <w:rStyle w:val="Collegamentoipertestuale"/>
            <w:noProof/>
          </w:rPr>
          <w:delText>Z1</w:delText>
        </w:r>
      </w:del>
      <w:ins w:id="382" w:author="Elena Vio" w:date="2016-07-19T13:11:00Z">
        <w:r w:rsidR="009E0620">
          <w:rPr>
            <w:rStyle w:val="Collegamentoipertestuale"/>
            <w:noProof/>
          </w:rPr>
          <w:t>35</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_Toc450674075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6395F869" w14:textId="197997D3"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83" w:author="Elena Vio" w:date="2016-07-19T13:11:00Z">
        <w:r w:rsidRPr="00025F13" w:rsidDel="009E0620">
          <w:rPr>
            <w:rStyle w:val="Collegamentoipertestuale"/>
            <w:noProof/>
          </w:rPr>
          <w:delText>Z1</w:delText>
        </w:r>
      </w:del>
      <w:ins w:id="384" w:author="Elena Vio" w:date="2016-07-19T13:11:00Z">
        <w:r w:rsidR="009E0620">
          <w:rPr>
            <w:rStyle w:val="Collegamentoipertestuale"/>
            <w:noProof/>
          </w:rPr>
          <w:t>35</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_Toc450674076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0B67D001" w14:textId="68C22868"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lastRenderedPageBreak/>
        <w:fldChar w:fldCharType="begin"/>
      </w:r>
      <w:r w:rsidRPr="00025F13">
        <w:rPr>
          <w:rStyle w:val="Collegamentoipertestuale"/>
          <w:noProof/>
        </w:rPr>
        <w:instrText xml:space="preserve"> </w:instrText>
      </w:r>
      <w:r>
        <w:rPr>
          <w:noProof/>
        </w:rPr>
        <w:instrText>HYPERLINK \l "_Toc450674077"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85" w:author="Elena Vio" w:date="2016-07-19T13:11:00Z">
        <w:r w:rsidRPr="00025F13" w:rsidDel="009E0620">
          <w:rPr>
            <w:rStyle w:val="Collegamentoipertestuale"/>
            <w:noProof/>
          </w:rPr>
          <w:delText>Z1</w:delText>
        </w:r>
      </w:del>
      <w:ins w:id="386" w:author="Elena Vio" w:date="2016-07-19T13:11:00Z">
        <w:r w:rsidR="009E0620">
          <w:rPr>
            <w:rStyle w:val="Collegamentoipertestuale"/>
            <w:noProof/>
          </w:rPr>
          <w:t>35</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_Toc450674077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28A37382" w14:textId="7B9504CE"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87" w:author="Elena Vio" w:date="2016-07-19T13:11:00Z">
        <w:r w:rsidRPr="00025F13" w:rsidDel="009E0620">
          <w:rPr>
            <w:rStyle w:val="Collegamentoipertestuale"/>
            <w:noProof/>
          </w:rPr>
          <w:delText>Z1</w:delText>
        </w:r>
      </w:del>
      <w:ins w:id="388" w:author="Elena Vio" w:date="2016-07-19T13:11:00Z">
        <w:r w:rsidR="009E0620">
          <w:rPr>
            <w:rStyle w:val="Collegamentoipertestuale"/>
            <w:noProof/>
          </w:rPr>
          <w:t>35</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_Toc450674078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2192FE19" w14:textId="1EE649AD"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"_Toc450674079"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89" w:author="Elena Vio" w:date="2016-07-19T13:11:00Z">
        <w:r w:rsidRPr="00025F13" w:rsidDel="009E0620">
          <w:rPr>
            <w:rStyle w:val="Collegamentoipertestuale"/>
            <w:noProof/>
          </w:rPr>
          <w:delText>Z1</w:delText>
        </w:r>
      </w:del>
      <w:ins w:id="390" w:author="Elena Vio" w:date="2016-07-19T13:11:00Z">
        <w:r w:rsidR="009E0620">
          <w:rPr>
            <w:rStyle w:val="Collegamentoipertestuale"/>
            <w:noProof/>
          </w:rPr>
          <w:t>35</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_Toc450674079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1F2ABD95" w14:textId="4C81E0A8" w:rsidR="003E1469" w:rsidRDefault="003E1469">
      <w:pPr>
        <w:pStyle w:val="Sommario2"/>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91" w:author="Elena Vio" w:date="2016-07-19T13:11:00Z">
        <w:r w:rsidRPr="00025F13" w:rsidDel="009E0620">
          <w:rPr>
            <w:rStyle w:val="Collegamentoipertestuale"/>
            <w:noProof/>
          </w:rPr>
          <w:delText>Z2</w:delText>
        </w:r>
      </w:del>
      <w:ins w:id="392" w:author="Elena Vio" w:date="2016-07-19T13:11:00Z">
        <w:r w:rsidR="009E0620">
          <w:rPr>
            <w:rStyle w:val="Collegamentoipertestuale"/>
            <w:noProof/>
          </w:rPr>
          <w:t>36</w:t>
        </w:r>
      </w:ins>
      <w:r w:rsidRPr="00025F13">
        <w:rPr>
          <w:rStyle w:val="Collegamentoipertestuale"/>
          <w:noProof/>
        </w:rPr>
        <w:t xml:space="preserve"> Cancellation HT assignment [PCC-</w:t>
      </w:r>
      <w:del w:id="393" w:author="Elena Vio" w:date="2016-07-19T13:11:00Z">
        <w:r w:rsidRPr="00025F13" w:rsidDel="009E0620">
          <w:rPr>
            <w:rStyle w:val="Collegamentoipertestuale"/>
            <w:noProof/>
          </w:rPr>
          <w:delText>Z2</w:delText>
        </w:r>
      </w:del>
      <w:ins w:id="394" w:author="Elena Vio" w:date="2016-07-19T13:11:00Z">
        <w:r w:rsidR="009E0620">
          <w:rPr>
            <w:rStyle w:val="Collegamentoipertestuale"/>
            <w:noProof/>
          </w:rPr>
          <w:t>36</w:t>
        </w:r>
      </w:ins>
      <w:r w:rsidRPr="00025F13">
        <w:rPr>
          <w:rStyle w:val="Collegamentoipertestuale"/>
          <w:noProof/>
        </w:rPr>
        <w:t>]</w:t>
      </w:r>
      <w:r>
        <w:rPr>
          <w:noProof/>
          <w:webHidden/>
        </w:rPr>
        <w:tab/>
      </w:r>
      <w:r>
        <w:rPr>
          <w:noProof/>
          <w:webHidden/>
        </w:rPr>
        <w:fldChar w:fldCharType="begin"/>
      </w:r>
      <w:r>
        <w:rPr>
          <w:noProof/>
          <w:webHidden/>
        </w:rPr>
        <w:instrText xml:space="preserve"> PAGEREF _Toc450674080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45B7AEF5" w14:textId="2D947BB4"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95" w:author="Elena Vio" w:date="2016-07-19T13:11:00Z">
        <w:r w:rsidRPr="00025F13" w:rsidDel="009E0620">
          <w:rPr>
            <w:rStyle w:val="Collegamentoipertestuale"/>
            <w:noProof/>
          </w:rPr>
          <w:delText>Z2</w:delText>
        </w:r>
      </w:del>
      <w:ins w:id="396" w:author="Elena Vio" w:date="2016-07-19T13:11:00Z">
        <w:r w:rsidR="009E0620">
          <w:rPr>
            <w:rStyle w:val="Collegamentoipertestuale"/>
            <w:noProof/>
          </w:rPr>
          <w:t>36</w:t>
        </w:r>
      </w:ins>
      <w:r w:rsidRPr="00025F13">
        <w:rPr>
          <w:rStyle w:val="Collegamentoipertestuale"/>
          <w:noProof/>
        </w:rPr>
        <w:t>.1 Scope</w:t>
      </w:r>
      <w:r>
        <w:rPr>
          <w:noProof/>
          <w:webHidden/>
        </w:rPr>
        <w:tab/>
      </w:r>
      <w:r>
        <w:rPr>
          <w:noProof/>
          <w:webHidden/>
        </w:rPr>
        <w:fldChar w:fldCharType="begin"/>
      </w:r>
      <w:r>
        <w:rPr>
          <w:noProof/>
          <w:webHidden/>
        </w:rPr>
        <w:instrText xml:space="preserve"> PAGEREF _Toc450674081 \h </w:instrText>
      </w:r>
      <w:r>
        <w:rPr>
          <w:noProof/>
          <w:webHidden/>
        </w:rPr>
      </w:r>
      <w:r>
        <w:rPr>
          <w:noProof/>
          <w:webHidden/>
        </w:rPr>
        <w:fldChar w:fldCharType="separate"/>
      </w:r>
      <w:r>
        <w:rPr>
          <w:noProof/>
          <w:webHidden/>
        </w:rPr>
        <w:t>101</w:t>
      </w:r>
      <w:r>
        <w:rPr>
          <w:noProof/>
          <w:webHidden/>
        </w:rPr>
        <w:fldChar w:fldCharType="end"/>
      </w:r>
      <w:r w:rsidRPr="00025F13">
        <w:rPr>
          <w:rStyle w:val="Collegamentoipertestuale"/>
          <w:noProof/>
        </w:rPr>
        <w:fldChar w:fldCharType="end"/>
      </w:r>
    </w:p>
    <w:p w14:paraId="32BFBED4" w14:textId="345A66BB"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97" w:author="Elena Vio" w:date="2016-07-19T13:11:00Z">
        <w:r w:rsidRPr="00025F13" w:rsidDel="009E0620">
          <w:rPr>
            <w:rStyle w:val="Collegamentoipertestuale"/>
            <w:noProof/>
          </w:rPr>
          <w:delText>Z2</w:delText>
        </w:r>
      </w:del>
      <w:ins w:id="398" w:author="Elena Vio" w:date="2016-07-19T13:11:00Z">
        <w:r w:rsidR="009E0620">
          <w:rPr>
            <w:rStyle w:val="Collegamentoipertestuale"/>
            <w:noProof/>
          </w:rPr>
          <w:t>36</w:t>
        </w:r>
      </w:ins>
      <w:r w:rsidRPr="00025F13">
        <w:rPr>
          <w:rStyle w:val="Collegamentoipertestuale"/>
          <w:noProof/>
        </w:rPr>
        <w:t>.2  Actor Roles</w:t>
      </w:r>
      <w:r>
        <w:rPr>
          <w:noProof/>
          <w:webHidden/>
        </w:rPr>
        <w:tab/>
      </w:r>
      <w:r>
        <w:rPr>
          <w:noProof/>
          <w:webHidden/>
        </w:rPr>
        <w:fldChar w:fldCharType="begin"/>
      </w:r>
      <w:r>
        <w:rPr>
          <w:noProof/>
          <w:webHidden/>
        </w:rPr>
        <w:instrText xml:space="preserve"> PAGEREF _Toc450674082 \h </w:instrText>
      </w:r>
      <w:r>
        <w:rPr>
          <w:noProof/>
          <w:webHidden/>
        </w:rPr>
      </w:r>
      <w:r>
        <w:rPr>
          <w:noProof/>
          <w:webHidden/>
        </w:rPr>
        <w:fldChar w:fldCharType="separate"/>
      </w:r>
      <w:r>
        <w:rPr>
          <w:noProof/>
          <w:webHidden/>
        </w:rPr>
        <w:t>102</w:t>
      </w:r>
      <w:r>
        <w:rPr>
          <w:noProof/>
          <w:webHidden/>
        </w:rPr>
        <w:fldChar w:fldCharType="end"/>
      </w:r>
      <w:r w:rsidRPr="00025F13">
        <w:rPr>
          <w:rStyle w:val="Collegamentoipertestuale"/>
          <w:noProof/>
        </w:rPr>
        <w:fldChar w:fldCharType="end"/>
      </w:r>
    </w:p>
    <w:p w14:paraId="01088BFC" w14:textId="0B23F292"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399" w:author="Elena Vio" w:date="2016-07-19T13:11:00Z">
        <w:r w:rsidRPr="00025F13" w:rsidDel="009E0620">
          <w:rPr>
            <w:rStyle w:val="Collegamentoipertestuale"/>
            <w:noProof/>
          </w:rPr>
          <w:delText>Z2</w:delText>
        </w:r>
      </w:del>
      <w:ins w:id="400" w:author="Elena Vio" w:date="2016-07-19T13:11:00Z">
        <w:r w:rsidR="009E0620">
          <w:rPr>
            <w:rStyle w:val="Collegamentoipertestuale"/>
            <w:noProof/>
          </w:rPr>
          <w:t>36</w:t>
        </w:r>
      </w:ins>
      <w:r w:rsidRPr="00025F13">
        <w:rPr>
          <w:rStyle w:val="Collegamentoipertestuale"/>
          <w:noProof/>
        </w:rPr>
        <w:t>.3 Referenced Standards</w:t>
      </w:r>
      <w:r>
        <w:rPr>
          <w:noProof/>
          <w:webHidden/>
        </w:rPr>
        <w:tab/>
      </w:r>
      <w:r>
        <w:rPr>
          <w:noProof/>
          <w:webHidden/>
        </w:rPr>
        <w:fldChar w:fldCharType="begin"/>
      </w:r>
      <w:r>
        <w:rPr>
          <w:noProof/>
          <w:webHidden/>
        </w:rPr>
        <w:instrText xml:space="preserve"> PAGEREF _Toc450674083 \h </w:instrText>
      </w:r>
      <w:r>
        <w:rPr>
          <w:noProof/>
          <w:webHidden/>
        </w:rPr>
      </w:r>
      <w:r>
        <w:rPr>
          <w:noProof/>
          <w:webHidden/>
        </w:rPr>
        <w:fldChar w:fldCharType="separate"/>
      </w:r>
      <w:r>
        <w:rPr>
          <w:noProof/>
          <w:webHidden/>
        </w:rPr>
        <w:t>102</w:t>
      </w:r>
      <w:r>
        <w:rPr>
          <w:noProof/>
          <w:webHidden/>
        </w:rPr>
        <w:fldChar w:fldCharType="end"/>
      </w:r>
      <w:r w:rsidRPr="00025F13">
        <w:rPr>
          <w:rStyle w:val="Collegamentoipertestuale"/>
          <w:noProof/>
        </w:rPr>
        <w:fldChar w:fldCharType="end"/>
      </w:r>
    </w:p>
    <w:p w14:paraId="3FEEE22B" w14:textId="7D1D8E52"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01" w:author="Elena Vio" w:date="2016-07-19T13:11:00Z">
        <w:r w:rsidRPr="00025F13" w:rsidDel="009E0620">
          <w:rPr>
            <w:rStyle w:val="Collegamentoipertestuale"/>
            <w:noProof/>
          </w:rPr>
          <w:delText>Z2</w:delText>
        </w:r>
      </w:del>
      <w:ins w:id="402" w:author="Elena Vio" w:date="2016-07-19T13:11:00Z">
        <w:r w:rsidR="009E0620">
          <w:rPr>
            <w:rStyle w:val="Collegamentoipertestuale"/>
            <w:noProof/>
          </w:rPr>
          <w:t>36</w:t>
        </w:r>
      </w:ins>
      <w:r w:rsidRPr="00025F13">
        <w:rPr>
          <w:rStyle w:val="Collegamentoipertestuale"/>
          <w:noProof/>
        </w:rPr>
        <w:t>.4 Interaction Diagram</w:t>
      </w:r>
      <w:r>
        <w:rPr>
          <w:noProof/>
          <w:webHidden/>
        </w:rPr>
        <w:tab/>
      </w:r>
      <w:r>
        <w:rPr>
          <w:noProof/>
          <w:webHidden/>
        </w:rPr>
        <w:fldChar w:fldCharType="begin"/>
      </w:r>
      <w:r>
        <w:rPr>
          <w:noProof/>
          <w:webHidden/>
        </w:rPr>
        <w:instrText xml:space="preserve"> PAGEREF _Toc450674084 \h </w:instrText>
      </w:r>
      <w:r>
        <w:rPr>
          <w:noProof/>
          <w:webHidden/>
        </w:rPr>
      </w:r>
      <w:r>
        <w:rPr>
          <w:noProof/>
          <w:webHidden/>
        </w:rPr>
        <w:fldChar w:fldCharType="separate"/>
      </w:r>
      <w:r>
        <w:rPr>
          <w:noProof/>
          <w:webHidden/>
        </w:rPr>
        <w:t>102</w:t>
      </w:r>
      <w:r>
        <w:rPr>
          <w:noProof/>
          <w:webHidden/>
        </w:rPr>
        <w:fldChar w:fldCharType="end"/>
      </w:r>
      <w:r w:rsidRPr="00025F13">
        <w:rPr>
          <w:rStyle w:val="Collegamentoipertestuale"/>
          <w:noProof/>
        </w:rPr>
        <w:fldChar w:fldCharType="end"/>
      </w:r>
    </w:p>
    <w:p w14:paraId="4A675820" w14:textId="71E9E456"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03" w:author="Elena Vio" w:date="2016-07-19T13:11:00Z">
        <w:r w:rsidRPr="00025F13" w:rsidDel="009E0620">
          <w:rPr>
            <w:rStyle w:val="Collegamentoipertestuale"/>
            <w:noProof/>
          </w:rPr>
          <w:delText>Z2</w:delText>
        </w:r>
      </w:del>
      <w:ins w:id="404" w:author="Elena Vio" w:date="2016-07-19T13:11:00Z">
        <w:r w:rsidR="009E0620">
          <w:rPr>
            <w:rStyle w:val="Collegamentoipertestuale"/>
            <w:noProof/>
          </w:rPr>
          <w:t>36</w:t>
        </w:r>
      </w:ins>
      <w:r w:rsidRPr="00025F13">
        <w:rPr>
          <w:rStyle w:val="Collegamentoipertestuale"/>
          <w:noProof/>
        </w:rPr>
        <w:t>.4.1 Submit Revoke</w:t>
      </w:r>
      <w:r>
        <w:rPr>
          <w:noProof/>
          <w:webHidden/>
        </w:rPr>
        <w:tab/>
      </w:r>
      <w:r>
        <w:rPr>
          <w:noProof/>
          <w:webHidden/>
        </w:rPr>
        <w:fldChar w:fldCharType="begin"/>
      </w:r>
      <w:r>
        <w:rPr>
          <w:noProof/>
          <w:webHidden/>
        </w:rPr>
        <w:instrText xml:space="preserve"> PAGEREF _Toc450674085 \h </w:instrText>
      </w:r>
      <w:r>
        <w:rPr>
          <w:noProof/>
          <w:webHidden/>
        </w:rPr>
      </w:r>
      <w:r>
        <w:rPr>
          <w:noProof/>
          <w:webHidden/>
        </w:rPr>
        <w:fldChar w:fldCharType="separate"/>
      </w:r>
      <w:r>
        <w:rPr>
          <w:noProof/>
          <w:webHidden/>
        </w:rPr>
        <w:t>103</w:t>
      </w:r>
      <w:r>
        <w:rPr>
          <w:noProof/>
          <w:webHidden/>
        </w:rPr>
        <w:fldChar w:fldCharType="end"/>
      </w:r>
      <w:r w:rsidRPr="00025F13">
        <w:rPr>
          <w:rStyle w:val="Collegamentoipertestuale"/>
          <w:noProof/>
        </w:rPr>
        <w:fldChar w:fldCharType="end"/>
      </w:r>
    </w:p>
    <w:p w14:paraId="79AC9405" w14:textId="34E99D85"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05" w:author="Elena Vio" w:date="2016-07-19T13:11:00Z">
        <w:r w:rsidRPr="00025F13" w:rsidDel="009E0620">
          <w:rPr>
            <w:rStyle w:val="Collegamentoipertestuale"/>
            <w:noProof/>
          </w:rPr>
          <w:delText>Z2</w:delText>
        </w:r>
      </w:del>
      <w:ins w:id="406" w:author="Elena Vio" w:date="2016-07-19T13:11:00Z">
        <w:r w:rsidR="009E0620">
          <w:rPr>
            <w:rStyle w:val="Collegamentoipertestuale"/>
            <w:noProof/>
          </w:rPr>
          <w:t>36</w:t>
        </w:r>
      </w:ins>
      <w:r w:rsidRPr="00025F13">
        <w:rPr>
          <w:rStyle w:val="Collegamentoipertestuale"/>
          <w:noProof/>
        </w:rPr>
        <w:t>.4.1.1 Trigger Events</w:t>
      </w:r>
      <w:r>
        <w:rPr>
          <w:noProof/>
          <w:webHidden/>
        </w:rPr>
        <w:tab/>
      </w:r>
      <w:r>
        <w:rPr>
          <w:noProof/>
          <w:webHidden/>
        </w:rPr>
        <w:fldChar w:fldCharType="begin"/>
      </w:r>
      <w:r>
        <w:rPr>
          <w:noProof/>
          <w:webHidden/>
        </w:rPr>
        <w:instrText xml:space="preserve"> PAGEREF _Toc450674086 \h </w:instrText>
      </w:r>
      <w:r>
        <w:rPr>
          <w:noProof/>
          <w:webHidden/>
        </w:rPr>
      </w:r>
      <w:r>
        <w:rPr>
          <w:noProof/>
          <w:webHidden/>
        </w:rPr>
        <w:fldChar w:fldCharType="separate"/>
      </w:r>
      <w:r>
        <w:rPr>
          <w:noProof/>
          <w:webHidden/>
        </w:rPr>
        <w:t>103</w:t>
      </w:r>
      <w:r>
        <w:rPr>
          <w:noProof/>
          <w:webHidden/>
        </w:rPr>
        <w:fldChar w:fldCharType="end"/>
      </w:r>
      <w:r w:rsidRPr="00025F13">
        <w:rPr>
          <w:rStyle w:val="Collegamentoipertestuale"/>
          <w:noProof/>
        </w:rPr>
        <w:fldChar w:fldCharType="end"/>
      </w:r>
    </w:p>
    <w:p w14:paraId="6CB78032" w14:textId="014CCEE9"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07" w:author="Elena Vio" w:date="2016-07-19T13:11:00Z">
        <w:r w:rsidRPr="00025F13" w:rsidDel="009E0620">
          <w:rPr>
            <w:rStyle w:val="Collegamentoipertestuale"/>
            <w:noProof/>
          </w:rPr>
          <w:delText>Z2</w:delText>
        </w:r>
      </w:del>
      <w:ins w:id="408" w:author="Elena Vio" w:date="2016-07-19T13:11:00Z">
        <w:r w:rsidR="009E0620">
          <w:rPr>
            <w:rStyle w:val="Collegamentoipertestuale"/>
            <w:noProof/>
          </w:rPr>
          <w:t>36</w:t>
        </w:r>
      </w:ins>
      <w:r w:rsidRPr="00025F13">
        <w:rPr>
          <w:rStyle w:val="Collegamentoipertestuale"/>
          <w:noProof/>
        </w:rPr>
        <w:t>.4.1.2 Message Semantics</w:t>
      </w:r>
      <w:r>
        <w:rPr>
          <w:noProof/>
          <w:webHidden/>
        </w:rPr>
        <w:tab/>
      </w:r>
      <w:r>
        <w:rPr>
          <w:noProof/>
          <w:webHidden/>
        </w:rPr>
        <w:fldChar w:fldCharType="begin"/>
      </w:r>
      <w:r>
        <w:rPr>
          <w:noProof/>
          <w:webHidden/>
        </w:rPr>
        <w:instrText xml:space="preserve"> PAGEREF _Toc450674087 \h </w:instrText>
      </w:r>
      <w:r>
        <w:rPr>
          <w:noProof/>
          <w:webHidden/>
        </w:rPr>
      </w:r>
      <w:r>
        <w:rPr>
          <w:noProof/>
          <w:webHidden/>
        </w:rPr>
        <w:fldChar w:fldCharType="separate"/>
      </w:r>
      <w:r>
        <w:rPr>
          <w:noProof/>
          <w:webHidden/>
        </w:rPr>
        <w:t>104</w:t>
      </w:r>
      <w:r>
        <w:rPr>
          <w:noProof/>
          <w:webHidden/>
        </w:rPr>
        <w:fldChar w:fldCharType="end"/>
      </w:r>
      <w:r w:rsidRPr="00025F13">
        <w:rPr>
          <w:rStyle w:val="Collegamentoipertestuale"/>
          <w:noProof/>
        </w:rPr>
        <w:fldChar w:fldCharType="end"/>
      </w:r>
    </w:p>
    <w:p w14:paraId="56BDEC15" w14:textId="7AAA8114"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"_Toc450674088"</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09" w:author="Elena Vio" w:date="2016-07-19T13:11:00Z">
        <w:r w:rsidRPr="00025F13" w:rsidDel="009E0620">
          <w:rPr>
            <w:rStyle w:val="Collegamentoipertestuale"/>
            <w:noProof/>
          </w:rPr>
          <w:delText>Z2</w:delText>
        </w:r>
      </w:del>
      <w:ins w:id="410" w:author="Elena Vio" w:date="2016-07-19T13:11:00Z">
        <w:r w:rsidR="009E0620">
          <w:rPr>
            <w:rStyle w:val="Collegamentoipertestuale"/>
            <w:noProof/>
          </w:rPr>
          <w:t>36</w:t>
        </w:r>
      </w:ins>
      <w:r w:rsidRPr="00025F13">
        <w:rPr>
          <w:rStyle w:val="Collegamentoipertestuale"/>
          <w:noProof/>
        </w:rPr>
        <w:t>.4.1.2.1 Heart Team Workflow Document Content Requirements</w:t>
      </w:r>
      <w:r>
        <w:rPr>
          <w:noProof/>
          <w:webHidden/>
        </w:rPr>
        <w:tab/>
      </w:r>
      <w:r>
        <w:rPr>
          <w:noProof/>
          <w:webHidden/>
        </w:rPr>
        <w:fldChar w:fldCharType="begin"/>
      </w:r>
      <w:r>
        <w:rPr>
          <w:noProof/>
          <w:webHidden/>
        </w:rPr>
        <w:instrText xml:space="preserve"> PAGEREF _Toc450674088 \h </w:instrText>
      </w:r>
      <w:r>
        <w:rPr>
          <w:noProof/>
          <w:webHidden/>
        </w:rPr>
      </w:r>
      <w:r>
        <w:rPr>
          <w:noProof/>
          <w:webHidden/>
        </w:rPr>
        <w:fldChar w:fldCharType="separate"/>
      </w:r>
      <w:r>
        <w:rPr>
          <w:noProof/>
          <w:webHidden/>
        </w:rPr>
        <w:t>104</w:t>
      </w:r>
      <w:r>
        <w:rPr>
          <w:noProof/>
          <w:webHidden/>
        </w:rPr>
        <w:fldChar w:fldCharType="end"/>
      </w:r>
      <w:r w:rsidRPr="00025F13">
        <w:rPr>
          <w:rStyle w:val="Collegamentoipertestuale"/>
          <w:noProof/>
        </w:rPr>
        <w:fldChar w:fldCharType="end"/>
      </w:r>
    </w:p>
    <w:p w14:paraId="4F16CD73" w14:textId="7A26E48F" w:rsidR="003E1469" w:rsidRDefault="003E1469">
      <w:pPr>
        <w:pStyle w:val="Sommario7"/>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"_Toc450674089"</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1" w:author="Elena Vio" w:date="2016-07-19T13:11:00Z">
        <w:r w:rsidRPr="00025F13" w:rsidDel="009E0620">
          <w:rPr>
            <w:rStyle w:val="Collegamentoipertestuale"/>
            <w:noProof/>
          </w:rPr>
          <w:delText>Z2</w:delText>
        </w:r>
      </w:del>
      <w:ins w:id="412" w:author="Elena Vio" w:date="2016-07-19T13:11:00Z">
        <w:r w:rsidR="009E0620">
          <w:rPr>
            <w:rStyle w:val="Collegamentoipertestuale"/>
            <w:noProof/>
          </w:rPr>
          <w:t>36</w:t>
        </w:r>
      </w:ins>
      <w:r w:rsidRPr="00025F13">
        <w:rPr>
          <w:rStyle w:val="Collegamentoipertestuale"/>
          <w:noProof/>
        </w:rPr>
        <w:t>.4.1.2.1.1 Workflow Document Elements</w:t>
      </w:r>
      <w:r>
        <w:rPr>
          <w:noProof/>
          <w:webHidden/>
        </w:rPr>
        <w:tab/>
      </w:r>
      <w:r>
        <w:rPr>
          <w:noProof/>
          <w:webHidden/>
        </w:rPr>
        <w:fldChar w:fldCharType="begin"/>
      </w:r>
      <w:r>
        <w:rPr>
          <w:noProof/>
          <w:webHidden/>
        </w:rPr>
        <w:instrText xml:space="preserve"> PAGEREF _Toc450674089 \h </w:instrText>
      </w:r>
      <w:r>
        <w:rPr>
          <w:noProof/>
          <w:webHidden/>
        </w:rPr>
      </w:r>
      <w:r>
        <w:rPr>
          <w:noProof/>
          <w:webHidden/>
        </w:rPr>
        <w:fldChar w:fldCharType="separate"/>
      </w:r>
      <w:r>
        <w:rPr>
          <w:noProof/>
          <w:webHidden/>
        </w:rPr>
        <w:t>104</w:t>
      </w:r>
      <w:r>
        <w:rPr>
          <w:noProof/>
          <w:webHidden/>
        </w:rPr>
        <w:fldChar w:fldCharType="end"/>
      </w:r>
      <w:r w:rsidRPr="00025F13">
        <w:rPr>
          <w:rStyle w:val="Collegamentoipertestuale"/>
          <w:noProof/>
        </w:rPr>
        <w:fldChar w:fldCharType="end"/>
      </w:r>
    </w:p>
    <w:p w14:paraId="38D49D3A" w14:textId="411B36EA" w:rsidR="003E1469" w:rsidRDefault="003E1469">
      <w:pPr>
        <w:pStyle w:val="Sommario6"/>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"_Toc450674090"</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3" w:author="Elena Vio" w:date="2016-07-19T13:11:00Z">
        <w:r w:rsidRPr="00025F13" w:rsidDel="009E0620">
          <w:rPr>
            <w:rStyle w:val="Collegamentoipertestuale"/>
            <w:noProof/>
          </w:rPr>
          <w:delText>Z2</w:delText>
        </w:r>
      </w:del>
      <w:ins w:id="414" w:author="Elena Vio" w:date="2016-07-19T13:11:00Z">
        <w:r w:rsidR="009E0620">
          <w:rPr>
            <w:rStyle w:val="Collegamentoipertestuale"/>
            <w:noProof/>
          </w:rPr>
          <w:t>36</w:t>
        </w:r>
      </w:ins>
      <w:r w:rsidRPr="00025F13">
        <w:rPr>
          <w:rStyle w:val="Collegamentoipertestuale"/>
          <w:noProof/>
        </w:rPr>
        <w:t>.4.1.2.2 Document Sharing Metadata requirements</w:t>
      </w:r>
      <w:r>
        <w:rPr>
          <w:noProof/>
          <w:webHidden/>
        </w:rPr>
        <w:tab/>
      </w:r>
      <w:r>
        <w:rPr>
          <w:noProof/>
          <w:webHidden/>
        </w:rPr>
        <w:fldChar w:fldCharType="begin"/>
      </w:r>
      <w:r>
        <w:rPr>
          <w:noProof/>
          <w:webHidden/>
        </w:rPr>
        <w:instrText xml:space="preserve"> PAGEREF _Toc450674090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4FA09BDA" w14:textId="4C167750"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"_Toc450674091"</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5" w:author="Elena Vio" w:date="2016-07-19T13:11:00Z">
        <w:r w:rsidRPr="00025F13" w:rsidDel="009E0620">
          <w:rPr>
            <w:rStyle w:val="Collegamentoipertestuale"/>
            <w:noProof/>
          </w:rPr>
          <w:delText>Z2</w:delText>
        </w:r>
      </w:del>
      <w:ins w:id="416" w:author="Elena Vio" w:date="2016-07-19T13:11:00Z">
        <w:r w:rsidR="009E0620">
          <w:rPr>
            <w:rStyle w:val="Collegamentoipertestuale"/>
            <w:noProof/>
          </w:rPr>
          <w:t>36</w:t>
        </w:r>
      </w:ins>
      <w:r w:rsidRPr="00025F13">
        <w:rPr>
          <w:rStyle w:val="Collegamentoipertestuale"/>
          <w:noProof/>
        </w:rPr>
        <w:t>.4.1.3 Expected Actions</w:t>
      </w:r>
      <w:r>
        <w:rPr>
          <w:noProof/>
          <w:webHidden/>
        </w:rPr>
        <w:tab/>
      </w:r>
      <w:r>
        <w:rPr>
          <w:noProof/>
          <w:webHidden/>
        </w:rPr>
        <w:fldChar w:fldCharType="begin"/>
      </w:r>
      <w:r>
        <w:rPr>
          <w:noProof/>
          <w:webHidden/>
        </w:rPr>
        <w:instrText xml:space="preserve"> PAGEREF _Toc450674091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5F87D59B" w14:textId="14EC1CC5"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"_Toc450674092"</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7" w:author="Elena Vio" w:date="2016-07-19T13:11:00Z">
        <w:r w:rsidRPr="00025F13" w:rsidDel="009E0620">
          <w:rPr>
            <w:rStyle w:val="Collegamentoipertestuale"/>
            <w:noProof/>
          </w:rPr>
          <w:delText>Z2</w:delText>
        </w:r>
      </w:del>
      <w:ins w:id="418" w:author="Elena Vio" w:date="2016-07-19T13:11:00Z">
        <w:r w:rsidR="009E0620">
          <w:rPr>
            <w:rStyle w:val="Collegamentoipertestuale"/>
            <w:noProof/>
          </w:rPr>
          <w:t>36</w:t>
        </w:r>
      </w:ins>
      <w:r w:rsidRPr="00025F13">
        <w:rPr>
          <w:rStyle w:val="Collegamentoipertestuale"/>
          <w:noProof/>
        </w:rPr>
        <w:t>.4.2 Provide and Register Document set-b Response</w:t>
      </w:r>
      <w:r>
        <w:rPr>
          <w:noProof/>
          <w:webHidden/>
        </w:rPr>
        <w:tab/>
      </w:r>
      <w:r>
        <w:rPr>
          <w:noProof/>
          <w:webHidden/>
        </w:rPr>
        <w:fldChar w:fldCharType="begin"/>
      </w:r>
      <w:r>
        <w:rPr>
          <w:noProof/>
          <w:webHidden/>
        </w:rPr>
        <w:instrText xml:space="preserve"> PAGEREF _Toc450674092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791A8C39" w14:textId="411869D6"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"_Toc450674093"</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19" w:author="Elena Vio" w:date="2016-07-19T13:11:00Z">
        <w:r w:rsidRPr="00025F13" w:rsidDel="009E0620">
          <w:rPr>
            <w:rStyle w:val="Collegamentoipertestuale"/>
            <w:noProof/>
          </w:rPr>
          <w:delText>Z2</w:delText>
        </w:r>
      </w:del>
      <w:ins w:id="420" w:author="Elena Vio" w:date="2016-07-19T13:11:00Z">
        <w:r w:rsidR="009E0620">
          <w:rPr>
            <w:rStyle w:val="Collegamentoipertestuale"/>
            <w:noProof/>
          </w:rPr>
          <w:t>36</w:t>
        </w:r>
      </w:ins>
      <w:r w:rsidRPr="00025F13">
        <w:rPr>
          <w:rStyle w:val="Collegamentoipertestuale"/>
          <w:noProof/>
        </w:rPr>
        <w:t>.4.2.1 Trigger Events</w:t>
      </w:r>
      <w:r>
        <w:rPr>
          <w:noProof/>
          <w:webHidden/>
        </w:rPr>
        <w:tab/>
      </w:r>
      <w:r>
        <w:rPr>
          <w:noProof/>
          <w:webHidden/>
        </w:rPr>
        <w:fldChar w:fldCharType="begin"/>
      </w:r>
      <w:r>
        <w:rPr>
          <w:noProof/>
          <w:webHidden/>
        </w:rPr>
        <w:instrText xml:space="preserve"> PAGEREF _Toc450674093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0A825CA6" w14:textId="60A1206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"_Toc450674094"</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21" w:author="Elena Vio" w:date="2016-07-19T13:11:00Z">
        <w:r w:rsidRPr="00025F13" w:rsidDel="009E0620">
          <w:rPr>
            <w:rStyle w:val="Collegamentoipertestuale"/>
            <w:noProof/>
          </w:rPr>
          <w:delText>Z2</w:delText>
        </w:r>
      </w:del>
      <w:ins w:id="422" w:author="Elena Vio" w:date="2016-07-19T13:11:00Z">
        <w:r w:rsidR="009E0620">
          <w:rPr>
            <w:rStyle w:val="Collegamentoipertestuale"/>
            <w:noProof/>
          </w:rPr>
          <w:t>36</w:t>
        </w:r>
      </w:ins>
      <w:r w:rsidRPr="00025F13">
        <w:rPr>
          <w:rStyle w:val="Collegamentoipertestuale"/>
          <w:noProof/>
        </w:rPr>
        <w:t>.4.2.2 Message Semantics</w:t>
      </w:r>
      <w:r>
        <w:rPr>
          <w:noProof/>
          <w:webHidden/>
        </w:rPr>
        <w:tab/>
      </w:r>
      <w:r>
        <w:rPr>
          <w:noProof/>
          <w:webHidden/>
        </w:rPr>
        <w:fldChar w:fldCharType="begin"/>
      </w:r>
      <w:r>
        <w:rPr>
          <w:noProof/>
          <w:webHidden/>
        </w:rPr>
        <w:instrText xml:space="preserve"> PAGEREF _Toc450674094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4628FC2F" w14:textId="20647A84" w:rsidR="003E1469" w:rsidRDefault="003E1469">
      <w:pPr>
        <w:pStyle w:val="Sommario5"/>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"_Toc450674095"</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23" w:author="Elena Vio" w:date="2016-07-19T13:11:00Z">
        <w:r w:rsidRPr="00025F13" w:rsidDel="009E0620">
          <w:rPr>
            <w:rStyle w:val="Collegamentoipertestuale"/>
            <w:noProof/>
          </w:rPr>
          <w:delText>Z2</w:delText>
        </w:r>
      </w:del>
      <w:ins w:id="424" w:author="Elena Vio" w:date="2016-07-19T13:11:00Z">
        <w:r w:rsidR="009E0620">
          <w:rPr>
            <w:rStyle w:val="Collegamentoipertestuale"/>
            <w:noProof/>
          </w:rPr>
          <w:t>36</w:t>
        </w:r>
      </w:ins>
      <w:r w:rsidRPr="00025F13">
        <w:rPr>
          <w:rStyle w:val="Collegamentoipertestuale"/>
          <w:noProof/>
        </w:rPr>
        <w:t>.4.2.3 Expected Actions</w:t>
      </w:r>
      <w:r>
        <w:rPr>
          <w:noProof/>
          <w:webHidden/>
        </w:rPr>
        <w:tab/>
      </w:r>
      <w:r>
        <w:rPr>
          <w:noProof/>
          <w:webHidden/>
        </w:rPr>
        <w:fldChar w:fldCharType="begin"/>
      </w:r>
      <w:r>
        <w:rPr>
          <w:noProof/>
          <w:webHidden/>
        </w:rPr>
        <w:instrText xml:space="preserve"> PAGEREF _Toc450674095 \h </w:instrText>
      </w:r>
      <w:r>
        <w:rPr>
          <w:noProof/>
          <w:webHidden/>
        </w:rPr>
      </w:r>
      <w:r>
        <w:rPr>
          <w:noProof/>
          <w:webHidden/>
        </w:rPr>
        <w:fldChar w:fldCharType="separate"/>
      </w:r>
      <w:r>
        <w:rPr>
          <w:noProof/>
          <w:webHidden/>
        </w:rPr>
        <w:t>105</w:t>
      </w:r>
      <w:r>
        <w:rPr>
          <w:noProof/>
          <w:webHidden/>
        </w:rPr>
        <w:fldChar w:fldCharType="end"/>
      </w:r>
      <w:r w:rsidRPr="00025F13">
        <w:rPr>
          <w:rStyle w:val="Collegamentoipertestuale"/>
          <w:noProof/>
        </w:rPr>
        <w:fldChar w:fldCharType="end"/>
      </w:r>
    </w:p>
    <w:p w14:paraId="2D5F738A" w14:textId="49BCD9CB" w:rsidR="003E1469" w:rsidRDefault="003E1469">
      <w:pPr>
        <w:pStyle w:val="Sommario3"/>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"_Toc450674096"</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25" w:author="Elena Vio" w:date="2016-07-19T13:11:00Z">
        <w:r w:rsidRPr="00025F13" w:rsidDel="009E0620">
          <w:rPr>
            <w:rStyle w:val="Collegamentoipertestuale"/>
            <w:noProof/>
          </w:rPr>
          <w:delText>Z2</w:delText>
        </w:r>
      </w:del>
      <w:ins w:id="426" w:author="Elena Vio" w:date="2016-07-19T13:11:00Z">
        <w:r w:rsidR="009E0620">
          <w:rPr>
            <w:rStyle w:val="Collegamentoipertestuale"/>
            <w:noProof/>
          </w:rPr>
          <w:t>36</w:t>
        </w:r>
      </w:ins>
      <w:r w:rsidRPr="00025F13">
        <w:rPr>
          <w:rStyle w:val="Collegamentoipertestuale"/>
          <w:noProof/>
        </w:rPr>
        <w:t>.5 Security Considerations</w:t>
      </w:r>
      <w:r>
        <w:rPr>
          <w:noProof/>
          <w:webHidden/>
        </w:rPr>
        <w:tab/>
      </w:r>
      <w:r>
        <w:rPr>
          <w:noProof/>
          <w:webHidden/>
        </w:rPr>
        <w:fldChar w:fldCharType="begin"/>
      </w:r>
      <w:r>
        <w:rPr>
          <w:noProof/>
          <w:webHidden/>
        </w:rPr>
        <w:instrText xml:space="preserve"> PAGEREF _Toc450674096 \h </w:instrText>
      </w:r>
      <w:r>
        <w:rPr>
          <w:noProof/>
          <w:webHidden/>
        </w:rPr>
      </w:r>
      <w:r>
        <w:rPr>
          <w:noProof/>
          <w:webHidden/>
        </w:rPr>
        <w:fldChar w:fldCharType="separate"/>
      </w:r>
      <w:r>
        <w:rPr>
          <w:noProof/>
          <w:webHidden/>
        </w:rPr>
        <w:t>106</w:t>
      </w:r>
      <w:r>
        <w:rPr>
          <w:noProof/>
          <w:webHidden/>
        </w:rPr>
        <w:fldChar w:fldCharType="end"/>
      </w:r>
      <w:r w:rsidRPr="00025F13">
        <w:rPr>
          <w:rStyle w:val="Collegamentoipertestuale"/>
          <w:noProof/>
        </w:rPr>
        <w:fldChar w:fldCharType="end"/>
      </w:r>
    </w:p>
    <w:p w14:paraId="41E02E27" w14:textId="6CFC114B" w:rsidR="003E1469" w:rsidRDefault="003E1469">
      <w:pPr>
        <w:pStyle w:val="Sommario4"/>
        <w:rPr>
          <w:rFonts w:asciiTheme="minorHAnsi" w:eastAsiaTheme="minorEastAsia" w:hAnsiTheme="minorHAnsi" w:cstheme="minorBidi"/>
          <w:noProof/>
          <w:sz w:val="22"/>
          <w:szCs w:val="22"/>
        </w:rPr>
      </w:pPr>
      <w:r w:rsidRPr="00025F13">
        <w:rPr>
          <w:rStyle w:val="Collegamentoipertestuale"/>
          <w:noProof/>
        </w:rPr>
        <w:fldChar w:fldCharType="begin"/>
      </w:r>
      <w:r w:rsidRPr="00025F13">
        <w:rPr>
          <w:rStyle w:val="Collegamentoipertestuale"/>
          <w:noProof/>
        </w:rPr>
        <w:instrText xml:space="preserve"> </w:instrText>
      </w:r>
      <w:r>
        <w:rPr>
          <w:noProof/>
        </w:rPr>
        <w:instrText>HYPERLINK \l "_Toc450674097"</w:instrText>
      </w:r>
      <w:r w:rsidRPr="00025F13">
        <w:rPr>
          <w:rStyle w:val="Collegamentoipertestuale"/>
          <w:noProof/>
        </w:rPr>
        <w:instrText xml:space="preserve"> </w:instrText>
      </w:r>
      <w:r w:rsidRPr="00025F13">
        <w:rPr>
          <w:rStyle w:val="Collegamentoipertestuale"/>
          <w:noProof/>
        </w:rPr>
        <w:fldChar w:fldCharType="separate"/>
      </w:r>
      <w:r w:rsidRPr="00025F13">
        <w:rPr>
          <w:rStyle w:val="Collegamentoipertestuale"/>
          <w:noProof/>
        </w:rPr>
        <w:t>3.</w:t>
      </w:r>
      <w:del w:id="427" w:author="Elena Vio" w:date="2016-07-19T13:11:00Z">
        <w:r w:rsidRPr="00025F13" w:rsidDel="009E0620">
          <w:rPr>
            <w:rStyle w:val="Collegamentoipertestuale"/>
            <w:noProof/>
          </w:rPr>
          <w:delText>Z2</w:delText>
        </w:r>
      </w:del>
      <w:ins w:id="428" w:author="Elena Vio" w:date="2016-07-19T13:11:00Z">
        <w:r w:rsidR="009E0620">
          <w:rPr>
            <w:rStyle w:val="Collegamentoipertestuale"/>
            <w:noProof/>
          </w:rPr>
          <w:t>36</w:t>
        </w:r>
      </w:ins>
      <w:r w:rsidRPr="00025F13">
        <w:rPr>
          <w:rStyle w:val="Collegamentoipertestuale"/>
          <w:noProof/>
        </w:rPr>
        <w:t>.5.1 Security Audit Considerations</w:t>
      </w:r>
      <w:r>
        <w:rPr>
          <w:noProof/>
          <w:webHidden/>
        </w:rPr>
        <w:tab/>
      </w:r>
      <w:r>
        <w:rPr>
          <w:noProof/>
          <w:webHidden/>
        </w:rPr>
        <w:fldChar w:fldCharType="begin"/>
      </w:r>
      <w:r>
        <w:rPr>
          <w:noProof/>
          <w:webHidden/>
        </w:rPr>
        <w:instrText xml:space="preserve"> PAGEREF _Toc450674097 \h </w:instrText>
      </w:r>
      <w:r>
        <w:rPr>
          <w:noProof/>
          <w:webHidden/>
        </w:rPr>
      </w:r>
      <w:r>
        <w:rPr>
          <w:noProof/>
          <w:webHidden/>
        </w:rPr>
        <w:fldChar w:fldCharType="separate"/>
      </w:r>
      <w:r>
        <w:rPr>
          <w:noProof/>
          <w:webHidden/>
        </w:rPr>
        <w:t>106</w:t>
      </w:r>
      <w:r>
        <w:rPr>
          <w:noProof/>
          <w:webHidden/>
        </w:rPr>
        <w:fldChar w:fldCharType="end"/>
      </w:r>
      <w:r w:rsidRPr="00025F13">
        <w:rPr>
          <w:rStyle w:val="Collegamentoipertestuale"/>
          <w:noProof/>
        </w:rPr>
        <w:fldChar w:fldCharType="end"/>
      </w:r>
    </w:p>
    <w:p w14:paraId="505770C6" w14:textId="44F2AD41" w:rsidR="003E1469" w:rsidRDefault="003E1469">
      <w:pPr>
        <w:pStyle w:val="Sommario1"/>
        <w:rPr>
          <w:rFonts w:asciiTheme="minorHAnsi" w:eastAsiaTheme="minorEastAsia" w:hAnsiTheme="minorHAnsi" w:cstheme="minorBidi"/>
          <w:noProof/>
          <w:sz w:val="22"/>
          <w:szCs w:val="22"/>
        </w:rPr>
      </w:pPr>
      <w:hyperlink w:anchor="_Toc450674098" w:history="1">
        <w:r w:rsidRPr="00025F13">
          <w:rPr>
            <w:rStyle w:val="Collegamentoipertestuale"/>
            <w:noProof/>
          </w:rPr>
          <w:t>Appendices</w:t>
        </w:r>
        <w:r>
          <w:rPr>
            <w:noProof/>
            <w:webHidden/>
          </w:rPr>
          <w:tab/>
        </w:r>
        <w:r>
          <w:rPr>
            <w:noProof/>
            <w:webHidden/>
          </w:rPr>
          <w:fldChar w:fldCharType="begin"/>
        </w:r>
        <w:r>
          <w:rPr>
            <w:noProof/>
            <w:webHidden/>
          </w:rPr>
          <w:instrText xml:space="preserve"> PAGEREF _Toc450674098 \h </w:instrText>
        </w:r>
        <w:r>
          <w:rPr>
            <w:noProof/>
            <w:webHidden/>
          </w:rPr>
        </w:r>
        <w:r>
          <w:rPr>
            <w:noProof/>
            <w:webHidden/>
          </w:rPr>
          <w:fldChar w:fldCharType="separate"/>
        </w:r>
        <w:r>
          <w:rPr>
            <w:noProof/>
            <w:webHidden/>
          </w:rPr>
          <w:t>107</w:t>
        </w:r>
        <w:r>
          <w:rPr>
            <w:noProof/>
            <w:webHidden/>
          </w:rPr>
          <w:fldChar w:fldCharType="end"/>
        </w:r>
      </w:hyperlink>
    </w:p>
    <w:p w14:paraId="458E3744" w14:textId="6BC6E513" w:rsidR="003E1469" w:rsidRDefault="003E1469">
      <w:pPr>
        <w:pStyle w:val="Sommario1"/>
        <w:rPr>
          <w:rFonts w:asciiTheme="minorHAnsi" w:eastAsiaTheme="minorEastAsia" w:hAnsiTheme="minorHAnsi" w:cstheme="minorBidi"/>
          <w:noProof/>
          <w:sz w:val="22"/>
          <w:szCs w:val="22"/>
        </w:rPr>
      </w:pPr>
      <w:hyperlink w:anchor="_Toc450674099" w:history="1">
        <w:r w:rsidRPr="00025F13">
          <w:rPr>
            <w:rStyle w:val="Collegamentoipertestuale"/>
            <w:noProof/>
          </w:rPr>
          <w:t>Volume 2 Namespace Additions</w:t>
        </w:r>
        <w:r>
          <w:rPr>
            <w:noProof/>
            <w:webHidden/>
          </w:rPr>
          <w:tab/>
        </w:r>
        <w:r>
          <w:rPr>
            <w:noProof/>
            <w:webHidden/>
          </w:rPr>
          <w:fldChar w:fldCharType="begin"/>
        </w:r>
        <w:r>
          <w:rPr>
            <w:noProof/>
            <w:webHidden/>
          </w:rPr>
          <w:instrText xml:space="preserve"> PAGEREF _Toc450674099 \h </w:instrText>
        </w:r>
        <w:r>
          <w:rPr>
            <w:noProof/>
            <w:webHidden/>
          </w:rPr>
        </w:r>
        <w:r>
          <w:rPr>
            <w:noProof/>
            <w:webHidden/>
          </w:rPr>
          <w:fldChar w:fldCharType="separate"/>
        </w:r>
        <w:r>
          <w:rPr>
            <w:noProof/>
            <w:webHidden/>
          </w:rPr>
          <w:t>107</w:t>
        </w:r>
        <w:r>
          <w:rPr>
            <w:noProof/>
            <w:webHidden/>
          </w:rPr>
          <w:fldChar w:fldCharType="end"/>
        </w:r>
      </w:hyperlink>
    </w:p>
    <w:p w14:paraId="23F6ED67" w14:textId="189FBB10" w:rsidR="00E07906" w:rsidRPr="004B2F11" w:rsidRDefault="00CF508D" w:rsidP="004B2F11">
      <w:pPr>
        <w:pStyle w:val="Corpodeltesto"/>
      </w:pPr>
      <w:r w:rsidRPr="000B6820">
        <w:fldChar w:fldCharType="end"/>
      </w:r>
      <w:bookmarkStart w:id="429" w:name="_Toc201058865"/>
      <w:bookmarkStart w:id="430" w:name="_Toc201058970"/>
      <w:bookmarkStart w:id="431" w:name="_Toc504625752"/>
      <w:bookmarkStart w:id="432" w:name="_Toc530206505"/>
      <w:bookmarkStart w:id="433" w:name="_Toc1388425"/>
      <w:bookmarkStart w:id="434" w:name="_Toc1388579"/>
      <w:bookmarkStart w:id="435" w:name="_Toc1456606"/>
      <w:bookmarkStart w:id="436" w:name="_Toc37034630"/>
      <w:bookmarkStart w:id="437" w:name="_Toc38846108"/>
      <w:bookmarkEnd w:id="429"/>
      <w:bookmarkEnd w:id="430"/>
      <w:r w:rsidR="00E07906" w:rsidRPr="000B6820">
        <w:br w:type="page"/>
      </w:r>
    </w:p>
    <w:p w14:paraId="3A655AC2" w14:textId="06AFDE7C" w:rsidR="00CF283F" w:rsidRPr="000B6820" w:rsidRDefault="00CF283F" w:rsidP="008616CB">
      <w:pPr>
        <w:pStyle w:val="Titolo1"/>
        <w:pageBreakBefore w:val="0"/>
        <w:numPr>
          <w:ilvl w:val="0"/>
          <w:numId w:val="0"/>
        </w:numPr>
        <w:rPr>
          <w:noProof w:val="0"/>
        </w:rPr>
      </w:pPr>
      <w:bookmarkStart w:id="438" w:name="_Toc450673854"/>
      <w:r w:rsidRPr="000B6820">
        <w:rPr>
          <w:noProof w:val="0"/>
        </w:rPr>
        <w:lastRenderedPageBreak/>
        <w:t>Introduction</w:t>
      </w:r>
      <w:bookmarkEnd w:id="431"/>
      <w:bookmarkEnd w:id="432"/>
      <w:bookmarkEnd w:id="433"/>
      <w:bookmarkEnd w:id="434"/>
      <w:bookmarkEnd w:id="435"/>
      <w:bookmarkEnd w:id="436"/>
      <w:bookmarkEnd w:id="437"/>
      <w:r w:rsidR="00167DB7" w:rsidRPr="000B6820">
        <w:rPr>
          <w:noProof w:val="0"/>
        </w:rPr>
        <w:t xml:space="preserve"> to this Supplement</w:t>
      </w:r>
      <w:bookmarkEnd w:id="438"/>
    </w:p>
    <w:p w14:paraId="57224BDF" w14:textId="42D80EF5" w:rsidR="0014109A" w:rsidRPr="004B2F11" w:rsidRDefault="005B55E4" w:rsidP="004B2F11">
      <w:pPr>
        <w:pStyle w:val="Corpodeltesto"/>
      </w:pPr>
      <w:r w:rsidRPr="004B2F11">
        <w:t>Cross Enterprise Cardiovascular Heart Team Workflow Definition Profile (XCHT-WD)</w:t>
      </w:r>
      <w:r w:rsidR="00947C71" w:rsidRPr="004B2F11">
        <w:t xml:space="preserve"> is a profile</w:t>
      </w:r>
      <w:r w:rsidRPr="004B2F11">
        <w:t xml:space="preserve"> built upon the ITI Cross Enterprise Document Workflow (XDW) Profile</w:t>
      </w:r>
      <w:r w:rsidR="00947C71" w:rsidRPr="004B2F11">
        <w:t xml:space="preserve">. </w:t>
      </w:r>
      <w:r w:rsidR="00786D5D" w:rsidRPr="004B2F11">
        <w:t xml:space="preserve">It establishes a common set of rules related to process (workflow) focused on the collaboration of the members of a dynamic network of cardiovascular professionals that belong to different </w:t>
      </w:r>
      <w:r w:rsidR="00F910A7" w:rsidRPr="004B2F11">
        <w:t>structures</w:t>
      </w:r>
      <w:r w:rsidR="00786D5D" w:rsidRPr="004B2F11">
        <w:t xml:space="preserve">, called Heart Team (HT). The aim of HT is to facilitate appropriate </w:t>
      </w:r>
      <w:proofErr w:type="gramStart"/>
      <w:r w:rsidR="00786D5D" w:rsidRPr="004B2F11">
        <w:t>decision making</w:t>
      </w:r>
      <w:proofErr w:type="gramEnd"/>
      <w:r w:rsidR="00786D5D" w:rsidRPr="004B2F11">
        <w:t xml:space="preserve"> on the treatment or intervention of patients and to better manage the knowledge exchange. </w:t>
      </w:r>
    </w:p>
    <w:p w14:paraId="0408C21C" w14:textId="10CAA172" w:rsidR="005B55E4" w:rsidRPr="004B2F11" w:rsidRDefault="005B55E4" w:rsidP="004B2F11">
      <w:pPr>
        <w:pStyle w:val="Corpodeltesto"/>
      </w:pPr>
      <w:r w:rsidRPr="004B2F11">
        <w:t>The definition of a workflow with fixed rules and task is needed in a</w:t>
      </w:r>
      <w:r w:rsidR="0014109A" w:rsidRPr="004B2F11">
        <w:t xml:space="preserve"> cross enterprise</w:t>
      </w:r>
      <w:r w:rsidRPr="004B2F11">
        <w:t xml:space="preserve"> scenario in which many actors are involved in the same process. The workflow is applicable to many different sharing infrastructures</w:t>
      </w:r>
      <w:r w:rsidR="003031FA" w:rsidRPr="004B2F11">
        <w:t xml:space="preserve">. </w:t>
      </w:r>
      <w:r w:rsidR="0014109A" w:rsidRPr="004B2F11">
        <w:t>H</w:t>
      </w:r>
      <w:r w:rsidR="003031FA" w:rsidRPr="004B2F11">
        <w:t>owever,</w:t>
      </w:r>
      <w:r w:rsidR="0014109A" w:rsidRPr="004B2F11">
        <w:t xml:space="preserve"> </w:t>
      </w:r>
      <w:r w:rsidRPr="004B2F11">
        <w:t xml:space="preserve">this document presents specific </w:t>
      </w:r>
      <w:proofErr w:type="spellStart"/>
      <w:r w:rsidRPr="004B2F11">
        <w:t>XDS.b</w:t>
      </w:r>
      <w:proofErr w:type="spellEnd"/>
      <w:r w:rsidRPr="004B2F11">
        <w:t xml:space="preserve"> based use-cases.</w:t>
      </w:r>
      <w:r w:rsidR="0014109A" w:rsidRPr="004B2F11">
        <w:t xml:space="preserve"> </w:t>
      </w:r>
    </w:p>
    <w:p w14:paraId="39C613A6" w14:textId="34D807AC" w:rsidR="00CD3ECD" w:rsidRPr="000B6820" w:rsidRDefault="00CD3ECD">
      <w:pPr>
        <w:pStyle w:val="Corpodeltesto"/>
      </w:pPr>
      <w:r w:rsidRPr="000B6820">
        <w:t>In Volume 1 the typical use-cases, describing many possible evolutions of the related workflow</w:t>
      </w:r>
      <w:r w:rsidR="00B14270" w:rsidRPr="000B6820">
        <w:t>, are presented</w:t>
      </w:r>
      <w:r w:rsidRPr="000B6820">
        <w:t xml:space="preserve">. </w:t>
      </w:r>
      <w:r w:rsidR="00B14270" w:rsidRPr="000B6820">
        <w:t>T</w:t>
      </w:r>
      <w:r w:rsidRPr="000B6820">
        <w:t xml:space="preserve">he Workflow Participants involved and their responsibilities within the workflow </w:t>
      </w:r>
      <w:r w:rsidR="00B14270" w:rsidRPr="000B6820">
        <w:t>are described</w:t>
      </w:r>
      <w:r w:rsidRPr="000B6820">
        <w:t xml:space="preserve">. </w:t>
      </w:r>
    </w:p>
    <w:p w14:paraId="7EECAC3B" w14:textId="00E64480" w:rsidR="00CD3ECD" w:rsidRPr="000B6820" w:rsidRDefault="00CD3ECD">
      <w:pPr>
        <w:pStyle w:val="Corpodeltesto"/>
      </w:pPr>
      <w:r w:rsidRPr="000B6820">
        <w:t>In Volume 2</w:t>
      </w:r>
      <w:r w:rsidR="003031FA" w:rsidRPr="000B6820">
        <w:t>,</w:t>
      </w:r>
      <w:r w:rsidRPr="000B6820">
        <w:t xml:space="preserve"> we explain how to use the XDW Workflow Document (See </w:t>
      </w:r>
      <w:r w:rsidR="00833F8B" w:rsidRPr="000B6820">
        <w:t>ITI TF-1</w:t>
      </w:r>
      <w:proofErr w:type="gramStart"/>
      <w:r w:rsidR="00833F8B" w:rsidRPr="000B6820">
        <w:t>:20</w:t>
      </w:r>
      <w:proofErr w:type="gramEnd"/>
      <w:r w:rsidR="00833F8B" w:rsidRPr="000B6820">
        <w:t xml:space="preserve"> and ITI TF-3:4.5 for information on XDW Workflow Document </w:t>
      </w:r>
      <w:r w:rsidRPr="000B6820">
        <w:t xml:space="preserve">) to track and manage this workflow. In particular, </w:t>
      </w:r>
      <w:r w:rsidR="00B14270" w:rsidRPr="000B6820">
        <w:t>the</w:t>
      </w:r>
      <w:r w:rsidRPr="000B6820">
        <w:t xml:space="preserve"> features of each step of the workflow, and rules to follow to go through these steps</w:t>
      </w:r>
      <w:r w:rsidR="00B14270" w:rsidRPr="000B6820">
        <w:t>, are analyzed in detail</w:t>
      </w:r>
      <w:r w:rsidRPr="000B6820">
        <w:t xml:space="preserve">. </w:t>
      </w:r>
    </w:p>
    <w:p w14:paraId="50FFBFF2" w14:textId="2C347E7B" w:rsidR="00CF283F" w:rsidRPr="000B6820" w:rsidRDefault="00CF283F" w:rsidP="0012308B">
      <w:pPr>
        <w:pStyle w:val="Titolo2"/>
        <w:numPr>
          <w:ilvl w:val="0"/>
          <w:numId w:val="0"/>
        </w:numPr>
        <w:rPr>
          <w:noProof w:val="0"/>
        </w:rPr>
      </w:pPr>
      <w:bookmarkStart w:id="439" w:name="_Toc450673855"/>
      <w:r w:rsidRPr="000B6820">
        <w:rPr>
          <w:noProof w:val="0"/>
        </w:rPr>
        <w:t>Open Issues and Questions</w:t>
      </w:r>
      <w:bookmarkEnd w:id="439"/>
    </w:p>
    <w:p w14:paraId="18C66208" w14:textId="6DE0E6A8" w:rsidR="003D13B0" w:rsidRPr="000B6820" w:rsidRDefault="003D13B0" w:rsidP="004B2F11">
      <w:pPr>
        <w:pStyle w:val="Numeroelenco2"/>
      </w:pPr>
      <w:r w:rsidRPr="000B6820">
        <w:t xml:space="preserve">What types of content should be allowed to trigger </w:t>
      </w:r>
      <w:r w:rsidR="00036051" w:rsidRPr="000B6820">
        <w:t xml:space="preserve">this HT workflow as </w:t>
      </w:r>
      <w:r w:rsidRPr="000B6820">
        <w:t xml:space="preserve">defined in this </w:t>
      </w:r>
      <w:r w:rsidR="0047353C" w:rsidRPr="000B6820">
        <w:t>profile</w:t>
      </w:r>
      <w:r w:rsidRPr="000B6820">
        <w:t>? For example, should hl7v2 messages and CDA-based documents, or other document formats all be allowed? Or should we restrict to only a CDA-based document, or a general document, or only an hl7v2 message? Additionally, to what level should such content structures be constrained?</w:t>
      </w:r>
    </w:p>
    <w:p w14:paraId="7E7391AF" w14:textId="77777777" w:rsidR="00CF283F" w:rsidRPr="000B6820" w:rsidRDefault="00CF283F" w:rsidP="008616CB">
      <w:pPr>
        <w:pStyle w:val="Titolo2"/>
        <w:numPr>
          <w:ilvl w:val="0"/>
          <w:numId w:val="0"/>
        </w:numPr>
        <w:rPr>
          <w:noProof w:val="0"/>
        </w:rPr>
      </w:pPr>
      <w:bookmarkStart w:id="440" w:name="_Toc450673856"/>
      <w:bookmarkStart w:id="441" w:name="_Toc473170357"/>
      <w:bookmarkStart w:id="442" w:name="_Toc504625754"/>
      <w:r w:rsidRPr="000B6820">
        <w:rPr>
          <w:noProof w:val="0"/>
        </w:rPr>
        <w:t>Closed Issues</w:t>
      </w:r>
      <w:bookmarkEnd w:id="440"/>
    </w:p>
    <w:p w14:paraId="32A8E08F" w14:textId="58EBBABB" w:rsidR="00CF283F" w:rsidRPr="000B6820" w:rsidRDefault="00CF283F" w:rsidP="004B2F11">
      <w:pPr>
        <w:pStyle w:val="Corpodeltesto"/>
      </w:pPr>
      <w:r w:rsidRPr="000B6820">
        <w:t xml:space="preserve"> </w:t>
      </w:r>
      <w:r w:rsidR="0008754F" w:rsidRPr="000B6820">
        <w:t>None</w:t>
      </w:r>
    </w:p>
    <w:p w14:paraId="13BB9CB4" w14:textId="77777777" w:rsidR="00CF283F" w:rsidRPr="000B6820" w:rsidRDefault="00CF283F" w:rsidP="00147F29">
      <w:pPr>
        <w:pStyle w:val="Corpodeltesto"/>
      </w:pPr>
    </w:p>
    <w:p w14:paraId="400C34A8" w14:textId="77777777" w:rsidR="00CF283F" w:rsidRPr="000B6820" w:rsidRDefault="00CF283F" w:rsidP="008616CB">
      <w:pPr>
        <w:pStyle w:val="PartTitle"/>
      </w:pPr>
      <w:bookmarkStart w:id="443" w:name="_Toc450673857"/>
      <w:r w:rsidRPr="000B6820">
        <w:lastRenderedPageBreak/>
        <w:t xml:space="preserve">Volume </w:t>
      </w:r>
      <w:r w:rsidR="00B43198" w:rsidRPr="000B6820">
        <w:t>1</w:t>
      </w:r>
      <w:r w:rsidRPr="000B6820">
        <w:t xml:space="preserve"> –</w:t>
      </w:r>
      <w:r w:rsidR="003A09FE" w:rsidRPr="000B6820">
        <w:t xml:space="preserve"> </w:t>
      </w:r>
      <w:r w:rsidRPr="000B6820">
        <w:t>Profiles</w:t>
      </w:r>
      <w:bookmarkEnd w:id="443"/>
    </w:p>
    <w:p w14:paraId="2F4CF48A" w14:textId="4742813F" w:rsidR="00B55350" w:rsidRPr="000B6820" w:rsidRDefault="00B55350" w:rsidP="00C62E65">
      <w:pPr>
        <w:pStyle w:val="Titolo2"/>
        <w:numPr>
          <w:ilvl w:val="0"/>
          <w:numId w:val="0"/>
        </w:numPr>
        <w:rPr>
          <w:noProof w:val="0"/>
        </w:rPr>
      </w:pPr>
      <w:bookmarkStart w:id="444" w:name="_Toc530206507"/>
      <w:bookmarkStart w:id="445" w:name="_Toc1388427"/>
      <w:bookmarkStart w:id="446" w:name="_Toc1388581"/>
      <w:bookmarkStart w:id="447" w:name="_Toc1456608"/>
      <w:bookmarkStart w:id="448" w:name="_Toc37034633"/>
      <w:bookmarkStart w:id="449" w:name="_Toc38846111"/>
      <w:bookmarkStart w:id="450" w:name="_Toc450673858"/>
      <w:r w:rsidRPr="004B2F11">
        <w:rPr>
          <w:noProof w:val="0"/>
        </w:rPr>
        <w:t>Copyright Permission</w:t>
      </w:r>
      <w:bookmarkEnd w:id="450"/>
    </w:p>
    <w:p w14:paraId="364E0E00" w14:textId="10C7E76F" w:rsidR="00B55350" w:rsidRPr="000B6820" w:rsidRDefault="003C6D2F" w:rsidP="004B2F11">
      <w:pPr>
        <w:pStyle w:val="Corpodeltesto"/>
      </w:pPr>
      <w:r w:rsidRPr="000B6820">
        <w:t>None</w:t>
      </w:r>
    </w:p>
    <w:p w14:paraId="3B0C4E6F" w14:textId="79EDAD6C" w:rsidR="00F455EA" w:rsidRPr="000B6820" w:rsidRDefault="00F455EA" w:rsidP="00F455EA">
      <w:pPr>
        <w:pStyle w:val="Titolo2"/>
        <w:numPr>
          <w:ilvl w:val="0"/>
          <w:numId w:val="0"/>
        </w:numPr>
        <w:rPr>
          <w:noProof w:val="0"/>
        </w:rPr>
      </w:pPr>
      <w:bookmarkStart w:id="451" w:name="_Toc450673859"/>
      <w:r w:rsidRPr="004B2F11">
        <w:rPr>
          <w:noProof w:val="0"/>
        </w:rPr>
        <w:t>Domain-specific additions</w:t>
      </w:r>
      <w:bookmarkEnd w:id="451"/>
    </w:p>
    <w:p w14:paraId="6229C041" w14:textId="5B80C755" w:rsidR="00F455EA" w:rsidRPr="000B6820" w:rsidRDefault="003C6D2F" w:rsidP="004B2F11">
      <w:pPr>
        <w:pStyle w:val="Corpodeltesto"/>
      </w:pPr>
      <w:r w:rsidRPr="000B6820">
        <w:t>None</w:t>
      </w:r>
    </w:p>
    <w:p w14:paraId="76C165D6" w14:textId="77777777" w:rsidR="00303E20" w:rsidRPr="000B6820" w:rsidRDefault="00303E20">
      <w:pPr>
        <w:pStyle w:val="Corpodeltesto"/>
        <w:rPr>
          <w:i/>
          <w:iCs/>
        </w:rPr>
      </w:pPr>
      <w:bookmarkStart w:id="452" w:name="_Toc473170358"/>
      <w:bookmarkStart w:id="453" w:name="_Toc504625755"/>
      <w:bookmarkStart w:id="454" w:name="_Toc530206508"/>
      <w:bookmarkStart w:id="455" w:name="_Toc1388428"/>
      <w:bookmarkStart w:id="456" w:name="_Toc1388582"/>
      <w:bookmarkStart w:id="457" w:name="_Toc1456609"/>
      <w:bookmarkStart w:id="458" w:name="_Toc37034634"/>
      <w:bookmarkStart w:id="459" w:name="_Toc38846112"/>
      <w:bookmarkEnd w:id="441"/>
      <w:bookmarkEnd w:id="442"/>
      <w:bookmarkEnd w:id="444"/>
      <w:bookmarkEnd w:id="445"/>
      <w:bookmarkEnd w:id="446"/>
      <w:bookmarkEnd w:id="447"/>
      <w:bookmarkEnd w:id="448"/>
      <w:bookmarkEnd w:id="449"/>
    </w:p>
    <w:p w14:paraId="746CB5FB" w14:textId="2509B2A5" w:rsidR="00303E20" w:rsidRPr="000B6820" w:rsidRDefault="00F967B3" w:rsidP="008E441F">
      <w:pPr>
        <w:pStyle w:val="EditorInstructions"/>
      </w:pPr>
      <w:r w:rsidRPr="000B6820">
        <w:t>A</w:t>
      </w:r>
      <w:r w:rsidR="00303E20" w:rsidRPr="000B6820">
        <w:t>dd</w:t>
      </w:r>
      <w:r w:rsidR="00D91815" w:rsidRPr="000B6820">
        <w:t xml:space="preserve"> Section</w:t>
      </w:r>
      <w:r w:rsidR="003C6D2F" w:rsidRPr="000B6820">
        <w:t xml:space="preserve"> X</w:t>
      </w:r>
    </w:p>
    <w:p w14:paraId="098E461D" w14:textId="242CDAEC" w:rsidR="00D91815" w:rsidRPr="000B6820" w:rsidRDefault="00FF4C4E" w:rsidP="00B92EA1">
      <w:pPr>
        <w:pStyle w:val="AuthorInstructions"/>
      </w:pPr>
      <w:r w:rsidRPr="000B6820">
        <w:br w:type="page"/>
      </w:r>
    </w:p>
    <w:p w14:paraId="3224779D" w14:textId="6F1F1E29" w:rsidR="00303E20" w:rsidRPr="000B6820" w:rsidRDefault="00303E20" w:rsidP="00303E20">
      <w:pPr>
        <w:pStyle w:val="Titolo1"/>
        <w:pageBreakBefore w:val="0"/>
        <w:numPr>
          <w:ilvl w:val="0"/>
          <w:numId w:val="0"/>
        </w:numPr>
        <w:rPr>
          <w:noProof w:val="0"/>
        </w:rPr>
      </w:pPr>
      <w:bookmarkStart w:id="460" w:name="_Toc450673860"/>
      <w:r w:rsidRPr="000B6820">
        <w:rPr>
          <w:noProof w:val="0"/>
        </w:rPr>
        <w:lastRenderedPageBreak/>
        <w:t xml:space="preserve">X </w:t>
      </w:r>
      <w:r w:rsidR="00CD3ECD" w:rsidRPr="000B6820">
        <w:rPr>
          <w:noProof w:val="0"/>
        </w:rPr>
        <w:t xml:space="preserve">Cross-Enterprise </w:t>
      </w:r>
      <w:r w:rsidR="003B53BF" w:rsidRPr="000B6820">
        <w:rPr>
          <w:noProof w:val="0"/>
        </w:rPr>
        <w:t>Cardiovascular Heart Team</w:t>
      </w:r>
      <w:r w:rsidR="00CD3ECD" w:rsidRPr="000B6820">
        <w:rPr>
          <w:noProof w:val="0"/>
        </w:rPr>
        <w:t xml:space="preserve"> (</w:t>
      </w:r>
      <w:r w:rsidR="003B53BF" w:rsidRPr="000B6820">
        <w:rPr>
          <w:noProof w:val="0"/>
        </w:rPr>
        <w:t>XCHT</w:t>
      </w:r>
      <w:r w:rsidR="00CD3ECD" w:rsidRPr="000B6820">
        <w:rPr>
          <w:noProof w:val="0"/>
        </w:rPr>
        <w:t>-WD)</w:t>
      </w:r>
      <w:r w:rsidRPr="000B6820">
        <w:rPr>
          <w:noProof w:val="0"/>
        </w:rPr>
        <w:t xml:space="preserve"> Profile</w:t>
      </w:r>
      <w:bookmarkEnd w:id="460"/>
    </w:p>
    <w:p w14:paraId="612B95F4" w14:textId="14934B63" w:rsidR="00241697" w:rsidRPr="000B6820" w:rsidRDefault="00241697" w:rsidP="004B2F11">
      <w:pPr>
        <w:pStyle w:val="Corpodeltesto"/>
        <w:rPr>
          <w:lang w:eastAsia="it-IT"/>
        </w:rPr>
      </w:pPr>
      <w:r w:rsidRPr="004B2F11">
        <w:t xml:space="preserve">The </w:t>
      </w:r>
      <w:r w:rsidRPr="000B6820">
        <w:t>XCHT-WD</w:t>
      </w:r>
      <w:r w:rsidRPr="004B2F11" w:rsidDel="00DB08F4">
        <w:t xml:space="preserve"> </w:t>
      </w:r>
      <w:r w:rsidR="0041515B">
        <w:t>Profile</w:t>
      </w:r>
      <w:r w:rsidRPr="004B2F11">
        <w:t xml:space="preserve"> is a profile built upon </w:t>
      </w:r>
      <w:r w:rsidR="003F14EE" w:rsidRPr="004B2F11">
        <w:t xml:space="preserve">the </w:t>
      </w:r>
      <w:r w:rsidRPr="004B2F11">
        <w:t xml:space="preserve">XDW </w:t>
      </w:r>
      <w:r w:rsidR="0041515B">
        <w:t>Profile</w:t>
      </w:r>
      <w:r w:rsidRPr="004B2F11">
        <w:t xml:space="preserve">. It establishes a common set of rules related to a process (workflow) focused on the collaboration of the members of a dynamic network of cardiovascular professionals that belong to different </w:t>
      </w:r>
      <w:proofErr w:type="gramStart"/>
      <w:r w:rsidR="00833F8B" w:rsidRPr="004B2F11">
        <w:t>organizations</w:t>
      </w:r>
      <w:r w:rsidR="003F14EE" w:rsidRPr="004B2F11">
        <w:t xml:space="preserve">  This</w:t>
      </w:r>
      <w:proofErr w:type="gramEnd"/>
      <w:r w:rsidR="003F14EE" w:rsidRPr="004B2F11">
        <w:t xml:space="preserve"> set of</w:t>
      </w:r>
      <w:r w:rsidR="003F14EE" w:rsidRPr="000B6820">
        <w:rPr>
          <w:lang w:eastAsia="it-IT"/>
        </w:rPr>
        <w:t xml:space="preserve"> cardiovascular professionals is</w:t>
      </w:r>
      <w:r w:rsidRPr="000B6820">
        <w:rPr>
          <w:lang w:eastAsia="it-IT"/>
        </w:rPr>
        <w:t xml:space="preserve"> called </w:t>
      </w:r>
      <w:r w:rsidR="003F14EE" w:rsidRPr="000B6820">
        <w:rPr>
          <w:lang w:eastAsia="it-IT"/>
        </w:rPr>
        <w:t xml:space="preserve">a </w:t>
      </w:r>
      <w:r w:rsidRPr="000B6820">
        <w:rPr>
          <w:lang w:eastAsia="it-IT"/>
        </w:rPr>
        <w:t xml:space="preserve">Heart Team (HT). The aim of </w:t>
      </w:r>
      <w:r w:rsidR="003F14EE" w:rsidRPr="000B6820">
        <w:rPr>
          <w:lang w:eastAsia="it-IT"/>
        </w:rPr>
        <w:t xml:space="preserve">a </w:t>
      </w:r>
      <w:r w:rsidRPr="000B6820">
        <w:rPr>
          <w:lang w:eastAsia="it-IT"/>
        </w:rPr>
        <w:t xml:space="preserve">HT is to facilitate appropriate decision making on the treatment or intervention of patients </w:t>
      </w:r>
      <w:r w:rsidR="003F14EE" w:rsidRPr="000B6820">
        <w:rPr>
          <w:lang w:eastAsia="it-IT"/>
        </w:rPr>
        <w:t xml:space="preserve">by including various perspectives of specialized cardiovascular professionals </w:t>
      </w:r>
      <w:r w:rsidRPr="000B6820">
        <w:rPr>
          <w:lang w:eastAsia="it-IT"/>
        </w:rPr>
        <w:t xml:space="preserve">and to </w:t>
      </w:r>
      <w:r w:rsidR="003F14EE" w:rsidRPr="000B6820">
        <w:rPr>
          <w:lang w:eastAsia="it-IT"/>
        </w:rPr>
        <w:t>ensure the knowledge from those specialized cardiovascular professionals is available for the entire team.</w:t>
      </w:r>
      <w:r w:rsidRPr="000B6820">
        <w:rPr>
          <w:lang w:eastAsia="it-IT"/>
        </w:rPr>
        <w:t xml:space="preserve"> </w:t>
      </w:r>
    </w:p>
    <w:p w14:paraId="602495BE" w14:textId="6DCD7119" w:rsidR="00241697" w:rsidRPr="000B6820" w:rsidRDefault="00241697" w:rsidP="004B2F11">
      <w:pPr>
        <w:pStyle w:val="Corpodeltesto"/>
        <w:rPr>
          <w:lang w:eastAsia="it-IT"/>
        </w:rPr>
      </w:pPr>
      <w:r w:rsidRPr="000B6820">
        <w:rPr>
          <w:lang w:eastAsia="it-IT"/>
        </w:rPr>
        <w:t xml:space="preserve">In many countries, for example Italy, resources are nationalized and some specializations such as Cardiac </w:t>
      </w:r>
      <w:proofErr w:type="gramStart"/>
      <w:r w:rsidRPr="000B6820">
        <w:rPr>
          <w:lang w:eastAsia="it-IT"/>
        </w:rPr>
        <w:t>Surgery,</w:t>
      </w:r>
      <w:proofErr w:type="gramEnd"/>
      <w:r w:rsidRPr="000B6820">
        <w:rPr>
          <w:lang w:eastAsia="it-IT"/>
        </w:rPr>
        <w:t xml:space="preserve"> are centralized in few highly-specialized hospitals. For this reason, many community hospitals need support from these specialized hospitals to guarantee an optimal treatment strategy</w:t>
      </w:r>
      <w:r w:rsidR="000B6820">
        <w:rPr>
          <w:lang w:eastAsia="it-IT"/>
        </w:rPr>
        <w:t xml:space="preserve">. </w:t>
      </w:r>
      <w:r w:rsidRPr="000B6820">
        <w:rPr>
          <w:lang w:eastAsia="it-IT"/>
        </w:rPr>
        <w:t>This profile focuses on enabling the enhanced collaboration between members of a multidisciplinary and dynamic HT that will analyze clinical cases involving cardiovascular diseases like stable CAD (Coronary Artery Disease), NSTEMI (non-ST elevation myocardial infarction), Cardiogenic Shock (CS), and aortic valve disease to ensure whole population has access to specialists</w:t>
      </w:r>
      <w:r w:rsidR="000B6820">
        <w:rPr>
          <w:lang w:eastAsia="it-IT"/>
        </w:rPr>
        <w:t xml:space="preserve">. </w:t>
      </w:r>
      <w:r w:rsidRPr="000B6820">
        <w:rPr>
          <w:lang w:eastAsia="it-IT"/>
        </w:rPr>
        <w:t>The main output of the HT is a report containing the collective clinical observations, findings, conclusions and recommendations for further treatment or intervention of the patient.</w:t>
      </w:r>
    </w:p>
    <w:p w14:paraId="76918DA3" w14:textId="654B7872" w:rsidR="00241697" w:rsidRPr="000B6820" w:rsidRDefault="00241697">
      <w:pPr>
        <w:pStyle w:val="Corpodeltesto"/>
        <w:rPr>
          <w:lang w:eastAsia="it-IT"/>
        </w:rPr>
      </w:pPr>
      <w:r w:rsidRPr="000B6820">
        <w:rPr>
          <w:lang w:eastAsia="it-IT"/>
        </w:rPr>
        <w:t xml:space="preserve">The </w:t>
      </w:r>
      <w:r w:rsidR="00332C5C" w:rsidRPr="000B6820">
        <w:rPr>
          <w:lang w:eastAsia="it-IT"/>
        </w:rPr>
        <w:t>sharing of information</w:t>
      </w:r>
      <w:r w:rsidRPr="000B6820">
        <w:rPr>
          <w:lang w:eastAsia="it-IT"/>
        </w:rPr>
        <w:t xml:space="preserve"> is a critical component in establishing an eff</w:t>
      </w:r>
      <w:r w:rsidR="00BD21B6" w:rsidRPr="000B6820">
        <w:rPr>
          <w:lang w:eastAsia="it-IT"/>
        </w:rPr>
        <w:t>i</w:t>
      </w:r>
      <w:r w:rsidRPr="000B6820">
        <w:rPr>
          <w:lang w:eastAsia="it-IT"/>
        </w:rPr>
        <w:t>cie</w:t>
      </w:r>
      <w:r w:rsidR="00BD21B6" w:rsidRPr="000B6820">
        <w:rPr>
          <w:lang w:eastAsia="it-IT"/>
        </w:rPr>
        <w:t>nt</w:t>
      </w:r>
      <w:r w:rsidRPr="000B6820">
        <w:rPr>
          <w:lang w:eastAsia="it-IT"/>
        </w:rPr>
        <w:t xml:space="preserve"> use of the HT</w:t>
      </w:r>
      <w:r w:rsidR="000B6820">
        <w:rPr>
          <w:lang w:eastAsia="it-IT"/>
        </w:rPr>
        <w:t xml:space="preserve">. </w:t>
      </w:r>
      <w:r w:rsidRPr="000B6820">
        <w:rPr>
          <w:lang w:eastAsia="it-IT"/>
        </w:rPr>
        <w:t>It is critical that different types of documents and information are easily accessible while the HT is making its evaluation</w:t>
      </w:r>
      <w:r w:rsidR="000B6820">
        <w:rPr>
          <w:lang w:eastAsia="it-IT"/>
        </w:rPr>
        <w:t xml:space="preserve">. </w:t>
      </w:r>
      <w:r w:rsidRPr="000B6820">
        <w:rPr>
          <w:lang w:eastAsia="it-IT"/>
        </w:rPr>
        <w:t xml:space="preserve">IHE ITI has defined the Cross-Enterprise Document Workflow (XDW) </w:t>
      </w:r>
      <w:proofErr w:type="gramStart"/>
      <w:r w:rsidR="0041515B">
        <w:rPr>
          <w:lang w:eastAsia="it-IT"/>
        </w:rPr>
        <w:t>Profile</w:t>
      </w:r>
      <w:r w:rsidRPr="000B6820">
        <w:rPr>
          <w:lang w:eastAsia="it-IT"/>
        </w:rPr>
        <w:t xml:space="preserve"> which</w:t>
      </w:r>
      <w:proofErr w:type="gramEnd"/>
      <w:r w:rsidRPr="000B6820">
        <w:rPr>
          <w:lang w:eastAsia="it-IT"/>
        </w:rPr>
        <w:t xml:space="preserve"> will be leveraged as the infrastructure for these cardiology specific workflows</w:t>
      </w:r>
      <w:r w:rsidR="000B6820">
        <w:rPr>
          <w:lang w:eastAsia="it-IT"/>
        </w:rPr>
        <w:t xml:space="preserve">. </w:t>
      </w:r>
      <w:r w:rsidRPr="000B6820">
        <w:rPr>
          <w:lang w:eastAsia="it-IT"/>
        </w:rPr>
        <w:t xml:space="preserve">This XCHT-WD </w:t>
      </w:r>
      <w:r w:rsidR="0041515B">
        <w:rPr>
          <w:lang w:eastAsia="it-IT"/>
        </w:rPr>
        <w:t>Profile</w:t>
      </w:r>
      <w:r w:rsidRPr="000B6820">
        <w:rPr>
          <w:lang w:eastAsia="it-IT"/>
        </w:rPr>
        <w:t xml:space="preserve"> will define the cardiology specific workflow definition for the HT</w:t>
      </w:r>
      <w:r w:rsidR="000B6820">
        <w:rPr>
          <w:lang w:eastAsia="it-IT"/>
        </w:rPr>
        <w:t xml:space="preserve">. </w:t>
      </w:r>
      <w:r w:rsidRPr="000B6820">
        <w:rPr>
          <w:lang w:eastAsia="it-IT"/>
        </w:rPr>
        <w:t xml:space="preserve">This HT </w:t>
      </w:r>
      <w:r w:rsidRPr="000B6820">
        <w:t>will be based on the XDW infrastructure</w:t>
      </w:r>
      <w:r w:rsidRPr="000B6820">
        <w:rPr>
          <w:lang w:eastAsia="it-IT"/>
        </w:rPr>
        <w:t xml:space="preserve">, including the exchange of critical information needed by the HT for its clinical workflow processes. This profile needs to be supported by </w:t>
      </w:r>
    </w:p>
    <w:p w14:paraId="48F38A78" w14:textId="1B589CD6" w:rsidR="00241697" w:rsidRPr="000B6820" w:rsidRDefault="00241697" w:rsidP="004B2F11">
      <w:pPr>
        <w:pStyle w:val="Puntoelenco2"/>
        <w:rPr>
          <w:lang w:eastAsia="it-IT"/>
        </w:rPr>
      </w:pPr>
      <w:proofErr w:type="spellStart"/>
      <w:r w:rsidRPr="000B6820">
        <w:rPr>
          <w:lang w:eastAsia="it-IT"/>
        </w:rPr>
        <w:t>XDS.b</w:t>
      </w:r>
      <w:proofErr w:type="spellEnd"/>
      <w:r w:rsidRPr="000B6820">
        <w:rPr>
          <w:lang w:eastAsia="it-IT"/>
        </w:rPr>
        <w:t xml:space="preserve"> and XDS-I </w:t>
      </w:r>
      <w:r w:rsidR="0041515B">
        <w:rPr>
          <w:lang w:eastAsia="it-IT"/>
        </w:rPr>
        <w:t>Profile</w:t>
      </w:r>
      <w:r w:rsidRPr="000B6820">
        <w:rPr>
          <w:lang w:eastAsia="it-IT"/>
        </w:rPr>
        <w:t>s to allow for the sharing of clinical documents and workflow documents</w:t>
      </w:r>
    </w:p>
    <w:p w14:paraId="4213F8EE" w14:textId="3185750A" w:rsidR="00241697" w:rsidRPr="000B6820" w:rsidRDefault="00241697" w:rsidP="004B2F11">
      <w:pPr>
        <w:pStyle w:val="Puntoelenco2"/>
        <w:rPr>
          <w:lang w:eastAsia="it-IT"/>
        </w:rPr>
      </w:pPr>
      <w:r w:rsidRPr="000B6820">
        <w:rPr>
          <w:lang w:eastAsia="it-IT"/>
        </w:rPr>
        <w:t xml:space="preserve">DSUB </w:t>
      </w:r>
      <w:r w:rsidR="0041515B">
        <w:rPr>
          <w:lang w:eastAsia="it-IT"/>
        </w:rPr>
        <w:t>Profile</w:t>
      </w:r>
      <w:r w:rsidRPr="000B6820">
        <w:rPr>
          <w:lang w:eastAsia="it-IT"/>
        </w:rPr>
        <w:t xml:space="preserve"> to allow for the notification of availability</w:t>
      </w:r>
    </w:p>
    <w:p w14:paraId="1341AC6A" w14:textId="67E7DC6B" w:rsidR="00241697" w:rsidRPr="000B6820" w:rsidRDefault="00241697" w:rsidP="00241697">
      <w:pPr>
        <w:pStyle w:val="Corpodeltesto"/>
      </w:pPr>
      <w:r w:rsidRPr="000B6820">
        <w:rPr>
          <w:lang w:eastAsia="it-IT"/>
        </w:rPr>
        <w:t>XCHT-WD</w:t>
      </w:r>
      <w:r w:rsidRPr="000B6820">
        <w:t xml:space="preserve"> </w:t>
      </w:r>
      <w:r w:rsidR="0041515B">
        <w:t>Profile</w:t>
      </w:r>
      <w:r w:rsidRPr="000B6820">
        <w:t xml:space="preserve"> will be one alternative to help to fill the gap in workflow management, providing links for relevant/required clinical information to specific workflow tasks of the HT.</w:t>
      </w:r>
    </w:p>
    <w:p w14:paraId="59800BD7" w14:textId="77777777" w:rsidR="00241697" w:rsidRPr="000B6820" w:rsidRDefault="00241697" w:rsidP="00241697">
      <w:pPr>
        <w:pStyle w:val="Corpodeltesto"/>
      </w:pPr>
      <w:r w:rsidRPr="000B6820">
        <w:rPr>
          <w:lang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CF7B48E" w14:textId="09AAC83D" w:rsidR="005B55E4" w:rsidRPr="000B6820" w:rsidRDefault="005B55E4" w:rsidP="005B55E4">
      <w:pPr>
        <w:pStyle w:val="Corpodeltesto"/>
      </w:pPr>
    </w:p>
    <w:p w14:paraId="53253EDA" w14:textId="13C0E88E" w:rsidR="00A85861" w:rsidRPr="000B6820" w:rsidRDefault="00CF283F" w:rsidP="00D91815">
      <w:pPr>
        <w:pStyle w:val="Titolo2"/>
        <w:numPr>
          <w:ilvl w:val="0"/>
          <w:numId w:val="0"/>
        </w:numPr>
        <w:rPr>
          <w:noProof w:val="0"/>
        </w:rPr>
      </w:pPr>
      <w:bookmarkStart w:id="461" w:name="_Toc450673861"/>
      <w:r w:rsidRPr="000B6820">
        <w:rPr>
          <w:noProof w:val="0"/>
        </w:rPr>
        <w:t xml:space="preserve">X.1 </w:t>
      </w:r>
      <w:commentRangeStart w:id="462"/>
      <w:r w:rsidR="00CD3ECD" w:rsidRPr="000B6820">
        <w:rPr>
          <w:noProof w:val="0"/>
        </w:rPr>
        <w:t>X</w:t>
      </w:r>
      <w:r w:rsidR="003B53BF" w:rsidRPr="000B6820">
        <w:rPr>
          <w:noProof w:val="0"/>
        </w:rPr>
        <w:t>CHT</w:t>
      </w:r>
      <w:r w:rsidR="00CD3ECD" w:rsidRPr="000B6820">
        <w:rPr>
          <w:noProof w:val="0"/>
        </w:rPr>
        <w:t>-WD</w:t>
      </w:r>
      <w:r w:rsidR="00FF4C4E" w:rsidRPr="000B6820">
        <w:rPr>
          <w:noProof w:val="0"/>
        </w:rPr>
        <w:t xml:space="preserve"> </w:t>
      </w:r>
      <w:r w:rsidRPr="000B6820">
        <w:rPr>
          <w:noProof w:val="0"/>
        </w:rPr>
        <w:t>Actors</w:t>
      </w:r>
      <w:r w:rsidR="008608EF" w:rsidRPr="000B6820">
        <w:rPr>
          <w:noProof w:val="0"/>
        </w:rPr>
        <w:t xml:space="preserve">, </w:t>
      </w:r>
      <w:r w:rsidRPr="000B6820">
        <w:rPr>
          <w:noProof w:val="0"/>
        </w:rPr>
        <w:t>Transactions</w:t>
      </w:r>
      <w:bookmarkEnd w:id="452"/>
      <w:bookmarkEnd w:id="453"/>
      <w:bookmarkEnd w:id="454"/>
      <w:bookmarkEnd w:id="455"/>
      <w:bookmarkEnd w:id="456"/>
      <w:bookmarkEnd w:id="457"/>
      <w:bookmarkEnd w:id="458"/>
      <w:bookmarkEnd w:id="459"/>
      <w:r w:rsidR="008608EF" w:rsidRPr="000B6820">
        <w:rPr>
          <w:noProof w:val="0"/>
        </w:rPr>
        <w:t>, and Content Modules</w:t>
      </w:r>
      <w:bookmarkStart w:id="463" w:name="_Toc473170359"/>
      <w:bookmarkStart w:id="464" w:name="_Toc504625756"/>
      <w:bookmarkStart w:id="465" w:name="_Toc530206509"/>
      <w:bookmarkStart w:id="466" w:name="_Toc1388429"/>
      <w:bookmarkStart w:id="467" w:name="_Toc1388583"/>
      <w:bookmarkStart w:id="468" w:name="_Toc1456610"/>
      <w:bookmarkStart w:id="469" w:name="_Toc37034635"/>
      <w:bookmarkStart w:id="470" w:name="_Toc38846113"/>
      <w:bookmarkEnd w:id="461"/>
      <w:commentRangeEnd w:id="462"/>
      <w:r w:rsidR="00E317EA">
        <w:rPr>
          <w:rStyle w:val="Rimandocommento"/>
          <w:rFonts w:ascii="Times New Roman" w:hAnsi="Times New Roman"/>
          <w:b w:val="0"/>
          <w:noProof w:val="0"/>
          <w:kern w:val="0"/>
        </w:rPr>
        <w:commentReference w:id="462"/>
      </w:r>
    </w:p>
    <w:p w14:paraId="56E92290" w14:textId="44FFE244" w:rsidR="00323461" w:rsidRPr="000B6820" w:rsidRDefault="00323461" w:rsidP="00323461">
      <w:pPr>
        <w:pStyle w:val="Corpodeltesto"/>
      </w:pPr>
      <w:r w:rsidRPr="000B6820">
        <w:t>This section define</w:t>
      </w:r>
      <w:r w:rsidR="00D422BB" w:rsidRPr="000B6820">
        <w:t>s the actors, transactions, and/</w:t>
      </w:r>
      <w:r w:rsidRPr="000B6820">
        <w:t xml:space="preserve">or content </w:t>
      </w:r>
      <w:proofErr w:type="gramStart"/>
      <w:r w:rsidRPr="000B6820">
        <w:t>modules which</w:t>
      </w:r>
      <w:proofErr w:type="gramEnd"/>
      <w:r w:rsidRPr="000B6820">
        <w:t xml:space="preserve"> are required to implement this profile</w:t>
      </w:r>
      <w:r w:rsidR="00887E40" w:rsidRPr="000B6820">
        <w:t xml:space="preserve">. </w:t>
      </w:r>
      <w:r w:rsidR="006C371A" w:rsidRPr="000B6820">
        <w:t>General definitions of actors</w:t>
      </w:r>
      <w:r w:rsidR="00BA1A91" w:rsidRPr="000B6820">
        <w:t xml:space="preserve"> </w:t>
      </w:r>
      <w:r w:rsidR="006C371A" w:rsidRPr="000B6820">
        <w:t xml:space="preserve">are given in the Technical Framework General Introduction </w:t>
      </w:r>
      <w:r w:rsidR="006514EA" w:rsidRPr="000B6820">
        <w:t>Appendix</w:t>
      </w:r>
      <w:r w:rsidR="00BA1A91" w:rsidRPr="000B6820">
        <w:t xml:space="preserve"> A </w:t>
      </w:r>
      <w:r w:rsidR="001134EB" w:rsidRPr="000B6820">
        <w:t xml:space="preserve">at </w:t>
      </w:r>
      <w:hyperlink r:id="rId18" w:history="1">
        <w:r w:rsidR="003C6D2F" w:rsidRPr="000B6820">
          <w:rPr>
            <w:rStyle w:val="Collegamentoipertestuale"/>
          </w:rPr>
          <w:t>http://ihe.net/Technical_Frameworks</w:t>
        </w:r>
      </w:hyperlink>
      <w:r w:rsidR="005672A9" w:rsidRPr="000B6820">
        <w:t>.</w:t>
      </w:r>
      <w:r w:rsidR="00BA1A91" w:rsidRPr="000B6820">
        <w:t xml:space="preserve"> </w:t>
      </w:r>
    </w:p>
    <w:p w14:paraId="60AD1C9F" w14:textId="77777777" w:rsidR="00ED0083" w:rsidRPr="000B6820" w:rsidRDefault="00ED0083">
      <w:pPr>
        <w:pStyle w:val="Corpodeltesto"/>
      </w:pPr>
    </w:p>
    <w:p w14:paraId="6C2FF5FF" w14:textId="62AEB08B" w:rsidR="00077324" w:rsidRPr="000B6820" w:rsidRDefault="009E0620">
      <w:pPr>
        <w:pStyle w:val="FigureTitle"/>
      </w:pPr>
      <w:ins w:id="471" w:author="Elena Vio" w:date="2016-07-19T13:12:00Z">
        <w:r>
          <w:rPr>
            <w:noProof/>
            <w:lang w:val="it-IT" w:eastAsia="it-IT"/>
          </w:rPr>
          <w:drawing>
            <wp:inline distT="0" distB="0" distL="0" distR="0" wp14:anchorId="62B7ADEB" wp14:editId="016029AA">
              <wp:extent cx="5943600" cy="4457700"/>
              <wp:effectExtent l="0" t="0" r="0" b="1270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del w:id="472" w:author="Elena Vio" w:date="2016-07-19T13:12:00Z">
        <w:r w:rsidR="006342C7" w:rsidRPr="000B6820" w:rsidDel="009E0620">
          <w:rPr>
            <w:noProof/>
            <w:lang w:val="it-IT" w:eastAsia="it-IT"/>
          </w:rPr>
          <w:drawing>
            <wp:inline distT="0" distB="0" distL="0" distR="0" wp14:anchorId="464BC4AA" wp14:editId="43E6CA71">
              <wp:extent cx="5943600" cy="379222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del>
    </w:p>
    <w:p w14:paraId="62972E2A" w14:textId="42373092" w:rsidR="00CF283F" w:rsidRPr="000B6820" w:rsidRDefault="00CF283F">
      <w:pPr>
        <w:pStyle w:val="FigureTitle"/>
      </w:pPr>
      <w:r w:rsidRPr="000B6820">
        <w:t>Figure X.1-1</w:t>
      </w:r>
      <w:r w:rsidR="00701B3A" w:rsidRPr="000B6820">
        <w:t xml:space="preserve">: </w:t>
      </w:r>
      <w:r w:rsidR="008C0124" w:rsidRPr="000B6820">
        <w:t>XCHT</w:t>
      </w:r>
      <w:r w:rsidR="00087878" w:rsidRPr="000B6820">
        <w:t>-WD</w:t>
      </w:r>
      <w:r w:rsidRPr="000B6820">
        <w:t xml:space="preserve"> Actor</w:t>
      </w:r>
      <w:r w:rsidR="002211F7" w:rsidRPr="000B6820">
        <w:t>/Transaction</w:t>
      </w:r>
      <w:r w:rsidRPr="000B6820">
        <w:t xml:space="preserve"> Diagram</w:t>
      </w:r>
    </w:p>
    <w:p w14:paraId="5CD2DE51" w14:textId="77777777" w:rsidR="000D2487" w:rsidRPr="000B6820" w:rsidRDefault="000D2487">
      <w:pPr>
        <w:pStyle w:val="Corpodeltesto"/>
      </w:pPr>
    </w:p>
    <w:p w14:paraId="0255BC2E" w14:textId="50B99EB5" w:rsidR="00787469" w:rsidRPr="000B6820" w:rsidRDefault="00787469">
      <w:pPr>
        <w:pStyle w:val="Corpodeltesto"/>
      </w:pPr>
      <w:r w:rsidRPr="000B6820">
        <w:t>Figure X.1-1</w:t>
      </w:r>
      <w:r w:rsidR="00B156AD" w:rsidRPr="000B6820">
        <w:t xml:space="preserve"> </w:t>
      </w:r>
      <w:r w:rsidR="00481F18" w:rsidRPr="000B6820">
        <w:t xml:space="preserve">shows only the actors and transactions involved in the </w:t>
      </w:r>
      <w:r w:rsidR="000356BF" w:rsidRPr="000B6820">
        <w:t xml:space="preserve">creation, updating and </w:t>
      </w:r>
      <w:r w:rsidR="00481F18" w:rsidRPr="000B6820">
        <w:t xml:space="preserve">sharing of </w:t>
      </w:r>
      <w:r w:rsidR="000356BF" w:rsidRPr="000B6820">
        <w:t xml:space="preserve">Heart Team </w:t>
      </w:r>
      <w:r w:rsidR="00481F18" w:rsidRPr="000B6820">
        <w:t>Workflow Document</w:t>
      </w:r>
      <w:r w:rsidR="00B03843" w:rsidRPr="000B6820">
        <w:t>, in order to allow a better readability of the figure</w:t>
      </w:r>
      <w:r w:rsidR="000356BF" w:rsidRPr="000B6820">
        <w:t>.</w:t>
      </w:r>
      <w:r w:rsidR="00B03843" w:rsidRPr="000B6820">
        <w:t xml:space="preserve"> </w:t>
      </w:r>
      <w:r w:rsidR="00BD16D4" w:rsidRPr="000B6820">
        <w:t>Transactions and actors involve</w:t>
      </w:r>
      <w:r w:rsidR="00B03843" w:rsidRPr="000B6820">
        <w:t xml:space="preserve"> in the creation and sharing of clinical documents, images, videos etc</w:t>
      </w:r>
      <w:r w:rsidR="003C6D2F" w:rsidRPr="000B6820">
        <w:t>.</w:t>
      </w:r>
      <w:r w:rsidR="00B03843" w:rsidRPr="000B6820">
        <w:t xml:space="preserve"> are not </w:t>
      </w:r>
      <w:r w:rsidR="00CA12C4" w:rsidRPr="000B6820">
        <w:t>shown</w:t>
      </w:r>
      <w:r w:rsidR="00B03843" w:rsidRPr="000B6820">
        <w:t xml:space="preserve"> in this figure.</w:t>
      </w:r>
    </w:p>
    <w:p w14:paraId="20A7BA32" w14:textId="1DF3AC36" w:rsidR="00CF283F" w:rsidRPr="000B6820" w:rsidRDefault="00CF283F">
      <w:pPr>
        <w:pStyle w:val="Corpodeltesto"/>
      </w:pPr>
      <w:r w:rsidRPr="000B6820">
        <w:t>Table X.1-1 lists the</w:t>
      </w:r>
      <w:r w:rsidR="00416334" w:rsidRPr="000B6820">
        <w:t xml:space="preserve"> </w:t>
      </w:r>
      <w:r w:rsidRPr="000B6820">
        <w:t>transactions</w:t>
      </w:r>
      <w:r w:rsidR="00416334" w:rsidRPr="000B6820">
        <w:t xml:space="preserve"> defined in this profile</w:t>
      </w:r>
      <w:r w:rsidRPr="000B6820">
        <w:t xml:space="preserve"> for each actor directly involved in the </w:t>
      </w:r>
      <w:r w:rsidR="008C0124" w:rsidRPr="000B6820">
        <w:t>XCHT</w:t>
      </w:r>
      <w:r w:rsidR="001F7A1C" w:rsidRPr="000B6820">
        <w:t>-WD</w:t>
      </w:r>
      <w:r w:rsidRPr="000B6820">
        <w:t xml:space="preserve"> Profile. </w:t>
      </w:r>
      <w:r w:rsidR="002A741D" w:rsidRPr="000B6820">
        <w:t>T</w:t>
      </w:r>
      <w:r w:rsidRPr="000B6820">
        <w:t xml:space="preserve">o claim support of this Profile, an implementation </w:t>
      </w:r>
      <w:r w:rsidR="001F7A35" w:rsidRPr="000B6820">
        <w:t xml:space="preserve">of an actor </w:t>
      </w:r>
      <w:r w:rsidRPr="000B6820">
        <w:t>must perform the requ</w:t>
      </w:r>
      <w:r w:rsidR="006A4160" w:rsidRPr="000B6820">
        <w:t>ired transactions (labeled “R”) and may support the optional t</w:t>
      </w:r>
      <w:r w:rsidRPr="000B6820">
        <w:t xml:space="preserve">ransactions </w:t>
      </w:r>
      <w:r w:rsidR="006A4160" w:rsidRPr="000B6820">
        <w:t>(</w:t>
      </w:r>
      <w:r w:rsidRPr="000B6820">
        <w:t>labeled “O”</w:t>
      </w:r>
      <w:r w:rsidR="006A4160" w:rsidRPr="000B6820">
        <w:t>)</w:t>
      </w:r>
      <w:r w:rsidR="00887E40" w:rsidRPr="000B6820">
        <w:t xml:space="preserve">. </w:t>
      </w:r>
      <w:r w:rsidR="00E61A6A" w:rsidRPr="000B6820">
        <w:t xml:space="preserve">Actor </w:t>
      </w:r>
      <w:r w:rsidR="00CD0A74" w:rsidRPr="000B6820">
        <w:t>grouping</w:t>
      </w:r>
      <w:r w:rsidR="001F7A35" w:rsidRPr="000B6820">
        <w:t>s are</w:t>
      </w:r>
      <w:r w:rsidR="00CD0A74" w:rsidRPr="000B6820">
        <w:t xml:space="preserve"> further described in Section X.3.</w:t>
      </w:r>
    </w:p>
    <w:p w14:paraId="5D9ED1CD" w14:textId="491C6C21" w:rsidR="001B463C" w:rsidRPr="000B6820" w:rsidRDefault="001B463C" w:rsidP="0070762D">
      <w:pPr>
        <w:pStyle w:val="AuthorInstructions"/>
      </w:pPr>
    </w:p>
    <w:p w14:paraId="30E383CF" w14:textId="77777777" w:rsidR="00DE0504" w:rsidRPr="000B6820" w:rsidRDefault="00DE0504">
      <w:pPr>
        <w:pStyle w:val="Corpodeltesto"/>
      </w:pPr>
    </w:p>
    <w:p w14:paraId="234469FA" w14:textId="16B515D7" w:rsidR="00CF283F" w:rsidRPr="000B6820" w:rsidRDefault="00CF283F" w:rsidP="00C56183">
      <w:pPr>
        <w:pStyle w:val="TableTitle"/>
      </w:pPr>
      <w:r w:rsidRPr="000B6820">
        <w:t>Table X.1-1</w:t>
      </w:r>
      <w:r w:rsidR="001606A7" w:rsidRPr="000B6820">
        <w:t>:</w:t>
      </w:r>
      <w:r w:rsidRPr="000B6820">
        <w:t xml:space="preserve"> </w:t>
      </w:r>
      <w:r w:rsidR="004243B4" w:rsidRPr="000B6820">
        <w:t>X</w:t>
      </w:r>
      <w:r w:rsidR="00922EBD" w:rsidRPr="000B6820">
        <w:t>CHT</w:t>
      </w:r>
      <w:r w:rsidR="004243B4" w:rsidRPr="000B6820">
        <w:t>-WD</w:t>
      </w:r>
      <w:r w:rsidRPr="000B6820">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B6820" w14:paraId="06EB6033" w14:textId="77777777" w:rsidTr="003B57DB">
        <w:trPr>
          <w:cantSplit/>
          <w:tblHeader/>
          <w:jc w:val="center"/>
        </w:trPr>
        <w:tc>
          <w:tcPr>
            <w:tcW w:w="1449" w:type="dxa"/>
            <w:shd w:val="pct15" w:color="auto" w:fill="FFFFFF"/>
          </w:tcPr>
          <w:p w14:paraId="12A26421" w14:textId="77777777" w:rsidR="00CF283F" w:rsidRPr="000B6820" w:rsidRDefault="00CF283F" w:rsidP="00663624">
            <w:pPr>
              <w:pStyle w:val="TableEntryHeader"/>
            </w:pPr>
            <w:r w:rsidRPr="000B6820">
              <w:t>Actors</w:t>
            </w:r>
          </w:p>
        </w:tc>
        <w:tc>
          <w:tcPr>
            <w:tcW w:w="3072" w:type="dxa"/>
            <w:shd w:val="pct15" w:color="auto" w:fill="FFFFFF"/>
          </w:tcPr>
          <w:p w14:paraId="7AE80453" w14:textId="77777777" w:rsidR="00CF283F" w:rsidRPr="000B6820" w:rsidRDefault="00CF283F" w:rsidP="00663624">
            <w:pPr>
              <w:pStyle w:val="TableEntryHeader"/>
            </w:pPr>
            <w:r w:rsidRPr="000B6820">
              <w:t xml:space="preserve">Transactions </w:t>
            </w:r>
          </w:p>
        </w:tc>
        <w:tc>
          <w:tcPr>
            <w:tcW w:w="1559" w:type="dxa"/>
            <w:shd w:val="pct15" w:color="auto" w:fill="FFFFFF"/>
          </w:tcPr>
          <w:p w14:paraId="31FAE927" w14:textId="77777777" w:rsidR="00CF283F" w:rsidRPr="000B6820" w:rsidRDefault="00CF283F" w:rsidP="00663624">
            <w:pPr>
              <w:pStyle w:val="TableEntryHeader"/>
            </w:pPr>
            <w:r w:rsidRPr="000B6820">
              <w:t>Optionality</w:t>
            </w:r>
          </w:p>
        </w:tc>
        <w:tc>
          <w:tcPr>
            <w:tcW w:w="2398" w:type="dxa"/>
            <w:shd w:val="pct15" w:color="auto" w:fill="FFFFFF"/>
          </w:tcPr>
          <w:p w14:paraId="01CF4088" w14:textId="77777777" w:rsidR="00CF283F" w:rsidRPr="000B6820" w:rsidRDefault="00CF283F" w:rsidP="00663624">
            <w:pPr>
              <w:pStyle w:val="TableEntryHeader"/>
            </w:pPr>
            <w:r w:rsidRPr="000B6820">
              <w:t>Section in Vol. 2</w:t>
            </w:r>
          </w:p>
        </w:tc>
      </w:tr>
      <w:tr w:rsidR="00723DFE" w:rsidRPr="000B6820" w14:paraId="720833F8" w14:textId="77777777" w:rsidTr="003B57DB">
        <w:trPr>
          <w:cantSplit/>
          <w:trHeight w:val="381"/>
          <w:jc w:val="center"/>
        </w:trPr>
        <w:tc>
          <w:tcPr>
            <w:tcW w:w="1449" w:type="dxa"/>
            <w:vMerge w:val="restart"/>
          </w:tcPr>
          <w:p w14:paraId="4C6B98CD" w14:textId="3C138889" w:rsidR="00723DFE" w:rsidRPr="000B6820" w:rsidDel="00087878" w:rsidRDefault="00723DFE" w:rsidP="00663624">
            <w:pPr>
              <w:pStyle w:val="TableEntry"/>
            </w:pPr>
            <w:r w:rsidRPr="000B6820">
              <w:lastRenderedPageBreak/>
              <w:t>HT Requester</w:t>
            </w:r>
          </w:p>
        </w:tc>
        <w:tc>
          <w:tcPr>
            <w:tcW w:w="3072" w:type="dxa"/>
          </w:tcPr>
          <w:p w14:paraId="56D1DEF4" w14:textId="3BD0E86C" w:rsidR="00723DFE" w:rsidRPr="004B2F11" w:rsidDel="00E11D0C" w:rsidRDefault="00723DFE" w:rsidP="004B2F11">
            <w:pPr>
              <w:pStyle w:val="TableEntry"/>
            </w:pPr>
            <w:r w:rsidRPr="000B6820">
              <w:t>[PCC-</w:t>
            </w:r>
            <w:del w:id="473" w:author="Elena Vio" w:date="2016-07-19T13:12:00Z">
              <w:r w:rsidRPr="000B6820" w:rsidDel="00DE3782">
                <w:delText>Y1</w:delText>
              </w:r>
            </w:del>
            <w:ins w:id="474" w:author="Elena Vio" w:date="2016-07-19T13:12:00Z">
              <w:r w:rsidR="00DE3782">
                <w:t>26</w:t>
              </w:r>
            </w:ins>
            <w:r w:rsidRPr="000B6820">
              <w:t xml:space="preserve">] Submit and </w:t>
            </w:r>
            <w:r w:rsidRPr="004B2F11">
              <w:t>assign HT Management</w:t>
            </w:r>
          </w:p>
        </w:tc>
        <w:tc>
          <w:tcPr>
            <w:tcW w:w="1559" w:type="dxa"/>
          </w:tcPr>
          <w:p w14:paraId="4C631D24" w14:textId="105832B1" w:rsidR="00723DFE" w:rsidRPr="000B6820" w:rsidRDefault="00723DFE" w:rsidP="00663624">
            <w:pPr>
              <w:pStyle w:val="TableEntry"/>
            </w:pPr>
            <w:r w:rsidRPr="000B6820">
              <w:t>R</w:t>
            </w:r>
          </w:p>
        </w:tc>
        <w:tc>
          <w:tcPr>
            <w:tcW w:w="2398" w:type="dxa"/>
          </w:tcPr>
          <w:p w14:paraId="1161DA81" w14:textId="587156FE" w:rsidR="00723DFE" w:rsidRPr="000B6820" w:rsidDel="00E11D0C" w:rsidRDefault="00723DFE" w:rsidP="008E0275">
            <w:pPr>
              <w:pStyle w:val="TableEntry"/>
            </w:pPr>
            <w:r w:rsidRPr="000B6820">
              <w:t>PCC TF-2: 3.</w:t>
            </w:r>
            <w:del w:id="475" w:author="Elena Vio" w:date="2016-07-19T13:12:00Z">
              <w:r w:rsidRPr="000B6820" w:rsidDel="00DE3782">
                <w:delText>Y1</w:delText>
              </w:r>
            </w:del>
            <w:ins w:id="476" w:author="Elena Vio" w:date="2016-07-19T13:12:00Z">
              <w:r w:rsidR="00DE3782">
                <w:t>26</w:t>
              </w:r>
            </w:ins>
          </w:p>
        </w:tc>
      </w:tr>
      <w:tr w:rsidR="00723DFE" w:rsidRPr="000B6820" w14:paraId="314BF4B4" w14:textId="77777777" w:rsidTr="003B57DB">
        <w:trPr>
          <w:cantSplit/>
          <w:jc w:val="center"/>
        </w:trPr>
        <w:tc>
          <w:tcPr>
            <w:tcW w:w="1449" w:type="dxa"/>
            <w:vMerge/>
          </w:tcPr>
          <w:p w14:paraId="3FBE9845" w14:textId="77777777" w:rsidR="00723DFE" w:rsidRPr="000B6820" w:rsidRDefault="00723DFE" w:rsidP="00663624">
            <w:pPr>
              <w:pStyle w:val="TableEntry"/>
            </w:pPr>
          </w:p>
        </w:tc>
        <w:tc>
          <w:tcPr>
            <w:tcW w:w="3072" w:type="dxa"/>
          </w:tcPr>
          <w:p w14:paraId="0DE46D8E" w14:textId="3403F661" w:rsidR="00723DFE" w:rsidRPr="000B6820" w:rsidRDefault="00723DFE" w:rsidP="004B2F11">
            <w:pPr>
              <w:pStyle w:val="TableEntry"/>
              <w:rPr>
                <w:rFonts w:ascii="Arial" w:hAnsi="Arial"/>
                <w:b/>
                <w:noProof/>
                <w:kern w:val="28"/>
              </w:rPr>
            </w:pPr>
            <w:r w:rsidRPr="000B6820">
              <w:t>[PCC-</w:t>
            </w:r>
            <w:del w:id="477" w:author="Elena Vio" w:date="2016-07-19T13:08:00Z">
              <w:r w:rsidRPr="000B6820" w:rsidDel="009E0620">
                <w:delText>Y5</w:delText>
              </w:r>
            </w:del>
            <w:ins w:id="478" w:author="Elena Vio" w:date="2016-07-19T13:08:00Z">
              <w:r w:rsidR="009E0620">
                <w:t>30</w:t>
              </w:r>
            </w:ins>
            <w:r w:rsidRPr="000B6820">
              <w:t>] Add more clinical information</w:t>
            </w:r>
          </w:p>
        </w:tc>
        <w:tc>
          <w:tcPr>
            <w:tcW w:w="1559" w:type="dxa"/>
          </w:tcPr>
          <w:p w14:paraId="0F4B95F0" w14:textId="0DBA5AA2" w:rsidR="00723DFE" w:rsidRPr="000B6820" w:rsidRDefault="00723DFE" w:rsidP="00663624">
            <w:pPr>
              <w:pStyle w:val="TableEntry"/>
            </w:pPr>
            <w:r w:rsidRPr="000B6820">
              <w:t>R</w:t>
            </w:r>
          </w:p>
        </w:tc>
        <w:tc>
          <w:tcPr>
            <w:tcW w:w="2398" w:type="dxa"/>
          </w:tcPr>
          <w:p w14:paraId="61C3D840" w14:textId="170FC8CC" w:rsidR="00723DFE" w:rsidRPr="000B6820" w:rsidRDefault="00723DFE" w:rsidP="008E0275">
            <w:pPr>
              <w:pStyle w:val="TableEntry"/>
            </w:pPr>
            <w:r w:rsidRPr="000B6820">
              <w:t>PCC TF-2: 3.</w:t>
            </w:r>
            <w:del w:id="479" w:author="Elena Vio" w:date="2016-07-19T13:08:00Z">
              <w:r w:rsidRPr="000B6820" w:rsidDel="009E0620">
                <w:delText>Y5</w:delText>
              </w:r>
            </w:del>
            <w:ins w:id="480" w:author="Elena Vio" w:date="2016-07-19T13:08:00Z">
              <w:r w:rsidR="009E0620">
                <w:t>30</w:t>
              </w:r>
            </w:ins>
          </w:p>
        </w:tc>
      </w:tr>
      <w:tr w:rsidR="00723DFE" w:rsidRPr="000B6820" w14:paraId="5A5C25CB" w14:textId="77777777" w:rsidTr="003B57DB">
        <w:trPr>
          <w:cantSplit/>
          <w:jc w:val="center"/>
        </w:trPr>
        <w:tc>
          <w:tcPr>
            <w:tcW w:w="1449" w:type="dxa"/>
            <w:vMerge/>
          </w:tcPr>
          <w:p w14:paraId="49F774FB" w14:textId="77777777" w:rsidR="00723DFE" w:rsidRPr="000B6820" w:rsidRDefault="00723DFE" w:rsidP="00663624">
            <w:pPr>
              <w:pStyle w:val="TableEntry"/>
            </w:pPr>
          </w:p>
        </w:tc>
        <w:tc>
          <w:tcPr>
            <w:tcW w:w="3072" w:type="dxa"/>
          </w:tcPr>
          <w:p w14:paraId="354FA7FC" w14:textId="6486C5E2" w:rsidR="00723DFE" w:rsidRPr="000B6820" w:rsidRDefault="00723DFE" w:rsidP="004B2F11">
            <w:pPr>
              <w:pStyle w:val="TableEntry"/>
              <w:rPr>
                <w:rFonts w:ascii="Arial" w:hAnsi="Arial"/>
                <w:b/>
                <w:noProof/>
                <w:kern w:val="28"/>
              </w:rPr>
            </w:pPr>
            <w:r w:rsidRPr="000B6820">
              <w:t>[PCC-</w:t>
            </w:r>
            <w:del w:id="481" w:author="Elena Vio" w:date="2016-07-19T13:10:00Z">
              <w:r w:rsidRPr="000B6820" w:rsidDel="009E0620">
                <w:delText>Y9</w:delText>
              </w:r>
            </w:del>
            <w:ins w:id="482" w:author="Elena Vio" w:date="2016-07-19T13:10:00Z">
              <w:r w:rsidR="009E0620">
                <w:t>34</w:t>
              </w:r>
            </w:ins>
            <w:r w:rsidRPr="000B6820">
              <w:t>] Finalization</w:t>
            </w:r>
          </w:p>
        </w:tc>
        <w:tc>
          <w:tcPr>
            <w:tcW w:w="1559" w:type="dxa"/>
          </w:tcPr>
          <w:p w14:paraId="4BEC507A" w14:textId="169DDD5B" w:rsidR="00723DFE" w:rsidRPr="000B6820" w:rsidRDefault="00723DFE" w:rsidP="00663624">
            <w:pPr>
              <w:pStyle w:val="TableEntry"/>
            </w:pPr>
            <w:r w:rsidRPr="000B6820">
              <w:t>R</w:t>
            </w:r>
          </w:p>
        </w:tc>
        <w:tc>
          <w:tcPr>
            <w:tcW w:w="2398" w:type="dxa"/>
          </w:tcPr>
          <w:p w14:paraId="43D841AB" w14:textId="21626CC2" w:rsidR="00723DFE" w:rsidRPr="000B6820" w:rsidRDefault="00723DFE" w:rsidP="008E0275">
            <w:pPr>
              <w:pStyle w:val="TableEntry"/>
            </w:pPr>
            <w:r w:rsidRPr="000B6820">
              <w:t>PCC TF-2: 3.</w:t>
            </w:r>
            <w:del w:id="483" w:author="Elena Vio" w:date="2016-07-19T13:10:00Z">
              <w:r w:rsidRPr="000B6820" w:rsidDel="009E0620">
                <w:delText>Y9</w:delText>
              </w:r>
            </w:del>
            <w:ins w:id="484" w:author="Elena Vio" w:date="2016-07-19T13:10:00Z">
              <w:r w:rsidR="009E0620">
                <w:t>34</w:t>
              </w:r>
            </w:ins>
          </w:p>
        </w:tc>
      </w:tr>
      <w:tr w:rsidR="00723DFE" w:rsidRPr="000B6820" w14:paraId="35CB5DF7" w14:textId="77777777" w:rsidTr="003B57DB">
        <w:trPr>
          <w:cantSplit/>
          <w:jc w:val="center"/>
        </w:trPr>
        <w:tc>
          <w:tcPr>
            <w:tcW w:w="1449" w:type="dxa"/>
            <w:vMerge/>
          </w:tcPr>
          <w:p w14:paraId="1C22D36F" w14:textId="77777777" w:rsidR="00723DFE" w:rsidRPr="000B6820" w:rsidRDefault="00723DFE" w:rsidP="00663624">
            <w:pPr>
              <w:pStyle w:val="TableEntry"/>
            </w:pPr>
          </w:p>
        </w:tc>
        <w:tc>
          <w:tcPr>
            <w:tcW w:w="3072" w:type="dxa"/>
          </w:tcPr>
          <w:p w14:paraId="7F16185F" w14:textId="03A528A0" w:rsidR="00723DFE" w:rsidRPr="000B6820" w:rsidRDefault="00723DFE" w:rsidP="004B2F11">
            <w:pPr>
              <w:pStyle w:val="TableEntry"/>
              <w:rPr>
                <w:rFonts w:ascii="Arial" w:hAnsi="Arial"/>
                <w:b/>
                <w:noProof/>
                <w:kern w:val="28"/>
              </w:rPr>
            </w:pPr>
            <w:r w:rsidRPr="000B6820">
              <w:t>[PCC-</w:t>
            </w:r>
            <w:del w:id="485" w:author="Elena Vio" w:date="2016-07-19T13:11:00Z">
              <w:r w:rsidRPr="000B6820" w:rsidDel="009E0620">
                <w:delText>Z1</w:delText>
              </w:r>
            </w:del>
            <w:ins w:id="486" w:author="Elena Vio" w:date="2016-07-19T13:11:00Z">
              <w:r w:rsidR="009E0620">
                <w:t>35</w:t>
              </w:r>
            </w:ins>
            <w:r w:rsidRPr="000B6820">
              <w:t xml:space="preserve">] Cancel HT </w:t>
            </w:r>
          </w:p>
        </w:tc>
        <w:tc>
          <w:tcPr>
            <w:tcW w:w="1559" w:type="dxa"/>
          </w:tcPr>
          <w:p w14:paraId="0DB1E68E" w14:textId="5173E4B8" w:rsidR="00723DFE" w:rsidRPr="000B6820" w:rsidRDefault="00723DFE" w:rsidP="00663624">
            <w:pPr>
              <w:pStyle w:val="TableEntry"/>
            </w:pPr>
            <w:r w:rsidRPr="000B6820">
              <w:t>R</w:t>
            </w:r>
          </w:p>
        </w:tc>
        <w:tc>
          <w:tcPr>
            <w:tcW w:w="2398" w:type="dxa"/>
          </w:tcPr>
          <w:p w14:paraId="7CE69ABE" w14:textId="72142D22" w:rsidR="00723DFE" w:rsidRPr="000B6820" w:rsidRDefault="00723DFE" w:rsidP="00663624">
            <w:pPr>
              <w:pStyle w:val="TableEntry"/>
            </w:pPr>
            <w:r w:rsidRPr="000B6820">
              <w:t>PCC TF-2: 3.</w:t>
            </w:r>
            <w:del w:id="487" w:author="Elena Vio" w:date="2016-07-19T13:11:00Z">
              <w:r w:rsidRPr="000B6820" w:rsidDel="009E0620">
                <w:delText>Z1</w:delText>
              </w:r>
            </w:del>
            <w:ins w:id="488" w:author="Elena Vio" w:date="2016-07-19T13:11:00Z">
              <w:r w:rsidR="009E0620">
                <w:t>35</w:t>
              </w:r>
            </w:ins>
          </w:p>
        </w:tc>
      </w:tr>
      <w:tr w:rsidR="00723DFE" w:rsidRPr="000B6820" w14:paraId="03467882" w14:textId="77777777" w:rsidTr="003B57DB">
        <w:trPr>
          <w:cantSplit/>
          <w:jc w:val="center"/>
        </w:trPr>
        <w:tc>
          <w:tcPr>
            <w:tcW w:w="1449" w:type="dxa"/>
            <w:vMerge/>
          </w:tcPr>
          <w:p w14:paraId="67380F20" w14:textId="77777777" w:rsidR="00723DFE" w:rsidRPr="000B6820" w:rsidRDefault="00723DFE" w:rsidP="00663624">
            <w:pPr>
              <w:pStyle w:val="TableEntry"/>
            </w:pPr>
          </w:p>
        </w:tc>
        <w:tc>
          <w:tcPr>
            <w:tcW w:w="3072" w:type="dxa"/>
          </w:tcPr>
          <w:p w14:paraId="6CA92832" w14:textId="1D304E34" w:rsidR="00723DFE" w:rsidRPr="000B6820" w:rsidRDefault="00723DFE" w:rsidP="004B2F11">
            <w:pPr>
              <w:pStyle w:val="TableEntry"/>
              <w:rPr>
                <w:rFonts w:ascii="Arial" w:hAnsi="Arial"/>
                <w:b/>
                <w:noProof/>
                <w:kern w:val="28"/>
              </w:rPr>
            </w:pPr>
            <w:r w:rsidRPr="000B6820">
              <w:t>[PCC-</w:t>
            </w:r>
            <w:del w:id="489" w:author="Elena Vio" w:date="2016-07-19T13:11:00Z">
              <w:r w:rsidRPr="000B6820" w:rsidDel="009E0620">
                <w:delText>Z2</w:delText>
              </w:r>
            </w:del>
            <w:ins w:id="490" w:author="Elena Vio" w:date="2016-07-19T13:11:00Z">
              <w:r w:rsidR="009E0620">
                <w:t>36</w:t>
              </w:r>
            </w:ins>
            <w:r w:rsidRPr="000B6820">
              <w:t xml:space="preserve">] Cancel HT assignment </w:t>
            </w:r>
          </w:p>
        </w:tc>
        <w:tc>
          <w:tcPr>
            <w:tcW w:w="1559" w:type="dxa"/>
          </w:tcPr>
          <w:p w14:paraId="307803BF" w14:textId="6449D418" w:rsidR="00723DFE" w:rsidRPr="000B6820" w:rsidRDefault="00723DFE" w:rsidP="00663624">
            <w:pPr>
              <w:pStyle w:val="TableEntry"/>
            </w:pPr>
            <w:r w:rsidRPr="000B6820">
              <w:t>R</w:t>
            </w:r>
          </w:p>
        </w:tc>
        <w:tc>
          <w:tcPr>
            <w:tcW w:w="2398" w:type="dxa"/>
          </w:tcPr>
          <w:p w14:paraId="07347A5A" w14:textId="6134E05A" w:rsidR="00723DFE" w:rsidRPr="000B6820" w:rsidRDefault="00723DFE" w:rsidP="00663624">
            <w:pPr>
              <w:pStyle w:val="TableEntry"/>
            </w:pPr>
            <w:r w:rsidRPr="000B6820">
              <w:t>PCC TF-2: 3.</w:t>
            </w:r>
            <w:del w:id="491" w:author="Elena Vio" w:date="2016-07-19T13:11:00Z">
              <w:r w:rsidRPr="000B6820" w:rsidDel="009E0620">
                <w:delText>Z2</w:delText>
              </w:r>
            </w:del>
            <w:ins w:id="492" w:author="Elena Vio" w:date="2016-07-19T13:11:00Z">
              <w:r w:rsidR="009E0620">
                <w:t>36</w:t>
              </w:r>
            </w:ins>
          </w:p>
        </w:tc>
      </w:tr>
      <w:tr w:rsidR="00723DFE" w:rsidRPr="000B6820" w14:paraId="27663E00" w14:textId="77777777" w:rsidTr="003B57DB">
        <w:trPr>
          <w:cantSplit/>
          <w:jc w:val="center"/>
        </w:trPr>
        <w:tc>
          <w:tcPr>
            <w:tcW w:w="1449" w:type="dxa"/>
            <w:vMerge w:val="restart"/>
          </w:tcPr>
          <w:p w14:paraId="55E098C8" w14:textId="2C479F1A" w:rsidR="00723DFE" w:rsidRPr="000B6820" w:rsidDel="00E11D0C" w:rsidRDefault="00723DFE" w:rsidP="00D97DD2">
            <w:pPr>
              <w:pStyle w:val="TableEntry"/>
            </w:pPr>
            <w:r w:rsidRPr="000B6820">
              <w:t>HT Manager</w:t>
            </w:r>
          </w:p>
        </w:tc>
        <w:tc>
          <w:tcPr>
            <w:tcW w:w="3072" w:type="dxa"/>
          </w:tcPr>
          <w:p w14:paraId="24521882" w14:textId="440F8B3C" w:rsidR="00723DFE" w:rsidRPr="000B6820" w:rsidRDefault="00723DFE" w:rsidP="004B2F11">
            <w:pPr>
              <w:pStyle w:val="TableEntry"/>
              <w:rPr>
                <w:rFonts w:ascii="Arial" w:hAnsi="Arial"/>
                <w:b/>
                <w:noProof/>
                <w:kern w:val="28"/>
              </w:rPr>
            </w:pPr>
            <w:r w:rsidRPr="000B6820">
              <w:t>[PCC-</w:t>
            </w:r>
            <w:del w:id="493" w:author="Elena Vio" w:date="2016-07-19T13:08:00Z">
              <w:r w:rsidRPr="000B6820" w:rsidDel="009E0620">
                <w:delText>Y2</w:delText>
              </w:r>
            </w:del>
            <w:ins w:id="494" w:author="Elena Vio" w:date="2016-07-19T13:08:00Z">
              <w:r w:rsidR="009E0620">
                <w:t>27</w:t>
              </w:r>
            </w:ins>
            <w:r w:rsidRPr="000B6820">
              <w:t>] Accept/Reject HT Activity</w:t>
            </w:r>
          </w:p>
        </w:tc>
        <w:tc>
          <w:tcPr>
            <w:tcW w:w="1559" w:type="dxa"/>
          </w:tcPr>
          <w:p w14:paraId="7C83039F" w14:textId="7BD5E003" w:rsidR="00723DFE" w:rsidRPr="000B6820" w:rsidRDefault="00723DFE" w:rsidP="00663624">
            <w:pPr>
              <w:pStyle w:val="TableEntry"/>
            </w:pPr>
            <w:r w:rsidRPr="000B6820">
              <w:t>R</w:t>
            </w:r>
          </w:p>
        </w:tc>
        <w:tc>
          <w:tcPr>
            <w:tcW w:w="2398" w:type="dxa"/>
          </w:tcPr>
          <w:p w14:paraId="492EE724" w14:textId="235D481A" w:rsidR="00723DFE" w:rsidRPr="000B6820" w:rsidRDefault="00723DFE" w:rsidP="00663624">
            <w:pPr>
              <w:pStyle w:val="TableEntry"/>
            </w:pPr>
            <w:r w:rsidRPr="000B6820">
              <w:t>PCC TF-2: 3.</w:t>
            </w:r>
            <w:del w:id="495" w:author="Elena Vio" w:date="2016-07-19T13:08:00Z">
              <w:r w:rsidRPr="000B6820" w:rsidDel="009E0620">
                <w:delText>Y2</w:delText>
              </w:r>
            </w:del>
            <w:ins w:id="496" w:author="Elena Vio" w:date="2016-07-19T13:08:00Z">
              <w:r w:rsidR="009E0620">
                <w:t>27</w:t>
              </w:r>
            </w:ins>
          </w:p>
        </w:tc>
      </w:tr>
      <w:tr w:rsidR="00723DFE" w:rsidRPr="000B6820" w14:paraId="51816E1A" w14:textId="77777777" w:rsidTr="003B57DB">
        <w:trPr>
          <w:cantSplit/>
          <w:trHeight w:val="271"/>
          <w:jc w:val="center"/>
        </w:trPr>
        <w:tc>
          <w:tcPr>
            <w:tcW w:w="1449" w:type="dxa"/>
            <w:vMerge/>
          </w:tcPr>
          <w:p w14:paraId="18654B63" w14:textId="77777777" w:rsidR="00723DFE" w:rsidRPr="000B6820" w:rsidRDefault="00723DFE" w:rsidP="00663624">
            <w:pPr>
              <w:pStyle w:val="TableEntry"/>
            </w:pPr>
          </w:p>
        </w:tc>
        <w:tc>
          <w:tcPr>
            <w:tcW w:w="3072" w:type="dxa"/>
          </w:tcPr>
          <w:p w14:paraId="0109D016" w14:textId="055C203E" w:rsidR="00723DFE" w:rsidRPr="000B6820" w:rsidRDefault="00723DFE" w:rsidP="004B2F11">
            <w:pPr>
              <w:pStyle w:val="TableEntry"/>
              <w:rPr>
                <w:rFonts w:ascii="Arial" w:hAnsi="Arial"/>
                <w:b/>
                <w:noProof/>
                <w:kern w:val="28"/>
              </w:rPr>
            </w:pPr>
            <w:r w:rsidRPr="000B6820">
              <w:t>[PCC-</w:t>
            </w:r>
            <w:del w:id="497" w:author="Elena Vio" w:date="2016-07-19T13:08:00Z">
              <w:r w:rsidRPr="000B6820" w:rsidDel="009E0620">
                <w:delText>Y3</w:delText>
              </w:r>
            </w:del>
            <w:ins w:id="498" w:author="Elena Vio" w:date="2016-07-19T13:08:00Z">
              <w:r w:rsidR="009E0620">
                <w:t>28</w:t>
              </w:r>
            </w:ins>
            <w:r w:rsidRPr="000B6820">
              <w:t xml:space="preserve">] </w:t>
            </w:r>
            <w:r w:rsidRPr="004B2F11">
              <w:t>Assign HT Participation</w:t>
            </w:r>
          </w:p>
        </w:tc>
        <w:tc>
          <w:tcPr>
            <w:tcW w:w="1559" w:type="dxa"/>
          </w:tcPr>
          <w:p w14:paraId="70809B87" w14:textId="54AA8BCE" w:rsidR="00723DFE" w:rsidRPr="000B6820" w:rsidRDefault="00723DFE" w:rsidP="00DD3FF1">
            <w:pPr>
              <w:pStyle w:val="TableEntry"/>
            </w:pPr>
            <w:r w:rsidRPr="000B6820">
              <w:t>R</w:t>
            </w:r>
          </w:p>
        </w:tc>
        <w:tc>
          <w:tcPr>
            <w:tcW w:w="2398" w:type="dxa"/>
          </w:tcPr>
          <w:p w14:paraId="10DB8B73" w14:textId="3A4D9B9A" w:rsidR="00723DFE" w:rsidRPr="000B6820" w:rsidRDefault="00723DFE" w:rsidP="00663624">
            <w:pPr>
              <w:pStyle w:val="TableEntry"/>
            </w:pPr>
            <w:r w:rsidRPr="000B6820">
              <w:t>PCC TF-2: 3.</w:t>
            </w:r>
            <w:del w:id="499" w:author="Elena Vio" w:date="2016-07-19T13:08:00Z">
              <w:r w:rsidRPr="000B6820" w:rsidDel="009E0620">
                <w:delText>Y3</w:delText>
              </w:r>
            </w:del>
            <w:ins w:id="500" w:author="Elena Vio" w:date="2016-07-19T13:08:00Z">
              <w:r w:rsidR="009E0620">
                <w:t>28</w:t>
              </w:r>
            </w:ins>
          </w:p>
        </w:tc>
      </w:tr>
      <w:tr w:rsidR="00723DFE" w:rsidRPr="000B6820" w14:paraId="0FB5211D" w14:textId="77777777" w:rsidTr="003B57DB">
        <w:trPr>
          <w:cantSplit/>
          <w:jc w:val="center"/>
        </w:trPr>
        <w:tc>
          <w:tcPr>
            <w:tcW w:w="1449" w:type="dxa"/>
            <w:vMerge/>
          </w:tcPr>
          <w:p w14:paraId="6BF92C3A" w14:textId="77777777" w:rsidR="00723DFE" w:rsidRPr="000B6820" w:rsidRDefault="00723DFE">
            <w:pPr>
              <w:pStyle w:val="TableEntry"/>
            </w:pPr>
          </w:p>
        </w:tc>
        <w:tc>
          <w:tcPr>
            <w:tcW w:w="3072" w:type="dxa"/>
          </w:tcPr>
          <w:p w14:paraId="5122990B" w14:textId="5A738695" w:rsidR="00723DFE" w:rsidRPr="000B6820" w:rsidRDefault="00723DFE" w:rsidP="004B2F11">
            <w:pPr>
              <w:pStyle w:val="TableEntry"/>
              <w:rPr>
                <w:rFonts w:ascii="Arial" w:hAnsi="Arial"/>
                <w:b/>
                <w:noProof/>
                <w:kern w:val="28"/>
              </w:rPr>
            </w:pPr>
            <w:r w:rsidRPr="000B6820">
              <w:t>[PCC-</w:t>
            </w:r>
            <w:del w:id="501" w:author="Elena Vio" w:date="2016-07-19T13:09:00Z">
              <w:r w:rsidRPr="000B6820" w:rsidDel="009E0620">
                <w:delText>Y7</w:delText>
              </w:r>
            </w:del>
            <w:ins w:id="502" w:author="Elena Vio" w:date="2016-07-19T13:09:00Z">
              <w:r w:rsidR="009E0620">
                <w:t>32</w:t>
              </w:r>
            </w:ins>
            <w:r w:rsidRPr="000B6820">
              <w:t>] Plan HT Discussion</w:t>
            </w:r>
          </w:p>
        </w:tc>
        <w:tc>
          <w:tcPr>
            <w:tcW w:w="1559" w:type="dxa"/>
          </w:tcPr>
          <w:p w14:paraId="37560B18" w14:textId="66281346" w:rsidR="00723DFE" w:rsidRPr="000B6820" w:rsidRDefault="00723DFE" w:rsidP="00E11D0C">
            <w:pPr>
              <w:pStyle w:val="TableEntry"/>
            </w:pPr>
            <w:r w:rsidRPr="000B6820">
              <w:t>R</w:t>
            </w:r>
          </w:p>
        </w:tc>
        <w:tc>
          <w:tcPr>
            <w:tcW w:w="2398" w:type="dxa"/>
          </w:tcPr>
          <w:p w14:paraId="7AF47839" w14:textId="1CFEFBAA" w:rsidR="00723DFE" w:rsidRPr="000B6820" w:rsidRDefault="00723DFE">
            <w:pPr>
              <w:pStyle w:val="TableEntry"/>
            </w:pPr>
            <w:r w:rsidRPr="000B6820">
              <w:t>PCC TF-2: 3.</w:t>
            </w:r>
            <w:del w:id="503" w:author="Elena Vio" w:date="2016-07-19T13:09:00Z">
              <w:r w:rsidRPr="000B6820" w:rsidDel="009E0620">
                <w:delText>Y7</w:delText>
              </w:r>
            </w:del>
            <w:ins w:id="504" w:author="Elena Vio" w:date="2016-07-19T13:09:00Z">
              <w:r w:rsidR="009E0620">
                <w:t>32</w:t>
              </w:r>
            </w:ins>
          </w:p>
        </w:tc>
      </w:tr>
      <w:tr w:rsidR="00723DFE" w:rsidRPr="000B6820" w14:paraId="0E18F454" w14:textId="77777777" w:rsidTr="003B57DB">
        <w:trPr>
          <w:cantSplit/>
          <w:jc w:val="center"/>
        </w:trPr>
        <w:tc>
          <w:tcPr>
            <w:tcW w:w="1449" w:type="dxa"/>
            <w:vMerge/>
          </w:tcPr>
          <w:p w14:paraId="32C4197F" w14:textId="77777777" w:rsidR="00723DFE" w:rsidRPr="000B6820" w:rsidRDefault="00723DFE">
            <w:pPr>
              <w:pStyle w:val="TableEntry"/>
            </w:pPr>
          </w:p>
        </w:tc>
        <w:tc>
          <w:tcPr>
            <w:tcW w:w="3072" w:type="dxa"/>
          </w:tcPr>
          <w:p w14:paraId="2812ED50" w14:textId="648E4705" w:rsidR="00723DFE" w:rsidRPr="000B6820" w:rsidRDefault="00723DFE" w:rsidP="004B2F11">
            <w:pPr>
              <w:pStyle w:val="TableEntry"/>
              <w:rPr>
                <w:rFonts w:ascii="Arial" w:hAnsi="Arial"/>
                <w:b/>
                <w:noProof/>
                <w:kern w:val="28"/>
              </w:rPr>
            </w:pPr>
            <w:r w:rsidRPr="000B6820">
              <w:t>[PCC-</w:t>
            </w:r>
            <w:del w:id="505" w:author="Elena Vio" w:date="2016-07-19T13:09:00Z">
              <w:r w:rsidRPr="000B6820" w:rsidDel="009E0620">
                <w:delText>Y8</w:delText>
              </w:r>
            </w:del>
            <w:ins w:id="506" w:author="Elena Vio" w:date="2016-07-19T13:09:00Z">
              <w:r w:rsidR="009E0620">
                <w:t>33</w:t>
              </w:r>
            </w:ins>
            <w:r w:rsidRPr="000B6820">
              <w:t>] Complete HT</w:t>
            </w:r>
          </w:p>
        </w:tc>
        <w:tc>
          <w:tcPr>
            <w:tcW w:w="1559" w:type="dxa"/>
          </w:tcPr>
          <w:p w14:paraId="7926D72C" w14:textId="0EC0478C" w:rsidR="00723DFE" w:rsidRPr="000B6820" w:rsidRDefault="00723DFE" w:rsidP="00E11D0C">
            <w:pPr>
              <w:pStyle w:val="TableEntry"/>
            </w:pPr>
            <w:r w:rsidRPr="000B6820">
              <w:t>R</w:t>
            </w:r>
          </w:p>
        </w:tc>
        <w:tc>
          <w:tcPr>
            <w:tcW w:w="2398" w:type="dxa"/>
          </w:tcPr>
          <w:p w14:paraId="6219AD44" w14:textId="41477930" w:rsidR="00723DFE" w:rsidRPr="000B6820" w:rsidRDefault="00723DFE" w:rsidP="0070073A">
            <w:pPr>
              <w:pStyle w:val="TableEntry"/>
            </w:pPr>
            <w:r w:rsidRPr="000B6820">
              <w:t>PCC TF-2: 3.</w:t>
            </w:r>
            <w:del w:id="507" w:author="Elena Vio" w:date="2016-07-19T13:09:00Z">
              <w:r w:rsidRPr="000B6820" w:rsidDel="009E0620">
                <w:delText>Y8</w:delText>
              </w:r>
            </w:del>
            <w:ins w:id="508" w:author="Elena Vio" w:date="2016-07-19T13:09:00Z">
              <w:r w:rsidR="009E0620">
                <w:t>33</w:t>
              </w:r>
            </w:ins>
          </w:p>
        </w:tc>
      </w:tr>
      <w:tr w:rsidR="00723DFE" w:rsidRPr="000B6820" w14:paraId="232AF87C" w14:textId="77777777" w:rsidTr="003B57DB">
        <w:trPr>
          <w:cantSplit/>
          <w:jc w:val="center"/>
        </w:trPr>
        <w:tc>
          <w:tcPr>
            <w:tcW w:w="1449" w:type="dxa"/>
            <w:vMerge/>
          </w:tcPr>
          <w:p w14:paraId="6764D8DD" w14:textId="77777777" w:rsidR="00723DFE" w:rsidRPr="000B6820" w:rsidRDefault="00723DFE">
            <w:pPr>
              <w:pStyle w:val="TableEntry"/>
            </w:pPr>
          </w:p>
        </w:tc>
        <w:tc>
          <w:tcPr>
            <w:tcW w:w="3072" w:type="dxa"/>
          </w:tcPr>
          <w:p w14:paraId="22E09238" w14:textId="0B14553C" w:rsidR="00723DFE" w:rsidRPr="000B6820" w:rsidRDefault="00723DFE" w:rsidP="004B2F11">
            <w:pPr>
              <w:pStyle w:val="TableEntry"/>
              <w:rPr>
                <w:rFonts w:ascii="Arial" w:hAnsi="Arial"/>
                <w:b/>
                <w:noProof/>
                <w:kern w:val="28"/>
              </w:rPr>
            </w:pPr>
            <w:r w:rsidRPr="000B6820">
              <w:t>[PCC-</w:t>
            </w:r>
            <w:del w:id="509" w:author="Elena Vio" w:date="2016-07-19T13:11:00Z">
              <w:r w:rsidRPr="000B6820" w:rsidDel="009E0620">
                <w:delText>Z1</w:delText>
              </w:r>
            </w:del>
            <w:ins w:id="510" w:author="Elena Vio" w:date="2016-07-19T13:11:00Z">
              <w:r w:rsidR="009E0620">
                <w:t>35</w:t>
              </w:r>
            </w:ins>
            <w:r w:rsidRPr="000B6820">
              <w:t xml:space="preserve">] Cancel HT </w:t>
            </w:r>
          </w:p>
        </w:tc>
        <w:tc>
          <w:tcPr>
            <w:tcW w:w="1559" w:type="dxa"/>
          </w:tcPr>
          <w:p w14:paraId="1C563275" w14:textId="0C1F09F2" w:rsidR="00723DFE" w:rsidRPr="000B6820" w:rsidRDefault="00723DFE" w:rsidP="00E11D0C">
            <w:pPr>
              <w:pStyle w:val="TableEntry"/>
            </w:pPr>
            <w:r w:rsidRPr="000B6820">
              <w:t>R</w:t>
            </w:r>
          </w:p>
        </w:tc>
        <w:tc>
          <w:tcPr>
            <w:tcW w:w="2398" w:type="dxa"/>
          </w:tcPr>
          <w:p w14:paraId="31DA6A40" w14:textId="26169738" w:rsidR="00723DFE" w:rsidRPr="000B6820" w:rsidRDefault="00723DFE" w:rsidP="0070073A">
            <w:pPr>
              <w:pStyle w:val="TableEntry"/>
            </w:pPr>
            <w:r w:rsidRPr="000B6820">
              <w:t>PCC TF-2: 3.</w:t>
            </w:r>
            <w:del w:id="511" w:author="Elena Vio" w:date="2016-07-19T13:11:00Z">
              <w:r w:rsidRPr="000B6820" w:rsidDel="009E0620">
                <w:delText>Z1</w:delText>
              </w:r>
            </w:del>
            <w:ins w:id="512" w:author="Elena Vio" w:date="2016-07-19T13:11:00Z">
              <w:r w:rsidR="009E0620">
                <w:t>35</w:t>
              </w:r>
            </w:ins>
          </w:p>
        </w:tc>
      </w:tr>
      <w:tr w:rsidR="00723DFE" w:rsidRPr="000B6820" w14:paraId="2521460C" w14:textId="77777777" w:rsidTr="003B57DB">
        <w:trPr>
          <w:cantSplit/>
          <w:jc w:val="center"/>
        </w:trPr>
        <w:tc>
          <w:tcPr>
            <w:tcW w:w="1449" w:type="dxa"/>
            <w:vMerge/>
          </w:tcPr>
          <w:p w14:paraId="513BD08C" w14:textId="77777777" w:rsidR="00723DFE" w:rsidRPr="000B6820" w:rsidRDefault="00723DFE">
            <w:pPr>
              <w:pStyle w:val="TableEntry"/>
            </w:pPr>
          </w:p>
        </w:tc>
        <w:tc>
          <w:tcPr>
            <w:tcW w:w="3072" w:type="dxa"/>
          </w:tcPr>
          <w:p w14:paraId="7EBC7A93" w14:textId="448FD721" w:rsidR="00723DFE" w:rsidRPr="000B6820" w:rsidRDefault="00723DFE" w:rsidP="004B2F11">
            <w:pPr>
              <w:pStyle w:val="TableEntry"/>
              <w:rPr>
                <w:rFonts w:ascii="Arial" w:hAnsi="Arial"/>
                <w:b/>
                <w:noProof/>
                <w:kern w:val="28"/>
              </w:rPr>
            </w:pPr>
            <w:r w:rsidRPr="000B6820">
              <w:t>[PCC-</w:t>
            </w:r>
            <w:del w:id="513" w:author="Elena Vio" w:date="2016-07-19T13:11:00Z">
              <w:r w:rsidRPr="000B6820" w:rsidDel="009E0620">
                <w:delText>Z2</w:delText>
              </w:r>
            </w:del>
            <w:ins w:id="514" w:author="Elena Vio" w:date="2016-07-19T13:11:00Z">
              <w:r w:rsidR="009E0620">
                <w:t>36</w:t>
              </w:r>
            </w:ins>
            <w:r w:rsidRPr="000B6820">
              <w:t xml:space="preserve">] Cancel HT </w:t>
            </w:r>
            <w:r w:rsidR="00904349" w:rsidRPr="000B6820">
              <w:t>assignment</w:t>
            </w:r>
          </w:p>
        </w:tc>
        <w:tc>
          <w:tcPr>
            <w:tcW w:w="1559" w:type="dxa"/>
          </w:tcPr>
          <w:p w14:paraId="1FB752F0" w14:textId="46F310B7" w:rsidR="00723DFE" w:rsidRPr="000B6820" w:rsidRDefault="00723DFE" w:rsidP="00E11D0C">
            <w:pPr>
              <w:pStyle w:val="TableEntry"/>
            </w:pPr>
            <w:r w:rsidRPr="000B6820">
              <w:t>R</w:t>
            </w:r>
          </w:p>
        </w:tc>
        <w:tc>
          <w:tcPr>
            <w:tcW w:w="2398" w:type="dxa"/>
          </w:tcPr>
          <w:p w14:paraId="56F58CA4" w14:textId="5D3CDF2F" w:rsidR="00723DFE" w:rsidRPr="000B6820" w:rsidRDefault="00723DFE" w:rsidP="0070073A">
            <w:pPr>
              <w:pStyle w:val="TableEntry"/>
            </w:pPr>
            <w:r w:rsidRPr="000B6820">
              <w:t>PCC TF-2: 3.</w:t>
            </w:r>
            <w:del w:id="515" w:author="Elena Vio" w:date="2016-07-19T13:11:00Z">
              <w:r w:rsidRPr="000B6820" w:rsidDel="009E0620">
                <w:delText>Z2</w:delText>
              </w:r>
            </w:del>
            <w:ins w:id="516" w:author="Elena Vio" w:date="2016-07-19T13:11:00Z">
              <w:r w:rsidR="009E0620">
                <w:t>36</w:t>
              </w:r>
            </w:ins>
          </w:p>
        </w:tc>
      </w:tr>
      <w:tr w:rsidR="00723DFE" w:rsidRPr="000B6820"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723DFE" w:rsidRPr="000B6820" w:rsidRDefault="00723DFE" w:rsidP="00D97DD2">
            <w:pPr>
              <w:pStyle w:val="TableEntry"/>
            </w:pPr>
            <w:r w:rsidRPr="000B6820">
              <w:t>HT Participant</w:t>
            </w:r>
          </w:p>
        </w:tc>
        <w:tc>
          <w:tcPr>
            <w:tcW w:w="3072" w:type="dxa"/>
            <w:tcBorders>
              <w:left w:val="nil"/>
            </w:tcBorders>
          </w:tcPr>
          <w:p w14:paraId="40AE7B85" w14:textId="4CA3D5FA" w:rsidR="00723DFE" w:rsidRPr="000B6820" w:rsidRDefault="00723DFE" w:rsidP="004B2F11">
            <w:pPr>
              <w:pStyle w:val="TableEntry"/>
              <w:rPr>
                <w:rFonts w:ascii="Arial" w:hAnsi="Arial"/>
                <w:b/>
                <w:noProof/>
                <w:kern w:val="28"/>
              </w:rPr>
            </w:pPr>
            <w:r w:rsidRPr="000B6820">
              <w:t>[PCC-</w:t>
            </w:r>
            <w:del w:id="517" w:author="Elena Vio" w:date="2016-07-19T13:08:00Z">
              <w:r w:rsidRPr="000B6820" w:rsidDel="009E0620">
                <w:delText>Y2</w:delText>
              </w:r>
            </w:del>
            <w:ins w:id="518" w:author="Elena Vio" w:date="2016-07-19T13:08:00Z">
              <w:r w:rsidR="009E0620">
                <w:t>27</w:t>
              </w:r>
            </w:ins>
            <w:r w:rsidRPr="000B6820">
              <w:t>] Accept/Reject HT Activity</w:t>
            </w:r>
          </w:p>
        </w:tc>
        <w:tc>
          <w:tcPr>
            <w:tcW w:w="1559" w:type="dxa"/>
          </w:tcPr>
          <w:p w14:paraId="00C572D0" w14:textId="4ADE17AE" w:rsidR="00723DFE" w:rsidRPr="000B6820" w:rsidRDefault="00723DFE" w:rsidP="00AC7C88">
            <w:pPr>
              <w:pStyle w:val="TableEntry"/>
            </w:pPr>
            <w:r w:rsidRPr="000B6820">
              <w:t>R</w:t>
            </w:r>
          </w:p>
        </w:tc>
        <w:tc>
          <w:tcPr>
            <w:tcW w:w="2398" w:type="dxa"/>
          </w:tcPr>
          <w:p w14:paraId="31D252B5" w14:textId="4454AB11" w:rsidR="00723DFE" w:rsidRPr="000B6820" w:rsidRDefault="00723DFE" w:rsidP="0070073A">
            <w:pPr>
              <w:pStyle w:val="TableEntry"/>
            </w:pPr>
            <w:r w:rsidRPr="000B6820">
              <w:t>PCC TF-2: 3.</w:t>
            </w:r>
            <w:del w:id="519" w:author="Elena Vio" w:date="2016-07-19T13:08:00Z">
              <w:r w:rsidRPr="000B6820" w:rsidDel="009E0620">
                <w:delText>Y2</w:delText>
              </w:r>
            </w:del>
            <w:ins w:id="520" w:author="Elena Vio" w:date="2016-07-19T13:08:00Z">
              <w:r w:rsidR="009E0620">
                <w:t>27</w:t>
              </w:r>
            </w:ins>
          </w:p>
        </w:tc>
      </w:tr>
      <w:tr w:rsidR="00723DFE" w:rsidRPr="000B6820"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23DFE" w:rsidRPr="000B6820" w:rsidRDefault="00723DFE" w:rsidP="00D97DD2">
            <w:pPr>
              <w:pStyle w:val="TableEntry"/>
            </w:pPr>
          </w:p>
        </w:tc>
        <w:tc>
          <w:tcPr>
            <w:tcW w:w="3072" w:type="dxa"/>
            <w:tcBorders>
              <w:left w:val="nil"/>
            </w:tcBorders>
          </w:tcPr>
          <w:p w14:paraId="44F4C1B8" w14:textId="4AA690ED" w:rsidR="00723DFE" w:rsidRPr="000B6820" w:rsidRDefault="00723DFE" w:rsidP="004B2F11">
            <w:pPr>
              <w:pStyle w:val="TableEntry"/>
              <w:rPr>
                <w:rFonts w:ascii="Arial" w:hAnsi="Arial"/>
                <w:b/>
                <w:noProof/>
                <w:kern w:val="28"/>
              </w:rPr>
            </w:pPr>
            <w:r w:rsidRPr="000B6820">
              <w:t>[PCC-</w:t>
            </w:r>
            <w:del w:id="521" w:author="Elena Vio" w:date="2016-07-19T13:08:00Z">
              <w:r w:rsidRPr="000B6820" w:rsidDel="009E0620">
                <w:delText>Y4</w:delText>
              </w:r>
            </w:del>
            <w:ins w:id="522" w:author="Elena Vio" w:date="2016-07-19T13:08:00Z">
              <w:r w:rsidR="009E0620">
                <w:t>29</w:t>
              </w:r>
            </w:ins>
            <w:r w:rsidRPr="000B6820">
              <w:t>] Add Request of more clinical information</w:t>
            </w:r>
          </w:p>
        </w:tc>
        <w:tc>
          <w:tcPr>
            <w:tcW w:w="1559" w:type="dxa"/>
          </w:tcPr>
          <w:p w14:paraId="7CB8821D" w14:textId="03284B1A" w:rsidR="00723DFE" w:rsidRPr="000B6820" w:rsidRDefault="00723DFE" w:rsidP="00AC7C88">
            <w:pPr>
              <w:pStyle w:val="TableEntry"/>
            </w:pPr>
            <w:r w:rsidRPr="000B6820">
              <w:t>R</w:t>
            </w:r>
          </w:p>
        </w:tc>
        <w:tc>
          <w:tcPr>
            <w:tcW w:w="2398" w:type="dxa"/>
          </w:tcPr>
          <w:p w14:paraId="4D647D4F" w14:textId="7312A997" w:rsidR="00723DFE" w:rsidRPr="000B6820" w:rsidRDefault="00723DFE" w:rsidP="0070073A">
            <w:pPr>
              <w:pStyle w:val="TableEntry"/>
            </w:pPr>
            <w:r w:rsidRPr="000B6820">
              <w:t>PCC TF-2: 3.</w:t>
            </w:r>
            <w:del w:id="523" w:author="Elena Vio" w:date="2016-07-19T13:08:00Z">
              <w:r w:rsidRPr="000B6820" w:rsidDel="009E0620">
                <w:delText>Y4</w:delText>
              </w:r>
            </w:del>
            <w:ins w:id="524" w:author="Elena Vio" w:date="2016-07-19T13:08:00Z">
              <w:r w:rsidR="009E0620">
                <w:t>29</w:t>
              </w:r>
            </w:ins>
          </w:p>
        </w:tc>
      </w:tr>
      <w:tr w:rsidR="00723DFE" w:rsidRPr="000B6820"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23DFE" w:rsidRPr="000B6820" w:rsidRDefault="00723DFE">
            <w:pPr>
              <w:pStyle w:val="TableEntry"/>
            </w:pPr>
          </w:p>
        </w:tc>
        <w:tc>
          <w:tcPr>
            <w:tcW w:w="3072" w:type="dxa"/>
            <w:tcBorders>
              <w:left w:val="nil"/>
            </w:tcBorders>
          </w:tcPr>
          <w:p w14:paraId="6EC41F23" w14:textId="78C81ED3" w:rsidR="00723DFE" w:rsidRPr="000B6820" w:rsidRDefault="00723DFE" w:rsidP="004B2F11">
            <w:pPr>
              <w:pStyle w:val="TableEntry"/>
              <w:rPr>
                <w:rFonts w:ascii="Arial" w:hAnsi="Arial"/>
                <w:b/>
                <w:noProof/>
                <w:kern w:val="28"/>
              </w:rPr>
            </w:pPr>
            <w:r w:rsidRPr="000B6820">
              <w:t>[PCC-</w:t>
            </w:r>
            <w:del w:id="525" w:author="Elena Vio" w:date="2016-07-19T13:08:00Z">
              <w:r w:rsidRPr="000B6820" w:rsidDel="009E0620">
                <w:delText>Y6</w:delText>
              </w:r>
            </w:del>
            <w:ins w:id="526" w:author="Elena Vio" w:date="2016-07-19T13:08:00Z">
              <w:r w:rsidR="009E0620">
                <w:t>31</w:t>
              </w:r>
            </w:ins>
            <w:r w:rsidRPr="000B6820">
              <w:t xml:space="preserve">] </w:t>
            </w:r>
            <w:r w:rsidR="00C20F8C" w:rsidRPr="000B6820">
              <w:t>Complete individual preparation</w:t>
            </w:r>
          </w:p>
        </w:tc>
        <w:tc>
          <w:tcPr>
            <w:tcW w:w="1559" w:type="dxa"/>
          </w:tcPr>
          <w:p w14:paraId="74EB6AB0" w14:textId="3859ED2C" w:rsidR="00723DFE" w:rsidRPr="000B6820" w:rsidRDefault="00723DFE" w:rsidP="00AC7C88">
            <w:pPr>
              <w:pStyle w:val="TableEntry"/>
            </w:pPr>
            <w:r w:rsidRPr="000B6820">
              <w:t>R</w:t>
            </w:r>
          </w:p>
        </w:tc>
        <w:tc>
          <w:tcPr>
            <w:tcW w:w="2398" w:type="dxa"/>
          </w:tcPr>
          <w:p w14:paraId="0668CE36" w14:textId="30536F94" w:rsidR="00723DFE" w:rsidRPr="000B6820" w:rsidRDefault="00723DFE">
            <w:pPr>
              <w:pStyle w:val="TableEntry"/>
            </w:pPr>
            <w:r w:rsidRPr="000B6820">
              <w:t>PCC TF-2: 3.</w:t>
            </w:r>
            <w:del w:id="527" w:author="Elena Vio" w:date="2016-07-19T13:08:00Z">
              <w:r w:rsidRPr="000B6820" w:rsidDel="009E0620">
                <w:delText>Y6</w:delText>
              </w:r>
            </w:del>
            <w:ins w:id="528" w:author="Elena Vio" w:date="2016-07-19T13:08:00Z">
              <w:r w:rsidR="009E0620">
                <w:t>31</w:t>
              </w:r>
            </w:ins>
          </w:p>
        </w:tc>
      </w:tr>
      <w:bookmarkEnd w:id="463"/>
      <w:bookmarkEnd w:id="464"/>
      <w:bookmarkEnd w:id="465"/>
      <w:bookmarkEnd w:id="466"/>
      <w:bookmarkEnd w:id="467"/>
      <w:bookmarkEnd w:id="468"/>
      <w:bookmarkEnd w:id="469"/>
      <w:bookmarkEnd w:id="470"/>
    </w:tbl>
    <w:p w14:paraId="54456511" w14:textId="77777777" w:rsidR="00732EB1" w:rsidRPr="000B6820" w:rsidRDefault="00732EB1" w:rsidP="004B2F11">
      <w:pPr>
        <w:pStyle w:val="Corpodeltesto"/>
      </w:pPr>
    </w:p>
    <w:p w14:paraId="7ADF68F7" w14:textId="77777777" w:rsidR="00FF4C4E" w:rsidRPr="000B6820" w:rsidRDefault="00FF4C4E" w:rsidP="00503AE1">
      <w:pPr>
        <w:pStyle w:val="Titolo3"/>
        <w:numPr>
          <w:ilvl w:val="0"/>
          <w:numId w:val="0"/>
        </w:numPr>
        <w:rPr>
          <w:bCs/>
          <w:noProof w:val="0"/>
        </w:rPr>
      </w:pPr>
      <w:bookmarkStart w:id="529" w:name="_Toc450673862"/>
      <w:r w:rsidRPr="000B6820">
        <w:rPr>
          <w:bCs/>
          <w:noProof w:val="0"/>
        </w:rPr>
        <w:t>X.1.1</w:t>
      </w:r>
      <w:r w:rsidR="00503AE1" w:rsidRPr="000B6820">
        <w:rPr>
          <w:bCs/>
          <w:noProof w:val="0"/>
        </w:rPr>
        <w:t xml:space="preserve"> Actor Descriptions and </w:t>
      </w:r>
      <w:r w:rsidR="006A4160" w:rsidRPr="000B6820">
        <w:rPr>
          <w:bCs/>
          <w:noProof w:val="0"/>
        </w:rPr>
        <w:t xml:space="preserve">Actor </w:t>
      </w:r>
      <w:r w:rsidR="00ED0083" w:rsidRPr="000B6820">
        <w:rPr>
          <w:bCs/>
          <w:noProof w:val="0"/>
        </w:rPr>
        <w:t xml:space="preserve">Profile </w:t>
      </w:r>
      <w:r w:rsidR="00503AE1" w:rsidRPr="000B6820">
        <w:rPr>
          <w:bCs/>
          <w:noProof w:val="0"/>
        </w:rPr>
        <w:t>Requirements</w:t>
      </w:r>
      <w:bookmarkEnd w:id="529"/>
    </w:p>
    <w:p w14:paraId="69F0024A" w14:textId="5A9895BC" w:rsidR="005B7BFB" w:rsidRPr="000B6820" w:rsidRDefault="006A4160" w:rsidP="006A4160">
      <w:pPr>
        <w:pStyle w:val="Corpodeltesto"/>
      </w:pPr>
      <w:r w:rsidRPr="000B6820">
        <w:t>Normative requirements</w:t>
      </w:r>
      <w:r w:rsidR="007A51E3" w:rsidRPr="000B6820">
        <w:t xml:space="preserve"> are typically documented in</w:t>
      </w:r>
      <w:r w:rsidRPr="000B6820">
        <w:t xml:space="preserve"> Volume 2 (Transactions) and Volume 3 (Content Modules)</w:t>
      </w:r>
      <w:r w:rsidR="00F0665F" w:rsidRPr="000B6820">
        <w:t xml:space="preserve">. </w:t>
      </w:r>
      <w:r w:rsidRPr="000B6820">
        <w:t xml:space="preserve">Some Integration Profiles, however, contain </w:t>
      </w:r>
      <w:proofErr w:type="gramStart"/>
      <w:r w:rsidRPr="000B6820">
        <w:t>requirements which</w:t>
      </w:r>
      <w:proofErr w:type="gramEnd"/>
      <w:r w:rsidRPr="000B6820">
        <w:t xml:space="preserve"> link transactions, data, and/or behavior</w:t>
      </w:r>
      <w:r w:rsidR="00F0665F" w:rsidRPr="000B6820">
        <w:t xml:space="preserve">. </w:t>
      </w:r>
      <w:r w:rsidRPr="000B6820">
        <w:t>Thos</w:t>
      </w:r>
      <w:r w:rsidR="001B463C" w:rsidRPr="000B6820">
        <w:t>e Profile requirements are</w:t>
      </w:r>
      <w:r w:rsidRPr="000B6820">
        <w:t xml:space="preserve"> documented in this section as normative requirements (“shall”).</w:t>
      </w:r>
    </w:p>
    <w:p w14:paraId="302D9D98" w14:textId="2AB529C3" w:rsidR="00503AE1" w:rsidRPr="000B6820" w:rsidRDefault="00503AE1" w:rsidP="00503AE1">
      <w:pPr>
        <w:pStyle w:val="Titolo4"/>
        <w:numPr>
          <w:ilvl w:val="0"/>
          <w:numId w:val="0"/>
        </w:numPr>
        <w:rPr>
          <w:bCs/>
          <w:noProof w:val="0"/>
        </w:rPr>
      </w:pPr>
      <w:bookmarkStart w:id="530" w:name="_Toc450673863"/>
      <w:r w:rsidRPr="000B6820">
        <w:rPr>
          <w:bCs/>
          <w:noProof w:val="0"/>
        </w:rPr>
        <w:t>X.1.1.</w:t>
      </w:r>
      <w:r w:rsidR="00976CA7" w:rsidRPr="000B6820">
        <w:rPr>
          <w:bCs/>
          <w:noProof w:val="0"/>
        </w:rPr>
        <w:t xml:space="preserve">1 </w:t>
      </w:r>
      <w:r w:rsidR="008C0124" w:rsidRPr="000B6820">
        <w:rPr>
          <w:bCs/>
          <w:noProof w:val="0"/>
        </w:rPr>
        <w:t>Heart Team Requester</w:t>
      </w:r>
      <w:bookmarkEnd w:id="530"/>
    </w:p>
    <w:p w14:paraId="1D5EA532" w14:textId="65C44BE3" w:rsidR="00483A44" w:rsidRPr="000B6820" w:rsidRDefault="00DF3E8B" w:rsidP="00DF3E8B">
      <w:pPr>
        <w:pStyle w:val="Corpodeltesto"/>
      </w:pPr>
      <w:r w:rsidRPr="000B6820">
        <w:t xml:space="preserve">The </w:t>
      </w:r>
      <w:r w:rsidR="008C0124" w:rsidRPr="000B6820">
        <w:t>Heart Team Requester (HT Requester)</w:t>
      </w:r>
      <w:r w:rsidRPr="000B6820">
        <w:t xml:space="preserve"> is responsible for initiating the workflow </w:t>
      </w:r>
      <w:r w:rsidR="007E2CDD" w:rsidRPr="000B6820">
        <w:t xml:space="preserve">of </w:t>
      </w:r>
      <w:r w:rsidR="00ED794E" w:rsidRPr="000B6820">
        <w:t xml:space="preserve">the </w:t>
      </w:r>
      <w:r w:rsidR="007E2CDD" w:rsidRPr="000B6820">
        <w:t>HT process</w:t>
      </w:r>
      <w:r w:rsidR="00EB4ABA" w:rsidRPr="000B6820">
        <w:t>.</w:t>
      </w:r>
      <w:r w:rsidR="008C0124" w:rsidRPr="000B6820">
        <w:t xml:space="preserve"> </w:t>
      </w:r>
    </w:p>
    <w:p w14:paraId="701B2F5D" w14:textId="29682251" w:rsidR="00E6343B" w:rsidRPr="000B6820" w:rsidRDefault="00E6343B" w:rsidP="00DF3E8B">
      <w:pPr>
        <w:pStyle w:val="Corpodeltesto"/>
      </w:pPr>
      <w:r w:rsidRPr="000B6820">
        <w:t>The HT Requester</w:t>
      </w:r>
      <w:r w:rsidRPr="000B6820" w:rsidDel="002A741D">
        <w:t xml:space="preserve"> </w:t>
      </w:r>
      <w:r w:rsidRPr="000B6820">
        <w:t xml:space="preserve">is responsible for assigning </w:t>
      </w:r>
      <w:r w:rsidR="000563D1" w:rsidRPr="000B6820">
        <w:t>a HT Manager to this workflow instance</w:t>
      </w:r>
      <w:r w:rsidR="007B0E2D" w:rsidRPr="000B6820">
        <w:t xml:space="preserve"> </w:t>
      </w:r>
      <w:r w:rsidR="000563D1" w:rsidRPr="000B6820">
        <w:t xml:space="preserve">by invoking </w:t>
      </w:r>
      <w:r w:rsidRPr="000B6820">
        <w:t xml:space="preserve">the </w:t>
      </w:r>
      <w:r w:rsidR="000563D1" w:rsidRPr="000B6820">
        <w:t>“</w:t>
      </w:r>
      <w:r w:rsidRPr="000B6820">
        <w:t xml:space="preserve">Assign HT </w:t>
      </w:r>
      <w:r w:rsidR="0091083D" w:rsidRPr="000B6820">
        <w:t>Management</w:t>
      </w:r>
      <w:r w:rsidR="000563D1" w:rsidRPr="000B6820">
        <w:t>”</w:t>
      </w:r>
      <w:r w:rsidRPr="000B6820">
        <w:t xml:space="preserve"> transaction.</w:t>
      </w:r>
      <w:r w:rsidR="00BF5A58" w:rsidRPr="000B6820">
        <w:t xml:space="preserve"> </w:t>
      </w:r>
    </w:p>
    <w:p w14:paraId="6103A8C8" w14:textId="5301D3D9" w:rsidR="00DF3E8B" w:rsidRPr="000B6820" w:rsidRDefault="002A741D" w:rsidP="00DF3E8B">
      <w:pPr>
        <w:pStyle w:val="Corpodeltesto"/>
      </w:pPr>
      <w:r w:rsidRPr="000B6820">
        <w:t>The HT Requester</w:t>
      </w:r>
      <w:r w:rsidRPr="000B6820" w:rsidDel="002A741D">
        <w:t xml:space="preserve"> </w:t>
      </w:r>
      <w:r w:rsidR="00483A44" w:rsidRPr="000B6820">
        <w:t xml:space="preserve">is responsible for </w:t>
      </w:r>
      <w:r w:rsidR="007E2CDD" w:rsidRPr="000B6820">
        <w:t xml:space="preserve">making available </w:t>
      </w:r>
      <w:r w:rsidR="00B771FA" w:rsidRPr="000B6820">
        <w:t xml:space="preserve">more </w:t>
      </w:r>
      <w:r w:rsidR="008C0124" w:rsidRPr="000B6820">
        <w:t>clinical</w:t>
      </w:r>
      <w:r w:rsidR="00BB2239" w:rsidRPr="000B6820">
        <w:t xml:space="preserve"> information</w:t>
      </w:r>
      <w:r w:rsidR="008C0124" w:rsidRPr="000B6820">
        <w:t xml:space="preserve"> </w:t>
      </w:r>
      <w:r w:rsidR="00BB2239" w:rsidRPr="000B6820">
        <w:t>(</w:t>
      </w:r>
      <w:r w:rsidR="00565B60" w:rsidRPr="000B6820">
        <w:t>reports</w:t>
      </w:r>
      <w:r w:rsidRPr="000B6820">
        <w:t xml:space="preserve">, </w:t>
      </w:r>
      <w:r w:rsidR="008C0124" w:rsidRPr="000B6820">
        <w:t xml:space="preserve">images or </w:t>
      </w:r>
      <w:proofErr w:type="spellStart"/>
      <w:r w:rsidR="008C0124" w:rsidRPr="000B6820">
        <w:t>eReferral</w:t>
      </w:r>
      <w:proofErr w:type="spellEnd"/>
      <w:r w:rsidR="008C0124" w:rsidRPr="000B6820">
        <w:t xml:space="preserve"> workflow</w:t>
      </w:r>
      <w:r w:rsidR="00BB2239" w:rsidRPr="000B6820">
        <w:t>)</w:t>
      </w:r>
      <w:r w:rsidR="008C0124" w:rsidRPr="000B6820">
        <w:t xml:space="preserve"> </w:t>
      </w:r>
      <w:r w:rsidR="000563D1" w:rsidRPr="000B6820">
        <w:t xml:space="preserve">to all HT members using the </w:t>
      </w:r>
      <w:r w:rsidR="00565B60" w:rsidRPr="000B6820">
        <w:t xml:space="preserve"> </w:t>
      </w:r>
      <w:r w:rsidR="000563D1" w:rsidRPr="000B6820">
        <w:t>“</w:t>
      </w:r>
      <w:r w:rsidR="004477E7" w:rsidRPr="000B6820">
        <w:t xml:space="preserve">Add results of </w:t>
      </w:r>
      <w:r w:rsidR="00C20F8C" w:rsidRPr="000B6820">
        <w:t>more clinical info</w:t>
      </w:r>
      <w:r w:rsidR="00D16076" w:rsidRPr="000B6820">
        <w:t>r</w:t>
      </w:r>
      <w:r w:rsidR="00C20F8C" w:rsidRPr="000B6820">
        <w:t>m</w:t>
      </w:r>
      <w:r w:rsidR="00D16076" w:rsidRPr="000B6820">
        <w:t>ation</w:t>
      </w:r>
      <w:r w:rsidR="00D16076" w:rsidRPr="000B6820" w:rsidDel="004477E7">
        <w:t xml:space="preserve"> </w:t>
      </w:r>
      <w:r w:rsidR="00565B60" w:rsidRPr="000B6820">
        <w:t>Transaction</w:t>
      </w:r>
      <w:r w:rsidR="000563D1" w:rsidRPr="000B6820">
        <w:t>”</w:t>
      </w:r>
      <w:r w:rsidR="008C0124" w:rsidRPr="000B6820">
        <w:t>.</w:t>
      </w:r>
    </w:p>
    <w:p w14:paraId="48E5C15D" w14:textId="1CF6BF7F" w:rsidR="00EF0DB9" w:rsidRPr="000B6820" w:rsidRDefault="00EF0DB9" w:rsidP="00EF0DB9">
      <w:pPr>
        <w:pStyle w:val="Corpodeltesto"/>
      </w:pPr>
      <w:r w:rsidRPr="000B6820">
        <w:t>The HT Requester is responsible for completing the workflow by receiving the Final Report</w:t>
      </w:r>
      <w:proofErr w:type="gramStart"/>
      <w:r w:rsidR="000563D1" w:rsidRPr="000B6820">
        <w:t xml:space="preserve">, </w:t>
      </w:r>
      <w:r w:rsidRPr="000B6820">
        <w:t xml:space="preserve"> acknowledging</w:t>
      </w:r>
      <w:proofErr w:type="gramEnd"/>
      <w:r w:rsidRPr="000B6820">
        <w:t xml:space="preserve"> the rec</w:t>
      </w:r>
      <w:r w:rsidR="00A54A3C" w:rsidRPr="000B6820">
        <w:t>e</w:t>
      </w:r>
      <w:r w:rsidR="00BF5A58" w:rsidRPr="000B6820">
        <w:t>i</w:t>
      </w:r>
      <w:r w:rsidR="00A54A3C" w:rsidRPr="000B6820">
        <w:t>pt</w:t>
      </w:r>
      <w:r w:rsidRPr="000B6820">
        <w:t xml:space="preserve"> of th</w:t>
      </w:r>
      <w:r w:rsidR="00E919C9" w:rsidRPr="000B6820">
        <w:t>e</w:t>
      </w:r>
      <w:r w:rsidRPr="000B6820">
        <w:t xml:space="preserve"> report</w:t>
      </w:r>
      <w:r w:rsidR="00BF5A58" w:rsidRPr="000B6820">
        <w:t>,</w:t>
      </w:r>
      <w:r w:rsidR="00E919C9" w:rsidRPr="000B6820">
        <w:t xml:space="preserve"> and</w:t>
      </w:r>
      <w:r w:rsidR="00B303AB" w:rsidRPr="000B6820">
        <w:t xml:space="preserve"> </w:t>
      </w:r>
      <w:r w:rsidR="00BF5A58" w:rsidRPr="000B6820">
        <w:t>making available</w:t>
      </w:r>
      <w:r w:rsidR="00B303AB" w:rsidRPr="000B6820">
        <w:t xml:space="preserve">  new clinical results</w:t>
      </w:r>
      <w:r w:rsidR="000563D1" w:rsidRPr="000B6820">
        <w:t>,</w:t>
      </w:r>
      <w:r w:rsidR="00B303AB" w:rsidRPr="000B6820">
        <w:t xml:space="preserve"> if requested</w:t>
      </w:r>
      <w:r w:rsidR="000563D1" w:rsidRPr="000B6820">
        <w:t>,</w:t>
      </w:r>
      <w:r w:rsidRPr="000B6820">
        <w:t xml:space="preserve"> </w:t>
      </w:r>
      <w:r w:rsidR="006F3FC3" w:rsidRPr="000B6820">
        <w:t>with</w:t>
      </w:r>
      <w:r w:rsidRPr="000B6820">
        <w:t xml:space="preserve"> the </w:t>
      </w:r>
      <w:r w:rsidR="00B303AB" w:rsidRPr="000B6820">
        <w:t>Finalization</w:t>
      </w:r>
      <w:r w:rsidRPr="000B6820">
        <w:t xml:space="preserve"> transaction. This transaction </w:t>
      </w:r>
      <w:r w:rsidR="00D16076" w:rsidRPr="000B6820">
        <w:t xml:space="preserve">completes </w:t>
      </w:r>
      <w:r w:rsidRPr="000B6820">
        <w:t xml:space="preserve">the workflow. </w:t>
      </w:r>
    </w:p>
    <w:p w14:paraId="3E66F272" w14:textId="7A7890A5" w:rsidR="00976CA7" w:rsidRPr="000B6820" w:rsidRDefault="00976CA7" w:rsidP="00976CA7">
      <w:pPr>
        <w:pStyle w:val="Titolo4"/>
        <w:numPr>
          <w:ilvl w:val="0"/>
          <w:numId w:val="0"/>
        </w:numPr>
        <w:rPr>
          <w:bCs/>
          <w:noProof w:val="0"/>
        </w:rPr>
      </w:pPr>
      <w:bookmarkStart w:id="531" w:name="_Toc450673864"/>
      <w:r w:rsidRPr="000B6820">
        <w:rPr>
          <w:bCs/>
          <w:noProof w:val="0"/>
        </w:rPr>
        <w:lastRenderedPageBreak/>
        <w:t xml:space="preserve">X.1.1.2 </w:t>
      </w:r>
      <w:r w:rsidR="008C0124" w:rsidRPr="000B6820">
        <w:rPr>
          <w:bCs/>
          <w:noProof w:val="0"/>
        </w:rPr>
        <w:t>Heart Team Manager</w:t>
      </w:r>
      <w:bookmarkEnd w:id="531"/>
    </w:p>
    <w:p w14:paraId="41B1FAD1" w14:textId="411D19BE" w:rsidR="00553681" w:rsidRPr="000B6820" w:rsidRDefault="00553681" w:rsidP="00553681">
      <w:pPr>
        <w:pStyle w:val="Corpodeltesto"/>
      </w:pPr>
      <w:r w:rsidRPr="000B6820">
        <w:t>The H</w:t>
      </w:r>
      <w:r w:rsidR="007642DB" w:rsidRPr="000B6820">
        <w:t xml:space="preserve">eart </w:t>
      </w:r>
      <w:r w:rsidRPr="000B6820">
        <w:t>T</w:t>
      </w:r>
      <w:r w:rsidR="007642DB" w:rsidRPr="000B6820">
        <w:t>eam</w:t>
      </w:r>
      <w:r w:rsidRPr="000B6820">
        <w:t xml:space="preserve"> Manager </w:t>
      </w:r>
      <w:r w:rsidR="007642DB" w:rsidRPr="000B6820">
        <w:t xml:space="preserve">(or HT Manager) </w:t>
      </w:r>
      <w:r w:rsidRPr="000B6820">
        <w:t xml:space="preserve">is responsible for accepting/refusing the </w:t>
      </w:r>
      <w:r w:rsidR="004E15D8" w:rsidRPr="000B6820">
        <w:t>management of HT</w:t>
      </w:r>
      <w:r w:rsidR="00BF5A58" w:rsidRPr="000B6820">
        <w:t xml:space="preserve"> </w:t>
      </w:r>
      <w:r w:rsidRPr="000B6820">
        <w:t xml:space="preserve">received from </w:t>
      </w:r>
      <w:r w:rsidR="00926252" w:rsidRPr="000B6820">
        <w:t xml:space="preserve">the </w:t>
      </w:r>
      <w:r w:rsidRPr="000B6820">
        <w:t xml:space="preserve">HT Requester </w:t>
      </w:r>
      <w:r w:rsidR="00926252" w:rsidRPr="000B6820">
        <w:t xml:space="preserve">by </w:t>
      </w:r>
      <w:r w:rsidRPr="000B6820">
        <w:t>initiating the Accept/Reject HT</w:t>
      </w:r>
      <w:r w:rsidR="004477E7" w:rsidRPr="000B6820">
        <w:t xml:space="preserve"> Management</w:t>
      </w:r>
      <w:r w:rsidRPr="000B6820">
        <w:t xml:space="preserve"> transaction.</w:t>
      </w:r>
    </w:p>
    <w:p w14:paraId="44692728" w14:textId="1471671E" w:rsidR="007642DB" w:rsidRPr="000B6820" w:rsidRDefault="00926252" w:rsidP="00C72FEF">
      <w:pPr>
        <w:pStyle w:val="Corpodeltesto"/>
      </w:pPr>
      <w:r w:rsidRPr="000B6820">
        <w:t xml:space="preserve">The </w:t>
      </w:r>
      <w:r w:rsidR="00013B72" w:rsidRPr="000B6820">
        <w:t>HT</w:t>
      </w:r>
      <w:r w:rsidR="00C72FEF" w:rsidRPr="000B6820">
        <w:t xml:space="preserve"> Manager is responsible for </w:t>
      </w:r>
      <w:r w:rsidRPr="000B6820">
        <w:t xml:space="preserve">assigning </w:t>
      </w:r>
      <w:r w:rsidR="00C70857" w:rsidRPr="000B6820">
        <w:t>staff</w:t>
      </w:r>
      <w:r w:rsidRPr="000B6820">
        <w:t xml:space="preserve"> to </w:t>
      </w:r>
      <w:proofErr w:type="gramStart"/>
      <w:r w:rsidRPr="000B6820">
        <w:t xml:space="preserve">the </w:t>
      </w:r>
      <w:r w:rsidR="00C70857" w:rsidRPr="000B6820">
        <w:t xml:space="preserve"> HT</w:t>
      </w:r>
      <w:proofErr w:type="gramEnd"/>
      <w:r w:rsidR="00C70857" w:rsidRPr="000B6820">
        <w:t xml:space="preserve"> </w:t>
      </w:r>
      <w:r w:rsidRPr="000B6820">
        <w:t xml:space="preserve">by </w:t>
      </w:r>
      <w:r w:rsidR="00773A71" w:rsidRPr="000B6820">
        <w:t xml:space="preserve">initiating </w:t>
      </w:r>
      <w:r w:rsidRPr="000B6820">
        <w:t>the “</w:t>
      </w:r>
      <w:r w:rsidR="00773A71" w:rsidRPr="000B6820">
        <w:t>A</w:t>
      </w:r>
      <w:r w:rsidR="00F32A2E" w:rsidRPr="000B6820">
        <w:t>ssign</w:t>
      </w:r>
      <w:r w:rsidR="00B00B00" w:rsidRPr="000B6820">
        <w:t xml:space="preserve"> HT Participation</w:t>
      </w:r>
      <w:r w:rsidRPr="000B6820">
        <w:t>”</w:t>
      </w:r>
      <w:r w:rsidR="00C70857" w:rsidRPr="000B6820">
        <w:t xml:space="preserve"> transaction.</w:t>
      </w:r>
      <w:r w:rsidR="00B352FB" w:rsidRPr="000B6820">
        <w:t xml:space="preserve"> The process of defining the list of participants is outside the scope of this profile.</w:t>
      </w:r>
    </w:p>
    <w:p w14:paraId="7BCFDEF5" w14:textId="1818B0E0" w:rsidR="00391942" w:rsidRPr="000B6820" w:rsidRDefault="00391942" w:rsidP="00C72FEF">
      <w:pPr>
        <w:pStyle w:val="Corpodeltesto"/>
      </w:pPr>
      <w:r w:rsidRPr="000B6820">
        <w:t xml:space="preserve">The </w:t>
      </w:r>
      <w:r w:rsidR="00CB284B" w:rsidRPr="000B6820">
        <w:t>HT Manager</w:t>
      </w:r>
      <w:r w:rsidRPr="000B6820">
        <w:t xml:space="preserve"> is </w:t>
      </w:r>
      <w:r w:rsidR="00013B72" w:rsidRPr="000B6820">
        <w:t xml:space="preserve">also </w:t>
      </w:r>
      <w:r w:rsidRPr="000B6820">
        <w:t xml:space="preserve">responsible </w:t>
      </w:r>
      <w:r w:rsidR="00E919C9" w:rsidRPr="000B6820">
        <w:t>f</w:t>
      </w:r>
      <w:r w:rsidRPr="000B6820">
        <w:t>o</w:t>
      </w:r>
      <w:r w:rsidR="00E919C9" w:rsidRPr="000B6820">
        <w:t xml:space="preserve">r </w:t>
      </w:r>
      <w:r w:rsidR="006A508C" w:rsidRPr="000B6820">
        <w:t xml:space="preserve">planning </w:t>
      </w:r>
      <w:r w:rsidR="00013B72" w:rsidRPr="000B6820">
        <w:t xml:space="preserve">the </w:t>
      </w:r>
      <w:r w:rsidR="00227869" w:rsidRPr="000B6820">
        <w:t xml:space="preserve">team’s </w:t>
      </w:r>
      <w:r w:rsidR="00833ACA" w:rsidRPr="000B6820">
        <w:t>communication</w:t>
      </w:r>
      <w:r w:rsidR="00E919C9" w:rsidRPr="000B6820">
        <w:t>,</w:t>
      </w:r>
      <w:r w:rsidR="000152F3" w:rsidRPr="000B6820">
        <w:t xml:space="preserve"> initiating </w:t>
      </w:r>
      <w:r w:rsidR="00926252" w:rsidRPr="000B6820">
        <w:t>the “</w:t>
      </w:r>
      <w:r w:rsidR="000152F3" w:rsidRPr="000B6820">
        <w:t xml:space="preserve">Plan </w:t>
      </w:r>
      <w:r w:rsidR="004477E7" w:rsidRPr="000B6820">
        <w:t xml:space="preserve">HT </w:t>
      </w:r>
      <w:r w:rsidR="000152F3" w:rsidRPr="000B6820">
        <w:t>Discussion</w:t>
      </w:r>
      <w:r w:rsidR="00926252" w:rsidRPr="000B6820">
        <w:t>”</w:t>
      </w:r>
      <w:r w:rsidR="000152F3" w:rsidRPr="000B6820">
        <w:t xml:space="preserve"> transaction,</w:t>
      </w:r>
      <w:r w:rsidR="00013B72" w:rsidRPr="000B6820">
        <w:t xml:space="preserve"> and creating </w:t>
      </w:r>
      <w:r w:rsidR="00926252" w:rsidRPr="000B6820">
        <w:t xml:space="preserve">the </w:t>
      </w:r>
      <w:r w:rsidR="000152F3" w:rsidRPr="000B6820">
        <w:t>Final Report</w:t>
      </w:r>
      <w:r w:rsidR="00013B72" w:rsidRPr="000B6820">
        <w:t xml:space="preserve"> </w:t>
      </w:r>
      <w:r w:rsidRPr="000B6820">
        <w:t xml:space="preserve">as part of the </w:t>
      </w:r>
      <w:r w:rsidR="00926252" w:rsidRPr="000B6820">
        <w:t>“</w:t>
      </w:r>
      <w:r w:rsidR="00F32A2E" w:rsidRPr="000B6820">
        <w:t>Perform</w:t>
      </w:r>
      <w:r w:rsidRPr="000B6820">
        <w:t xml:space="preserve"> </w:t>
      </w:r>
      <w:r w:rsidR="00CB284B" w:rsidRPr="000B6820">
        <w:t>HT</w:t>
      </w:r>
      <w:r w:rsidR="00013B72" w:rsidRPr="000B6820">
        <w:t xml:space="preserve"> evaluation</w:t>
      </w:r>
      <w:r w:rsidR="00926252" w:rsidRPr="000B6820">
        <w:t>”</w:t>
      </w:r>
      <w:r w:rsidRPr="000B6820">
        <w:t xml:space="preserve"> transaction. </w:t>
      </w:r>
    </w:p>
    <w:p w14:paraId="5345EC33" w14:textId="2F05F139" w:rsidR="00A96AF4" w:rsidRPr="000B6820" w:rsidRDefault="00976CA7" w:rsidP="00B05F9B">
      <w:pPr>
        <w:pStyle w:val="Titolo4"/>
        <w:numPr>
          <w:ilvl w:val="0"/>
          <w:numId w:val="0"/>
        </w:numPr>
        <w:rPr>
          <w:noProof w:val="0"/>
        </w:rPr>
      </w:pPr>
      <w:bookmarkStart w:id="532" w:name="_Toc450673865"/>
      <w:r w:rsidRPr="000B6820">
        <w:rPr>
          <w:bCs/>
          <w:noProof w:val="0"/>
        </w:rPr>
        <w:t xml:space="preserve">X.1.1.3 </w:t>
      </w:r>
      <w:r w:rsidR="00C72FEF" w:rsidRPr="000B6820">
        <w:rPr>
          <w:bCs/>
          <w:noProof w:val="0"/>
        </w:rPr>
        <w:t>Heart Team Participant</w:t>
      </w:r>
      <w:bookmarkEnd w:id="532"/>
    </w:p>
    <w:p w14:paraId="3D28D2A0" w14:textId="70D2526B" w:rsidR="002211F7" w:rsidRPr="000B6820" w:rsidRDefault="00051A6C" w:rsidP="002211F7">
      <w:pPr>
        <w:pStyle w:val="Corpodeltesto"/>
      </w:pPr>
      <w:r w:rsidRPr="000B6820">
        <w:t xml:space="preserve">A </w:t>
      </w:r>
      <w:r w:rsidR="002211F7" w:rsidRPr="000B6820">
        <w:t xml:space="preserve">Heart Team Participant (HT Participant) is responsible for accepting or refusing to participate </w:t>
      </w:r>
      <w:proofErr w:type="gramStart"/>
      <w:r w:rsidR="002211F7" w:rsidRPr="000B6820">
        <w:t xml:space="preserve">in  </w:t>
      </w:r>
      <w:r w:rsidRPr="000B6820">
        <w:t>the</w:t>
      </w:r>
      <w:proofErr w:type="gramEnd"/>
      <w:r w:rsidRPr="000B6820">
        <w:t xml:space="preserve"> </w:t>
      </w:r>
      <w:r w:rsidR="002211F7" w:rsidRPr="000B6820">
        <w:t xml:space="preserve">HT initiating the </w:t>
      </w:r>
      <w:r w:rsidRPr="000B6820">
        <w:t>“</w:t>
      </w:r>
      <w:r w:rsidR="002211F7" w:rsidRPr="000B6820">
        <w:t>Accept/Reject HT</w:t>
      </w:r>
      <w:r w:rsidRPr="000B6820">
        <w:t>” transaction</w:t>
      </w:r>
      <w:r w:rsidR="00D40970" w:rsidRPr="000B6820">
        <w:t xml:space="preserve"> and </w:t>
      </w:r>
      <w:r w:rsidR="005A4946" w:rsidRPr="000B6820">
        <w:t xml:space="preserve">for </w:t>
      </w:r>
      <w:r w:rsidR="00D40970" w:rsidRPr="000B6820">
        <w:t>request</w:t>
      </w:r>
      <w:r w:rsidR="005A4946" w:rsidRPr="000B6820">
        <w:t>ing</w:t>
      </w:r>
      <w:r w:rsidR="00D40970" w:rsidRPr="000B6820">
        <w:t xml:space="preserve"> more information.</w:t>
      </w:r>
      <w:r w:rsidR="002211F7" w:rsidRPr="000B6820">
        <w:t xml:space="preserve"> </w:t>
      </w:r>
      <w:r w:rsidR="00B919EE" w:rsidRPr="000B6820">
        <w:t xml:space="preserve">Heart Team Participant is also responsible of providing </w:t>
      </w:r>
      <w:r w:rsidR="00A744B2" w:rsidRPr="000B6820">
        <w:t>individual evaluation</w:t>
      </w:r>
      <w:r w:rsidR="00B919EE" w:rsidRPr="000B6820">
        <w:t xml:space="preserve"> reports, which will be needed in preparation for HT discussion</w:t>
      </w:r>
      <w:r w:rsidR="00E358C5" w:rsidRPr="000B6820">
        <w:t>.</w:t>
      </w:r>
    </w:p>
    <w:p w14:paraId="08A7DCEA" w14:textId="7F5FB75C" w:rsidR="00CF283F" w:rsidRPr="000B6820" w:rsidRDefault="00CF283F" w:rsidP="00303E20">
      <w:pPr>
        <w:pStyle w:val="Titolo2"/>
        <w:numPr>
          <w:ilvl w:val="0"/>
          <w:numId w:val="0"/>
        </w:numPr>
        <w:rPr>
          <w:noProof w:val="0"/>
        </w:rPr>
      </w:pPr>
      <w:bookmarkStart w:id="533" w:name="_Toc450673866"/>
      <w:r w:rsidRPr="000B6820">
        <w:rPr>
          <w:noProof w:val="0"/>
        </w:rPr>
        <w:t xml:space="preserve">X.2 </w:t>
      </w:r>
      <w:r w:rsidR="00815AAF" w:rsidRPr="000B6820">
        <w:rPr>
          <w:noProof w:val="0"/>
        </w:rPr>
        <w:t>X</w:t>
      </w:r>
      <w:r w:rsidR="00B43EC6" w:rsidRPr="000B6820">
        <w:rPr>
          <w:noProof w:val="0"/>
        </w:rPr>
        <w:t>CHT</w:t>
      </w:r>
      <w:r w:rsidR="00815AAF" w:rsidRPr="000B6820">
        <w:rPr>
          <w:noProof w:val="0"/>
        </w:rPr>
        <w:t>-WD</w:t>
      </w:r>
      <w:r w:rsidR="00104BE6" w:rsidRPr="000B6820">
        <w:rPr>
          <w:noProof w:val="0"/>
        </w:rPr>
        <w:t xml:space="preserve"> Actor</w:t>
      </w:r>
      <w:r w:rsidRPr="000B6820">
        <w:rPr>
          <w:noProof w:val="0"/>
        </w:rPr>
        <w:t xml:space="preserve"> Options</w:t>
      </w:r>
      <w:bookmarkEnd w:id="533"/>
    </w:p>
    <w:p w14:paraId="3E81B626" w14:textId="6A733377" w:rsidR="00C93519" w:rsidRPr="000B6820" w:rsidRDefault="00AD60D5" w:rsidP="00597DB2">
      <w:pPr>
        <w:pStyle w:val="AuthorInstructions"/>
      </w:pPr>
      <w:r w:rsidRPr="000B6820">
        <w:rPr>
          <w:i w:val="0"/>
        </w:rPr>
        <w:t>None</w:t>
      </w:r>
      <w:r w:rsidR="00BF4E00" w:rsidRPr="000B6820">
        <w:rPr>
          <w:i w:val="0"/>
        </w:rPr>
        <w:t>.</w:t>
      </w:r>
    </w:p>
    <w:p w14:paraId="5DABB7F5" w14:textId="4F0FAB40" w:rsidR="00761469" w:rsidRPr="000B6820" w:rsidRDefault="005F21E7" w:rsidP="0070073A">
      <w:pPr>
        <w:pStyle w:val="Titolo2"/>
        <w:numPr>
          <w:ilvl w:val="0"/>
          <w:numId w:val="0"/>
        </w:numPr>
        <w:rPr>
          <w:noProof w:val="0"/>
        </w:rPr>
      </w:pPr>
      <w:bookmarkStart w:id="534" w:name="_Toc450673867"/>
      <w:bookmarkStart w:id="535" w:name="_Toc37034636"/>
      <w:bookmarkStart w:id="536" w:name="_Toc38846114"/>
      <w:bookmarkStart w:id="537" w:name="_Toc504625757"/>
      <w:bookmarkStart w:id="538" w:name="_Toc530206510"/>
      <w:bookmarkStart w:id="539" w:name="_Toc1388430"/>
      <w:bookmarkStart w:id="540" w:name="_Toc1388584"/>
      <w:bookmarkStart w:id="541" w:name="_Toc1456611"/>
      <w:r w:rsidRPr="000B6820">
        <w:rPr>
          <w:noProof w:val="0"/>
        </w:rPr>
        <w:t xml:space="preserve">X.3 </w:t>
      </w:r>
      <w:r w:rsidR="004B3EA7" w:rsidRPr="000B6820">
        <w:rPr>
          <w:noProof w:val="0"/>
        </w:rPr>
        <w:t>X</w:t>
      </w:r>
      <w:r w:rsidR="00B43EC6" w:rsidRPr="000B6820">
        <w:rPr>
          <w:noProof w:val="0"/>
        </w:rPr>
        <w:t>CHT</w:t>
      </w:r>
      <w:r w:rsidR="004B3EA7" w:rsidRPr="000B6820">
        <w:rPr>
          <w:noProof w:val="0"/>
        </w:rPr>
        <w:t>-WD</w:t>
      </w:r>
      <w:r w:rsidRPr="000B6820">
        <w:rPr>
          <w:noProof w:val="0"/>
        </w:rPr>
        <w:t xml:space="preserve"> </w:t>
      </w:r>
      <w:r w:rsidR="001579E7" w:rsidRPr="000B6820">
        <w:rPr>
          <w:noProof w:val="0"/>
        </w:rPr>
        <w:t xml:space="preserve">Required </w:t>
      </w:r>
      <w:r w:rsidR="00C158E0" w:rsidRPr="000B6820">
        <w:rPr>
          <w:noProof w:val="0"/>
        </w:rPr>
        <w:t>Actor</w:t>
      </w:r>
      <w:r w:rsidRPr="000B6820">
        <w:rPr>
          <w:noProof w:val="0"/>
        </w:rPr>
        <w:t xml:space="preserve"> Groupings</w:t>
      </w:r>
      <w:bookmarkEnd w:id="534"/>
      <w:r w:rsidRPr="000B6820">
        <w:rPr>
          <w:noProof w:val="0"/>
        </w:rPr>
        <w:t xml:space="preserve"> </w:t>
      </w:r>
    </w:p>
    <w:p w14:paraId="1FBD2AF1" w14:textId="6512DE97" w:rsidR="00761469" w:rsidRPr="000B6820" w:rsidRDefault="00761469" w:rsidP="00597DB2">
      <w:pPr>
        <w:pStyle w:val="Corpodeltesto"/>
      </w:pPr>
      <w:r w:rsidRPr="000B6820">
        <w:t xml:space="preserve">When a profile mandates that an </w:t>
      </w:r>
      <w:r w:rsidR="0041515B">
        <w:t>a</w:t>
      </w:r>
      <w:r w:rsidRPr="000B6820">
        <w:t xml:space="preserve">ctor be grouped with another </w:t>
      </w:r>
      <w:r w:rsidR="0041515B">
        <w:t>a</w:t>
      </w:r>
      <w:r w:rsidRPr="000B6820">
        <w:t xml:space="preserve">ctor(s), the mandated grouping requirement is defined in this section. The “grouped </w:t>
      </w:r>
      <w:r w:rsidR="0041515B">
        <w:t>a</w:t>
      </w:r>
      <w:r w:rsidRPr="000B6820">
        <w:t>ctor”, specified as the second half of the pairing, may be from this profile or a different domain/profile. These mandatory groupings, plus pointers to further descriptions and content bindings</w:t>
      </w:r>
      <w:r w:rsidR="00F26245" w:rsidRPr="000B6820">
        <w:t>,</w:t>
      </w:r>
      <w:r w:rsidRPr="000B6820">
        <w:t xml:space="preserve"> if necessary</w:t>
      </w:r>
      <w:r w:rsidR="00F26245" w:rsidRPr="000B6820">
        <w:t>,</w:t>
      </w:r>
      <w:r w:rsidRPr="000B6820">
        <w:t xml:space="preserve"> are given in the table below.</w:t>
      </w:r>
    </w:p>
    <w:p w14:paraId="37251979" w14:textId="1FF23215" w:rsidR="00761469" w:rsidRPr="000B6820" w:rsidRDefault="00761469" w:rsidP="005360E4">
      <w:pPr>
        <w:pStyle w:val="Corpodeltesto"/>
      </w:pPr>
      <w:r w:rsidRPr="000B6820">
        <w:t xml:space="preserve">An </w:t>
      </w:r>
      <w:r w:rsidR="0041515B">
        <w:t>a</w:t>
      </w:r>
      <w:r w:rsidRPr="000B6820">
        <w:t xml:space="preserve">ctor from this profile (Column 1) must implement all of the required transactions and/or content modules in this profile </w:t>
      </w:r>
      <w:r w:rsidRPr="000B6820">
        <w:rPr>
          <w:b/>
          <w:i/>
        </w:rPr>
        <w:t>in addition to</w:t>
      </w:r>
      <w:r w:rsidRPr="000B6820">
        <w:t xml:space="preserve"> all of the transactions required for the grouped actor (Column 2)</w:t>
      </w:r>
      <w:r w:rsidR="00887E40" w:rsidRPr="000B6820">
        <w:t xml:space="preserve">. </w:t>
      </w:r>
      <w:r w:rsidRPr="000B6820">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B6820" w:rsidRDefault="00761469" w:rsidP="00761469">
      <w:pPr>
        <w:pStyle w:val="Corpodeltesto"/>
      </w:pPr>
      <w:r w:rsidRPr="000B6820">
        <w:t xml:space="preserve">In some cases, required groupings are defined as at least one of an enumerated set of possible actors; </w:t>
      </w:r>
      <w:proofErr w:type="gramStart"/>
      <w:r w:rsidRPr="000B6820">
        <w:t>this is designated by merging column one into a single cell spanning multiple potential grouped actors</w:t>
      </w:r>
      <w:proofErr w:type="gramEnd"/>
      <w:r w:rsidR="00887E40" w:rsidRPr="000B6820">
        <w:t xml:space="preserve">. </w:t>
      </w:r>
      <w:r w:rsidRPr="000B6820">
        <w:t>Notes are used to highlight this situation.</w:t>
      </w:r>
    </w:p>
    <w:p w14:paraId="61DD3AF7" w14:textId="77777777" w:rsidR="00761469" w:rsidRPr="000B6820" w:rsidRDefault="00761469" w:rsidP="00761469">
      <w:pPr>
        <w:pStyle w:val="Corpodeltesto"/>
      </w:pPr>
      <w:r w:rsidRPr="000B6820">
        <w:t>Section X.5 describes some optional groupings that may be of interest for security considerations and section X.6 describes some optional groupings in other related profiles.</w:t>
      </w:r>
    </w:p>
    <w:p w14:paraId="18E46743" w14:textId="29780056" w:rsidR="00926D7E" w:rsidRPr="000B6820" w:rsidRDefault="00926D7E" w:rsidP="00926D7E">
      <w:pPr>
        <w:pStyle w:val="Corpodeltesto"/>
      </w:pPr>
      <w:r w:rsidRPr="000B6820">
        <w:t xml:space="preserve">The grouping of XDW actors with each of the </w:t>
      </w:r>
      <w:r w:rsidR="00A96AF4" w:rsidRPr="000B6820">
        <w:t>XCHT</w:t>
      </w:r>
      <w:r w:rsidRPr="000B6820">
        <w:t xml:space="preserve">-WD actors is specified in </w:t>
      </w:r>
      <w:r w:rsidR="0041515B">
        <w:t>Table</w:t>
      </w:r>
      <w:r w:rsidRPr="000B6820">
        <w:t xml:space="preserve"> X.3-1. These XDW </w:t>
      </w:r>
      <w:r w:rsidR="0059602E" w:rsidRPr="000B6820">
        <w:t>a</w:t>
      </w:r>
      <w:r w:rsidRPr="000B6820">
        <w:t xml:space="preserve">ctors support the creation, consumption and update of the XDW workflow document, which is the shared data </w:t>
      </w:r>
      <w:proofErr w:type="gramStart"/>
      <w:r w:rsidRPr="000B6820">
        <w:t xml:space="preserve">structure, </w:t>
      </w:r>
      <w:r w:rsidR="00364AD3" w:rsidRPr="000B6820">
        <w:t>that</w:t>
      </w:r>
      <w:proofErr w:type="gramEnd"/>
      <w:r w:rsidR="00364AD3" w:rsidRPr="000B6820">
        <w:t xml:space="preserve"> </w:t>
      </w:r>
      <w:r w:rsidR="002211F7" w:rsidRPr="000B6820">
        <w:t>tracks</w:t>
      </w:r>
      <w:r w:rsidRPr="000B6820">
        <w:t xml:space="preserve"> the evolution of the workflow. This allows the workflow definition actors at any point in the workflow to access the most current status of the workflow and share the tasks performed with all other workflow definition actors. </w:t>
      </w:r>
    </w:p>
    <w:p w14:paraId="0D5A26B9" w14:textId="7BB19943" w:rsidR="00926D7E" w:rsidRPr="000B6820" w:rsidRDefault="00926D7E" w:rsidP="004B2F11">
      <w:pPr>
        <w:pStyle w:val="Note"/>
      </w:pPr>
      <w:r w:rsidRPr="000B6820">
        <w:lastRenderedPageBreak/>
        <w:t xml:space="preserve">Note: See IHE ITI TF-1: Section 30.3 (XDW Supplement) for other groupings that are needed for the XDW </w:t>
      </w:r>
      <w:r w:rsidR="003F7990">
        <w:t>a</w:t>
      </w:r>
      <w:r w:rsidRPr="000B6820">
        <w:t>ctors to permit sharing of a Workflow Document with IHE XDS, XDR or XDM Profiles.</w:t>
      </w:r>
    </w:p>
    <w:p w14:paraId="568C2F38" w14:textId="767355BA" w:rsidR="00926D7E" w:rsidRPr="000B6820" w:rsidRDefault="00A96AF4" w:rsidP="00926D7E">
      <w:pPr>
        <w:pStyle w:val="Corpodeltesto"/>
      </w:pPr>
      <w:r w:rsidRPr="000B6820">
        <w:t>XCHT</w:t>
      </w:r>
      <w:r w:rsidR="00926D7E" w:rsidRPr="000B6820">
        <w:t xml:space="preserve">-WD actors shall be grouped with DSUB actors to grant an interoperable system for task status update notification. </w:t>
      </w:r>
      <w:r w:rsidR="00D636B9" w:rsidRPr="000B6820">
        <w:t xml:space="preserve">The </w:t>
      </w:r>
      <w:r w:rsidR="00926D7E" w:rsidRPr="000B6820">
        <w:t xml:space="preserve">DSUB infrastructure is intended to provide specific notifications to the participants of the </w:t>
      </w:r>
      <w:r w:rsidR="00D636B9" w:rsidRPr="000B6820">
        <w:t>HT</w:t>
      </w:r>
      <w:r w:rsidR="00926D7E" w:rsidRPr="000B6820">
        <w:t xml:space="preserve"> </w:t>
      </w:r>
      <w:r w:rsidR="00D636B9" w:rsidRPr="000B6820">
        <w:t>using</w:t>
      </w:r>
      <w:r w:rsidR="00926D7E" w:rsidRPr="000B6820">
        <w:t xml:space="preserve"> </w:t>
      </w:r>
      <w:proofErr w:type="gramStart"/>
      <w:r w:rsidR="00926D7E" w:rsidRPr="000B6820">
        <w:t>a</w:t>
      </w:r>
      <w:proofErr w:type="gramEnd"/>
      <w:r w:rsidR="00926D7E" w:rsidRPr="000B6820">
        <w:t xml:space="preserve"> </w:t>
      </w:r>
      <w:proofErr w:type="spellStart"/>
      <w:r w:rsidR="00926D7E" w:rsidRPr="000B6820">
        <w:t>XDS.b</w:t>
      </w:r>
      <w:proofErr w:type="spellEnd"/>
      <w:r w:rsidR="00926D7E" w:rsidRPr="000B6820">
        <w:t xml:space="preserve"> environment </w:t>
      </w:r>
      <w:r w:rsidR="00D636B9" w:rsidRPr="000B6820">
        <w:t xml:space="preserve">with a </w:t>
      </w:r>
      <w:r w:rsidR="00926D7E" w:rsidRPr="000B6820">
        <w:t>XDW infrastructure for workflow sharing infrastructure.</w:t>
      </w:r>
    </w:p>
    <w:p w14:paraId="1CBD8A02" w14:textId="77777777" w:rsidR="00761469" w:rsidRPr="000B6820" w:rsidRDefault="00761469" w:rsidP="00761469">
      <w:pPr>
        <w:pStyle w:val="Corpodeltesto"/>
      </w:pPr>
    </w:p>
    <w:p w14:paraId="2E6429FF" w14:textId="6F4D01EC" w:rsidR="00761469" w:rsidRPr="000B6820" w:rsidRDefault="00761469" w:rsidP="00761469">
      <w:pPr>
        <w:pStyle w:val="TableTitle"/>
      </w:pPr>
      <w:r w:rsidRPr="000B6820">
        <w:t>Table X.3-1</w:t>
      </w:r>
      <w:r w:rsidR="00701B3A" w:rsidRPr="000B6820">
        <w:t xml:space="preserve">: </w:t>
      </w:r>
      <w:r w:rsidR="00A96AF4" w:rsidRPr="000B6820">
        <w:t>XCHT</w:t>
      </w:r>
      <w:r w:rsidRPr="000B6820">
        <w:t>-</w:t>
      </w:r>
      <w:r w:rsidR="009A573C" w:rsidRPr="000B6820">
        <w:t>WD</w:t>
      </w:r>
      <w:r w:rsidRPr="000B6820">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B6820" w14:paraId="3610FD7E" w14:textId="77777777" w:rsidTr="00DB186B">
        <w:trPr>
          <w:cantSplit/>
          <w:tblHeader/>
          <w:jc w:val="center"/>
        </w:trPr>
        <w:tc>
          <w:tcPr>
            <w:tcW w:w="2311" w:type="dxa"/>
            <w:shd w:val="pct15" w:color="auto" w:fill="FFFFFF"/>
          </w:tcPr>
          <w:p w14:paraId="53ABE91D" w14:textId="784FBE15" w:rsidR="00761469" w:rsidRPr="000B6820" w:rsidRDefault="00A96AF4" w:rsidP="00DB186B">
            <w:pPr>
              <w:pStyle w:val="TableEntryHeader"/>
            </w:pPr>
            <w:r w:rsidRPr="000B6820">
              <w:t>XCHT</w:t>
            </w:r>
            <w:r w:rsidR="009A573C" w:rsidRPr="000B6820">
              <w:t>-WD</w:t>
            </w:r>
            <w:r w:rsidR="00761469" w:rsidRPr="000B6820">
              <w:t xml:space="preserve"> Actor</w:t>
            </w:r>
          </w:p>
        </w:tc>
        <w:tc>
          <w:tcPr>
            <w:tcW w:w="1980" w:type="dxa"/>
            <w:shd w:val="pct15" w:color="auto" w:fill="FFFFFF"/>
          </w:tcPr>
          <w:p w14:paraId="051AD056" w14:textId="77777777" w:rsidR="00761469" w:rsidRPr="000B6820" w:rsidRDefault="00761469" w:rsidP="00DB186B">
            <w:pPr>
              <w:pStyle w:val="TableEntryHeader"/>
            </w:pPr>
            <w:r w:rsidRPr="000B6820">
              <w:t>Actor to be grouped with</w:t>
            </w:r>
          </w:p>
        </w:tc>
        <w:tc>
          <w:tcPr>
            <w:tcW w:w="2160" w:type="dxa"/>
            <w:shd w:val="pct15" w:color="auto" w:fill="FFFFFF"/>
          </w:tcPr>
          <w:p w14:paraId="70B71BB3" w14:textId="77777777" w:rsidR="00761469" w:rsidRPr="000B6820" w:rsidRDefault="00761469" w:rsidP="00DB186B">
            <w:pPr>
              <w:pStyle w:val="TableEntryHeader"/>
            </w:pPr>
            <w:r w:rsidRPr="000B6820">
              <w:t>TF Volume and Section</w:t>
            </w:r>
          </w:p>
        </w:tc>
        <w:tc>
          <w:tcPr>
            <w:tcW w:w="1951" w:type="dxa"/>
            <w:shd w:val="pct15" w:color="auto" w:fill="FFFFFF"/>
          </w:tcPr>
          <w:p w14:paraId="3BAEA587" w14:textId="77777777" w:rsidR="00761469" w:rsidRPr="000B6820" w:rsidRDefault="00761469" w:rsidP="00DB186B">
            <w:pPr>
              <w:pStyle w:val="TableEntryHeader"/>
            </w:pPr>
            <w:r w:rsidRPr="000B6820">
              <w:t>Content Bindings Reference</w:t>
            </w:r>
          </w:p>
        </w:tc>
      </w:tr>
      <w:tr w:rsidR="00C6564A" w:rsidRPr="000B6820" w14:paraId="564ABF8E" w14:textId="77777777" w:rsidTr="00136518">
        <w:trPr>
          <w:cantSplit/>
          <w:trHeight w:val="289"/>
          <w:jc w:val="center"/>
        </w:trPr>
        <w:tc>
          <w:tcPr>
            <w:tcW w:w="2311" w:type="dxa"/>
            <w:vMerge w:val="restart"/>
          </w:tcPr>
          <w:p w14:paraId="44D98F42" w14:textId="263C1581" w:rsidR="00C6564A" w:rsidRPr="000B6820" w:rsidRDefault="00A96AF4">
            <w:pPr>
              <w:pStyle w:val="TableEntry"/>
            </w:pPr>
            <w:r w:rsidRPr="000B6820">
              <w:t>HT</w:t>
            </w:r>
            <w:r w:rsidR="00C6564A" w:rsidRPr="000B6820">
              <w:t xml:space="preserve"> Requester</w:t>
            </w:r>
          </w:p>
        </w:tc>
        <w:tc>
          <w:tcPr>
            <w:tcW w:w="1980" w:type="dxa"/>
          </w:tcPr>
          <w:p w14:paraId="6959B190" w14:textId="09CFF854" w:rsidR="00C6564A" w:rsidRPr="000B6820" w:rsidRDefault="00C6564A">
            <w:pPr>
              <w:pStyle w:val="TableEntry"/>
            </w:pPr>
            <w:r w:rsidRPr="000B6820">
              <w:t>XDW Content Creator</w:t>
            </w:r>
          </w:p>
        </w:tc>
        <w:tc>
          <w:tcPr>
            <w:tcW w:w="2160" w:type="dxa"/>
          </w:tcPr>
          <w:p w14:paraId="1479D0E2" w14:textId="69520F72" w:rsidR="00C6564A" w:rsidRPr="000B6820" w:rsidRDefault="00A22509" w:rsidP="004B2F11">
            <w:pPr>
              <w:pStyle w:val="TableEntry"/>
              <w:rPr>
                <w:rFonts w:ascii="Arial" w:hAnsi="Arial"/>
                <w:b/>
                <w:noProof/>
                <w:kern w:val="28"/>
              </w:rPr>
            </w:pPr>
            <w:r w:rsidRPr="000B6820">
              <w:t xml:space="preserve">ITI TF-1: 30.1.1 </w:t>
            </w:r>
          </w:p>
        </w:tc>
        <w:tc>
          <w:tcPr>
            <w:tcW w:w="1951" w:type="dxa"/>
          </w:tcPr>
          <w:p w14:paraId="159A2A05" w14:textId="485D3C4B" w:rsidR="00C6564A" w:rsidRPr="000B6820" w:rsidRDefault="00C6564A">
            <w:pPr>
              <w:pStyle w:val="TableEntry"/>
            </w:pPr>
            <w:r w:rsidRPr="000B6820">
              <w:t>ITI TF-3</w:t>
            </w:r>
            <w:proofErr w:type="gramStart"/>
            <w:r w:rsidRPr="000B6820">
              <w:t>:5</w:t>
            </w:r>
            <w:proofErr w:type="gramEnd"/>
          </w:p>
        </w:tc>
      </w:tr>
      <w:tr w:rsidR="00C6564A" w:rsidRPr="000B6820" w14:paraId="0CC3EBA0" w14:textId="77777777" w:rsidTr="00051560">
        <w:trPr>
          <w:cantSplit/>
          <w:trHeight w:val="569"/>
          <w:jc w:val="center"/>
        </w:trPr>
        <w:tc>
          <w:tcPr>
            <w:tcW w:w="2311" w:type="dxa"/>
            <w:vMerge/>
          </w:tcPr>
          <w:p w14:paraId="0CA39E34" w14:textId="77777777" w:rsidR="00C6564A" w:rsidRPr="000B6820" w:rsidRDefault="00C6564A">
            <w:pPr>
              <w:pStyle w:val="TableEntry"/>
            </w:pPr>
          </w:p>
        </w:tc>
        <w:tc>
          <w:tcPr>
            <w:tcW w:w="1980" w:type="dxa"/>
          </w:tcPr>
          <w:p w14:paraId="7BF8EEC7" w14:textId="77777777" w:rsidR="00C6564A" w:rsidRPr="000B6820" w:rsidRDefault="00C6564A">
            <w:pPr>
              <w:pStyle w:val="TableEntry"/>
            </w:pPr>
            <w:r w:rsidRPr="000B6820">
              <w:t>XDW Content Updater</w:t>
            </w:r>
          </w:p>
        </w:tc>
        <w:tc>
          <w:tcPr>
            <w:tcW w:w="2160" w:type="dxa"/>
          </w:tcPr>
          <w:p w14:paraId="0536BF8F" w14:textId="0C276D32" w:rsidR="00C6564A" w:rsidRPr="000B6820" w:rsidRDefault="00A22509" w:rsidP="004B2F11">
            <w:pPr>
              <w:pStyle w:val="TableEntry"/>
              <w:rPr>
                <w:rFonts w:ascii="Arial" w:hAnsi="Arial"/>
                <w:b/>
                <w:noProof/>
                <w:kern w:val="28"/>
              </w:rPr>
            </w:pPr>
            <w:r w:rsidRPr="000B6820">
              <w:t xml:space="preserve">ITI TF-1: 30.1.3 </w:t>
            </w:r>
          </w:p>
        </w:tc>
        <w:tc>
          <w:tcPr>
            <w:tcW w:w="1951" w:type="dxa"/>
          </w:tcPr>
          <w:p w14:paraId="205F8D7E" w14:textId="77777777" w:rsidR="00C6564A" w:rsidRPr="000B6820" w:rsidRDefault="00C6564A">
            <w:pPr>
              <w:pStyle w:val="TableEntry"/>
            </w:pPr>
            <w:r w:rsidRPr="000B6820">
              <w:t>ITI TF-3</w:t>
            </w:r>
            <w:proofErr w:type="gramStart"/>
            <w:r w:rsidRPr="000B6820">
              <w:t>:5</w:t>
            </w:r>
            <w:proofErr w:type="gramEnd"/>
          </w:p>
        </w:tc>
      </w:tr>
      <w:tr w:rsidR="00743C87" w:rsidRPr="000B6820" w14:paraId="462F5994" w14:textId="77777777" w:rsidTr="000375FA">
        <w:trPr>
          <w:cantSplit/>
          <w:trHeight w:val="300"/>
          <w:jc w:val="center"/>
        </w:trPr>
        <w:tc>
          <w:tcPr>
            <w:tcW w:w="2311" w:type="dxa"/>
            <w:vMerge/>
          </w:tcPr>
          <w:p w14:paraId="53330C3A" w14:textId="77777777" w:rsidR="00743C87" w:rsidRPr="000B6820" w:rsidRDefault="00743C87">
            <w:pPr>
              <w:pStyle w:val="TableEntry"/>
            </w:pPr>
          </w:p>
        </w:tc>
        <w:tc>
          <w:tcPr>
            <w:tcW w:w="1980" w:type="dxa"/>
          </w:tcPr>
          <w:p w14:paraId="6868E243" w14:textId="5579C1BB" w:rsidR="00743C87" w:rsidRPr="000B6820" w:rsidRDefault="00743C87">
            <w:pPr>
              <w:pStyle w:val="TableEntry"/>
            </w:pPr>
            <w:r w:rsidRPr="000B6820">
              <w:t xml:space="preserve">XDW Content Consumer </w:t>
            </w:r>
          </w:p>
        </w:tc>
        <w:tc>
          <w:tcPr>
            <w:tcW w:w="2160" w:type="dxa"/>
          </w:tcPr>
          <w:p w14:paraId="1ABD1256" w14:textId="07F9B7B4" w:rsidR="00743C87" w:rsidRPr="000B6820" w:rsidRDefault="00743C87" w:rsidP="004B2F11">
            <w:pPr>
              <w:pStyle w:val="TableEntry"/>
              <w:rPr>
                <w:rFonts w:ascii="Arial" w:hAnsi="Arial"/>
                <w:b/>
                <w:noProof/>
                <w:kern w:val="28"/>
              </w:rPr>
            </w:pPr>
            <w:r w:rsidRPr="000B6820">
              <w:t>ITI TF-1: 30.1.2</w:t>
            </w:r>
          </w:p>
        </w:tc>
        <w:tc>
          <w:tcPr>
            <w:tcW w:w="1951" w:type="dxa"/>
          </w:tcPr>
          <w:p w14:paraId="62753998" w14:textId="028DB55F" w:rsidR="00743C87" w:rsidRPr="000B6820" w:rsidRDefault="00743C87">
            <w:pPr>
              <w:pStyle w:val="TableEntry"/>
            </w:pPr>
            <w:r w:rsidRPr="000B6820">
              <w:t>ITI TF-3</w:t>
            </w:r>
            <w:proofErr w:type="gramStart"/>
            <w:r w:rsidRPr="000B6820">
              <w:t>:5</w:t>
            </w:r>
            <w:proofErr w:type="gramEnd"/>
          </w:p>
        </w:tc>
      </w:tr>
      <w:tr w:rsidR="00C6564A" w:rsidRPr="000B6820" w14:paraId="3EFEA6B6" w14:textId="77777777" w:rsidTr="00051560">
        <w:trPr>
          <w:cantSplit/>
          <w:trHeight w:val="549"/>
          <w:jc w:val="center"/>
        </w:trPr>
        <w:tc>
          <w:tcPr>
            <w:tcW w:w="2311" w:type="dxa"/>
            <w:vMerge/>
          </w:tcPr>
          <w:p w14:paraId="218C690C" w14:textId="77777777" w:rsidR="00C6564A" w:rsidRPr="000B6820" w:rsidRDefault="00C6564A">
            <w:pPr>
              <w:pStyle w:val="TableEntry"/>
            </w:pPr>
          </w:p>
        </w:tc>
        <w:tc>
          <w:tcPr>
            <w:tcW w:w="1980" w:type="dxa"/>
          </w:tcPr>
          <w:p w14:paraId="22A6A284" w14:textId="77777777" w:rsidR="00C6564A" w:rsidRPr="000B6820" w:rsidRDefault="00C6564A">
            <w:pPr>
              <w:pStyle w:val="TableEntry"/>
            </w:pPr>
            <w:r w:rsidRPr="000B6820">
              <w:t>XDS Document Source</w:t>
            </w:r>
          </w:p>
        </w:tc>
        <w:tc>
          <w:tcPr>
            <w:tcW w:w="2160" w:type="dxa"/>
          </w:tcPr>
          <w:p w14:paraId="61812449" w14:textId="5F94D667" w:rsidR="00C6564A" w:rsidRPr="000B6820" w:rsidRDefault="00C13905" w:rsidP="004B2F11">
            <w:pPr>
              <w:pStyle w:val="TableEntry"/>
              <w:rPr>
                <w:rFonts w:ascii="Arial" w:hAnsi="Arial"/>
                <w:b/>
                <w:noProof/>
                <w:kern w:val="28"/>
              </w:rPr>
            </w:pPr>
            <w:r w:rsidRPr="000B6820">
              <w:t>ITI TF-1</w:t>
            </w:r>
            <w:r w:rsidR="00A22509" w:rsidRPr="000B6820">
              <w:t>:</w:t>
            </w:r>
            <w:r w:rsidRPr="000B6820">
              <w:t xml:space="preserve"> 10.1.1.1 </w:t>
            </w:r>
          </w:p>
        </w:tc>
        <w:tc>
          <w:tcPr>
            <w:tcW w:w="1951" w:type="dxa"/>
          </w:tcPr>
          <w:p w14:paraId="3259EDA5" w14:textId="77777777" w:rsidR="00C6564A" w:rsidRPr="000B6820" w:rsidRDefault="00C6564A">
            <w:pPr>
              <w:pStyle w:val="TableEntry"/>
            </w:pPr>
            <w:r w:rsidRPr="000B6820">
              <w:t>--</w:t>
            </w:r>
          </w:p>
        </w:tc>
      </w:tr>
      <w:tr w:rsidR="00C6564A" w:rsidRPr="000B6820" w14:paraId="716B9B43" w14:textId="77777777" w:rsidTr="00051560">
        <w:trPr>
          <w:cantSplit/>
          <w:trHeight w:val="549"/>
          <w:jc w:val="center"/>
        </w:trPr>
        <w:tc>
          <w:tcPr>
            <w:tcW w:w="2311" w:type="dxa"/>
            <w:vMerge/>
          </w:tcPr>
          <w:p w14:paraId="4A4E70CE" w14:textId="77777777" w:rsidR="00C6564A" w:rsidRPr="000B6820" w:rsidRDefault="00C6564A">
            <w:pPr>
              <w:pStyle w:val="TableEntry"/>
            </w:pPr>
          </w:p>
        </w:tc>
        <w:tc>
          <w:tcPr>
            <w:tcW w:w="1980" w:type="dxa"/>
          </w:tcPr>
          <w:p w14:paraId="3E4A5CC3" w14:textId="77777777" w:rsidR="00C6564A" w:rsidRPr="000B6820" w:rsidRDefault="00F36293">
            <w:pPr>
              <w:pStyle w:val="TableEntry"/>
            </w:pPr>
            <w:r w:rsidRPr="000B6820">
              <w:t>XDS D</w:t>
            </w:r>
            <w:r w:rsidR="00C6564A" w:rsidRPr="000B6820">
              <w:t>ocument Consumer</w:t>
            </w:r>
          </w:p>
        </w:tc>
        <w:tc>
          <w:tcPr>
            <w:tcW w:w="2160" w:type="dxa"/>
          </w:tcPr>
          <w:p w14:paraId="29DFB118" w14:textId="6BF212F2" w:rsidR="00C6564A" w:rsidRPr="000B6820" w:rsidRDefault="00C13905" w:rsidP="004B2F11">
            <w:pPr>
              <w:pStyle w:val="TableEntry"/>
              <w:rPr>
                <w:rFonts w:ascii="Arial" w:hAnsi="Arial"/>
                <w:b/>
                <w:noProof/>
                <w:kern w:val="28"/>
              </w:rPr>
            </w:pPr>
            <w:r w:rsidRPr="000B6820">
              <w:t>ITI TF-1</w:t>
            </w:r>
            <w:r w:rsidR="00A22509" w:rsidRPr="000B6820">
              <w:t>:</w:t>
            </w:r>
            <w:r w:rsidRPr="000B6820">
              <w:t xml:space="preserve"> 10.1.1.2 </w:t>
            </w:r>
          </w:p>
        </w:tc>
        <w:tc>
          <w:tcPr>
            <w:tcW w:w="1951" w:type="dxa"/>
          </w:tcPr>
          <w:p w14:paraId="05999EBE" w14:textId="77777777" w:rsidR="00C6564A" w:rsidRPr="000B6820" w:rsidRDefault="00C6564A">
            <w:pPr>
              <w:pStyle w:val="TableEntry"/>
            </w:pPr>
            <w:r w:rsidRPr="000B6820">
              <w:t>--</w:t>
            </w:r>
          </w:p>
        </w:tc>
      </w:tr>
      <w:tr w:rsidR="00A22509" w:rsidRPr="000B6820" w14:paraId="0D6B787D" w14:textId="77777777" w:rsidTr="00051560">
        <w:trPr>
          <w:cantSplit/>
          <w:trHeight w:val="549"/>
          <w:jc w:val="center"/>
        </w:trPr>
        <w:tc>
          <w:tcPr>
            <w:tcW w:w="2311" w:type="dxa"/>
            <w:vMerge/>
          </w:tcPr>
          <w:p w14:paraId="48305B0A" w14:textId="77777777" w:rsidR="00A22509" w:rsidRPr="000B6820" w:rsidRDefault="00A22509">
            <w:pPr>
              <w:pStyle w:val="TableEntry"/>
            </w:pPr>
          </w:p>
        </w:tc>
        <w:tc>
          <w:tcPr>
            <w:tcW w:w="1980" w:type="dxa"/>
          </w:tcPr>
          <w:p w14:paraId="022178A9" w14:textId="77777777" w:rsidR="00A22509" w:rsidRPr="000B6820" w:rsidRDefault="00A22509">
            <w:pPr>
              <w:pStyle w:val="TableEntry"/>
            </w:pPr>
            <w:r w:rsidRPr="000B6820">
              <w:t>DSUB Document Metadata Subscriber</w:t>
            </w:r>
          </w:p>
        </w:tc>
        <w:tc>
          <w:tcPr>
            <w:tcW w:w="2160" w:type="dxa"/>
          </w:tcPr>
          <w:p w14:paraId="591E9FB1" w14:textId="77777777" w:rsidR="00A22509" w:rsidRPr="000B6820" w:rsidRDefault="00A22509" w:rsidP="004B2F11">
            <w:pPr>
              <w:pStyle w:val="TableEntry"/>
              <w:rPr>
                <w:rFonts w:ascii="Arial" w:hAnsi="Arial"/>
                <w:b/>
                <w:noProof/>
                <w:kern w:val="28"/>
              </w:rPr>
            </w:pPr>
            <w:r w:rsidRPr="000B6820">
              <w:t>ITI TF-1: 26.1.1.2</w:t>
            </w:r>
          </w:p>
          <w:p w14:paraId="06E14144" w14:textId="77777777" w:rsidR="00A22509" w:rsidRPr="000B6820" w:rsidRDefault="00A22509">
            <w:pPr>
              <w:pStyle w:val="TableEntry"/>
            </w:pPr>
          </w:p>
        </w:tc>
        <w:tc>
          <w:tcPr>
            <w:tcW w:w="1951" w:type="dxa"/>
          </w:tcPr>
          <w:p w14:paraId="0A9190C4" w14:textId="77777777" w:rsidR="00A22509" w:rsidRPr="000B6820" w:rsidRDefault="00A22509">
            <w:pPr>
              <w:pStyle w:val="TableEntry"/>
            </w:pPr>
            <w:r w:rsidRPr="000B6820">
              <w:t>--</w:t>
            </w:r>
          </w:p>
        </w:tc>
      </w:tr>
      <w:tr w:rsidR="005F04A3" w:rsidRPr="000B6820" w14:paraId="10797830" w14:textId="77777777" w:rsidTr="006342C7">
        <w:trPr>
          <w:cantSplit/>
          <w:trHeight w:val="591"/>
          <w:jc w:val="center"/>
        </w:trPr>
        <w:tc>
          <w:tcPr>
            <w:tcW w:w="2311" w:type="dxa"/>
            <w:vMerge/>
          </w:tcPr>
          <w:p w14:paraId="6EF9F93F" w14:textId="77777777" w:rsidR="005F04A3" w:rsidRPr="000B6820" w:rsidRDefault="005F04A3">
            <w:pPr>
              <w:pStyle w:val="TableEntry"/>
            </w:pPr>
          </w:p>
        </w:tc>
        <w:tc>
          <w:tcPr>
            <w:tcW w:w="1980" w:type="dxa"/>
          </w:tcPr>
          <w:p w14:paraId="06DBDBAE" w14:textId="0740ADC9" w:rsidR="005F04A3" w:rsidRPr="000B6820" w:rsidRDefault="005F04A3">
            <w:pPr>
              <w:pStyle w:val="TableEntry"/>
            </w:pPr>
            <w:r w:rsidRPr="000B6820">
              <w:t>DSUB Notification Recipient</w:t>
            </w:r>
          </w:p>
        </w:tc>
        <w:tc>
          <w:tcPr>
            <w:tcW w:w="2160" w:type="dxa"/>
          </w:tcPr>
          <w:p w14:paraId="4F48B121" w14:textId="5C51D6AA" w:rsidR="005F04A3" w:rsidRPr="000B6820" w:rsidRDefault="005F04A3" w:rsidP="004B2F11">
            <w:pPr>
              <w:pStyle w:val="TableEntry"/>
              <w:rPr>
                <w:rFonts w:ascii="Arial" w:hAnsi="Arial"/>
                <w:b/>
                <w:noProof/>
                <w:kern w:val="28"/>
              </w:rPr>
            </w:pPr>
            <w:r w:rsidRPr="000B6820">
              <w:t>ITI TF-1: 26.1.1.4</w:t>
            </w:r>
          </w:p>
        </w:tc>
        <w:tc>
          <w:tcPr>
            <w:tcW w:w="1951" w:type="dxa"/>
          </w:tcPr>
          <w:p w14:paraId="2DABD1FF" w14:textId="77777777" w:rsidR="005F04A3" w:rsidRPr="000B6820" w:rsidRDefault="005F04A3">
            <w:pPr>
              <w:pStyle w:val="TableEntry"/>
            </w:pPr>
            <w:r w:rsidRPr="000B6820">
              <w:t>--</w:t>
            </w:r>
          </w:p>
          <w:p w14:paraId="32C025DE" w14:textId="4AA529B9" w:rsidR="005F04A3" w:rsidRPr="000B6820" w:rsidRDefault="005F04A3">
            <w:pPr>
              <w:pStyle w:val="TableEntry"/>
            </w:pPr>
          </w:p>
        </w:tc>
      </w:tr>
      <w:tr w:rsidR="00A22509" w:rsidRPr="000B6820" w14:paraId="256625F4" w14:textId="77777777" w:rsidTr="00723BD3">
        <w:trPr>
          <w:cantSplit/>
          <w:trHeight w:val="503"/>
          <w:jc w:val="center"/>
        </w:trPr>
        <w:tc>
          <w:tcPr>
            <w:tcW w:w="2311" w:type="dxa"/>
            <w:vMerge w:val="restart"/>
          </w:tcPr>
          <w:p w14:paraId="7F1993A9" w14:textId="6A11C2AA" w:rsidR="00A22509" w:rsidRPr="000B6820" w:rsidRDefault="00A96AF4">
            <w:pPr>
              <w:pStyle w:val="TableEntry"/>
            </w:pPr>
            <w:r w:rsidRPr="000B6820">
              <w:t>HT Manager</w:t>
            </w:r>
          </w:p>
        </w:tc>
        <w:tc>
          <w:tcPr>
            <w:tcW w:w="1980" w:type="dxa"/>
          </w:tcPr>
          <w:p w14:paraId="02C0C88A" w14:textId="04FD5A7B" w:rsidR="00A22509" w:rsidRPr="000B6820" w:rsidRDefault="00A22509">
            <w:pPr>
              <w:pStyle w:val="TableEntry"/>
            </w:pPr>
            <w:r w:rsidRPr="000B6820">
              <w:t>XDW Content Updater</w:t>
            </w:r>
          </w:p>
        </w:tc>
        <w:tc>
          <w:tcPr>
            <w:tcW w:w="2160" w:type="dxa"/>
          </w:tcPr>
          <w:p w14:paraId="38DA0470" w14:textId="77777777" w:rsidR="00A22509" w:rsidRPr="000B6820" w:rsidRDefault="00A22509" w:rsidP="004B2F11">
            <w:pPr>
              <w:pStyle w:val="TableEntry"/>
              <w:rPr>
                <w:rFonts w:ascii="Arial" w:hAnsi="Arial"/>
                <w:b/>
                <w:noProof/>
                <w:kern w:val="28"/>
              </w:rPr>
            </w:pPr>
            <w:r w:rsidRPr="000B6820">
              <w:t xml:space="preserve">ITI TF-1: 30.1.3 </w:t>
            </w:r>
          </w:p>
          <w:p w14:paraId="1EE92046" w14:textId="0684CD45" w:rsidR="00A22509" w:rsidRPr="000B6820" w:rsidRDefault="00A22509">
            <w:pPr>
              <w:pStyle w:val="TableEntry"/>
            </w:pPr>
          </w:p>
        </w:tc>
        <w:tc>
          <w:tcPr>
            <w:tcW w:w="1951" w:type="dxa"/>
          </w:tcPr>
          <w:p w14:paraId="7087D0E7" w14:textId="2FC38677" w:rsidR="00A22509" w:rsidRPr="000B6820" w:rsidRDefault="00A22509" w:rsidP="004B2F11">
            <w:pPr>
              <w:pStyle w:val="TableEntry"/>
              <w:rPr>
                <w:rFonts w:ascii="Arial" w:hAnsi="Arial"/>
                <w:b/>
                <w:noProof/>
                <w:kern w:val="28"/>
              </w:rPr>
            </w:pPr>
            <w:r w:rsidRPr="000B6820">
              <w:t>ITI TF-3</w:t>
            </w:r>
            <w:proofErr w:type="gramStart"/>
            <w:r w:rsidRPr="000B6820">
              <w:t>:5</w:t>
            </w:r>
            <w:proofErr w:type="gramEnd"/>
          </w:p>
        </w:tc>
      </w:tr>
      <w:tr w:rsidR="00A22509" w:rsidRPr="000B6820" w14:paraId="789C9DA3" w14:textId="77777777" w:rsidTr="00DB186B">
        <w:trPr>
          <w:cantSplit/>
          <w:trHeight w:val="332"/>
          <w:jc w:val="center"/>
        </w:trPr>
        <w:tc>
          <w:tcPr>
            <w:tcW w:w="2311" w:type="dxa"/>
            <w:vMerge/>
          </w:tcPr>
          <w:p w14:paraId="5ACADB2E" w14:textId="77777777" w:rsidR="00A22509" w:rsidRPr="000B6820" w:rsidRDefault="00A22509">
            <w:pPr>
              <w:pStyle w:val="TableEntry"/>
            </w:pPr>
          </w:p>
        </w:tc>
        <w:tc>
          <w:tcPr>
            <w:tcW w:w="1980" w:type="dxa"/>
          </w:tcPr>
          <w:p w14:paraId="33474FE0" w14:textId="7B0A581F" w:rsidR="00A22509" w:rsidRPr="000B6820" w:rsidRDefault="00A22509">
            <w:pPr>
              <w:pStyle w:val="TableEntry"/>
            </w:pPr>
            <w:r w:rsidRPr="000B6820">
              <w:t xml:space="preserve">XDW Content Consumer </w:t>
            </w:r>
          </w:p>
        </w:tc>
        <w:tc>
          <w:tcPr>
            <w:tcW w:w="2160" w:type="dxa"/>
          </w:tcPr>
          <w:p w14:paraId="51D007E2" w14:textId="56E395BF" w:rsidR="00A22509" w:rsidRPr="000B6820" w:rsidRDefault="00A22509">
            <w:pPr>
              <w:pStyle w:val="TableEntry"/>
            </w:pPr>
            <w:r w:rsidRPr="000B6820">
              <w:t>ITI TF-1: 30.1.2</w:t>
            </w:r>
          </w:p>
        </w:tc>
        <w:tc>
          <w:tcPr>
            <w:tcW w:w="1951" w:type="dxa"/>
          </w:tcPr>
          <w:p w14:paraId="34CB5C31" w14:textId="77777777" w:rsidR="00A22509" w:rsidRPr="000B6820" w:rsidRDefault="00A22509">
            <w:pPr>
              <w:pStyle w:val="TableEntry"/>
            </w:pPr>
            <w:r w:rsidRPr="000B6820">
              <w:t>ITI TF-3</w:t>
            </w:r>
            <w:proofErr w:type="gramStart"/>
            <w:r w:rsidRPr="000B6820">
              <w:t>:5</w:t>
            </w:r>
            <w:proofErr w:type="gramEnd"/>
          </w:p>
        </w:tc>
      </w:tr>
      <w:tr w:rsidR="00A22509" w:rsidRPr="000B6820" w14:paraId="40D3DE14" w14:textId="77777777" w:rsidTr="00DB186B">
        <w:trPr>
          <w:cantSplit/>
          <w:trHeight w:val="332"/>
          <w:jc w:val="center"/>
        </w:trPr>
        <w:tc>
          <w:tcPr>
            <w:tcW w:w="2311" w:type="dxa"/>
            <w:vMerge/>
          </w:tcPr>
          <w:p w14:paraId="2B586E40" w14:textId="77777777" w:rsidR="00A22509" w:rsidRPr="000B6820" w:rsidRDefault="00A22509">
            <w:pPr>
              <w:pStyle w:val="TableEntry"/>
            </w:pPr>
          </w:p>
        </w:tc>
        <w:tc>
          <w:tcPr>
            <w:tcW w:w="1980" w:type="dxa"/>
          </w:tcPr>
          <w:p w14:paraId="2A962F8C" w14:textId="0A406F93" w:rsidR="00A22509" w:rsidRPr="000B6820" w:rsidRDefault="00A22509">
            <w:pPr>
              <w:pStyle w:val="TableEntry"/>
            </w:pPr>
            <w:r w:rsidRPr="000B6820">
              <w:t>XDS Document Source</w:t>
            </w:r>
          </w:p>
        </w:tc>
        <w:tc>
          <w:tcPr>
            <w:tcW w:w="2160" w:type="dxa"/>
          </w:tcPr>
          <w:p w14:paraId="5EAAD185" w14:textId="77777777" w:rsidR="00A22509" w:rsidRPr="000B6820" w:rsidRDefault="00A22509" w:rsidP="004B2F11">
            <w:pPr>
              <w:pStyle w:val="TableEntry"/>
              <w:rPr>
                <w:rFonts w:ascii="Arial" w:hAnsi="Arial"/>
                <w:b/>
                <w:noProof/>
                <w:kern w:val="28"/>
              </w:rPr>
            </w:pPr>
            <w:r w:rsidRPr="000B6820">
              <w:t xml:space="preserve">ITI TF-1: 10.1.1.1 </w:t>
            </w:r>
          </w:p>
          <w:p w14:paraId="5A34B5FA" w14:textId="65050230" w:rsidR="00A22509" w:rsidRPr="000B6820" w:rsidRDefault="00A22509">
            <w:pPr>
              <w:pStyle w:val="TableEntry"/>
            </w:pPr>
          </w:p>
        </w:tc>
        <w:tc>
          <w:tcPr>
            <w:tcW w:w="1951" w:type="dxa"/>
          </w:tcPr>
          <w:p w14:paraId="33362FC8" w14:textId="77777777" w:rsidR="00A22509" w:rsidRPr="000B6820" w:rsidRDefault="00A22509">
            <w:pPr>
              <w:pStyle w:val="TableEntry"/>
            </w:pPr>
            <w:r w:rsidRPr="000B6820">
              <w:t>--</w:t>
            </w:r>
          </w:p>
        </w:tc>
      </w:tr>
      <w:tr w:rsidR="00A22509" w:rsidRPr="000B6820" w14:paraId="1E945270" w14:textId="77777777" w:rsidTr="00DB186B">
        <w:trPr>
          <w:cantSplit/>
          <w:trHeight w:val="332"/>
          <w:jc w:val="center"/>
        </w:trPr>
        <w:tc>
          <w:tcPr>
            <w:tcW w:w="2311" w:type="dxa"/>
            <w:vMerge/>
          </w:tcPr>
          <w:p w14:paraId="1AFB779D" w14:textId="77777777" w:rsidR="00A22509" w:rsidRPr="000B6820" w:rsidRDefault="00A22509">
            <w:pPr>
              <w:pStyle w:val="TableEntry"/>
            </w:pPr>
          </w:p>
        </w:tc>
        <w:tc>
          <w:tcPr>
            <w:tcW w:w="1980" w:type="dxa"/>
          </w:tcPr>
          <w:p w14:paraId="7AC5EB01" w14:textId="3C10695D" w:rsidR="00A22509" w:rsidRPr="000B6820" w:rsidRDefault="00A22509">
            <w:pPr>
              <w:pStyle w:val="TableEntry"/>
            </w:pPr>
            <w:r w:rsidRPr="000B6820">
              <w:t>XDS document Consumer</w:t>
            </w:r>
          </w:p>
        </w:tc>
        <w:tc>
          <w:tcPr>
            <w:tcW w:w="2160" w:type="dxa"/>
          </w:tcPr>
          <w:p w14:paraId="15D57ADB" w14:textId="77777777" w:rsidR="00A22509" w:rsidRPr="000B6820" w:rsidRDefault="00A22509" w:rsidP="004B2F11">
            <w:pPr>
              <w:pStyle w:val="TableEntry"/>
              <w:rPr>
                <w:rFonts w:ascii="Arial" w:hAnsi="Arial"/>
                <w:b/>
                <w:noProof/>
                <w:kern w:val="28"/>
              </w:rPr>
            </w:pPr>
            <w:r w:rsidRPr="000B6820">
              <w:t xml:space="preserve">ITI TF-1: 10.1.1.2 </w:t>
            </w:r>
          </w:p>
          <w:p w14:paraId="39D6CFD8" w14:textId="5CA6ECD3" w:rsidR="00A22509" w:rsidRPr="000B6820" w:rsidRDefault="00A22509">
            <w:pPr>
              <w:pStyle w:val="TableEntry"/>
            </w:pPr>
          </w:p>
        </w:tc>
        <w:tc>
          <w:tcPr>
            <w:tcW w:w="1951" w:type="dxa"/>
          </w:tcPr>
          <w:p w14:paraId="00F0525C" w14:textId="77777777" w:rsidR="00A22509" w:rsidRPr="000B6820" w:rsidRDefault="00A22509">
            <w:pPr>
              <w:pStyle w:val="TableEntry"/>
            </w:pPr>
            <w:r w:rsidRPr="000B6820">
              <w:t>--</w:t>
            </w:r>
          </w:p>
        </w:tc>
      </w:tr>
      <w:tr w:rsidR="00A96AF4" w:rsidRPr="000B6820" w14:paraId="0759A468" w14:textId="77777777" w:rsidTr="00DB186B">
        <w:trPr>
          <w:cantSplit/>
          <w:trHeight w:val="332"/>
          <w:jc w:val="center"/>
        </w:trPr>
        <w:tc>
          <w:tcPr>
            <w:tcW w:w="2311" w:type="dxa"/>
            <w:vMerge/>
          </w:tcPr>
          <w:p w14:paraId="1AB8C5E5" w14:textId="77777777" w:rsidR="00A96AF4" w:rsidRPr="000B6820" w:rsidRDefault="00A96AF4">
            <w:pPr>
              <w:pStyle w:val="TableEntry"/>
            </w:pPr>
          </w:p>
        </w:tc>
        <w:tc>
          <w:tcPr>
            <w:tcW w:w="1980" w:type="dxa"/>
          </w:tcPr>
          <w:p w14:paraId="3D8C9751" w14:textId="30B2B447" w:rsidR="00A96AF4" w:rsidRPr="000B6820" w:rsidRDefault="00A96AF4">
            <w:pPr>
              <w:pStyle w:val="TableEntry"/>
            </w:pPr>
            <w:r w:rsidRPr="000B6820">
              <w:t>XDS-I Image Document Consumer</w:t>
            </w:r>
          </w:p>
        </w:tc>
        <w:tc>
          <w:tcPr>
            <w:tcW w:w="2160" w:type="dxa"/>
          </w:tcPr>
          <w:p w14:paraId="5595CFF2" w14:textId="52BACD07" w:rsidR="00A96AF4" w:rsidRPr="000B6820" w:rsidRDefault="00A96AF4" w:rsidP="004B2F11">
            <w:pPr>
              <w:pStyle w:val="TableEntry"/>
              <w:rPr>
                <w:rFonts w:ascii="Arial" w:hAnsi="Arial"/>
                <w:b/>
                <w:noProof/>
                <w:kern w:val="28"/>
              </w:rPr>
            </w:pPr>
            <w:r w:rsidRPr="000B6820">
              <w:t>RAD TF-1: 18</w:t>
            </w:r>
          </w:p>
        </w:tc>
        <w:tc>
          <w:tcPr>
            <w:tcW w:w="1951" w:type="dxa"/>
          </w:tcPr>
          <w:p w14:paraId="6F5768BA" w14:textId="63585916" w:rsidR="00A96AF4" w:rsidRPr="000B6820" w:rsidRDefault="00A96AF4">
            <w:pPr>
              <w:pStyle w:val="TableEntry"/>
            </w:pPr>
            <w:r w:rsidRPr="000B6820">
              <w:t>--</w:t>
            </w:r>
          </w:p>
        </w:tc>
      </w:tr>
      <w:tr w:rsidR="00A22509" w:rsidRPr="000B6820" w14:paraId="6950F224" w14:textId="77777777" w:rsidTr="00DB186B">
        <w:trPr>
          <w:cantSplit/>
          <w:trHeight w:val="332"/>
          <w:jc w:val="center"/>
        </w:trPr>
        <w:tc>
          <w:tcPr>
            <w:tcW w:w="2311" w:type="dxa"/>
            <w:vMerge/>
          </w:tcPr>
          <w:p w14:paraId="3B2B6350" w14:textId="77777777" w:rsidR="00A22509" w:rsidRPr="000B6820" w:rsidRDefault="00A22509">
            <w:pPr>
              <w:pStyle w:val="TableEntry"/>
            </w:pPr>
          </w:p>
        </w:tc>
        <w:tc>
          <w:tcPr>
            <w:tcW w:w="1980" w:type="dxa"/>
          </w:tcPr>
          <w:p w14:paraId="7BA9C980" w14:textId="25D81B20" w:rsidR="00A22509" w:rsidRPr="000B6820" w:rsidRDefault="00A22509">
            <w:pPr>
              <w:pStyle w:val="TableEntry"/>
            </w:pPr>
            <w:r w:rsidRPr="000B6820">
              <w:t>DSUB Document Metadata Subscriber</w:t>
            </w:r>
          </w:p>
        </w:tc>
        <w:tc>
          <w:tcPr>
            <w:tcW w:w="2160" w:type="dxa"/>
          </w:tcPr>
          <w:p w14:paraId="3BA43773" w14:textId="77777777" w:rsidR="00A22509" w:rsidRPr="000B6820" w:rsidRDefault="00A22509" w:rsidP="004B2F11">
            <w:pPr>
              <w:pStyle w:val="TableEntry"/>
              <w:rPr>
                <w:rFonts w:ascii="Arial" w:hAnsi="Arial"/>
                <w:b/>
                <w:noProof/>
                <w:kern w:val="28"/>
              </w:rPr>
            </w:pPr>
            <w:r w:rsidRPr="000B6820">
              <w:t>ITI TF-1: 26.1.1.2</w:t>
            </w:r>
          </w:p>
          <w:p w14:paraId="25F00BAC" w14:textId="6E955FDB" w:rsidR="00A22509" w:rsidRPr="000B6820" w:rsidRDefault="00A22509">
            <w:pPr>
              <w:pStyle w:val="TableEntry"/>
            </w:pPr>
          </w:p>
        </w:tc>
        <w:tc>
          <w:tcPr>
            <w:tcW w:w="1951" w:type="dxa"/>
          </w:tcPr>
          <w:p w14:paraId="04FC979C" w14:textId="77777777" w:rsidR="00A22509" w:rsidRPr="000B6820" w:rsidRDefault="00A22509">
            <w:pPr>
              <w:pStyle w:val="TableEntry"/>
            </w:pPr>
            <w:r w:rsidRPr="000B6820">
              <w:t>--</w:t>
            </w:r>
          </w:p>
        </w:tc>
      </w:tr>
      <w:tr w:rsidR="00723BD3" w:rsidRPr="000B6820" w14:paraId="79054922" w14:textId="77777777" w:rsidTr="001D62D5">
        <w:trPr>
          <w:cantSplit/>
          <w:trHeight w:val="734"/>
          <w:jc w:val="center"/>
        </w:trPr>
        <w:tc>
          <w:tcPr>
            <w:tcW w:w="2311" w:type="dxa"/>
            <w:vMerge/>
          </w:tcPr>
          <w:p w14:paraId="6166514D" w14:textId="77777777" w:rsidR="00723BD3" w:rsidRPr="000B6820" w:rsidRDefault="00723BD3">
            <w:pPr>
              <w:pStyle w:val="TableEntry"/>
            </w:pPr>
          </w:p>
        </w:tc>
        <w:tc>
          <w:tcPr>
            <w:tcW w:w="1980" w:type="dxa"/>
          </w:tcPr>
          <w:p w14:paraId="2D49EB56" w14:textId="77777777" w:rsidR="00723BD3" w:rsidRPr="000B6820" w:rsidRDefault="00723BD3">
            <w:pPr>
              <w:pStyle w:val="TableEntry"/>
            </w:pPr>
            <w:r w:rsidRPr="000B6820">
              <w:t>DSUB Notification Recipient</w:t>
            </w:r>
          </w:p>
        </w:tc>
        <w:tc>
          <w:tcPr>
            <w:tcW w:w="2160" w:type="dxa"/>
          </w:tcPr>
          <w:p w14:paraId="07D61F75" w14:textId="77777777" w:rsidR="00723BD3" w:rsidRPr="000B6820" w:rsidRDefault="00723BD3" w:rsidP="004B2F11">
            <w:pPr>
              <w:pStyle w:val="TableEntry"/>
              <w:rPr>
                <w:rFonts w:ascii="Arial" w:hAnsi="Arial"/>
                <w:b/>
                <w:noProof/>
                <w:kern w:val="28"/>
              </w:rPr>
            </w:pPr>
            <w:r w:rsidRPr="000B6820">
              <w:t xml:space="preserve">ITI TF-1: 26.1.1.4 </w:t>
            </w:r>
          </w:p>
          <w:p w14:paraId="3C817D7B" w14:textId="63DBC426" w:rsidR="00723BD3" w:rsidRPr="000B6820" w:rsidRDefault="00723BD3">
            <w:pPr>
              <w:pStyle w:val="TableEntry"/>
            </w:pPr>
            <w:r w:rsidRPr="000B6820">
              <w:t xml:space="preserve"> </w:t>
            </w:r>
          </w:p>
        </w:tc>
        <w:tc>
          <w:tcPr>
            <w:tcW w:w="1951" w:type="dxa"/>
          </w:tcPr>
          <w:p w14:paraId="4EB7B771" w14:textId="77777777" w:rsidR="00723BD3" w:rsidRPr="000B6820" w:rsidRDefault="00723BD3">
            <w:pPr>
              <w:pStyle w:val="TableEntry"/>
            </w:pPr>
            <w:r w:rsidRPr="000B6820">
              <w:t>--</w:t>
            </w:r>
          </w:p>
        </w:tc>
      </w:tr>
      <w:tr w:rsidR="002E6BBC" w:rsidRPr="000B6820" w14:paraId="6DBFA7F4" w14:textId="77777777" w:rsidTr="00DB186B">
        <w:trPr>
          <w:cantSplit/>
          <w:trHeight w:val="332"/>
          <w:jc w:val="center"/>
        </w:trPr>
        <w:tc>
          <w:tcPr>
            <w:tcW w:w="2311" w:type="dxa"/>
            <w:vMerge w:val="restart"/>
          </w:tcPr>
          <w:p w14:paraId="53E99BAF" w14:textId="4665D491" w:rsidR="002E6BBC" w:rsidRPr="000B6820" w:rsidRDefault="00A96AF4">
            <w:pPr>
              <w:pStyle w:val="TableEntry"/>
              <w:rPr>
                <w:color w:val="0070C0"/>
              </w:rPr>
            </w:pPr>
            <w:r w:rsidRPr="000B6820">
              <w:t>HT Participant</w:t>
            </w:r>
          </w:p>
        </w:tc>
        <w:tc>
          <w:tcPr>
            <w:tcW w:w="1980" w:type="dxa"/>
          </w:tcPr>
          <w:p w14:paraId="44067BBD" w14:textId="4C163423" w:rsidR="002E6BBC" w:rsidRPr="000B6820" w:rsidRDefault="002E6BBC">
            <w:pPr>
              <w:pStyle w:val="TableEntry"/>
              <w:rPr>
                <w:color w:val="0070C0"/>
              </w:rPr>
            </w:pPr>
            <w:r w:rsidRPr="000B6820">
              <w:t>XDW Content Updater</w:t>
            </w:r>
          </w:p>
        </w:tc>
        <w:tc>
          <w:tcPr>
            <w:tcW w:w="2160" w:type="dxa"/>
          </w:tcPr>
          <w:p w14:paraId="47C5E278" w14:textId="77777777" w:rsidR="002E6BBC" w:rsidRPr="000B6820" w:rsidRDefault="002E6BBC" w:rsidP="004B2F11">
            <w:pPr>
              <w:pStyle w:val="TableEntry"/>
              <w:rPr>
                <w:rFonts w:ascii="Arial" w:hAnsi="Arial"/>
                <w:b/>
                <w:noProof/>
                <w:kern w:val="28"/>
              </w:rPr>
            </w:pPr>
            <w:r w:rsidRPr="000B6820">
              <w:t xml:space="preserve">ITI TF-1: 30.1.3 </w:t>
            </w:r>
          </w:p>
          <w:p w14:paraId="0D8DE326" w14:textId="0ADB0600" w:rsidR="002E6BBC" w:rsidRPr="000B6820" w:rsidRDefault="002E6BBC">
            <w:pPr>
              <w:pStyle w:val="TableEntry"/>
            </w:pPr>
          </w:p>
        </w:tc>
        <w:tc>
          <w:tcPr>
            <w:tcW w:w="1951" w:type="dxa"/>
          </w:tcPr>
          <w:p w14:paraId="174FDC35" w14:textId="0F81D4F7" w:rsidR="002E6BBC" w:rsidRPr="000B6820" w:rsidRDefault="002E6BBC" w:rsidP="004B2F11">
            <w:pPr>
              <w:pStyle w:val="TableEntry"/>
              <w:rPr>
                <w:rFonts w:ascii="Arial" w:hAnsi="Arial"/>
                <w:b/>
                <w:noProof/>
                <w:color w:val="0070C0"/>
                <w:kern w:val="28"/>
              </w:rPr>
            </w:pPr>
            <w:r w:rsidRPr="000B6820">
              <w:t>ITI TF-3</w:t>
            </w:r>
            <w:proofErr w:type="gramStart"/>
            <w:r w:rsidRPr="000B6820">
              <w:t>:5</w:t>
            </w:r>
            <w:proofErr w:type="gramEnd"/>
          </w:p>
        </w:tc>
      </w:tr>
      <w:tr w:rsidR="002E6BBC" w:rsidRPr="000B6820" w14:paraId="1A33B504" w14:textId="77777777" w:rsidTr="00DB186B">
        <w:trPr>
          <w:cantSplit/>
          <w:trHeight w:val="332"/>
          <w:jc w:val="center"/>
        </w:trPr>
        <w:tc>
          <w:tcPr>
            <w:tcW w:w="2311" w:type="dxa"/>
            <w:vMerge/>
          </w:tcPr>
          <w:p w14:paraId="6C9B3F83" w14:textId="77777777" w:rsidR="002E6BBC" w:rsidRPr="000B6820" w:rsidRDefault="002E6BBC">
            <w:pPr>
              <w:pStyle w:val="TableEntry"/>
              <w:rPr>
                <w:color w:val="0070C0"/>
              </w:rPr>
            </w:pPr>
          </w:p>
        </w:tc>
        <w:tc>
          <w:tcPr>
            <w:tcW w:w="1980" w:type="dxa"/>
          </w:tcPr>
          <w:p w14:paraId="1AE078CE" w14:textId="02D3CC98" w:rsidR="002E6BBC" w:rsidRPr="000B6820" w:rsidRDefault="002E6BBC">
            <w:pPr>
              <w:pStyle w:val="TableEntry"/>
              <w:rPr>
                <w:color w:val="0070C0"/>
              </w:rPr>
            </w:pPr>
            <w:r w:rsidRPr="000B6820">
              <w:t xml:space="preserve">XDW Content Consumer </w:t>
            </w:r>
          </w:p>
        </w:tc>
        <w:tc>
          <w:tcPr>
            <w:tcW w:w="2160" w:type="dxa"/>
          </w:tcPr>
          <w:p w14:paraId="30874630" w14:textId="125C93ED" w:rsidR="002E6BBC" w:rsidRPr="000B6820" w:rsidRDefault="002E6BBC">
            <w:pPr>
              <w:pStyle w:val="TableEntry"/>
            </w:pPr>
            <w:r w:rsidRPr="000B6820">
              <w:t>ITI TF-1: 30.1.2</w:t>
            </w:r>
          </w:p>
        </w:tc>
        <w:tc>
          <w:tcPr>
            <w:tcW w:w="1951" w:type="dxa"/>
          </w:tcPr>
          <w:p w14:paraId="509C60A0" w14:textId="04A3A121" w:rsidR="002E6BBC" w:rsidRPr="000B6820" w:rsidRDefault="002E6BBC" w:rsidP="004B2F11">
            <w:pPr>
              <w:pStyle w:val="TableEntry"/>
              <w:rPr>
                <w:rFonts w:ascii="Arial" w:hAnsi="Arial"/>
                <w:b/>
                <w:noProof/>
                <w:color w:val="0070C0"/>
                <w:kern w:val="28"/>
              </w:rPr>
            </w:pPr>
            <w:r w:rsidRPr="000B6820">
              <w:t>ITI TF-3</w:t>
            </w:r>
            <w:proofErr w:type="gramStart"/>
            <w:r w:rsidRPr="000B6820">
              <w:t>:5</w:t>
            </w:r>
            <w:proofErr w:type="gramEnd"/>
          </w:p>
        </w:tc>
      </w:tr>
      <w:tr w:rsidR="002E6BBC" w:rsidRPr="000B6820" w14:paraId="4B8DCD87" w14:textId="77777777" w:rsidTr="00DB186B">
        <w:trPr>
          <w:cantSplit/>
          <w:trHeight w:val="233"/>
          <w:jc w:val="center"/>
        </w:trPr>
        <w:tc>
          <w:tcPr>
            <w:tcW w:w="2311" w:type="dxa"/>
            <w:vMerge/>
          </w:tcPr>
          <w:p w14:paraId="4CB41A97" w14:textId="77777777" w:rsidR="002E6BBC" w:rsidRPr="000B6820" w:rsidRDefault="002E6BBC">
            <w:pPr>
              <w:pStyle w:val="TableEntry"/>
              <w:rPr>
                <w:color w:val="0070C0"/>
              </w:rPr>
            </w:pPr>
          </w:p>
        </w:tc>
        <w:tc>
          <w:tcPr>
            <w:tcW w:w="1980" w:type="dxa"/>
          </w:tcPr>
          <w:p w14:paraId="346CFF47" w14:textId="146911AF" w:rsidR="002E6BBC" w:rsidRPr="000B6820" w:rsidRDefault="002E6BBC">
            <w:pPr>
              <w:pStyle w:val="TableEntry"/>
              <w:rPr>
                <w:color w:val="0070C0"/>
              </w:rPr>
            </w:pPr>
            <w:r w:rsidRPr="000B6820">
              <w:t>XDS Document Source</w:t>
            </w:r>
          </w:p>
        </w:tc>
        <w:tc>
          <w:tcPr>
            <w:tcW w:w="2160" w:type="dxa"/>
          </w:tcPr>
          <w:p w14:paraId="548A1A43" w14:textId="77777777" w:rsidR="002E6BBC" w:rsidRPr="000B6820" w:rsidRDefault="002E6BBC" w:rsidP="004B2F11">
            <w:pPr>
              <w:pStyle w:val="TableEntry"/>
              <w:rPr>
                <w:rFonts w:ascii="Arial" w:hAnsi="Arial"/>
                <w:b/>
                <w:noProof/>
                <w:kern w:val="28"/>
              </w:rPr>
            </w:pPr>
            <w:r w:rsidRPr="000B6820">
              <w:t xml:space="preserve">ITI TF-1: 10.1.1.1 </w:t>
            </w:r>
          </w:p>
          <w:p w14:paraId="511E6384" w14:textId="1DD81DE0" w:rsidR="002E6BBC" w:rsidRPr="000B6820" w:rsidRDefault="002E6BBC">
            <w:pPr>
              <w:pStyle w:val="TableEntry"/>
            </w:pPr>
          </w:p>
        </w:tc>
        <w:tc>
          <w:tcPr>
            <w:tcW w:w="1951" w:type="dxa"/>
          </w:tcPr>
          <w:p w14:paraId="15DC9D5E" w14:textId="06FECFCD" w:rsidR="002E6BBC" w:rsidRPr="000B6820" w:rsidRDefault="002E6BBC">
            <w:pPr>
              <w:pStyle w:val="TableEntry"/>
              <w:rPr>
                <w:color w:val="0070C0"/>
              </w:rPr>
            </w:pPr>
            <w:r w:rsidRPr="000B6820">
              <w:t>--</w:t>
            </w:r>
          </w:p>
        </w:tc>
      </w:tr>
      <w:tr w:rsidR="002E6BBC" w:rsidRPr="000B6820" w14:paraId="036B8F5F" w14:textId="77777777" w:rsidTr="00DB186B">
        <w:trPr>
          <w:cantSplit/>
          <w:trHeight w:val="233"/>
          <w:jc w:val="center"/>
        </w:trPr>
        <w:tc>
          <w:tcPr>
            <w:tcW w:w="2311" w:type="dxa"/>
            <w:vMerge/>
          </w:tcPr>
          <w:p w14:paraId="1A129E98" w14:textId="77777777" w:rsidR="002E6BBC" w:rsidRPr="000B6820" w:rsidRDefault="002E6BBC">
            <w:pPr>
              <w:pStyle w:val="TableEntry"/>
              <w:rPr>
                <w:color w:val="0070C0"/>
              </w:rPr>
            </w:pPr>
          </w:p>
        </w:tc>
        <w:tc>
          <w:tcPr>
            <w:tcW w:w="1980" w:type="dxa"/>
          </w:tcPr>
          <w:p w14:paraId="575AEBEF" w14:textId="7876B280" w:rsidR="002E6BBC" w:rsidRPr="000B6820" w:rsidRDefault="002E6BBC">
            <w:pPr>
              <w:pStyle w:val="TableEntry"/>
              <w:rPr>
                <w:color w:val="0070C0"/>
              </w:rPr>
            </w:pPr>
            <w:r w:rsidRPr="000B6820">
              <w:t>XDS document Consumer</w:t>
            </w:r>
          </w:p>
        </w:tc>
        <w:tc>
          <w:tcPr>
            <w:tcW w:w="2160" w:type="dxa"/>
          </w:tcPr>
          <w:p w14:paraId="561A0AF0" w14:textId="77777777" w:rsidR="002E6BBC" w:rsidRPr="000B6820" w:rsidRDefault="002E6BBC" w:rsidP="004B2F11">
            <w:pPr>
              <w:pStyle w:val="TableEntry"/>
              <w:rPr>
                <w:rFonts w:ascii="Arial" w:hAnsi="Arial"/>
                <w:b/>
                <w:noProof/>
                <w:kern w:val="28"/>
              </w:rPr>
            </w:pPr>
            <w:r w:rsidRPr="000B6820">
              <w:t xml:space="preserve">ITI TF-1: 10.1.1.2 </w:t>
            </w:r>
          </w:p>
          <w:p w14:paraId="40226E3B" w14:textId="4267B634" w:rsidR="002E6BBC" w:rsidRPr="000B6820" w:rsidRDefault="002E6BBC">
            <w:pPr>
              <w:pStyle w:val="TableEntry"/>
            </w:pPr>
          </w:p>
        </w:tc>
        <w:tc>
          <w:tcPr>
            <w:tcW w:w="1951" w:type="dxa"/>
          </w:tcPr>
          <w:p w14:paraId="03EBAD7F" w14:textId="77777777" w:rsidR="002E6BBC" w:rsidRPr="000B6820" w:rsidRDefault="002E6BBC">
            <w:pPr>
              <w:pStyle w:val="TableEntry"/>
              <w:rPr>
                <w:color w:val="0070C0"/>
              </w:rPr>
            </w:pPr>
            <w:r w:rsidRPr="000B6820">
              <w:t>--</w:t>
            </w:r>
          </w:p>
        </w:tc>
      </w:tr>
      <w:tr w:rsidR="002E6BBC" w:rsidRPr="000B6820" w14:paraId="13F890C5" w14:textId="77777777" w:rsidTr="00DB186B">
        <w:trPr>
          <w:cantSplit/>
          <w:trHeight w:val="233"/>
          <w:jc w:val="center"/>
        </w:trPr>
        <w:tc>
          <w:tcPr>
            <w:tcW w:w="2311" w:type="dxa"/>
            <w:vMerge/>
          </w:tcPr>
          <w:p w14:paraId="5067E5C2" w14:textId="77777777" w:rsidR="002E6BBC" w:rsidRPr="000B6820" w:rsidRDefault="002E6BBC">
            <w:pPr>
              <w:pStyle w:val="TableEntry"/>
              <w:rPr>
                <w:color w:val="0070C0"/>
              </w:rPr>
            </w:pPr>
          </w:p>
        </w:tc>
        <w:tc>
          <w:tcPr>
            <w:tcW w:w="1980" w:type="dxa"/>
          </w:tcPr>
          <w:p w14:paraId="3CE630CC" w14:textId="77777777" w:rsidR="002E6BBC" w:rsidRPr="000B6820" w:rsidRDefault="002E6BBC">
            <w:pPr>
              <w:pStyle w:val="TableEntry"/>
            </w:pPr>
            <w:r w:rsidRPr="000B6820">
              <w:t>DSUB Document Metadata Subscriber</w:t>
            </w:r>
          </w:p>
        </w:tc>
        <w:tc>
          <w:tcPr>
            <w:tcW w:w="2160" w:type="dxa"/>
          </w:tcPr>
          <w:p w14:paraId="65EADC79" w14:textId="77777777" w:rsidR="002E6BBC" w:rsidRPr="000B6820" w:rsidRDefault="002E6BBC" w:rsidP="004B2F11">
            <w:pPr>
              <w:pStyle w:val="TableEntry"/>
              <w:rPr>
                <w:rFonts w:ascii="Arial" w:hAnsi="Arial"/>
                <w:b/>
                <w:noProof/>
                <w:kern w:val="28"/>
              </w:rPr>
            </w:pPr>
            <w:r w:rsidRPr="000B6820">
              <w:t>ITI TF-1: 26.1.1.2</w:t>
            </w:r>
          </w:p>
          <w:p w14:paraId="7E18EA0A" w14:textId="77777777" w:rsidR="002E6BBC" w:rsidRPr="000B6820" w:rsidDel="0004190A" w:rsidRDefault="002E6BBC">
            <w:pPr>
              <w:pStyle w:val="TableEntry"/>
            </w:pPr>
          </w:p>
        </w:tc>
        <w:tc>
          <w:tcPr>
            <w:tcW w:w="1951" w:type="dxa"/>
          </w:tcPr>
          <w:p w14:paraId="1CD78AE7" w14:textId="77777777" w:rsidR="002E6BBC" w:rsidRPr="000B6820" w:rsidRDefault="002E6BBC">
            <w:pPr>
              <w:pStyle w:val="TableEntry"/>
            </w:pPr>
            <w:r w:rsidRPr="000B6820">
              <w:t>--</w:t>
            </w:r>
          </w:p>
        </w:tc>
      </w:tr>
      <w:tr w:rsidR="00723BD3" w:rsidRPr="000B6820" w14:paraId="641799A7" w14:textId="77777777" w:rsidTr="001D62D5">
        <w:trPr>
          <w:cantSplit/>
          <w:trHeight w:val="584"/>
          <w:jc w:val="center"/>
        </w:trPr>
        <w:tc>
          <w:tcPr>
            <w:tcW w:w="2311" w:type="dxa"/>
            <w:vMerge/>
          </w:tcPr>
          <w:p w14:paraId="41D688AB" w14:textId="77777777" w:rsidR="00723BD3" w:rsidRPr="000B6820" w:rsidRDefault="00723BD3">
            <w:pPr>
              <w:pStyle w:val="TableEntry"/>
              <w:rPr>
                <w:color w:val="0070C0"/>
              </w:rPr>
            </w:pPr>
          </w:p>
        </w:tc>
        <w:tc>
          <w:tcPr>
            <w:tcW w:w="1980" w:type="dxa"/>
          </w:tcPr>
          <w:p w14:paraId="5E45DD50" w14:textId="77777777" w:rsidR="00723BD3" w:rsidRPr="000B6820" w:rsidRDefault="00723BD3">
            <w:pPr>
              <w:pStyle w:val="TableEntry"/>
            </w:pPr>
            <w:r w:rsidRPr="000B6820">
              <w:t>DSUB Notification Recipient</w:t>
            </w:r>
          </w:p>
        </w:tc>
        <w:tc>
          <w:tcPr>
            <w:tcW w:w="2160" w:type="dxa"/>
          </w:tcPr>
          <w:p w14:paraId="2201EFCE" w14:textId="2CF5119B" w:rsidR="00723BD3" w:rsidRPr="000B6820" w:rsidDel="0004190A" w:rsidRDefault="00723BD3" w:rsidP="004B2F11">
            <w:pPr>
              <w:pStyle w:val="TableEntry"/>
              <w:rPr>
                <w:rFonts w:ascii="Arial" w:hAnsi="Arial"/>
                <w:b/>
                <w:noProof/>
                <w:kern w:val="28"/>
              </w:rPr>
            </w:pPr>
            <w:r w:rsidRPr="000B6820">
              <w:t xml:space="preserve">ITI TF-1: 26.1.1.4 </w:t>
            </w:r>
          </w:p>
        </w:tc>
        <w:tc>
          <w:tcPr>
            <w:tcW w:w="1951" w:type="dxa"/>
          </w:tcPr>
          <w:p w14:paraId="3F5968D5" w14:textId="77777777" w:rsidR="00723BD3" w:rsidRPr="000B6820" w:rsidRDefault="00723BD3">
            <w:pPr>
              <w:pStyle w:val="TableEntry"/>
            </w:pPr>
            <w:r w:rsidRPr="000B6820">
              <w:t>--</w:t>
            </w:r>
          </w:p>
        </w:tc>
      </w:tr>
      <w:tr w:rsidR="00872AE5" w:rsidRPr="000B6820" w14:paraId="0E8304EA" w14:textId="77777777" w:rsidTr="000C2ADC">
        <w:trPr>
          <w:cantSplit/>
          <w:trHeight w:val="881"/>
          <w:jc w:val="center"/>
        </w:trPr>
        <w:tc>
          <w:tcPr>
            <w:tcW w:w="2311" w:type="dxa"/>
            <w:vMerge/>
          </w:tcPr>
          <w:p w14:paraId="1B3E039B" w14:textId="77777777" w:rsidR="00872AE5" w:rsidRPr="000B6820" w:rsidRDefault="00872AE5">
            <w:pPr>
              <w:pStyle w:val="TableEntry"/>
              <w:rPr>
                <w:color w:val="0070C0"/>
              </w:rPr>
            </w:pPr>
          </w:p>
        </w:tc>
        <w:tc>
          <w:tcPr>
            <w:tcW w:w="1980" w:type="dxa"/>
          </w:tcPr>
          <w:p w14:paraId="351D19FD" w14:textId="77777777" w:rsidR="00872AE5" w:rsidRPr="000B6820" w:rsidRDefault="00872AE5">
            <w:pPr>
              <w:pStyle w:val="TableEntry"/>
            </w:pPr>
            <w:r w:rsidRPr="000B6820">
              <w:t>XDS-I Image Document Consumer</w:t>
            </w:r>
          </w:p>
        </w:tc>
        <w:tc>
          <w:tcPr>
            <w:tcW w:w="2160" w:type="dxa"/>
          </w:tcPr>
          <w:p w14:paraId="387AE018" w14:textId="77777777" w:rsidR="00872AE5" w:rsidRPr="000B6820" w:rsidRDefault="00872AE5">
            <w:pPr>
              <w:pStyle w:val="TableEntry"/>
            </w:pPr>
            <w:r w:rsidRPr="000B6820">
              <w:t>RAD TF-1: 18</w:t>
            </w:r>
          </w:p>
        </w:tc>
        <w:tc>
          <w:tcPr>
            <w:tcW w:w="1951" w:type="dxa"/>
          </w:tcPr>
          <w:p w14:paraId="5CF3C2BF" w14:textId="77777777" w:rsidR="00872AE5" w:rsidRPr="000B6820" w:rsidRDefault="00872AE5">
            <w:pPr>
              <w:pStyle w:val="TableEntry"/>
            </w:pPr>
            <w:r w:rsidRPr="000B6820">
              <w:t>--</w:t>
            </w:r>
          </w:p>
        </w:tc>
      </w:tr>
    </w:tbl>
    <w:p w14:paraId="3566DC55" w14:textId="412BCBA0" w:rsidR="00761469" w:rsidRPr="004B2F11" w:rsidRDefault="00761469">
      <w:pPr>
        <w:pStyle w:val="Note"/>
      </w:pPr>
      <w:r w:rsidRPr="004B2F11">
        <w:t>Note 1:</w:t>
      </w:r>
      <w:r w:rsidR="000C5467" w:rsidRPr="004B2F11">
        <w:t xml:space="preserve"> </w:t>
      </w:r>
      <w:r w:rsidR="00A23AE8" w:rsidRPr="004B2F11">
        <w:t>The X</w:t>
      </w:r>
      <w:r w:rsidR="00816459" w:rsidRPr="004B2F11">
        <w:t>CHT</w:t>
      </w:r>
      <w:r w:rsidR="00A23AE8" w:rsidRPr="004B2F11">
        <w:t>-WD actor defined in this profile</w:t>
      </w:r>
      <w:r w:rsidR="006D78E1" w:rsidRPr="004B2F11">
        <w:t>, in order to receive notifications,</w:t>
      </w:r>
      <w:r w:rsidR="00A23AE8" w:rsidRPr="004B2F11">
        <w:t xml:space="preserve"> SHALL be grouped with at least one of the</w:t>
      </w:r>
      <w:r w:rsidR="00FB5A4D" w:rsidRPr="000B6820">
        <w:t>se</w:t>
      </w:r>
      <w:r w:rsidR="006D78E1" w:rsidRPr="004B2F11">
        <w:t xml:space="preserve"> two actors: DSUB Notific</w:t>
      </w:r>
      <w:r w:rsidR="005E425C" w:rsidRPr="004B2F11">
        <w:t>a</w:t>
      </w:r>
      <w:r w:rsidR="006D78E1" w:rsidRPr="004B2F11">
        <w:t>t</w:t>
      </w:r>
      <w:r w:rsidR="005E425C" w:rsidRPr="004B2F11">
        <w:t>i</w:t>
      </w:r>
      <w:r w:rsidR="006D78E1" w:rsidRPr="004B2F11">
        <w:t xml:space="preserve">on Recipient, </w:t>
      </w:r>
      <w:r w:rsidR="00816459" w:rsidRPr="004B2F11">
        <w:t>D</w:t>
      </w:r>
      <w:r w:rsidR="006D78E1" w:rsidRPr="004B2F11">
        <w:t>SUB Notification Puller</w:t>
      </w:r>
      <w:r w:rsidR="000B6820">
        <w:t xml:space="preserve">. </w:t>
      </w:r>
    </w:p>
    <w:p w14:paraId="2FDE6D17" w14:textId="77777777" w:rsidR="00EE1573" w:rsidRPr="000B6820" w:rsidRDefault="00EE1573" w:rsidP="004B2F11">
      <w:pPr>
        <w:pStyle w:val="Corpodeltesto"/>
      </w:pPr>
    </w:p>
    <w:p w14:paraId="40C72B73" w14:textId="6450FD76" w:rsidR="00DC6191" w:rsidRPr="000B6820" w:rsidRDefault="00DC6191" w:rsidP="004B2F11">
      <w:pPr>
        <w:pStyle w:val="Corpodeltesto"/>
      </w:pPr>
      <w:r w:rsidRPr="000B6820">
        <w:t>The following sections identify how DSUB functionalities shall be used to notify workflow Status updates. Other additional uses of DSUB</w:t>
      </w:r>
      <w:r w:rsidR="007D3A2A" w:rsidRPr="000B6820">
        <w:t xml:space="preserve"> filters for subscriptions</w:t>
      </w:r>
      <w:r w:rsidRPr="000B6820">
        <w:t xml:space="preserve"> are not </w:t>
      </w:r>
      <w:r w:rsidR="007D3A2A" w:rsidRPr="000B6820">
        <w:t>forbidden</w:t>
      </w:r>
      <w:r w:rsidRPr="000B6820">
        <w:t>, however the following shall be considered implementation requirements for X</w:t>
      </w:r>
      <w:r w:rsidR="00B43EC6" w:rsidRPr="000B6820">
        <w:t>CHT</w:t>
      </w:r>
      <w:r w:rsidRPr="000B6820">
        <w:t>-WD actors.</w:t>
      </w:r>
    </w:p>
    <w:p w14:paraId="453B742C" w14:textId="324AE539" w:rsidR="00CF283F" w:rsidRPr="000B6820" w:rsidRDefault="00CF283F" w:rsidP="00303E20">
      <w:pPr>
        <w:pStyle w:val="Titolo2"/>
        <w:numPr>
          <w:ilvl w:val="0"/>
          <w:numId w:val="0"/>
        </w:numPr>
        <w:rPr>
          <w:noProof w:val="0"/>
        </w:rPr>
      </w:pPr>
      <w:bookmarkStart w:id="542" w:name="_Toc450673868"/>
      <w:r w:rsidRPr="000B6820">
        <w:rPr>
          <w:noProof w:val="0"/>
        </w:rPr>
        <w:t>X.</w:t>
      </w:r>
      <w:r w:rsidR="00AF472E" w:rsidRPr="000B6820">
        <w:rPr>
          <w:noProof w:val="0"/>
        </w:rPr>
        <w:t>4</w:t>
      </w:r>
      <w:r w:rsidR="005F21E7" w:rsidRPr="000B6820">
        <w:rPr>
          <w:noProof w:val="0"/>
        </w:rPr>
        <w:t xml:space="preserve"> </w:t>
      </w:r>
      <w:r w:rsidR="000B42D6" w:rsidRPr="000B6820">
        <w:rPr>
          <w:noProof w:val="0"/>
        </w:rPr>
        <w:t>X</w:t>
      </w:r>
      <w:r w:rsidR="00B43EC6" w:rsidRPr="000B6820">
        <w:rPr>
          <w:noProof w:val="0"/>
        </w:rPr>
        <w:t>CHT</w:t>
      </w:r>
      <w:r w:rsidR="000B42D6" w:rsidRPr="000B6820">
        <w:rPr>
          <w:noProof w:val="0"/>
        </w:rPr>
        <w:t>-WD</w:t>
      </w:r>
      <w:r w:rsidRPr="000B6820">
        <w:rPr>
          <w:noProof w:val="0"/>
        </w:rPr>
        <w:t xml:space="preserve"> </w:t>
      </w:r>
      <w:bookmarkEnd w:id="535"/>
      <w:bookmarkEnd w:id="536"/>
      <w:r w:rsidR="00167DB7" w:rsidRPr="000B6820">
        <w:rPr>
          <w:noProof w:val="0"/>
        </w:rPr>
        <w:t>Overview</w:t>
      </w:r>
      <w:bookmarkEnd w:id="542"/>
    </w:p>
    <w:p w14:paraId="132E910A" w14:textId="1218802C" w:rsidR="002211F7" w:rsidRPr="000B6820" w:rsidRDefault="002211F7" w:rsidP="004B2F11">
      <w:pPr>
        <w:pStyle w:val="Corpodeltesto"/>
        <w:rPr>
          <w:lang w:eastAsia="it-IT"/>
        </w:rPr>
      </w:pPr>
      <w:r w:rsidRPr="000B6820">
        <w:rPr>
          <w:lang w:eastAsia="it-IT"/>
        </w:rPr>
        <w:t xml:space="preserve">In many countries, the high healthcare specialization is centralized in few hospitals in order to make limited health resources widely available, because they are often very expensive. For example, in the cardiac field, there are many community hospitals without cardiac surgical services. Community hospitals need remote support of many professionals that work in other </w:t>
      </w:r>
      <w:r w:rsidR="005A4946" w:rsidRPr="000B6820">
        <w:rPr>
          <w:lang w:eastAsia="it-IT"/>
        </w:rPr>
        <w:t>organizations</w:t>
      </w:r>
      <w:r w:rsidRPr="000B6820">
        <w:rPr>
          <w:lang w:eastAsia="it-IT"/>
        </w:rPr>
        <w:t xml:space="preserve">, in order to guarantee an optimal treatment strategy in a specific clinical situation such as stable CAD (Coronary Artery Disease), NSTEMI (non-ST elevation myocardial infarction), Cardiogenic Shock (CS), or aortic valve disease. Many countries are moving to create dynamic and multidisciplinary teams of professionals who are able to perform a complete analysis of the more complex clinical cases. The team is typically called </w:t>
      </w:r>
      <w:r w:rsidR="00CE2E6D" w:rsidRPr="000B6820">
        <w:rPr>
          <w:lang w:eastAsia="it-IT"/>
        </w:rPr>
        <w:t xml:space="preserve">a </w:t>
      </w:r>
      <w:r w:rsidRPr="000B6820">
        <w:rPr>
          <w:lang w:eastAsia="it-IT"/>
        </w:rPr>
        <w:t>“Heart Team” (HT) in the cardiac arena</w:t>
      </w:r>
      <w:r w:rsidR="000B6820">
        <w:rPr>
          <w:lang w:eastAsia="it-IT"/>
        </w:rPr>
        <w:t xml:space="preserve">. </w:t>
      </w:r>
      <w:r w:rsidR="00CE2E6D" w:rsidRPr="000B6820">
        <w:rPr>
          <w:lang w:eastAsia="it-IT"/>
        </w:rPr>
        <w:t>The HT is</w:t>
      </w:r>
      <w:r w:rsidRPr="000B6820">
        <w:rPr>
          <w:lang w:eastAsia="it-IT"/>
        </w:rPr>
        <w:t xml:space="preserve"> responsible for the management of the clinical pathway for patients with cardiac disease. However, it is difficult to manage and coordinate remote interaction among healthcare professionals involved in a Heart Team, that belong to different </w:t>
      </w:r>
      <w:r w:rsidR="005A4946" w:rsidRPr="000B6820">
        <w:rPr>
          <w:lang w:eastAsia="it-IT"/>
        </w:rPr>
        <w:t>organization</w:t>
      </w:r>
      <w:r w:rsidRPr="000B6820">
        <w:rPr>
          <w:lang w:eastAsia="it-IT"/>
        </w:rPr>
        <w:t>s and that use different s</w:t>
      </w:r>
      <w:r w:rsidR="00C84724" w:rsidRPr="000B6820">
        <w:rPr>
          <w:lang w:eastAsia="it-IT"/>
        </w:rPr>
        <w:t>oftware</w:t>
      </w:r>
      <w:r w:rsidRPr="000B6820">
        <w:rPr>
          <w:lang w:eastAsia="it-IT"/>
        </w:rPr>
        <w:t xml:space="preserve"> The aim of </w:t>
      </w:r>
      <w:r w:rsidR="00CE2E6D" w:rsidRPr="000B6820">
        <w:rPr>
          <w:lang w:eastAsia="it-IT"/>
        </w:rPr>
        <w:t xml:space="preserve">the </w:t>
      </w:r>
      <w:r w:rsidRPr="000B6820">
        <w:rPr>
          <w:lang w:eastAsia="it-IT"/>
        </w:rPr>
        <w:t xml:space="preserve">HT is to facilitate appropriate decision making on the treatment or intervention used for patients. For this reason, a flexible common workflow </w:t>
      </w:r>
      <w:r w:rsidR="00CE2E6D" w:rsidRPr="000B6820">
        <w:rPr>
          <w:lang w:eastAsia="it-IT"/>
        </w:rPr>
        <w:t xml:space="preserve">is needed </w:t>
      </w:r>
      <w:r w:rsidRPr="000B6820">
        <w:rPr>
          <w:lang w:eastAsia="it-IT"/>
        </w:rPr>
        <w:t xml:space="preserve">that define rules and activities of each system used by the </w:t>
      </w:r>
      <w:r w:rsidR="00CE2E6D" w:rsidRPr="000B6820">
        <w:rPr>
          <w:lang w:eastAsia="it-IT"/>
        </w:rPr>
        <w:t xml:space="preserve">HT </w:t>
      </w:r>
      <w:r w:rsidRPr="000B6820">
        <w:rPr>
          <w:lang w:eastAsia="it-IT"/>
        </w:rPr>
        <w:t xml:space="preserve">members in the </w:t>
      </w:r>
      <w:r w:rsidR="00C84724" w:rsidRPr="000B6820">
        <w:rPr>
          <w:lang w:eastAsia="it-IT"/>
        </w:rPr>
        <w:t xml:space="preserve">workflow </w:t>
      </w:r>
      <w:r w:rsidRPr="000B6820">
        <w:rPr>
          <w:lang w:eastAsia="it-IT"/>
        </w:rPr>
        <w:t xml:space="preserve">of HT. </w:t>
      </w:r>
    </w:p>
    <w:p w14:paraId="2F6D08CC" w14:textId="7A345344" w:rsidR="00581830" w:rsidRPr="000B6820" w:rsidRDefault="002211F7">
      <w:pPr>
        <w:pStyle w:val="Corpodeltesto"/>
      </w:pPr>
      <w:r w:rsidRPr="000B6820">
        <w:rPr>
          <w:lang w:eastAsia="it-IT"/>
        </w:rPr>
        <w:t xml:space="preserve">The </w:t>
      </w:r>
      <w:r w:rsidRPr="000B6820">
        <w:t>XCHT-WD</w:t>
      </w:r>
      <w:r w:rsidRPr="000B6820" w:rsidDel="00DB08F4">
        <w:rPr>
          <w:lang w:eastAsia="it-IT"/>
        </w:rPr>
        <w:t xml:space="preserve"> </w:t>
      </w:r>
      <w:r w:rsidR="0041515B">
        <w:rPr>
          <w:lang w:eastAsia="it-IT"/>
        </w:rPr>
        <w:t>Profile</w:t>
      </w:r>
      <w:r w:rsidRPr="000B6820">
        <w:rPr>
          <w:lang w:eastAsia="it-IT"/>
        </w:rPr>
        <w:t xml:space="preserve"> defines the workflow, intended as a common set of rules and activities, related to the collaboration of the members of a dynamic network of cardiovascular professionals that belong to different hospitals, called </w:t>
      </w:r>
      <w:r w:rsidR="00CE2E6D" w:rsidRPr="000B6820">
        <w:rPr>
          <w:lang w:eastAsia="it-IT"/>
        </w:rPr>
        <w:t xml:space="preserve">a </w:t>
      </w:r>
      <w:r w:rsidRPr="000B6820">
        <w:rPr>
          <w:lang w:eastAsia="it-IT"/>
        </w:rPr>
        <w:t xml:space="preserve">Heart Team (HT), to facilitate appropriate decision making on the treatment or intervention used for patients and to better manage the knowledge exchange. This profile is based on </w:t>
      </w:r>
      <w:r w:rsidR="00CE2E6D" w:rsidRPr="000B6820">
        <w:rPr>
          <w:lang w:eastAsia="it-IT"/>
        </w:rPr>
        <w:t xml:space="preserve">the </w:t>
      </w:r>
      <w:r w:rsidRPr="000B6820">
        <w:rPr>
          <w:lang w:eastAsia="it-IT"/>
        </w:rPr>
        <w:t xml:space="preserve">XDW </w:t>
      </w:r>
      <w:r w:rsidR="0041515B">
        <w:rPr>
          <w:lang w:eastAsia="it-IT"/>
        </w:rPr>
        <w:t>Profile</w:t>
      </w:r>
      <w:r w:rsidRPr="000B6820">
        <w:rPr>
          <w:lang w:eastAsia="it-IT"/>
        </w:rPr>
        <w:t>.</w:t>
      </w:r>
    </w:p>
    <w:p w14:paraId="04F73F6C" w14:textId="77777777" w:rsidR="00581830" w:rsidRPr="000B6820" w:rsidRDefault="00581830" w:rsidP="004B2F11">
      <w:pPr>
        <w:pStyle w:val="Titolo3"/>
        <w:numPr>
          <w:ilvl w:val="0"/>
          <w:numId w:val="0"/>
        </w:numPr>
      </w:pPr>
      <w:bookmarkStart w:id="543" w:name="_Toc450673869"/>
      <w:r w:rsidRPr="000B6820">
        <w:rPr>
          <w:noProof w:val="0"/>
        </w:rPr>
        <w:lastRenderedPageBreak/>
        <w:t>X.4.1 Concepts</w:t>
      </w:r>
      <w:bookmarkEnd w:id="543"/>
    </w:p>
    <w:p w14:paraId="1C48C663" w14:textId="322209A0" w:rsidR="00581830" w:rsidRPr="000B6820" w:rsidRDefault="00581830" w:rsidP="004B2F11">
      <w:pPr>
        <w:pStyle w:val="Titolo4"/>
        <w:numPr>
          <w:ilvl w:val="0"/>
          <w:numId w:val="0"/>
        </w:numPr>
      </w:pPr>
      <w:bookmarkStart w:id="544" w:name="_Toc450673870"/>
      <w:r w:rsidRPr="000B6820">
        <w:t xml:space="preserve">X.4.1.1 </w:t>
      </w:r>
      <w:r w:rsidR="00C968FE" w:rsidRPr="000B6820">
        <w:t>Heart Team</w:t>
      </w:r>
      <w:bookmarkEnd w:id="544"/>
      <w:r w:rsidRPr="000B6820">
        <w:t xml:space="preserve">  </w:t>
      </w:r>
    </w:p>
    <w:p w14:paraId="162B8733" w14:textId="446B54AF" w:rsidR="00C968FE" w:rsidRPr="000B6820" w:rsidRDefault="00CE2E6D" w:rsidP="004B2F11">
      <w:pPr>
        <w:pStyle w:val="Corpodeltesto"/>
        <w:rPr>
          <w:lang w:eastAsia="it-IT"/>
        </w:rPr>
      </w:pPr>
      <w:r w:rsidRPr="000B6820">
        <w:rPr>
          <w:lang w:eastAsia="it-IT"/>
        </w:rPr>
        <w:t xml:space="preserve">The </w:t>
      </w:r>
      <w:r w:rsidR="00C968FE" w:rsidRPr="000B6820">
        <w:rPr>
          <w:lang w:eastAsia="it-IT"/>
        </w:rPr>
        <w:t xml:space="preserve">Heart Team (HT) is a dynamic network of professionals </w:t>
      </w:r>
      <w:r w:rsidR="006617EE" w:rsidRPr="000B6820">
        <w:rPr>
          <w:lang w:eastAsia="it-IT"/>
        </w:rPr>
        <w:t>in the cardiovascular</w:t>
      </w:r>
      <w:r w:rsidR="00C968FE" w:rsidRPr="000B6820">
        <w:rPr>
          <w:lang w:eastAsia="it-IT"/>
        </w:rPr>
        <w:t xml:space="preserve"> field</w:t>
      </w:r>
      <w:r w:rsidR="00E55CCF" w:rsidRPr="000B6820">
        <w:rPr>
          <w:lang w:eastAsia="it-IT"/>
        </w:rPr>
        <w:t>. They can</w:t>
      </w:r>
      <w:r w:rsidR="00C968FE" w:rsidRPr="000B6820">
        <w:rPr>
          <w:lang w:eastAsia="it-IT"/>
        </w:rPr>
        <w:t xml:space="preserve"> belong to different hospitals</w:t>
      </w:r>
      <w:r w:rsidR="00E55CCF" w:rsidRPr="000B6820">
        <w:rPr>
          <w:lang w:eastAsia="it-IT"/>
        </w:rPr>
        <w:t xml:space="preserve">, and they aim </w:t>
      </w:r>
      <w:r w:rsidR="00C968FE" w:rsidRPr="000B6820">
        <w:rPr>
          <w:lang w:eastAsia="it-IT"/>
        </w:rPr>
        <w:t xml:space="preserve">to </w:t>
      </w:r>
      <w:r w:rsidR="006617EE" w:rsidRPr="000B6820">
        <w:rPr>
          <w:lang w:eastAsia="it-IT"/>
        </w:rPr>
        <w:t xml:space="preserve">facilitate appropriate </w:t>
      </w:r>
      <w:proofErr w:type="gramStart"/>
      <w:r w:rsidR="006617EE" w:rsidRPr="000B6820">
        <w:rPr>
          <w:lang w:eastAsia="it-IT"/>
        </w:rPr>
        <w:t>decision making</w:t>
      </w:r>
      <w:proofErr w:type="gramEnd"/>
      <w:r w:rsidR="006617EE" w:rsidRPr="000B6820">
        <w:rPr>
          <w:lang w:eastAsia="it-IT"/>
        </w:rPr>
        <w:t xml:space="preserve"> on the treatment or intervention of patients and to better manage the knowledge exchange. </w:t>
      </w:r>
    </w:p>
    <w:p w14:paraId="7C4E2B10" w14:textId="2951A225" w:rsidR="00C968FE" w:rsidRPr="000B6820" w:rsidRDefault="006617EE" w:rsidP="004B2F11">
      <w:pPr>
        <w:pStyle w:val="Corpodeltesto"/>
        <w:rPr>
          <w:i/>
          <w:lang w:eastAsia="it-IT"/>
        </w:rPr>
      </w:pPr>
      <w:r w:rsidRPr="000B6820">
        <w:rPr>
          <w:lang w:eastAsia="it-IT"/>
        </w:rPr>
        <w:t>Examples of c</w:t>
      </w:r>
      <w:r w:rsidR="00C968FE" w:rsidRPr="000B6820">
        <w:rPr>
          <w:lang w:eastAsia="it-IT"/>
        </w:rPr>
        <w:t xml:space="preserve">ardiovascular diseases that can require the </w:t>
      </w:r>
      <w:r w:rsidRPr="000B6820">
        <w:rPr>
          <w:lang w:eastAsia="it-IT"/>
        </w:rPr>
        <w:t>input of the</w:t>
      </w:r>
      <w:r w:rsidR="00C968FE" w:rsidRPr="000B6820">
        <w:rPr>
          <w:lang w:eastAsia="it-IT"/>
        </w:rPr>
        <w:t xml:space="preserve"> HT according to Class I recommendation as required by </w:t>
      </w:r>
      <w:r w:rsidR="00C84724" w:rsidRPr="000B6820">
        <w:rPr>
          <w:lang w:eastAsia="it-IT"/>
        </w:rPr>
        <w:t>US</w:t>
      </w:r>
      <w:r w:rsidR="00C968FE" w:rsidRPr="000B6820">
        <w:rPr>
          <w:lang w:eastAsia="it-IT"/>
        </w:rPr>
        <w:t xml:space="preserve"> and European professional organization guidelines</w:t>
      </w:r>
      <w:r w:rsidR="00DE257B" w:rsidRPr="000B6820">
        <w:rPr>
          <w:lang w:eastAsia="it-IT"/>
        </w:rPr>
        <w:t xml:space="preserve"> are</w:t>
      </w:r>
      <w:r w:rsidR="00C968FE" w:rsidRPr="000B6820">
        <w:rPr>
          <w:lang w:eastAsia="it-IT"/>
        </w:rPr>
        <w:t>:</w:t>
      </w:r>
    </w:p>
    <w:p w14:paraId="5DD70756" w14:textId="265301AA" w:rsidR="00C968FE" w:rsidRPr="000B6820" w:rsidRDefault="00C968FE" w:rsidP="004B2F11">
      <w:pPr>
        <w:pStyle w:val="Puntoelenco2"/>
        <w:rPr>
          <w:lang w:eastAsia="it-IT"/>
        </w:rPr>
      </w:pPr>
      <w:proofErr w:type="gramStart"/>
      <w:r w:rsidRPr="000B6820">
        <w:rPr>
          <w:lang w:eastAsia="it-IT"/>
        </w:rPr>
        <w:t>complex</w:t>
      </w:r>
      <w:proofErr w:type="gramEnd"/>
      <w:r w:rsidRPr="000B6820">
        <w:rPr>
          <w:lang w:eastAsia="it-IT"/>
        </w:rPr>
        <w:t xml:space="preserve"> coronary artery disease</w:t>
      </w:r>
      <w:r w:rsidRPr="000B6820">
        <w:rPr>
          <w:vertAlign w:val="superscript"/>
          <w:lang w:eastAsia="it-IT"/>
        </w:rPr>
        <w:t>1, 2</w:t>
      </w:r>
    </w:p>
    <w:p w14:paraId="1D415845" w14:textId="734BD190" w:rsidR="00C968FE" w:rsidRPr="000B6820" w:rsidRDefault="00C968FE" w:rsidP="004B2F11">
      <w:pPr>
        <w:pStyle w:val="Puntoelenco2"/>
        <w:rPr>
          <w:lang w:eastAsia="it-IT"/>
        </w:rPr>
      </w:pPr>
      <w:r w:rsidRPr="000B6820">
        <w:rPr>
          <w:lang w:eastAsia="it-IT"/>
        </w:rPr>
        <w:t xml:space="preserve">Severe </w:t>
      </w:r>
      <w:proofErr w:type="spellStart"/>
      <w:r w:rsidRPr="000B6820">
        <w:rPr>
          <w:lang w:eastAsia="it-IT"/>
        </w:rPr>
        <w:t>valvular</w:t>
      </w:r>
      <w:proofErr w:type="spellEnd"/>
      <w:r w:rsidRPr="000B6820">
        <w:rPr>
          <w:lang w:eastAsia="it-IT"/>
        </w:rPr>
        <w:t xml:space="preserve"> heart disease (Aortic and/or Mitral </w:t>
      </w:r>
      <w:proofErr w:type="gramStart"/>
      <w:r w:rsidRPr="000B6820">
        <w:rPr>
          <w:lang w:eastAsia="it-IT"/>
        </w:rPr>
        <w:t>valve)</w:t>
      </w:r>
      <w:r w:rsidRPr="000B6820">
        <w:rPr>
          <w:vertAlign w:val="superscript"/>
          <w:lang w:eastAsia="it-IT"/>
        </w:rPr>
        <w:t>3</w:t>
      </w:r>
      <w:proofErr w:type="gramEnd"/>
    </w:p>
    <w:p w14:paraId="6EE4035D" w14:textId="25BDDA47" w:rsidR="00C968FE" w:rsidRPr="000B6820" w:rsidRDefault="00C968FE" w:rsidP="004B2F11">
      <w:pPr>
        <w:pStyle w:val="Puntoelenco2"/>
        <w:rPr>
          <w:lang w:eastAsia="it-IT"/>
        </w:rPr>
      </w:pPr>
      <w:r w:rsidRPr="000B6820">
        <w:rPr>
          <w:lang w:eastAsia="it-IT"/>
        </w:rPr>
        <w:t xml:space="preserve">Other Cardiovascular diseases that can benefit from the discussion with a </w:t>
      </w:r>
      <w:r w:rsidR="006617EE" w:rsidRPr="000B6820">
        <w:rPr>
          <w:lang w:eastAsia="it-IT"/>
        </w:rPr>
        <w:t>HT</w:t>
      </w:r>
      <w:r w:rsidRPr="000B6820">
        <w:rPr>
          <w:lang w:eastAsia="it-IT"/>
        </w:rPr>
        <w:t xml:space="preserve"> approach are</w:t>
      </w:r>
      <w:r w:rsidR="006617EE" w:rsidRPr="000B6820">
        <w:rPr>
          <w:lang w:eastAsia="it-IT"/>
        </w:rPr>
        <w:t>:</w:t>
      </w:r>
    </w:p>
    <w:p w14:paraId="3C61FEBF" w14:textId="649C9683" w:rsidR="00C968FE" w:rsidRPr="000B6820" w:rsidRDefault="00C968FE" w:rsidP="004B2F11">
      <w:pPr>
        <w:pStyle w:val="Puntoelenco3"/>
      </w:pPr>
      <w:proofErr w:type="gramStart"/>
      <w:r w:rsidRPr="000B6820">
        <w:rPr>
          <w:lang w:eastAsia="it-IT"/>
        </w:rPr>
        <w:t>heart</w:t>
      </w:r>
      <w:proofErr w:type="gramEnd"/>
      <w:r w:rsidRPr="000B6820">
        <w:rPr>
          <w:lang w:eastAsia="it-IT"/>
        </w:rPr>
        <w:t xml:space="preserve"> rhythm disorder (arrhythmia)</w:t>
      </w:r>
    </w:p>
    <w:p w14:paraId="1676B7E3" w14:textId="664710BB" w:rsidR="00C968FE" w:rsidRPr="000B6820" w:rsidRDefault="00C968FE" w:rsidP="004B2F11">
      <w:pPr>
        <w:pStyle w:val="Puntoelenco3"/>
        <w:rPr>
          <w:lang w:eastAsia="it-IT"/>
        </w:rPr>
      </w:pPr>
      <w:r w:rsidRPr="000B6820">
        <w:rPr>
          <w:lang w:eastAsia="it-IT"/>
        </w:rPr>
        <w:t>Advanced or Chronic Heart Failure</w:t>
      </w:r>
    </w:p>
    <w:p w14:paraId="6379326A" w14:textId="4F59BA69" w:rsidR="00C968FE" w:rsidRPr="000B6820" w:rsidRDefault="00C968FE" w:rsidP="004B2F11">
      <w:pPr>
        <w:pStyle w:val="Puntoelenco3"/>
        <w:rPr>
          <w:lang w:eastAsia="it-IT"/>
        </w:rPr>
      </w:pPr>
      <w:r w:rsidRPr="000B6820">
        <w:rPr>
          <w:lang w:eastAsia="it-IT"/>
        </w:rPr>
        <w:t>Cardiogenic Shock</w:t>
      </w:r>
    </w:p>
    <w:p w14:paraId="3B8FFA21" w14:textId="77777777" w:rsidR="00C968FE" w:rsidRPr="000B6820" w:rsidRDefault="00C968FE" w:rsidP="004B2F11">
      <w:pPr>
        <w:pStyle w:val="Note"/>
      </w:pPr>
      <w:r w:rsidRPr="000B6820">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0B6820">
        <w:t>;124:e574</w:t>
      </w:r>
      <w:proofErr w:type="gramEnd"/>
      <w:r w:rsidRPr="000B6820">
        <w:t>–e651.</w:t>
      </w:r>
    </w:p>
    <w:p w14:paraId="1D7B93DD" w14:textId="77777777" w:rsidR="00C968FE" w:rsidRPr="000B6820" w:rsidRDefault="00C968FE" w:rsidP="004B2F11">
      <w:pPr>
        <w:pStyle w:val="Note"/>
      </w:pPr>
      <w:r w:rsidRPr="000B6820">
        <w:t xml:space="preserve">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w:t>
      </w:r>
      <w:proofErr w:type="spellStart"/>
      <w:r w:rsidRPr="000B6820">
        <w:t>Eur</w:t>
      </w:r>
      <w:proofErr w:type="spellEnd"/>
      <w:r w:rsidRPr="000B6820">
        <w:t xml:space="preserve"> Heart J. 2014 Oct 1</w:t>
      </w:r>
      <w:proofErr w:type="gramStart"/>
      <w:r w:rsidRPr="000B6820">
        <w:t>;35</w:t>
      </w:r>
      <w:proofErr w:type="gramEnd"/>
      <w:r w:rsidRPr="000B6820">
        <w:t>(37):2541-619.</w:t>
      </w:r>
    </w:p>
    <w:p w14:paraId="28E450E4" w14:textId="77777777" w:rsidR="00C968FE" w:rsidRPr="000B6820" w:rsidRDefault="00C968FE" w:rsidP="004B2F11">
      <w:pPr>
        <w:pStyle w:val="Note"/>
      </w:pPr>
      <w:r w:rsidRPr="000B6820">
        <w:t xml:space="preserve">Note 3: Nishimura RA, Otto CM, </w:t>
      </w:r>
      <w:proofErr w:type="spellStart"/>
      <w:r w:rsidRPr="000B6820">
        <w:t>Bonow</w:t>
      </w:r>
      <w:proofErr w:type="spellEnd"/>
      <w:r w:rsidRPr="000B6820">
        <w:t xml:space="preserve"> RO, et al. 2014 AHA/ACC guideline for the management of patients with </w:t>
      </w:r>
      <w:proofErr w:type="spellStart"/>
      <w:r w:rsidRPr="000B6820">
        <w:t>valvular</w:t>
      </w:r>
      <w:proofErr w:type="spellEnd"/>
      <w:r w:rsidRPr="000B6820">
        <w:t xml:space="preserve"> heart disease: executive summary: a report of the American College of Cardiology/American Heart Association Task Force on Practice Guidelines. J Am </w:t>
      </w:r>
      <w:proofErr w:type="spellStart"/>
      <w:r w:rsidRPr="000B6820">
        <w:t>Coll</w:t>
      </w:r>
      <w:proofErr w:type="spellEnd"/>
      <w:r w:rsidRPr="000B6820">
        <w:t xml:space="preserve"> </w:t>
      </w:r>
      <w:proofErr w:type="spellStart"/>
      <w:r w:rsidRPr="000B6820">
        <w:t>Cardiol</w:t>
      </w:r>
      <w:proofErr w:type="spellEnd"/>
      <w:r w:rsidRPr="000B6820">
        <w:t xml:space="preserve"> 2014</w:t>
      </w:r>
      <w:proofErr w:type="gramStart"/>
      <w:r w:rsidRPr="000B6820">
        <w:t>;63:</w:t>
      </w:r>
      <w:r w:rsidRPr="0041515B">
        <w:t>2438</w:t>
      </w:r>
      <w:proofErr w:type="gramEnd"/>
      <w:r w:rsidRPr="0041515B">
        <w:t>–88.</w:t>
      </w:r>
      <w:r w:rsidRPr="004B2F11">
        <w:rPr>
          <w:rFonts w:eastAsia="MS Gothic"/>
        </w:rPr>
        <w:t> </w:t>
      </w:r>
      <w:r w:rsidRPr="0041515B">
        <w:t>*</w:t>
      </w:r>
      <w:proofErr w:type="spellStart"/>
      <w:r w:rsidRPr="0041515B">
        <w:t>Vahanian</w:t>
      </w:r>
      <w:proofErr w:type="spellEnd"/>
      <w:r w:rsidRPr="000B6820">
        <w:t xml:space="preserve"> A, Alfieri O, </w:t>
      </w:r>
      <w:proofErr w:type="spellStart"/>
      <w:r w:rsidRPr="000B6820">
        <w:t>Andreotti</w:t>
      </w:r>
      <w:proofErr w:type="spellEnd"/>
      <w:r w:rsidRPr="000B6820">
        <w:t xml:space="preserve"> F, et al. Guidelines on the management of </w:t>
      </w:r>
      <w:proofErr w:type="spellStart"/>
      <w:r w:rsidRPr="000B6820">
        <w:t>valvular</w:t>
      </w:r>
      <w:proofErr w:type="spellEnd"/>
      <w:r w:rsidRPr="000B6820">
        <w:t xml:space="preserve"> heart disease (version 2012): the Joint Task Force on the Management of </w:t>
      </w:r>
      <w:proofErr w:type="spellStart"/>
      <w:r w:rsidRPr="000B6820">
        <w:t>Valvular</w:t>
      </w:r>
      <w:proofErr w:type="spellEnd"/>
      <w:r w:rsidRPr="000B6820">
        <w:t xml:space="preserve"> Heart Disease of the European Society of Cardiology (ESC) and the European Association for Cardio-Thoracic Surgery (EACTS). </w:t>
      </w:r>
      <w:proofErr w:type="spellStart"/>
      <w:proofErr w:type="gramStart"/>
      <w:r w:rsidRPr="000B6820">
        <w:t>Eur</w:t>
      </w:r>
      <w:proofErr w:type="spellEnd"/>
      <w:r w:rsidRPr="000B6820">
        <w:t xml:space="preserve"> J </w:t>
      </w:r>
      <w:proofErr w:type="spellStart"/>
      <w:r w:rsidRPr="000B6820">
        <w:t>Cardiothorac</w:t>
      </w:r>
      <w:proofErr w:type="spellEnd"/>
      <w:r w:rsidRPr="000B6820">
        <w:t xml:space="preserve"> </w:t>
      </w:r>
      <w:proofErr w:type="spellStart"/>
      <w:r w:rsidRPr="000B6820">
        <w:t>Surg</w:t>
      </w:r>
      <w:proofErr w:type="spellEnd"/>
      <w:r w:rsidRPr="000B6820">
        <w:t xml:space="preserve"> 2012; 42:S1–44.</w:t>
      </w:r>
      <w:proofErr w:type="gramEnd"/>
    </w:p>
    <w:p w14:paraId="234980B3" w14:textId="3BC6214F" w:rsidR="00581830" w:rsidRPr="000B6820" w:rsidRDefault="00581830" w:rsidP="00581830">
      <w:pPr>
        <w:pStyle w:val="Titolo4"/>
        <w:numPr>
          <w:ilvl w:val="0"/>
          <w:numId w:val="0"/>
        </w:numPr>
        <w:ind w:left="864" w:hanging="864"/>
        <w:rPr>
          <w:noProof w:val="0"/>
        </w:rPr>
      </w:pPr>
      <w:bookmarkStart w:id="545" w:name="_Toc450673871"/>
      <w:r w:rsidRPr="000B6820">
        <w:rPr>
          <w:noProof w:val="0"/>
        </w:rPr>
        <w:t>X.4.1.</w:t>
      </w:r>
      <w:r w:rsidR="00DA5B2C" w:rsidRPr="000B6820">
        <w:rPr>
          <w:noProof w:val="0"/>
        </w:rPr>
        <w:t>2</w:t>
      </w:r>
      <w:r w:rsidRPr="000B6820">
        <w:rPr>
          <w:noProof w:val="0"/>
        </w:rPr>
        <w:t xml:space="preserve"> </w:t>
      </w:r>
      <w:r w:rsidR="006617EE" w:rsidRPr="000B6820">
        <w:rPr>
          <w:noProof w:val="0"/>
        </w:rPr>
        <w:t>HT</w:t>
      </w:r>
      <w:r w:rsidRPr="000B6820">
        <w:rPr>
          <w:noProof w:val="0"/>
        </w:rPr>
        <w:t xml:space="preserve"> Documents</w:t>
      </w:r>
      <w:bookmarkEnd w:id="545"/>
    </w:p>
    <w:p w14:paraId="55DB1D81" w14:textId="72815C27" w:rsidR="00581830" w:rsidRPr="000B6820" w:rsidRDefault="00581830">
      <w:pPr>
        <w:pStyle w:val="Corpodeltesto"/>
      </w:pPr>
      <w:r w:rsidRPr="000B6820">
        <w:t xml:space="preserve">In this section we present the </w:t>
      </w:r>
      <w:r w:rsidR="00DF7A1E" w:rsidRPr="000B6820">
        <w:t>d</w:t>
      </w:r>
      <w:r w:rsidRPr="000B6820">
        <w:t xml:space="preserve">ocuments involved in the </w:t>
      </w:r>
      <w:r w:rsidR="006617EE" w:rsidRPr="000B6820">
        <w:t>HT</w:t>
      </w:r>
      <w:r w:rsidRPr="000B6820">
        <w:t xml:space="preserve"> </w:t>
      </w:r>
      <w:r w:rsidR="00CE2E6D" w:rsidRPr="000B6820">
        <w:t>workflow</w:t>
      </w:r>
      <w:r w:rsidR="000B6820">
        <w:t xml:space="preserve">. </w:t>
      </w:r>
    </w:p>
    <w:p w14:paraId="5207CCD5" w14:textId="56CF96F8" w:rsidR="00581830" w:rsidRDefault="00581830">
      <w:pPr>
        <w:pStyle w:val="Corpodeltesto"/>
      </w:pPr>
      <w:r w:rsidRPr="000B6820">
        <w:t xml:space="preserve">The </w:t>
      </w:r>
      <w:r w:rsidR="006617EE" w:rsidRPr="000B6820">
        <w:t>HT</w:t>
      </w:r>
      <w:r w:rsidRPr="000B6820">
        <w:t xml:space="preserve"> </w:t>
      </w:r>
      <w:r w:rsidR="00CE2E6D" w:rsidRPr="000B6820">
        <w:t xml:space="preserve">workflow </w:t>
      </w:r>
      <w:r w:rsidRPr="000B6820">
        <w:t>specifies the usage of document types in the table below:</w:t>
      </w:r>
    </w:p>
    <w:p w14:paraId="74DF9DF4" w14:textId="77777777" w:rsidR="003E1469" w:rsidRPr="000B6820" w:rsidRDefault="003E1469">
      <w:pPr>
        <w:pStyle w:val="Corpodeltesto"/>
      </w:pPr>
    </w:p>
    <w:p w14:paraId="1049E199" w14:textId="40513E3D" w:rsidR="00581830" w:rsidRDefault="00581830">
      <w:pPr>
        <w:pStyle w:val="Corpodeltesto"/>
      </w:pP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340"/>
        <w:gridCol w:w="6390"/>
      </w:tblGrid>
      <w:tr w:rsidR="00581830" w:rsidRPr="000B6820" w14:paraId="3137F2DC" w14:textId="77777777" w:rsidTr="004B2F11">
        <w:trPr>
          <w:cantSplit/>
          <w:tblHeader/>
        </w:trPr>
        <w:tc>
          <w:tcPr>
            <w:tcW w:w="2340" w:type="dxa"/>
            <w:shd w:val="clear" w:color="auto" w:fill="D9D9D9"/>
          </w:tcPr>
          <w:p w14:paraId="7D60525E" w14:textId="77777777" w:rsidR="00581830" w:rsidRPr="000B6820" w:rsidRDefault="00581830" w:rsidP="006C631B">
            <w:pPr>
              <w:pStyle w:val="TableEntryHeader"/>
            </w:pPr>
            <w:r w:rsidRPr="000B6820">
              <w:t>Document Types</w:t>
            </w:r>
          </w:p>
        </w:tc>
        <w:tc>
          <w:tcPr>
            <w:tcW w:w="6390" w:type="dxa"/>
            <w:shd w:val="clear" w:color="auto" w:fill="D9D9D9"/>
          </w:tcPr>
          <w:p w14:paraId="7344CB4B" w14:textId="77777777" w:rsidR="00581830" w:rsidRPr="000B6820" w:rsidRDefault="00581830" w:rsidP="006C631B">
            <w:pPr>
              <w:pStyle w:val="TableEntryHeader"/>
            </w:pPr>
            <w:r w:rsidRPr="000B6820">
              <w:t>Definition</w:t>
            </w:r>
          </w:p>
        </w:tc>
      </w:tr>
      <w:tr w:rsidR="003A45C5" w:rsidRPr="000B6820" w14:paraId="143AD431" w14:textId="77777777" w:rsidTr="004B2F11">
        <w:tc>
          <w:tcPr>
            <w:tcW w:w="2340" w:type="dxa"/>
            <w:shd w:val="clear" w:color="auto" w:fill="auto"/>
          </w:tcPr>
          <w:p w14:paraId="3A5E904A" w14:textId="7A4D70B6" w:rsidR="003A45C5" w:rsidRPr="000B6820" w:rsidRDefault="003A45C5">
            <w:pPr>
              <w:pStyle w:val="TableEntry"/>
            </w:pPr>
            <w:r w:rsidRPr="004B2F11">
              <w:t>Workflow Document</w:t>
            </w:r>
          </w:p>
        </w:tc>
        <w:tc>
          <w:tcPr>
            <w:tcW w:w="6390" w:type="dxa"/>
            <w:shd w:val="clear" w:color="auto" w:fill="auto"/>
          </w:tcPr>
          <w:p w14:paraId="58D23B53" w14:textId="7EAFCD16" w:rsidR="003A45C5" w:rsidRPr="000B6820" w:rsidRDefault="00CE2E6D">
            <w:pPr>
              <w:pStyle w:val="TableEntry"/>
            </w:pPr>
            <w:proofErr w:type="gramStart"/>
            <w:r w:rsidRPr="000B6820">
              <w:t xml:space="preserve">A </w:t>
            </w:r>
            <w:r w:rsidR="00EB7EA4" w:rsidRPr="000B6820">
              <w:t>d</w:t>
            </w:r>
            <w:r w:rsidR="000D7A97" w:rsidRPr="000B6820">
              <w:t>ocument that contain</w:t>
            </w:r>
            <w:r w:rsidR="008B04AF" w:rsidRPr="000B6820">
              <w:t>s</w:t>
            </w:r>
            <w:r w:rsidR="00E158A5" w:rsidRPr="000B6820">
              <w:t xml:space="preserve"> a list of </w:t>
            </w:r>
            <w:r w:rsidR="00DB1440" w:rsidRPr="000B6820">
              <w:t>tasks</w:t>
            </w:r>
            <w:r w:rsidR="00E158A5" w:rsidRPr="000B6820">
              <w:t xml:space="preserve"> that each actor </w:t>
            </w:r>
            <w:r w:rsidR="008B04AF" w:rsidRPr="000B6820">
              <w:t>carr</w:t>
            </w:r>
            <w:r w:rsidR="005A667D" w:rsidRPr="000B6820">
              <w:t>ies</w:t>
            </w:r>
            <w:r w:rsidR="008B04AF" w:rsidRPr="000B6820">
              <w:t xml:space="preserve"> out or assign</w:t>
            </w:r>
            <w:proofErr w:type="gramEnd"/>
            <w:r w:rsidR="008B04AF" w:rsidRPr="000B6820">
              <w:t xml:space="preserve"> to other actors</w:t>
            </w:r>
            <w:r w:rsidR="00DB1440" w:rsidRPr="000B6820">
              <w:t>,</w:t>
            </w:r>
            <w:r w:rsidR="00EB7EA4" w:rsidRPr="000B6820">
              <w:t xml:space="preserve"> the owner of task,</w:t>
            </w:r>
            <w:r w:rsidR="00DB1440" w:rsidRPr="000B6820">
              <w:t xml:space="preserve"> the list of documents that task need</w:t>
            </w:r>
            <w:r w:rsidR="005A667D" w:rsidRPr="000B6820">
              <w:t>s</w:t>
            </w:r>
            <w:r w:rsidR="00DB1440" w:rsidRPr="000B6820">
              <w:t xml:space="preserve"> in input and in output (in italic in this table)</w:t>
            </w:r>
            <w:r w:rsidR="00EB7EA4" w:rsidRPr="000B6820">
              <w:t>, and other information related to the task. This document ha</w:t>
            </w:r>
            <w:r w:rsidR="00C84356" w:rsidRPr="000B6820">
              <w:t>s</w:t>
            </w:r>
            <w:r w:rsidR="00EB7EA4" w:rsidRPr="000B6820">
              <w:t xml:space="preserve"> to be read by </w:t>
            </w:r>
            <w:proofErr w:type="gramStart"/>
            <w:r w:rsidR="00EB7EA4" w:rsidRPr="000B6820">
              <w:t>systems which</w:t>
            </w:r>
            <w:proofErr w:type="gramEnd"/>
            <w:r w:rsidR="00EB7EA4" w:rsidRPr="000B6820">
              <w:t xml:space="preserve"> translate</w:t>
            </w:r>
            <w:r w:rsidR="00872BD0" w:rsidRPr="000B6820">
              <w:t>s</w:t>
            </w:r>
            <w:r w:rsidR="00EB7EA4" w:rsidRPr="000B6820">
              <w:t xml:space="preserve"> contain</w:t>
            </w:r>
            <w:r w:rsidR="00872BD0" w:rsidRPr="000B6820">
              <w:t>ed</w:t>
            </w:r>
            <w:r w:rsidR="00EB7EA4" w:rsidRPr="000B6820">
              <w:t xml:space="preserve"> workflow document in activities</w:t>
            </w:r>
            <w:r w:rsidR="000B6820">
              <w:t xml:space="preserve">. </w:t>
            </w:r>
            <w:r w:rsidR="00CB35BF" w:rsidRPr="000B6820">
              <w:t>The content of the below documents is outside the scope of this profile.</w:t>
            </w:r>
          </w:p>
        </w:tc>
      </w:tr>
      <w:tr w:rsidR="00581830" w:rsidRPr="000B6820" w14:paraId="486651C8" w14:textId="77777777" w:rsidTr="004B2F11">
        <w:tc>
          <w:tcPr>
            <w:tcW w:w="2340" w:type="dxa"/>
            <w:shd w:val="clear" w:color="auto" w:fill="auto"/>
          </w:tcPr>
          <w:p w14:paraId="4A6CAA14" w14:textId="6061BB33" w:rsidR="00581830" w:rsidRPr="004B2F11" w:rsidRDefault="00D97DD2">
            <w:pPr>
              <w:pStyle w:val="TableEntry"/>
            </w:pPr>
            <w:r w:rsidRPr="004B2F11">
              <w:t>HT Request</w:t>
            </w:r>
            <w:r w:rsidR="00AB672D" w:rsidRPr="004B2F11">
              <w:t xml:space="preserve"> Document</w:t>
            </w:r>
          </w:p>
        </w:tc>
        <w:tc>
          <w:tcPr>
            <w:tcW w:w="6390" w:type="dxa"/>
            <w:shd w:val="clear" w:color="auto" w:fill="auto"/>
          </w:tcPr>
          <w:p w14:paraId="45C59808" w14:textId="5AF6A597" w:rsidR="00581830" w:rsidRPr="000B6820" w:rsidRDefault="00C84356">
            <w:pPr>
              <w:pStyle w:val="TableEntry"/>
            </w:pPr>
            <w:r w:rsidRPr="000B6820">
              <w:t>A d</w:t>
            </w:r>
            <w:r w:rsidR="004E15D8" w:rsidRPr="000B6820">
              <w:t>oc</w:t>
            </w:r>
            <w:r w:rsidR="00872BD0" w:rsidRPr="000B6820">
              <w:t xml:space="preserve">ument that contains the reason for </w:t>
            </w:r>
            <w:r w:rsidRPr="000B6820">
              <w:t xml:space="preserve">creating </w:t>
            </w:r>
            <w:proofErr w:type="gramStart"/>
            <w:r w:rsidRPr="000B6820">
              <w:t xml:space="preserve">a </w:t>
            </w:r>
            <w:r w:rsidR="00D97DD2" w:rsidRPr="000B6820">
              <w:t xml:space="preserve"> </w:t>
            </w:r>
            <w:r w:rsidR="00984AD5" w:rsidRPr="000B6820">
              <w:t>HT</w:t>
            </w:r>
            <w:proofErr w:type="gramEnd"/>
            <w:r w:rsidR="00D97DD2" w:rsidRPr="000B6820">
              <w:t xml:space="preserve"> </w:t>
            </w:r>
            <w:r w:rsidR="00984AD5" w:rsidRPr="000B6820">
              <w:t>to discuss a clinical case.</w:t>
            </w:r>
            <w:r w:rsidR="004E15D8" w:rsidRPr="000B6820">
              <w:t xml:space="preserve"> </w:t>
            </w:r>
            <w:proofErr w:type="gramStart"/>
            <w:r w:rsidR="004E15D8" w:rsidRPr="000B6820">
              <w:t>It  can</w:t>
            </w:r>
            <w:proofErr w:type="gramEnd"/>
            <w:r w:rsidR="004E15D8" w:rsidRPr="000B6820">
              <w:t xml:space="preserve"> also </w:t>
            </w:r>
            <w:r w:rsidR="00872BD0" w:rsidRPr="000B6820">
              <w:t xml:space="preserve">contain  </w:t>
            </w:r>
            <w:r w:rsidR="004E15D8" w:rsidRPr="000B6820">
              <w:t>clinical data on the state of patient. This document is req</w:t>
            </w:r>
            <w:r w:rsidRPr="000B6820">
              <w:t>uired</w:t>
            </w:r>
            <w:r w:rsidR="004E15D8" w:rsidRPr="000B6820">
              <w:t xml:space="preserve"> in </w:t>
            </w:r>
            <w:r w:rsidR="004E15D8" w:rsidRPr="000B6820">
              <w:lastRenderedPageBreak/>
              <w:t>order to start the HT process.</w:t>
            </w:r>
            <w:r w:rsidR="002A2D7A" w:rsidRPr="000B6820">
              <w:t xml:space="preserve"> The </w:t>
            </w:r>
            <w:r w:rsidR="00FD182B" w:rsidRPr="000B6820">
              <w:t xml:space="preserve">content of </w:t>
            </w:r>
            <w:proofErr w:type="gramStart"/>
            <w:r w:rsidR="00FD182B" w:rsidRPr="000B6820">
              <w:t xml:space="preserve">this </w:t>
            </w:r>
            <w:r w:rsidR="002A2D7A" w:rsidRPr="000B6820">
              <w:t>documents</w:t>
            </w:r>
            <w:proofErr w:type="gramEnd"/>
            <w:r w:rsidR="002A2D7A" w:rsidRPr="000B6820">
              <w:t xml:space="preserve"> is outside the scope of this profile.</w:t>
            </w:r>
          </w:p>
        </w:tc>
      </w:tr>
      <w:tr w:rsidR="00581830" w:rsidRPr="000B6820" w14:paraId="6900953C" w14:textId="77777777" w:rsidTr="004B2F11">
        <w:tc>
          <w:tcPr>
            <w:tcW w:w="2340" w:type="dxa"/>
            <w:shd w:val="clear" w:color="auto" w:fill="auto"/>
          </w:tcPr>
          <w:p w14:paraId="422DA9D6" w14:textId="77777777" w:rsidR="00581830" w:rsidRPr="004B2F11" w:rsidRDefault="00581830">
            <w:pPr>
              <w:pStyle w:val="TableEntry"/>
            </w:pPr>
            <w:r w:rsidRPr="004B2F11">
              <w:lastRenderedPageBreak/>
              <w:t>Image Manifest</w:t>
            </w:r>
          </w:p>
        </w:tc>
        <w:tc>
          <w:tcPr>
            <w:tcW w:w="6390" w:type="dxa"/>
            <w:shd w:val="clear" w:color="auto" w:fill="auto"/>
          </w:tcPr>
          <w:p w14:paraId="6CD9578C" w14:textId="433B7A15" w:rsidR="00581830" w:rsidRPr="000B6820" w:rsidRDefault="004C0F72">
            <w:pPr>
              <w:pStyle w:val="TableEntry"/>
            </w:pPr>
            <w:r w:rsidRPr="000B6820">
              <w:t>A d</w:t>
            </w:r>
            <w:r w:rsidR="00581830" w:rsidRPr="000B6820">
              <w:t xml:space="preserve">ocument identifying the image set </w:t>
            </w:r>
            <w:r w:rsidR="000150C3" w:rsidRPr="000B6820">
              <w:t xml:space="preserve">subject of the </w:t>
            </w:r>
            <w:r w:rsidR="00D97DD2" w:rsidRPr="000B6820">
              <w:t xml:space="preserve">HT </w:t>
            </w:r>
            <w:r w:rsidR="000150C3" w:rsidRPr="000B6820">
              <w:t>Request</w:t>
            </w:r>
          </w:p>
        </w:tc>
      </w:tr>
      <w:tr w:rsidR="00581830" w:rsidRPr="000B6820" w14:paraId="235537AF" w14:textId="77777777" w:rsidTr="004B2F11">
        <w:tc>
          <w:tcPr>
            <w:tcW w:w="2340" w:type="dxa"/>
            <w:shd w:val="clear" w:color="auto" w:fill="auto"/>
          </w:tcPr>
          <w:p w14:paraId="566A16E8" w14:textId="77777777" w:rsidR="00581830" w:rsidRPr="004B2F11" w:rsidRDefault="00581830">
            <w:pPr>
              <w:pStyle w:val="TableEntry"/>
            </w:pPr>
            <w:r w:rsidRPr="004B2F11">
              <w:t>Image Set</w:t>
            </w:r>
          </w:p>
        </w:tc>
        <w:tc>
          <w:tcPr>
            <w:tcW w:w="6390" w:type="dxa"/>
            <w:shd w:val="clear" w:color="auto" w:fill="auto"/>
          </w:tcPr>
          <w:p w14:paraId="3EFDA2A4" w14:textId="77777777" w:rsidR="00581830" w:rsidRPr="000B6820" w:rsidRDefault="00581830">
            <w:pPr>
              <w:pStyle w:val="TableEntry"/>
            </w:pPr>
            <w:r w:rsidRPr="000B6820">
              <w:t>Clinical images referenced in the Image Manifest.</w:t>
            </w:r>
          </w:p>
        </w:tc>
      </w:tr>
      <w:tr w:rsidR="00581830" w:rsidRPr="000B6820" w14:paraId="2D4C250B" w14:textId="77777777" w:rsidTr="004B2F11">
        <w:tc>
          <w:tcPr>
            <w:tcW w:w="2340" w:type="dxa"/>
            <w:shd w:val="clear" w:color="auto" w:fill="auto"/>
          </w:tcPr>
          <w:p w14:paraId="039EFEB8" w14:textId="34D1D36D" w:rsidR="00581830" w:rsidRPr="004B2F11" w:rsidRDefault="00581830">
            <w:pPr>
              <w:pStyle w:val="TableEntry"/>
            </w:pPr>
            <w:r w:rsidRPr="004B2F11">
              <w:t xml:space="preserve">Clinical Documents </w:t>
            </w:r>
          </w:p>
        </w:tc>
        <w:tc>
          <w:tcPr>
            <w:tcW w:w="6390" w:type="dxa"/>
            <w:shd w:val="clear" w:color="auto" w:fill="auto"/>
          </w:tcPr>
          <w:p w14:paraId="059E8475" w14:textId="3D3B829B" w:rsidR="00581830" w:rsidRPr="000B6820" w:rsidRDefault="004C0F72">
            <w:pPr>
              <w:pStyle w:val="TableEntry"/>
            </w:pPr>
            <w:r w:rsidRPr="000B6820">
              <w:t xml:space="preserve">A </w:t>
            </w:r>
            <w:r w:rsidR="00581830" w:rsidRPr="000B6820">
              <w:t xml:space="preserve">Clinical Document </w:t>
            </w:r>
            <w:r w:rsidRPr="000B6820">
              <w:t xml:space="preserve">is </w:t>
            </w:r>
            <w:r w:rsidR="00A472A5" w:rsidRPr="000B6820">
              <w:t xml:space="preserve">useful to </w:t>
            </w:r>
            <w:r w:rsidR="005E76FB" w:rsidRPr="000B6820">
              <w:t>m</w:t>
            </w:r>
            <w:r w:rsidR="00A472A5" w:rsidRPr="000B6820">
              <w:t xml:space="preserve">ake decision on </w:t>
            </w:r>
            <w:r w:rsidRPr="000B6820">
              <w:t xml:space="preserve">the </w:t>
            </w:r>
            <w:r w:rsidR="00A472A5" w:rsidRPr="000B6820">
              <w:t>clinical case</w:t>
            </w:r>
            <w:r w:rsidR="000B6820">
              <w:t xml:space="preserve">. </w:t>
            </w:r>
            <w:r w:rsidR="00581830" w:rsidRPr="000B6820">
              <w:t>Th</w:t>
            </w:r>
            <w:r w:rsidRPr="000B6820">
              <w:t>e</w:t>
            </w:r>
            <w:r w:rsidR="00581830" w:rsidRPr="000B6820">
              <w:t>s</w:t>
            </w:r>
            <w:r w:rsidRPr="000B6820">
              <w:t>e</w:t>
            </w:r>
            <w:r w:rsidR="00581830" w:rsidRPr="000B6820">
              <w:t xml:space="preserve"> may include the original Referral</w:t>
            </w:r>
            <w:r w:rsidR="006617EE" w:rsidRPr="000B6820">
              <w:t>,</w:t>
            </w:r>
            <w:r w:rsidR="00581830" w:rsidRPr="000B6820">
              <w:t xml:space="preserve"> supporting Laboratory Report</w:t>
            </w:r>
            <w:r w:rsidRPr="000B6820">
              <w:t>s</w:t>
            </w:r>
            <w:r w:rsidR="00EB4ABA" w:rsidRPr="000B6820">
              <w:t xml:space="preserve">, Image Manifests and </w:t>
            </w:r>
            <w:r w:rsidR="00581830" w:rsidRPr="000B6820">
              <w:t>reports of prior imag</w:t>
            </w:r>
            <w:r w:rsidR="00F203A9" w:rsidRPr="000B6820">
              <w:t>ing</w:t>
            </w:r>
            <w:r w:rsidR="00581830" w:rsidRPr="000B6820">
              <w:t xml:space="preserve"> studies</w:t>
            </w:r>
            <w:r w:rsidR="006617EE" w:rsidRPr="000B6820">
              <w:t>.</w:t>
            </w:r>
            <w:r w:rsidR="00581830" w:rsidRPr="000B6820">
              <w:t xml:space="preserve"> </w:t>
            </w:r>
            <w:r w:rsidR="002A2D7A" w:rsidRPr="000B6820">
              <w:t xml:space="preserve">The content of </w:t>
            </w:r>
            <w:proofErr w:type="gramStart"/>
            <w:r w:rsidR="002A2D7A" w:rsidRPr="000B6820">
              <w:t>this documents</w:t>
            </w:r>
            <w:proofErr w:type="gramEnd"/>
            <w:r w:rsidR="002A2D7A" w:rsidRPr="000B6820">
              <w:t xml:space="preserve"> is outside the scope of this profile.</w:t>
            </w:r>
          </w:p>
        </w:tc>
      </w:tr>
      <w:tr w:rsidR="00AB672D" w:rsidRPr="000B6820" w14:paraId="4499DBC3" w14:textId="77777777" w:rsidTr="004B2F11">
        <w:tc>
          <w:tcPr>
            <w:tcW w:w="2340" w:type="dxa"/>
            <w:shd w:val="clear" w:color="auto" w:fill="auto"/>
          </w:tcPr>
          <w:p w14:paraId="43132639" w14:textId="70238ED4" w:rsidR="00AB672D" w:rsidRPr="004B2F11" w:rsidRDefault="00AB672D">
            <w:pPr>
              <w:pStyle w:val="TableEntry"/>
            </w:pPr>
            <w:r w:rsidRPr="004B2F11">
              <w:t xml:space="preserve">Request </w:t>
            </w:r>
            <w:r w:rsidR="004C0F72" w:rsidRPr="004B2F11">
              <w:t>for</w:t>
            </w:r>
            <w:r w:rsidRPr="004B2F11">
              <w:t xml:space="preserve"> </w:t>
            </w:r>
            <w:r w:rsidR="00F9394B" w:rsidRPr="004B2F11">
              <w:t xml:space="preserve">more </w:t>
            </w:r>
            <w:proofErr w:type="gramStart"/>
            <w:r w:rsidR="00F9394B" w:rsidRPr="004B2F11">
              <w:t xml:space="preserve">information </w:t>
            </w:r>
            <w:r w:rsidRPr="004B2F11">
              <w:t xml:space="preserve"> document</w:t>
            </w:r>
            <w:proofErr w:type="gramEnd"/>
          </w:p>
        </w:tc>
        <w:tc>
          <w:tcPr>
            <w:tcW w:w="6390" w:type="dxa"/>
            <w:shd w:val="clear" w:color="auto" w:fill="auto"/>
          </w:tcPr>
          <w:p w14:paraId="50AE2A4E" w14:textId="07CD79D0" w:rsidR="00AB672D" w:rsidRPr="000B6820" w:rsidRDefault="004C0F72">
            <w:pPr>
              <w:pStyle w:val="TableEntry"/>
            </w:pPr>
            <w:r w:rsidRPr="000B6820">
              <w:t>A d</w:t>
            </w:r>
            <w:r w:rsidR="00AC4FE5" w:rsidRPr="000B6820">
              <w:t xml:space="preserve">ocument that contains the list of </w:t>
            </w:r>
            <w:r w:rsidR="002A2D7A" w:rsidRPr="000B6820">
              <w:t xml:space="preserve">information (for example results of exams, visits </w:t>
            </w:r>
            <w:r w:rsidR="0041515B">
              <w:t>etc.</w:t>
            </w:r>
            <w:r w:rsidR="002A2D7A" w:rsidRPr="000B6820">
              <w:t xml:space="preserve">) </w:t>
            </w:r>
            <w:r w:rsidR="00AC4FE5" w:rsidRPr="000B6820">
              <w:t xml:space="preserve">that HT participant suggests </w:t>
            </w:r>
            <w:proofErr w:type="gramStart"/>
            <w:r w:rsidR="00AC4FE5" w:rsidRPr="000B6820">
              <w:t>to provide</w:t>
            </w:r>
            <w:proofErr w:type="gramEnd"/>
            <w:r w:rsidR="002A2D7A" w:rsidRPr="000B6820">
              <w:t xml:space="preserve"> to HT </w:t>
            </w:r>
            <w:r w:rsidR="00AC4FE5" w:rsidRPr="000B6820">
              <w:t xml:space="preserve">to </w:t>
            </w:r>
            <w:r w:rsidR="00F203A9" w:rsidRPr="000B6820">
              <w:t>m</w:t>
            </w:r>
            <w:r w:rsidR="00AC4FE5" w:rsidRPr="000B6820">
              <w:t>ake decision</w:t>
            </w:r>
            <w:r w:rsidR="002A2D7A" w:rsidRPr="000B6820">
              <w:t xml:space="preserve">. The content of </w:t>
            </w:r>
            <w:proofErr w:type="gramStart"/>
            <w:r w:rsidR="002A2D7A" w:rsidRPr="000B6820">
              <w:t>this documents</w:t>
            </w:r>
            <w:proofErr w:type="gramEnd"/>
            <w:r w:rsidR="002A2D7A" w:rsidRPr="000B6820">
              <w:t xml:space="preserve"> is outside the scope of this profile.</w:t>
            </w:r>
          </w:p>
        </w:tc>
      </w:tr>
      <w:tr w:rsidR="00BF2E83" w:rsidRPr="000B6820" w14:paraId="3CA9FFD0" w14:textId="77777777" w:rsidTr="004B2F11">
        <w:tc>
          <w:tcPr>
            <w:tcW w:w="2340" w:type="dxa"/>
            <w:shd w:val="clear" w:color="auto" w:fill="auto"/>
          </w:tcPr>
          <w:p w14:paraId="047B0247" w14:textId="1936CDD7" w:rsidR="00BF2E83" w:rsidRPr="004B2F11" w:rsidRDefault="00BF2E83">
            <w:pPr>
              <w:pStyle w:val="TableEntry"/>
            </w:pPr>
            <w:proofErr w:type="spellStart"/>
            <w:proofErr w:type="gramStart"/>
            <w:r w:rsidRPr="004B2F11">
              <w:t>eReferral</w:t>
            </w:r>
            <w:proofErr w:type="spellEnd"/>
            <w:proofErr w:type="gramEnd"/>
            <w:r w:rsidRPr="004B2F11">
              <w:t xml:space="preserve"> Workflow Document</w:t>
            </w:r>
          </w:p>
        </w:tc>
        <w:tc>
          <w:tcPr>
            <w:tcW w:w="6390" w:type="dxa"/>
            <w:shd w:val="clear" w:color="auto" w:fill="auto"/>
          </w:tcPr>
          <w:p w14:paraId="7E131217" w14:textId="70BB7E39" w:rsidR="00BF2E83" w:rsidRPr="000B6820" w:rsidRDefault="00543B87">
            <w:pPr>
              <w:pStyle w:val="TableEntry"/>
            </w:pPr>
            <w:r w:rsidRPr="000B6820">
              <w:t>A w</w:t>
            </w:r>
            <w:r w:rsidR="0083238A" w:rsidRPr="000B6820">
              <w:t xml:space="preserve">orkflow document related </w:t>
            </w:r>
            <w:r w:rsidR="00F203A9" w:rsidRPr="000B6820">
              <w:t xml:space="preserve">to </w:t>
            </w:r>
            <w:r w:rsidR="00AC4FE5" w:rsidRPr="000B6820">
              <w:t>requested exams</w:t>
            </w:r>
            <w:r w:rsidR="002A2D7A" w:rsidRPr="000B6820">
              <w:t xml:space="preserve"> or visits in order to response to “Request for more </w:t>
            </w:r>
            <w:proofErr w:type="gramStart"/>
            <w:r w:rsidR="002A2D7A" w:rsidRPr="000B6820">
              <w:t>information  document</w:t>
            </w:r>
            <w:proofErr w:type="gramEnd"/>
            <w:r w:rsidR="002A2D7A" w:rsidRPr="000B6820">
              <w:t xml:space="preserve">”. The content of </w:t>
            </w:r>
            <w:proofErr w:type="gramStart"/>
            <w:r w:rsidR="002A2D7A" w:rsidRPr="000B6820">
              <w:t>this documents</w:t>
            </w:r>
            <w:proofErr w:type="gramEnd"/>
            <w:r w:rsidR="002A2D7A" w:rsidRPr="000B6820">
              <w:t xml:space="preserve"> is outside the scope of this profile.</w:t>
            </w:r>
          </w:p>
        </w:tc>
      </w:tr>
      <w:tr w:rsidR="006D4802" w:rsidRPr="000B6820" w14:paraId="60E1F0C9" w14:textId="77777777" w:rsidTr="004B2F11">
        <w:tc>
          <w:tcPr>
            <w:tcW w:w="2340" w:type="dxa"/>
            <w:shd w:val="clear" w:color="auto" w:fill="auto"/>
          </w:tcPr>
          <w:p w14:paraId="7A8B1114" w14:textId="63E64E5C" w:rsidR="006D4802" w:rsidRPr="004B2F11" w:rsidRDefault="006D4802">
            <w:pPr>
              <w:pStyle w:val="TableEntry"/>
            </w:pPr>
            <w:r w:rsidRPr="004B2F11">
              <w:t xml:space="preserve">Individual </w:t>
            </w:r>
            <w:r w:rsidR="00420BB9" w:rsidRPr="004B2F11">
              <w:t>evaluation</w:t>
            </w:r>
            <w:r w:rsidRPr="004B2F11">
              <w:t xml:space="preserve"> report</w:t>
            </w:r>
          </w:p>
        </w:tc>
        <w:tc>
          <w:tcPr>
            <w:tcW w:w="6390" w:type="dxa"/>
            <w:shd w:val="clear" w:color="auto" w:fill="auto"/>
          </w:tcPr>
          <w:p w14:paraId="441B2832" w14:textId="173CEFBF" w:rsidR="006D4802" w:rsidRPr="000B6820" w:rsidRDefault="00543B87" w:rsidP="00AE092E">
            <w:pPr>
              <w:pStyle w:val="TableEntry"/>
            </w:pPr>
            <w:r w:rsidRPr="000B6820">
              <w:t>An i</w:t>
            </w:r>
            <w:r w:rsidR="006D4802" w:rsidRPr="000B6820">
              <w:t xml:space="preserve">ndividual </w:t>
            </w:r>
            <w:r w:rsidR="00AE045A" w:rsidRPr="000B6820">
              <w:t>evaluation</w:t>
            </w:r>
            <w:r w:rsidR="006D4802" w:rsidRPr="000B6820">
              <w:t xml:space="preserve"> report is the document that contain</w:t>
            </w:r>
            <w:r w:rsidR="00F203A9" w:rsidRPr="000B6820">
              <w:t>s</w:t>
            </w:r>
            <w:r w:rsidR="006D4802" w:rsidRPr="000B6820">
              <w:t xml:space="preserve"> the </w:t>
            </w:r>
            <w:r w:rsidR="00A744B2" w:rsidRPr="000B6820">
              <w:t>individual</w:t>
            </w:r>
            <w:r w:rsidR="0082315A" w:rsidRPr="000B6820">
              <w:t xml:space="preserve"> </w:t>
            </w:r>
            <w:r w:rsidR="006D4802" w:rsidRPr="000B6820">
              <w:t xml:space="preserve">evaluation </w:t>
            </w:r>
            <w:r w:rsidR="00F12DA9" w:rsidRPr="000B6820">
              <w:t xml:space="preserve">by </w:t>
            </w:r>
            <w:r w:rsidR="0048072C" w:rsidRPr="000B6820">
              <w:t xml:space="preserve">an </w:t>
            </w:r>
            <w:r w:rsidR="006D4802" w:rsidRPr="000B6820">
              <w:t>HT Participant on the clinical case</w:t>
            </w:r>
            <w:r w:rsidR="00A472A5" w:rsidRPr="000B6820">
              <w:t xml:space="preserve"> </w:t>
            </w:r>
            <w:r w:rsidR="006617EE" w:rsidRPr="000B6820">
              <w:t>based on</w:t>
            </w:r>
            <w:r w:rsidR="00A472A5" w:rsidRPr="000B6820">
              <w:t xml:space="preserve"> the available clinical </w:t>
            </w:r>
            <w:r w:rsidR="00F12DA9" w:rsidRPr="000B6820">
              <w:t>d</w:t>
            </w:r>
            <w:r w:rsidR="00A472A5" w:rsidRPr="000B6820">
              <w:t xml:space="preserve">ocuments and </w:t>
            </w:r>
            <w:r w:rsidR="00F12DA9" w:rsidRPr="000B6820">
              <w:t>i</w:t>
            </w:r>
            <w:r w:rsidR="00A472A5" w:rsidRPr="000B6820">
              <w:t>mages</w:t>
            </w:r>
            <w:r w:rsidR="006D4802" w:rsidRPr="000B6820">
              <w:t>, before the common discussion</w:t>
            </w:r>
            <w:r w:rsidR="00A472A5" w:rsidRPr="000B6820">
              <w:t xml:space="preserve"> and before </w:t>
            </w:r>
            <w:r w:rsidR="00F203A9" w:rsidRPr="000B6820">
              <w:t>making</w:t>
            </w:r>
            <w:r w:rsidR="00A472A5" w:rsidRPr="000B6820">
              <w:t xml:space="preserve"> </w:t>
            </w:r>
            <w:r w:rsidR="00F12DA9" w:rsidRPr="000B6820">
              <w:t xml:space="preserve">a </w:t>
            </w:r>
            <w:r w:rsidR="00A472A5" w:rsidRPr="000B6820">
              <w:t>decision</w:t>
            </w:r>
            <w:r w:rsidR="003509B4" w:rsidRPr="000B6820">
              <w:t xml:space="preserve"> by manager</w:t>
            </w:r>
            <w:r w:rsidR="001D2827" w:rsidRPr="000B6820">
              <w:t>.</w:t>
            </w:r>
            <w:r w:rsidR="0048072C" w:rsidRPr="000B6820">
              <w:t xml:space="preserve"> </w:t>
            </w:r>
            <w:r w:rsidRPr="000B6820">
              <w:t xml:space="preserve">Each HT participant </w:t>
            </w:r>
            <w:r w:rsidR="006342C7" w:rsidRPr="000B6820">
              <w:t>may</w:t>
            </w:r>
            <w:r w:rsidRPr="000B6820">
              <w:t xml:space="preserve"> produce </w:t>
            </w:r>
            <w:r w:rsidR="00AE092E">
              <w:t>an</w:t>
            </w:r>
            <w:r w:rsidR="00AE092E" w:rsidRPr="000B6820">
              <w:t xml:space="preserve"> </w:t>
            </w:r>
            <w:r w:rsidR="0048072C" w:rsidRPr="000B6820">
              <w:t xml:space="preserve">Individual </w:t>
            </w:r>
            <w:r w:rsidR="00A744B2" w:rsidRPr="000B6820">
              <w:t xml:space="preserve">evaluation </w:t>
            </w:r>
            <w:r w:rsidR="0048072C" w:rsidRPr="000B6820">
              <w:t>report.</w:t>
            </w:r>
            <w:r w:rsidR="003509B4" w:rsidRPr="000B6820">
              <w:t xml:space="preserve"> </w:t>
            </w:r>
            <w:r w:rsidR="002A2D7A" w:rsidRPr="000B6820">
              <w:t xml:space="preserve">The content of </w:t>
            </w:r>
            <w:proofErr w:type="gramStart"/>
            <w:r w:rsidR="002A2D7A" w:rsidRPr="000B6820">
              <w:t>this documents</w:t>
            </w:r>
            <w:proofErr w:type="gramEnd"/>
            <w:r w:rsidR="002A2D7A" w:rsidRPr="000B6820">
              <w:t xml:space="preserve"> is outside the scope of this profile.</w:t>
            </w:r>
          </w:p>
        </w:tc>
      </w:tr>
      <w:tr w:rsidR="006D4802" w:rsidRPr="000B6820" w14:paraId="70F48404" w14:textId="77777777" w:rsidTr="004B2F11">
        <w:tc>
          <w:tcPr>
            <w:tcW w:w="2340" w:type="dxa"/>
            <w:shd w:val="clear" w:color="auto" w:fill="auto"/>
          </w:tcPr>
          <w:p w14:paraId="78C257C3" w14:textId="6C8A5F8F" w:rsidR="006D4802" w:rsidRPr="004B2F11" w:rsidRDefault="006D4802">
            <w:pPr>
              <w:pStyle w:val="TableEntry"/>
            </w:pPr>
            <w:r w:rsidRPr="004B2F11">
              <w:t>Final Report</w:t>
            </w:r>
          </w:p>
        </w:tc>
        <w:tc>
          <w:tcPr>
            <w:tcW w:w="6390" w:type="dxa"/>
            <w:shd w:val="clear" w:color="auto" w:fill="auto"/>
          </w:tcPr>
          <w:p w14:paraId="52ADCF3F" w14:textId="017D8DC0" w:rsidR="006D4802" w:rsidRPr="000B6820" w:rsidRDefault="00543B87">
            <w:pPr>
              <w:pStyle w:val="TableEntry"/>
            </w:pPr>
            <w:r w:rsidRPr="000B6820">
              <w:t xml:space="preserve">A </w:t>
            </w:r>
            <w:r w:rsidR="006D4802" w:rsidRPr="000B6820">
              <w:t xml:space="preserve">Final report is the document that contain the decision </w:t>
            </w:r>
            <w:proofErr w:type="gramStart"/>
            <w:r w:rsidR="006D4802" w:rsidRPr="000B6820">
              <w:t xml:space="preserve">of  </w:t>
            </w:r>
            <w:r w:rsidRPr="000B6820">
              <w:t>the</w:t>
            </w:r>
            <w:proofErr w:type="gramEnd"/>
            <w:r w:rsidRPr="000B6820">
              <w:t xml:space="preserve"> </w:t>
            </w:r>
            <w:r w:rsidR="006D4802" w:rsidRPr="000B6820">
              <w:t xml:space="preserve">HT and the list of exams required for the </w:t>
            </w:r>
            <w:r w:rsidR="004F422A" w:rsidRPr="000B6820">
              <w:t>further</w:t>
            </w:r>
            <w:r w:rsidR="006617EE" w:rsidRPr="000B6820">
              <w:t xml:space="preserve"> treatment </w:t>
            </w:r>
            <w:r w:rsidR="006D4802" w:rsidRPr="000B6820">
              <w:t xml:space="preserve">of </w:t>
            </w:r>
            <w:r w:rsidR="006617EE" w:rsidRPr="000B6820">
              <w:t xml:space="preserve">the </w:t>
            </w:r>
            <w:r w:rsidR="006D4802" w:rsidRPr="000B6820">
              <w:t>patient</w:t>
            </w:r>
            <w:r w:rsidR="002A2D7A" w:rsidRPr="000B6820">
              <w:t xml:space="preserve">. The content of </w:t>
            </w:r>
            <w:proofErr w:type="gramStart"/>
            <w:r w:rsidR="002A2D7A" w:rsidRPr="000B6820">
              <w:t>this documents</w:t>
            </w:r>
            <w:proofErr w:type="gramEnd"/>
            <w:r w:rsidR="002A2D7A" w:rsidRPr="000B6820">
              <w:t xml:space="preserve"> is outside the scope of this profile.</w:t>
            </w:r>
          </w:p>
        </w:tc>
      </w:tr>
    </w:tbl>
    <w:p w14:paraId="7FFAA3E4" w14:textId="77777777" w:rsidR="000464EE" w:rsidRPr="000B6820" w:rsidRDefault="000464EE" w:rsidP="004B2F11">
      <w:pPr>
        <w:pStyle w:val="Corpodeltesto"/>
      </w:pPr>
    </w:p>
    <w:p w14:paraId="1B5DE524" w14:textId="6A7C5D49" w:rsidR="006C631B" w:rsidRPr="000B6820" w:rsidRDefault="005B0D0F" w:rsidP="004B2F11">
      <w:pPr>
        <w:pStyle w:val="Titolo4"/>
        <w:numPr>
          <w:ilvl w:val="0"/>
          <w:numId w:val="0"/>
        </w:numPr>
        <w:rPr>
          <w:bCs/>
        </w:rPr>
      </w:pPr>
      <w:bookmarkStart w:id="546" w:name="_Toc450673872"/>
      <w:r w:rsidRPr="000B6820">
        <w:rPr>
          <w:noProof w:val="0"/>
        </w:rPr>
        <w:t>X.4.1.</w:t>
      </w:r>
      <w:r w:rsidR="00DA5B2C" w:rsidRPr="000B6820">
        <w:rPr>
          <w:noProof w:val="0"/>
        </w:rPr>
        <w:t>3</w:t>
      </w:r>
      <w:r w:rsidRPr="000B6820">
        <w:rPr>
          <w:noProof w:val="0"/>
        </w:rPr>
        <w:t xml:space="preserve"> </w:t>
      </w:r>
      <w:r w:rsidR="00990335" w:rsidRPr="000B6820">
        <w:rPr>
          <w:noProof w:val="0"/>
        </w:rPr>
        <w:t>XDW Workflow Definition Profile</w:t>
      </w:r>
      <w:r w:rsidR="00420829" w:rsidRPr="000B6820">
        <w:rPr>
          <w:noProof w:val="0"/>
        </w:rPr>
        <w:t xml:space="preserve"> representation</w:t>
      </w:r>
      <w:bookmarkEnd w:id="546"/>
      <w:r w:rsidR="00990335" w:rsidRPr="000B6820">
        <w:rPr>
          <w:noProof w:val="0"/>
        </w:rPr>
        <w:t xml:space="preserve"> </w:t>
      </w:r>
      <w:r w:rsidRPr="000B6820">
        <w:rPr>
          <w:bCs/>
          <w:noProof w:val="0"/>
        </w:rPr>
        <w:t xml:space="preserve"> </w:t>
      </w:r>
    </w:p>
    <w:p w14:paraId="01EB216F" w14:textId="17C6341A" w:rsidR="00BD435F" w:rsidRPr="000B6820" w:rsidRDefault="00BD435F" w:rsidP="004B2F11">
      <w:pPr>
        <w:pStyle w:val="Corpodeltesto"/>
        <w:rPr>
          <w:lang w:eastAsia="it-IT"/>
        </w:rPr>
      </w:pPr>
      <w:r w:rsidRPr="000B6820">
        <w:rPr>
          <w:lang w:eastAsia="it-IT"/>
        </w:rPr>
        <w:t xml:space="preserve">When a cardiologist from a </w:t>
      </w:r>
      <w:r w:rsidR="00EF68E2" w:rsidRPr="000B6820">
        <w:rPr>
          <w:lang w:eastAsia="it-IT"/>
        </w:rPr>
        <w:t>Community</w:t>
      </w:r>
      <w:r w:rsidRPr="000B6820">
        <w:rPr>
          <w:lang w:eastAsia="it-IT"/>
        </w:rPr>
        <w:t xml:space="preserve"> Hospital</w:t>
      </w:r>
      <w:r w:rsidR="002B39BF" w:rsidRPr="000B6820">
        <w:rPr>
          <w:lang w:eastAsia="it-IT"/>
        </w:rPr>
        <w:t xml:space="preserve"> </w:t>
      </w:r>
      <w:r w:rsidRPr="000B6820">
        <w:rPr>
          <w:lang w:eastAsia="it-IT"/>
        </w:rPr>
        <w:t>decides that additional support to care for a patient is necessary, assistance from the HT will be requested</w:t>
      </w:r>
      <w:r w:rsidR="000B6820">
        <w:rPr>
          <w:lang w:eastAsia="it-IT"/>
        </w:rPr>
        <w:t xml:space="preserve">. </w:t>
      </w:r>
      <w:r w:rsidRPr="000B6820">
        <w:rPr>
          <w:lang w:eastAsia="it-IT"/>
        </w:rPr>
        <w:t xml:space="preserve">The HT is composed of professionals selected based on the specific clinical need of the case, including the originating cardiologist. This workflow profile will define how the </w:t>
      </w:r>
      <w:r w:rsidR="00037DD5" w:rsidRPr="000B6820">
        <w:rPr>
          <w:lang w:eastAsia="it-IT"/>
        </w:rPr>
        <w:t xml:space="preserve">HT </w:t>
      </w:r>
      <w:r w:rsidRPr="000B6820">
        <w:rPr>
          <w:lang w:eastAsia="it-IT"/>
        </w:rPr>
        <w:t xml:space="preserve">manager is </w:t>
      </w:r>
      <w:r w:rsidR="00037DD5" w:rsidRPr="000B6820">
        <w:rPr>
          <w:lang w:eastAsia="it-IT"/>
        </w:rPr>
        <w:t>assigned to the HT</w:t>
      </w:r>
      <w:r w:rsidR="00D35AFA" w:rsidRPr="000B6820">
        <w:rPr>
          <w:lang w:eastAsia="it-IT"/>
        </w:rPr>
        <w:t xml:space="preserve">, </w:t>
      </w:r>
      <w:r w:rsidRPr="000B6820">
        <w:rPr>
          <w:lang w:eastAsia="it-IT"/>
        </w:rPr>
        <w:t xml:space="preserve">how team members will be </w:t>
      </w:r>
      <w:r w:rsidR="00037DD5" w:rsidRPr="000B6820">
        <w:rPr>
          <w:lang w:eastAsia="it-IT"/>
        </w:rPr>
        <w:t>assigned</w:t>
      </w:r>
      <w:r w:rsidR="00D35AFA" w:rsidRPr="000B6820">
        <w:rPr>
          <w:lang w:eastAsia="it-IT"/>
        </w:rPr>
        <w:t xml:space="preserve">, and how the members </w:t>
      </w:r>
      <w:r w:rsidR="00E63B3C" w:rsidRPr="000B6820">
        <w:rPr>
          <w:lang w:eastAsia="it-IT"/>
        </w:rPr>
        <w:t>communicate</w:t>
      </w:r>
      <w:r w:rsidR="00E63B3C" w:rsidRPr="000B6820">
        <w:rPr>
          <w:rStyle w:val="Rimandocommento"/>
        </w:rPr>
        <w:t xml:space="preserve">. </w:t>
      </w:r>
      <w:r w:rsidRPr="000B6820">
        <w:rPr>
          <w:lang w:eastAsia="it-IT"/>
        </w:rPr>
        <w:t>The HT will analy</w:t>
      </w:r>
      <w:r w:rsidR="0041515B">
        <w:rPr>
          <w:lang w:eastAsia="it-IT"/>
        </w:rPr>
        <w:t>z</w:t>
      </w:r>
      <w:r w:rsidRPr="000B6820">
        <w:rPr>
          <w:lang w:eastAsia="it-IT"/>
        </w:rPr>
        <w:t>e all the information that the originating physician has provided, and may require new exams/tests before a final decision is made</w:t>
      </w:r>
      <w:r w:rsidR="000B6820">
        <w:rPr>
          <w:lang w:eastAsia="it-IT"/>
        </w:rPr>
        <w:t xml:space="preserve">. </w:t>
      </w:r>
      <w:r w:rsidRPr="000B6820">
        <w:rPr>
          <w:lang w:eastAsia="it-IT"/>
        </w:rPr>
        <w:t>Each HT member will provide a</w:t>
      </w:r>
      <w:r w:rsidR="00F12989">
        <w:rPr>
          <w:lang w:eastAsia="it-IT"/>
        </w:rPr>
        <w:t>n</w:t>
      </w:r>
      <w:r w:rsidRPr="000B6820">
        <w:rPr>
          <w:lang w:eastAsia="it-IT"/>
        </w:rPr>
        <w:t xml:space="preserve"> </w:t>
      </w:r>
      <w:r w:rsidR="009D3D29" w:rsidRPr="000B6820">
        <w:rPr>
          <w:lang w:eastAsia="it-IT"/>
        </w:rPr>
        <w:t xml:space="preserve">individual </w:t>
      </w:r>
      <w:r w:rsidRPr="000B6820">
        <w:rPr>
          <w:lang w:eastAsia="it-IT"/>
        </w:rPr>
        <w:t>evaluation</w:t>
      </w:r>
      <w:r w:rsidR="009D3D29" w:rsidRPr="000B6820">
        <w:rPr>
          <w:lang w:eastAsia="it-IT"/>
        </w:rPr>
        <w:t xml:space="preserve"> report</w:t>
      </w:r>
      <w:r w:rsidR="000B6820">
        <w:rPr>
          <w:lang w:eastAsia="it-IT"/>
        </w:rPr>
        <w:t xml:space="preserve">. </w:t>
      </w:r>
      <w:r w:rsidRPr="000B6820">
        <w:rPr>
          <w:lang w:eastAsia="it-IT"/>
        </w:rPr>
        <w:t>The HT may discuss the clinical case through a videoconference or through an exchange of text. The HT involvement concludes with a final report, containing the collective findings, conclusions and recommendations for further treatment or intervention of the patient</w:t>
      </w:r>
      <w:r w:rsidR="000B6820">
        <w:rPr>
          <w:lang w:eastAsia="it-IT"/>
        </w:rPr>
        <w:t xml:space="preserve">. </w:t>
      </w:r>
      <w:r w:rsidR="0082315A" w:rsidRPr="000B6820">
        <w:rPr>
          <w:lang w:eastAsia="it-IT"/>
        </w:rPr>
        <w:t xml:space="preserve">Supportive clinical </w:t>
      </w:r>
      <w:r w:rsidRPr="000B6820">
        <w:rPr>
          <w:lang w:eastAsia="it-IT"/>
        </w:rPr>
        <w:t>documentation is included with this final decision.</w:t>
      </w:r>
    </w:p>
    <w:p w14:paraId="6AF0C6B4" w14:textId="29C98863" w:rsidR="00676854" w:rsidRPr="000B6820" w:rsidRDefault="006C631B">
      <w:pPr>
        <w:pStyle w:val="Corpodeltesto"/>
      </w:pPr>
      <w:r w:rsidRPr="000B6820">
        <w:t xml:space="preserve">This profile is built upon the ITI XDW Profile to manage the </w:t>
      </w:r>
      <w:r w:rsidR="00676854" w:rsidRPr="000B6820">
        <w:t>Cardiovascular Heart Team</w:t>
      </w:r>
      <w:r w:rsidRPr="000B6820">
        <w:t xml:space="preserve"> Workflow</w:t>
      </w:r>
      <w:r w:rsidR="000B6820">
        <w:t xml:space="preserve">. </w:t>
      </w:r>
      <w:r w:rsidRPr="000B6820">
        <w:t xml:space="preserve">XDS/XDS-I is the default underlying Document and Image Sharing Infrastructure. </w:t>
      </w:r>
      <w:r w:rsidR="00C55F19" w:rsidRPr="000B6820">
        <w:t xml:space="preserve">The </w:t>
      </w:r>
      <w:r w:rsidRPr="000B6820">
        <w:t xml:space="preserve">Document Metadata Subscription (DSUB) </w:t>
      </w:r>
      <w:r w:rsidR="0041515B">
        <w:t>Profile</w:t>
      </w:r>
      <w:r w:rsidRPr="000B6820">
        <w:t xml:space="preserve"> </w:t>
      </w:r>
      <w:r w:rsidR="00C55F19" w:rsidRPr="000B6820">
        <w:t xml:space="preserve">provides </w:t>
      </w:r>
      <w:r w:rsidRPr="000B6820">
        <w:t>the workflow and document availability notification infrastructure</w:t>
      </w:r>
      <w:r w:rsidR="00BF435C" w:rsidRPr="000B6820">
        <w:t>.</w:t>
      </w:r>
    </w:p>
    <w:p w14:paraId="4B872D51" w14:textId="1E6B2772" w:rsidR="006C631B" w:rsidRPr="000B6820" w:rsidRDefault="006C631B">
      <w:pPr>
        <w:pStyle w:val="Corpodeltesto"/>
      </w:pPr>
      <w:r w:rsidRPr="000B6820">
        <w:t xml:space="preserve">The Cross-Enterprise </w:t>
      </w:r>
      <w:r w:rsidR="00676854" w:rsidRPr="000B6820">
        <w:t xml:space="preserve">Cardiovascular </w:t>
      </w:r>
      <w:r w:rsidR="00BD435F" w:rsidRPr="000B6820">
        <w:t>HT</w:t>
      </w:r>
      <w:r w:rsidRPr="000B6820">
        <w:t xml:space="preserve"> </w:t>
      </w:r>
      <w:r w:rsidR="00BD435F" w:rsidRPr="000B6820">
        <w:t xml:space="preserve">modeled </w:t>
      </w:r>
      <w:r w:rsidRPr="000B6820">
        <w:t xml:space="preserve">workflow tasks </w:t>
      </w:r>
      <w:r w:rsidR="00BD435F" w:rsidRPr="000B6820">
        <w:t xml:space="preserve">are </w:t>
      </w:r>
      <w:r w:rsidRPr="000B6820">
        <w:t xml:space="preserve">represented in </w:t>
      </w:r>
      <w:r w:rsidR="0028310E">
        <w:t>F</w:t>
      </w:r>
      <w:r w:rsidRPr="000B6820">
        <w:t xml:space="preserve">igure </w:t>
      </w:r>
      <w:r w:rsidR="00BF435C" w:rsidRPr="000B6820">
        <w:t>X.4.1.</w:t>
      </w:r>
      <w:r w:rsidR="00904349">
        <w:t>3</w:t>
      </w:r>
      <w:r w:rsidR="00BF435C" w:rsidRPr="000B6820">
        <w:t>-1</w:t>
      </w:r>
      <w:r w:rsidRPr="000B6820">
        <w:t xml:space="preserve"> </w:t>
      </w:r>
      <w:r w:rsidR="00BD435F" w:rsidRPr="000B6820">
        <w:t>and are explained below.</w:t>
      </w:r>
      <w:r w:rsidRPr="000B6820">
        <w:t xml:space="preserve"> </w:t>
      </w:r>
    </w:p>
    <w:p w14:paraId="308DBC2B" w14:textId="6805D4B0" w:rsidR="0075573D" w:rsidRPr="000B6820" w:rsidRDefault="00676854" w:rsidP="004B2F11">
      <w:pPr>
        <w:pStyle w:val="Numeroelenco2"/>
        <w:numPr>
          <w:ilvl w:val="0"/>
          <w:numId w:val="86"/>
        </w:numPr>
      </w:pPr>
      <w:r w:rsidRPr="000B6820">
        <w:rPr>
          <w:lang w:eastAsia="it-IT"/>
        </w:rPr>
        <w:t xml:space="preserve">HT Request Task: </w:t>
      </w:r>
      <w:r w:rsidR="00C85C08" w:rsidRPr="004B2F11">
        <w:rPr>
          <w:lang w:eastAsia="it-IT"/>
        </w:rPr>
        <w:t xml:space="preserve">The HT Requester, usually </w:t>
      </w:r>
      <w:r w:rsidR="00704901" w:rsidRPr="004B2F11">
        <w:rPr>
          <w:lang w:eastAsia="it-IT"/>
        </w:rPr>
        <w:t>this is</w:t>
      </w:r>
      <w:r w:rsidR="00D21320" w:rsidRPr="004B2F11">
        <w:rPr>
          <w:lang w:eastAsia="it-IT"/>
        </w:rPr>
        <w:t xml:space="preserve"> </w:t>
      </w:r>
      <w:r w:rsidR="00C85C08" w:rsidRPr="004B2F11">
        <w:rPr>
          <w:lang w:eastAsia="it-IT"/>
        </w:rPr>
        <w:t>the patient’s cardiologist</w:t>
      </w:r>
      <w:r w:rsidR="0097754C" w:rsidRPr="004B2F11">
        <w:rPr>
          <w:lang w:eastAsia="it-IT"/>
        </w:rPr>
        <w:t xml:space="preserve"> that </w:t>
      </w:r>
      <w:r w:rsidR="00C85C08" w:rsidRPr="004B2F11">
        <w:rPr>
          <w:lang w:eastAsia="it-IT"/>
        </w:rPr>
        <w:t xml:space="preserve">requests the involvement of the HT to discuss the clinical </w:t>
      </w:r>
      <w:proofErr w:type="gramStart"/>
      <w:r w:rsidR="00C85C08" w:rsidRPr="004B2F11">
        <w:rPr>
          <w:lang w:eastAsia="it-IT"/>
        </w:rPr>
        <w:t>case</w:t>
      </w:r>
      <w:r w:rsidR="0097754C" w:rsidRPr="004B2F11">
        <w:rPr>
          <w:lang w:eastAsia="it-IT"/>
        </w:rPr>
        <w:t>,</w:t>
      </w:r>
      <w:proofErr w:type="gramEnd"/>
      <w:r w:rsidR="0097754C" w:rsidRPr="004B2F11">
        <w:rPr>
          <w:lang w:eastAsia="it-IT"/>
        </w:rPr>
        <w:t xml:space="preserve"> </w:t>
      </w:r>
      <w:r w:rsidR="0075573D" w:rsidRPr="004B2F11">
        <w:rPr>
          <w:lang w:eastAsia="it-IT"/>
        </w:rPr>
        <w:t xml:space="preserve">initiates the </w:t>
      </w:r>
      <w:r w:rsidR="00037DD5" w:rsidRPr="004B2F11">
        <w:rPr>
          <w:lang w:eastAsia="it-IT"/>
        </w:rPr>
        <w:t xml:space="preserve">formation of the </w:t>
      </w:r>
      <w:r w:rsidR="0075573D" w:rsidRPr="004B2F11">
        <w:rPr>
          <w:lang w:eastAsia="it-IT"/>
        </w:rPr>
        <w:t>HT</w:t>
      </w:r>
      <w:r w:rsidR="00037DD5" w:rsidRPr="004B2F11">
        <w:rPr>
          <w:lang w:eastAsia="it-IT"/>
        </w:rPr>
        <w:t xml:space="preserve"> and provides existing case information</w:t>
      </w:r>
      <w:r w:rsidR="00D53618" w:rsidRPr="004B2F11">
        <w:rPr>
          <w:lang w:eastAsia="it-IT"/>
        </w:rPr>
        <w:t xml:space="preserve">. </w:t>
      </w:r>
      <w:r w:rsidR="0082315A" w:rsidRPr="004B2F11">
        <w:rPr>
          <w:lang w:eastAsia="it-IT"/>
        </w:rPr>
        <w:t xml:space="preserve">The </w:t>
      </w:r>
      <w:r w:rsidR="00F71BD2" w:rsidRPr="004B2F11">
        <w:rPr>
          <w:lang w:eastAsia="it-IT"/>
        </w:rPr>
        <w:t xml:space="preserve">HT Requester </w:t>
      </w:r>
      <w:r w:rsidR="00044083" w:rsidRPr="004B2F11">
        <w:rPr>
          <w:lang w:eastAsia="it-IT"/>
        </w:rPr>
        <w:t>register</w:t>
      </w:r>
      <w:r w:rsidR="00F71BD2" w:rsidRPr="004B2F11">
        <w:rPr>
          <w:lang w:eastAsia="it-IT"/>
        </w:rPr>
        <w:t xml:space="preserve">s in the </w:t>
      </w:r>
      <w:r w:rsidR="00F71BD2" w:rsidRPr="004B2F11">
        <w:rPr>
          <w:lang w:eastAsia="it-IT"/>
        </w:rPr>
        <w:lastRenderedPageBreak/>
        <w:t xml:space="preserve">workflow document the creation and sharing of </w:t>
      </w:r>
      <w:r w:rsidR="00D3646E" w:rsidRPr="004B2F11">
        <w:rPr>
          <w:lang w:eastAsia="it-IT"/>
        </w:rPr>
        <w:t xml:space="preserve">the </w:t>
      </w:r>
      <w:r w:rsidR="00C85C08" w:rsidRPr="004B2F11">
        <w:rPr>
          <w:lang w:eastAsia="it-IT"/>
        </w:rPr>
        <w:t xml:space="preserve">HT </w:t>
      </w:r>
      <w:r w:rsidR="0097754C" w:rsidRPr="004B2F11">
        <w:rPr>
          <w:lang w:eastAsia="it-IT"/>
        </w:rPr>
        <w:t>R</w:t>
      </w:r>
      <w:r w:rsidR="00C85C08" w:rsidRPr="004B2F11">
        <w:rPr>
          <w:lang w:eastAsia="it-IT"/>
        </w:rPr>
        <w:t xml:space="preserve">equest </w:t>
      </w:r>
      <w:r w:rsidR="0097754C" w:rsidRPr="004B2F11">
        <w:rPr>
          <w:lang w:eastAsia="it-IT"/>
        </w:rPr>
        <w:t>D</w:t>
      </w:r>
      <w:r w:rsidR="00C85C08" w:rsidRPr="004B2F11">
        <w:rPr>
          <w:lang w:eastAsia="it-IT"/>
        </w:rPr>
        <w:t xml:space="preserve">ocument </w:t>
      </w:r>
      <w:r w:rsidR="00D53618" w:rsidRPr="004B2F11">
        <w:rPr>
          <w:lang w:eastAsia="it-IT"/>
        </w:rPr>
        <w:t>(</w:t>
      </w:r>
      <w:r w:rsidR="00C85C08" w:rsidRPr="004B2F11">
        <w:rPr>
          <w:lang w:eastAsia="it-IT"/>
        </w:rPr>
        <w:t>which includes all useful clinical documents or images as attachments or links</w:t>
      </w:r>
      <w:r w:rsidR="00F71BD2" w:rsidRPr="004B2F11">
        <w:rPr>
          <w:lang w:eastAsia="it-IT"/>
        </w:rPr>
        <w:t>) with</w:t>
      </w:r>
      <w:r w:rsidR="00D53618" w:rsidRPr="004B2F11">
        <w:rPr>
          <w:lang w:eastAsia="it-IT"/>
        </w:rPr>
        <w:t xml:space="preserve"> </w:t>
      </w:r>
      <w:r w:rsidR="00AC2B28" w:rsidRPr="004B2F11">
        <w:rPr>
          <w:lang w:eastAsia="it-IT"/>
        </w:rPr>
        <w:t xml:space="preserve">the </w:t>
      </w:r>
      <w:r w:rsidR="00D53618" w:rsidRPr="004B2F11">
        <w:rPr>
          <w:lang w:eastAsia="it-IT"/>
        </w:rPr>
        <w:t xml:space="preserve">HT Manager. </w:t>
      </w:r>
    </w:p>
    <w:p w14:paraId="5AAC0679" w14:textId="78B6F6D3" w:rsidR="00D94A99" w:rsidRPr="000B6820" w:rsidRDefault="00676854" w:rsidP="004B2F11">
      <w:pPr>
        <w:pStyle w:val="Numeroelenco2"/>
        <w:rPr>
          <w:lang w:eastAsia="it-IT"/>
        </w:rPr>
      </w:pPr>
      <w:r w:rsidRPr="000B6820">
        <w:rPr>
          <w:lang w:eastAsia="it-IT"/>
        </w:rPr>
        <w:t xml:space="preserve">HT Lead Task: </w:t>
      </w:r>
      <w:r w:rsidR="00C85C08" w:rsidRPr="000B6820">
        <w:rPr>
          <w:lang w:eastAsia="it-IT"/>
        </w:rPr>
        <w:t>A</w:t>
      </w:r>
      <w:r w:rsidR="00AD2669" w:rsidRPr="000B6820">
        <w:rPr>
          <w:lang w:eastAsia="it-IT"/>
        </w:rPr>
        <w:t>n</w:t>
      </w:r>
      <w:r w:rsidR="00C85C08" w:rsidRPr="000B6820">
        <w:rPr>
          <w:lang w:eastAsia="it-IT"/>
        </w:rPr>
        <w:t xml:space="preserve"> </w:t>
      </w:r>
      <w:r w:rsidRPr="000B6820">
        <w:rPr>
          <w:lang w:eastAsia="it-IT"/>
        </w:rPr>
        <w:t>HT Manager (</w:t>
      </w:r>
      <w:r w:rsidR="00D94A99" w:rsidRPr="000B6820">
        <w:rPr>
          <w:lang w:eastAsia="it-IT"/>
        </w:rPr>
        <w:t>where a user can be a</w:t>
      </w:r>
      <w:r w:rsidRPr="000B6820">
        <w:rPr>
          <w:lang w:eastAsia="it-IT"/>
        </w:rPr>
        <w:t xml:space="preserve"> Cardiac Surgeon) </w:t>
      </w:r>
      <w:r w:rsidR="00D94A99" w:rsidRPr="000B6820">
        <w:rPr>
          <w:lang w:eastAsia="it-IT"/>
        </w:rPr>
        <w:t>can</w:t>
      </w:r>
      <w:r w:rsidRPr="000B6820">
        <w:rPr>
          <w:lang w:eastAsia="it-IT"/>
        </w:rPr>
        <w:t xml:space="preserve"> </w:t>
      </w:r>
      <w:r w:rsidR="00C85C08" w:rsidRPr="000B6820">
        <w:rPr>
          <w:lang w:eastAsia="it-IT"/>
        </w:rPr>
        <w:t xml:space="preserve">accept or </w:t>
      </w:r>
      <w:r w:rsidR="00D94A99" w:rsidRPr="000B6820">
        <w:rPr>
          <w:lang w:eastAsia="it-IT"/>
        </w:rPr>
        <w:t>reject</w:t>
      </w:r>
      <w:r w:rsidRPr="000B6820">
        <w:rPr>
          <w:lang w:eastAsia="it-IT"/>
        </w:rPr>
        <w:t xml:space="preserve"> </w:t>
      </w:r>
      <w:r w:rsidR="004E15D8" w:rsidRPr="000B6820">
        <w:rPr>
          <w:lang w:eastAsia="it-IT"/>
        </w:rPr>
        <w:t xml:space="preserve">the </w:t>
      </w:r>
      <w:r w:rsidR="00D3646E" w:rsidRPr="000B6820">
        <w:rPr>
          <w:lang w:eastAsia="it-IT"/>
        </w:rPr>
        <w:t xml:space="preserve">assignment as manager </w:t>
      </w:r>
      <w:r w:rsidR="004E15D8" w:rsidRPr="000B6820">
        <w:rPr>
          <w:lang w:eastAsia="it-IT"/>
        </w:rPr>
        <w:t xml:space="preserve">of </w:t>
      </w:r>
      <w:r w:rsidR="00D3646E" w:rsidRPr="000B6820">
        <w:rPr>
          <w:lang w:eastAsia="it-IT"/>
        </w:rPr>
        <w:t xml:space="preserve">the </w:t>
      </w:r>
      <w:r w:rsidR="004E15D8" w:rsidRPr="000B6820">
        <w:rPr>
          <w:lang w:eastAsia="it-IT"/>
        </w:rPr>
        <w:t xml:space="preserve">HT and therefore </w:t>
      </w:r>
      <w:proofErr w:type="gramStart"/>
      <w:r w:rsidR="0098645A" w:rsidRPr="000B6820">
        <w:rPr>
          <w:lang w:eastAsia="it-IT"/>
        </w:rPr>
        <w:t>take  charge</w:t>
      </w:r>
      <w:proofErr w:type="gramEnd"/>
      <w:r w:rsidR="0098645A" w:rsidRPr="000B6820">
        <w:rPr>
          <w:lang w:eastAsia="it-IT"/>
        </w:rPr>
        <w:t xml:space="preserve"> </w:t>
      </w:r>
      <w:r w:rsidRPr="000B6820">
        <w:rPr>
          <w:lang w:eastAsia="it-IT"/>
        </w:rPr>
        <w:t xml:space="preserve">of </w:t>
      </w:r>
      <w:r w:rsidR="00D3646E" w:rsidRPr="000B6820">
        <w:rPr>
          <w:lang w:eastAsia="it-IT"/>
        </w:rPr>
        <w:t xml:space="preserve">the </w:t>
      </w:r>
      <w:r w:rsidRPr="000B6820">
        <w:rPr>
          <w:lang w:eastAsia="it-IT"/>
        </w:rPr>
        <w:t>HT</w:t>
      </w:r>
      <w:r w:rsidR="0098645A" w:rsidRPr="000B6820">
        <w:rPr>
          <w:lang w:eastAsia="it-IT"/>
        </w:rPr>
        <w:t xml:space="preserve"> Request</w:t>
      </w:r>
      <w:r w:rsidRPr="000B6820">
        <w:rPr>
          <w:lang w:eastAsia="it-IT"/>
        </w:rPr>
        <w:t>.</w:t>
      </w:r>
      <w:r w:rsidR="00EB12C4" w:rsidRPr="000B6820">
        <w:rPr>
          <w:lang w:eastAsia="it-IT"/>
        </w:rPr>
        <w:t xml:space="preserve"> Accepting or rejection </w:t>
      </w:r>
      <w:r w:rsidR="00D3646E" w:rsidRPr="000B6820">
        <w:rPr>
          <w:lang w:eastAsia="it-IT"/>
        </w:rPr>
        <w:t xml:space="preserve">of this assignment </w:t>
      </w:r>
      <w:r w:rsidR="00EB12C4" w:rsidRPr="000B6820">
        <w:rPr>
          <w:lang w:eastAsia="it-IT"/>
        </w:rPr>
        <w:t xml:space="preserve">is notified to </w:t>
      </w:r>
      <w:r w:rsidR="00AC2B28" w:rsidRPr="000B6820">
        <w:rPr>
          <w:lang w:eastAsia="it-IT"/>
        </w:rPr>
        <w:t xml:space="preserve">the </w:t>
      </w:r>
      <w:r w:rsidR="00EB12C4" w:rsidRPr="000B6820">
        <w:rPr>
          <w:lang w:eastAsia="it-IT"/>
        </w:rPr>
        <w:t>HT Request.</w:t>
      </w:r>
      <w:r w:rsidR="0098645A" w:rsidRPr="000B6820">
        <w:rPr>
          <w:lang w:eastAsia="it-IT"/>
        </w:rPr>
        <w:t xml:space="preserve"> This task can be repeat</w:t>
      </w:r>
      <w:r w:rsidR="00EB12C4" w:rsidRPr="000B6820">
        <w:rPr>
          <w:lang w:eastAsia="it-IT"/>
        </w:rPr>
        <w:t>ed</w:t>
      </w:r>
      <w:r w:rsidR="0098645A" w:rsidRPr="000B6820">
        <w:rPr>
          <w:lang w:eastAsia="it-IT"/>
        </w:rPr>
        <w:t xml:space="preserve"> until a HT Manager </w:t>
      </w:r>
      <w:r w:rsidR="00D3646E" w:rsidRPr="000B6820">
        <w:rPr>
          <w:lang w:eastAsia="it-IT"/>
        </w:rPr>
        <w:t xml:space="preserve">accepts assignment for managing </w:t>
      </w:r>
      <w:r w:rsidR="0098645A" w:rsidRPr="000B6820">
        <w:rPr>
          <w:lang w:eastAsia="it-IT"/>
        </w:rPr>
        <w:t>the HT Request.</w:t>
      </w:r>
    </w:p>
    <w:p w14:paraId="0680FD9D" w14:textId="370135F5" w:rsidR="00676854" w:rsidRPr="000B6820" w:rsidRDefault="00676854" w:rsidP="004B2F11">
      <w:pPr>
        <w:pStyle w:val="Numeroelenco2"/>
        <w:rPr>
          <w:lang w:eastAsia="it-IT"/>
        </w:rPr>
      </w:pPr>
      <w:r w:rsidRPr="000B6820">
        <w:rPr>
          <w:lang w:eastAsia="it-IT"/>
        </w:rPr>
        <w:t>HT Involvement</w:t>
      </w:r>
      <w:r w:rsidR="00D71243" w:rsidRPr="000B6820">
        <w:rPr>
          <w:lang w:eastAsia="it-IT"/>
        </w:rPr>
        <w:t xml:space="preserve"> Task</w:t>
      </w:r>
      <w:r w:rsidRPr="000B6820">
        <w:rPr>
          <w:lang w:eastAsia="it-IT"/>
        </w:rPr>
        <w:t xml:space="preserve">:  </w:t>
      </w:r>
      <w:r w:rsidR="00AC2B28" w:rsidRPr="000B6820">
        <w:rPr>
          <w:lang w:eastAsia="it-IT"/>
        </w:rPr>
        <w:t xml:space="preserve">The </w:t>
      </w:r>
      <w:r w:rsidR="00C85C08" w:rsidRPr="000B6820">
        <w:rPr>
          <w:lang w:eastAsia="it-IT"/>
        </w:rPr>
        <w:t xml:space="preserve">HT Manager </w:t>
      </w:r>
      <w:r w:rsidR="00562338" w:rsidRPr="000B6820">
        <w:rPr>
          <w:lang w:eastAsia="it-IT"/>
        </w:rPr>
        <w:t>invites some</w:t>
      </w:r>
      <w:r w:rsidR="00C85C08" w:rsidRPr="000B6820">
        <w:rPr>
          <w:lang w:eastAsia="it-IT"/>
        </w:rPr>
        <w:t xml:space="preserve"> HT Participants (for example another Cardiac Surgeon, or/and an Interventional Cardiologist involved in the treatment of the patient) to </w:t>
      </w:r>
      <w:r w:rsidR="00D3646E" w:rsidRPr="000B6820">
        <w:rPr>
          <w:lang w:eastAsia="it-IT"/>
        </w:rPr>
        <w:t>participate</w:t>
      </w:r>
      <w:r w:rsidR="00C85C08" w:rsidRPr="000B6820">
        <w:rPr>
          <w:lang w:eastAsia="it-IT"/>
        </w:rPr>
        <w:t xml:space="preserve"> in </w:t>
      </w:r>
      <w:r w:rsidR="00D3646E" w:rsidRPr="000B6820">
        <w:rPr>
          <w:lang w:eastAsia="it-IT"/>
        </w:rPr>
        <w:t xml:space="preserve">the </w:t>
      </w:r>
      <w:r w:rsidR="00C85C08" w:rsidRPr="000B6820">
        <w:rPr>
          <w:lang w:eastAsia="it-IT"/>
        </w:rPr>
        <w:t xml:space="preserve">HT. </w:t>
      </w:r>
      <w:r w:rsidR="00AC2B28" w:rsidRPr="000B6820">
        <w:rPr>
          <w:lang w:eastAsia="it-IT"/>
        </w:rPr>
        <w:t xml:space="preserve">The </w:t>
      </w:r>
      <w:r w:rsidR="00493E15" w:rsidRPr="000B6820">
        <w:rPr>
          <w:lang w:eastAsia="it-IT"/>
        </w:rPr>
        <w:t>HT Participants can accept or reject the invitation</w:t>
      </w:r>
      <w:r w:rsidR="00D3646E" w:rsidRPr="000B6820">
        <w:rPr>
          <w:lang w:eastAsia="it-IT"/>
        </w:rPr>
        <w:t xml:space="preserve"> by sending a </w:t>
      </w:r>
      <w:r w:rsidR="00B76677" w:rsidRPr="000B6820">
        <w:rPr>
          <w:lang w:eastAsia="it-IT"/>
        </w:rPr>
        <w:t>notifi</w:t>
      </w:r>
      <w:r w:rsidR="00D3646E" w:rsidRPr="000B6820">
        <w:rPr>
          <w:lang w:eastAsia="it-IT"/>
        </w:rPr>
        <w:t>cation</w:t>
      </w:r>
      <w:r w:rsidR="00B76677" w:rsidRPr="000B6820">
        <w:rPr>
          <w:lang w:eastAsia="it-IT"/>
        </w:rPr>
        <w:t xml:space="preserve"> to </w:t>
      </w:r>
      <w:r w:rsidR="00AC2B28" w:rsidRPr="000B6820">
        <w:rPr>
          <w:lang w:eastAsia="it-IT"/>
        </w:rPr>
        <w:t xml:space="preserve">the </w:t>
      </w:r>
      <w:r w:rsidR="00B76677" w:rsidRPr="000B6820">
        <w:rPr>
          <w:lang w:eastAsia="it-IT"/>
        </w:rPr>
        <w:t>HT Manager</w:t>
      </w:r>
      <w:r w:rsidR="009E02C2" w:rsidRPr="000B6820">
        <w:rPr>
          <w:lang w:eastAsia="it-IT"/>
        </w:rPr>
        <w:t>. When</w:t>
      </w:r>
      <w:r w:rsidR="00493E15" w:rsidRPr="000B6820">
        <w:rPr>
          <w:lang w:eastAsia="it-IT"/>
        </w:rPr>
        <w:t xml:space="preserve"> the HT Participant accepts</w:t>
      </w:r>
      <w:r w:rsidR="00D3646E" w:rsidRPr="000B6820">
        <w:rPr>
          <w:lang w:eastAsia="it-IT"/>
        </w:rPr>
        <w:t xml:space="preserve"> the invitation</w:t>
      </w:r>
      <w:r w:rsidR="00493E15" w:rsidRPr="000B6820">
        <w:rPr>
          <w:lang w:eastAsia="it-IT"/>
        </w:rPr>
        <w:t xml:space="preserve">, </w:t>
      </w:r>
      <w:r w:rsidR="009E02C2" w:rsidRPr="000B6820">
        <w:rPr>
          <w:lang w:eastAsia="it-IT"/>
        </w:rPr>
        <w:t xml:space="preserve">it </w:t>
      </w:r>
      <w:r w:rsidR="00C85C08" w:rsidRPr="000B6820">
        <w:rPr>
          <w:lang w:eastAsia="it-IT"/>
        </w:rPr>
        <w:t xml:space="preserve">can </w:t>
      </w:r>
      <w:r w:rsidR="008859E3" w:rsidRPr="000B6820">
        <w:rPr>
          <w:lang w:eastAsia="it-IT"/>
        </w:rPr>
        <w:t>order</w:t>
      </w:r>
      <w:r w:rsidR="00C85C08" w:rsidRPr="000B6820">
        <w:rPr>
          <w:lang w:eastAsia="it-IT"/>
        </w:rPr>
        <w:t xml:space="preserve"> new exams and </w:t>
      </w:r>
      <w:r w:rsidR="008859E3" w:rsidRPr="000B6820">
        <w:rPr>
          <w:lang w:eastAsia="it-IT"/>
        </w:rPr>
        <w:t xml:space="preserve">request </w:t>
      </w:r>
      <w:r w:rsidR="00C85C08" w:rsidRPr="000B6820">
        <w:rPr>
          <w:lang w:eastAsia="it-IT"/>
        </w:rPr>
        <w:t>new information useful for decision making</w:t>
      </w:r>
      <w:r w:rsidR="00B76677" w:rsidRPr="000B6820">
        <w:rPr>
          <w:lang w:eastAsia="it-IT"/>
        </w:rPr>
        <w:t xml:space="preserve"> to </w:t>
      </w:r>
      <w:r w:rsidR="00D3646E" w:rsidRPr="000B6820">
        <w:rPr>
          <w:lang w:eastAsia="it-IT"/>
        </w:rPr>
        <w:t xml:space="preserve">be available for </w:t>
      </w:r>
      <w:r w:rsidR="00AC2B28" w:rsidRPr="000B6820">
        <w:rPr>
          <w:lang w:eastAsia="it-IT"/>
        </w:rPr>
        <w:t xml:space="preserve">the </w:t>
      </w:r>
      <w:r w:rsidR="00B76677" w:rsidRPr="000B6820">
        <w:rPr>
          <w:lang w:eastAsia="it-IT"/>
        </w:rPr>
        <w:t>HT Requester</w:t>
      </w:r>
      <w:r w:rsidR="00C85C08" w:rsidRPr="000B6820">
        <w:rPr>
          <w:lang w:eastAsia="it-IT"/>
        </w:rPr>
        <w:t>.</w:t>
      </w:r>
      <w:r w:rsidR="004E6C3A" w:rsidRPr="000B6820">
        <w:rPr>
          <w:lang w:eastAsia="it-IT"/>
        </w:rPr>
        <w:t xml:space="preserve"> </w:t>
      </w:r>
      <w:r w:rsidR="00D3646E" w:rsidRPr="000B6820">
        <w:rPr>
          <w:lang w:eastAsia="it-IT"/>
        </w:rPr>
        <w:t xml:space="preserve">Notifications of </w:t>
      </w:r>
      <w:r w:rsidR="004E6C3A" w:rsidRPr="000B6820">
        <w:rPr>
          <w:lang w:eastAsia="it-IT"/>
        </w:rPr>
        <w:t xml:space="preserve">requests </w:t>
      </w:r>
      <w:r w:rsidR="00D3646E" w:rsidRPr="000B6820">
        <w:rPr>
          <w:lang w:eastAsia="it-IT"/>
        </w:rPr>
        <w:t>for</w:t>
      </w:r>
      <w:r w:rsidR="004E6C3A" w:rsidRPr="000B6820">
        <w:rPr>
          <w:lang w:eastAsia="it-IT"/>
        </w:rPr>
        <w:t xml:space="preserve"> new exams are </w:t>
      </w:r>
      <w:proofErr w:type="gramStart"/>
      <w:r w:rsidR="00D3646E" w:rsidRPr="000B6820">
        <w:rPr>
          <w:lang w:eastAsia="it-IT"/>
        </w:rPr>
        <w:t xml:space="preserve">delivered </w:t>
      </w:r>
      <w:r w:rsidR="004E6C3A" w:rsidRPr="000B6820">
        <w:rPr>
          <w:lang w:eastAsia="it-IT"/>
        </w:rPr>
        <w:t xml:space="preserve"> to</w:t>
      </w:r>
      <w:proofErr w:type="gramEnd"/>
      <w:r w:rsidR="004E6C3A" w:rsidRPr="000B6820">
        <w:rPr>
          <w:lang w:eastAsia="it-IT"/>
        </w:rPr>
        <w:t xml:space="preserve"> </w:t>
      </w:r>
      <w:r w:rsidR="00AC2B28" w:rsidRPr="000B6820">
        <w:rPr>
          <w:lang w:eastAsia="it-IT"/>
        </w:rPr>
        <w:t xml:space="preserve">the </w:t>
      </w:r>
      <w:r w:rsidR="004E6C3A" w:rsidRPr="000B6820">
        <w:rPr>
          <w:lang w:eastAsia="it-IT"/>
        </w:rPr>
        <w:t>HT Requester.</w:t>
      </w:r>
      <w:r w:rsidR="00C85C08" w:rsidRPr="000B6820">
        <w:rPr>
          <w:lang w:eastAsia="it-IT"/>
        </w:rPr>
        <w:t xml:space="preserve"> </w:t>
      </w:r>
      <w:proofErr w:type="gramStart"/>
      <w:r w:rsidR="00C85C08" w:rsidRPr="000B6820">
        <w:rPr>
          <w:lang w:eastAsia="it-IT"/>
        </w:rPr>
        <w:t>A</w:t>
      </w:r>
      <w:r w:rsidR="005972CC" w:rsidRPr="000B6820">
        <w:rPr>
          <w:lang w:eastAsia="it-IT"/>
        </w:rPr>
        <w:t>ll</w:t>
      </w:r>
      <w:r w:rsidR="00C85C08" w:rsidRPr="000B6820">
        <w:rPr>
          <w:lang w:eastAsia="it-IT"/>
        </w:rPr>
        <w:t xml:space="preserve"> </w:t>
      </w:r>
      <w:r w:rsidR="00A744B2" w:rsidRPr="000B6820">
        <w:rPr>
          <w:lang w:eastAsia="it-IT"/>
        </w:rPr>
        <w:t>individual evaluation</w:t>
      </w:r>
      <w:r w:rsidR="00C85C08" w:rsidRPr="000B6820">
        <w:rPr>
          <w:lang w:eastAsia="it-IT"/>
        </w:rPr>
        <w:t xml:space="preserve"> report</w:t>
      </w:r>
      <w:r w:rsidR="005972CC" w:rsidRPr="000B6820">
        <w:rPr>
          <w:lang w:eastAsia="it-IT"/>
        </w:rPr>
        <w:t>s</w:t>
      </w:r>
      <w:r w:rsidR="00C85C08" w:rsidRPr="000B6820">
        <w:rPr>
          <w:lang w:eastAsia="it-IT"/>
        </w:rPr>
        <w:t xml:space="preserve"> </w:t>
      </w:r>
      <w:r w:rsidR="006342C7" w:rsidRPr="000B6820">
        <w:rPr>
          <w:lang w:eastAsia="it-IT"/>
        </w:rPr>
        <w:t>may</w:t>
      </w:r>
      <w:r w:rsidR="00C85C08" w:rsidRPr="000B6820">
        <w:rPr>
          <w:lang w:eastAsia="it-IT"/>
        </w:rPr>
        <w:t xml:space="preserve"> be provided by each HT Participant</w:t>
      </w:r>
      <w:proofErr w:type="gramEnd"/>
      <w:r w:rsidR="000B6820">
        <w:rPr>
          <w:lang w:eastAsia="it-IT"/>
        </w:rPr>
        <w:t xml:space="preserve">. </w:t>
      </w:r>
      <w:r w:rsidR="00D3646E" w:rsidRPr="000B6820">
        <w:rPr>
          <w:lang w:eastAsia="it-IT"/>
        </w:rPr>
        <w:t>The</w:t>
      </w:r>
      <w:r w:rsidR="00AC2B28" w:rsidRPr="000B6820">
        <w:rPr>
          <w:lang w:eastAsia="it-IT"/>
        </w:rPr>
        <w:t xml:space="preserve"> </w:t>
      </w:r>
      <w:r w:rsidR="004E6C3A" w:rsidRPr="000B6820">
        <w:rPr>
          <w:lang w:eastAsia="it-IT"/>
        </w:rPr>
        <w:t xml:space="preserve">HT Manager </w:t>
      </w:r>
      <w:r w:rsidR="00D3646E" w:rsidRPr="000B6820">
        <w:rPr>
          <w:lang w:eastAsia="it-IT"/>
        </w:rPr>
        <w:t xml:space="preserve">will </w:t>
      </w:r>
      <w:proofErr w:type="gramStart"/>
      <w:r w:rsidR="00D3646E" w:rsidRPr="000B6820">
        <w:rPr>
          <w:lang w:eastAsia="it-IT"/>
        </w:rPr>
        <w:t xml:space="preserve">be </w:t>
      </w:r>
      <w:r w:rsidR="004E6C3A" w:rsidRPr="000B6820">
        <w:rPr>
          <w:lang w:eastAsia="it-IT"/>
        </w:rPr>
        <w:t xml:space="preserve"> notified</w:t>
      </w:r>
      <w:proofErr w:type="gramEnd"/>
      <w:r w:rsidR="004E6C3A" w:rsidRPr="000B6820">
        <w:rPr>
          <w:lang w:eastAsia="it-IT"/>
        </w:rPr>
        <w:t xml:space="preserve"> </w:t>
      </w:r>
      <w:r w:rsidR="0000342F" w:rsidRPr="000B6820">
        <w:rPr>
          <w:lang w:eastAsia="it-IT"/>
        </w:rPr>
        <w:t>when each of these reports becomes</w:t>
      </w:r>
      <w:r w:rsidR="00D3646E" w:rsidRPr="000B6820">
        <w:rPr>
          <w:lang w:eastAsia="it-IT"/>
        </w:rPr>
        <w:t xml:space="preserve"> </w:t>
      </w:r>
      <w:r w:rsidR="004E6C3A" w:rsidRPr="000B6820">
        <w:rPr>
          <w:lang w:eastAsia="it-IT"/>
        </w:rPr>
        <w:t xml:space="preserve"> availab</w:t>
      </w:r>
      <w:r w:rsidR="00D3646E" w:rsidRPr="000B6820">
        <w:rPr>
          <w:lang w:eastAsia="it-IT"/>
        </w:rPr>
        <w:t>le</w:t>
      </w:r>
      <w:r w:rsidRPr="000B6820">
        <w:rPr>
          <w:lang w:eastAsia="it-IT"/>
        </w:rPr>
        <w:t>.</w:t>
      </w:r>
      <w:r w:rsidR="003C6250" w:rsidRPr="000B6820">
        <w:rPr>
          <w:lang w:eastAsia="it-IT"/>
        </w:rPr>
        <w:t xml:space="preserve"> The workflow document contain</w:t>
      </w:r>
      <w:r w:rsidR="009E02C2" w:rsidRPr="000B6820">
        <w:rPr>
          <w:lang w:eastAsia="it-IT"/>
        </w:rPr>
        <w:t>s</w:t>
      </w:r>
      <w:r w:rsidR="003C6250" w:rsidRPr="000B6820">
        <w:rPr>
          <w:lang w:eastAsia="it-IT"/>
        </w:rPr>
        <w:t xml:space="preserve"> an HT Involvement Task for each HT Participant invited.</w:t>
      </w:r>
    </w:p>
    <w:p w14:paraId="1D8E2EE7" w14:textId="64EECD5D" w:rsidR="00676854" w:rsidRPr="000B6820" w:rsidRDefault="00676854" w:rsidP="004B2F11">
      <w:pPr>
        <w:pStyle w:val="Numeroelenco2"/>
        <w:rPr>
          <w:lang w:eastAsia="it-IT"/>
        </w:rPr>
      </w:pPr>
      <w:r w:rsidRPr="000B6820">
        <w:rPr>
          <w:lang w:eastAsia="it-IT"/>
        </w:rPr>
        <w:t>HT Preparation</w:t>
      </w:r>
      <w:r w:rsidR="00D71243" w:rsidRPr="000B6820">
        <w:rPr>
          <w:lang w:eastAsia="it-IT"/>
        </w:rPr>
        <w:t xml:space="preserve"> Task</w:t>
      </w:r>
      <w:r w:rsidRPr="000B6820">
        <w:rPr>
          <w:lang w:eastAsia="it-IT"/>
        </w:rPr>
        <w:t xml:space="preserve">: </w:t>
      </w:r>
      <w:r w:rsidR="0000342F" w:rsidRPr="000B6820">
        <w:rPr>
          <w:lang w:eastAsia="it-IT"/>
        </w:rPr>
        <w:t xml:space="preserve">The </w:t>
      </w:r>
      <w:r w:rsidR="00C85C08" w:rsidRPr="000B6820">
        <w:rPr>
          <w:lang w:eastAsia="it-IT"/>
        </w:rPr>
        <w:t xml:space="preserve">HT Requester ensures the additional needed exams, tests, and information requested by the HT Participants are performed and provided to the HT through an </w:t>
      </w:r>
      <w:proofErr w:type="spellStart"/>
      <w:r w:rsidR="00C85C08" w:rsidRPr="000B6820">
        <w:rPr>
          <w:lang w:eastAsia="it-IT"/>
        </w:rPr>
        <w:t>eReferral</w:t>
      </w:r>
      <w:proofErr w:type="spellEnd"/>
      <w:r w:rsidR="00C85C08" w:rsidRPr="000B6820">
        <w:rPr>
          <w:lang w:eastAsia="it-IT"/>
        </w:rPr>
        <w:t xml:space="preserve"> workflow document</w:t>
      </w:r>
      <w:r w:rsidRPr="000B6820">
        <w:rPr>
          <w:lang w:eastAsia="it-IT"/>
        </w:rPr>
        <w:t>.</w:t>
      </w:r>
      <w:r w:rsidR="009E4462" w:rsidRPr="000B6820">
        <w:rPr>
          <w:lang w:eastAsia="it-IT"/>
        </w:rPr>
        <w:t xml:space="preserve"> The workflow document contain</w:t>
      </w:r>
      <w:r w:rsidR="00741B17" w:rsidRPr="000B6820">
        <w:rPr>
          <w:lang w:eastAsia="it-IT"/>
        </w:rPr>
        <w:t>s</w:t>
      </w:r>
      <w:r w:rsidR="009E4462" w:rsidRPr="000B6820">
        <w:rPr>
          <w:lang w:eastAsia="it-IT"/>
        </w:rPr>
        <w:t xml:space="preserve"> an HT Preparation Task for each exam requested by </w:t>
      </w:r>
      <w:r w:rsidR="00AC2B28" w:rsidRPr="000B6820">
        <w:rPr>
          <w:lang w:eastAsia="it-IT"/>
        </w:rPr>
        <w:t xml:space="preserve">the </w:t>
      </w:r>
      <w:r w:rsidR="009E4462" w:rsidRPr="000B6820">
        <w:rPr>
          <w:lang w:eastAsia="it-IT"/>
        </w:rPr>
        <w:t>HT Participant.</w:t>
      </w:r>
    </w:p>
    <w:p w14:paraId="72AA169A" w14:textId="6EEF55E3" w:rsidR="00676854" w:rsidRPr="000B6820" w:rsidRDefault="00676854" w:rsidP="004B2F11">
      <w:pPr>
        <w:pStyle w:val="Numeroelenco2"/>
        <w:rPr>
          <w:lang w:eastAsia="it-IT"/>
        </w:rPr>
      </w:pPr>
      <w:r w:rsidRPr="000B6820">
        <w:rPr>
          <w:lang w:eastAsia="it-IT"/>
        </w:rPr>
        <w:t>HT P</w:t>
      </w:r>
      <w:r w:rsidR="00C85C08" w:rsidRPr="000B6820">
        <w:rPr>
          <w:lang w:eastAsia="it-IT"/>
        </w:rPr>
        <w:t>er</w:t>
      </w:r>
      <w:r w:rsidRPr="000B6820">
        <w:rPr>
          <w:lang w:eastAsia="it-IT"/>
        </w:rPr>
        <w:t>form</w:t>
      </w:r>
      <w:r w:rsidR="00D71243" w:rsidRPr="000B6820">
        <w:rPr>
          <w:lang w:eastAsia="it-IT"/>
        </w:rPr>
        <w:t xml:space="preserve"> Task</w:t>
      </w:r>
      <w:r w:rsidRPr="000B6820">
        <w:rPr>
          <w:lang w:eastAsia="it-IT"/>
        </w:rPr>
        <w:t xml:space="preserve">: </w:t>
      </w:r>
      <w:r w:rsidR="00AC2B28" w:rsidRPr="000B6820">
        <w:rPr>
          <w:lang w:eastAsia="it-IT"/>
        </w:rPr>
        <w:t xml:space="preserve">The </w:t>
      </w:r>
      <w:r w:rsidR="00C85C08" w:rsidRPr="000B6820">
        <w:rPr>
          <w:lang w:eastAsia="it-IT"/>
        </w:rPr>
        <w:t xml:space="preserve">HT Manager can </w:t>
      </w:r>
      <w:r w:rsidR="009E02C2" w:rsidRPr="000B6820">
        <w:rPr>
          <w:lang w:eastAsia="it-IT"/>
        </w:rPr>
        <w:t>plan</w:t>
      </w:r>
      <w:r w:rsidR="00C85C08" w:rsidRPr="000B6820">
        <w:rPr>
          <w:lang w:eastAsia="it-IT"/>
        </w:rPr>
        <w:t xml:space="preserve"> a videoconference with </w:t>
      </w:r>
      <w:r w:rsidR="00AC2B28" w:rsidRPr="000B6820">
        <w:rPr>
          <w:lang w:eastAsia="it-IT"/>
        </w:rPr>
        <w:t xml:space="preserve">the </w:t>
      </w:r>
      <w:r w:rsidR="00C85C08" w:rsidRPr="000B6820">
        <w:rPr>
          <w:lang w:eastAsia="it-IT"/>
        </w:rPr>
        <w:t>HT Participants</w:t>
      </w:r>
      <w:r w:rsidR="0098549D" w:rsidRPr="000B6820">
        <w:rPr>
          <w:lang w:eastAsia="it-IT"/>
        </w:rPr>
        <w:t xml:space="preserve"> and </w:t>
      </w:r>
      <w:r w:rsidR="00AC2B28" w:rsidRPr="000B6820">
        <w:rPr>
          <w:lang w:eastAsia="it-IT"/>
        </w:rPr>
        <w:t xml:space="preserve">the </w:t>
      </w:r>
      <w:r w:rsidR="0098549D" w:rsidRPr="000B6820">
        <w:rPr>
          <w:lang w:eastAsia="it-IT"/>
        </w:rPr>
        <w:t>HT Requester</w:t>
      </w:r>
      <w:r w:rsidR="00C85C08" w:rsidRPr="000B6820">
        <w:rPr>
          <w:lang w:eastAsia="it-IT"/>
        </w:rPr>
        <w:t xml:space="preserve"> so a common decision on the treatment of patient can be made</w:t>
      </w:r>
      <w:r w:rsidR="00AC2B28" w:rsidRPr="000B6820">
        <w:rPr>
          <w:lang w:eastAsia="it-IT"/>
        </w:rPr>
        <w:t xml:space="preserve">, and the </w:t>
      </w:r>
      <w:r w:rsidR="00AC2B28" w:rsidRPr="000B6820">
        <w:t>HT Requester and the HT Participants are notified</w:t>
      </w:r>
      <w:r w:rsidR="00C85C08" w:rsidRPr="000B6820">
        <w:rPr>
          <w:lang w:eastAsia="it-IT"/>
        </w:rPr>
        <w:t>. The output of this task is a final report that contains the HT treatment decision and potential orders for exams/tests needed for the treatment</w:t>
      </w:r>
      <w:r w:rsidR="00AC2B28" w:rsidRPr="000B6820">
        <w:rPr>
          <w:lang w:eastAsia="it-IT"/>
        </w:rPr>
        <w:t xml:space="preserve"> (f</w:t>
      </w:r>
      <w:r w:rsidR="00C85C08" w:rsidRPr="000B6820">
        <w:rPr>
          <w:lang w:eastAsia="it-IT"/>
        </w:rPr>
        <w:t xml:space="preserve">or example, a diagnostic </w:t>
      </w:r>
      <w:proofErr w:type="spellStart"/>
      <w:r w:rsidR="00C85C08" w:rsidRPr="000B6820">
        <w:rPr>
          <w:lang w:eastAsia="it-IT"/>
        </w:rPr>
        <w:t>cath</w:t>
      </w:r>
      <w:proofErr w:type="spellEnd"/>
      <w:r w:rsidR="00044083" w:rsidRPr="000B6820">
        <w:rPr>
          <w:lang w:eastAsia="it-IT"/>
        </w:rPr>
        <w:t xml:space="preserve"> lab</w:t>
      </w:r>
      <w:r w:rsidR="00C85C08" w:rsidRPr="000B6820">
        <w:rPr>
          <w:lang w:eastAsia="it-IT"/>
        </w:rPr>
        <w:t xml:space="preserve"> might be </w:t>
      </w:r>
      <w:r w:rsidR="00044083" w:rsidRPr="000B6820">
        <w:rPr>
          <w:lang w:eastAsia="it-IT"/>
        </w:rPr>
        <w:t xml:space="preserve">needed </w:t>
      </w:r>
      <w:r w:rsidR="009E02C2" w:rsidRPr="000B6820">
        <w:rPr>
          <w:lang w:eastAsia="it-IT"/>
        </w:rPr>
        <w:t>in order to prepare operational room</w:t>
      </w:r>
      <w:r w:rsidR="00AC2B28" w:rsidRPr="000B6820">
        <w:rPr>
          <w:lang w:eastAsia="it-IT"/>
        </w:rPr>
        <w:t xml:space="preserve">). </w:t>
      </w:r>
      <w:r w:rsidR="00AC2B28" w:rsidRPr="000B6820">
        <w:t>The HT Requester and HT Participants are notified.</w:t>
      </w:r>
    </w:p>
    <w:p w14:paraId="101DD298" w14:textId="62ABFED3" w:rsidR="00AC2B28" w:rsidRPr="000B6820" w:rsidRDefault="00676854" w:rsidP="004B2F11">
      <w:pPr>
        <w:pStyle w:val="Numeroelenco2"/>
        <w:rPr>
          <w:lang w:eastAsia="it-IT"/>
        </w:rPr>
      </w:pPr>
      <w:r w:rsidRPr="000B6820">
        <w:rPr>
          <w:lang w:eastAsia="it-IT"/>
        </w:rPr>
        <w:t>Finalization</w:t>
      </w:r>
      <w:r w:rsidR="00A75377" w:rsidRPr="000B6820">
        <w:rPr>
          <w:lang w:eastAsia="it-IT"/>
        </w:rPr>
        <w:t xml:space="preserve"> Task</w:t>
      </w:r>
      <w:r w:rsidRPr="000B6820">
        <w:rPr>
          <w:lang w:eastAsia="it-IT"/>
        </w:rPr>
        <w:t>:</w:t>
      </w:r>
      <w:r w:rsidR="00913F6C" w:rsidRPr="000B6820">
        <w:rPr>
          <w:lang w:eastAsia="it-IT"/>
        </w:rPr>
        <w:t xml:space="preserve"> </w:t>
      </w:r>
      <w:r w:rsidR="00AC2B28" w:rsidRPr="000B6820">
        <w:rPr>
          <w:lang w:eastAsia="it-IT"/>
        </w:rPr>
        <w:t xml:space="preserve">the </w:t>
      </w:r>
      <w:r w:rsidR="00913F6C" w:rsidRPr="000B6820">
        <w:rPr>
          <w:lang w:eastAsia="it-IT"/>
        </w:rPr>
        <w:t xml:space="preserve">HT Requester </w:t>
      </w:r>
      <w:r w:rsidR="00517140" w:rsidRPr="000B6820">
        <w:rPr>
          <w:lang w:eastAsia="it-IT"/>
        </w:rPr>
        <w:t>retrieves</w:t>
      </w:r>
      <w:r w:rsidR="00913F6C" w:rsidRPr="000B6820">
        <w:rPr>
          <w:lang w:eastAsia="it-IT"/>
        </w:rPr>
        <w:t xml:space="preserve"> the final report, </w:t>
      </w:r>
      <w:r w:rsidR="00AC2B28" w:rsidRPr="000B6820">
        <w:rPr>
          <w:lang w:eastAsia="it-IT"/>
        </w:rPr>
        <w:t>and if need, it provide</w:t>
      </w:r>
      <w:r w:rsidR="001337A4" w:rsidRPr="000B6820">
        <w:rPr>
          <w:lang w:eastAsia="it-IT"/>
        </w:rPr>
        <w:t>s</w:t>
      </w:r>
      <w:r w:rsidR="00AC2B28" w:rsidRPr="000B6820">
        <w:rPr>
          <w:lang w:eastAsia="it-IT"/>
        </w:rPr>
        <w:t xml:space="preserve"> the results of exams required in </w:t>
      </w:r>
      <w:r w:rsidR="00741B17" w:rsidRPr="000B6820">
        <w:rPr>
          <w:lang w:eastAsia="it-IT"/>
        </w:rPr>
        <w:t xml:space="preserve">the </w:t>
      </w:r>
      <w:r w:rsidR="00AC2B28" w:rsidRPr="000B6820">
        <w:rPr>
          <w:lang w:eastAsia="it-IT"/>
        </w:rPr>
        <w:t>final report</w:t>
      </w:r>
      <w:r w:rsidR="00DF67BA" w:rsidRPr="000B6820">
        <w:rPr>
          <w:lang w:eastAsia="it-IT"/>
        </w:rPr>
        <w:t xml:space="preserve"> through an </w:t>
      </w:r>
      <w:proofErr w:type="spellStart"/>
      <w:r w:rsidR="00DF67BA" w:rsidRPr="000B6820">
        <w:rPr>
          <w:lang w:eastAsia="it-IT"/>
        </w:rPr>
        <w:t>eReferral</w:t>
      </w:r>
      <w:proofErr w:type="spellEnd"/>
      <w:r w:rsidR="00DF67BA" w:rsidRPr="000B6820">
        <w:rPr>
          <w:lang w:eastAsia="it-IT"/>
        </w:rPr>
        <w:t xml:space="preserve"> workflow document</w:t>
      </w:r>
      <w:r w:rsidR="00AC2B28" w:rsidRPr="000B6820">
        <w:rPr>
          <w:lang w:eastAsia="it-IT"/>
        </w:rPr>
        <w:t xml:space="preserve">. </w:t>
      </w:r>
      <w:r w:rsidR="00AC2B28" w:rsidRPr="000B6820">
        <w:t>The HT Manager and the HT Participants are notified</w:t>
      </w:r>
      <w:r w:rsidR="007F03B7" w:rsidRPr="000B6820">
        <w:t xml:space="preserve"> for the availability of exams and the conclusion of HT</w:t>
      </w:r>
      <w:r w:rsidR="00AC2B28" w:rsidRPr="000B6820">
        <w:t>.</w:t>
      </w:r>
    </w:p>
    <w:p w14:paraId="28EEC2DE" w14:textId="77777777" w:rsidR="006C631B" w:rsidRPr="000B6820" w:rsidRDefault="006C631B" w:rsidP="006C631B">
      <w:pPr>
        <w:pStyle w:val="Corpodeltesto"/>
      </w:pPr>
    </w:p>
    <w:p w14:paraId="6AB687B4" w14:textId="6DEEEA4D" w:rsidR="006C631B" w:rsidRPr="000B6820" w:rsidRDefault="00032F1F" w:rsidP="006C631B">
      <w:pPr>
        <w:pStyle w:val="Corpodeltesto"/>
      </w:pPr>
      <w:r w:rsidRPr="000B6820">
        <w:rPr>
          <w:noProof/>
          <w:lang w:val="it-IT" w:eastAsia="it-IT"/>
        </w:rPr>
        <w:lastRenderedPageBreak/>
        <w:drawing>
          <wp:inline distT="0" distB="0" distL="0" distR="0" wp14:anchorId="2588F048" wp14:editId="6B3C993C">
            <wp:extent cx="5943600" cy="3675380"/>
            <wp:effectExtent l="0" t="0" r="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def.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7780E20C" w14:textId="1B9940A6" w:rsidR="006C631B" w:rsidRPr="000B6820" w:rsidRDefault="006C631B" w:rsidP="009428F8">
      <w:pPr>
        <w:pStyle w:val="Corpodeltesto"/>
      </w:pPr>
    </w:p>
    <w:p w14:paraId="266CE883" w14:textId="6EBEDD0C" w:rsidR="006C631B" w:rsidRPr="000B6820" w:rsidRDefault="006C631B" w:rsidP="006C631B">
      <w:pPr>
        <w:pStyle w:val="FigureTitle"/>
        <w:rPr>
          <w:kern w:val="28"/>
          <w:sz w:val="28"/>
        </w:rPr>
      </w:pPr>
      <w:r w:rsidRPr="000B6820">
        <w:t xml:space="preserve">Figure </w:t>
      </w:r>
      <w:r w:rsidR="00BF435C" w:rsidRPr="000B6820">
        <w:t>X.4.1.</w:t>
      </w:r>
      <w:r w:rsidR="00DA5B2C" w:rsidRPr="000B6820">
        <w:t>3</w:t>
      </w:r>
      <w:r w:rsidR="00BF435C" w:rsidRPr="000B6820">
        <w:t>-1</w:t>
      </w:r>
      <w:r w:rsidRPr="000B6820">
        <w:t xml:space="preserve">: Workflow Tasks for the </w:t>
      </w:r>
      <w:r w:rsidR="00676854" w:rsidRPr="000B6820">
        <w:t>Heart Team</w:t>
      </w:r>
      <w:r w:rsidRPr="000B6820">
        <w:t xml:space="preserve"> process</w:t>
      </w:r>
    </w:p>
    <w:p w14:paraId="3B20B0B3" w14:textId="77777777" w:rsidR="006C631B" w:rsidRPr="000B6820" w:rsidRDefault="006C631B">
      <w:pPr>
        <w:pStyle w:val="Corpodeltesto"/>
      </w:pPr>
    </w:p>
    <w:p w14:paraId="702784F6" w14:textId="447FB898" w:rsidR="006C631B" w:rsidRPr="000B6820" w:rsidRDefault="006C631B" w:rsidP="004B2F11">
      <w:pPr>
        <w:pStyle w:val="Corpodeltesto"/>
      </w:pPr>
      <w:r w:rsidRPr="000B6820">
        <w:t>The X</w:t>
      </w:r>
      <w:r w:rsidR="00676854" w:rsidRPr="000B6820">
        <w:t>CHT</w:t>
      </w:r>
      <w:r w:rsidRPr="000B6820">
        <w:t xml:space="preserve">-WD process flow, including the task states/status is shown in Figure </w:t>
      </w:r>
      <w:r w:rsidR="00BF435C" w:rsidRPr="000B6820">
        <w:t>X.4.1.</w:t>
      </w:r>
      <w:r w:rsidR="00904349">
        <w:t>3</w:t>
      </w:r>
      <w:r w:rsidR="00BF435C" w:rsidRPr="000B6820">
        <w:t>-2</w:t>
      </w:r>
      <w:r w:rsidRPr="000B6820">
        <w:t xml:space="preserve">. </w:t>
      </w:r>
    </w:p>
    <w:p w14:paraId="3724CB93" w14:textId="1430F804" w:rsidR="006C631B" w:rsidRPr="000B6820" w:rsidRDefault="0026014E" w:rsidP="004B2F11">
      <w:pPr>
        <w:pStyle w:val="Corpodeltesto"/>
      </w:pPr>
      <w:r w:rsidRPr="000B6820">
        <w:rPr>
          <w:noProof/>
          <w:sz w:val="16"/>
          <w:szCs w:val="16"/>
          <w:lang w:val="it-IT" w:eastAsia="it-IT"/>
        </w:rPr>
        <w:lastRenderedPageBreak/>
        <w:drawing>
          <wp:inline distT="0" distB="0" distL="0" distR="0" wp14:anchorId="284A5C03" wp14:editId="33AFDDF2">
            <wp:extent cx="5140411" cy="7112000"/>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22">
                      <a:extLst>
                        <a:ext uri="{28A0092B-C50C-407E-A947-70E740481C1C}">
                          <a14:useLocalDpi xmlns:a14="http://schemas.microsoft.com/office/drawing/2010/main" val="0"/>
                        </a:ext>
                      </a:extLst>
                    </a:blip>
                    <a:stretch>
                      <a:fillRect/>
                    </a:stretch>
                  </pic:blipFill>
                  <pic:spPr>
                    <a:xfrm>
                      <a:off x="0" y="0"/>
                      <a:ext cx="5152823" cy="7129173"/>
                    </a:xfrm>
                    <a:prstGeom prst="rect">
                      <a:avLst/>
                    </a:prstGeom>
                  </pic:spPr>
                </pic:pic>
              </a:graphicData>
            </a:graphic>
          </wp:inline>
        </w:drawing>
      </w:r>
    </w:p>
    <w:p w14:paraId="19A2AA22" w14:textId="276104B1" w:rsidR="006C631B" w:rsidRPr="000B6820" w:rsidRDefault="006C631B" w:rsidP="006C631B">
      <w:pPr>
        <w:pStyle w:val="FigureTitle"/>
      </w:pPr>
      <w:r w:rsidRPr="000B6820">
        <w:t xml:space="preserve">Figure </w:t>
      </w:r>
      <w:r w:rsidR="00725443" w:rsidRPr="000B6820">
        <w:t>X.4.1.</w:t>
      </w:r>
      <w:r w:rsidR="00DA5B2C" w:rsidRPr="000B6820">
        <w:t>3</w:t>
      </w:r>
      <w:r w:rsidR="00725443" w:rsidRPr="000B6820">
        <w:t>-2</w:t>
      </w:r>
      <w:r w:rsidRPr="000B6820">
        <w:t xml:space="preserve">: Cross-Enterprise </w:t>
      </w:r>
      <w:r w:rsidR="00676854" w:rsidRPr="000B6820">
        <w:t xml:space="preserve">Cardiovascular </w:t>
      </w:r>
      <w:r w:rsidR="00216D8E" w:rsidRPr="000B6820">
        <w:t>HT</w:t>
      </w:r>
      <w:r w:rsidRPr="000B6820">
        <w:t xml:space="preserve"> Workflow Definition </w:t>
      </w:r>
      <w:r w:rsidR="003F7990">
        <w:t>C</w:t>
      </w:r>
      <w:r w:rsidRPr="000B6820">
        <w:t xml:space="preserve">omplete </w:t>
      </w:r>
      <w:r w:rsidR="003F7990">
        <w:t>P</w:t>
      </w:r>
      <w:r w:rsidRPr="000B6820">
        <w:t>rocess</w:t>
      </w:r>
      <w:r w:rsidR="003F7990">
        <w:t xml:space="preserve"> F</w:t>
      </w:r>
      <w:r w:rsidRPr="000B6820">
        <w:t xml:space="preserve">low </w:t>
      </w:r>
    </w:p>
    <w:p w14:paraId="70F4B9E2" w14:textId="77777777" w:rsidR="006C631B" w:rsidRPr="000B6820" w:rsidRDefault="006C631B" w:rsidP="004B2F11">
      <w:pPr>
        <w:pStyle w:val="Corpodeltesto"/>
      </w:pPr>
    </w:p>
    <w:p w14:paraId="778C0A3C" w14:textId="55B51249" w:rsidR="006C631B" w:rsidRPr="000B6820" w:rsidRDefault="006C631B" w:rsidP="006C631B">
      <w:pPr>
        <w:pStyle w:val="Corpodeltesto"/>
      </w:pPr>
      <w:r w:rsidRPr="000B6820">
        <w:lastRenderedPageBreak/>
        <w:t xml:space="preserve">The following </w:t>
      </w:r>
      <w:r w:rsidR="0041515B">
        <w:t>Table</w:t>
      </w:r>
      <w:r w:rsidRPr="000B6820">
        <w:t xml:space="preserve"> </w:t>
      </w:r>
      <w:r w:rsidR="00725443" w:rsidRPr="000B6820">
        <w:t>X.4.1.</w:t>
      </w:r>
      <w:r w:rsidR="00904349">
        <w:t>3</w:t>
      </w:r>
      <w:r w:rsidR="00725443" w:rsidRPr="000B6820">
        <w:t>-1</w:t>
      </w:r>
      <w:r w:rsidRPr="000B6820">
        <w:t xml:space="preserve"> lists the various documents that shall</w:t>
      </w:r>
      <w:r w:rsidR="00D91BE0" w:rsidRPr="000B6820">
        <w:t>,</w:t>
      </w:r>
      <w:r w:rsidRPr="000B6820">
        <w:t xml:space="preserve"> conditional</w:t>
      </w:r>
      <w:r w:rsidR="00530C73" w:rsidRPr="000B6820">
        <w:t>ly</w:t>
      </w:r>
      <w:r w:rsidRPr="000B6820">
        <w:t xml:space="preserve">, or may be referenced as either input or output documents for each task/status pair defined by the </w:t>
      </w:r>
      <w:r w:rsidR="00676854" w:rsidRPr="000B6820">
        <w:t>XCHT</w:t>
      </w:r>
      <w:r w:rsidRPr="000B6820">
        <w:t xml:space="preserve">-WD. </w:t>
      </w:r>
    </w:p>
    <w:p w14:paraId="527198CE" w14:textId="77777777" w:rsidR="006C631B" w:rsidRPr="000B6820" w:rsidRDefault="006C631B" w:rsidP="006C631B">
      <w:pPr>
        <w:pStyle w:val="Corpodeltesto"/>
      </w:pPr>
      <w:r w:rsidRPr="000B6820">
        <w:t>The values used in the Option column are defined as follows:</w:t>
      </w:r>
    </w:p>
    <w:p w14:paraId="6AFFFE29" w14:textId="77777777" w:rsidR="006C631B" w:rsidRPr="000B6820" w:rsidRDefault="006C631B" w:rsidP="006C631B">
      <w:pPr>
        <w:pStyle w:val="Corpodeltesto"/>
      </w:pPr>
      <w:r w:rsidRPr="000B6820">
        <w:rPr>
          <w:b/>
        </w:rPr>
        <w:t xml:space="preserve">R: </w:t>
      </w:r>
      <w:r w:rsidRPr="000B6820">
        <w:t>Required. Compliant source systems shall provide the document as referenced.</w:t>
      </w:r>
    </w:p>
    <w:p w14:paraId="79C6573D" w14:textId="77777777" w:rsidR="00EB66E4" w:rsidRPr="000B6820" w:rsidRDefault="00EB66E4" w:rsidP="006C631B">
      <w:pPr>
        <w:pStyle w:val="Corpodeltesto"/>
      </w:pPr>
      <w:r w:rsidRPr="000B6820">
        <w:rPr>
          <w:b/>
        </w:rPr>
        <w:t>RE</w:t>
      </w:r>
      <w:r w:rsidRPr="000B6820">
        <w:t>: Required if present.</w:t>
      </w:r>
    </w:p>
    <w:p w14:paraId="490DB22D" w14:textId="77777777" w:rsidR="006C631B" w:rsidRPr="000B6820" w:rsidRDefault="006C631B" w:rsidP="006C631B">
      <w:pPr>
        <w:pStyle w:val="Corpodeltesto"/>
      </w:pPr>
      <w:r w:rsidRPr="000B6820">
        <w:rPr>
          <w:b/>
        </w:rPr>
        <w:t xml:space="preserve">C: </w:t>
      </w:r>
      <w:r w:rsidRPr="000B6820">
        <w:t>Conditional. Compliant source systems shall provide the document referenced if the document is available.</w:t>
      </w:r>
    </w:p>
    <w:p w14:paraId="2D793B4B" w14:textId="5540D8FC" w:rsidR="006C631B" w:rsidRPr="000B6820" w:rsidRDefault="006C631B" w:rsidP="006C631B">
      <w:pPr>
        <w:pStyle w:val="Corpodeltesto"/>
      </w:pPr>
      <w:r w:rsidRPr="000B6820">
        <w:t xml:space="preserve"> </w:t>
      </w:r>
      <w:r w:rsidRPr="000B6820">
        <w:rPr>
          <w:b/>
        </w:rPr>
        <w:t xml:space="preserve">O: </w:t>
      </w:r>
      <w:r w:rsidRPr="000B6820">
        <w:t>Optional</w:t>
      </w:r>
      <w:r w:rsidR="000B6820">
        <w:t xml:space="preserve">. </w:t>
      </w:r>
      <w:r w:rsidRPr="000B6820">
        <w:t>Compliant source systems may choose to provide the document reference.</w:t>
      </w:r>
    </w:p>
    <w:p w14:paraId="1EE48902" w14:textId="77777777" w:rsidR="006C631B" w:rsidRPr="000B6820" w:rsidRDefault="006C631B" w:rsidP="006C631B">
      <w:pPr>
        <w:pStyle w:val="Corpodeltesto"/>
      </w:pPr>
      <w:r w:rsidRPr="000B6820">
        <w:rPr>
          <w:b/>
        </w:rPr>
        <w:t xml:space="preserve">N/A:  </w:t>
      </w:r>
      <w:r w:rsidRPr="000B6820">
        <w:t xml:space="preserve">Not Applicable. </w:t>
      </w:r>
    </w:p>
    <w:p w14:paraId="7A018DC0" w14:textId="5F1FED71" w:rsidR="00676854" w:rsidRPr="000B6820" w:rsidRDefault="00676854" w:rsidP="006C631B">
      <w:pPr>
        <w:pStyle w:val="Corpodeltesto"/>
      </w:pPr>
    </w:p>
    <w:p w14:paraId="279288BE" w14:textId="77777777" w:rsidR="000F497B" w:rsidRPr="000B6820" w:rsidRDefault="000F497B" w:rsidP="000F497B">
      <w:pPr>
        <w:pStyle w:val="FigureTitle"/>
      </w:pPr>
      <w:r w:rsidRPr="000B6820">
        <w:t>Table X.4.1.3-1: Tasks/Documents related to the Cross-Enterprise Cardiovascular HT process</w:t>
      </w:r>
    </w:p>
    <w:tbl>
      <w:tblPr>
        <w:tblStyle w:val="Grigliatabella"/>
        <w:tblW w:w="9696" w:type="dxa"/>
        <w:tblInd w:w="-318" w:type="dxa"/>
        <w:tblLayout w:type="fixed"/>
        <w:tblLook w:val="04A0" w:firstRow="1" w:lastRow="0" w:firstColumn="1" w:lastColumn="0" w:noHBand="0" w:noVBand="1"/>
      </w:tblPr>
      <w:tblGrid>
        <w:gridCol w:w="1277"/>
        <w:gridCol w:w="1399"/>
        <w:gridCol w:w="1620"/>
        <w:gridCol w:w="1890"/>
        <w:gridCol w:w="1170"/>
        <w:gridCol w:w="1260"/>
        <w:gridCol w:w="1080"/>
      </w:tblGrid>
      <w:tr w:rsidR="00676854" w:rsidRPr="000B6820" w14:paraId="6351B8D9" w14:textId="77777777" w:rsidTr="004B2F11">
        <w:trPr>
          <w:cantSplit/>
          <w:tblHeader/>
        </w:trPr>
        <w:tc>
          <w:tcPr>
            <w:tcW w:w="1277" w:type="dxa"/>
            <w:shd w:val="clear" w:color="auto" w:fill="D9D9D9" w:themeFill="background1" w:themeFillShade="D9"/>
          </w:tcPr>
          <w:p w14:paraId="6F39027C" w14:textId="77777777" w:rsidR="00676854" w:rsidRPr="000B6820" w:rsidRDefault="00676854" w:rsidP="004B2F11">
            <w:pPr>
              <w:pStyle w:val="TableEntryHeader"/>
              <w:rPr>
                <w:b w:val="0"/>
                <w:noProof/>
                <w:kern w:val="28"/>
              </w:rPr>
            </w:pPr>
            <w:r w:rsidRPr="000B6820">
              <w:t>Task</w:t>
            </w:r>
          </w:p>
        </w:tc>
        <w:tc>
          <w:tcPr>
            <w:tcW w:w="1399" w:type="dxa"/>
            <w:shd w:val="clear" w:color="auto" w:fill="D9D9D9" w:themeFill="background1" w:themeFillShade="D9"/>
          </w:tcPr>
          <w:p w14:paraId="79213C5D" w14:textId="77777777" w:rsidR="00676854" w:rsidRPr="000B6820" w:rsidRDefault="00676854" w:rsidP="004B2F11">
            <w:pPr>
              <w:pStyle w:val="TableEntryHeader"/>
              <w:rPr>
                <w:b w:val="0"/>
                <w:noProof/>
                <w:kern w:val="28"/>
              </w:rPr>
            </w:pPr>
            <w:r w:rsidRPr="000B6820">
              <w:t>Workflow Participant</w:t>
            </w:r>
          </w:p>
        </w:tc>
        <w:tc>
          <w:tcPr>
            <w:tcW w:w="1620" w:type="dxa"/>
            <w:shd w:val="clear" w:color="auto" w:fill="D9D9D9" w:themeFill="background1" w:themeFillShade="D9"/>
          </w:tcPr>
          <w:p w14:paraId="0B15BC97" w14:textId="77777777" w:rsidR="00676854" w:rsidRPr="000B6820" w:rsidRDefault="00676854" w:rsidP="004B2F11">
            <w:pPr>
              <w:pStyle w:val="TableEntryHeader"/>
              <w:rPr>
                <w:b w:val="0"/>
                <w:noProof/>
                <w:kern w:val="28"/>
              </w:rPr>
            </w:pPr>
            <w:r w:rsidRPr="000B6820">
              <w:t>Task Status</w:t>
            </w:r>
          </w:p>
        </w:tc>
        <w:tc>
          <w:tcPr>
            <w:tcW w:w="1890" w:type="dxa"/>
            <w:shd w:val="clear" w:color="auto" w:fill="D9D9D9" w:themeFill="background1" w:themeFillShade="D9"/>
          </w:tcPr>
          <w:p w14:paraId="5BF0A99F" w14:textId="77777777" w:rsidR="00676854" w:rsidRPr="000B6820" w:rsidRDefault="00676854" w:rsidP="004B2F11">
            <w:pPr>
              <w:pStyle w:val="TableEntryHeader"/>
              <w:rPr>
                <w:b w:val="0"/>
                <w:noProof/>
                <w:kern w:val="28"/>
              </w:rPr>
            </w:pPr>
            <w:r w:rsidRPr="000B6820">
              <w:t>Input docs</w:t>
            </w:r>
          </w:p>
        </w:tc>
        <w:tc>
          <w:tcPr>
            <w:tcW w:w="1170" w:type="dxa"/>
            <w:shd w:val="clear" w:color="auto" w:fill="D9D9D9" w:themeFill="background1" w:themeFillShade="D9"/>
          </w:tcPr>
          <w:p w14:paraId="3AA81E84" w14:textId="77777777" w:rsidR="00676854" w:rsidRPr="000B6820" w:rsidRDefault="00676854" w:rsidP="004B2F11">
            <w:pPr>
              <w:pStyle w:val="TableEntryHeader"/>
              <w:rPr>
                <w:b w:val="0"/>
                <w:noProof/>
                <w:kern w:val="28"/>
              </w:rPr>
            </w:pPr>
            <w:r w:rsidRPr="000B6820">
              <w:t>Option</w:t>
            </w:r>
          </w:p>
        </w:tc>
        <w:tc>
          <w:tcPr>
            <w:tcW w:w="1260" w:type="dxa"/>
            <w:shd w:val="clear" w:color="auto" w:fill="D9D9D9" w:themeFill="background1" w:themeFillShade="D9"/>
          </w:tcPr>
          <w:p w14:paraId="5EA77B0E" w14:textId="77777777" w:rsidR="00676854" w:rsidRPr="000B6820" w:rsidRDefault="00676854" w:rsidP="004B2F11">
            <w:pPr>
              <w:pStyle w:val="TableEntryHeader"/>
              <w:rPr>
                <w:b w:val="0"/>
                <w:noProof/>
                <w:kern w:val="28"/>
              </w:rPr>
            </w:pPr>
            <w:r w:rsidRPr="000B6820">
              <w:t>Output docs</w:t>
            </w:r>
          </w:p>
        </w:tc>
        <w:tc>
          <w:tcPr>
            <w:tcW w:w="1080" w:type="dxa"/>
            <w:shd w:val="clear" w:color="auto" w:fill="D9D9D9" w:themeFill="background1" w:themeFillShade="D9"/>
          </w:tcPr>
          <w:p w14:paraId="5A289E67" w14:textId="77777777" w:rsidR="00676854" w:rsidRPr="000B6820" w:rsidRDefault="00676854" w:rsidP="004B2F11">
            <w:pPr>
              <w:pStyle w:val="TableEntryHeader"/>
              <w:rPr>
                <w:b w:val="0"/>
                <w:noProof/>
                <w:kern w:val="28"/>
              </w:rPr>
            </w:pPr>
            <w:r w:rsidRPr="000B6820">
              <w:t>Option</w:t>
            </w:r>
          </w:p>
        </w:tc>
      </w:tr>
      <w:tr w:rsidR="0026014E" w:rsidRPr="000B6820" w14:paraId="6AAE930D" w14:textId="77777777" w:rsidTr="004B2F11">
        <w:trPr>
          <w:trHeight w:val="568"/>
        </w:trPr>
        <w:tc>
          <w:tcPr>
            <w:tcW w:w="1277" w:type="dxa"/>
            <w:vMerge w:val="restart"/>
          </w:tcPr>
          <w:p w14:paraId="512D3818" w14:textId="61398DC8" w:rsidR="0026014E" w:rsidRPr="000B6820" w:rsidRDefault="0026014E" w:rsidP="004B2F11">
            <w:pPr>
              <w:pStyle w:val="TableEntry"/>
              <w:rPr>
                <w:rFonts w:ascii="Arial" w:hAnsi="Arial"/>
                <w:b/>
                <w:noProof/>
                <w:kern w:val="28"/>
              </w:rPr>
            </w:pPr>
            <w:proofErr w:type="spellStart"/>
            <w:r w:rsidRPr="000B6820">
              <w:t>HT_Request</w:t>
            </w:r>
            <w:proofErr w:type="spellEnd"/>
            <w:r w:rsidRPr="000B6820">
              <w:t xml:space="preserve"> </w:t>
            </w:r>
            <w:r w:rsidR="006B5334" w:rsidRPr="000B6820">
              <w:t>[1</w:t>
            </w:r>
            <w:proofErr w:type="gramStart"/>
            <w:r w:rsidR="006B5334" w:rsidRPr="000B6820">
              <w:t>..</w:t>
            </w:r>
            <w:proofErr w:type="gramEnd"/>
            <w:r w:rsidR="006B5334" w:rsidRPr="000B6820">
              <w:t>1]</w:t>
            </w:r>
          </w:p>
        </w:tc>
        <w:tc>
          <w:tcPr>
            <w:tcW w:w="1399" w:type="dxa"/>
            <w:vMerge w:val="restart"/>
          </w:tcPr>
          <w:p w14:paraId="4ECDD3B3" w14:textId="17610957" w:rsidR="0026014E" w:rsidRPr="000B6820" w:rsidRDefault="0026014E" w:rsidP="004B2F11">
            <w:pPr>
              <w:pStyle w:val="TableEntry"/>
              <w:rPr>
                <w:rFonts w:ascii="Arial" w:hAnsi="Arial"/>
                <w:b/>
                <w:noProof/>
                <w:kern w:val="28"/>
              </w:rPr>
            </w:pPr>
            <w:r w:rsidRPr="000B6820">
              <w:t>HT Requester</w:t>
            </w:r>
          </w:p>
        </w:tc>
        <w:tc>
          <w:tcPr>
            <w:tcW w:w="1620" w:type="dxa"/>
          </w:tcPr>
          <w:p w14:paraId="493F51D8" w14:textId="77777777" w:rsidR="0026014E" w:rsidRPr="000B6820" w:rsidRDefault="0026014E" w:rsidP="004B2F11">
            <w:pPr>
              <w:pStyle w:val="TableEntry"/>
              <w:rPr>
                <w:rFonts w:ascii="Arial" w:hAnsi="Arial"/>
                <w:b/>
                <w:noProof/>
                <w:kern w:val="28"/>
              </w:rPr>
            </w:pPr>
            <w:r w:rsidRPr="000B6820">
              <w:t>COMPLETED</w:t>
            </w:r>
          </w:p>
        </w:tc>
        <w:tc>
          <w:tcPr>
            <w:tcW w:w="1890" w:type="dxa"/>
          </w:tcPr>
          <w:p w14:paraId="1D33A0D1" w14:textId="77777777" w:rsidR="0026014E" w:rsidRPr="000B6820" w:rsidRDefault="0026014E" w:rsidP="004B2F11">
            <w:pPr>
              <w:pStyle w:val="TableEntry"/>
              <w:rPr>
                <w:rFonts w:ascii="Arial" w:hAnsi="Arial"/>
                <w:b/>
                <w:noProof/>
                <w:kern w:val="28"/>
              </w:rPr>
            </w:pPr>
            <w:r w:rsidRPr="000B6820">
              <w:t>Clinical Documents and images</w:t>
            </w:r>
          </w:p>
        </w:tc>
        <w:tc>
          <w:tcPr>
            <w:tcW w:w="1170" w:type="dxa"/>
          </w:tcPr>
          <w:p w14:paraId="60AD2121" w14:textId="77777777" w:rsidR="0026014E" w:rsidRPr="000B6820" w:rsidRDefault="0026014E" w:rsidP="004B2F11">
            <w:pPr>
              <w:pStyle w:val="TableEntry"/>
              <w:rPr>
                <w:rFonts w:ascii="Arial" w:hAnsi="Arial"/>
                <w:b/>
                <w:noProof/>
                <w:kern w:val="28"/>
              </w:rPr>
            </w:pPr>
            <w:r w:rsidRPr="000B6820">
              <w:t>R</w:t>
            </w:r>
          </w:p>
        </w:tc>
        <w:tc>
          <w:tcPr>
            <w:tcW w:w="1260" w:type="dxa"/>
          </w:tcPr>
          <w:p w14:paraId="6CDCD975" w14:textId="77777777" w:rsidR="0026014E" w:rsidRPr="000B6820" w:rsidRDefault="0026014E" w:rsidP="004B2F11">
            <w:pPr>
              <w:pStyle w:val="TableEntry"/>
              <w:rPr>
                <w:rFonts w:ascii="Arial" w:hAnsi="Arial"/>
                <w:b/>
                <w:noProof/>
                <w:kern w:val="28"/>
              </w:rPr>
            </w:pPr>
            <w:r w:rsidRPr="000B6820">
              <w:t>HT Request</w:t>
            </w:r>
          </w:p>
        </w:tc>
        <w:tc>
          <w:tcPr>
            <w:tcW w:w="1080" w:type="dxa"/>
          </w:tcPr>
          <w:p w14:paraId="6F8F61F9" w14:textId="77777777" w:rsidR="0026014E" w:rsidRPr="000B6820" w:rsidRDefault="0026014E" w:rsidP="004B2F11">
            <w:pPr>
              <w:pStyle w:val="TableEntry"/>
              <w:rPr>
                <w:rFonts w:ascii="Arial" w:hAnsi="Arial"/>
                <w:b/>
                <w:noProof/>
                <w:kern w:val="28"/>
              </w:rPr>
            </w:pPr>
            <w:r w:rsidRPr="000B6820">
              <w:t>R</w:t>
            </w:r>
          </w:p>
        </w:tc>
      </w:tr>
      <w:tr w:rsidR="001F2156" w:rsidRPr="000B6820" w14:paraId="33DB5126" w14:textId="77777777" w:rsidTr="004B2F11">
        <w:trPr>
          <w:trHeight w:val="309"/>
        </w:trPr>
        <w:tc>
          <w:tcPr>
            <w:tcW w:w="1277" w:type="dxa"/>
            <w:vMerge/>
          </w:tcPr>
          <w:p w14:paraId="6353CCB9" w14:textId="77777777" w:rsidR="001F2156" w:rsidRPr="000B6820" w:rsidRDefault="001F2156" w:rsidP="004B2F11">
            <w:pPr>
              <w:pStyle w:val="TableEntry"/>
            </w:pPr>
          </w:p>
        </w:tc>
        <w:tc>
          <w:tcPr>
            <w:tcW w:w="1399" w:type="dxa"/>
            <w:vMerge/>
          </w:tcPr>
          <w:p w14:paraId="20E1C6A7" w14:textId="77777777" w:rsidR="001F2156" w:rsidRPr="000B6820" w:rsidRDefault="001F2156" w:rsidP="004B2F11">
            <w:pPr>
              <w:pStyle w:val="TableEntry"/>
            </w:pPr>
          </w:p>
        </w:tc>
        <w:tc>
          <w:tcPr>
            <w:tcW w:w="1620" w:type="dxa"/>
          </w:tcPr>
          <w:p w14:paraId="108EA84C" w14:textId="50EA7ED3" w:rsidR="001F2156" w:rsidRPr="000B6820" w:rsidRDefault="001F2156" w:rsidP="004B2F11">
            <w:pPr>
              <w:pStyle w:val="TableEntry"/>
              <w:rPr>
                <w:rFonts w:ascii="Arial" w:hAnsi="Arial"/>
                <w:b/>
                <w:noProof/>
                <w:kern w:val="28"/>
              </w:rPr>
            </w:pPr>
            <w:r w:rsidRPr="000B6820">
              <w:t>FAILED</w:t>
            </w:r>
          </w:p>
        </w:tc>
        <w:tc>
          <w:tcPr>
            <w:tcW w:w="1890" w:type="dxa"/>
          </w:tcPr>
          <w:p w14:paraId="4BDB24DB" w14:textId="0B681BA2" w:rsidR="001F2156" w:rsidRPr="000B6820" w:rsidRDefault="001F2156" w:rsidP="004B2F11">
            <w:pPr>
              <w:pStyle w:val="TableEntry"/>
              <w:rPr>
                <w:rFonts w:ascii="Arial" w:hAnsi="Arial"/>
                <w:b/>
                <w:noProof/>
                <w:kern w:val="28"/>
              </w:rPr>
            </w:pPr>
            <w:r w:rsidRPr="000B6820">
              <w:t>N/A</w:t>
            </w:r>
          </w:p>
        </w:tc>
        <w:tc>
          <w:tcPr>
            <w:tcW w:w="1170" w:type="dxa"/>
          </w:tcPr>
          <w:p w14:paraId="3121B6B5" w14:textId="4F103BCB" w:rsidR="001F2156" w:rsidRPr="000B6820" w:rsidRDefault="001F2156" w:rsidP="004B2F11">
            <w:pPr>
              <w:pStyle w:val="TableEntry"/>
              <w:rPr>
                <w:rFonts w:ascii="Arial" w:hAnsi="Arial"/>
                <w:b/>
                <w:noProof/>
                <w:kern w:val="28"/>
              </w:rPr>
            </w:pPr>
            <w:r w:rsidRPr="000B6820">
              <w:t>-</w:t>
            </w:r>
          </w:p>
        </w:tc>
        <w:tc>
          <w:tcPr>
            <w:tcW w:w="1260" w:type="dxa"/>
          </w:tcPr>
          <w:p w14:paraId="756B0CBA" w14:textId="082B5F9B" w:rsidR="001F2156" w:rsidRPr="000B6820" w:rsidRDefault="001F2156" w:rsidP="004B2F11">
            <w:pPr>
              <w:pStyle w:val="TableEntry"/>
              <w:rPr>
                <w:rFonts w:ascii="Arial" w:hAnsi="Arial"/>
                <w:b/>
                <w:noProof/>
                <w:kern w:val="28"/>
              </w:rPr>
            </w:pPr>
            <w:r w:rsidRPr="000B6820">
              <w:t>N/A</w:t>
            </w:r>
          </w:p>
        </w:tc>
        <w:tc>
          <w:tcPr>
            <w:tcW w:w="1080" w:type="dxa"/>
          </w:tcPr>
          <w:p w14:paraId="26D426A5" w14:textId="1F65405D" w:rsidR="001F2156" w:rsidRPr="000B6820" w:rsidRDefault="001F2156" w:rsidP="004B2F11">
            <w:pPr>
              <w:pStyle w:val="TableEntry"/>
              <w:rPr>
                <w:rFonts w:ascii="Arial" w:hAnsi="Arial"/>
                <w:b/>
                <w:noProof/>
                <w:kern w:val="28"/>
              </w:rPr>
            </w:pPr>
            <w:r w:rsidRPr="000B6820">
              <w:t>-</w:t>
            </w:r>
          </w:p>
        </w:tc>
      </w:tr>
      <w:tr w:rsidR="00874637" w:rsidRPr="000B6820" w14:paraId="6B4CE487" w14:textId="77777777" w:rsidTr="004B2F11">
        <w:trPr>
          <w:trHeight w:val="494"/>
        </w:trPr>
        <w:tc>
          <w:tcPr>
            <w:tcW w:w="1277" w:type="dxa"/>
            <w:vMerge w:val="restart"/>
          </w:tcPr>
          <w:p w14:paraId="18D0B8B2" w14:textId="17566A5A" w:rsidR="00874637" w:rsidRPr="000B6820" w:rsidRDefault="00874637" w:rsidP="004B2F11">
            <w:pPr>
              <w:pStyle w:val="TableEntry"/>
              <w:rPr>
                <w:rFonts w:ascii="Arial" w:hAnsi="Arial"/>
                <w:b/>
                <w:noProof/>
                <w:kern w:val="28"/>
              </w:rPr>
            </w:pPr>
            <w:proofErr w:type="spellStart"/>
            <w:r w:rsidRPr="000B6820">
              <w:t>HT_Lead</w:t>
            </w:r>
            <w:proofErr w:type="spellEnd"/>
            <w:r w:rsidRPr="000B6820">
              <w:t xml:space="preserve"> </w:t>
            </w:r>
            <w:r w:rsidR="006B5334" w:rsidRPr="000B6820">
              <w:t>[1</w:t>
            </w:r>
            <w:proofErr w:type="gramStart"/>
            <w:r w:rsidR="006B5334" w:rsidRPr="000B6820">
              <w:t>..</w:t>
            </w:r>
            <w:proofErr w:type="gramEnd"/>
            <w:r w:rsidR="006B5334" w:rsidRPr="000B6820">
              <w:t>*]</w:t>
            </w:r>
          </w:p>
          <w:p w14:paraId="085A7657" w14:textId="1BDEE87A" w:rsidR="00874637" w:rsidRPr="000B6820" w:rsidRDefault="00874637" w:rsidP="004B2F11">
            <w:pPr>
              <w:pStyle w:val="TableEntry"/>
            </w:pPr>
          </w:p>
        </w:tc>
        <w:tc>
          <w:tcPr>
            <w:tcW w:w="1399" w:type="dxa"/>
            <w:vMerge w:val="restart"/>
          </w:tcPr>
          <w:p w14:paraId="117AAE1E" w14:textId="121C59D9" w:rsidR="00874637" w:rsidRPr="000B6820" w:rsidRDefault="00874637" w:rsidP="004B2F11">
            <w:pPr>
              <w:pStyle w:val="TableEntry"/>
              <w:rPr>
                <w:rFonts w:ascii="Arial" w:hAnsi="Arial"/>
                <w:b/>
                <w:noProof/>
                <w:kern w:val="28"/>
              </w:rPr>
            </w:pPr>
            <w:r w:rsidRPr="000B6820">
              <w:t>HT Manager</w:t>
            </w:r>
          </w:p>
        </w:tc>
        <w:tc>
          <w:tcPr>
            <w:tcW w:w="1620" w:type="dxa"/>
            <w:vMerge w:val="restart"/>
          </w:tcPr>
          <w:p w14:paraId="2A766574" w14:textId="3D4E6710" w:rsidR="00874637" w:rsidRPr="000B6820" w:rsidRDefault="00874637" w:rsidP="004B2F11">
            <w:pPr>
              <w:pStyle w:val="TableEntry"/>
              <w:rPr>
                <w:rFonts w:ascii="Arial" w:hAnsi="Arial"/>
                <w:b/>
                <w:noProof/>
                <w:kern w:val="28"/>
              </w:rPr>
            </w:pPr>
            <w:r w:rsidRPr="000B6820">
              <w:t>READY</w:t>
            </w:r>
          </w:p>
        </w:tc>
        <w:tc>
          <w:tcPr>
            <w:tcW w:w="1890" w:type="dxa"/>
          </w:tcPr>
          <w:p w14:paraId="1B1EE198" w14:textId="0ADDA809" w:rsidR="00874637" w:rsidRPr="000B6820" w:rsidRDefault="001D62D5" w:rsidP="004B2F11">
            <w:pPr>
              <w:pStyle w:val="TableEntry"/>
              <w:rPr>
                <w:rFonts w:ascii="Arial" w:hAnsi="Arial"/>
                <w:b/>
                <w:noProof/>
                <w:kern w:val="28"/>
              </w:rPr>
            </w:pPr>
            <w:r w:rsidRPr="000B6820">
              <w:t>Clinical Documents and images</w:t>
            </w:r>
          </w:p>
        </w:tc>
        <w:tc>
          <w:tcPr>
            <w:tcW w:w="1170" w:type="dxa"/>
          </w:tcPr>
          <w:p w14:paraId="0AC13E84" w14:textId="20B6B2E6" w:rsidR="00874637" w:rsidRPr="000B6820" w:rsidRDefault="00874637" w:rsidP="004B2F11">
            <w:pPr>
              <w:pStyle w:val="TableEntry"/>
              <w:rPr>
                <w:rFonts w:ascii="Arial" w:hAnsi="Arial"/>
                <w:b/>
                <w:noProof/>
                <w:kern w:val="28"/>
              </w:rPr>
            </w:pPr>
            <w:r w:rsidRPr="000B6820">
              <w:t>R</w:t>
            </w:r>
          </w:p>
        </w:tc>
        <w:tc>
          <w:tcPr>
            <w:tcW w:w="1260" w:type="dxa"/>
            <w:vMerge w:val="restart"/>
          </w:tcPr>
          <w:p w14:paraId="32880D92" w14:textId="6728A2F3" w:rsidR="00874637" w:rsidRPr="000B6820" w:rsidRDefault="00874637" w:rsidP="004B2F11">
            <w:pPr>
              <w:pStyle w:val="TableEntry"/>
              <w:rPr>
                <w:rFonts w:ascii="Arial" w:hAnsi="Arial"/>
                <w:b/>
                <w:noProof/>
                <w:kern w:val="28"/>
              </w:rPr>
            </w:pPr>
            <w:r w:rsidRPr="000B6820">
              <w:t>N/A</w:t>
            </w:r>
          </w:p>
        </w:tc>
        <w:tc>
          <w:tcPr>
            <w:tcW w:w="1080" w:type="dxa"/>
            <w:vMerge w:val="restart"/>
          </w:tcPr>
          <w:p w14:paraId="287D55AF" w14:textId="2F3938F1" w:rsidR="00874637" w:rsidRPr="000B6820" w:rsidRDefault="00874637" w:rsidP="004B2F11">
            <w:pPr>
              <w:pStyle w:val="TableEntry"/>
              <w:rPr>
                <w:rFonts w:ascii="Arial" w:hAnsi="Arial"/>
                <w:b/>
                <w:noProof/>
                <w:kern w:val="28"/>
              </w:rPr>
            </w:pPr>
            <w:r w:rsidRPr="000B6820">
              <w:t>-</w:t>
            </w:r>
          </w:p>
        </w:tc>
      </w:tr>
      <w:tr w:rsidR="00874637" w:rsidRPr="000B6820" w14:paraId="0C2F91B2" w14:textId="77777777" w:rsidTr="004B2F11">
        <w:trPr>
          <w:trHeight w:val="360"/>
        </w:trPr>
        <w:tc>
          <w:tcPr>
            <w:tcW w:w="1277" w:type="dxa"/>
            <w:vMerge/>
          </w:tcPr>
          <w:p w14:paraId="03FB0C54" w14:textId="77777777" w:rsidR="00874637" w:rsidRPr="000B6820" w:rsidRDefault="00874637" w:rsidP="004B2F11">
            <w:pPr>
              <w:pStyle w:val="TableEntry"/>
            </w:pPr>
          </w:p>
        </w:tc>
        <w:tc>
          <w:tcPr>
            <w:tcW w:w="1399" w:type="dxa"/>
            <w:vMerge/>
          </w:tcPr>
          <w:p w14:paraId="51149FFF" w14:textId="77777777" w:rsidR="00874637" w:rsidRPr="000B6820" w:rsidRDefault="00874637" w:rsidP="004B2F11">
            <w:pPr>
              <w:pStyle w:val="TableEntry"/>
            </w:pPr>
          </w:p>
        </w:tc>
        <w:tc>
          <w:tcPr>
            <w:tcW w:w="1620" w:type="dxa"/>
            <w:vMerge/>
          </w:tcPr>
          <w:p w14:paraId="1F4ADD4B" w14:textId="77777777" w:rsidR="00874637" w:rsidRPr="000B6820" w:rsidRDefault="00874637" w:rsidP="004B2F11">
            <w:pPr>
              <w:pStyle w:val="TableEntry"/>
            </w:pPr>
          </w:p>
        </w:tc>
        <w:tc>
          <w:tcPr>
            <w:tcW w:w="1890" w:type="dxa"/>
          </w:tcPr>
          <w:p w14:paraId="1618500E" w14:textId="4548DF85" w:rsidR="00874637" w:rsidRPr="000B6820" w:rsidRDefault="00874637" w:rsidP="004B2F11">
            <w:pPr>
              <w:pStyle w:val="TableEntry"/>
              <w:rPr>
                <w:rFonts w:ascii="Arial" w:hAnsi="Arial"/>
                <w:b/>
                <w:noProof/>
                <w:kern w:val="28"/>
              </w:rPr>
            </w:pPr>
            <w:r w:rsidRPr="000B6820">
              <w:t>HT Request</w:t>
            </w:r>
          </w:p>
        </w:tc>
        <w:tc>
          <w:tcPr>
            <w:tcW w:w="1170" w:type="dxa"/>
          </w:tcPr>
          <w:p w14:paraId="3DC3D957" w14:textId="13D28008" w:rsidR="00874637" w:rsidRPr="000B6820" w:rsidRDefault="00874637" w:rsidP="004B2F11">
            <w:pPr>
              <w:pStyle w:val="TableEntry"/>
              <w:rPr>
                <w:rFonts w:ascii="Arial" w:hAnsi="Arial"/>
                <w:b/>
                <w:noProof/>
                <w:kern w:val="28"/>
              </w:rPr>
            </w:pPr>
            <w:r w:rsidRPr="000B6820">
              <w:t>R</w:t>
            </w:r>
          </w:p>
        </w:tc>
        <w:tc>
          <w:tcPr>
            <w:tcW w:w="1260" w:type="dxa"/>
            <w:vMerge/>
          </w:tcPr>
          <w:p w14:paraId="1D75B78C" w14:textId="77777777" w:rsidR="00874637" w:rsidRPr="000B6820" w:rsidRDefault="00874637" w:rsidP="004B2F11">
            <w:pPr>
              <w:pStyle w:val="TableEntry"/>
            </w:pPr>
          </w:p>
        </w:tc>
        <w:tc>
          <w:tcPr>
            <w:tcW w:w="1080" w:type="dxa"/>
            <w:vMerge/>
          </w:tcPr>
          <w:p w14:paraId="480F40A3" w14:textId="77777777" w:rsidR="00874637" w:rsidRPr="000B6820" w:rsidRDefault="00874637" w:rsidP="004B2F11">
            <w:pPr>
              <w:pStyle w:val="TableEntry"/>
            </w:pPr>
          </w:p>
        </w:tc>
      </w:tr>
      <w:tr w:rsidR="003B30CD" w:rsidRPr="000B6820" w14:paraId="62DEDD85" w14:textId="77777777" w:rsidTr="004B2F11">
        <w:trPr>
          <w:trHeight w:val="147"/>
        </w:trPr>
        <w:tc>
          <w:tcPr>
            <w:tcW w:w="1277" w:type="dxa"/>
            <w:vMerge/>
          </w:tcPr>
          <w:p w14:paraId="464C54D4" w14:textId="64ECCB6F" w:rsidR="003B30CD" w:rsidRPr="000B6820" w:rsidRDefault="003B30CD" w:rsidP="004B2F11">
            <w:pPr>
              <w:pStyle w:val="TableEntry"/>
            </w:pPr>
          </w:p>
        </w:tc>
        <w:tc>
          <w:tcPr>
            <w:tcW w:w="1399" w:type="dxa"/>
            <w:vMerge/>
          </w:tcPr>
          <w:p w14:paraId="795F338F" w14:textId="71B399B3" w:rsidR="003B30CD" w:rsidRPr="000B6820" w:rsidRDefault="003B30CD" w:rsidP="004B2F11">
            <w:pPr>
              <w:pStyle w:val="TableEntry"/>
            </w:pPr>
          </w:p>
        </w:tc>
        <w:tc>
          <w:tcPr>
            <w:tcW w:w="1620" w:type="dxa"/>
          </w:tcPr>
          <w:p w14:paraId="544A0064" w14:textId="77777777" w:rsidR="003B30CD" w:rsidRPr="000B6820" w:rsidRDefault="003B30CD" w:rsidP="004B2F11">
            <w:pPr>
              <w:pStyle w:val="TableEntry"/>
              <w:rPr>
                <w:rFonts w:ascii="Arial" w:hAnsi="Arial"/>
                <w:b/>
                <w:noProof/>
                <w:kern w:val="28"/>
              </w:rPr>
            </w:pPr>
            <w:r w:rsidRPr="000B6820">
              <w:t>COMPLETED</w:t>
            </w:r>
          </w:p>
        </w:tc>
        <w:tc>
          <w:tcPr>
            <w:tcW w:w="1890" w:type="dxa"/>
          </w:tcPr>
          <w:p w14:paraId="35FDD784" w14:textId="7EF71E5F" w:rsidR="003B30CD" w:rsidRPr="000B6820" w:rsidRDefault="00E44195" w:rsidP="004B2F11">
            <w:pPr>
              <w:pStyle w:val="TableEntry"/>
              <w:rPr>
                <w:rFonts w:ascii="Arial" w:hAnsi="Arial"/>
                <w:b/>
                <w:noProof/>
                <w:kern w:val="28"/>
              </w:rPr>
            </w:pPr>
            <w:r w:rsidRPr="000B6820">
              <w:t>N/A</w:t>
            </w:r>
          </w:p>
        </w:tc>
        <w:tc>
          <w:tcPr>
            <w:tcW w:w="1170" w:type="dxa"/>
          </w:tcPr>
          <w:p w14:paraId="6641BEF7" w14:textId="6969A132" w:rsidR="003B30CD" w:rsidRPr="000B6820" w:rsidRDefault="00EE51FF" w:rsidP="004B2F11">
            <w:pPr>
              <w:pStyle w:val="TableEntry"/>
              <w:rPr>
                <w:rFonts w:ascii="Arial" w:hAnsi="Arial"/>
                <w:b/>
                <w:noProof/>
                <w:kern w:val="28"/>
              </w:rPr>
            </w:pPr>
            <w:r w:rsidRPr="000B6820">
              <w:t>-</w:t>
            </w:r>
          </w:p>
        </w:tc>
        <w:tc>
          <w:tcPr>
            <w:tcW w:w="1260" w:type="dxa"/>
          </w:tcPr>
          <w:p w14:paraId="7842A616" w14:textId="695517B3" w:rsidR="003B30CD" w:rsidRPr="000B6820" w:rsidRDefault="003B30CD" w:rsidP="004B2F11">
            <w:pPr>
              <w:pStyle w:val="TableEntry"/>
              <w:rPr>
                <w:rFonts w:ascii="Arial" w:hAnsi="Arial"/>
                <w:b/>
                <w:noProof/>
                <w:kern w:val="28"/>
              </w:rPr>
            </w:pPr>
            <w:r w:rsidRPr="000B6820">
              <w:t>N/A</w:t>
            </w:r>
          </w:p>
        </w:tc>
        <w:tc>
          <w:tcPr>
            <w:tcW w:w="1080" w:type="dxa"/>
          </w:tcPr>
          <w:p w14:paraId="560D9A22" w14:textId="007B0B2B" w:rsidR="003B30CD" w:rsidRPr="000B6820" w:rsidRDefault="003B30CD" w:rsidP="004B2F11">
            <w:pPr>
              <w:pStyle w:val="TableEntry"/>
              <w:rPr>
                <w:rFonts w:ascii="Arial" w:hAnsi="Arial"/>
                <w:b/>
                <w:noProof/>
                <w:kern w:val="28"/>
              </w:rPr>
            </w:pPr>
            <w:r w:rsidRPr="000B6820">
              <w:t>-</w:t>
            </w:r>
          </w:p>
        </w:tc>
      </w:tr>
      <w:tr w:rsidR="001F2156" w:rsidRPr="000B6820" w14:paraId="66C804FE" w14:textId="77777777" w:rsidTr="004B2F11">
        <w:trPr>
          <w:trHeight w:val="369"/>
        </w:trPr>
        <w:tc>
          <w:tcPr>
            <w:tcW w:w="1277" w:type="dxa"/>
            <w:vMerge/>
          </w:tcPr>
          <w:p w14:paraId="1AE528FC" w14:textId="77777777" w:rsidR="001F2156" w:rsidRPr="000B6820" w:rsidRDefault="001F2156" w:rsidP="004B2F11">
            <w:pPr>
              <w:pStyle w:val="TableEntry"/>
            </w:pPr>
          </w:p>
        </w:tc>
        <w:tc>
          <w:tcPr>
            <w:tcW w:w="1399" w:type="dxa"/>
            <w:vMerge/>
          </w:tcPr>
          <w:p w14:paraId="64621413" w14:textId="77777777" w:rsidR="001F2156" w:rsidRPr="000B6820" w:rsidRDefault="001F2156" w:rsidP="004B2F11">
            <w:pPr>
              <w:pStyle w:val="TableEntry"/>
            </w:pPr>
          </w:p>
        </w:tc>
        <w:tc>
          <w:tcPr>
            <w:tcW w:w="1620" w:type="dxa"/>
          </w:tcPr>
          <w:p w14:paraId="21A91683" w14:textId="77777777" w:rsidR="001F2156" w:rsidRPr="000B6820" w:rsidRDefault="001F2156" w:rsidP="004B2F11">
            <w:pPr>
              <w:pStyle w:val="TableEntry"/>
              <w:rPr>
                <w:rFonts w:ascii="Arial" w:hAnsi="Arial"/>
                <w:b/>
                <w:noProof/>
                <w:kern w:val="28"/>
              </w:rPr>
            </w:pPr>
            <w:r w:rsidRPr="000B6820">
              <w:t>EXITED</w:t>
            </w:r>
          </w:p>
        </w:tc>
        <w:tc>
          <w:tcPr>
            <w:tcW w:w="1890" w:type="dxa"/>
          </w:tcPr>
          <w:p w14:paraId="6ED171DC" w14:textId="4B8D18A4" w:rsidR="001F2156" w:rsidRPr="000B6820" w:rsidRDefault="001F2156" w:rsidP="004B2F11">
            <w:pPr>
              <w:pStyle w:val="TableEntry"/>
              <w:rPr>
                <w:rFonts w:ascii="Arial" w:hAnsi="Arial"/>
                <w:b/>
                <w:noProof/>
                <w:kern w:val="28"/>
              </w:rPr>
            </w:pPr>
            <w:r w:rsidRPr="000B6820">
              <w:t>N/A</w:t>
            </w:r>
          </w:p>
        </w:tc>
        <w:tc>
          <w:tcPr>
            <w:tcW w:w="1170" w:type="dxa"/>
          </w:tcPr>
          <w:p w14:paraId="7409EFB1" w14:textId="1459E963" w:rsidR="001F2156" w:rsidRPr="000B6820" w:rsidRDefault="001F2156" w:rsidP="004B2F11">
            <w:pPr>
              <w:pStyle w:val="TableEntry"/>
              <w:rPr>
                <w:rFonts w:ascii="Arial" w:hAnsi="Arial"/>
                <w:b/>
                <w:noProof/>
                <w:kern w:val="28"/>
              </w:rPr>
            </w:pPr>
            <w:r w:rsidRPr="000B6820">
              <w:t>-</w:t>
            </w:r>
          </w:p>
        </w:tc>
        <w:tc>
          <w:tcPr>
            <w:tcW w:w="1260" w:type="dxa"/>
          </w:tcPr>
          <w:p w14:paraId="3C3D535C" w14:textId="25C04081" w:rsidR="001F2156" w:rsidRPr="000B6820" w:rsidRDefault="001F2156" w:rsidP="004B2F11">
            <w:pPr>
              <w:pStyle w:val="TableEntry"/>
              <w:rPr>
                <w:rFonts w:ascii="Arial" w:hAnsi="Arial"/>
                <w:b/>
                <w:noProof/>
                <w:kern w:val="28"/>
              </w:rPr>
            </w:pPr>
            <w:r w:rsidRPr="000B6820">
              <w:t>N/A</w:t>
            </w:r>
          </w:p>
        </w:tc>
        <w:tc>
          <w:tcPr>
            <w:tcW w:w="1080" w:type="dxa"/>
          </w:tcPr>
          <w:p w14:paraId="17B3C638" w14:textId="0B9A7236" w:rsidR="001F2156" w:rsidRPr="000B6820" w:rsidRDefault="001F2156" w:rsidP="004B2F11">
            <w:pPr>
              <w:pStyle w:val="TableEntry"/>
              <w:rPr>
                <w:rFonts w:ascii="Arial" w:hAnsi="Arial"/>
                <w:b/>
                <w:noProof/>
                <w:kern w:val="28"/>
              </w:rPr>
            </w:pPr>
            <w:r w:rsidRPr="000B6820">
              <w:t>-</w:t>
            </w:r>
          </w:p>
        </w:tc>
      </w:tr>
      <w:tr w:rsidR="001F2156" w:rsidRPr="000B6820" w14:paraId="002AA1E8" w14:textId="77777777" w:rsidTr="004B2F11">
        <w:trPr>
          <w:trHeight w:val="95"/>
        </w:trPr>
        <w:tc>
          <w:tcPr>
            <w:tcW w:w="1277" w:type="dxa"/>
            <w:vMerge/>
          </w:tcPr>
          <w:p w14:paraId="67221EA8" w14:textId="77777777" w:rsidR="001F2156" w:rsidRPr="000B6820" w:rsidRDefault="001F2156" w:rsidP="004B2F11">
            <w:pPr>
              <w:pStyle w:val="TableEntry"/>
            </w:pPr>
          </w:p>
        </w:tc>
        <w:tc>
          <w:tcPr>
            <w:tcW w:w="1399" w:type="dxa"/>
            <w:vMerge/>
          </w:tcPr>
          <w:p w14:paraId="22FEF0B2" w14:textId="77777777" w:rsidR="001F2156" w:rsidRPr="000B6820" w:rsidRDefault="001F2156" w:rsidP="004B2F11">
            <w:pPr>
              <w:pStyle w:val="TableEntry"/>
            </w:pPr>
          </w:p>
        </w:tc>
        <w:tc>
          <w:tcPr>
            <w:tcW w:w="1620" w:type="dxa"/>
          </w:tcPr>
          <w:p w14:paraId="29649217" w14:textId="28DE1D01" w:rsidR="001F2156" w:rsidRPr="000B6820" w:rsidRDefault="001F2156" w:rsidP="004B2F11">
            <w:pPr>
              <w:pStyle w:val="TableEntry"/>
              <w:rPr>
                <w:rFonts w:ascii="Arial" w:hAnsi="Arial"/>
                <w:b/>
                <w:noProof/>
                <w:kern w:val="28"/>
              </w:rPr>
            </w:pPr>
            <w:r w:rsidRPr="000B6820">
              <w:t>FAILED</w:t>
            </w:r>
          </w:p>
        </w:tc>
        <w:tc>
          <w:tcPr>
            <w:tcW w:w="1890" w:type="dxa"/>
          </w:tcPr>
          <w:p w14:paraId="12454364" w14:textId="59953131" w:rsidR="001F2156" w:rsidRPr="000B6820" w:rsidRDefault="001F2156" w:rsidP="004B2F11">
            <w:pPr>
              <w:pStyle w:val="TableEntry"/>
              <w:rPr>
                <w:rFonts w:ascii="Arial" w:hAnsi="Arial"/>
                <w:b/>
                <w:noProof/>
                <w:kern w:val="28"/>
              </w:rPr>
            </w:pPr>
            <w:r w:rsidRPr="000B6820">
              <w:t>N/A</w:t>
            </w:r>
          </w:p>
        </w:tc>
        <w:tc>
          <w:tcPr>
            <w:tcW w:w="1170" w:type="dxa"/>
          </w:tcPr>
          <w:p w14:paraId="06370E4D" w14:textId="5D29E4C9" w:rsidR="001F2156" w:rsidRPr="000B6820" w:rsidRDefault="001F2156" w:rsidP="004B2F11">
            <w:pPr>
              <w:pStyle w:val="TableEntry"/>
              <w:rPr>
                <w:rFonts w:ascii="Arial" w:hAnsi="Arial"/>
                <w:b/>
                <w:noProof/>
                <w:kern w:val="28"/>
              </w:rPr>
            </w:pPr>
            <w:r w:rsidRPr="000B6820">
              <w:t>-</w:t>
            </w:r>
          </w:p>
        </w:tc>
        <w:tc>
          <w:tcPr>
            <w:tcW w:w="1260" w:type="dxa"/>
          </w:tcPr>
          <w:p w14:paraId="092C5194" w14:textId="78A11F64" w:rsidR="001F2156" w:rsidRPr="000B6820" w:rsidRDefault="001F2156" w:rsidP="004B2F11">
            <w:pPr>
              <w:pStyle w:val="TableEntry"/>
              <w:rPr>
                <w:rFonts w:ascii="Arial" w:hAnsi="Arial"/>
                <w:b/>
                <w:noProof/>
                <w:kern w:val="28"/>
              </w:rPr>
            </w:pPr>
            <w:r w:rsidRPr="000B6820">
              <w:t>N/A</w:t>
            </w:r>
          </w:p>
        </w:tc>
        <w:tc>
          <w:tcPr>
            <w:tcW w:w="1080" w:type="dxa"/>
          </w:tcPr>
          <w:p w14:paraId="044257B0" w14:textId="63A2BDFC" w:rsidR="001F2156" w:rsidRPr="000B6820" w:rsidRDefault="001F2156" w:rsidP="004B2F11">
            <w:pPr>
              <w:pStyle w:val="TableEntry"/>
              <w:rPr>
                <w:rFonts w:ascii="Arial" w:hAnsi="Arial"/>
                <w:b/>
                <w:noProof/>
                <w:kern w:val="28"/>
              </w:rPr>
            </w:pPr>
            <w:r w:rsidRPr="000B6820">
              <w:t>-</w:t>
            </w:r>
          </w:p>
        </w:tc>
      </w:tr>
      <w:tr w:rsidR="00874637" w:rsidRPr="000B6820" w14:paraId="4B0DCABF" w14:textId="77777777" w:rsidTr="004B2F11">
        <w:trPr>
          <w:trHeight w:val="455"/>
        </w:trPr>
        <w:tc>
          <w:tcPr>
            <w:tcW w:w="1277" w:type="dxa"/>
            <w:vMerge w:val="restart"/>
          </w:tcPr>
          <w:p w14:paraId="1C898C00" w14:textId="0F9AC814" w:rsidR="00874637" w:rsidRPr="000B6820" w:rsidRDefault="00874637" w:rsidP="004B2F11">
            <w:pPr>
              <w:pStyle w:val="TableEntry"/>
              <w:rPr>
                <w:rFonts w:ascii="Arial" w:hAnsi="Arial"/>
                <w:b/>
                <w:noProof/>
                <w:kern w:val="28"/>
              </w:rPr>
            </w:pPr>
            <w:proofErr w:type="spellStart"/>
            <w:r w:rsidRPr="000B6820">
              <w:t>HT_Involvement</w:t>
            </w:r>
            <w:proofErr w:type="spellEnd"/>
            <w:r w:rsidRPr="000B6820">
              <w:t xml:space="preserve"> </w:t>
            </w:r>
            <w:r w:rsidR="006B5334" w:rsidRPr="000B6820">
              <w:t>[1</w:t>
            </w:r>
            <w:proofErr w:type="gramStart"/>
            <w:r w:rsidR="006B5334" w:rsidRPr="000B6820">
              <w:t>..</w:t>
            </w:r>
            <w:proofErr w:type="gramEnd"/>
            <w:r w:rsidR="006B5334" w:rsidRPr="000B6820">
              <w:t>*]</w:t>
            </w:r>
          </w:p>
          <w:p w14:paraId="765212FB" w14:textId="019F795F" w:rsidR="00874637" w:rsidRPr="000B6820" w:rsidRDefault="00874637" w:rsidP="004B2F11">
            <w:pPr>
              <w:pStyle w:val="TableEntry"/>
            </w:pPr>
          </w:p>
        </w:tc>
        <w:tc>
          <w:tcPr>
            <w:tcW w:w="1399" w:type="dxa"/>
            <w:vMerge w:val="restart"/>
          </w:tcPr>
          <w:p w14:paraId="45AF30E7" w14:textId="77777777" w:rsidR="00874637" w:rsidRPr="000B6820" w:rsidRDefault="00874637" w:rsidP="004B2F11">
            <w:pPr>
              <w:pStyle w:val="TableEntry"/>
              <w:rPr>
                <w:rFonts w:ascii="Arial" w:hAnsi="Arial"/>
                <w:b/>
                <w:noProof/>
                <w:kern w:val="28"/>
              </w:rPr>
            </w:pPr>
            <w:r w:rsidRPr="000B6820">
              <w:t>HT Participant</w:t>
            </w:r>
          </w:p>
        </w:tc>
        <w:tc>
          <w:tcPr>
            <w:tcW w:w="1620" w:type="dxa"/>
            <w:vMerge w:val="restart"/>
          </w:tcPr>
          <w:p w14:paraId="6CF3E25C" w14:textId="77777777" w:rsidR="00874637" w:rsidRPr="000B6820" w:rsidRDefault="00874637" w:rsidP="004B2F11">
            <w:pPr>
              <w:pStyle w:val="TableEntry"/>
              <w:rPr>
                <w:rFonts w:ascii="Arial" w:hAnsi="Arial"/>
                <w:b/>
                <w:noProof/>
                <w:kern w:val="28"/>
              </w:rPr>
            </w:pPr>
            <w:r w:rsidRPr="000B6820">
              <w:t>READY</w:t>
            </w:r>
          </w:p>
        </w:tc>
        <w:tc>
          <w:tcPr>
            <w:tcW w:w="1890" w:type="dxa"/>
          </w:tcPr>
          <w:p w14:paraId="633FD875" w14:textId="01E18617" w:rsidR="00874637" w:rsidRPr="000B6820" w:rsidRDefault="001D62D5" w:rsidP="004B2F11">
            <w:pPr>
              <w:pStyle w:val="TableEntry"/>
              <w:rPr>
                <w:rFonts w:ascii="Arial" w:hAnsi="Arial"/>
                <w:b/>
                <w:noProof/>
                <w:kern w:val="28"/>
              </w:rPr>
            </w:pPr>
            <w:r w:rsidRPr="000B6820">
              <w:t>Clinical Documents and images</w:t>
            </w:r>
          </w:p>
        </w:tc>
        <w:tc>
          <w:tcPr>
            <w:tcW w:w="1170" w:type="dxa"/>
          </w:tcPr>
          <w:p w14:paraId="235FF638" w14:textId="77777777" w:rsidR="00874637" w:rsidRPr="000B6820" w:rsidRDefault="00874637" w:rsidP="004B2F11">
            <w:pPr>
              <w:pStyle w:val="TableEntry"/>
              <w:rPr>
                <w:rFonts w:ascii="Arial" w:hAnsi="Arial"/>
                <w:b/>
                <w:noProof/>
                <w:kern w:val="28"/>
              </w:rPr>
            </w:pPr>
            <w:r w:rsidRPr="000B6820">
              <w:t>R</w:t>
            </w:r>
          </w:p>
        </w:tc>
        <w:tc>
          <w:tcPr>
            <w:tcW w:w="1260" w:type="dxa"/>
            <w:vMerge w:val="restart"/>
          </w:tcPr>
          <w:p w14:paraId="33758388" w14:textId="77777777" w:rsidR="00874637" w:rsidRPr="000B6820" w:rsidRDefault="00874637" w:rsidP="004B2F11">
            <w:pPr>
              <w:pStyle w:val="TableEntry"/>
              <w:rPr>
                <w:rFonts w:ascii="Arial" w:hAnsi="Arial"/>
                <w:b/>
                <w:noProof/>
                <w:kern w:val="28"/>
              </w:rPr>
            </w:pPr>
            <w:r w:rsidRPr="000B6820">
              <w:t>N/A</w:t>
            </w:r>
          </w:p>
        </w:tc>
        <w:tc>
          <w:tcPr>
            <w:tcW w:w="1080" w:type="dxa"/>
            <w:vMerge w:val="restart"/>
          </w:tcPr>
          <w:p w14:paraId="3E43D34B" w14:textId="61E24443" w:rsidR="00874637" w:rsidRPr="000B6820" w:rsidRDefault="00874637" w:rsidP="004B2F11">
            <w:pPr>
              <w:pStyle w:val="TableEntry"/>
              <w:rPr>
                <w:rFonts w:ascii="Arial" w:hAnsi="Arial"/>
                <w:b/>
                <w:noProof/>
                <w:kern w:val="28"/>
              </w:rPr>
            </w:pPr>
            <w:r w:rsidRPr="000B6820">
              <w:t>-</w:t>
            </w:r>
          </w:p>
        </w:tc>
      </w:tr>
      <w:tr w:rsidR="00874637" w:rsidRPr="000B6820" w14:paraId="3378CFD3" w14:textId="77777777" w:rsidTr="004B2F11">
        <w:trPr>
          <w:trHeight w:val="213"/>
        </w:trPr>
        <w:tc>
          <w:tcPr>
            <w:tcW w:w="1277" w:type="dxa"/>
            <w:vMerge/>
          </w:tcPr>
          <w:p w14:paraId="477AC4B1" w14:textId="77777777" w:rsidR="00874637" w:rsidRPr="000B6820" w:rsidRDefault="00874637" w:rsidP="004B2F11">
            <w:pPr>
              <w:pStyle w:val="TableEntry"/>
            </w:pPr>
          </w:p>
        </w:tc>
        <w:tc>
          <w:tcPr>
            <w:tcW w:w="1399" w:type="dxa"/>
            <w:vMerge/>
          </w:tcPr>
          <w:p w14:paraId="4BD89BEF" w14:textId="77777777" w:rsidR="00874637" w:rsidRPr="000B6820" w:rsidRDefault="00874637" w:rsidP="004B2F11">
            <w:pPr>
              <w:pStyle w:val="TableEntry"/>
            </w:pPr>
          </w:p>
        </w:tc>
        <w:tc>
          <w:tcPr>
            <w:tcW w:w="1620" w:type="dxa"/>
            <w:vMerge/>
          </w:tcPr>
          <w:p w14:paraId="4FE2ED4D" w14:textId="77777777" w:rsidR="00874637" w:rsidRPr="000B6820" w:rsidRDefault="00874637" w:rsidP="004B2F11">
            <w:pPr>
              <w:pStyle w:val="TableEntry"/>
            </w:pPr>
          </w:p>
        </w:tc>
        <w:tc>
          <w:tcPr>
            <w:tcW w:w="1890" w:type="dxa"/>
          </w:tcPr>
          <w:p w14:paraId="4FB675C5" w14:textId="3E3631EE" w:rsidR="00874637" w:rsidRPr="000B6820" w:rsidRDefault="00874637" w:rsidP="004B2F11">
            <w:pPr>
              <w:pStyle w:val="TableEntry"/>
              <w:rPr>
                <w:rFonts w:ascii="Arial" w:hAnsi="Arial"/>
                <w:b/>
                <w:noProof/>
                <w:kern w:val="28"/>
              </w:rPr>
            </w:pPr>
            <w:r w:rsidRPr="000B6820">
              <w:t>HT Request</w:t>
            </w:r>
          </w:p>
        </w:tc>
        <w:tc>
          <w:tcPr>
            <w:tcW w:w="1170" w:type="dxa"/>
          </w:tcPr>
          <w:p w14:paraId="25D0D565" w14:textId="1AB8F540" w:rsidR="00874637" w:rsidRPr="000B6820" w:rsidRDefault="00874637" w:rsidP="004B2F11">
            <w:pPr>
              <w:pStyle w:val="TableEntry"/>
              <w:rPr>
                <w:rFonts w:ascii="Arial" w:hAnsi="Arial"/>
                <w:b/>
                <w:noProof/>
                <w:kern w:val="28"/>
              </w:rPr>
            </w:pPr>
            <w:r w:rsidRPr="000B6820">
              <w:t>R</w:t>
            </w:r>
          </w:p>
        </w:tc>
        <w:tc>
          <w:tcPr>
            <w:tcW w:w="1260" w:type="dxa"/>
            <w:vMerge/>
          </w:tcPr>
          <w:p w14:paraId="57973A76" w14:textId="77777777" w:rsidR="00874637" w:rsidRPr="000B6820" w:rsidRDefault="00874637" w:rsidP="004B2F11">
            <w:pPr>
              <w:pStyle w:val="TableEntry"/>
            </w:pPr>
          </w:p>
        </w:tc>
        <w:tc>
          <w:tcPr>
            <w:tcW w:w="1080" w:type="dxa"/>
            <w:vMerge/>
          </w:tcPr>
          <w:p w14:paraId="5FAAB89A" w14:textId="77777777" w:rsidR="00874637" w:rsidRPr="000B6820" w:rsidRDefault="00874637" w:rsidP="004B2F11">
            <w:pPr>
              <w:pStyle w:val="TableEntry"/>
            </w:pPr>
          </w:p>
        </w:tc>
      </w:tr>
      <w:tr w:rsidR="00676854" w:rsidRPr="000B6820" w14:paraId="29C5417B" w14:textId="77777777" w:rsidTr="004B2F11">
        <w:tc>
          <w:tcPr>
            <w:tcW w:w="1277" w:type="dxa"/>
            <w:vMerge/>
          </w:tcPr>
          <w:p w14:paraId="6B27EDCE" w14:textId="77777777" w:rsidR="00676854" w:rsidRPr="000B6820" w:rsidRDefault="00676854" w:rsidP="004B2F11">
            <w:pPr>
              <w:pStyle w:val="TableEntry"/>
            </w:pPr>
          </w:p>
        </w:tc>
        <w:tc>
          <w:tcPr>
            <w:tcW w:w="1399" w:type="dxa"/>
            <w:vMerge/>
          </w:tcPr>
          <w:p w14:paraId="75DAF1AB" w14:textId="77777777" w:rsidR="00676854" w:rsidRPr="000B6820" w:rsidRDefault="00676854" w:rsidP="004B2F11">
            <w:pPr>
              <w:pStyle w:val="TableEntry"/>
            </w:pPr>
          </w:p>
        </w:tc>
        <w:tc>
          <w:tcPr>
            <w:tcW w:w="1620" w:type="dxa"/>
          </w:tcPr>
          <w:p w14:paraId="6B761472" w14:textId="77777777" w:rsidR="00676854" w:rsidRPr="000B6820" w:rsidRDefault="00676854" w:rsidP="004B2F11">
            <w:pPr>
              <w:pStyle w:val="TableEntry"/>
              <w:rPr>
                <w:rFonts w:ascii="Arial" w:hAnsi="Arial"/>
                <w:b/>
                <w:noProof/>
                <w:kern w:val="28"/>
              </w:rPr>
            </w:pPr>
            <w:r w:rsidRPr="000B6820">
              <w:t>IN_PROGRESS</w:t>
            </w:r>
          </w:p>
        </w:tc>
        <w:tc>
          <w:tcPr>
            <w:tcW w:w="1890" w:type="dxa"/>
          </w:tcPr>
          <w:p w14:paraId="2BFB45D6" w14:textId="4061A97D" w:rsidR="00676854" w:rsidRPr="000B6820" w:rsidRDefault="005F47BD" w:rsidP="004B2F11">
            <w:pPr>
              <w:pStyle w:val="TableEntry"/>
              <w:rPr>
                <w:rFonts w:ascii="Arial" w:hAnsi="Arial"/>
                <w:b/>
                <w:noProof/>
                <w:kern w:val="28"/>
              </w:rPr>
            </w:pPr>
            <w:r w:rsidRPr="000B6820">
              <w:t>N/A</w:t>
            </w:r>
          </w:p>
        </w:tc>
        <w:tc>
          <w:tcPr>
            <w:tcW w:w="1170" w:type="dxa"/>
          </w:tcPr>
          <w:p w14:paraId="61B2F649" w14:textId="7DAFF081" w:rsidR="00676854" w:rsidRPr="000B6820" w:rsidRDefault="005F47BD" w:rsidP="004B2F11">
            <w:pPr>
              <w:pStyle w:val="TableEntry"/>
              <w:rPr>
                <w:rFonts w:ascii="Arial" w:hAnsi="Arial"/>
                <w:b/>
                <w:noProof/>
                <w:kern w:val="28"/>
              </w:rPr>
            </w:pPr>
            <w:r w:rsidRPr="000B6820">
              <w:t>-</w:t>
            </w:r>
          </w:p>
        </w:tc>
        <w:tc>
          <w:tcPr>
            <w:tcW w:w="1260" w:type="dxa"/>
          </w:tcPr>
          <w:p w14:paraId="299F3CAA" w14:textId="5DFFEC7B" w:rsidR="00676854" w:rsidRPr="000B6820" w:rsidRDefault="006C4991" w:rsidP="004B2F11">
            <w:pPr>
              <w:pStyle w:val="TableEntry"/>
              <w:rPr>
                <w:rFonts w:ascii="Arial" w:hAnsi="Arial"/>
                <w:b/>
                <w:noProof/>
                <w:kern w:val="28"/>
              </w:rPr>
            </w:pPr>
            <w:r w:rsidRPr="000B6820">
              <w:t>N/A</w:t>
            </w:r>
          </w:p>
        </w:tc>
        <w:tc>
          <w:tcPr>
            <w:tcW w:w="1080" w:type="dxa"/>
          </w:tcPr>
          <w:p w14:paraId="5CE7200C" w14:textId="3E2002A7" w:rsidR="00676854" w:rsidRPr="000B6820" w:rsidRDefault="006C4991" w:rsidP="004B2F11">
            <w:pPr>
              <w:pStyle w:val="TableEntry"/>
              <w:rPr>
                <w:rFonts w:ascii="Arial" w:hAnsi="Arial"/>
                <w:b/>
                <w:noProof/>
                <w:kern w:val="28"/>
              </w:rPr>
            </w:pPr>
            <w:r w:rsidRPr="000B6820">
              <w:t>-</w:t>
            </w:r>
          </w:p>
        </w:tc>
      </w:tr>
      <w:tr w:rsidR="00676854" w:rsidRPr="000B6820" w14:paraId="30B9937C" w14:textId="77777777" w:rsidTr="004B2F11">
        <w:trPr>
          <w:trHeight w:val="447"/>
        </w:trPr>
        <w:tc>
          <w:tcPr>
            <w:tcW w:w="1277" w:type="dxa"/>
            <w:vMerge/>
          </w:tcPr>
          <w:p w14:paraId="0F6DCC5A" w14:textId="77777777" w:rsidR="00676854" w:rsidRPr="000B6820" w:rsidRDefault="00676854" w:rsidP="004B2F11">
            <w:pPr>
              <w:pStyle w:val="TableEntry"/>
            </w:pPr>
          </w:p>
        </w:tc>
        <w:tc>
          <w:tcPr>
            <w:tcW w:w="1399" w:type="dxa"/>
            <w:vMerge/>
          </w:tcPr>
          <w:p w14:paraId="024542CF" w14:textId="77777777" w:rsidR="00676854" w:rsidRPr="000B6820" w:rsidRDefault="00676854" w:rsidP="004B2F11">
            <w:pPr>
              <w:pStyle w:val="TableEntry"/>
            </w:pPr>
          </w:p>
        </w:tc>
        <w:tc>
          <w:tcPr>
            <w:tcW w:w="1620" w:type="dxa"/>
          </w:tcPr>
          <w:p w14:paraId="3620B5D3" w14:textId="77777777" w:rsidR="00676854" w:rsidRPr="000B6820" w:rsidRDefault="00676854" w:rsidP="004B2F11">
            <w:pPr>
              <w:pStyle w:val="TableEntry"/>
              <w:rPr>
                <w:rFonts w:ascii="Arial" w:hAnsi="Arial"/>
                <w:b/>
                <w:noProof/>
                <w:kern w:val="28"/>
              </w:rPr>
            </w:pPr>
            <w:r w:rsidRPr="000B6820">
              <w:t>COMPLETED</w:t>
            </w:r>
          </w:p>
        </w:tc>
        <w:tc>
          <w:tcPr>
            <w:tcW w:w="1890" w:type="dxa"/>
          </w:tcPr>
          <w:p w14:paraId="1FEC2318" w14:textId="0D7EE30B" w:rsidR="00676854" w:rsidRPr="000B6820" w:rsidRDefault="00676854" w:rsidP="004B2F11">
            <w:pPr>
              <w:pStyle w:val="TableEntry"/>
              <w:rPr>
                <w:rFonts w:ascii="Arial" w:hAnsi="Arial"/>
                <w:b/>
                <w:noProof/>
                <w:kern w:val="28"/>
              </w:rPr>
            </w:pPr>
            <w:proofErr w:type="spellStart"/>
            <w:proofErr w:type="gramStart"/>
            <w:r w:rsidRPr="000B6820">
              <w:t>eReferral</w:t>
            </w:r>
            <w:proofErr w:type="spellEnd"/>
            <w:proofErr w:type="gramEnd"/>
            <w:r w:rsidRPr="000B6820">
              <w:t xml:space="preserve"> Workflow Document</w:t>
            </w:r>
          </w:p>
        </w:tc>
        <w:tc>
          <w:tcPr>
            <w:tcW w:w="1170" w:type="dxa"/>
          </w:tcPr>
          <w:p w14:paraId="410B061E" w14:textId="003E8829" w:rsidR="00676854" w:rsidRPr="000B6820" w:rsidRDefault="0061100E" w:rsidP="004B2F11">
            <w:pPr>
              <w:pStyle w:val="TableEntry"/>
              <w:rPr>
                <w:rFonts w:ascii="Arial" w:hAnsi="Arial"/>
                <w:b/>
                <w:noProof/>
                <w:kern w:val="28"/>
              </w:rPr>
            </w:pPr>
            <w:r w:rsidRPr="000B6820">
              <w:t xml:space="preserve">C if there is </w:t>
            </w:r>
            <w:proofErr w:type="spellStart"/>
            <w:r w:rsidRPr="000B6820">
              <w:t>HT_preparation</w:t>
            </w:r>
            <w:proofErr w:type="spellEnd"/>
            <w:r w:rsidRPr="000B6820">
              <w:t>=COMPLETED</w:t>
            </w:r>
          </w:p>
        </w:tc>
        <w:tc>
          <w:tcPr>
            <w:tcW w:w="1260" w:type="dxa"/>
          </w:tcPr>
          <w:p w14:paraId="5EF681CA" w14:textId="3FFA5293" w:rsidR="00676854" w:rsidRPr="000B6820" w:rsidRDefault="00A744B2" w:rsidP="004B2F11">
            <w:pPr>
              <w:pStyle w:val="TableEntry"/>
              <w:rPr>
                <w:rFonts w:ascii="Arial" w:hAnsi="Arial"/>
                <w:b/>
                <w:noProof/>
                <w:kern w:val="28"/>
              </w:rPr>
            </w:pPr>
            <w:r w:rsidRPr="000B6820">
              <w:t>Individual evaluation</w:t>
            </w:r>
            <w:r w:rsidR="00676854" w:rsidRPr="000B6820">
              <w:t xml:space="preserve"> report</w:t>
            </w:r>
          </w:p>
        </w:tc>
        <w:tc>
          <w:tcPr>
            <w:tcW w:w="1080" w:type="dxa"/>
          </w:tcPr>
          <w:p w14:paraId="31DE1ADE" w14:textId="013EAACC" w:rsidR="00676854" w:rsidRPr="000B6820" w:rsidRDefault="00AE045A" w:rsidP="004B2F11">
            <w:pPr>
              <w:pStyle w:val="TableEntry"/>
              <w:rPr>
                <w:rFonts w:ascii="Arial" w:hAnsi="Arial"/>
                <w:b/>
                <w:noProof/>
                <w:kern w:val="28"/>
              </w:rPr>
            </w:pPr>
            <w:r w:rsidRPr="000B6820">
              <w:t>O</w:t>
            </w:r>
          </w:p>
        </w:tc>
      </w:tr>
      <w:tr w:rsidR="001F2156" w:rsidRPr="000B6820" w14:paraId="51A10E74" w14:textId="77777777" w:rsidTr="004B2F11">
        <w:trPr>
          <w:trHeight w:val="246"/>
        </w:trPr>
        <w:tc>
          <w:tcPr>
            <w:tcW w:w="1277" w:type="dxa"/>
            <w:vMerge/>
          </w:tcPr>
          <w:p w14:paraId="5A5BD7E8" w14:textId="77777777" w:rsidR="001F2156" w:rsidRPr="000B6820" w:rsidRDefault="001F2156" w:rsidP="004B2F11">
            <w:pPr>
              <w:pStyle w:val="TableEntry"/>
            </w:pPr>
          </w:p>
        </w:tc>
        <w:tc>
          <w:tcPr>
            <w:tcW w:w="1399" w:type="dxa"/>
            <w:vMerge/>
          </w:tcPr>
          <w:p w14:paraId="1076D3A6" w14:textId="77777777" w:rsidR="001F2156" w:rsidRPr="000B6820" w:rsidRDefault="001F2156" w:rsidP="004B2F11">
            <w:pPr>
              <w:pStyle w:val="TableEntry"/>
            </w:pPr>
          </w:p>
        </w:tc>
        <w:tc>
          <w:tcPr>
            <w:tcW w:w="1620" w:type="dxa"/>
          </w:tcPr>
          <w:p w14:paraId="39A23E27" w14:textId="22B374D1" w:rsidR="001F2156" w:rsidRPr="000B6820" w:rsidRDefault="001F2156" w:rsidP="004B2F11">
            <w:pPr>
              <w:pStyle w:val="TableEntry"/>
              <w:rPr>
                <w:rFonts w:ascii="Arial" w:hAnsi="Arial"/>
                <w:b/>
                <w:noProof/>
                <w:kern w:val="28"/>
              </w:rPr>
            </w:pPr>
            <w:r w:rsidRPr="000B6820">
              <w:t>EXITED</w:t>
            </w:r>
          </w:p>
        </w:tc>
        <w:tc>
          <w:tcPr>
            <w:tcW w:w="1890" w:type="dxa"/>
          </w:tcPr>
          <w:p w14:paraId="20373683" w14:textId="2905BEBB" w:rsidR="001F2156" w:rsidRPr="000B6820" w:rsidRDefault="001F2156" w:rsidP="004B2F11">
            <w:pPr>
              <w:pStyle w:val="TableEntry"/>
              <w:rPr>
                <w:rFonts w:ascii="Arial" w:hAnsi="Arial"/>
                <w:b/>
                <w:noProof/>
                <w:kern w:val="28"/>
              </w:rPr>
            </w:pPr>
            <w:r w:rsidRPr="000B6820">
              <w:t>N/A</w:t>
            </w:r>
          </w:p>
        </w:tc>
        <w:tc>
          <w:tcPr>
            <w:tcW w:w="1170" w:type="dxa"/>
          </w:tcPr>
          <w:p w14:paraId="0132F8FD" w14:textId="242C74B5" w:rsidR="001F2156" w:rsidRPr="000B6820" w:rsidRDefault="001F2156" w:rsidP="004B2F11">
            <w:pPr>
              <w:pStyle w:val="TableEntry"/>
              <w:rPr>
                <w:rFonts w:ascii="Arial" w:hAnsi="Arial"/>
                <w:b/>
                <w:noProof/>
                <w:kern w:val="28"/>
              </w:rPr>
            </w:pPr>
            <w:r w:rsidRPr="000B6820">
              <w:t>-</w:t>
            </w:r>
          </w:p>
        </w:tc>
        <w:tc>
          <w:tcPr>
            <w:tcW w:w="1260" w:type="dxa"/>
          </w:tcPr>
          <w:p w14:paraId="1B86BAA2" w14:textId="1FD0B931" w:rsidR="001F2156" w:rsidRPr="000B6820" w:rsidRDefault="001F2156" w:rsidP="004B2F11">
            <w:pPr>
              <w:pStyle w:val="TableEntry"/>
              <w:rPr>
                <w:rFonts w:ascii="Arial" w:hAnsi="Arial"/>
                <w:b/>
                <w:noProof/>
                <w:kern w:val="28"/>
              </w:rPr>
            </w:pPr>
            <w:r w:rsidRPr="000B6820">
              <w:t>N/A</w:t>
            </w:r>
          </w:p>
        </w:tc>
        <w:tc>
          <w:tcPr>
            <w:tcW w:w="1080" w:type="dxa"/>
          </w:tcPr>
          <w:p w14:paraId="1AB29F96" w14:textId="06FBC402" w:rsidR="001F2156" w:rsidRPr="000B6820" w:rsidRDefault="001F2156" w:rsidP="004B2F11">
            <w:pPr>
              <w:pStyle w:val="TableEntry"/>
              <w:rPr>
                <w:rFonts w:ascii="Arial" w:hAnsi="Arial"/>
                <w:b/>
                <w:noProof/>
                <w:kern w:val="28"/>
              </w:rPr>
            </w:pPr>
            <w:r w:rsidRPr="000B6820">
              <w:t>-</w:t>
            </w:r>
          </w:p>
        </w:tc>
      </w:tr>
      <w:tr w:rsidR="00353602" w:rsidRPr="000B6820" w14:paraId="52DBB810" w14:textId="77777777" w:rsidTr="004B2F11">
        <w:trPr>
          <w:trHeight w:val="246"/>
        </w:trPr>
        <w:tc>
          <w:tcPr>
            <w:tcW w:w="1277" w:type="dxa"/>
            <w:vMerge w:val="restart"/>
          </w:tcPr>
          <w:p w14:paraId="00B8B247" w14:textId="4A7F2E0F" w:rsidR="00353602" w:rsidRPr="000B6820" w:rsidRDefault="00353602" w:rsidP="004B2F11">
            <w:pPr>
              <w:pStyle w:val="TableEntry"/>
              <w:rPr>
                <w:rFonts w:ascii="Arial" w:hAnsi="Arial"/>
                <w:b/>
                <w:noProof/>
                <w:kern w:val="28"/>
              </w:rPr>
            </w:pPr>
            <w:proofErr w:type="spellStart"/>
            <w:r w:rsidRPr="000B6820">
              <w:t>HT_Preparation</w:t>
            </w:r>
            <w:proofErr w:type="spellEnd"/>
            <w:r w:rsidRPr="000B6820">
              <w:t xml:space="preserve"> </w:t>
            </w:r>
            <w:r w:rsidR="0077284E" w:rsidRPr="000B6820">
              <w:t>[0…*]</w:t>
            </w:r>
          </w:p>
          <w:p w14:paraId="5E423461" w14:textId="6D12890C" w:rsidR="00E44195" w:rsidRPr="000B6820" w:rsidRDefault="00E44195" w:rsidP="004B2F11">
            <w:pPr>
              <w:pStyle w:val="TableEntry"/>
            </w:pPr>
          </w:p>
        </w:tc>
        <w:tc>
          <w:tcPr>
            <w:tcW w:w="1399" w:type="dxa"/>
            <w:vMerge w:val="restart"/>
          </w:tcPr>
          <w:p w14:paraId="2CE06593" w14:textId="3E2E09EB" w:rsidR="00353602" w:rsidRPr="000B6820" w:rsidRDefault="00353602" w:rsidP="004B2F11">
            <w:pPr>
              <w:pStyle w:val="TableEntry"/>
              <w:rPr>
                <w:rFonts w:ascii="Arial" w:hAnsi="Arial"/>
                <w:b/>
                <w:noProof/>
                <w:kern w:val="28"/>
              </w:rPr>
            </w:pPr>
            <w:r w:rsidRPr="000B6820">
              <w:t>HT Requester</w:t>
            </w:r>
          </w:p>
        </w:tc>
        <w:tc>
          <w:tcPr>
            <w:tcW w:w="1620" w:type="dxa"/>
          </w:tcPr>
          <w:p w14:paraId="37A5874D" w14:textId="733C2D0A" w:rsidR="00353602" w:rsidRPr="000B6820" w:rsidRDefault="00353602" w:rsidP="004B2F11">
            <w:pPr>
              <w:pStyle w:val="TableEntry"/>
              <w:rPr>
                <w:rFonts w:ascii="Arial" w:hAnsi="Arial"/>
                <w:b/>
                <w:noProof/>
                <w:kern w:val="28"/>
              </w:rPr>
            </w:pPr>
            <w:r w:rsidRPr="000B6820">
              <w:t>READY</w:t>
            </w:r>
          </w:p>
        </w:tc>
        <w:tc>
          <w:tcPr>
            <w:tcW w:w="1890" w:type="dxa"/>
          </w:tcPr>
          <w:p w14:paraId="64447913" w14:textId="1E8B690B" w:rsidR="00353602" w:rsidRPr="000B6820" w:rsidRDefault="005C341A" w:rsidP="004B2F11">
            <w:pPr>
              <w:pStyle w:val="TableEntry"/>
              <w:rPr>
                <w:rFonts w:ascii="Arial" w:hAnsi="Arial"/>
                <w:b/>
                <w:noProof/>
                <w:kern w:val="28"/>
              </w:rPr>
            </w:pPr>
            <w:r w:rsidRPr="000B6820">
              <w:t xml:space="preserve">Request of more </w:t>
            </w:r>
            <w:r w:rsidR="00F12989" w:rsidRPr="000B6820">
              <w:t>information</w:t>
            </w:r>
          </w:p>
        </w:tc>
        <w:tc>
          <w:tcPr>
            <w:tcW w:w="1170" w:type="dxa"/>
          </w:tcPr>
          <w:p w14:paraId="31E5C185" w14:textId="0C9FD1AE" w:rsidR="00353602" w:rsidRPr="000B6820" w:rsidRDefault="00353602" w:rsidP="004B2F11">
            <w:pPr>
              <w:pStyle w:val="TableEntry"/>
              <w:rPr>
                <w:rFonts w:ascii="Arial" w:hAnsi="Arial"/>
                <w:b/>
                <w:noProof/>
                <w:kern w:val="28"/>
              </w:rPr>
            </w:pPr>
            <w:r w:rsidRPr="000B6820">
              <w:t>R</w:t>
            </w:r>
          </w:p>
        </w:tc>
        <w:tc>
          <w:tcPr>
            <w:tcW w:w="1260" w:type="dxa"/>
          </w:tcPr>
          <w:p w14:paraId="563DC935" w14:textId="10D36851" w:rsidR="00353602" w:rsidRPr="000B6820" w:rsidRDefault="00353602" w:rsidP="004B2F11">
            <w:pPr>
              <w:pStyle w:val="TableEntry"/>
              <w:rPr>
                <w:rFonts w:ascii="Arial" w:hAnsi="Arial"/>
                <w:b/>
                <w:noProof/>
                <w:kern w:val="28"/>
              </w:rPr>
            </w:pPr>
            <w:r w:rsidRPr="000B6820">
              <w:t>N/A</w:t>
            </w:r>
          </w:p>
        </w:tc>
        <w:tc>
          <w:tcPr>
            <w:tcW w:w="1080" w:type="dxa"/>
          </w:tcPr>
          <w:p w14:paraId="1B5CD172" w14:textId="0758B797" w:rsidR="00353602" w:rsidRPr="000B6820" w:rsidRDefault="00353602" w:rsidP="004B2F11">
            <w:pPr>
              <w:pStyle w:val="TableEntry"/>
              <w:rPr>
                <w:rFonts w:ascii="Arial" w:hAnsi="Arial"/>
                <w:b/>
                <w:noProof/>
                <w:kern w:val="28"/>
              </w:rPr>
            </w:pPr>
            <w:r w:rsidRPr="000B6820">
              <w:t>-</w:t>
            </w:r>
          </w:p>
        </w:tc>
      </w:tr>
      <w:tr w:rsidR="00C704D5" w:rsidRPr="000B6820" w14:paraId="55A8638E" w14:textId="77777777" w:rsidTr="004B2F11">
        <w:trPr>
          <w:trHeight w:val="1154"/>
        </w:trPr>
        <w:tc>
          <w:tcPr>
            <w:tcW w:w="1277" w:type="dxa"/>
            <w:vMerge/>
          </w:tcPr>
          <w:p w14:paraId="2A63FEFF" w14:textId="77777777" w:rsidR="00C704D5" w:rsidRPr="000B6820" w:rsidRDefault="00C704D5" w:rsidP="004B2F11">
            <w:pPr>
              <w:pStyle w:val="TableEntry"/>
            </w:pPr>
          </w:p>
        </w:tc>
        <w:tc>
          <w:tcPr>
            <w:tcW w:w="1399" w:type="dxa"/>
            <w:vMerge/>
          </w:tcPr>
          <w:p w14:paraId="593A3DE6" w14:textId="77777777" w:rsidR="00C704D5" w:rsidRPr="000B6820" w:rsidRDefault="00C704D5" w:rsidP="004B2F11">
            <w:pPr>
              <w:pStyle w:val="TableEntry"/>
            </w:pPr>
          </w:p>
        </w:tc>
        <w:tc>
          <w:tcPr>
            <w:tcW w:w="1620" w:type="dxa"/>
          </w:tcPr>
          <w:p w14:paraId="2A65826A" w14:textId="77777777" w:rsidR="00C704D5" w:rsidRPr="000B6820" w:rsidRDefault="00C704D5" w:rsidP="004B2F11">
            <w:pPr>
              <w:pStyle w:val="TableEntry"/>
              <w:rPr>
                <w:rFonts w:ascii="Arial" w:hAnsi="Arial"/>
                <w:b/>
                <w:noProof/>
                <w:kern w:val="28"/>
              </w:rPr>
            </w:pPr>
            <w:r w:rsidRPr="000B6820">
              <w:t>COMPLETED</w:t>
            </w:r>
          </w:p>
        </w:tc>
        <w:tc>
          <w:tcPr>
            <w:tcW w:w="1890" w:type="dxa"/>
          </w:tcPr>
          <w:p w14:paraId="1348D887" w14:textId="5C72D25D" w:rsidR="00C704D5" w:rsidRPr="000B6820" w:rsidRDefault="00C704D5" w:rsidP="004B2F11">
            <w:pPr>
              <w:pStyle w:val="TableEntry"/>
              <w:rPr>
                <w:rFonts w:ascii="Arial" w:hAnsi="Arial"/>
                <w:b/>
                <w:noProof/>
                <w:kern w:val="28"/>
              </w:rPr>
            </w:pPr>
            <w:r w:rsidRPr="000B6820">
              <w:t>N/A</w:t>
            </w:r>
          </w:p>
        </w:tc>
        <w:tc>
          <w:tcPr>
            <w:tcW w:w="1170" w:type="dxa"/>
          </w:tcPr>
          <w:p w14:paraId="6CA77979" w14:textId="74840BFA" w:rsidR="00C704D5" w:rsidRPr="000B6820" w:rsidRDefault="00C704D5" w:rsidP="004B2F11">
            <w:pPr>
              <w:pStyle w:val="TableEntry"/>
              <w:rPr>
                <w:rFonts w:ascii="Arial" w:hAnsi="Arial"/>
                <w:b/>
                <w:noProof/>
                <w:kern w:val="28"/>
              </w:rPr>
            </w:pPr>
            <w:r w:rsidRPr="000B6820">
              <w:t>-</w:t>
            </w:r>
          </w:p>
        </w:tc>
        <w:tc>
          <w:tcPr>
            <w:tcW w:w="1260" w:type="dxa"/>
          </w:tcPr>
          <w:p w14:paraId="6FEC0D44" w14:textId="543E6E4A" w:rsidR="00C704D5" w:rsidRPr="000B6820" w:rsidRDefault="00C704D5" w:rsidP="004B2F11">
            <w:pPr>
              <w:pStyle w:val="TableEntry"/>
              <w:rPr>
                <w:rFonts w:ascii="Arial" w:hAnsi="Arial"/>
                <w:b/>
                <w:noProof/>
                <w:kern w:val="28"/>
              </w:rPr>
            </w:pPr>
            <w:proofErr w:type="spellStart"/>
            <w:proofErr w:type="gramStart"/>
            <w:r w:rsidRPr="000B6820">
              <w:t>eReferral</w:t>
            </w:r>
            <w:proofErr w:type="spellEnd"/>
            <w:proofErr w:type="gramEnd"/>
            <w:r w:rsidRPr="000B6820">
              <w:t xml:space="preserve"> Workflow Document or Clinical documents/ Images</w:t>
            </w:r>
          </w:p>
        </w:tc>
        <w:tc>
          <w:tcPr>
            <w:tcW w:w="1080" w:type="dxa"/>
          </w:tcPr>
          <w:p w14:paraId="359CA666" w14:textId="2EC73FF9" w:rsidR="00C704D5" w:rsidRPr="000B6820" w:rsidRDefault="00C704D5" w:rsidP="004B2F11">
            <w:pPr>
              <w:pStyle w:val="TableEntry"/>
              <w:rPr>
                <w:rFonts w:ascii="Arial" w:hAnsi="Arial"/>
                <w:b/>
                <w:noProof/>
                <w:kern w:val="28"/>
              </w:rPr>
            </w:pPr>
            <w:r w:rsidRPr="000B6820">
              <w:t>R</w:t>
            </w:r>
          </w:p>
        </w:tc>
      </w:tr>
      <w:tr w:rsidR="001F2156" w:rsidRPr="000B6820" w14:paraId="0381E32C" w14:textId="77777777" w:rsidTr="004B2F11">
        <w:trPr>
          <w:trHeight w:val="104"/>
        </w:trPr>
        <w:tc>
          <w:tcPr>
            <w:tcW w:w="1277" w:type="dxa"/>
            <w:vMerge/>
          </w:tcPr>
          <w:p w14:paraId="380029E2" w14:textId="1095686E" w:rsidR="001F2156" w:rsidRPr="000B6820" w:rsidRDefault="001F2156" w:rsidP="004B2F11">
            <w:pPr>
              <w:pStyle w:val="TableEntry"/>
            </w:pPr>
          </w:p>
        </w:tc>
        <w:tc>
          <w:tcPr>
            <w:tcW w:w="1399" w:type="dxa"/>
            <w:vMerge/>
          </w:tcPr>
          <w:p w14:paraId="7953A122" w14:textId="77777777" w:rsidR="001F2156" w:rsidRPr="000B6820" w:rsidRDefault="001F2156" w:rsidP="004B2F11">
            <w:pPr>
              <w:pStyle w:val="TableEntry"/>
            </w:pPr>
          </w:p>
        </w:tc>
        <w:tc>
          <w:tcPr>
            <w:tcW w:w="1620" w:type="dxa"/>
          </w:tcPr>
          <w:p w14:paraId="185993FC" w14:textId="77777777" w:rsidR="001F2156" w:rsidRPr="000B6820" w:rsidRDefault="001F2156" w:rsidP="004B2F11">
            <w:pPr>
              <w:pStyle w:val="TableEntry"/>
              <w:rPr>
                <w:rFonts w:ascii="Arial" w:hAnsi="Arial"/>
                <w:b/>
                <w:noProof/>
                <w:kern w:val="28"/>
              </w:rPr>
            </w:pPr>
            <w:r w:rsidRPr="000B6820">
              <w:t>EXITED</w:t>
            </w:r>
          </w:p>
        </w:tc>
        <w:tc>
          <w:tcPr>
            <w:tcW w:w="1890" w:type="dxa"/>
          </w:tcPr>
          <w:p w14:paraId="3F8EDD20" w14:textId="3BFD3019" w:rsidR="001F2156" w:rsidRPr="000B6820" w:rsidRDefault="001F2156" w:rsidP="004B2F11">
            <w:pPr>
              <w:pStyle w:val="TableEntry"/>
              <w:rPr>
                <w:rFonts w:ascii="Arial" w:hAnsi="Arial"/>
                <w:b/>
                <w:noProof/>
                <w:kern w:val="28"/>
              </w:rPr>
            </w:pPr>
            <w:r w:rsidRPr="000B6820">
              <w:t>N/A</w:t>
            </w:r>
          </w:p>
        </w:tc>
        <w:tc>
          <w:tcPr>
            <w:tcW w:w="1170" w:type="dxa"/>
          </w:tcPr>
          <w:p w14:paraId="66C5DF67" w14:textId="08CC6432" w:rsidR="001F2156" w:rsidRPr="000B6820" w:rsidRDefault="001F2156" w:rsidP="004B2F11">
            <w:pPr>
              <w:pStyle w:val="TableEntry"/>
              <w:rPr>
                <w:rFonts w:ascii="Arial" w:hAnsi="Arial"/>
                <w:b/>
                <w:noProof/>
                <w:kern w:val="28"/>
              </w:rPr>
            </w:pPr>
            <w:r w:rsidRPr="000B6820">
              <w:t>-</w:t>
            </w:r>
          </w:p>
        </w:tc>
        <w:tc>
          <w:tcPr>
            <w:tcW w:w="1260" w:type="dxa"/>
            <w:tcBorders>
              <w:right w:val="single" w:sz="4" w:space="0" w:color="auto"/>
            </w:tcBorders>
          </w:tcPr>
          <w:p w14:paraId="501856E5" w14:textId="62BFEE78" w:rsidR="001F2156" w:rsidRPr="000B6820" w:rsidRDefault="001F2156" w:rsidP="004B2F11">
            <w:pPr>
              <w:pStyle w:val="TableEntry"/>
              <w:rPr>
                <w:rFonts w:ascii="Arial" w:hAnsi="Arial"/>
                <w:b/>
                <w:noProof/>
                <w:kern w:val="28"/>
              </w:rPr>
            </w:pPr>
            <w:r w:rsidRPr="000B6820">
              <w:t>N/A</w:t>
            </w:r>
          </w:p>
        </w:tc>
        <w:tc>
          <w:tcPr>
            <w:tcW w:w="1080" w:type="dxa"/>
            <w:tcBorders>
              <w:left w:val="single" w:sz="4" w:space="0" w:color="auto"/>
            </w:tcBorders>
          </w:tcPr>
          <w:p w14:paraId="50CA7F49" w14:textId="572E494C" w:rsidR="001F2156" w:rsidRPr="000B6820" w:rsidRDefault="001F2156" w:rsidP="004B2F11">
            <w:pPr>
              <w:pStyle w:val="TableEntry"/>
              <w:rPr>
                <w:rFonts w:ascii="Arial" w:hAnsi="Arial"/>
                <w:b/>
                <w:noProof/>
                <w:kern w:val="28"/>
              </w:rPr>
            </w:pPr>
            <w:r w:rsidRPr="000B6820">
              <w:t>-</w:t>
            </w:r>
          </w:p>
        </w:tc>
      </w:tr>
      <w:tr w:rsidR="00E328DB" w:rsidRPr="000B6820" w14:paraId="7AA896C7" w14:textId="77777777" w:rsidTr="004B2F11">
        <w:trPr>
          <w:trHeight w:val="609"/>
        </w:trPr>
        <w:tc>
          <w:tcPr>
            <w:tcW w:w="1277" w:type="dxa"/>
            <w:vMerge w:val="restart"/>
          </w:tcPr>
          <w:p w14:paraId="28F4C5AF" w14:textId="19AFF94A" w:rsidR="00E328DB" w:rsidRPr="000B6820" w:rsidRDefault="00E328DB" w:rsidP="004B2F11">
            <w:pPr>
              <w:pStyle w:val="TableEntry"/>
              <w:rPr>
                <w:rFonts w:ascii="Arial" w:hAnsi="Arial"/>
                <w:b/>
                <w:noProof/>
                <w:kern w:val="28"/>
              </w:rPr>
            </w:pPr>
            <w:proofErr w:type="spellStart"/>
            <w:r w:rsidRPr="000B6820">
              <w:t>HT_Perform</w:t>
            </w:r>
            <w:proofErr w:type="spellEnd"/>
            <w:r w:rsidRPr="000B6820">
              <w:t xml:space="preserve"> </w:t>
            </w:r>
            <w:r w:rsidR="0077284E" w:rsidRPr="000B6820">
              <w:t>[</w:t>
            </w:r>
            <w:r w:rsidRPr="000B6820">
              <w:t>1</w:t>
            </w:r>
            <w:proofErr w:type="gramStart"/>
            <w:r w:rsidR="0077284E" w:rsidRPr="000B6820">
              <w:t>..</w:t>
            </w:r>
            <w:proofErr w:type="gramEnd"/>
            <w:r w:rsidR="0077284E" w:rsidRPr="000B6820">
              <w:t>1]</w:t>
            </w:r>
            <w:r w:rsidRPr="000B6820">
              <w:t>)</w:t>
            </w:r>
          </w:p>
        </w:tc>
        <w:tc>
          <w:tcPr>
            <w:tcW w:w="1399" w:type="dxa"/>
            <w:vMerge w:val="restart"/>
          </w:tcPr>
          <w:p w14:paraId="515094FA" w14:textId="77777777" w:rsidR="00E328DB" w:rsidRPr="000B6820" w:rsidRDefault="00E328DB" w:rsidP="004B2F11">
            <w:pPr>
              <w:pStyle w:val="TableEntry"/>
              <w:rPr>
                <w:rFonts w:ascii="Arial" w:hAnsi="Arial"/>
                <w:b/>
                <w:noProof/>
                <w:kern w:val="28"/>
              </w:rPr>
            </w:pPr>
            <w:r w:rsidRPr="000B6820">
              <w:t>HT Manager</w:t>
            </w:r>
          </w:p>
        </w:tc>
        <w:tc>
          <w:tcPr>
            <w:tcW w:w="1620" w:type="dxa"/>
            <w:vMerge w:val="restart"/>
          </w:tcPr>
          <w:p w14:paraId="1B7022D3" w14:textId="77777777" w:rsidR="00E328DB" w:rsidRPr="000B6820" w:rsidRDefault="00E328DB" w:rsidP="004B2F11">
            <w:pPr>
              <w:pStyle w:val="TableEntry"/>
              <w:rPr>
                <w:rFonts w:ascii="Arial" w:hAnsi="Arial"/>
                <w:b/>
                <w:noProof/>
                <w:kern w:val="28"/>
              </w:rPr>
            </w:pPr>
            <w:r w:rsidRPr="000B6820">
              <w:t>IN_PROGRESS</w:t>
            </w:r>
          </w:p>
        </w:tc>
        <w:tc>
          <w:tcPr>
            <w:tcW w:w="1890" w:type="dxa"/>
          </w:tcPr>
          <w:p w14:paraId="37F4B0A0" w14:textId="6E754927" w:rsidR="00E328DB" w:rsidRPr="000B6820" w:rsidRDefault="00E328DB" w:rsidP="004B2F11">
            <w:pPr>
              <w:pStyle w:val="TableEntry"/>
              <w:rPr>
                <w:rFonts w:ascii="Arial" w:hAnsi="Arial"/>
                <w:b/>
                <w:noProof/>
                <w:kern w:val="28"/>
              </w:rPr>
            </w:pPr>
            <w:r w:rsidRPr="000B6820">
              <w:t>Clinical Documents and Images</w:t>
            </w:r>
          </w:p>
        </w:tc>
        <w:tc>
          <w:tcPr>
            <w:tcW w:w="1170" w:type="dxa"/>
          </w:tcPr>
          <w:p w14:paraId="4128B7E7" w14:textId="77777777" w:rsidR="00E328DB" w:rsidRPr="000B6820" w:rsidRDefault="00E328DB" w:rsidP="004B2F11">
            <w:pPr>
              <w:pStyle w:val="TableEntry"/>
              <w:rPr>
                <w:rFonts w:ascii="Arial" w:hAnsi="Arial"/>
                <w:b/>
                <w:noProof/>
                <w:kern w:val="28"/>
              </w:rPr>
            </w:pPr>
            <w:r w:rsidRPr="000B6820">
              <w:t>R</w:t>
            </w:r>
          </w:p>
        </w:tc>
        <w:tc>
          <w:tcPr>
            <w:tcW w:w="1260" w:type="dxa"/>
            <w:vMerge w:val="restart"/>
          </w:tcPr>
          <w:p w14:paraId="5223E139" w14:textId="7BFBDC6B" w:rsidR="00E328DB" w:rsidRPr="000B6820" w:rsidRDefault="00E328DB" w:rsidP="004B2F11">
            <w:pPr>
              <w:pStyle w:val="TableEntry"/>
              <w:rPr>
                <w:rFonts w:ascii="Arial" w:hAnsi="Arial"/>
                <w:b/>
                <w:noProof/>
                <w:kern w:val="28"/>
              </w:rPr>
            </w:pPr>
            <w:r w:rsidRPr="000B6820">
              <w:t>N/A</w:t>
            </w:r>
          </w:p>
        </w:tc>
        <w:tc>
          <w:tcPr>
            <w:tcW w:w="1080" w:type="dxa"/>
            <w:vMerge w:val="restart"/>
          </w:tcPr>
          <w:p w14:paraId="45842C69" w14:textId="6312EE37" w:rsidR="00E328DB" w:rsidRPr="000B6820" w:rsidRDefault="000F3353" w:rsidP="004B2F11">
            <w:pPr>
              <w:pStyle w:val="TableEntry"/>
              <w:rPr>
                <w:rFonts w:ascii="Arial" w:hAnsi="Arial"/>
                <w:b/>
                <w:noProof/>
                <w:kern w:val="28"/>
              </w:rPr>
            </w:pPr>
            <w:r w:rsidRPr="000B6820">
              <w:t>-</w:t>
            </w:r>
          </w:p>
        </w:tc>
      </w:tr>
      <w:tr w:rsidR="00E328DB" w:rsidRPr="000B6820" w14:paraId="7CCD1D3B" w14:textId="77777777" w:rsidTr="004B2F11">
        <w:trPr>
          <w:trHeight w:val="355"/>
        </w:trPr>
        <w:tc>
          <w:tcPr>
            <w:tcW w:w="1277" w:type="dxa"/>
            <w:vMerge/>
          </w:tcPr>
          <w:p w14:paraId="5084B187" w14:textId="77777777" w:rsidR="00E328DB" w:rsidRPr="000B6820" w:rsidRDefault="00E328DB" w:rsidP="004B2F11">
            <w:pPr>
              <w:pStyle w:val="TableEntry"/>
            </w:pPr>
          </w:p>
        </w:tc>
        <w:tc>
          <w:tcPr>
            <w:tcW w:w="1399" w:type="dxa"/>
            <w:vMerge/>
          </w:tcPr>
          <w:p w14:paraId="0D9B743E" w14:textId="77777777" w:rsidR="00E328DB" w:rsidRPr="000B6820" w:rsidRDefault="00E328DB" w:rsidP="004B2F11">
            <w:pPr>
              <w:pStyle w:val="TableEntry"/>
            </w:pPr>
          </w:p>
        </w:tc>
        <w:tc>
          <w:tcPr>
            <w:tcW w:w="1620" w:type="dxa"/>
            <w:vMerge/>
          </w:tcPr>
          <w:p w14:paraId="1FC72D17" w14:textId="77777777" w:rsidR="00E328DB" w:rsidRPr="000B6820" w:rsidRDefault="00E328DB" w:rsidP="004B2F11">
            <w:pPr>
              <w:pStyle w:val="TableEntry"/>
            </w:pPr>
          </w:p>
        </w:tc>
        <w:tc>
          <w:tcPr>
            <w:tcW w:w="1890" w:type="dxa"/>
          </w:tcPr>
          <w:p w14:paraId="37199888" w14:textId="7DB0FF9A" w:rsidR="00E328DB" w:rsidRPr="000B6820" w:rsidRDefault="00E328DB" w:rsidP="004B2F11">
            <w:pPr>
              <w:pStyle w:val="TableEntry"/>
              <w:rPr>
                <w:rFonts w:ascii="Arial" w:hAnsi="Arial"/>
                <w:b/>
                <w:noProof/>
                <w:kern w:val="28"/>
              </w:rPr>
            </w:pPr>
            <w:r w:rsidRPr="000B6820">
              <w:t>HT Request</w:t>
            </w:r>
          </w:p>
        </w:tc>
        <w:tc>
          <w:tcPr>
            <w:tcW w:w="1170" w:type="dxa"/>
          </w:tcPr>
          <w:p w14:paraId="6BFD76B1" w14:textId="4B6F568B" w:rsidR="00E328DB" w:rsidRPr="000B6820" w:rsidRDefault="00E328DB" w:rsidP="004B2F11">
            <w:pPr>
              <w:pStyle w:val="TableEntry"/>
              <w:rPr>
                <w:rFonts w:ascii="Arial" w:hAnsi="Arial"/>
                <w:b/>
                <w:noProof/>
                <w:kern w:val="28"/>
              </w:rPr>
            </w:pPr>
            <w:r w:rsidRPr="000B6820">
              <w:t>R</w:t>
            </w:r>
          </w:p>
        </w:tc>
        <w:tc>
          <w:tcPr>
            <w:tcW w:w="1260" w:type="dxa"/>
            <w:vMerge/>
          </w:tcPr>
          <w:p w14:paraId="75BF439B" w14:textId="77777777" w:rsidR="00E328DB" w:rsidRPr="000B6820" w:rsidRDefault="00E328DB" w:rsidP="004B2F11">
            <w:pPr>
              <w:pStyle w:val="TableEntry"/>
            </w:pPr>
          </w:p>
        </w:tc>
        <w:tc>
          <w:tcPr>
            <w:tcW w:w="1080" w:type="dxa"/>
            <w:vMerge/>
          </w:tcPr>
          <w:p w14:paraId="4591934F" w14:textId="77777777" w:rsidR="00E328DB" w:rsidRPr="000B6820" w:rsidRDefault="00E328DB" w:rsidP="004B2F11">
            <w:pPr>
              <w:pStyle w:val="TableEntry"/>
            </w:pPr>
          </w:p>
        </w:tc>
      </w:tr>
      <w:tr w:rsidR="00E328DB" w:rsidRPr="000B6820" w14:paraId="2BFD9C28" w14:textId="77777777" w:rsidTr="004B2F11">
        <w:trPr>
          <w:trHeight w:val="522"/>
        </w:trPr>
        <w:tc>
          <w:tcPr>
            <w:tcW w:w="1277" w:type="dxa"/>
            <w:vMerge/>
          </w:tcPr>
          <w:p w14:paraId="02E1B934" w14:textId="77777777" w:rsidR="00E328DB" w:rsidRPr="000B6820" w:rsidRDefault="00E328DB" w:rsidP="004B2F11">
            <w:pPr>
              <w:pStyle w:val="TableEntry"/>
            </w:pPr>
          </w:p>
        </w:tc>
        <w:tc>
          <w:tcPr>
            <w:tcW w:w="1399" w:type="dxa"/>
            <w:vMerge/>
          </w:tcPr>
          <w:p w14:paraId="288AA86E" w14:textId="77777777" w:rsidR="00E328DB" w:rsidRPr="000B6820" w:rsidRDefault="00E328DB" w:rsidP="004B2F11">
            <w:pPr>
              <w:pStyle w:val="TableEntry"/>
            </w:pPr>
          </w:p>
        </w:tc>
        <w:tc>
          <w:tcPr>
            <w:tcW w:w="1620" w:type="dxa"/>
            <w:vMerge/>
          </w:tcPr>
          <w:p w14:paraId="6A6C41B4" w14:textId="77777777" w:rsidR="00E328DB" w:rsidRPr="000B6820" w:rsidRDefault="00E328DB" w:rsidP="004B2F11">
            <w:pPr>
              <w:pStyle w:val="TableEntry"/>
            </w:pPr>
          </w:p>
        </w:tc>
        <w:tc>
          <w:tcPr>
            <w:tcW w:w="1890" w:type="dxa"/>
          </w:tcPr>
          <w:p w14:paraId="56217AA5" w14:textId="592E3996" w:rsidR="00E328DB" w:rsidRPr="000B6820" w:rsidRDefault="004274D7" w:rsidP="004B2F11">
            <w:pPr>
              <w:pStyle w:val="TableEntry"/>
              <w:rPr>
                <w:rFonts w:ascii="Arial" w:hAnsi="Arial"/>
                <w:b/>
                <w:noProof/>
                <w:kern w:val="28"/>
              </w:rPr>
            </w:pPr>
            <w:proofErr w:type="spellStart"/>
            <w:proofErr w:type="gramStart"/>
            <w:r w:rsidRPr="000B6820">
              <w:t>eReferral</w:t>
            </w:r>
            <w:proofErr w:type="spellEnd"/>
            <w:proofErr w:type="gramEnd"/>
            <w:r w:rsidRPr="000B6820">
              <w:t xml:space="preserve"> Workflow Document or Clinical documents/ Images</w:t>
            </w:r>
          </w:p>
        </w:tc>
        <w:tc>
          <w:tcPr>
            <w:tcW w:w="1170" w:type="dxa"/>
          </w:tcPr>
          <w:p w14:paraId="5D6AE721" w14:textId="6B9056FB" w:rsidR="00E328DB" w:rsidRPr="000B6820" w:rsidRDefault="0061100E" w:rsidP="004B2F11">
            <w:pPr>
              <w:pStyle w:val="TableEntry"/>
              <w:rPr>
                <w:rFonts w:ascii="Arial" w:hAnsi="Arial"/>
                <w:b/>
                <w:noProof/>
                <w:kern w:val="28"/>
              </w:rPr>
            </w:pPr>
            <w:r w:rsidRPr="000B6820">
              <w:t xml:space="preserve">C if there is </w:t>
            </w:r>
            <w:proofErr w:type="spellStart"/>
            <w:r w:rsidRPr="000B6820">
              <w:t>HT_preparation</w:t>
            </w:r>
            <w:proofErr w:type="spellEnd"/>
            <w:r w:rsidRPr="000B6820">
              <w:t>=COMPLETED</w:t>
            </w:r>
          </w:p>
        </w:tc>
        <w:tc>
          <w:tcPr>
            <w:tcW w:w="1260" w:type="dxa"/>
            <w:vMerge/>
          </w:tcPr>
          <w:p w14:paraId="6931B8FF" w14:textId="77777777" w:rsidR="00E328DB" w:rsidRPr="000B6820" w:rsidRDefault="00E328DB" w:rsidP="004B2F11">
            <w:pPr>
              <w:pStyle w:val="TableEntry"/>
            </w:pPr>
          </w:p>
        </w:tc>
        <w:tc>
          <w:tcPr>
            <w:tcW w:w="1080" w:type="dxa"/>
            <w:vMerge/>
          </w:tcPr>
          <w:p w14:paraId="339310F0" w14:textId="77777777" w:rsidR="00E328DB" w:rsidRPr="000B6820" w:rsidRDefault="00E328DB" w:rsidP="004B2F11">
            <w:pPr>
              <w:pStyle w:val="TableEntry"/>
            </w:pPr>
          </w:p>
        </w:tc>
      </w:tr>
      <w:tr w:rsidR="00E328DB" w:rsidRPr="000B6820" w14:paraId="62B71D98" w14:textId="77777777" w:rsidTr="004B2F11">
        <w:trPr>
          <w:trHeight w:val="533"/>
        </w:trPr>
        <w:tc>
          <w:tcPr>
            <w:tcW w:w="1277" w:type="dxa"/>
            <w:vMerge/>
          </w:tcPr>
          <w:p w14:paraId="6BA576E3" w14:textId="77777777" w:rsidR="00E328DB" w:rsidRPr="000B6820" w:rsidRDefault="00E328DB" w:rsidP="004B2F11">
            <w:pPr>
              <w:pStyle w:val="TableEntry"/>
            </w:pPr>
          </w:p>
        </w:tc>
        <w:tc>
          <w:tcPr>
            <w:tcW w:w="1399" w:type="dxa"/>
            <w:vMerge/>
          </w:tcPr>
          <w:p w14:paraId="45CEC37F" w14:textId="77777777" w:rsidR="00E328DB" w:rsidRPr="000B6820" w:rsidRDefault="00E328DB" w:rsidP="004B2F11">
            <w:pPr>
              <w:pStyle w:val="TableEntry"/>
            </w:pPr>
          </w:p>
        </w:tc>
        <w:tc>
          <w:tcPr>
            <w:tcW w:w="1620" w:type="dxa"/>
            <w:vMerge/>
          </w:tcPr>
          <w:p w14:paraId="282EC1AB" w14:textId="77777777" w:rsidR="00E328DB" w:rsidRPr="000B6820" w:rsidRDefault="00E328DB" w:rsidP="004B2F11">
            <w:pPr>
              <w:pStyle w:val="TableEntry"/>
            </w:pPr>
          </w:p>
        </w:tc>
        <w:tc>
          <w:tcPr>
            <w:tcW w:w="1890" w:type="dxa"/>
          </w:tcPr>
          <w:p w14:paraId="24C8917E" w14:textId="0EFB559E" w:rsidR="00E328DB" w:rsidRPr="000B6820" w:rsidRDefault="00A744B2" w:rsidP="004B2F11">
            <w:pPr>
              <w:pStyle w:val="TableEntry"/>
              <w:rPr>
                <w:rFonts w:ascii="Arial" w:hAnsi="Arial"/>
                <w:b/>
                <w:noProof/>
                <w:kern w:val="28"/>
              </w:rPr>
            </w:pPr>
            <w:r w:rsidRPr="000B6820">
              <w:t>Individual evaluation</w:t>
            </w:r>
            <w:r w:rsidR="00E328DB" w:rsidRPr="000B6820">
              <w:t xml:space="preserve"> report</w:t>
            </w:r>
          </w:p>
        </w:tc>
        <w:tc>
          <w:tcPr>
            <w:tcW w:w="1170" w:type="dxa"/>
          </w:tcPr>
          <w:p w14:paraId="3D82567B" w14:textId="55236F3D" w:rsidR="00E328DB" w:rsidRPr="000B6820" w:rsidRDefault="00E328DB" w:rsidP="004B2F11">
            <w:pPr>
              <w:pStyle w:val="TableEntry"/>
              <w:rPr>
                <w:rFonts w:ascii="Arial" w:hAnsi="Arial"/>
                <w:b/>
                <w:noProof/>
                <w:kern w:val="28"/>
              </w:rPr>
            </w:pPr>
            <w:r w:rsidRPr="000B6820">
              <w:t>R</w:t>
            </w:r>
          </w:p>
        </w:tc>
        <w:tc>
          <w:tcPr>
            <w:tcW w:w="1260" w:type="dxa"/>
            <w:vMerge/>
          </w:tcPr>
          <w:p w14:paraId="4C3C8001" w14:textId="77777777" w:rsidR="00E328DB" w:rsidRPr="000B6820" w:rsidRDefault="00E328DB" w:rsidP="004B2F11">
            <w:pPr>
              <w:pStyle w:val="TableEntry"/>
            </w:pPr>
          </w:p>
        </w:tc>
        <w:tc>
          <w:tcPr>
            <w:tcW w:w="1080" w:type="dxa"/>
            <w:vMerge/>
          </w:tcPr>
          <w:p w14:paraId="48077F9A" w14:textId="77777777" w:rsidR="00E328DB" w:rsidRPr="000B6820" w:rsidRDefault="00E328DB" w:rsidP="004B2F11">
            <w:pPr>
              <w:pStyle w:val="TableEntry"/>
            </w:pPr>
          </w:p>
        </w:tc>
      </w:tr>
      <w:tr w:rsidR="009506CB" w:rsidRPr="000B6820" w14:paraId="0E6EBCA8" w14:textId="77777777" w:rsidTr="004B2F11">
        <w:trPr>
          <w:trHeight w:val="315"/>
        </w:trPr>
        <w:tc>
          <w:tcPr>
            <w:tcW w:w="1277" w:type="dxa"/>
            <w:vMerge/>
          </w:tcPr>
          <w:p w14:paraId="30AD39F1" w14:textId="77777777" w:rsidR="009506CB" w:rsidRPr="000B6820" w:rsidRDefault="009506CB" w:rsidP="004B2F11">
            <w:pPr>
              <w:pStyle w:val="TableEntry"/>
            </w:pPr>
          </w:p>
        </w:tc>
        <w:tc>
          <w:tcPr>
            <w:tcW w:w="1399" w:type="dxa"/>
            <w:vMerge/>
          </w:tcPr>
          <w:p w14:paraId="0094B0E4" w14:textId="77777777" w:rsidR="009506CB" w:rsidRPr="000B6820" w:rsidRDefault="009506CB" w:rsidP="004B2F11">
            <w:pPr>
              <w:pStyle w:val="TableEntry"/>
            </w:pPr>
          </w:p>
        </w:tc>
        <w:tc>
          <w:tcPr>
            <w:tcW w:w="1620" w:type="dxa"/>
          </w:tcPr>
          <w:p w14:paraId="6352C23D" w14:textId="77777777" w:rsidR="009506CB" w:rsidRPr="000B6820" w:rsidRDefault="009506CB" w:rsidP="004B2F11">
            <w:pPr>
              <w:pStyle w:val="TableEntry"/>
              <w:rPr>
                <w:rFonts w:ascii="Arial" w:hAnsi="Arial"/>
                <w:b/>
                <w:noProof/>
                <w:kern w:val="28"/>
              </w:rPr>
            </w:pPr>
            <w:r w:rsidRPr="000B6820">
              <w:t>COMPLETED</w:t>
            </w:r>
          </w:p>
        </w:tc>
        <w:tc>
          <w:tcPr>
            <w:tcW w:w="1890" w:type="dxa"/>
          </w:tcPr>
          <w:p w14:paraId="78F28CD4" w14:textId="7B2B01A6" w:rsidR="009506CB" w:rsidRPr="000B6820" w:rsidRDefault="006C3DB8" w:rsidP="004B2F11">
            <w:pPr>
              <w:pStyle w:val="TableEntry"/>
              <w:rPr>
                <w:rFonts w:ascii="Arial" w:hAnsi="Arial"/>
                <w:b/>
                <w:noProof/>
                <w:kern w:val="28"/>
              </w:rPr>
            </w:pPr>
            <w:r w:rsidRPr="000B6820">
              <w:t>N/A</w:t>
            </w:r>
          </w:p>
        </w:tc>
        <w:tc>
          <w:tcPr>
            <w:tcW w:w="1170" w:type="dxa"/>
          </w:tcPr>
          <w:p w14:paraId="36F50D8B" w14:textId="3941CD63" w:rsidR="009506CB" w:rsidRPr="000B6820" w:rsidRDefault="006C3DB8" w:rsidP="004B2F11">
            <w:pPr>
              <w:pStyle w:val="TableEntry"/>
              <w:rPr>
                <w:szCs w:val="20"/>
              </w:rPr>
            </w:pPr>
            <w:r w:rsidRPr="000B6820">
              <w:t>-</w:t>
            </w:r>
          </w:p>
        </w:tc>
        <w:tc>
          <w:tcPr>
            <w:tcW w:w="1260" w:type="dxa"/>
          </w:tcPr>
          <w:p w14:paraId="05A0D51D" w14:textId="69F0A1FE" w:rsidR="009506CB" w:rsidRPr="000B6820" w:rsidRDefault="009506CB" w:rsidP="004B2F11">
            <w:pPr>
              <w:pStyle w:val="TableEntry"/>
              <w:rPr>
                <w:rFonts w:ascii="Arial" w:hAnsi="Arial"/>
                <w:b/>
                <w:noProof/>
                <w:kern w:val="28"/>
              </w:rPr>
            </w:pPr>
            <w:r w:rsidRPr="000B6820">
              <w:t>Final Report</w:t>
            </w:r>
          </w:p>
        </w:tc>
        <w:tc>
          <w:tcPr>
            <w:tcW w:w="1080" w:type="dxa"/>
          </w:tcPr>
          <w:p w14:paraId="061C8032" w14:textId="77777777" w:rsidR="009506CB" w:rsidRPr="000B6820" w:rsidRDefault="009506CB" w:rsidP="004B2F11">
            <w:pPr>
              <w:pStyle w:val="TableEntry"/>
              <w:rPr>
                <w:rFonts w:ascii="Arial" w:hAnsi="Arial"/>
                <w:b/>
                <w:noProof/>
                <w:kern w:val="28"/>
              </w:rPr>
            </w:pPr>
            <w:r w:rsidRPr="000B6820">
              <w:t>R</w:t>
            </w:r>
          </w:p>
        </w:tc>
      </w:tr>
      <w:tr w:rsidR="001F2156" w:rsidRPr="000B6820" w14:paraId="221E1E14" w14:textId="77777777" w:rsidTr="004B2F11">
        <w:trPr>
          <w:trHeight w:val="275"/>
        </w:trPr>
        <w:tc>
          <w:tcPr>
            <w:tcW w:w="1277" w:type="dxa"/>
            <w:vMerge/>
          </w:tcPr>
          <w:p w14:paraId="7EC8D749" w14:textId="77777777" w:rsidR="001F2156" w:rsidRPr="000B6820" w:rsidRDefault="001F2156" w:rsidP="004B2F11">
            <w:pPr>
              <w:pStyle w:val="TableEntry"/>
            </w:pPr>
          </w:p>
        </w:tc>
        <w:tc>
          <w:tcPr>
            <w:tcW w:w="1399" w:type="dxa"/>
            <w:vMerge/>
          </w:tcPr>
          <w:p w14:paraId="79F80EDE" w14:textId="77777777" w:rsidR="001F2156" w:rsidRPr="000B6820" w:rsidRDefault="001F2156" w:rsidP="004B2F11">
            <w:pPr>
              <w:pStyle w:val="TableEntry"/>
            </w:pPr>
          </w:p>
        </w:tc>
        <w:tc>
          <w:tcPr>
            <w:tcW w:w="1620" w:type="dxa"/>
          </w:tcPr>
          <w:p w14:paraId="3C5F4486" w14:textId="78749C69" w:rsidR="001F2156" w:rsidRPr="000B6820" w:rsidRDefault="001F2156" w:rsidP="004B2F11">
            <w:pPr>
              <w:pStyle w:val="TableEntry"/>
              <w:rPr>
                <w:rFonts w:ascii="Arial" w:hAnsi="Arial"/>
                <w:b/>
                <w:noProof/>
                <w:kern w:val="28"/>
              </w:rPr>
            </w:pPr>
            <w:r w:rsidRPr="000B6820">
              <w:t>FAILED</w:t>
            </w:r>
          </w:p>
        </w:tc>
        <w:tc>
          <w:tcPr>
            <w:tcW w:w="1890" w:type="dxa"/>
          </w:tcPr>
          <w:p w14:paraId="2DD4957C" w14:textId="3BEB43F4" w:rsidR="001F2156" w:rsidRPr="000B6820" w:rsidRDefault="001F2156" w:rsidP="004B2F11">
            <w:pPr>
              <w:pStyle w:val="TableEntry"/>
              <w:rPr>
                <w:rFonts w:ascii="Arial" w:hAnsi="Arial"/>
                <w:b/>
                <w:noProof/>
                <w:kern w:val="28"/>
              </w:rPr>
            </w:pPr>
            <w:r w:rsidRPr="000B6820">
              <w:t>N/A</w:t>
            </w:r>
          </w:p>
        </w:tc>
        <w:tc>
          <w:tcPr>
            <w:tcW w:w="1170" w:type="dxa"/>
          </w:tcPr>
          <w:p w14:paraId="4F77707E" w14:textId="20A1DE18" w:rsidR="001F2156" w:rsidRPr="000B6820" w:rsidRDefault="001F2156" w:rsidP="004B2F11">
            <w:pPr>
              <w:pStyle w:val="TableEntry"/>
              <w:rPr>
                <w:rFonts w:ascii="Arial" w:hAnsi="Arial"/>
                <w:b/>
                <w:noProof/>
                <w:kern w:val="28"/>
              </w:rPr>
            </w:pPr>
            <w:r w:rsidRPr="000B6820">
              <w:t>-</w:t>
            </w:r>
          </w:p>
        </w:tc>
        <w:tc>
          <w:tcPr>
            <w:tcW w:w="1260" w:type="dxa"/>
          </w:tcPr>
          <w:p w14:paraId="34235F53" w14:textId="0F55FBF3" w:rsidR="001F2156" w:rsidRPr="000B6820" w:rsidRDefault="001F2156" w:rsidP="004B2F11">
            <w:pPr>
              <w:pStyle w:val="TableEntry"/>
              <w:rPr>
                <w:rFonts w:ascii="Arial" w:hAnsi="Arial"/>
                <w:b/>
                <w:noProof/>
                <w:kern w:val="28"/>
              </w:rPr>
            </w:pPr>
            <w:r w:rsidRPr="000B6820">
              <w:t>N/A</w:t>
            </w:r>
          </w:p>
        </w:tc>
        <w:tc>
          <w:tcPr>
            <w:tcW w:w="1080" w:type="dxa"/>
          </w:tcPr>
          <w:p w14:paraId="4C0CCCEB" w14:textId="11458C99" w:rsidR="001F2156" w:rsidRPr="000B6820" w:rsidRDefault="001F2156" w:rsidP="004B2F11">
            <w:pPr>
              <w:pStyle w:val="TableEntry"/>
              <w:rPr>
                <w:rFonts w:ascii="Arial" w:hAnsi="Arial"/>
                <w:b/>
                <w:noProof/>
                <w:kern w:val="28"/>
              </w:rPr>
            </w:pPr>
            <w:r w:rsidRPr="000B6820">
              <w:t>-</w:t>
            </w:r>
          </w:p>
        </w:tc>
      </w:tr>
      <w:tr w:rsidR="009506CB" w:rsidRPr="000B6820" w14:paraId="48FBE1B8" w14:textId="77777777" w:rsidTr="004B2F11">
        <w:trPr>
          <w:trHeight w:val="1482"/>
        </w:trPr>
        <w:tc>
          <w:tcPr>
            <w:tcW w:w="1277" w:type="dxa"/>
            <w:vMerge w:val="restart"/>
          </w:tcPr>
          <w:p w14:paraId="22938870" w14:textId="77777777" w:rsidR="009506CB" w:rsidRPr="000B6820" w:rsidRDefault="009506CB" w:rsidP="004B2F11">
            <w:pPr>
              <w:pStyle w:val="TableEntry"/>
              <w:rPr>
                <w:rFonts w:ascii="Arial" w:hAnsi="Arial"/>
                <w:b/>
                <w:noProof/>
                <w:kern w:val="28"/>
              </w:rPr>
            </w:pPr>
            <w:r w:rsidRPr="000B6820">
              <w:t>Finalization (1…1)</w:t>
            </w:r>
          </w:p>
        </w:tc>
        <w:tc>
          <w:tcPr>
            <w:tcW w:w="1399" w:type="dxa"/>
            <w:vMerge w:val="restart"/>
          </w:tcPr>
          <w:p w14:paraId="10E5FF5E" w14:textId="073F63C7" w:rsidR="009506CB" w:rsidRPr="000B6820" w:rsidRDefault="009506CB" w:rsidP="004B2F11">
            <w:pPr>
              <w:pStyle w:val="TableEntry"/>
              <w:rPr>
                <w:rFonts w:ascii="Arial" w:hAnsi="Arial"/>
                <w:b/>
                <w:noProof/>
                <w:kern w:val="28"/>
              </w:rPr>
            </w:pPr>
            <w:r w:rsidRPr="000B6820">
              <w:t>HT Requester</w:t>
            </w:r>
          </w:p>
        </w:tc>
        <w:tc>
          <w:tcPr>
            <w:tcW w:w="1620" w:type="dxa"/>
          </w:tcPr>
          <w:p w14:paraId="628261FC" w14:textId="184735EF" w:rsidR="009506CB" w:rsidRPr="000B6820" w:rsidRDefault="009506CB" w:rsidP="004B2F11">
            <w:pPr>
              <w:pStyle w:val="TableEntry"/>
              <w:rPr>
                <w:rFonts w:ascii="Arial" w:hAnsi="Arial"/>
                <w:b/>
                <w:strike/>
                <w:noProof/>
                <w:kern w:val="28"/>
              </w:rPr>
            </w:pPr>
            <w:r w:rsidRPr="000B6820">
              <w:t>COMPLETED</w:t>
            </w:r>
          </w:p>
        </w:tc>
        <w:tc>
          <w:tcPr>
            <w:tcW w:w="1890" w:type="dxa"/>
          </w:tcPr>
          <w:p w14:paraId="78CA23D5" w14:textId="77777777" w:rsidR="006C3DB8" w:rsidRPr="000B6820" w:rsidRDefault="006C3DB8" w:rsidP="004B2F11">
            <w:pPr>
              <w:pStyle w:val="TableEntry"/>
              <w:rPr>
                <w:rFonts w:ascii="Arial" w:hAnsi="Arial"/>
                <w:b/>
                <w:noProof/>
                <w:kern w:val="28"/>
              </w:rPr>
            </w:pPr>
            <w:r w:rsidRPr="000B6820">
              <w:t>Final Report</w:t>
            </w:r>
          </w:p>
          <w:p w14:paraId="78BF3A06" w14:textId="335902B8" w:rsidR="009506CB" w:rsidRPr="000B6820" w:rsidRDefault="009506CB" w:rsidP="004B2F11">
            <w:pPr>
              <w:pStyle w:val="TableEntry"/>
              <w:rPr>
                <w:strike/>
              </w:rPr>
            </w:pPr>
          </w:p>
        </w:tc>
        <w:tc>
          <w:tcPr>
            <w:tcW w:w="1170" w:type="dxa"/>
          </w:tcPr>
          <w:p w14:paraId="5B21DDEE" w14:textId="5439676E" w:rsidR="009506CB" w:rsidRPr="000B6820" w:rsidRDefault="006C3DB8" w:rsidP="004B2F11">
            <w:pPr>
              <w:pStyle w:val="TableEntry"/>
              <w:rPr>
                <w:rFonts w:ascii="Arial" w:hAnsi="Arial"/>
                <w:b/>
                <w:noProof/>
                <w:kern w:val="28"/>
              </w:rPr>
            </w:pPr>
            <w:r w:rsidRPr="000B6820">
              <w:t>R</w:t>
            </w:r>
          </w:p>
        </w:tc>
        <w:tc>
          <w:tcPr>
            <w:tcW w:w="1260" w:type="dxa"/>
          </w:tcPr>
          <w:p w14:paraId="3D4BE713" w14:textId="38FCFAD2" w:rsidR="009506CB" w:rsidRPr="000B6820" w:rsidRDefault="009506CB" w:rsidP="004B2F11">
            <w:pPr>
              <w:pStyle w:val="TableEntry"/>
              <w:rPr>
                <w:rFonts w:ascii="Arial" w:hAnsi="Arial"/>
                <w:b/>
                <w:strike/>
                <w:noProof/>
                <w:kern w:val="28"/>
              </w:rPr>
            </w:pPr>
            <w:proofErr w:type="spellStart"/>
            <w:proofErr w:type="gramStart"/>
            <w:r w:rsidRPr="000B6820">
              <w:t>eReferral</w:t>
            </w:r>
            <w:proofErr w:type="spellEnd"/>
            <w:proofErr w:type="gramEnd"/>
            <w:r w:rsidRPr="000B6820">
              <w:t xml:space="preserve"> Workflow Document or Clinical documents</w:t>
            </w:r>
            <w:r w:rsidR="008A42DF" w:rsidRPr="000B6820">
              <w:t>/images</w:t>
            </w:r>
          </w:p>
        </w:tc>
        <w:tc>
          <w:tcPr>
            <w:tcW w:w="1080" w:type="dxa"/>
          </w:tcPr>
          <w:p w14:paraId="23ECA829" w14:textId="3A7DB8C9" w:rsidR="00FB729B" w:rsidRPr="000B6820" w:rsidRDefault="00AF5D40" w:rsidP="004B2F11">
            <w:pPr>
              <w:pStyle w:val="TableEntry"/>
              <w:rPr>
                <w:rFonts w:ascii="Arial" w:hAnsi="Arial"/>
                <w:b/>
                <w:noProof/>
                <w:kern w:val="28"/>
              </w:rPr>
            </w:pPr>
            <w:r w:rsidRPr="000B6820">
              <w:t>RE</w:t>
            </w:r>
            <w:r w:rsidR="00FB729B" w:rsidRPr="000B6820">
              <w:t xml:space="preserve"> </w:t>
            </w:r>
          </w:p>
        </w:tc>
      </w:tr>
      <w:tr w:rsidR="001F2156" w:rsidRPr="000B6820" w14:paraId="7ED7DC58" w14:textId="77777777" w:rsidTr="004B2F11">
        <w:trPr>
          <w:trHeight w:val="404"/>
        </w:trPr>
        <w:tc>
          <w:tcPr>
            <w:tcW w:w="1277" w:type="dxa"/>
            <w:vMerge/>
            <w:tcBorders>
              <w:bottom w:val="single" w:sz="4" w:space="0" w:color="auto"/>
            </w:tcBorders>
          </w:tcPr>
          <w:p w14:paraId="5ED33054" w14:textId="77777777" w:rsidR="001F2156" w:rsidRPr="000B6820" w:rsidRDefault="001F2156" w:rsidP="004B2F11">
            <w:pPr>
              <w:pStyle w:val="TableEntry"/>
            </w:pPr>
          </w:p>
        </w:tc>
        <w:tc>
          <w:tcPr>
            <w:tcW w:w="1399" w:type="dxa"/>
            <w:vMerge/>
            <w:tcBorders>
              <w:bottom w:val="single" w:sz="4" w:space="0" w:color="auto"/>
            </w:tcBorders>
          </w:tcPr>
          <w:p w14:paraId="66F1F52F" w14:textId="77777777" w:rsidR="001F2156" w:rsidRPr="000B6820" w:rsidRDefault="001F2156" w:rsidP="004B2F11">
            <w:pPr>
              <w:pStyle w:val="TableEntry"/>
            </w:pPr>
          </w:p>
        </w:tc>
        <w:tc>
          <w:tcPr>
            <w:tcW w:w="1620" w:type="dxa"/>
            <w:tcBorders>
              <w:top w:val="single" w:sz="4" w:space="0" w:color="auto"/>
              <w:bottom w:val="single" w:sz="4" w:space="0" w:color="auto"/>
            </w:tcBorders>
          </w:tcPr>
          <w:p w14:paraId="6B57F0C7" w14:textId="77777777" w:rsidR="001F2156" w:rsidRPr="000B6820" w:rsidRDefault="001F2156" w:rsidP="004B2F11">
            <w:pPr>
              <w:pStyle w:val="TableEntry"/>
              <w:rPr>
                <w:rFonts w:ascii="Arial" w:hAnsi="Arial"/>
                <w:b/>
                <w:noProof/>
                <w:kern w:val="28"/>
              </w:rPr>
            </w:pPr>
            <w:r w:rsidRPr="000B6820">
              <w:t>EXITED</w:t>
            </w:r>
          </w:p>
        </w:tc>
        <w:tc>
          <w:tcPr>
            <w:tcW w:w="1890" w:type="dxa"/>
            <w:tcBorders>
              <w:bottom w:val="single" w:sz="4" w:space="0" w:color="auto"/>
            </w:tcBorders>
          </w:tcPr>
          <w:p w14:paraId="27BCE0EE" w14:textId="5FC446B9" w:rsidR="001F2156" w:rsidRPr="000B6820" w:rsidRDefault="001F2156" w:rsidP="004B2F11">
            <w:pPr>
              <w:pStyle w:val="TableEntry"/>
              <w:rPr>
                <w:rFonts w:ascii="Arial" w:hAnsi="Arial"/>
                <w:b/>
                <w:noProof/>
                <w:kern w:val="28"/>
              </w:rPr>
            </w:pPr>
            <w:r w:rsidRPr="000B6820">
              <w:t>N/A</w:t>
            </w:r>
          </w:p>
        </w:tc>
        <w:tc>
          <w:tcPr>
            <w:tcW w:w="1170" w:type="dxa"/>
          </w:tcPr>
          <w:p w14:paraId="140DCDD3" w14:textId="07DA17AE" w:rsidR="001F2156" w:rsidRPr="000B6820" w:rsidRDefault="001F2156" w:rsidP="004B2F11">
            <w:pPr>
              <w:pStyle w:val="TableEntry"/>
              <w:rPr>
                <w:rFonts w:ascii="Arial" w:hAnsi="Arial"/>
                <w:b/>
                <w:noProof/>
                <w:kern w:val="28"/>
              </w:rPr>
            </w:pPr>
            <w:r w:rsidRPr="000B6820">
              <w:t>-</w:t>
            </w:r>
          </w:p>
        </w:tc>
        <w:tc>
          <w:tcPr>
            <w:tcW w:w="1260" w:type="dxa"/>
            <w:tcBorders>
              <w:top w:val="single" w:sz="4" w:space="0" w:color="auto"/>
              <w:bottom w:val="single" w:sz="4" w:space="0" w:color="auto"/>
            </w:tcBorders>
          </w:tcPr>
          <w:p w14:paraId="709DD671" w14:textId="3AC14A8B" w:rsidR="001F2156" w:rsidRPr="000B6820" w:rsidRDefault="001F2156" w:rsidP="004B2F11">
            <w:pPr>
              <w:pStyle w:val="TableEntry"/>
              <w:rPr>
                <w:rFonts w:ascii="Arial" w:hAnsi="Arial"/>
                <w:b/>
                <w:noProof/>
                <w:kern w:val="28"/>
              </w:rPr>
            </w:pPr>
            <w:r w:rsidRPr="000B6820">
              <w:t>N/A</w:t>
            </w:r>
          </w:p>
        </w:tc>
        <w:tc>
          <w:tcPr>
            <w:tcW w:w="1080" w:type="dxa"/>
            <w:tcBorders>
              <w:bottom w:val="single" w:sz="4" w:space="0" w:color="auto"/>
            </w:tcBorders>
          </w:tcPr>
          <w:p w14:paraId="72388F21" w14:textId="02AE77FC" w:rsidR="001F2156" w:rsidRPr="000B6820" w:rsidRDefault="001F2156" w:rsidP="004B2F11">
            <w:pPr>
              <w:pStyle w:val="TableEntry"/>
              <w:rPr>
                <w:rFonts w:ascii="Arial" w:hAnsi="Arial"/>
                <w:b/>
                <w:noProof/>
                <w:kern w:val="28"/>
              </w:rPr>
            </w:pPr>
            <w:r w:rsidRPr="000B6820">
              <w:t>-</w:t>
            </w:r>
          </w:p>
        </w:tc>
      </w:tr>
    </w:tbl>
    <w:p w14:paraId="346930D8" w14:textId="1DED63A7" w:rsidR="006C631B" w:rsidRPr="000B6820" w:rsidRDefault="006C631B">
      <w:pPr>
        <w:pStyle w:val="Corpodeltesto"/>
      </w:pPr>
      <w:r w:rsidRPr="000B6820">
        <w:t xml:space="preserve">The </w:t>
      </w:r>
      <w:r w:rsidR="003F7990">
        <w:t>w</w:t>
      </w:r>
      <w:r w:rsidRPr="000B6820">
        <w:t xml:space="preserve">orkflow </w:t>
      </w:r>
      <w:r w:rsidR="003F7990">
        <w:t>a</w:t>
      </w:r>
      <w:r w:rsidRPr="000B6820">
        <w:t>ctors involved in the X</w:t>
      </w:r>
      <w:r w:rsidR="00995DA9" w:rsidRPr="000B6820">
        <w:t>CHT</w:t>
      </w:r>
      <w:r w:rsidRPr="000B6820">
        <w:t xml:space="preserve">-WD process are shown with the workflow task/status transactions in Figure </w:t>
      </w:r>
      <w:r w:rsidR="009A0A3F" w:rsidRPr="000B6820">
        <w:t>X.4.1.</w:t>
      </w:r>
      <w:r w:rsidR="00904349">
        <w:t>3</w:t>
      </w:r>
      <w:r w:rsidR="009A0A3F" w:rsidRPr="000B6820">
        <w:t>-</w:t>
      </w:r>
      <w:r w:rsidR="00904349">
        <w:t>3</w:t>
      </w:r>
      <w:r w:rsidRPr="000B6820">
        <w:t xml:space="preserve">. </w:t>
      </w:r>
    </w:p>
    <w:p w14:paraId="4283A430" w14:textId="3714C05B" w:rsidR="006C631B" w:rsidRPr="000B6820" w:rsidRDefault="006C631B">
      <w:pPr>
        <w:pStyle w:val="Corpodeltesto"/>
      </w:pPr>
      <w:r w:rsidRPr="000B6820">
        <w:t xml:space="preserve">A Workflow Participant Actor is an abstraction of system along with users involved in the </w:t>
      </w:r>
      <w:r w:rsidR="00995DA9" w:rsidRPr="000B6820">
        <w:t xml:space="preserve">XCHT </w:t>
      </w:r>
      <w:r w:rsidRPr="000B6820">
        <w:t xml:space="preserve">process. They can be identified based on their roles in the process as one of four specific IHE </w:t>
      </w:r>
      <w:r w:rsidR="003F7990">
        <w:t>a</w:t>
      </w:r>
      <w:r w:rsidRPr="000B6820">
        <w:t>ctors</w:t>
      </w:r>
      <w:r w:rsidR="000B6820">
        <w:t xml:space="preserve">. </w:t>
      </w:r>
      <w:r w:rsidRPr="000B6820">
        <w:t>Each of these workflow participants has specific rights and duties in the process. They drive the process from one step to another, performing determinate actions on the workflow.</w:t>
      </w:r>
    </w:p>
    <w:p w14:paraId="4F3E977C" w14:textId="77777777" w:rsidR="006C631B" w:rsidRPr="000B6820" w:rsidRDefault="006C631B">
      <w:pPr>
        <w:pStyle w:val="Corpodeltesto"/>
      </w:pPr>
    </w:p>
    <w:p w14:paraId="2F4645EB" w14:textId="2147F97C" w:rsidR="006C631B" w:rsidRPr="000B6820" w:rsidRDefault="009A3B2D" w:rsidP="006C631B">
      <w:pPr>
        <w:pStyle w:val="Corpodeltesto"/>
      </w:pPr>
      <w:r w:rsidRPr="000B6820">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66685D2E" w:rsidR="00B5565B" w:rsidRPr="000B6820" w:rsidRDefault="006C631B" w:rsidP="00A729D5">
      <w:pPr>
        <w:pStyle w:val="FigureTitle"/>
      </w:pPr>
      <w:r w:rsidRPr="000B6820">
        <w:t xml:space="preserve">Figure </w:t>
      </w:r>
      <w:r w:rsidR="00857394" w:rsidRPr="000B6820">
        <w:t>X.4.1.</w:t>
      </w:r>
      <w:r w:rsidR="00DA5B2C" w:rsidRPr="000B6820">
        <w:t>3</w:t>
      </w:r>
      <w:r w:rsidR="00857394" w:rsidRPr="000B6820">
        <w:t>-3</w:t>
      </w:r>
      <w:r w:rsidRPr="000B6820">
        <w:t>: X</w:t>
      </w:r>
      <w:r w:rsidR="00995DA9" w:rsidRPr="000B6820">
        <w:t>CHT</w:t>
      </w:r>
      <w:r w:rsidRPr="000B6820">
        <w:t>-WD Actor Workflow Transitions Diagram</w:t>
      </w:r>
    </w:p>
    <w:p w14:paraId="4CCB88D3" w14:textId="77777777" w:rsidR="000F497B" w:rsidRPr="000B6820" w:rsidRDefault="000F497B" w:rsidP="004B2F11">
      <w:pPr>
        <w:pStyle w:val="Corpodeltesto"/>
      </w:pPr>
    </w:p>
    <w:p w14:paraId="76A696C2" w14:textId="46F2649E" w:rsidR="00436025" w:rsidRPr="000B6820" w:rsidRDefault="00436025" w:rsidP="00436025">
      <w:pPr>
        <w:pStyle w:val="Titolo4"/>
        <w:numPr>
          <w:ilvl w:val="0"/>
          <w:numId w:val="0"/>
        </w:numPr>
        <w:ind w:left="864" w:hanging="864"/>
        <w:rPr>
          <w:noProof w:val="0"/>
        </w:rPr>
      </w:pPr>
      <w:bookmarkStart w:id="547" w:name="_Toc313888798"/>
      <w:bookmarkStart w:id="548" w:name="_Toc450673873"/>
      <w:r w:rsidRPr="000B6820">
        <w:rPr>
          <w:noProof w:val="0"/>
        </w:rPr>
        <w:t>X.4.1.</w:t>
      </w:r>
      <w:r w:rsidR="00DA5B2C" w:rsidRPr="000B6820">
        <w:rPr>
          <w:noProof w:val="0"/>
        </w:rPr>
        <w:t>4</w:t>
      </w:r>
      <w:r w:rsidRPr="000B6820">
        <w:rPr>
          <w:noProof w:val="0"/>
        </w:rPr>
        <w:t xml:space="preserve"> Delivery </w:t>
      </w:r>
      <w:proofErr w:type="gramStart"/>
      <w:r w:rsidRPr="000B6820">
        <w:rPr>
          <w:noProof w:val="0"/>
        </w:rPr>
        <w:t>of  Notifications</w:t>
      </w:r>
      <w:bookmarkEnd w:id="547"/>
      <w:bookmarkEnd w:id="548"/>
      <w:proofErr w:type="gramEnd"/>
    </w:p>
    <w:p w14:paraId="1776E7C5" w14:textId="32242FDC" w:rsidR="0086201A" w:rsidRPr="000B6820" w:rsidRDefault="0086201A">
      <w:pPr>
        <w:pStyle w:val="Corpodeltesto"/>
      </w:pPr>
      <w:r w:rsidRPr="000B6820">
        <w:t xml:space="preserve">XCHT-WD actors are grouped with actors in the DSUB </w:t>
      </w:r>
      <w:r w:rsidR="0041515B">
        <w:t>Profile</w:t>
      </w:r>
      <w:r w:rsidRPr="000B6820">
        <w:t xml:space="preserve"> to enable sending notifications about workflow status updates. </w:t>
      </w:r>
    </w:p>
    <w:p w14:paraId="1DF9B5C3" w14:textId="6EFC327B" w:rsidR="0086201A" w:rsidRPr="000B6820" w:rsidRDefault="003D279A">
      <w:pPr>
        <w:pStyle w:val="Corpodeltesto"/>
      </w:pPr>
      <w:r w:rsidRPr="000B6820">
        <w:lastRenderedPageBreak/>
        <w:t xml:space="preserve">The following sections identify how DSUB </w:t>
      </w:r>
      <w:r w:rsidR="0086201A" w:rsidRPr="000B6820">
        <w:t>subscriptions should</w:t>
      </w:r>
      <w:r w:rsidRPr="000B6820">
        <w:t xml:space="preserve"> be used </w:t>
      </w:r>
      <w:r w:rsidR="0086201A" w:rsidRPr="000B6820">
        <w:t xml:space="preserve">in the context of </w:t>
      </w:r>
      <w:proofErr w:type="gramStart"/>
      <w:r w:rsidR="0086201A" w:rsidRPr="000B6820">
        <w:t>the  Heart</w:t>
      </w:r>
      <w:proofErr w:type="gramEnd"/>
      <w:r w:rsidR="0086201A" w:rsidRPr="000B6820">
        <w:t xml:space="preserve"> Team workflow by actors involved in the XCHT-WD </w:t>
      </w:r>
      <w:r w:rsidR="0041515B">
        <w:t>Profile</w:t>
      </w:r>
      <w:r w:rsidR="0086201A" w:rsidRPr="000B6820">
        <w:t>. Other uses of DSUB filters for subscriptions are not forbidden.</w:t>
      </w:r>
    </w:p>
    <w:p w14:paraId="27B5C7D6" w14:textId="4BB5E61A" w:rsidR="000924F8" w:rsidRPr="000B6820" w:rsidRDefault="000924F8" w:rsidP="004B2F11">
      <w:pPr>
        <w:pStyle w:val="Titolo5"/>
        <w:numPr>
          <w:ilvl w:val="0"/>
          <w:numId w:val="0"/>
        </w:numPr>
      </w:pPr>
      <w:bookmarkStart w:id="549" w:name="_Toc316120814"/>
      <w:bookmarkStart w:id="550" w:name="_Toc450673874"/>
      <w:r w:rsidRPr="000B6820">
        <w:t>X.4.1.</w:t>
      </w:r>
      <w:r w:rsidR="00DA5B2C" w:rsidRPr="000B6820">
        <w:t>4</w:t>
      </w:r>
      <w:r w:rsidRPr="000B6820">
        <w:t>.1 Workflow Status Update Notification for the HT Requester</w:t>
      </w:r>
      <w:bookmarkEnd w:id="549"/>
      <w:bookmarkEnd w:id="550"/>
    </w:p>
    <w:p w14:paraId="03C027D3" w14:textId="1C49621E" w:rsidR="000924F8" w:rsidRPr="000B6820" w:rsidRDefault="000924F8" w:rsidP="000924F8">
      <w:pPr>
        <w:pStyle w:val="Corpodeltesto"/>
      </w:pPr>
      <w:r w:rsidRPr="000B6820">
        <w:t xml:space="preserve">Once a </w:t>
      </w:r>
      <w:r w:rsidR="00360788" w:rsidRPr="000B6820">
        <w:t>Heart Team Workflow</w:t>
      </w:r>
      <w:r w:rsidRPr="000B6820">
        <w:t xml:space="preserve"> is submitted, the HT Requester may require progress notifications on the workflow. </w:t>
      </w:r>
    </w:p>
    <w:p w14:paraId="7DC47D46" w14:textId="46B493A0" w:rsidR="000924F8" w:rsidRPr="000B6820" w:rsidRDefault="000924F8" w:rsidP="000924F8">
      <w:pPr>
        <w:pStyle w:val="Corpodeltesto"/>
      </w:pPr>
      <w:r w:rsidRPr="000B6820">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Pr="000B6820" w:rsidRDefault="000924F8" w:rsidP="004B2F11">
      <w:pPr>
        <w:pStyle w:val="Puntoelenco2"/>
      </w:pPr>
      <w:proofErr w:type="spellStart"/>
      <w:r w:rsidRPr="000B6820">
        <w:rPr>
          <w:i/>
        </w:rPr>
        <w:t>TerminationTime</w:t>
      </w:r>
      <w:proofErr w:type="spellEnd"/>
      <w:r w:rsidRPr="000B6820">
        <w:rPr>
          <w:i/>
        </w:rPr>
        <w:t xml:space="preserve"> = </w:t>
      </w:r>
      <w:r w:rsidRPr="000B6820">
        <w:t xml:space="preserve">unspecified. This allows to create a subscription without an expiration date/time; </w:t>
      </w:r>
    </w:p>
    <w:p w14:paraId="02A7FC92" w14:textId="77777777" w:rsidR="000924F8" w:rsidRPr="000B6820" w:rsidRDefault="000924F8" w:rsidP="004B2F11">
      <w:pPr>
        <w:pStyle w:val="Puntoelenco2"/>
      </w:pPr>
      <w:proofErr w:type="gramStart"/>
      <w:r w:rsidRPr="000B6820">
        <w:rPr>
          <w:i/>
        </w:rPr>
        <w:t>topics</w:t>
      </w:r>
      <w:proofErr w:type="gramEnd"/>
      <w:r w:rsidRPr="000B6820">
        <w:t xml:space="preserve"> = “</w:t>
      </w:r>
      <w:proofErr w:type="spellStart"/>
      <w:r w:rsidRPr="000B6820">
        <w:rPr>
          <w:bCs/>
        </w:rPr>
        <w:t>ihe:FullDocumentEntry</w:t>
      </w:r>
      <w:proofErr w:type="spellEnd"/>
      <w:r w:rsidRPr="000B6820">
        <w:rPr>
          <w:bCs/>
        </w:rPr>
        <w:t xml:space="preserve">”. This allows receiving notifications that convey the full </w:t>
      </w:r>
      <w:proofErr w:type="spellStart"/>
      <w:r w:rsidRPr="000B6820">
        <w:rPr>
          <w:bCs/>
        </w:rPr>
        <w:t>documentEntry</w:t>
      </w:r>
      <w:proofErr w:type="spellEnd"/>
      <w:r w:rsidRPr="000B6820">
        <w:rPr>
          <w:bCs/>
        </w:rPr>
        <w:t xml:space="preserve"> metadata related to the Workflow Document published. </w:t>
      </w:r>
    </w:p>
    <w:p w14:paraId="019115BB" w14:textId="77777777" w:rsidR="000924F8" w:rsidRPr="000B6820" w:rsidRDefault="000924F8" w:rsidP="004B2F11">
      <w:pPr>
        <w:pStyle w:val="Puntoelenco2"/>
      </w:pPr>
      <w:r w:rsidRPr="000B6820">
        <w:rPr>
          <w:i/>
        </w:rPr>
        <w:t>Subscription F</w:t>
      </w:r>
      <w:r w:rsidRPr="000B6820">
        <w:rPr>
          <w:bCs/>
          <w:i/>
        </w:rPr>
        <w:t>ilter</w:t>
      </w:r>
      <w:r w:rsidRPr="000B6820">
        <w:rPr>
          <w:bCs/>
        </w:rPr>
        <w:t xml:space="preserve"> = “urn</w:t>
      </w:r>
      <w:proofErr w:type="gramStart"/>
      <w:r w:rsidRPr="000B6820">
        <w:rPr>
          <w:bCs/>
        </w:rPr>
        <w:t>:uuid:aa2332d0</w:t>
      </w:r>
      <w:proofErr w:type="gramEnd"/>
      <w:r w:rsidRPr="000B6820">
        <w:rPr>
          <w:bCs/>
        </w:rPr>
        <w:t xml:space="preserve">-f8fe-11e0-be50-0800200c9a66” (Subscriptions for </w:t>
      </w:r>
      <w:proofErr w:type="spellStart"/>
      <w:r w:rsidRPr="000B6820">
        <w:rPr>
          <w:bCs/>
        </w:rPr>
        <w:t>DocumentEntry</w:t>
      </w:r>
      <w:proofErr w:type="spellEnd"/>
      <w:r w:rsidRPr="000B6820">
        <w:rPr>
          <w:bCs/>
        </w:rPr>
        <w:t xml:space="preserve"> metadata). This allows </w:t>
      </w:r>
      <w:proofErr w:type="gramStart"/>
      <w:r w:rsidRPr="000B6820">
        <w:rPr>
          <w:bCs/>
        </w:rPr>
        <w:t>to subscribe</w:t>
      </w:r>
      <w:proofErr w:type="gramEnd"/>
      <w:r w:rsidRPr="000B6820">
        <w:rPr>
          <w:bCs/>
        </w:rPr>
        <w:t xml:space="preserve"> for documents published with specific metadata.</w:t>
      </w:r>
    </w:p>
    <w:p w14:paraId="35FB4C40" w14:textId="77777777" w:rsidR="000924F8" w:rsidRPr="000B6820" w:rsidRDefault="000924F8" w:rsidP="004B2F11">
      <w:pPr>
        <w:pStyle w:val="Puntoelenco2"/>
        <w:rPr>
          <w:bCs/>
        </w:rPr>
      </w:pPr>
      <w:r w:rsidRPr="000B6820">
        <w:rPr>
          <w:bCs/>
          <w:i/>
        </w:rPr>
        <w:t>$</w:t>
      </w:r>
      <w:proofErr w:type="spellStart"/>
      <w:r w:rsidRPr="000B6820">
        <w:rPr>
          <w:bCs/>
          <w:i/>
        </w:rPr>
        <w:t>XDSDocumentEntryReferenceIdList</w:t>
      </w:r>
      <w:proofErr w:type="spellEnd"/>
      <w:r w:rsidRPr="000B6820">
        <w:rPr>
          <w:bCs/>
          <w:i/>
        </w:rPr>
        <w:t xml:space="preserve"> filter</w:t>
      </w:r>
      <w:r w:rsidRPr="000B6820">
        <w:rPr>
          <w:bCs/>
        </w:rPr>
        <w:t xml:space="preserve"> = workflow Instance Id. </w:t>
      </w:r>
    </w:p>
    <w:p w14:paraId="04A90F43" w14:textId="27C7A4BE" w:rsidR="000924F8" w:rsidRPr="000B6820" w:rsidRDefault="000924F8" w:rsidP="000924F8">
      <w:pPr>
        <w:pStyle w:val="Corpodeltesto"/>
      </w:pPr>
      <w:r w:rsidRPr="000B6820">
        <w:t xml:space="preserve">From this time, any update to the workflow document is notified to the HT Requester. </w:t>
      </w:r>
    </w:p>
    <w:p w14:paraId="3D01D90A" w14:textId="5C2998CF" w:rsidR="007930E4" w:rsidRPr="000B6820" w:rsidRDefault="007930E4" w:rsidP="004B2F11">
      <w:pPr>
        <w:pStyle w:val="Titolo5"/>
        <w:numPr>
          <w:ilvl w:val="0"/>
          <w:numId w:val="0"/>
        </w:numPr>
      </w:pPr>
      <w:bookmarkStart w:id="551" w:name="_Toc316120816"/>
      <w:bookmarkStart w:id="552" w:name="_Toc450673875"/>
      <w:r w:rsidRPr="000B6820">
        <w:t>X.4.1.</w:t>
      </w:r>
      <w:r w:rsidR="00DA5B2C" w:rsidRPr="000B6820">
        <w:t>4</w:t>
      </w:r>
      <w:r w:rsidRPr="000B6820">
        <w:t>.</w:t>
      </w:r>
      <w:r w:rsidR="00551183">
        <w:t>2</w:t>
      </w:r>
      <w:r w:rsidRPr="000B6820">
        <w:t xml:space="preserve"> HT Lead Workflow Task Assignment Notification</w:t>
      </w:r>
      <w:bookmarkEnd w:id="551"/>
      <w:bookmarkEnd w:id="552"/>
    </w:p>
    <w:p w14:paraId="389E8760" w14:textId="7DE21AB5" w:rsidR="007930E4" w:rsidRPr="000B6820" w:rsidRDefault="007930E4" w:rsidP="007930E4">
      <w:pPr>
        <w:pStyle w:val="Corpodeltesto"/>
      </w:pPr>
      <w:r w:rsidRPr="000B6820">
        <w:t xml:space="preserve">The HT Requester assigns the </w:t>
      </w:r>
      <w:r w:rsidR="000214F6" w:rsidRPr="000B6820">
        <w:t>management</w:t>
      </w:r>
      <w:r w:rsidRPr="000B6820">
        <w:t xml:space="preserve"> of </w:t>
      </w:r>
      <w:proofErr w:type="gramStart"/>
      <w:r w:rsidRPr="000B6820">
        <w:t>HT to HT</w:t>
      </w:r>
      <w:proofErr w:type="gramEnd"/>
      <w:r w:rsidRPr="000B6820">
        <w:t xml:space="preserve"> Manager. The Workflow Document updated by the HT Requester is published identifying the HT Manager as intended recipient for the submission (using the </w:t>
      </w:r>
      <w:proofErr w:type="spellStart"/>
      <w:r w:rsidRPr="000B6820">
        <w:t>intendedRecipient</w:t>
      </w:r>
      <w:proofErr w:type="spellEnd"/>
      <w:r w:rsidRPr="000B6820">
        <w:t xml:space="preserve"> </w:t>
      </w:r>
      <w:proofErr w:type="spellStart"/>
      <w:r w:rsidRPr="000B6820">
        <w:t>submissionSet</w:t>
      </w:r>
      <w:proofErr w:type="spellEnd"/>
      <w:r w:rsidRPr="000B6820">
        <w:t xml:space="preserve"> metadata). The HT Manager</w:t>
      </w:r>
      <w:r w:rsidR="009C73B5" w:rsidRPr="000B6820">
        <w:t xml:space="preserve"> </w:t>
      </w:r>
      <w:r w:rsidRPr="000B6820">
        <w:t>shall create a subscription characterized by the following parameters</w:t>
      </w:r>
      <w:r w:rsidR="000B6820">
        <w:t xml:space="preserve">. </w:t>
      </w:r>
    </w:p>
    <w:p w14:paraId="34BC3C07" w14:textId="77777777" w:rsidR="007930E4" w:rsidRPr="000B6820" w:rsidRDefault="007930E4" w:rsidP="004B2F11">
      <w:pPr>
        <w:pStyle w:val="Puntoelenco2"/>
      </w:pPr>
      <w:proofErr w:type="spellStart"/>
      <w:r w:rsidRPr="000B6820">
        <w:rPr>
          <w:i/>
        </w:rPr>
        <w:t>TerminationTime</w:t>
      </w:r>
      <w:proofErr w:type="spellEnd"/>
      <w:r w:rsidRPr="004B2F11">
        <w:t xml:space="preserve"> = </w:t>
      </w:r>
      <w:r w:rsidRPr="000B6820">
        <w:t xml:space="preserve">unspecified. This allows to create a subscription without an expiration date/time; </w:t>
      </w:r>
    </w:p>
    <w:p w14:paraId="58E420FE" w14:textId="241F7981" w:rsidR="00E97C39" w:rsidRPr="000B6820" w:rsidRDefault="00E97C39" w:rsidP="004B2F11">
      <w:pPr>
        <w:pStyle w:val="Puntoelenco2"/>
      </w:pPr>
      <w:proofErr w:type="gramStart"/>
      <w:r w:rsidRPr="000B6820">
        <w:rPr>
          <w:i/>
        </w:rPr>
        <w:t>topics</w:t>
      </w:r>
      <w:proofErr w:type="gramEnd"/>
      <w:r w:rsidRPr="0041515B">
        <w:t xml:space="preserve"> = “</w:t>
      </w:r>
      <w:proofErr w:type="spellStart"/>
      <w:r w:rsidRPr="0041515B">
        <w:t>ihe:SubmissionSetMetadata</w:t>
      </w:r>
      <w:proofErr w:type="spellEnd"/>
      <w:r w:rsidRPr="00F12989">
        <w:t xml:space="preserve">”. This allows receiving notifications that convey the </w:t>
      </w:r>
      <w:proofErr w:type="spellStart"/>
      <w:r w:rsidRPr="00F12989">
        <w:t>submissionSet</w:t>
      </w:r>
      <w:proofErr w:type="spellEnd"/>
      <w:r w:rsidRPr="00F12989">
        <w:t xml:space="preserve"> metadata, related to a submission of documents targeted to the HT Manager itself</w:t>
      </w:r>
      <w:r w:rsidR="000B6820">
        <w:t xml:space="preserve">. </w:t>
      </w:r>
    </w:p>
    <w:p w14:paraId="42D299B3" w14:textId="77777777" w:rsidR="00E97C39" w:rsidRPr="00F12989" w:rsidRDefault="00E97C39" w:rsidP="004B2F11">
      <w:pPr>
        <w:pStyle w:val="Puntoelenco2"/>
      </w:pPr>
      <w:r w:rsidRPr="0041515B">
        <w:rPr>
          <w:i/>
        </w:rPr>
        <w:t>Subscription F</w:t>
      </w:r>
      <w:r w:rsidRPr="00F12989">
        <w:rPr>
          <w:i/>
        </w:rPr>
        <w:t>ilter</w:t>
      </w:r>
      <w:r w:rsidRPr="00F12989">
        <w:t xml:space="preserve"> = “</w:t>
      </w:r>
      <w:r w:rsidRPr="004B2F11">
        <w:t>urn</w:t>
      </w:r>
      <w:proofErr w:type="gramStart"/>
      <w:r w:rsidRPr="004B2F11">
        <w:t>:uuid:868cad3d</w:t>
      </w:r>
      <w:proofErr w:type="gramEnd"/>
      <w:r w:rsidRPr="004B2F11">
        <w:t>-ec09-4565-b66c-1be10d0343</w:t>
      </w:r>
      <w:r w:rsidRPr="00F12989">
        <w:t xml:space="preserve">99” (Patient-Independent Subscriptions for </w:t>
      </w:r>
      <w:proofErr w:type="spellStart"/>
      <w:r w:rsidRPr="00F12989">
        <w:t>SubmissionSet</w:t>
      </w:r>
      <w:proofErr w:type="spellEnd"/>
      <w:r w:rsidRPr="00F12989">
        <w:t xml:space="preserve"> metadata). This allows subscribing for submissions intended to a specific recipient.</w:t>
      </w:r>
    </w:p>
    <w:p w14:paraId="5F423E89" w14:textId="4358B78E" w:rsidR="007930E4" w:rsidRPr="00F12989" w:rsidRDefault="005264F2" w:rsidP="004B2F11">
      <w:pPr>
        <w:pStyle w:val="Puntoelenco2"/>
      </w:pPr>
      <w:r w:rsidRPr="00F12989">
        <w:rPr>
          <w:i/>
        </w:rPr>
        <w:t>$</w:t>
      </w:r>
      <w:proofErr w:type="spellStart"/>
      <w:r w:rsidRPr="00F12989">
        <w:rPr>
          <w:i/>
        </w:rPr>
        <w:t>XDSDocumentEntryReferenceIdList</w:t>
      </w:r>
      <w:proofErr w:type="spellEnd"/>
      <w:r w:rsidRPr="00F12989">
        <w:rPr>
          <w:i/>
        </w:rPr>
        <w:t xml:space="preserve"> filter</w:t>
      </w:r>
      <w:r w:rsidRPr="00F12989">
        <w:t xml:space="preserve"> = workflow Instance Id. </w:t>
      </w:r>
    </w:p>
    <w:p w14:paraId="342163D4" w14:textId="20DF5000" w:rsidR="00A96086" w:rsidRPr="000B6820" w:rsidRDefault="005264F2" w:rsidP="004477E7">
      <w:pPr>
        <w:pStyle w:val="Corpodeltesto"/>
      </w:pPr>
      <w:r w:rsidRPr="000B6820">
        <w:t>From this time</w:t>
      </w:r>
      <w:r w:rsidR="00F34650" w:rsidRPr="000B6820">
        <w:t xml:space="preserve"> forward</w:t>
      </w:r>
      <w:r w:rsidRPr="000B6820">
        <w:t xml:space="preserve">, any update </w:t>
      </w:r>
      <w:r w:rsidR="00960399" w:rsidRPr="000B6820">
        <w:t>of</w:t>
      </w:r>
      <w:r w:rsidRPr="000B6820">
        <w:t xml:space="preserve"> the workflow document </w:t>
      </w:r>
      <w:r w:rsidR="00960399" w:rsidRPr="000B6820">
        <w:t>notifies</w:t>
      </w:r>
      <w:r w:rsidRPr="000B6820">
        <w:t xml:space="preserve"> the HT Manager.</w:t>
      </w:r>
    </w:p>
    <w:p w14:paraId="4B8887EF" w14:textId="005F1DCC" w:rsidR="009C73B5" w:rsidRPr="000B6820" w:rsidRDefault="009C73B5" w:rsidP="004B2F11">
      <w:pPr>
        <w:pStyle w:val="Titolo5"/>
        <w:numPr>
          <w:ilvl w:val="0"/>
          <w:numId w:val="0"/>
        </w:numPr>
      </w:pPr>
      <w:bookmarkStart w:id="553" w:name="_Toc450673876"/>
      <w:r w:rsidRPr="000B6820">
        <w:lastRenderedPageBreak/>
        <w:t>X.4.1.</w:t>
      </w:r>
      <w:r w:rsidR="00DA5B2C" w:rsidRPr="000B6820">
        <w:t>4</w:t>
      </w:r>
      <w:r w:rsidRPr="000B6820">
        <w:t>.3 Workflow Status Update Notification for the HT Manager</w:t>
      </w:r>
      <w:bookmarkEnd w:id="553"/>
    </w:p>
    <w:p w14:paraId="4FD3CA91" w14:textId="320CDE4D" w:rsidR="009C73B5" w:rsidRPr="000B6820" w:rsidRDefault="009C73B5" w:rsidP="009C73B5">
      <w:pPr>
        <w:pStyle w:val="Corpodeltesto"/>
      </w:pPr>
      <w:r w:rsidRPr="000B6820">
        <w:t xml:space="preserve">Once a HT Manager </w:t>
      </w:r>
      <w:proofErr w:type="gramStart"/>
      <w:r w:rsidRPr="000B6820">
        <w:t>accept</w:t>
      </w:r>
      <w:proofErr w:type="gramEnd"/>
      <w:r w:rsidRPr="000B6820">
        <w:t xml:space="preserve"> to manage</w:t>
      </w:r>
      <w:r w:rsidR="0061088E" w:rsidRPr="000B6820">
        <w:t>,</w:t>
      </w:r>
      <w:r w:rsidRPr="000B6820">
        <w:t xml:space="preserve"> the HT may require progress notifications on the workflow. </w:t>
      </w:r>
    </w:p>
    <w:p w14:paraId="0B0F085A" w14:textId="4D47C6E8" w:rsidR="009C73B5" w:rsidRPr="000B6820" w:rsidRDefault="009C73B5" w:rsidP="009C73B5">
      <w:pPr>
        <w:pStyle w:val="Corpodeltesto"/>
      </w:pPr>
      <w:r w:rsidRPr="000B6820">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Pr="000B6820" w:rsidRDefault="009C73B5" w:rsidP="004B2F11">
      <w:pPr>
        <w:pStyle w:val="Puntoelenco2"/>
      </w:pPr>
      <w:proofErr w:type="spellStart"/>
      <w:r w:rsidRPr="000B6820">
        <w:rPr>
          <w:i/>
        </w:rPr>
        <w:t>TerminationTime</w:t>
      </w:r>
      <w:proofErr w:type="spellEnd"/>
      <w:r w:rsidRPr="000B6820">
        <w:rPr>
          <w:i/>
        </w:rPr>
        <w:t xml:space="preserve"> = </w:t>
      </w:r>
      <w:r w:rsidRPr="000B6820">
        <w:t xml:space="preserve">unspecified. This allows to create a subscription without an expiration date/time; </w:t>
      </w:r>
    </w:p>
    <w:p w14:paraId="1686007F" w14:textId="77777777" w:rsidR="009C73B5" w:rsidRPr="000B6820" w:rsidRDefault="009C73B5" w:rsidP="004B2F11">
      <w:pPr>
        <w:pStyle w:val="Puntoelenco2"/>
      </w:pPr>
      <w:proofErr w:type="gramStart"/>
      <w:r w:rsidRPr="000B6820">
        <w:rPr>
          <w:i/>
        </w:rPr>
        <w:t>topics</w:t>
      </w:r>
      <w:proofErr w:type="gramEnd"/>
      <w:r w:rsidRPr="000B6820">
        <w:t xml:space="preserve"> = “</w:t>
      </w:r>
      <w:proofErr w:type="spellStart"/>
      <w:r w:rsidRPr="000B6820">
        <w:rPr>
          <w:bCs/>
        </w:rPr>
        <w:t>ihe:FullDocumentEntry</w:t>
      </w:r>
      <w:proofErr w:type="spellEnd"/>
      <w:r w:rsidRPr="000B6820">
        <w:rPr>
          <w:bCs/>
        </w:rPr>
        <w:t xml:space="preserve">”. This allows receiving notifications that convey the full </w:t>
      </w:r>
      <w:proofErr w:type="spellStart"/>
      <w:r w:rsidRPr="000B6820">
        <w:rPr>
          <w:bCs/>
        </w:rPr>
        <w:t>documentEntry</w:t>
      </w:r>
      <w:proofErr w:type="spellEnd"/>
      <w:r w:rsidRPr="000B6820">
        <w:rPr>
          <w:bCs/>
        </w:rPr>
        <w:t xml:space="preserve"> metadata related to the Workflow Document published. </w:t>
      </w:r>
    </w:p>
    <w:p w14:paraId="2DCDBC70" w14:textId="77777777" w:rsidR="009C73B5" w:rsidRPr="000B6820" w:rsidRDefault="009C73B5" w:rsidP="004B2F11">
      <w:pPr>
        <w:pStyle w:val="Puntoelenco2"/>
      </w:pPr>
      <w:r w:rsidRPr="000B6820">
        <w:rPr>
          <w:i/>
        </w:rPr>
        <w:t>Subscription F</w:t>
      </w:r>
      <w:r w:rsidRPr="000B6820">
        <w:rPr>
          <w:bCs/>
          <w:i/>
        </w:rPr>
        <w:t>ilter</w:t>
      </w:r>
      <w:r w:rsidRPr="000B6820">
        <w:rPr>
          <w:bCs/>
        </w:rPr>
        <w:t xml:space="preserve"> = “urn</w:t>
      </w:r>
      <w:proofErr w:type="gramStart"/>
      <w:r w:rsidRPr="000B6820">
        <w:rPr>
          <w:bCs/>
        </w:rPr>
        <w:t>:uuid:aa2332d0</w:t>
      </w:r>
      <w:proofErr w:type="gramEnd"/>
      <w:r w:rsidRPr="000B6820">
        <w:rPr>
          <w:bCs/>
        </w:rPr>
        <w:t xml:space="preserve">-f8fe-11e0-be50-0800200c9a66” (Subscriptions for </w:t>
      </w:r>
      <w:proofErr w:type="spellStart"/>
      <w:r w:rsidRPr="000B6820">
        <w:rPr>
          <w:bCs/>
        </w:rPr>
        <w:t>DocumentEntry</w:t>
      </w:r>
      <w:proofErr w:type="spellEnd"/>
      <w:r w:rsidRPr="000B6820">
        <w:rPr>
          <w:bCs/>
        </w:rPr>
        <w:t xml:space="preserve"> metadata). This allows </w:t>
      </w:r>
      <w:proofErr w:type="gramStart"/>
      <w:r w:rsidRPr="000B6820">
        <w:rPr>
          <w:bCs/>
        </w:rPr>
        <w:t>to subscribe</w:t>
      </w:r>
      <w:proofErr w:type="gramEnd"/>
      <w:r w:rsidRPr="000B6820">
        <w:rPr>
          <w:bCs/>
        </w:rPr>
        <w:t xml:space="preserve"> for documents published with specific metadata.</w:t>
      </w:r>
    </w:p>
    <w:p w14:paraId="48C2E649" w14:textId="77777777" w:rsidR="009C73B5" w:rsidRPr="000B6820" w:rsidRDefault="009C73B5" w:rsidP="004B2F11">
      <w:pPr>
        <w:pStyle w:val="Puntoelenco2"/>
        <w:rPr>
          <w:bCs/>
        </w:rPr>
      </w:pPr>
      <w:r w:rsidRPr="000B6820">
        <w:rPr>
          <w:bCs/>
          <w:i/>
        </w:rPr>
        <w:t>$</w:t>
      </w:r>
      <w:proofErr w:type="spellStart"/>
      <w:r w:rsidRPr="000B6820">
        <w:rPr>
          <w:bCs/>
          <w:i/>
        </w:rPr>
        <w:t>XDSDocumentEntryReferenceIdList</w:t>
      </w:r>
      <w:proofErr w:type="spellEnd"/>
      <w:r w:rsidRPr="000B6820">
        <w:rPr>
          <w:bCs/>
          <w:i/>
        </w:rPr>
        <w:t xml:space="preserve"> filter</w:t>
      </w:r>
      <w:r w:rsidRPr="000B6820">
        <w:rPr>
          <w:bCs/>
        </w:rPr>
        <w:t xml:space="preserve"> = workflow Instance Id. </w:t>
      </w:r>
    </w:p>
    <w:p w14:paraId="780950F0" w14:textId="7EA92E84" w:rsidR="009C73B5" w:rsidRPr="000B6820" w:rsidRDefault="009C73B5" w:rsidP="009C73B5">
      <w:pPr>
        <w:pStyle w:val="Corpodeltesto"/>
      </w:pPr>
      <w:r w:rsidRPr="000B6820">
        <w:t>From this time</w:t>
      </w:r>
      <w:r w:rsidR="00F34650" w:rsidRPr="000B6820">
        <w:t xml:space="preserve"> forward</w:t>
      </w:r>
      <w:r w:rsidRPr="000B6820">
        <w:t xml:space="preserve">, any update </w:t>
      </w:r>
      <w:r w:rsidR="00960399" w:rsidRPr="000B6820">
        <w:t>of</w:t>
      </w:r>
      <w:r w:rsidRPr="000B6820">
        <w:t xml:space="preserve"> the workflow document </w:t>
      </w:r>
      <w:r w:rsidR="00960399" w:rsidRPr="000B6820">
        <w:t>notifies</w:t>
      </w:r>
      <w:r w:rsidRPr="000B6820">
        <w:t xml:space="preserve"> the HT Manager. </w:t>
      </w:r>
    </w:p>
    <w:p w14:paraId="7971B00F" w14:textId="5C06DE65" w:rsidR="00A96086" w:rsidRPr="000B6820" w:rsidRDefault="00D4673D" w:rsidP="004B2F11">
      <w:pPr>
        <w:pStyle w:val="Titolo5"/>
        <w:numPr>
          <w:ilvl w:val="0"/>
          <w:numId w:val="0"/>
        </w:numPr>
      </w:pPr>
      <w:bookmarkStart w:id="554" w:name="_Toc450673877"/>
      <w:r w:rsidRPr="000B6820">
        <w:t>X.4.1.</w:t>
      </w:r>
      <w:r w:rsidR="00DA5B2C" w:rsidRPr="000B6820">
        <w:t>4</w:t>
      </w:r>
      <w:r w:rsidRPr="000B6820">
        <w:t>.4</w:t>
      </w:r>
      <w:r w:rsidR="00A96086" w:rsidRPr="000B6820">
        <w:t xml:space="preserve"> HT Involvement Workflow Task Assignment Notification</w:t>
      </w:r>
      <w:bookmarkEnd w:id="554"/>
    </w:p>
    <w:p w14:paraId="197C2E61" w14:textId="342B3656" w:rsidR="00A96086" w:rsidRPr="000B6820" w:rsidRDefault="00A96086" w:rsidP="00A96086">
      <w:pPr>
        <w:pStyle w:val="Corpodeltesto"/>
      </w:pPr>
      <w:r w:rsidRPr="000B6820">
        <w:t xml:space="preserve">The HT </w:t>
      </w:r>
      <w:r w:rsidR="00F8742F" w:rsidRPr="000B6820">
        <w:t>Manager</w:t>
      </w:r>
      <w:r w:rsidRPr="000B6820">
        <w:t xml:space="preserve"> assigns the perform</w:t>
      </w:r>
      <w:r w:rsidR="00432997" w:rsidRPr="000B6820">
        <w:t>ance</w:t>
      </w:r>
      <w:r w:rsidRPr="000B6820">
        <w:t xml:space="preserve"> of </w:t>
      </w:r>
      <w:proofErr w:type="gramStart"/>
      <w:r w:rsidRPr="000B6820">
        <w:t>HT to HT</w:t>
      </w:r>
      <w:proofErr w:type="gramEnd"/>
      <w:r w:rsidRPr="000B6820">
        <w:t xml:space="preserve"> </w:t>
      </w:r>
      <w:r w:rsidR="008469C3" w:rsidRPr="000B6820">
        <w:t>Participant</w:t>
      </w:r>
      <w:r w:rsidRPr="000B6820">
        <w:t xml:space="preserve">. The Workflow Document updated by the HT </w:t>
      </w:r>
      <w:r w:rsidR="00F8742F" w:rsidRPr="000B6820">
        <w:t>Manager</w:t>
      </w:r>
      <w:r w:rsidRPr="000B6820">
        <w:t xml:space="preserve"> is published identifying the HT </w:t>
      </w:r>
      <w:r w:rsidR="00F8742F" w:rsidRPr="000B6820">
        <w:t>Participant</w:t>
      </w:r>
      <w:r w:rsidRPr="000B6820">
        <w:t xml:space="preserve"> as intended recipient for the submission (using the </w:t>
      </w:r>
      <w:proofErr w:type="spellStart"/>
      <w:r w:rsidRPr="000B6820">
        <w:t>intendedRecipient</w:t>
      </w:r>
      <w:proofErr w:type="spellEnd"/>
      <w:r w:rsidRPr="000B6820">
        <w:t xml:space="preserve"> </w:t>
      </w:r>
      <w:proofErr w:type="spellStart"/>
      <w:r w:rsidRPr="000B6820">
        <w:t>submissionSet</w:t>
      </w:r>
      <w:proofErr w:type="spellEnd"/>
      <w:r w:rsidRPr="000B6820">
        <w:t xml:space="preserve"> metadata). The HT </w:t>
      </w:r>
      <w:r w:rsidR="008469C3" w:rsidRPr="000B6820">
        <w:t>Participant</w:t>
      </w:r>
      <w:r w:rsidRPr="000B6820">
        <w:t>, once configured, shall create a subscription characterized by the following parameters</w:t>
      </w:r>
      <w:r w:rsidR="000B6820">
        <w:t xml:space="preserve">. </w:t>
      </w:r>
    </w:p>
    <w:p w14:paraId="4C0C0DB0" w14:textId="77777777" w:rsidR="00A96086" w:rsidRPr="000B6820" w:rsidRDefault="00A96086" w:rsidP="004B2F11">
      <w:pPr>
        <w:pStyle w:val="Puntoelenco2"/>
      </w:pPr>
      <w:proofErr w:type="spellStart"/>
      <w:r w:rsidRPr="000B6820">
        <w:rPr>
          <w:i/>
        </w:rPr>
        <w:t>TerminationTime</w:t>
      </w:r>
      <w:proofErr w:type="spellEnd"/>
      <w:r w:rsidRPr="000B6820">
        <w:rPr>
          <w:i/>
        </w:rPr>
        <w:t xml:space="preserve"> = </w:t>
      </w:r>
      <w:r w:rsidRPr="000B6820">
        <w:t xml:space="preserve">unspecified. This allows to create a subscription without an expiration date/time; </w:t>
      </w:r>
    </w:p>
    <w:p w14:paraId="0575F999" w14:textId="29E2107F" w:rsidR="00A96086" w:rsidRPr="000B6820" w:rsidRDefault="00A96086" w:rsidP="004B2F11">
      <w:pPr>
        <w:pStyle w:val="Puntoelenco2"/>
      </w:pPr>
      <w:proofErr w:type="gramStart"/>
      <w:r w:rsidRPr="000B6820">
        <w:rPr>
          <w:i/>
        </w:rPr>
        <w:t>topics</w:t>
      </w:r>
      <w:proofErr w:type="gramEnd"/>
      <w:r w:rsidRPr="000B6820">
        <w:t xml:space="preserve"> = “</w:t>
      </w:r>
      <w:proofErr w:type="spellStart"/>
      <w:r w:rsidRPr="000B6820">
        <w:t>ihe:SubmissionSetMetadata</w:t>
      </w:r>
      <w:proofErr w:type="spellEnd"/>
      <w:r w:rsidRPr="000B6820">
        <w:rPr>
          <w:bCs/>
        </w:rPr>
        <w:t xml:space="preserve">”. This allows receiving notifications that convey the </w:t>
      </w:r>
      <w:proofErr w:type="spellStart"/>
      <w:r w:rsidRPr="000B6820">
        <w:rPr>
          <w:bCs/>
        </w:rPr>
        <w:t>submissionSet</w:t>
      </w:r>
      <w:proofErr w:type="spellEnd"/>
      <w:r w:rsidRPr="000B6820">
        <w:rPr>
          <w:bCs/>
        </w:rPr>
        <w:t xml:space="preserve"> metadata, related to a submission of documents targeted to the HT </w:t>
      </w:r>
      <w:r w:rsidR="007F42EF" w:rsidRPr="000B6820">
        <w:rPr>
          <w:bCs/>
        </w:rPr>
        <w:t>Participant</w:t>
      </w:r>
      <w:r w:rsidRPr="000B6820">
        <w:rPr>
          <w:bCs/>
        </w:rPr>
        <w:t xml:space="preserve"> itself</w:t>
      </w:r>
      <w:r w:rsidR="000B6820">
        <w:rPr>
          <w:bCs/>
        </w:rPr>
        <w:t xml:space="preserve">. </w:t>
      </w:r>
    </w:p>
    <w:p w14:paraId="19F52233" w14:textId="77777777" w:rsidR="00A96086" w:rsidRPr="000B6820" w:rsidRDefault="00A96086" w:rsidP="004B2F11">
      <w:pPr>
        <w:pStyle w:val="Puntoelenco2"/>
      </w:pPr>
      <w:r w:rsidRPr="000B6820">
        <w:rPr>
          <w:i/>
        </w:rPr>
        <w:t>Subscription F</w:t>
      </w:r>
      <w:r w:rsidRPr="000B6820">
        <w:rPr>
          <w:bCs/>
          <w:i/>
        </w:rPr>
        <w:t>ilter</w:t>
      </w:r>
      <w:r w:rsidRPr="000B6820">
        <w:rPr>
          <w:bCs/>
        </w:rPr>
        <w:t xml:space="preserve"> = “</w:t>
      </w:r>
      <w:r w:rsidRPr="000B6820">
        <w:rPr>
          <w:lang w:eastAsia="it-IT"/>
        </w:rPr>
        <w:t>urn</w:t>
      </w:r>
      <w:proofErr w:type="gramStart"/>
      <w:r w:rsidRPr="000B6820">
        <w:rPr>
          <w:lang w:eastAsia="it-IT"/>
        </w:rPr>
        <w:t>:uuid:868cad3d</w:t>
      </w:r>
      <w:proofErr w:type="gramEnd"/>
      <w:r w:rsidRPr="000B6820">
        <w:rPr>
          <w:lang w:eastAsia="it-IT"/>
        </w:rPr>
        <w:t>-ec09-4565-b66c-1be10d0343</w:t>
      </w:r>
      <w:r w:rsidRPr="000B6820">
        <w:rPr>
          <w:bCs/>
        </w:rPr>
        <w:t xml:space="preserve">99” (Patient-Independent Subscriptions for </w:t>
      </w:r>
      <w:proofErr w:type="spellStart"/>
      <w:r w:rsidRPr="000B6820">
        <w:rPr>
          <w:bCs/>
        </w:rPr>
        <w:t>SubmissionSet</w:t>
      </w:r>
      <w:proofErr w:type="spellEnd"/>
      <w:r w:rsidRPr="000B6820">
        <w:rPr>
          <w:bCs/>
        </w:rPr>
        <w:t xml:space="preserve"> metadata). This allows subscribing for submissions intended to a specific recipient.</w:t>
      </w:r>
    </w:p>
    <w:p w14:paraId="6C2DBA2B" w14:textId="7A7983F4" w:rsidR="00A96086" w:rsidRPr="000B6820" w:rsidRDefault="00A96086" w:rsidP="004B2F11">
      <w:pPr>
        <w:pStyle w:val="Puntoelenco2"/>
        <w:rPr>
          <w:bCs/>
        </w:rPr>
      </w:pPr>
      <w:r w:rsidRPr="000B6820">
        <w:rPr>
          <w:i/>
        </w:rPr>
        <w:t>$</w:t>
      </w:r>
      <w:proofErr w:type="spellStart"/>
      <w:r w:rsidRPr="000B6820">
        <w:rPr>
          <w:i/>
        </w:rPr>
        <w:t>XDSSubmissionSetIntendedRecipient</w:t>
      </w:r>
      <w:proofErr w:type="spellEnd"/>
      <w:r w:rsidRPr="000B6820">
        <w:rPr>
          <w:bCs/>
        </w:rPr>
        <w:t xml:space="preserve"> = the HT </w:t>
      </w:r>
      <w:r w:rsidR="00590676" w:rsidRPr="000B6820">
        <w:rPr>
          <w:bCs/>
        </w:rPr>
        <w:t>Participant</w:t>
      </w:r>
      <w:r w:rsidRPr="000B6820">
        <w:rPr>
          <w:bCs/>
        </w:rPr>
        <w:t xml:space="preserve">. It is out of scope for this profile to define how to identify the HT </w:t>
      </w:r>
      <w:r w:rsidR="00590676" w:rsidRPr="000B6820">
        <w:rPr>
          <w:bCs/>
        </w:rPr>
        <w:t>Participant</w:t>
      </w:r>
      <w:r w:rsidRPr="000B6820">
        <w:rPr>
          <w:bCs/>
        </w:rPr>
        <w:t>. This should be defined by local policies and by Affinity Domain configurations</w:t>
      </w:r>
      <w:r w:rsidR="000B6820">
        <w:rPr>
          <w:bCs/>
        </w:rPr>
        <w:t xml:space="preserve">. </w:t>
      </w:r>
    </w:p>
    <w:p w14:paraId="314BF3F1" w14:textId="68902C4B" w:rsidR="00A96086" w:rsidRPr="000B6820" w:rsidRDefault="00A96086" w:rsidP="00A96086">
      <w:pPr>
        <w:pStyle w:val="Corpodeltesto"/>
      </w:pPr>
      <w:r w:rsidRPr="000B6820">
        <w:t xml:space="preserve">The HT </w:t>
      </w:r>
      <w:r w:rsidR="00590676" w:rsidRPr="000B6820">
        <w:t>Participant</w:t>
      </w:r>
      <w:r w:rsidRPr="000B6820">
        <w:t xml:space="preserve"> is notified when a HT </w:t>
      </w:r>
      <w:r w:rsidR="00590676" w:rsidRPr="000B6820">
        <w:t>Manager</w:t>
      </w:r>
      <w:r w:rsidRPr="000B6820">
        <w:t xml:space="preserve"> identifies the </w:t>
      </w:r>
      <w:r w:rsidR="00590676" w:rsidRPr="000B6820">
        <w:t>Participant to HT</w:t>
      </w:r>
      <w:r w:rsidRPr="000B6820">
        <w:t xml:space="preserve"> as intended recipient in the submission of the HT Workflow Document. The HT </w:t>
      </w:r>
      <w:r w:rsidR="00590676" w:rsidRPr="000B6820">
        <w:t>Participant</w:t>
      </w:r>
      <w:r w:rsidRPr="000B6820">
        <w:t xml:space="preserve"> integrates this request to its local workflow process.</w:t>
      </w:r>
    </w:p>
    <w:p w14:paraId="685A22B0" w14:textId="0E8EA6E2" w:rsidR="009C73B5" w:rsidRPr="000B6820" w:rsidRDefault="009C73B5" w:rsidP="004B2F11">
      <w:pPr>
        <w:pStyle w:val="Titolo5"/>
        <w:numPr>
          <w:ilvl w:val="0"/>
          <w:numId w:val="0"/>
        </w:numPr>
      </w:pPr>
      <w:bookmarkStart w:id="555" w:name="_Toc450673878"/>
      <w:r w:rsidRPr="000B6820">
        <w:lastRenderedPageBreak/>
        <w:t>X.4.1.</w:t>
      </w:r>
      <w:r w:rsidR="00DA5B2C" w:rsidRPr="000B6820">
        <w:t>4</w:t>
      </w:r>
      <w:r w:rsidRPr="000B6820">
        <w:t>.5 Workflow Status Update Notification for the HT Participant</w:t>
      </w:r>
      <w:bookmarkEnd w:id="555"/>
    </w:p>
    <w:p w14:paraId="64F1957F" w14:textId="257428F1" w:rsidR="009C73B5" w:rsidRPr="000B6820" w:rsidRDefault="009C73B5" w:rsidP="009C73B5">
      <w:pPr>
        <w:pStyle w:val="Corpodeltesto"/>
      </w:pPr>
      <w:r w:rsidRPr="000B6820">
        <w:t>Once a HT Participant accept to be involved in the HT</w:t>
      </w:r>
      <w:r w:rsidR="00345DDD" w:rsidRPr="000B6820">
        <w:t>, there</w:t>
      </w:r>
      <w:r w:rsidRPr="000B6820">
        <w:t xml:space="preserve"> may</w:t>
      </w:r>
      <w:r w:rsidR="00345DDD" w:rsidRPr="000B6820">
        <w:t xml:space="preserve"> be a</w:t>
      </w:r>
      <w:r w:rsidRPr="000B6820">
        <w:t xml:space="preserve"> require progress notifications on the workflow. </w:t>
      </w:r>
    </w:p>
    <w:p w14:paraId="230127FE" w14:textId="79CE484D" w:rsidR="009C73B5" w:rsidRPr="000B6820" w:rsidRDefault="009C73B5" w:rsidP="009C73B5">
      <w:pPr>
        <w:pStyle w:val="Corpodeltesto"/>
      </w:pPr>
      <w:r w:rsidRPr="000B6820">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Pr="000B6820" w:rsidRDefault="009C73B5" w:rsidP="004B2F11">
      <w:pPr>
        <w:pStyle w:val="Puntoelenco2"/>
      </w:pPr>
      <w:proofErr w:type="spellStart"/>
      <w:r w:rsidRPr="000B6820">
        <w:rPr>
          <w:i/>
        </w:rPr>
        <w:t>TerminationTime</w:t>
      </w:r>
      <w:proofErr w:type="spellEnd"/>
      <w:r w:rsidRPr="000B6820">
        <w:rPr>
          <w:i/>
        </w:rPr>
        <w:t xml:space="preserve"> = </w:t>
      </w:r>
      <w:r w:rsidRPr="000B6820">
        <w:t xml:space="preserve">unspecified. This allows to create a subscription without an expiration date/time; </w:t>
      </w:r>
    </w:p>
    <w:p w14:paraId="7738CB26" w14:textId="77777777" w:rsidR="009C73B5" w:rsidRPr="000B6820" w:rsidRDefault="009C73B5" w:rsidP="004B2F11">
      <w:pPr>
        <w:pStyle w:val="Puntoelenco2"/>
      </w:pPr>
      <w:proofErr w:type="gramStart"/>
      <w:r w:rsidRPr="000B6820">
        <w:rPr>
          <w:i/>
        </w:rPr>
        <w:t>topics</w:t>
      </w:r>
      <w:proofErr w:type="gramEnd"/>
      <w:r w:rsidRPr="000B6820">
        <w:t xml:space="preserve"> = “</w:t>
      </w:r>
      <w:proofErr w:type="spellStart"/>
      <w:r w:rsidRPr="000B6820">
        <w:rPr>
          <w:bCs/>
        </w:rPr>
        <w:t>ihe:FullDocumentEntry</w:t>
      </w:r>
      <w:proofErr w:type="spellEnd"/>
      <w:r w:rsidRPr="000B6820">
        <w:rPr>
          <w:bCs/>
        </w:rPr>
        <w:t xml:space="preserve">”. This allows receiving notifications that convey the full </w:t>
      </w:r>
      <w:proofErr w:type="spellStart"/>
      <w:r w:rsidRPr="000B6820">
        <w:rPr>
          <w:bCs/>
        </w:rPr>
        <w:t>documentEntry</w:t>
      </w:r>
      <w:proofErr w:type="spellEnd"/>
      <w:r w:rsidRPr="000B6820">
        <w:rPr>
          <w:bCs/>
        </w:rPr>
        <w:t xml:space="preserve"> metadata related to the Workflow Document published. </w:t>
      </w:r>
    </w:p>
    <w:p w14:paraId="58D65EB9" w14:textId="28ADD533" w:rsidR="009C73B5" w:rsidRPr="000B6820" w:rsidRDefault="009C73B5" w:rsidP="004B2F11">
      <w:pPr>
        <w:pStyle w:val="Puntoelenco2"/>
      </w:pPr>
      <w:r w:rsidRPr="000B6820">
        <w:rPr>
          <w:i/>
        </w:rPr>
        <w:t>Subscription F</w:t>
      </w:r>
      <w:r w:rsidRPr="000B6820">
        <w:rPr>
          <w:bCs/>
          <w:i/>
        </w:rPr>
        <w:t>ilter</w:t>
      </w:r>
      <w:r w:rsidRPr="000B6820">
        <w:rPr>
          <w:bCs/>
        </w:rPr>
        <w:t xml:space="preserve"> = “urn</w:t>
      </w:r>
      <w:proofErr w:type="gramStart"/>
      <w:r w:rsidRPr="000B6820">
        <w:rPr>
          <w:bCs/>
        </w:rPr>
        <w:t>:uuid:aa2332d0</w:t>
      </w:r>
      <w:proofErr w:type="gramEnd"/>
      <w:r w:rsidRPr="000B6820">
        <w:rPr>
          <w:bCs/>
        </w:rPr>
        <w:t xml:space="preserve">-f8fe-11e0-be50-0800200c9a66” (Subscriptions for </w:t>
      </w:r>
      <w:proofErr w:type="spellStart"/>
      <w:r w:rsidRPr="000B6820">
        <w:rPr>
          <w:bCs/>
        </w:rPr>
        <w:t>DocumentEntry</w:t>
      </w:r>
      <w:proofErr w:type="spellEnd"/>
      <w:r w:rsidRPr="000B6820">
        <w:rPr>
          <w:bCs/>
        </w:rPr>
        <w:t xml:space="preserve"> metadata). This </w:t>
      </w:r>
      <w:proofErr w:type="gramStart"/>
      <w:r w:rsidRPr="000B6820">
        <w:rPr>
          <w:bCs/>
        </w:rPr>
        <w:t>allows  subscri</w:t>
      </w:r>
      <w:r w:rsidR="00734E38" w:rsidRPr="000B6820">
        <w:rPr>
          <w:bCs/>
        </w:rPr>
        <w:t>p</w:t>
      </w:r>
      <w:r w:rsidR="00345DDD" w:rsidRPr="000B6820">
        <w:rPr>
          <w:bCs/>
        </w:rPr>
        <w:t>tion</w:t>
      </w:r>
      <w:proofErr w:type="gramEnd"/>
      <w:r w:rsidR="00734E38" w:rsidRPr="000B6820">
        <w:rPr>
          <w:bCs/>
        </w:rPr>
        <w:t xml:space="preserve"> </w:t>
      </w:r>
      <w:r w:rsidRPr="000B6820">
        <w:rPr>
          <w:bCs/>
        </w:rPr>
        <w:t>for documents published with specific metadata.</w:t>
      </w:r>
    </w:p>
    <w:p w14:paraId="32FCCB08" w14:textId="77777777" w:rsidR="009C73B5" w:rsidRPr="000B6820" w:rsidRDefault="009C73B5" w:rsidP="004B2F11">
      <w:pPr>
        <w:pStyle w:val="Puntoelenco2"/>
        <w:rPr>
          <w:bCs/>
        </w:rPr>
      </w:pPr>
      <w:r w:rsidRPr="000B6820">
        <w:rPr>
          <w:bCs/>
          <w:i/>
        </w:rPr>
        <w:t>$</w:t>
      </w:r>
      <w:proofErr w:type="spellStart"/>
      <w:r w:rsidRPr="000B6820">
        <w:rPr>
          <w:bCs/>
          <w:i/>
        </w:rPr>
        <w:t>XDSDocumentEntryReferenceIdList</w:t>
      </w:r>
      <w:proofErr w:type="spellEnd"/>
      <w:r w:rsidRPr="000B6820">
        <w:rPr>
          <w:bCs/>
          <w:i/>
        </w:rPr>
        <w:t xml:space="preserve"> filter</w:t>
      </w:r>
      <w:r w:rsidRPr="000B6820">
        <w:rPr>
          <w:bCs/>
        </w:rPr>
        <w:t xml:space="preserve"> = workflow Instance Id. </w:t>
      </w:r>
    </w:p>
    <w:p w14:paraId="03B86DD3" w14:textId="22C8139D" w:rsidR="00436025" w:rsidRPr="000B6820" w:rsidRDefault="009C73B5" w:rsidP="004B2F11">
      <w:pPr>
        <w:pStyle w:val="Corpodeltesto"/>
      </w:pPr>
      <w:r w:rsidRPr="000B6820">
        <w:t xml:space="preserve">From this </w:t>
      </w:r>
      <w:r w:rsidR="00734E38" w:rsidRPr="000B6820">
        <w:t>point forward</w:t>
      </w:r>
      <w:r w:rsidRPr="000B6820">
        <w:t xml:space="preserve">, any update to the workflow document </w:t>
      </w:r>
      <w:r w:rsidR="00734E38" w:rsidRPr="000B6820">
        <w:t>notifies</w:t>
      </w:r>
      <w:r w:rsidRPr="000B6820">
        <w:t xml:space="preserve"> the HT </w:t>
      </w:r>
      <w:r w:rsidR="00B73BA9" w:rsidRPr="000B6820">
        <w:t>Participant</w:t>
      </w:r>
      <w:r w:rsidRPr="000B6820">
        <w:t xml:space="preserve">. </w:t>
      </w:r>
    </w:p>
    <w:p w14:paraId="1DCF361E" w14:textId="7615A8D1" w:rsidR="00126A38" w:rsidRPr="000B6820" w:rsidRDefault="00126A38" w:rsidP="00126A38">
      <w:pPr>
        <w:pStyle w:val="Titolo3"/>
        <w:keepNext w:val="0"/>
        <w:numPr>
          <w:ilvl w:val="0"/>
          <w:numId w:val="0"/>
        </w:numPr>
        <w:rPr>
          <w:bCs/>
          <w:noProof w:val="0"/>
        </w:rPr>
      </w:pPr>
      <w:bookmarkStart w:id="556" w:name="_Toc450673879"/>
      <w:r w:rsidRPr="000B6820">
        <w:rPr>
          <w:bCs/>
          <w:noProof w:val="0"/>
        </w:rPr>
        <w:t>X.4.2 Use Cases</w:t>
      </w:r>
      <w:bookmarkEnd w:id="556"/>
    </w:p>
    <w:p w14:paraId="54BC5488" w14:textId="3AAA276B" w:rsidR="00BD6E26" w:rsidRPr="000B6820" w:rsidRDefault="00515353" w:rsidP="006E46A1">
      <w:pPr>
        <w:pStyle w:val="AuthorInstructions"/>
        <w:rPr>
          <w:i w:val="0"/>
        </w:rPr>
      </w:pPr>
      <w:r w:rsidRPr="000B6820">
        <w:rPr>
          <w:i w:val="0"/>
        </w:rPr>
        <w:t xml:space="preserve">Two completed </w:t>
      </w:r>
      <w:r w:rsidR="006E46A1" w:rsidRPr="000B6820">
        <w:rPr>
          <w:i w:val="0"/>
        </w:rPr>
        <w:t>use cases</w:t>
      </w:r>
      <w:r w:rsidR="00DF7A1E" w:rsidRPr="000B6820">
        <w:rPr>
          <w:i w:val="0"/>
        </w:rPr>
        <w:t xml:space="preserve"> on HT collaboration</w:t>
      </w:r>
      <w:r w:rsidR="006E46A1" w:rsidRPr="000B6820">
        <w:rPr>
          <w:i w:val="0"/>
        </w:rPr>
        <w:t xml:space="preserve"> are described in this profile</w:t>
      </w:r>
      <w:r w:rsidR="001A243C" w:rsidRPr="000B6820">
        <w:rPr>
          <w:i w:val="0"/>
        </w:rPr>
        <w:t xml:space="preserve">. The first is based on a basic HT </w:t>
      </w:r>
      <w:r w:rsidR="003368B0" w:rsidRPr="000B6820">
        <w:rPr>
          <w:i w:val="0"/>
        </w:rPr>
        <w:t>composed by</w:t>
      </w:r>
      <w:r w:rsidR="001A243C" w:rsidRPr="000B6820">
        <w:rPr>
          <w:i w:val="0"/>
        </w:rPr>
        <w:t xml:space="preserve"> the requester of support, a</w:t>
      </w:r>
      <w:r w:rsidR="00B72F04" w:rsidRPr="000B6820">
        <w:rPr>
          <w:i w:val="0"/>
        </w:rPr>
        <w:t>n</w:t>
      </w:r>
      <w:r w:rsidR="001A243C" w:rsidRPr="000B6820">
        <w:rPr>
          <w:i w:val="0"/>
        </w:rPr>
        <w:t xml:space="preserve"> </w:t>
      </w:r>
      <w:r w:rsidR="006234AF" w:rsidRPr="000B6820">
        <w:rPr>
          <w:i w:val="0"/>
        </w:rPr>
        <w:t xml:space="preserve">interventional </w:t>
      </w:r>
      <w:r w:rsidR="001A243C" w:rsidRPr="000B6820">
        <w:rPr>
          <w:i w:val="0"/>
        </w:rPr>
        <w:t xml:space="preserve">cardiologist, and </w:t>
      </w:r>
      <w:r w:rsidR="00540A17" w:rsidRPr="000B6820">
        <w:rPr>
          <w:i w:val="0"/>
        </w:rPr>
        <w:t>the clinician that can provide support</w:t>
      </w:r>
      <w:r w:rsidR="005B3624" w:rsidRPr="000B6820">
        <w:rPr>
          <w:i w:val="0"/>
        </w:rPr>
        <w:t xml:space="preserve"> and manage</w:t>
      </w:r>
      <w:r w:rsidR="00345DDD" w:rsidRPr="000B6820">
        <w:rPr>
          <w:i w:val="0"/>
        </w:rPr>
        <w:t xml:space="preserve"> </w:t>
      </w:r>
      <w:r w:rsidR="003368B0" w:rsidRPr="000B6820">
        <w:rPr>
          <w:i w:val="0"/>
        </w:rPr>
        <w:t xml:space="preserve">the HT. </w:t>
      </w:r>
      <w:r w:rsidR="006E46A1" w:rsidRPr="000B6820">
        <w:rPr>
          <w:i w:val="0"/>
        </w:rPr>
        <w:t xml:space="preserve">The second use case </w:t>
      </w:r>
      <w:r w:rsidR="005B3624" w:rsidRPr="000B6820">
        <w:rPr>
          <w:i w:val="0"/>
        </w:rPr>
        <w:t xml:space="preserve">is related to a HT composed of </w:t>
      </w:r>
      <w:r w:rsidR="00A13E8B" w:rsidRPr="000B6820">
        <w:rPr>
          <w:i w:val="0"/>
        </w:rPr>
        <w:t xml:space="preserve">the requester of support and many </w:t>
      </w:r>
      <w:r w:rsidR="006E46A1" w:rsidRPr="000B6820">
        <w:rPr>
          <w:i w:val="0"/>
        </w:rPr>
        <w:t>professionals</w:t>
      </w:r>
      <w:r w:rsidR="00734E38" w:rsidRPr="000B6820">
        <w:rPr>
          <w:i w:val="0"/>
        </w:rPr>
        <w:t>. This is</w:t>
      </w:r>
      <w:r w:rsidR="006E46A1" w:rsidRPr="000B6820">
        <w:rPr>
          <w:i w:val="0"/>
        </w:rPr>
        <w:t xml:space="preserve"> a complex cardiovascular clinical case. </w:t>
      </w:r>
      <w:r w:rsidR="00712FBF" w:rsidRPr="000B6820">
        <w:rPr>
          <w:i w:val="0"/>
        </w:rPr>
        <w:t>This</w:t>
      </w:r>
      <w:r w:rsidR="0013111D" w:rsidRPr="000B6820">
        <w:rPr>
          <w:i w:val="0"/>
        </w:rPr>
        <w:t xml:space="preserve"> </w:t>
      </w:r>
      <w:r w:rsidR="00734E38" w:rsidRPr="000B6820">
        <w:rPr>
          <w:i w:val="0"/>
        </w:rPr>
        <w:t>complex</w:t>
      </w:r>
      <w:r w:rsidR="005B3624" w:rsidRPr="000B6820">
        <w:rPr>
          <w:i w:val="0"/>
        </w:rPr>
        <w:t xml:space="preserve"> </w:t>
      </w:r>
      <w:r w:rsidR="0013111D" w:rsidRPr="000B6820">
        <w:rPr>
          <w:i w:val="0"/>
        </w:rPr>
        <w:t xml:space="preserve">use case </w:t>
      </w:r>
      <w:r w:rsidR="00734E38" w:rsidRPr="000B6820">
        <w:rPr>
          <w:i w:val="0"/>
        </w:rPr>
        <w:t xml:space="preserve">also </w:t>
      </w:r>
      <w:r w:rsidR="0013111D" w:rsidRPr="000B6820">
        <w:rPr>
          <w:i w:val="0"/>
        </w:rPr>
        <w:t>describe</w:t>
      </w:r>
      <w:r w:rsidR="003368B0" w:rsidRPr="000B6820">
        <w:rPr>
          <w:i w:val="0"/>
        </w:rPr>
        <w:t>s</w:t>
      </w:r>
      <w:r w:rsidR="0013111D" w:rsidRPr="000B6820">
        <w:rPr>
          <w:i w:val="0"/>
        </w:rPr>
        <w:t xml:space="preserve"> </w:t>
      </w:r>
      <w:r w:rsidR="001F3CCA" w:rsidRPr="000B6820">
        <w:rPr>
          <w:i w:val="0"/>
        </w:rPr>
        <w:t>reject</w:t>
      </w:r>
      <w:r w:rsidR="00734E38" w:rsidRPr="000B6820">
        <w:rPr>
          <w:i w:val="0"/>
        </w:rPr>
        <w:t>ion</w:t>
      </w:r>
      <w:r w:rsidR="001F3CCA" w:rsidRPr="000B6820">
        <w:rPr>
          <w:i w:val="0"/>
        </w:rPr>
        <w:t xml:space="preserve"> of </w:t>
      </w:r>
      <w:r w:rsidR="00712FBF" w:rsidRPr="000B6820">
        <w:rPr>
          <w:i w:val="0"/>
        </w:rPr>
        <w:t xml:space="preserve">involvement in </w:t>
      </w:r>
      <w:r w:rsidR="00734E38" w:rsidRPr="000B6820">
        <w:rPr>
          <w:i w:val="0"/>
        </w:rPr>
        <w:t xml:space="preserve">the </w:t>
      </w:r>
      <w:r w:rsidR="00712FBF" w:rsidRPr="000B6820">
        <w:rPr>
          <w:i w:val="0"/>
        </w:rPr>
        <w:t>HT</w:t>
      </w:r>
      <w:r w:rsidR="005B3624" w:rsidRPr="000B6820">
        <w:rPr>
          <w:i w:val="0"/>
        </w:rPr>
        <w:t xml:space="preserve"> by manager or participants</w:t>
      </w:r>
      <w:r w:rsidR="00712FBF" w:rsidRPr="000B6820">
        <w:rPr>
          <w:i w:val="0"/>
        </w:rPr>
        <w:t xml:space="preserve">. </w:t>
      </w:r>
    </w:p>
    <w:p w14:paraId="1C59E057" w14:textId="7B64767B" w:rsidR="006E46A1" w:rsidRPr="000B6820" w:rsidRDefault="00515353" w:rsidP="006E46A1">
      <w:pPr>
        <w:pStyle w:val="AuthorInstructions"/>
        <w:rPr>
          <w:i w:val="0"/>
        </w:rPr>
      </w:pPr>
      <w:r w:rsidRPr="000B6820">
        <w:rPr>
          <w:i w:val="0"/>
        </w:rPr>
        <w:t xml:space="preserve">This section also </w:t>
      </w:r>
      <w:r w:rsidR="00734E38" w:rsidRPr="000B6820">
        <w:rPr>
          <w:i w:val="0"/>
        </w:rPr>
        <w:t xml:space="preserve">contains </w:t>
      </w:r>
      <w:r w:rsidRPr="000B6820">
        <w:rPr>
          <w:i w:val="0"/>
        </w:rPr>
        <w:t xml:space="preserve">two exceptions. </w:t>
      </w:r>
      <w:r w:rsidR="00B90330" w:rsidRPr="000B6820">
        <w:rPr>
          <w:i w:val="0"/>
        </w:rPr>
        <w:t xml:space="preserve">The </w:t>
      </w:r>
      <w:r w:rsidRPr="000B6820">
        <w:rPr>
          <w:i w:val="0"/>
        </w:rPr>
        <w:t>first exception</w:t>
      </w:r>
      <w:r w:rsidR="00B90330" w:rsidRPr="000B6820">
        <w:rPr>
          <w:i w:val="0"/>
        </w:rPr>
        <w:t xml:space="preserve"> </w:t>
      </w:r>
      <w:r w:rsidR="003368B0" w:rsidRPr="000B6820">
        <w:rPr>
          <w:i w:val="0"/>
        </w:rPr>
        <w:t>describe</w:t>
      </w:r>
      <w:r w:rsidR="00F862EB" w:rsidRPr="000B6820">
        <w:rPr>
          <w:i w:val="0"/>
        </w:rPr>
        <w:t>s</w:t>
      </w:r>
      <w:r w:rsidR="003368B0" w:rsidRPr="000B6820">
        <w:rPr>
          <w:i w:val="0"/>
        </w:rPr>
        <w:t xml:space="preserve"> the cancellation of </w:t>
      </w:r>
      <w:r w:rsidR="00873538" w:rsidRPr="000B6820">
        <w:rPr>
          <w:i w:val="0"/>
        </w:rPr>
        <w:t xml:space="preserve">the </w:t>
      </w:r>
      <w:r w:rsidR="00360788" w:rsidRPr="000B6820">
        <w:rPr>
          <w:i w:val="0"/>
        </w:rPr>
        <w:t>process</w:t>
      </w:r>
      <w:r w:rsidR="00873538" w:rsidRPr="000B6820">
        <w:rPr>
          <w:i w:val="0"/>
        </w:rPr>
        <w:t xml:space="preserve"> by the requester</w:t>
      </w:r>
      <w:r w:rsidR="00EF04E9" w:rsidRPr="000B6820">
        <w:rPr>
          <w:i w:val="0"/>
        </w:rPr>
        <w:t xml:space="preserve"> or manager</w:t>
      </w:r>
      <w:r w:rsidR="00F862EB" w:rsidRPr="000B6820">
        <w:rPr>
          <w:i w:val="0"/>
        </w:rPr>
        <w:t xml:space="preserve">. </w:t>
      </w:r>
      <w:r w:rsidR="00D01D35" w:rsidRPr="000B6820">
        <w:rPr>
          <w:i w:val="0"/>
        </w:rPr>
        <w:t xml:space="preserve">The </w:t>
      </w:r>
      <w:r w:rsidRPr="000B6820">
        <w:rPr>
          <w:i w:val="0"/>
        </w:rPr>
        <w:t xml:space="preserve">second exception </w:t>
      </w:r>
      <w:r w:rsidR="00D01D35" w:rsidRPr="000B6820">
        <w:rPr>
          <w:i w:val="0"/>
        </w:rPr>
        <w:t>describe</w:t>
      </w:r>
      <w:r w:rsidR="008F49BC" w:rsidRPr="000B6820">
        <w:rPr>
          <w:i w:val="0"/>
        </w:rPr>
        <w:t xml:space="preserve">s the </w:t>
      </w:r>
      <w:r w:rsidR="00FB66CB" w:rsidRPr="000B6820">
        <w:rPr>
          <w:i w:val="0"/>
        </w:rPr>
        <w:t xml:space="preserve">invitation </w:t>
      </w:r>
      <w:r w:rsidR="008F49BC" w:rsidRPr="000B6820">
        <w:rPr>
          <w:i w:val="0"/>
        </w:rPr>
        <w:t>reject</w:t>
      </w:r>
      <w:r w:rsidR="00FB66CB" w:rsidRPr="000B6820">
        <w:rPr>
          <w:i w:val="0"/>
        </w:rPr>
        <w:t>ion</w:t>
      </w:r>
      <w:r w:rsidR="008F49BC" w:rsidRPr="000B6820">
        <w:rPr>
          <w:i w:val="0"/>
        </w:rPr>
        <w:t xml:space="preserve"> by </w:t>
      </w:r>
      <w:r w:rsidR="00FB66CB" w:rsidRPr="000B6820">
        <w:rPr>
          <w:i w:val="0"/>
        </w:rPr>
        <w:t xml:space="preserve">the </w:t>
      </w:r>
      <w:r w:rsidR="008F49BC" w:rsidRPr="000B6820">
        <w:rPr>
          <w:i w:val="0"/>
        </w:rPr>
        <w:t xml:space="preserve">requester to manage the HT, or the </w:t>
      </w:r>
      <w:r w:rsidR="00FB66CB" w:rsidRPr="000B6820">
        <w:rPr>
          <w:i w:val="0"/>
        </w:rPr>
        <w:t xml:space="preserve">invitation </w:t>
      </w:r>
      <w:r w:rsidR="008F49BC" w:rsidRPr="000B6820">
        <w:rPr>
          <w:i w:val="0"/>
        </w:rPr>
        <w:t>reject</w:t>
      </w:r>
      <w:r w:rsidR="00FB66CB" w:rsidRPr="000B6820">
        <w:rPr>
          <w:i w:val="0"/>
        </w:rPr>
        <w:t>ion</w:t>
      </w:r>
      <w:r w:rsidR="008F49BC" w:rsidRPr="000B6820">
        <w:rPr>
          <w:i w:val="0"/>
        </w:rPr>
        <w:t xml:space="preserve"> of </w:t>
      </w:r>
      <w:r w:rsidR="00FB66CB" w:rsidRPr="000B6820">
        <w:rPr>
          <w:i w:val="0"/>
        </w:rPr>
        <w:t>the</w:t>
      </w:r>
      <w:r w:rsidR="008F49BC" w:rsidRPr="000B6820">
        <w:rPr>
          <w:i w:val="0"/>
        </w:rPr>
        <w:t xml:space="preserve"> manager to participate </w:t>
      </w:r>
      <w:r w:rsidR="00647A87" w:rsidRPr="000B6820">
        <w:rPr>
          <w:i w:val="0"/>
        </w:rPr>
        <w:t>in</w:t>
      </w:r>
      <w:r w:rsidR="008F49BC" w:rsidRPr="000B6820">
        <w:rPr>
          <w:i w:val="0"/>
        </w:rPr>
        <w:t xml:space="preserve"> </w:t>
      </w:r>
      <w:r w:rsidR="00FB66CB" w:rsidRPr="000B6820">
        <w:rPr>
          <w:i w:val="0"/>
        </w:rPr>
        <w:t xml:space="preserve">the </w:t>
      </w:r>
      <w:r w:rsidR="008F49BC" w:rsidRPr="000B6820">
        <w:rPr>
          <w:i w:val="0"/>
        </w:rPr>
        <w:t>HT.</w:t>
      </w:r>
    </w:p>
    <w:p w14:paraId="17D0F255" w14:textId="29DF5516" w:rsidR="0046783A" w:rsidRPr="000B6820" w:rsidRDefault="0046783A" w:rsidP="0046783A">
      <w:pPr>
        <w:pStyle w:val="AuthorInstructions"/>
        <w:rPr>
          <w:i w:val="0"/>
        </w:rPr>
      </w:pPr>
      <w:r w:rsidRPr="000B6820">
        <w:rPr>
          <w:i w:val="0"/>
        </w:rPr>
        <w:t>In each use cases</w:t>
      </w:r>
      <w:r w:rsidR="005B3624" w:rsidRPr="000B6820">
        <w:rPr>
          <w:i w:val="0"/>
        </w:rPr>
        <w:t xml:space="preserve"> and exceptions</w:t>
      </w:r>
      <w:r w:rsidRPr="000B6820">
        <w:rPr>
          <w:i w:val="0"/>
        </w:rPr>
        <w:t>, professionals perform the following roles:</w:t>
      </w:r>
    </w:p>
    <w:p w14:paraId="45ED75DA" w14:textId="3A6DE89E" w:rsidR="0046783A" w:rsidRPr="000B6820" w:rsidRDefault="0046783A" w:rsidP="004B2F11">
      <w:pPr>
        <w:pStyle w:val="Puntoelenco2"/>
      </w:pPr>
      <w:proofErr w:type="gramStart"/>
      <w:r w:rsidRPr="000B6820">
        <w:t>requester</w:t>
      </w:r>
      <w:proofErr w:type="gramEnd"/>
      <w:r w:rsidRPr="000B6820">
        <w:t xml:space="preserve"> of support by HT for choosing the best treatment strategy for the patient; </w:t>
      </w:r>
      <w:r w:rsidR="00647A87" w:rsidRPr="000B6820">
        <w:t>t</w:t>
      </w:r>
      <w:r w:rsidRPr="000B6820">
        <w:t>he use</w:t>
      </w:r>
      <w:r w:rsidR="00647A87" w:rsidRPr="000B6820">
        <w:t xml:space="preserve"> </w:t>
      </w:r>
      <w:r w:rsidR="000F497B" w:rsidRPr="000B6820">
        <w:t>of a</w:t>
      </w:r>
      <w:r w:rsidRPr="000B6820">
        <w:t xml:space="preserve"> system that support</w:t>
      </w:r>
      <w:r w:rsidR="00FB66CB" w:rsidRPr="000B6820">
        <w:t>s</w:t>
      </w:r>
      <w:r w:rsidRPr="000B6820">
        <w:t xml:space="preserve"> the HT Requester</w:t>
      </w:r>
    </w:p>
    <w:p w14:paraId="41CF1745" w14:textId="4D33790A" w:rsidR="0046783A" w:rsidRPr="000B6820" w:rsidRDefault="0046783A" w:rsidP="004B2F11">
      <w:pPr>
        <w:pStyle w:val="Puntoelenco2"/>
      </w:pPr>
      <w:proofErr w:type="gramStart"/>
      <w:r w:rsidRPr="000B6820">
        <w:t>manager</w:t>
      </w:r>
      <w:proofErr w:type="gramEnd"/>
      <w:r w:rsidRPr="000B6820">
        <w:t xml:space="preserve"> of </w:t>
      </w:r>
      <w:r w:rsidR="00FB66CB" w:rsidRPr="000B6820">
        <w:t xml:space="preserve">the </w:t>
      </w:r>
      <w:r w:rsidRPr="000B6820">
        <w:t xml:space="preserve">HT that support the requester; </w:t>
      </w:r>
      <w:r w:rsidR="00647A87" w:rsidRPr="000B6820">
        <w:t>t</w:t>
      </w:r>
      <w:r w:rsidRPr="000B6820">
        <w:t>he use</w:t>
      </w:r>
      <w:r w:rsidR="00647A87" w:rsidRPr="000B6820">
        <w:t xml:space="preserve"> </w:t>
      </w:r>
      <w:r w:rsidR="000F497B" w:rsidRPr="000B6820">
        <w:t>of a</w:t>
      </w:r>
      <w:r w:rsidRPr="000B6820">
        <w:t xml:space="preserve"> system that support the HT Manager </w:t>
      </w:r>
      <w:r w:rsidR="008F2182" w:rsidRPr="000B6820">
        <w:t>and HT Participant</w:t>
      </w:r>
      <w:r w:rsidR="00CE7E40" w:rsidRPr="000B6820">
        <w:t xml:space="preserve"> </w:t>
      </w:r>
      <w:r w:rsidR="0041515B">
        <w:t>Actor</w:t>
      </w:r>
      <w:r w:rsidR="00CE7E40" w:rsidRPr="000B6820">
        <w:t>s</w:t>
      </w:r>
    </w:p>
    <w:p w14:paraId="51ADB577" w14:textId="78582673" w:rsidR="0046783A" w:rsidRPr="000B6820" w:rsidRDefault="0046783A" w:rsidP="004B2F11">
      <w:pPr>
        <w:pStyle w:val="Puntoelenco2"/>
      </w:pPr>
      <w:proofErr w:type="gramStart"/>
      <w:r w:rsidRPr="000B6820">
        <w:t>participants</w:t>
      </w:r>
      <w:proofErr w:type="gramEnd"/>
      <w:r w:rsidRPr="000B6820">
        <w:t xml:space="preserve"> </w:t>
      </w:r>
      <w:r w:rsidR="00FB66CB" w:rsidRPr="000B6820">
        <w:t xml:space="preserve">of the </w:t>
      </w:r>
      <w:r w:rsidRPr="000B6820">
        <w:t>HT that collaborate</w:t>
      </w:r>
      <w:r w:rsidR="00FB66CB" w:rsidRPr="000B6820">
        <w:t>s with</w:t>
      </w:r>
      <w:r w:rsidRPr="000B6820">
        <w:t xml:space="preserve"> each other; </w:t>
      </w:r>
      <w:r w:rsidR="00647A87" w:rsidRPr="000B6820">
        <w:t>t</w:t>
      </w:r>
      <w:r w:rsidRPr="000B6820">
        <w:t>he use</w:t>
      </w:r>
      <w:r w:rsidR="00647A87" w:rsidRPr="000B6820">
        <w:t xml:space="preserve"> of</w:t>
      </w:r>
      <w:r w:rsidRPr="000B6820">
        <w:t xml:space="preserve"> a system that support the HT Participant</w:t>
      </w:r>
    </w:p>
    <w:p w14:paraId="315BE73B" w14:textId="322F2067" w:rsidR="00FD6B22" w:rsidRPr="000B6820" w:rsidRDefault="007773C8" w:rsidP="00126A38">
      <w:pPr>
        <w:pStyle w:val="Titolo4"/>
        <w:numPr>
          <w:ilvl w:val="0"/>
          <w:numId w:val="0"/>
        </w:numPr>
        <w:ind w:left="864" w:hanging="864"/>
        <w:rPr>
          <w:noProof w:val="0"/>
        </w:rPr>
      </w:pPr>
      <w:bookmarkStart w:id="557" w:name="_Toc450673880"/>
      <w:r w:rsidRPr="000B6820">
        <w:rPr>
          <w:noProof w:val="0"/>
        </w:rPr>
        <w:t>X.</w:t>
      </w:r>
      <w:r w:rsidR="00AF472E" w:rsidRPr="000B6820">
        <w:rPr>
          <w:noProof w:val="0"/>
        </w:rPr>
        <w:t>4</w:t>
      </w:r>
      <w:r w:rsidRPr="000B6820">
        <w:rPr>
          <w:noProof w:val="0"/>
        </w:rPr>
        <w:t>.2</w:t>
      </w:r>
      <w:r w:rsidR="00126A38" w:rsidRPr="000B6820">
        <w:rPr>
          <w:noProof w:val="0"/>
        </w:rPr>
        <w:t>.1</w:t>
      </w:r>
      <w:r w:rsidRPr="000B6820">
        <w:rPr>
          <w:noProof w:val="0"/>
        </w:rPr>
        <w:t xml:space="preserve"> Use</w:t>
      </w:r>
      <w:r w:rsidR="00FD6B22" w:rsidRPr="000B6820">
        <w:rPr>
          <w:noProof w:val="0"/>
        </w:rPr>
        <w:t xml:space="preserve"> Case</w:t>
      </w:r>
      <w:r w:rsidR="002869E8" w:rsidRPr="000B6820">
        <w:rPr>
          <w:noProof w:val="0"/>
        </w:rPr>
        <w:t xml:space="preserve"> #1: </w:t>
      </w:r>
      <w:r w:rsidR="0019109D" w:rsidRPr="000B6820">
        <w:rPr>
          <w:noProof w:val="0"/>
        </w:rPr>
        <w:t xml:space="preserve">Basic </w:t>
      </w:r>
      <w:r w:rsidR="00167706" w:rsidRPr="000B6820">
        <w:rPr>
          <w:noProof w:val="0"/>
        </w:rPr>
        <w:t>H</w:t>
      </w:r>
      <w:r w:rsidR="00EF04E9" w:rsidRPr="000B6820">
        <w:rPr>
          <w:noProof w:val="0"/>
        </w:rPr>
        <w:t xml:space="preserve">eart </w:t>
      </w:r>
      <w:r w:rsidR="00167706" w:rsidRPr="000B6820">
        <w:rPr>
          <w:noProof w:val="0"/>
        </w:rPr>
        <w:t>T</w:t>
      </w:r>
      <w:r w:rsidR="00EF04E9" w:rsidRPr="000B6820">
        <w:rPr>
          <w:noProof w:val="0"/>
        </w:rPr>
        <w:t>eam</w:t>
      </w:r>
      <w:r w:rsidR="0019109D" w:rsidRPr="000B6820">
        <w:rPr>
          <w:noProof w:val="0"/>
        </w:rPr>
        <w:t xml:space="preserve"> </w:t>
      </w:r>
      <w:r w:rsidR="00CC39D8" w:rsidRPr="000B6820">
        <w:rPr>
          <w:noProof w:val="0"/>
        </w:rPr>
        <w:t>Coordination</w:t>
      </w:r>
      <w:bookmarkEnd w:id="557"/>
    </w:p>
    <w:p w14:paraId="1B473604" w14:textId="10DBF778" w:rsidR="000718DA" w:rsidRPr="000B6820" w:rsidRDefault="00F17341" w:rsidP="00B03693">
      <w:pPr>
        <w:pStyle w:val="Corpodeltesto"/>
      </w:pPr>
      <w:r w:rsidRPr="000B6820">
        <w:t xml:space="preserve">The following Use Case illustrates the workflow of management of </w:t>
      </w:r>
      <w:r w:rsidR="00167706" w:rsidRPr="000B6820">
        <w:t xml:space="preserve">the </w:t>
      </w:r>
      <w:r w:rsidRPr="000B6820">
        <w:t>Cross-enterprise Cardiovascular Heart Team</w:t>
      </w:r>
      <w:r w:rsidR="00BA56C7" w:rsidRPr="000B6820">
        <w:t>. This HT is c</w:t>
      </w:r>
      <w:r w:rsidR="000718DA" w:rsidRPr="000B6820">
        <w:t>omposed only of requester and manager of HT</w:t>
      </w:r>
      <w:r w:rsidR="00020B8C" w:rsidRPr="000B6820">
        <w:t xml:space="preserve"> </w:t>
      </w:r>
      <w:r w:rsidR="000F497B" w:rsidRPr="000B6820">
        <w:t xml:space="preserve">without </w:t>
      </w:r>
      <w:r w:rsidR="000F497B" w:rsidRPr="000B6820">
        <w:lastRenderedPageBreak/>
        <w:t>involvement</w:t>
      </w:r>
      <w:r w:rsidR="00020B8C" w:rsidRPr="000B6820">
        <w:t xml:space="preserve"> of other professionals. </w:t>
      </w:r>
      <w:r w:rsidR="002056A6" w:rsidRPr="000B6820">
        <w:t>T</w:t>
      </w:r>
      <w:r w:rsidR="00837153" w:rsidRPr="000B6820">
        <w:t>he use case is</w:t>
      </w:r>
      <w:r w:rsidR="00020B8C" w:rsidRPr="000B6820">
        <w:t xml:space="preserve"> similar to a </w:t>
      </w:r>
      <w:proofErr w:type="spellStart"/>
      <w:r w:rsidR="00020B8C" w:rsidRPr="000B6820">
        <w:t>tele</w:t>
      </w:r>
      <w:proofErr w:type="spellEnd"/>
      <w:r w:rsidR="00020B8C" w:rsidRPr="000B6820">
        <w:t>-consultation, when the requester and manager collaborate</w:t>
      </w:r>
      <w:r w:rsidR="00647A87" w:rsidRPr="000B6820">
        <w:t xml:space="preserve"> with</w:t>
      </w:r>
      <w:r w:rsidR="00020B8C" w:rsidRPr="000B6820">
        <w:t xml:space="preserve"> each other through many interaction points such as sharing of documents (reports, results of exams, videos and images) and/or video/teleconference.</w:t>
      </w:r>
      <w:r w:rsidR="00781A6D" w:rsidRPr="000B6820">
        <w:t xml:space="preserve"> </w:t>
      </w:r>
    </w:p>
    <w:p w14:paraId="7CB85E08" w14:textId="58223F06" w:rsidR="00FE7ACA" w:rsidRPr="000B6820" w:rsidRDefault="00837153" w:rsidP="00B03693">
      <w:pPr>
        <w:pStyle w:val="Corpodeltesto"/>
      </w:pPr>
      <w:r w:rsidRPr="000B6820">
        <w:t>In this use case</w:t>
      </w:r>
      <w:r w:rsidR="00647A87" w:rsidRPr="000B6820">
        <w:t>,</w:t>
      </w:r>
      <w:r w:rsidRPr="000B6820">
        <w:t xml:space="preserve"> </w:t>
      </w:r>
      <w:r w:rsidR="001C0816" w:rsidRPr="000B6820">
        <w:t xml:space="preserve">the requester, </w:t>
      </w:r>
      <w:r w:rsidR="00183DDE" w:rsidRPr="000B6820">
        <w:t>Dr</w:t>
      </w:r>
      <w:r w:rsidR="00647A87" w:rsidRPr="000B6820">
        <w:t>.</w:t>
      </w:r>
      <w:r w:rsidR="00183DDE" w:rsidRPr="000B6820">
        <w:t xml:space="preserve"> Brown,</w:t>
      </w:r>
      <w:r w:rsidR="00515353" w:rsidRPr="000B6820">
        <w:t xml:space="preserve"> a</w:t>
      </w:r>
      <w:r w:rsidR="00F13EBD" w:rsidRPr="000B6820">
        <w:t>n</w:t>
      </w:r>
      <w:r w:rsidR="00515353" w:rsidRPr="000B6820">
        <w:t xml:space="preserve"> interventional cardiologist</w:t>
      </w:r>
      <w:r w:rsidR="00183DDE" w:rsidRPr="000B6820">
        <w:t xml:space="preserve"> </w:t>
      </w:r>
      <w:r w:rsidR="00F17341" w:rsidRPr="000B6820">
        <w:t>authorized to perform PCI</w:t>
      </w:r>
      <w:r w:rsidR="00515353" w:rsidRPr="000B6820">
        <w:t xml:space="preserve">, </w:t>
      </w:r>
      <w:r w:rsidR="00F17341" w:rsidRPr="000B6820">
        <w:t>need</w:t>
      </w:r>
      <w:r w:rsidR="007F7F63" w:rsidRPr="000B6820">
        <w:t>s</w:t>
      </w:r>
      <w:r w:rsidR="00F17341" w:rsidRPr="000B6820">
        <w:t xml:space="preserve"> support from the </w:t>
      </w:r>
      <w:r w:rsidR="00167706" w:rsidRPr="000B6820">
        <w:t>HT</w:t>
      </w:r>
      <w:r w:rsidR="00F17341" w:rsidRPr="000B6820">
        <w:t xml:space="preserve"> to decide how to treat </w:t>
      </w:r>
      <w:r w:rsidR="00167706" w:rsidRPr="000B6820">
        <w:t xml:space="preserve">a </w:t>
      </w:r>
      <w:r w:rsidR="00F17341" w:rsidRPr="000B6820">
        <w:t>patient</w:t>
      </w:r>
      <w:r w:rsidR="00FE7ACA" w:rsidRPr="000B6820">
        <w:t xml:space="preserve"> </w:t>
      </w:r>
      <w:r w:rsidR="005F79AB" w:rsidRPr="000B6820">
        <w:t xml:space="preserve">with complex coronary disease </w:t>
      </w:r>
      <w:r w:rsidR="00FE7ACA" w:rsidRPr="000B6820">
        <w:t>(PCI or CABG intervention)</w:t>
      </w:r>
      <w:r w:rsidR="00B67EA2" w:rsidRPr="000B6820">
        <w:t xml:space="preserve"> avoiding any unnecessary patient transfers</w:t>
      </w:r>
      <w:r w:rsidR="00DC21A9" w:rsidRPr="000B6820">
        <w:t xml:space="preserve"> to cardiac surgery department</w:t>
      </w:r>
      <w:r w:rsidR="00AE0F17" w:rsidRPr="000B6820">
        <w:t>. H</w:t>
      </w:r>
      <w:r w:rsidR="00B03693" w:rsidRPr="000B6820">
        <w:t xml:space="preserve">e involves </w:t>
      </w:r>
      <w:r w:rsidR="00515353" w:rsidRPr="000B6820">
        <w:t>D</w:t>
      </w:r>
      <w:r w:rsidR="00647A87" w:rsidRPr="000B6820">
        <w:t xml:space="preserve">r. </w:t>
      </w:r>
      <w:r w:rsidR="00515353" w:rsidRPr="000B6820">
        <w:t xml:space="preserve">Johnson, a cardiac surgeon, </w:t>
      </w:r>
      <w:r w:rsidR="00B03693" w:rsidRPr="000B6820">
        <w:t>in ord</w:t>
      </w:r>
      <w:r w:rsidR="00E164C2" w:rsidRPr="000B6820">
        <w:t xml:space="preserve">er to manage the </w:t>
      </w:r>
      <w:r w:rsidR="00FE7ACA" w:rsidRPr="000B6820">
        <w:t>HT</w:t>
      </w:r>
      <w:r w:rsidR="00B03693" w:rsidRPr="000B6820">
        <w:t xml:space="preserve">. </w:t>
      </w:r>
      <w:r w:rsidRPr="000B6820">
        <w:t>T</w:t>
      </w:r>
      <w:r w:rsidR="00F17341" w:rsidRPr="000B6820">
        <w:t xml:space="preserve">he HT is composed of </w:t>
      </w:r>
      <w:r w:rsidR="000E013B" w:rsidRPr="000B6820">
        <w:t>the</w:t>
      </w:r>
      <w:r w:rsidR="004148DD" w:rsidRPr="000B6820">
        <w:t xml:space="preserve"> requester, </w:t>
      </w:r>
      <w:r w:rsidR="00ED43D9" w:rsidRPr="000B6820">
        <w:t xml:space="preserve">Dr. Brown, </w:t>
      </w:r>
      <w:r w:rsidR="00F17341" w:rsidRPr="000B6820">
        <w:t xml:space="preserve">and </w:t>
      </w:r>
      <w:r w:rsidR="004148DD" w:rsidRPr="000B6820">
        <w:t>the manager of HT</w:t>
      </w:r>
      <w:r w:rsidR="00ED43D9" w:rsidRPr="000B6820">
        <w:t>, Dr. Johnson</w:t>
      </w:r>
      <w:r w:rsidR="00AE0F17" w:rsidRPr="000B6820">
        <w:t>. O</w:t>
      </w:r>
      <w:r w:rsidR="00B03693" w:rsidRPr="000B6820">
        <w:t xml:space="preserve">ther professionals </w:t>
      </w:r>
      <w:r w:rsidR="004148DD" w:rsidRPr="000B6820">
        <w:t xml:space="preserve">are not </w:t>
      </w:r>
      <w:r w:rsidR="00AE0F17" w:rsidRPr="000B6820">
        <w:t>included</w:t>
      </w:r>
      <w:r w:rsidR="004148DD" w:rsidRPr="000B6820">
        <w:t xml:space="preserve"> i</w:t>
      </w:r>
      <w:r w:rsidR="00064144" w:rsidRPr="000B6820">
        <w:t xml:space="preserve">n this </w:t>
      </w:r>
      <w:r w:rsidR="00AE0F17" w:rsidRPr="000B6820">
        <w:t>workflow.</w:t>
      </w:r>
      <w:r w:rsidR="004148DD" w:rsidRPr="000B6820">
        <w:t xml:space="preserve"> </w:t>
      </w:r>
    </w:p>
    <w:p w14:paraId="174DACE2" w14:textId="61B17C46" w:rsidR="00190F07" w:rsidRPr="000B6820" w:rsidRDefault="00FE7ACA" w:rsidP="00B03693">
      <w:pPr>
        <w:pStyle w:val="Corpodeltesto"/>
      </w:pPr>
      <w:r w:rsidRPr="000B6820">
        <w:t>During the workflow, HT shares several clinical data provided by requester, some of which are required by the manager to have a more complete context of the case</w:t>
      </w:r>
      <w:r w:rsidR="005F15A7" w:rsidRPr="000B6820">
        <w:t>. Clinical documentation allows t</w:t>
      </w:r>
      <w:r w:rsidR="00AE0F17" w:rsidRPr="000B6820">
        <w:t xml:space="preserve">he </w:t>
      </w:r>
      <w:r w:rsidR="00190F07" w:rsidRPr="000B6820">
        <w:t>manager</w:t>
      </w:r>
      <w:r w:rsidR="005F15A7" w:rsidRPr="000B6820">
        <w:t xml:space="preserve"> to provide </w:t>
      </w:r>
      <w:r w:rsidR="00F12989">
        <w:t>an</w:t>
      </w:r>
      <w:r w:rsidR="00F12989" w:rsidRPr="000B6820">
        <w:t xml:space="preserve"> </w:t>
      </w:r>
      <w:r w:rsidR="009D3D29" w:rsidRPr="000B6820">
        <w:t xml:space="preserve">Individual </w:t>
      </w:r>
      <w:r w:rsidR="005F15A7" w:rsidRPr="000B6820">
        <w:t xml:space="preserve">Evaluation </w:t>
      </w:r>
      <w:proofErr w:type="gramStart"/>
      <w:r w:rsidR="005F15A7" w:rsidRPr="000B6820">
        <w:t>Report</w:t>
      </w:r>
      <w:r w:rsidR="00AE0F17" w:rsidRPr="000B6820">
        <w:t xml:space="preserve"> which</w:t>
      </w:r>
      <w:proofErr w:type="gramEnd"/>
      <w:r w:rsidR="00AE0F17" w:rsidRPr="000B6820">
        <w:t xml:space="preserve"> is </w:t>
      </w:r>
      <w:r w:rsidR="00190F07" w:rsidRPr="000B6820">
        <w:t>shared with HT</w:t>
      </w:r>
      <w:r w:rsidR="00AE0F17" w:rsidRPr="000B6820">
        <w:t xml:space="preserve">. The </w:t>
      </w:r>
      <w:r w:rsidR="009D3D29" w:rsidRPr="000B6820">
        <w:t xml:space="preserve">Individual </w:t>
      </w:r>
      <w:r w:rsidR="00AE0F17" w:rsidRPr="000B6820">
        <w:t xml:space="preserve">Evaluation Report </w:t>
      </w:r>
      <w:r w:rsidR="005F15A7" w:rsidRPr="000B6820">
        <w:t>will be consolidated in a Final Report after a videoconference among requester and manager</w:t>
      </w:r>
      <w:r w:rsidR="00AE0F17" w:rsidRPr="000B6820">
        <w:t xml:space="preserve"> is completed</w:t>
      </w:r>
      <w:r w:rsidR="000B6820">
        <w:t xml:space="preserve">. </w:t>
      </w:r>
      <w:r w:rsidR="00837153" w:rsidRPr="000B6820">
        <w:t>T</w:t>
      </w:r>
      <w:r w:rsidR="00995A06" w:rsidRPr="000B6820">
        <w:t>he Final Report contain</w:t>
      </w:r>
      <w:r w:rsidR="00E40C64" w:rsidRPr="000B6820">
        <w:t>s</w:t>
      </w:r>
      <w:r w:rsidR="00995A06" w:rsidRPr="000B6820">
        <w:t xml:space="preserve"> the decision of </w:t>
      </w:r>
      <w:r w:rsidR="00995A06" w:rsidRPr="000B6820">
        <w:rPr>
          <w:i/>
        </w:rPr>
        <w:t xml:space="preserve">a CABG </w:t>
      </w:r>
      <w:r w:rsidR="00995A06" w:rsidRPr="000B6820">
        <w:t>intervention for the patient and the request of new exams in order to prepare the intervention</w:t>
      </w:r>
      <w:r w:rsidR="00190F07" w:rsidRPr="000B6820">
        <w:t xml:space="preserve"> before the arrival of the patient</w:t>
      </w:r>
      <w:r w:rsidR="00AE0F17" w:rsidRPr="000B6820">
        <w:t xml:space="preserve"> for the procedure</w:t>
      </w:r>
      <w:r w:rsidR="00995A06" w:rsidRPr="000B6820">
        <w:t xml:space="preserve">. </w:t>
      </w:r>
      <w:r w:rsidR="00190F07" w:rsidRPr="000B6820">
        <w:t xml:space="preserve">The workflow is completed when the requester provides </w:t>
      </w:r>
      <w:r w:rsidR="00B568E4" w:rsidRPr="000B6820">
        <w:t xml:space="preserve">exams </w:t>
      </w:r>
      <w:r w:rsidR="00190F07" w:rsidRPr="000B6820">
        <w:t xml:space="preserve">results </w:t>
      </w:r>
      <w:r w:rsidR="00B568E4" w:rsidRPr="000B6820">
        <w:t xml:space="preserve">that were </w:t>
      </w:r>
      <w:r w:rsidR="00190F07" w:rsidRPr="000B6820">
        <w:t xml:space="preserve">requested by </w:t>
      </w:r>
      <w:r w:rsidR="00B568E4" w:rsidRPr="000B6820">
        <w:t xml:space="preserve">the </w:t>
      </w:r>
      <w:r w:rsidR="00190F07" w:rsidRPr="000B6820">
        <w:t>manager.</w:t>
      </w:r>
    </w:p>
    <w:p w14:paraId="25A6EEAE" w14:textId="70F986C8" w:rsidR="00F17341" w:rsidRPr="000B6820" w:rsidRDefault="00313BCB" w:rsidP="00B03693">
      <w:pPr>
        <w:pStyle w:val="Corpodeltesto"/>
      </w:pPr>
      <w:r w:rsidRPr="000B6820">
        <w:t>In this use case, Dr</w:t>
      </w:r>
      <w:r w:rsidR="00AE0F17" w:rsidRPr="000B6820">
        <w:t xml:space="preserve">. </w:t>
      </w:r>
      <w:r w:rsidRPr="000B6820">
        <w:t xml:space="preserve">Brown uses </w:t>
      </w:r>
      <w:r w:rsidR="00AE0F17" w:rsidRPr="000B6820">
        <w:t xml:space="preserve">a </w:t>
      </w:r>
      <w:r w:rsidRPr="000B6820">
        <w:t>system supported by HT Requester, and Dr</w:t>
      </w:r>
      <w:r w:rsidR="00CB0E8D" w:rsidRPr="000B6820">
        <w:t>.</w:t>
      </w:r>
      <w:r w:rsidRPr="000B6820">
        <w:t xml:space="preserve"> Johnson uses </w:t>
      </w:r>
      <w:r w:rsidR="00AE0F17" w:rsidRPr="000B6820">
        <w:t xml:space="preserve">a </w:t>
      </w:r>
      <w:r w:rsidRPr="000B6820">
        <w:t xml:space="preserve">system supported by HT Manager and HT Participant. </w:t>
      </w:r>
      <w:r w:rsidR="00502431" w:rsidRPr="000B6820">
        <w:t>The workflow</w:t>
      </w:r>
      <w:r w:rsidRPr="000B6820">
        <w:t xml:space="preserve"> document manages this process</w:t>
      </w:r>
      <w:r w:rsidR="00AE0F17" w:rsidRPr="000B6820">
        <w:t xml:space="preserve"> </w:t>
      </w:r>
      <w:r w:rsidR="00502431" w:rsidRPr="000B6820">
        <w:t xml:space="preserve">and </w:t>
      </w:r>
      <w:r w:rsidR="001F3A3D" w:rsidRPr="000B6820">
        <w:t>contain</w:t>
      </w:r>
      <w:r w:rsidRPr="000B6820">
        <w:t>s</w:t>
      </w:r>
      <w:r w:rsidR="001F3A3D" w:rsidRPr="000B6820">
        <w:t xml:space="preserve"> links to </w:t>
      </w:r>
      <w:r w:rsidR="00502431" w:rsidRPr="000B6820">
        <w:t>all documents shared in this use case</w:t>
      </w:r>
      <w:r w:rsidR="001F3A3D" w:rsidRPr="000B6820">
        <w:t xml:space="preserve"> (HT Request Document, </w:t>
      </w:r>
      <w:r w:rsidR="00AE0F17" w:rsidRPr="000B6820">
        <w:t>r</w:t>
      </w:r>
      <w:r w:rsidR="001F3A3D" w:rsidRPr="000B6820">
        <w:t xml:space="preserve">equest </w:t>
      </w:r>
      <w:r w:rsidR="00AE0F17" w:rsidRPr="000B6820">
        <w:t>for</w:t>
      </w:r>
      <w:r w:rsidR="001F3A3D" w:rsidRPr="000B6820">
        <w:t xml:space="preserve"> new exams, </w:t>
      </w:r>
      <w:r w:rsidR="00AE0F17" w:rsidRPr="000B6820">
        <w:t>c</w:t>
      </w:r>
      <w:r w:rsidR="001F3A3D" w:rsidRPr="000B6820">
        <w:t>linical document o</w:t>
      </w:r>
      <w:r w:rsidR="00DD5CEB" w:rsidRPr="000B6820">
        <w:t>r report or images, Individual Evaluation R</w:t>
      </w:r>
      <w:r w:rsidR="001F3A3D" w:rsidRPr="000B6820">
        <w:t>eport and Final Report).</w:t>
      </w:r>
    </w:p>
    <w:p w14:paraId="34CEDB52" w14:textId="63EADCF1" w:rsidR="00CF283F" w:rsidRPr="000B6820" w:rsidRDefault="007773C8" w:rsidP="00126A38">
      <w:pPr>
        <w:pStyle w:val="Titolo5"/>
        <w:numPr>
          <w:ilvl w:val="0"/>
          <w:numId w:val="0"/>
        </w:numPr>
        <w:rPr>
          <w:noProof w:val="0"/>
        </w:rPr>
      </w:pPr>
      <w:bookmarkStart w:id="558" w:name="_Toc450673881"/>
      <w:r w:rsidRPr="000B6820">
        <w:rPr>
          <w:noProof w:val="0"/>
        </w:rPr>
        <w:t>X.</w:t>
      </w:r>
      <w:r w:rsidR="00AF472E" w:rsidRPr="000B6820">
        <w:rPr>
          <w:noProof w:val="0"/>
        </w:rPr>
        <w:t>4</w:t>
      </w:r>
      <w:r w:rsidRPr="000B6820">
        <w:rPr>
          <w:noProof w:val="0"/>
        </w:rPr>
        <w:t>.2.1</w:t>
      </w:r>
      <w:r w:rsidR="00126A38" w:rsidRPr="000B6820">
        <w:rPr>
          <w:noProof w:val="0"/>
        </w:rPr>
        <w:t>.1</w:t>
      </w:r>
      <w:r w:rsidRPr="000B6820">
        <w:rPr>
          <w:noProof w:val="0"/>
        </w:rPr>
        <w:t xml:space="preserve"> </w:t>
      </w:r>
      <w:r w:rsidR="00803A00" w:rsidRPr="000B6820">
        <w:rPr>
          <w:noProof w:val="0"/>
        </w:rPr>
        <w:t xml:space="preserve">Basic </w:t>
      </w:r>
      <w:r w:rsidR="002D4465" w:rsidRPr="000B6820">
        <w:rPr>
          <w:noProof w:val="0"/>
        </w:rPr>
        <w:t>Heart Team</w:t>
      </w:r>
      <w:r w:rsidR="00803A00" w:rsidRPr="000B6820">
        <w:rPr>
          <w:noProof w:val="0"/>
        </w:rPr>
        <w:t xml:space="preserve"> </w:t>
      </w:r>
      <w:r w:rsidR="00CC39D8" w:rsidRPr="000B6820">
        <w:rPr>
          <w:noProof w:val="0"/>
        </w:rPr>
        <w:t>Coordination</w:t>
      </w:r>
      <w:r w:rsidR="00CC39D8" w:rsidRPr="000B6820">
        <w:rPr>
          <w:bCs/>
          <w:noProof w:val="0"/>
        </w:rPr>
        <w:t xml:space="preserve"> </w:t>
      </w:r>
      <w:r w:rsidR="005F21E7" w:rsidRPr="000B6820">
        <w:rPr>
          <w:noProof w:val="0"/>
        </w:rPr>
        <w:t>Use Case</w:t>
      </w:r>
      <w:r w:rsidR="002869E8" w:rsidRPr="000B6820">
        <w:rPr>
          <w:noProof w:val="0"/>
        </w:rPr>
        <w:t xml:space="preserve"> Description</w:t>
      </w:r>
      <w:bookmarkEnd w:id="558"/>
    </w:p>
    <w:p w14:paraId="0A914934" w14:textId="5C3098BF" w:rsidR="002D4465" w:rsidRPr="000B6820" w:rsidRDefault="000B6820" w:rsidP="004B2F11">
      <w:pPr>
        <w:pStyle w:val="Corpodeltesto"/>
        <w:rPr>
          <w:b/>
        </w:rPr>
      </w:pPr>
      <w:r>
        <w:rPr>
          <w:b/>
        </w:rPr>
        <w:t xml:space="preserve">A. </w:t>
      </w:r>
      <w:r w:rsidR="002D4465" w:rsidRPr="000B6820">
        <w:rPr>
          <w:b/>
        </w:rPr>
        <w:t xml:space="preserve">Request start-up of </w:t>
      </w:r>
      <w:r w:rsidR="00381F98" w:rsidRPr="000B6820">
        <w:rPr>
          <w:b/>
        </w:rPr>
        <w:t>HT</w:t>
      </w:r>
    </w:p>
    <w:p w14:paraId="2EC05214" w14:textId="77777777" w:rsidR="00872BD0" w:rsidRPr="000B6820" w:rsidRDefault="00872BD0" w:rsidP="004B2F11">
      <w:pPr>
        <w:pStyle w:val="Corpodeltesto"/>
      </w:pPr>
      <w:r w:rsidRPr="000B6820">
        <w:t xml:space="preserve">On Wednesday morning, Dr. Brown, an interventional cardiologist, examines a 67-year-old male patient, diagnosed with hypertension without a previous history of cardiac disease. The patient presents with signs and symptoms of effort angina, CCS class III. The patient undergoes an echocardiogram to evaluate cardiac function. The systolic function of the left ventricle is normal with an ejection fraction of 60%. Dr. Brown decides to evaluate the patient with a coronary </w:t>
      </w:r>
      <w:proofErr w:type="gramStart"/>
      <w:r w:rsidRPr="000B6820">
        <w:t>angiography which</w:t>
      </w:r>
      <w:proofErr w:type="gramEnd"/>
      <w:r w:rsidRPr="000B6820">
        <w:t xml:space="preserve"> reveals a critical (90%) stenosis at the </w:t>
      </w:r>
      <w:proofErr w:type="spellStart"/>
      <w:r w:rsidRPr="000B6820">
        <w:t>ostium</w:t>
      </w:r>
      <w:proofErr w:type="spellEnd"/>
      <w:r w:rsidRPr="000B6820">
        <w:t xml:space="preserve"> of the left anterior descending (LAD) and left circumflex (LCX) coronary arteries, and diffuse disease of the right coronary artery (RCA). SYNTAX score is 20. Class I recommendation in management of patients with complex coronary disease as issued in guidelines by American and European professional organizations require that patients with a multi-vessels stenosis and with SYNTAX score ≤22 be discussed in a HT. </w:t>
      </w:r>
    </w:p>
    <w:p w14:paraId="0F520812" w14:textId="2FB4A270" w:rsidR="00910A3B" w:rsidRPr="000B6820" w:rsidRDefault="002D4465" w:rsidP="004B2F11">
      <w:pPr>
        <w:pStyle w:val="Corpodeltesto"/>
      </w:pPr>
      <w:r w:rsidRPr="000B6820">
        <w:t xml:space="preserve">Dr. Brown </w:t>
      </w:r>
      <w:r w:rsidR="00AF4BB5" w:rsidRPr="000B6820">
        <w:t>request</w:t>
      </w:r>
      <w:r w:rsidR="00304C0E" w:rsidRPr="000B6820">
        <w:t>s</w:t>
      </w:r>
      <w:r w:rsidR="00AF4BB5" w:rsidRPr="000B6820">
        <w:t xml:space="preserve"> the involvement of the </w:t>
      </w:r>
      <w:r w:rsidRPr="000B6820">
        <w:t xml:space="preserve">HT in order </w:t>
      </w:r>
      <w:r w:rsidR="00304C0E" w:rsidRPr="000B6820">
        <w:t xml:space="preserve">to decide on the plan and </w:t>
      </w:r>
      <w:r w:rsidRPr="000B6820">
        <w:t>trea</w:t>
      </w:r>
      <w:r w:rsidR="00304C0E" w:rsidRPr="000B6820">
        <w:t>tment</w:t>
      </w:r>
      <w:r w:rsidRPr="000B6820">
        <w:t xml:space="preserve"> of </w:t>
      </w:r>
      <w:r w:rsidR="00366DFA" w:rsidRPr="000B6820">
        <w:t xml:space="preserve">the </w:t>
      </w:r>
      <w:r w:rsidRPr="000B6820">
        <w:t xml:space="preserve">patient. Dr. Brown selects the data to share with </w:t>
      </w:r>
      <w:r w:rsidR="00366DFA" w:rsidRPr="000B6820">
        <w:t xml:space="preserve">the </w:t>
      </w:r>
      <w:r w:rsidRPr="000B6820">
        <w:t xml:space="preserve">HT, and Dr. Brown’s secretary prepares </w:t>
      </w:r>
      <w:r w:rsidR="00AF4BB5" w:rsidRPr="000B6820">
        <w:t xml:space="preserve">the </w:t>
      </w:r>
      <w:r w:rsidRPr="000B6820">
        <w:t>HT Request to activate the HT</w:t>
      </w:r>
      <w:r w:rsidR="005D4EBF" w:rsidRPr="000B6820">
        <w:t xml:space="preserve"> through his software</w:t>
      </w:r>
      <w:r w:rsidRPr="000B6820">
        <w:t xml:space="preserve">. Through IT infrastructure (supported by XDS, DSUB, </w:t>
      </w:r>
      <w:r w:rsidR="00381F98" w:rsidRPr="000B6820">
        <w:t>and XDW</w:t>
      </w:r>
      <w:r w:rsidRPr="000B6820">
        <w:t xml:space="preserve"> </w:t>
      </w:r>
      <w:r w:rsidR="0041515B">
        <w:t>Profile</w:t>
      </w:r>
      <w:r w:rsidRPr="000B6820">
        <w:t xml:space="preserve">s) and on the </w:t>
      </w:r>
      <w:r w:rsidR="00AF4BB5" w:rsidRPr="000B6820">
        <w:t xml:space="preserve">basis </w:t>
      </w:r>
      <w:r w:rsidRPr="000B6820">
        <w:t xml:space="preserve">of local policies, the HT Request is </w:t>
      </w:r>
      <w:r w:rsidR="00640196" w:rsidRPr="000B6820">
        <w:t>available for a</w:t>
      </w:r>
      <w:r w:rsidRPr="000B6820">
        <w:t xml:space="preserve"> </w:t>
      </w:r>
      <w:r w:rsidR="00CC7EB8" w:rsidRPr="000B6820">
        <w:t>c</w:t>
      </w:r>
      <w:r w:rsidRPr="000B6820">
        <w:t xml:space="preserve">ardiac </w:t>
      </w:r>
      <w:r w:rsidR="00CC7EB8" w:rsidRPr="000B6820">
        <w:t>s</w:t>
      </w:r>
      <w:r w:rsidRPr="000B6820">
        <w:t>urge</w:t>
      </w:r>
      <w:r w:rsidR="00B65967" w:rsidRPr="000B6820">
        <w:t>on</w:t>
      </w:r>
      <w:r w:rsidRPr="000B6820">
        <w:t xml:space="preserve">. The HT Request links the following documents and images: Medical history, Drug therapy, Biochemical profile test blood, </w:t>
      </w:r>
      <w:proofErr w:type="spellStart"/>
      <w:r w:rsidRPr="000B6820">
        <w:t>Euroscore</w:t>
      </w:r>
      <w:proofErr w:type="spellEnd"/>
      <w:r w:rsidRPr="000B6820">
        <w:t xml:space="preserve"> II and Syntax score, ECG (Image), echocardiogram, Angiography and </w:t>
      </w:r>
      <w:proofErr w:type="spellStart"/>
      <w:r w:rsidRPr="000B6820">
        <w:t>ventriculography</w:t>
      </w:r>
      <w:proofErr w:type="spellEnd"/>
      <w:r w:rsidRPr="000B6820">
        <w:t xml:space="preserve"> (Cine-loops)</w:t>
      </w:r>
      <w:r w:rsidR="000B6820">
        <w:t xml:space="preserve">. </w:t>
      </w:r>
    </w:p>
    <w:p w14:paraId="214C5CF0" w14:textId="32C00EFA" w:rsidR="002D4465" w:rsidRPr="000B6820" w:rsidRDefault="00AF4BB5" w:rsidP="004B2F11">
      <w:pPr>
        <w:pStyle w:val="Corpodeltesto"/>
      </w:pPr>
      <w:r w:rsidRPr="000B6820">
        <w:lastRenderedPageBreak/>
        <w:t>The</w:t>
      </w:r>
      <w:r w:rsidR="002D4465" w:rsidRPr="000B6820">
        <w:t xml:space="preserve"> new workflow document for this case</w:t>
      </w:r>
      <w:r w:rsidRPr="000B6820">
        <w:t xml:space="preserve"> is automatically created when the HT Request is c</w:t>
      </w:r>
      <w:r w:rsidR="00D52E97" w:rsidRPr="000B6820">
        <w:t>reated</w:t>
      </w:r>
      <w:r w:rsidR="002D4465" w:rsidRPr="000B6820">
        <w:t xml:space="preserve">, and this document is shared </w:t>
      </w:r>
      <w:r w:rsidR="0040793B" w:rsidRPr="000B6820">
        <w:t xml:space="preserve">with recipient </w:t>
      </w:r>
      <w:r w:rsidR="002D4465" w:rsidRPr="000B6820">
        <w:t xml:space="preserve">through the same IT infrastructure. </w:t>
      </w:r>
      <w:r w:rsidR="003C1C26" w:rsidRPr="000B6820">
        <w:t xml:space="preserve">Subsequent activity will update this document. </w:t>
      </w:r>
      <w:r w:rsidR="00F16983" w:rsidRPr="000B6820">
        <w:t xml:space="preserve">This document is a </w:t>
      </w:r>
      <w:r w:rsidR="00CA21DC" w:rsidRPr="000B6820">
        <w:t>technical document that is not viewable via the UI to the end user</w:t>
      </w:r>
      <w:r w:rsidR="00F16983" w:rsidRPr="000B6820">
        <w:t xml:space="preserve">. </w:t>
      </w:r>
      <w:bookmarkStart w:id="559" w:name="_MON_1390653355"/>
      <w:bookmarkStart w:id="560" w:name="_MON_1390653393"/>
      <w:bookmarkStart w:id="561" w:name="_MON_1393165173"/>
      <w:bookmarkStart w:id="562" w:name="_MON_1393165359"/>
      <w:bookmarkStart w:id="563" w:name="_MON_1394957366"/>
      <w:bookmarkStart w:id="564" w:name="_MON_1273744051"/>
      <w:bookmarkStart w:id="565" w:name="_MON_1273744089"/>
      <w:bookmarkStart w:id="566" w:name="_MON_1273750572"/>
      <w:bookmarkStart w:id="567" w:name="_MON_1311768767"/>
      <w:bookmarkStart w:id="568" w:name="_MON_1384603727"/>
      <w:bookmarkStart w:id="569" w:name="_MON_1278403354"/>
      <w:bookmarkStart w:id="570" w:name="_MON_1278403378"/>
      <w:bookmarkStart w:id="571" w:name="_MON_1278403398"/>
      <w:bookmarkStart w:id="572" w:name="_MON_1278403428"/>
      <w:bookmarkStart w:id="573" w:name="_MON_1390653224"/>
      <w:bookmarkStart w:id="574" w:name="_MON_1278403510"/>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09962820" w14:textId="77777777" w:rsidR="002D4465" w:rsidRPr="000B6820" w:rsidRDefault="002D4465" w:rsidP="002D4465">
      <w:pPr>
        <w:pStyle w:val="Corpodeltesto"/>
        <w:rPr>
          <w:b/>
        </w:rPr>
      </w:pPr>
      <w:r w:rsidRPr="000B6820">
        <w:rPr>
          <w:b/>
        </w:rPr>
        <w:t>B. Definition of Manager of HT</w:t>
      </w:r>
    </w:p>
    <w:p w14:paraId="608E0B4C" w14:textId="3FC87F39" w:rsidR="002D4465" w:rsidRPr="000B6820" w:rsidRDefault="00734E38" w:rsidP="004B2F11">
      <w:pPr>
        <w:pStyle w:val="Corpodeltesto"/>
      </w:pPr>
      <w:r w:rsidRPr="000B6820">
        <w:t xml:space="preserve">The </w:t>
      </w:r>
      <w:r w:rsidR="00670468" w:rsidRPr="000B6820">
        <w:t>cardiac surgeon</w:t>
      </w:r>
      <w:r w:rsidR="0079539F" w:rsidRPr="000B6820">
        <w:t xml:space="preserve"> (Dr. Johnson)</w:t>
      </w:r>
      <w:r w:rsidR="002D4465" w:rsidRPr="000B6820">
        <w:t xml:space="preserve"> </w:t>
      </w:r>
      <w:r w:rsidRPr="000B6820">
        <w:t>software</w:t>
      </w:r>
      <w:r w:rsidR="00AC61E8" w:rsidRPr="000B6820">
        <w:t>, which is subscribed to receive notifications addressed to itself,</w:t>
      </w:r>
      <w:r w:rsidRPr="000B6820">
        <w:t xml:space="preserve"> </w:t>
      </w:r>
      <w:r w:rsidR="00A00893" w:rsidRPr="000B6820">
        <w:t>receive</w:t>
      </w:r>
      <w:r w:rsidR="00910A3B" w:rsidRPr="000B6820">
        <w:t>s</w:t>
      </w:r>
      <w:r w:rsidR="00A00893" w:rsidRPr="000B6820">
        <w:t xml:space="preserve"> the </w:t>
      </w:r>
      <w:r w:rsidR="002D4465" w:rsidRPr="000B6820">
        <w:t>notifi</w:t>
      </w:r>
      <w:r w:rsidR="00A00893" w:rsidRPr="000B6820">
        <w:t>cation</w:t>
      </w:r>
      <w:r w:rsidR="002D4465" w:rsidRPr="000B6820">
        <w:t xml:space="preserve"> </w:t>
      </w:r>
      <w:r w:rsidRPr="000B6820">
        <w:t xml:space="preserve">about the </w:t>
      </w:r>
      <w:r w:rsidR="00A00893" w:rsidRPr="000B6820">
        <w:t>availability of an</w:t>
      </w:r>
      <w:r w:rsidR="002D4465" w:rsidRPr="000B6820">
        <w:t xml:space="preserve"> HT Request</w:t>
      </w:r>
      <w:r w:rsidR="00AF4BB5" w:rsidRPr="000B6820">
        <w:t xml:space="preserve"> </w:t>
      </w:r>
      <w:r w:rsidR="00C51ACE" w:rsidRPr="000B6820">
        <w:t xml:space="preserve">for itself </w:t>
      </w:r>
      <w:r w:rsidR="00AF4BB5" w:rsidRPr="000B6820">
        <w:t>using the</w:t>
      </w:r>
      <w:r w:rsidR="002D4465" w:rsidRPr="000B6820">
        <w:t xml:space="preserve"> IT infrastructure</w:t>
      </w:r>
      <w:r w:rsidR="00C51ACE" w:rsidRPr="000B6820">
        <w:t>, in particular thank to DSUB Profile</w:t>
      </w:r>
      <w:r w:rsidR="001C0EA4" w:rsidRPr="000B6820">
        <w:t xml:space="preserve"> (ITI-53)</w:t>
      </w:r>
      <w:r w:rsidR="002D4465" w:rsidRPr="000B6820">
        <w:t xml:space="preserve">. </w:t>
      </w:r>
      <w:r w:rsidRPr="000B6820">
        <w:t xml:space="preserve">Dr. Johnson’s </w:t>
      </w:r>
      <w:r w:rsidR="00A00893" w:rsidRPr="000B6820">
        <w:t xml:space="preserve">software </w:t>
      </w:r>
      <w:r w:rsidR="002D4465" w:rsidRPr="000B6820">
        <w:t>retrieves documents and images</w:t>
      </w:r>
      <w:r w:rsidR="000B3648" w:rsidRPr="000B6820">
        <w:t xml:space="preserve"> </w:t>
      </w:r>
      <w:r w:rsidR="00A00893" w:rsidRPr="000B6820">
        <w:t>linked to</w:t>
      </w:r>
      <w:r w:rsidR="000B3648" w:rsidRPr="000B6820">
        <w:t xml:space="preserve"> the HT </w:t>
      </w:r>
      <w:r w:rsidR="00A00893" w:rsidRPr="000B6820">
        <w:t>R</w:t>
      </w:r>
      <w:r w:rsidR="000B3648" w:rsidRPr="000B6820">
        <w:t>equest</w:t>
      </w:r>
      <w:r w:rsidR="002D4465" w:rsidRPr="000B6820">
        <w:t xml:space="preserve"> and </w:t>
      </w:r>
      <w:r w:rsidR="00A00893" w:rsidRPr="000B6820">
        <w:t>it allow</w:t>
      </w:r>
      <w:r w:rsidRPr="000B6820">
        <w:t xml:space="preserve">s </w:t>
      </w:r>
      <w:r w:rsidR="00A00893" w:rsidRPr="000B6820">
        <w:t xml:space="preserve">Dr. Johnson to </w:t>
      </w:r>
      <w:r w:rsidRPr="000B6820">
        <w:t xml:space="preserve">review </w:t>
      </w:r>
      <w:r w:rsidR="002D4465" w:rsidRPr="000B6820">
        <w:t xml:space="preserve">the clinical case. </w:t>
      </w:r>
      <w:r w:rsidR="00F12989">
        <w:t>Dr.</w:t>
      </w:r>
      <w:r w:rsidR="00F12989" w:rsidRPr="000B6820">
        <w:t xml:space="preserve"> </w:t>
      </w:r>
      <w:r w:rsidR="002D4465" w:rsidRPr="000B6820">
        <w:t xml:space="preserve">Johnson decides that he is able to manage the HT </w:t>
      </w:r>
      <w:r w:rsidRPr="000B6820">
        <w:t xml:space="preserve">request. </w:t>
      </w:r>
      <w:r w:rsidR="002D4465" w:rsidRPr="000B6820">
        <w:t>Dr. Johnson</w:t>
      </w:r>
      <w:r w:rsidRPr="000B6820">
        <w:t xml:space="preserve"> </w:t>
      </w:r>
      <w:r w:rsidR="00AF4BB5" w:rsidRPr="000B6820">
        <w:t xml:space="preserve">accepts the request </w:t>
      </w:r>
      <w:proofErr w:type="gramStart"/>
      <w:r w:rsidR="00AF4BB5" w:rsidRPr="000B6820">
        <w:t>electronically</w:t>
      </w:r>
      <w:proofErr w:type="gramEnd"/>
      <w:r w:rsidR="00AF4BB5" w:rsidRPr="000B6820">
        <w:t xml:space="preserve"> which makes Dr. Johnson in </w:t>
      </w:r>
      <w:r w:rsidR="002D4465" w:rsidRPr="000B6820">
        <w:t xml:space="preserve">charge </w:t>
      </w:r>
      <w:r w:rsidR="00AF4BB5" w:rsidRPr="000B6820">
        <w:t xml:space="preserve">of </w:t>
      </w:r>
      <w:r w:rsidR="002D4465" w:rsidRPr="000B6820">
        <w:t xml:space="preserve">the management of </w:t>
      </w:r>
      <w:r w:rsidR="00AF4BB5" w:rsidRPr="000B6820">
        <w:t xml:space="preserve">the </w:t>
      </w:r>
      <w:r w:rsidR="002D4465" w:rsidRPr="000B6820">
        <w:t xml:space="preserve">HT for this clinical case. Dr. Brown is </w:t>
      </w:r>
      <w:r w:rsidR="00AF4BB5" w:rsidRPr="000B6820">
        <w:t>electronically notified of Dr. Johnson’s acceptance of the HT Request.</w:t>
      </w:r>
    </w:p>
    <w:p w14:paraId="1E816CF6" w14:textId="09866D8E" w:rsidR="00651FEC" w:rsidRPr="000B6820" w:rsidRDefault="00853753" w:rsidP="004B2F11">
      <w:pPr>
        <w:pStyle w:val="Corpodeltesto"/>
      </w:pPr>
      <w:r w:rsidRPr="000B6820">
        <w:t xml:space="preserve">The Dr. Johnson </w:t>
      </w:r>
      <w:r w:rsidR="0079539F" w:rsidRPr="000B6820">
        <w:t xml:space="preserve">software automatically </w:t>
      </w:r>
      <w:r w:rsidRPr="000B6820">
        <w:t xml:space="preserve">updates </w:t>
      </w:r>
      <w:r w:rsidR="00AC06A5" w:rsidRPr="000B6820">
        <w:t>the workflow document</w:t>
      </w:r>
      <w:r w:rsidR="005C45A9" w:rsidRPr="000B6820">
        <w:t xml:space="preserve"> by </w:t>
      </w:r>
      <w:r w:rsidR="00AC06A5" w:rsidRPr="000B6820">
        <w:t xml:space="preserve">marking </w:t>
      </w:r>
      <w:r w:rsidR="005C45A9" w:rsidRPr="000B6820">
        <w:t xml:space="preserve">the document indicating he is </w:t>
      </w:r>
      <w:r w:rsidR="00AC06A5" w:rsidRPr="000B6820">
        <w:t xml:space="preserve">in charge of HT Request. </w:t>
      </w:r>
    </w:p>
    <w:p w14:paraId="5485C261" w14:textId="77777777" w:rsidR="002D4465" w:rsidRPr="000B6820" w:rsidRDefault="002D4465" w:rsidP="002D4465">
      <w:pPr>
        <w:pStyle w:val="Corpodeltesto"/>
        <w:rPr>
          <w:b/>
        </w:rPr>
      </w:pPr>
      <w:r w:rsidRPr="000B6820">
        <w:rPr>
          <w:b/>
        </w:rPr>
        <w:t>C. Involvement of participants to HT</w:t>
      </w:r>
    </w:p>
    <w:p w14:paraId="2A7EE5FF" w14:textId="09C59410" w:rsidR="002D4465" w:rsidRPr="004B2F11" w:rsidRDefault="00F12989">
      <w:pPr>
        <w:pStyle w:val="Corpodeltesto"/>
      </w:pPr>
      <w:r>
        <w:t>Dr.</w:t>
      </w:r>
      <w:r w:rsidRPr="004B2F11">
        <w:t xml:space="preserve"> </w:t>
      </w:r>
      <w:r w:rsidR="002D4465" w:rsidRPr="004B2F11">
        <w:t>Johnson</w:t>
      </w:r>
      <w:r w:rsidR="00AF4BB5" w:rsidRPr="004B2F11">
        <w:t xml:space="preserve"> considers how to staff the HT and determines that only he and Dr. Brown </w:t>
      </w:r>
      <w:r w:rsidR="000B3648" w:rsidRPr="004B2F11">
        <w:t xml:space="preserve">are </w:t>
      </w:r>
      <w:r w:rsidR="00AF4BB5" w:rsidRPr="004B2F11">
        <w:t>need</w:t>
      </w:r>
      <w:r w:rsidR="00381F98" w:rsidRPr="004B2F11">
        <w:t>ed</w:t>
      </w:r>
      <w:r w:rsidR="00AF4BB5" w:rsidRPr="004B2F11">
        <w:t>.</w:t>
      </w:r>
      <w:r w:rsidR="002D4465" w:rsidRPr="004B2F11">
        <w:t xml:space="preserve"> </w:t>
      </w:r>
      <w:r w:rsidR="0086091D" w:rsidRPr="004B2F11">
        <w:t>Dr. Johnson decides that t</w:t>
      </w:r>
      <w:r w:rsidR="00BC328C" w:rsidRPr="004B2F11">
        <w:t>he staffing of the HT is complete</w:t>
      </w:r>
      <w:r w:rsidR="0086091D" w:rsidRPr="004B2F11">
        <w:t xml:space="preserve"> and no any other professionals </w:t>
      </w:r>
      <w:r w:rsidR="005C45A9" w:rsidRPr="004B2F11">
        <w:t>will</w:t>
      </w:r>
      <w:r w:rsidR="0086091D" w:rsidRPr="004B2F11">
        <w:t xml:space="preserve"> be in</w:t>
      </w:r>
      <w:r w:rsidR="005C45A9" w:rsidRPr="004B2F11">
        <w:t>cluded</w:t>
      </w:r>
      <w:r w:rsidR="000B6820">
        <w:t xml:space="preserve">. </w:t>
      </w:r>
    </w:p>
    <w:p w14:paraId="02143D38" w14:textId="5434B2B7" w:rsidR="00AC06A5" w:rsidRPr="004B2F11" w:rsidRDefault="003061FB">
      <w:pPr>
        <w:pStyle w:val="Corpodeltesto"/>
      </w:pPr>
      <w:r w:rsidRPr="004B2F11">
        <w:t>To</w:t>
      </w:r>
      <w:r w:rsidR="002D4465" w:rsidRPr="004B2F11">
        <w:t xml:space="preserve"> </w:t>
      </w:r>
      <w:r w:rsidR="00E72885" w:rsidRPr="004B2F11">
        <w:t>appropriately treat</w:t>
      </w:r>
      <w:r w:rsidR="002D4465" w:rsidRPr="004B2F11">
        <w:t xml:space="preserve"> </w:t>
      </w:r>
      <w:r w:rsidRPr="004B2F11">
        <w:t xml:space="preserve">the </w:t>
      </w:r>
      <w:r w:rsidR="002D4465" w:rsidRPr="004B2F11">
        <w:t xml:space="preserve">patient, Dr. Johnson </w:t>
      </w:r>
      <w:r w:rsidR="00E72885" w:rsidRPr="004B2F11">
        <w:t xml:space="preserve">decides </w:t>
      </w:r>
      <w:r w:rsidRPr="004B2F11">
        <w:t xml:space="preserve">that </w:t>
      </w:r>
      <w:r w:rsidR="002D4465" w:rsidRPr="004B2F11">
        <w:t xml:space="preserve">a new echocardiogram (Cine-loops) is </w:t>
      </w:r>
      <w:r w:rsidRPr="004B2F11">
        <w:t>needed</w:t>
      </w:r>
      <w:r w:rsidR="002D4465" w:rsidRPr="004B2F11">
        <w:t xml:space="preserve">. </w:t>
      </w:r>
      <w:r w:rsidR="00381F98" w:rsidRPr="004B2F11">
        <w:t>Electronically</w:t>
      </w:r>
      <w:r w:rsidRPr="004B2F11">
        <w:t xml:space="preserve">, </w:t>
      </w:r>
      <w:r w:rsidR="002D4465" w:rsidRPr="004B2F11">
        <w:t xml:space="preserve">Dr. Johnson </w:t>
      </w:r>
      <w:r w:rsidRPr="004B2F11">
        <w:t xml:space="preserve">completes </w:t>
      </w:r>
      <w:r w:rsidR="002D4465" w:rsidRPr="004B2F11">
        <w:t xml:space="preserve">the request </w:t>
      </w:r>
      <w:r w:rsidRPr="004B2F11">
        <w:t>for a new</w:t>
      </w:r>
      <w:r w:rsidR="002D4465" w:rsidRPr="004B2F11">
        <w:t xml:space="preserve"> </w:t>
      </w:r>
      <w:proofErr w:type="gramStart"/>
      <w:r w:rsidR="002D4465" w:rsidRPr="004B2F11">
        <w:t>echocardiogram</w:t>
      </w:r>
      <w:r w:rsidRPr="004B2F11">
        <w:t xml:space="preserve"> which</w:t>
      </w:r>
      <w:proofErr w:type="gramEnd"/>
      <w:r w:rsidRPr="004B2F11">
        <w:t xml:space="preserve"> is electronically sent to Dr. Brown.</w:t>
      </w:r>
      <w:r w:rsidR="002D4465" w:rsidRPr="004B2F11">
        <w:t xml:space="preserve"> </w:t>
      </w:r>
    </w:p>
    <w:p w14:paraId="3001DAEF" w14:textId="3EBBE924" w:rsidR="00E47476" w:rsidRPr="004B2F11" w:rsidRDefault="00AC06A5" w:rsidP="004B2F11">
      <w:pPr>
        <w:pStyle w:val="Corpodeltesto"/>
      </w:pPr>
      <w:r w:rsidRPr="004B2F11">
        <w:t xml:space="preserve">Dr. Johnson </w:t>
      </w:r>
      <w:r w:rsidR="005C45A9" w:rsidRPr="004B2F11">
        <w:t xml:space="preserve">system </w:t>
      </w:r>
      <w:r w:rsidRPr="004B2F11">
        <w:t>automatically</w:t>
      </w:r>
      <w:r w:rsidR="005C45A9" w:rsidRPr="004B2F11">
        <w:t xml:space="preserve"> updates</w:t>
      </w:r>
      <w:r w:rsidRPr="004B2F11">
        <w:t xml:space="preserve"> the workflow document</w:t>
      </w:r>
      <w:r w:rsidR="005C45A9" w:rsidRPr="004B2F11">
        <w:t xml:space="preserve"> indicating</w:t>
      </w:r>
      <w:r w:rsidRPr="004B2F11">
        <w:t xml:space="preserve"> </w:t>
      </w:r>
      <w:r w:rsidR="00BA3034" w:rsidRPr="004B2F11">
        <w:t xml:space="preserve">that there aren’t </w:t>
      </w:r>
      <w:r w:rsidR="00E72885" w:rsidRPr="004B2F11">
        <w:t xml:space="preserve">other </w:t>
      </w:r>
      <w:r w:rsidR="00BA3034" w:rsidRPr="004B2F11">
        <w:t>invited professionals and a</w:t>
      </w:r>
      <w:r w:rsidRPr="004B2F11">
        <w:t xml:space="preserve"> request of new exams </w:t>
      </w:r>
      <w:r w:rsidR="00BA3034" w:rsidRPr="004B2F11">
        <w:t xml:space="preserve">is required for </w:t>
      </w:r>
      <w:r w:rsidRPr="004B2F11">
        <w:t>Dr. Brown</w:t>
      </w:r>
      <w:r w:rsidR="00E72885" w:rsidRPr="004B2F11">
        <w:t xml:space="preserve"> to perform</w:t>
      </w:r>
      <w:r w:rsidR="000B6820">
        <w:t xml:space="preserve">. </w:t>
      </w:r>
    </w:p>
    <w:p w14:paraId="05ACDC20" w14:textId="0DD42E0A" w:rsidR="007A2E50" w:rsidRPr="000B6820" w:rsidRDefault="007A2E50" w:rsidP="001E4EEA">
      <w:pPr>
        <w:pStyle w:val="Corpodeltesto"/>
        <w:rPr>
          <w:b/>
        </w:rPr>
      </w:pPr>
      <w:r w:rsidRPr="000B6820">
        <w:rPr>
          <w:b/>
        </w:rPr>
        <w:t>D</w:t>
      </w:r>
      <w:r w:rsidR="000B6820">
        <w:rPr>
          <w:b/>
        </w:rPr>
        <w:t xml:space="preserve">. </w:t>
      </w:r>
      <w:r w:rsidRPr="000B6820">
        <w:rPr>
          <w:b/>
        </w:rPr>
        <w:t>Filling additional requirements of the HT</w:t>
      </w:r>
    </w:p>
    <w:p w14:paraId="07743D61" w14:textId="21755917" w:rsidR="002D4465" w:rsidRPr="004B2F11" w:rsidRDefault="002D4465">
      <w:pPr>
        <w:pStyle w:val="Corpodeltesto"/>
      </w:pPr>
      <w:r w:rsidRPr="004B2F11">
        <w:t xml:space="preserve">Dr. Brown </w:t>
      </w:r>
      <w:r w:rsidR="003061FB" w:rsidRPr="004B2F11">
        <w:t>performs a new echocardiogram (Cine-loops)</w:t>
      </w:r>
      <w:r w:rsidRPr="004B2F11">
        <w:t xml:space="preserve">. </w:t>
      </w:r>
    </w:p>
    <w:p w14:paraId="116355C2" w14:textId="701B38E3" w:rsidR="002D4465" w:rsidRPr="004B2F11" w:rsidRDefault="002D4465">
      <w:pPr>
        <w:pStyle w:val="Corpodeltesto"/>
      </w:pPr>
      <w:r w:rsidRPr="004B2F11">
        <w:t xml:space="preserve">When the new echocardiogram </w:t>
      </w:r>
      <w:r w:rsidR="003061FB" w:rsidRPr="004B2F11">
        <w:t xml:space="preserve">results are electronically </w:t>
      </w:r>
      <w:r w:rsidRPr="004B2F11">
        <w:t xml:space="preserve">available, </w:t>
      </w:r>
      <w:r w:rsidR="00B52BB1" w:rsidRPr="004B2F11">
        <w:t>Dr. Johnson is electronically notified and his system can retrieve the documents</w:t>
      </w:r>
      <w:r w:rsidRPr="004B2F11">
        <w:t xml:space="preserve"> through an IT infrastructure</w:t>
      </w:r>
      <w:r w:rsidR="003061FB" w:rsidRPr="004B2F11">
        <w:t>.</w:t>
      </w:r>
    </w:p>
    <w:p w14:paraId="0F561B11" w14:textId="3F888E6C" w:rsidR="004604CF" w:rsidRPr="000B6820" w:rsidRDefault="004604CF">
      <w:pPr>
        <w:pStyle w:val="Corpodeltesto"/>
      </w:pPr>
      <w:r w:rsidRPr="004B2F11">
        <w:t xml:space="preserve">Dr. Brown </w:t>
      </w:r>
      <w:r w:rsidR="00E72885" w:rsidRPr="004B2F11">
        <w:t xml:space="preserve">system </w:t>
      </w:r>
      <w:r w:rsidRPr="004B2F11">
        <w:t xml:space="preserve">automatically </w:t>
      </w:r>
      <w:r w:rsidR="00E72885" w:rsidRPr="004B2F11">
        <w:t xml:space="preserve">updates </w:t>
      </w:r>
      <w:r w:rsidRPr="004B2F11">
        <w:t>the workflow document</w:t>
      </w:r>
      <w:r w:rsidR="00E72885" w:rsidRPr="004B2F11">
        <w:t xml:space="preserve"> with indications </w:t>
      </w:r>
      <w:r w:rsidRPr="004B2F11">
        <w:t>that results of new exams are now available</w:t>
      </w:r>
      <w:r w:rsidR="000B6820">
        <w:t xml:space="preserve">. </w:t>
      </w:r>
    </w:p>
    <w:p w14:paraId="067CF195" w14:textId="0721DDE9" w:rsidR="002D4465" w:rsidRPr="000B6820" w:rsidRDefault="002D4465" w:rsidP="002D4465">
      <w:pPr>
        <w:pStyle w:val="Corpodeltesto"/>
        <w:rPr>
          <w:b/>
        </w:rPr>
      </w:pPr>
      <w:r w:rsidRPr="000B6820">
        <w:rPr>
          <w:b/>
        </w:rPr>
        <w:t>E. Providing of a</w:t>
      </w:r>
      <w:r w:rsidR="000B6820">
        <w:rPr>
          <w:b/>
        </w:rPr>
        <w:t>n</w:t>
      </w:r>
      <w:r w:rsidRPr="000B6820">
        <w:rPr>
          <w:b/>
        </w:rPr>
        <w:t xml:space="preserve"> individual evaluation report</w:t>
      </w:r>
    </w:p>
    <w:p w14:paraId="024C91FC" w14:textId="7BCDE1EE" w:rsidR="002D4465" w:rsidRPr="004B2F11" w:rsidRDefault="00766D5B">
      <w:pPr>
        <w:pStyle w:val="Corpodeltesto"/>
      </w:pPr>
      <w:r w:rsidRPr="004B2F11">
        <w:t xml:space="preserve">Dr. Johnson </w:t>
      </w:r>
      <w:r w:rsidR="00E72885" w:rsidRPr="004B2F11">
        <w:t xml:space="preserve">software </w:t>
      </w:r>
      <w:r w:rsidRPr="004B2F11">
        <w:t>retrieve</w:t>
      </w:r>
      <w:r w:rsidR="00EB2BCB" w:rsidRPr="004B2F11">
        <w:t>s</w:t>
      </w:r>
      <w:r w:rsidRPr="004B2F11">
        <w:t xml:space="preserve"> all clinical documents and images, and Dr. Johnson </w:t>
      </w:r>
      <w:r w:rsidR="003061FB" w:rsidRPr="004B2F11">
        <w:t xml:space="preserve">creates </w:t>
      </w:r>
      <w:r w:rsidR="00F12989">
        <w:t>an</w:t>
      </w:r>
      <w:r w:rsidR="00F12989" w:rsidRPr="004B2F11">
        <w:t xml:space="preserve"> </w:t>
      </w:r>
      <w:r w:rsidR="002D4465" w:rsidRPr="004B2F11">
        <w:t xml:space="preserve">individual </w:t>
      </w:r>
      <w:r w:rsidR="009D3D29" w:rsidRPr="004B2F11">
        <w:t xml:space="preserve">evaluation </w:t>
      </w:r>
      <w:r w:rsidR="002D4465" w:rsidRPr="004B2F11">
        <w:t>report</w:t>
      </w:r>
      <w:r w:rsidRPr="004B2F11">
        <w:t xml:space="preserve">. Dr. Johnson </w:t>
      </w:r>
      <w:r w:rsidR="00E72885" w:rsidRPr="004B2F11">
        <w:t xml:space="preserve">software </w:t>
      </w:r>
      <w:r w:rsidRPr="004B2F11">
        <w:t>shares this document</w:t>
      </w:r>
      <w:r w:rsidR="00CF4451" w:rsidRPr="004B2F11">
        <w:t xml:space="preserve"> with HT</w:t>
      </w:r>
      <w:r w:rsidR="001E4EEA" w:rsidRPr="004B2F11">
        <w:t xml:space="preserve"> members through an IT infrastructure</w:t>
      </w:r>
      <w:r w:rsidR="002D4465" w:rsidRPr="004B2F11">
        <w:t>.</w:t>
      </w:r>
    </w:p>
    <w:p w14:paraId="19A5A6E5" w14:textId="77424FC5" w:rsidR="005B52E9" w:rsidRPr="004B2F11" w:rsidRDefault="005B52E9" w:rsidP="004B2F11">
      <w:pPr>
        <w:pStyle w:val="Corpodeltesto"/>
      </w:pPr>
      <w:r w:rsidRPr="004B2F11">
        <w:t xml:space="preserve">Dr. Johnson </w:t>
      </w:r>
      <w:r w:rsidR="00E72885" w:rsidRPr="004B2F11">
        <w:t xml:space="preserve">software </w:t>
      </w:r>
      <w:r w:rsidRPr="004B2F11">
        <w:t>automatically</w:t>
      </w:r>
      <w:r w:rsidR="00E72885" w:rsidRPr="004B2F11">
        <w:t xml:space="preserve"> updates</w:t>
      </w:r>
      <w:r w:rsidRPr="004B2F11">
        <w:t xml:space="preserve"> the workflow document, </w:t>
      </w:r>
      <w:r w:rsidR="00E72885" w:rsidRPr="004B2F11">
        <w:t xml:space="preserve">indicating </w:t>
      </w:r>
      <w:r w:rsidRPr="004B2F11">
        <w:t xml:space="preserve">that individual </w:t>
      </w:r>
      <w:r w:rsidR="009D3D29" w:rsidRPr="004B2F11">
        <w:t xml:space="preserve">evaluation </w:t>
      </w:r>
      <w:r w:rsidRPr="004B2F11">
        <w:t>report is now available</w:t>
      </w:r>
      <w:r w:rsidR="000B6820">
        <w:t xml:space="preserve">. </w:t>
      </w:r>
    </w:p>
    <w:p w14:paraId="18194B1A" w14:textId="608D45A9" w:rsidR="002D4465" w:rsidRPr="000B6820" w:rsidRDefault="002D4465" w:rsidP="002D4465">
      <w:pPr>
        <w:pStyle w:val="Corpodeltesto"/>
      </w:pPr>
      <w:r w:rsidRPr="000B6820">
        <w:rPr>
          <w:b/>
        </w:rPr>
        <w:t xml:space="preserve">F. </w:t>
      </w:r>
      <w:r w:rsidR="00483939" w:rsidRPr="000B6820">
        <w:rPr>
          <w:b/>
        </w:rPr>
        <w:t>HT Decision</w:t>
      </w:r>
    </w:p>
    <w:p w14:paraId="1D62E2B7" w14:textId="402BAD30" w:rsidR="002D4465" w:rsidRPr="004B2F11" w:rsidRDefault="002D4465" w:rsidP="004B2F11">
      <w:pPr>
        <w:pStyle w:val="Numeroelenco2"/>
        <w:numPr>
          <w:ilvl w:val="0"/>
          <w:numId w:val="87"/>
        </w:numPr>
      </w:pPr>
      <w:r w:rsidRPr="000B6820">
        <w:lastRenderedPageBreak/>
        <w:t xml:space="preserve">Dr. Johnson decides it is better to speak with Dr. Brown through a videoconference. Dr. Johnson </w:t>
      </w:r>
      <w:r w:rsidR="00C00BEF" w:rsidRPr="004B2F11">
        <w:t xml:space="preserve">secretary uses the software to </w:t>
      </w:r>
      <w:r w:rsidR="003061FB" w:rsidRPr="004B2F11">
        <w:t xml:space="preserve">request a virtual meeting for </w:t>
      </w:r>
      <w:r w:rsidRPr="004B2F11">
        <w:t>next Monday at 10</w:t>
      </w:r>
      <w:r w:rsidR="00C00BEF" w:rsidRPr="004B2F11">
        <w:t>:</w:t>
      </w:r>
      <w:r w:rsidRPr="004B2F11">
        <w:t>00</w:t>
      </w:r>
      <w:r w:rsidR="00C00BEF" w:rsidRPr="004B2F11">
        <w:t xml:space="preserve"> am. </w:t>
      </w:r>
      <w:r w:rsidRPr="004B2F11">
        <w:t xml:space="preserve">Dr. Brown is </w:t>
      </w:r>
      <w:r w:rsidR="003061FB" w:rsidRPr="004B2F11">
        <w:t xml:space="preserve">electronically </w:t>
      </w:r>
      <w:r w:rsidRPr="004B2F11">
        <w:t xml:space="preserve">notified </w:t>
      </w:r>
      <w:r w:rsidR="003061FB" w:rsidRPr="004B2F11">
        <w:t>of the meeting</w:t>
      </w:r>
      <w:r w:rsidR="000B6820">
        <w:t xml:space="preserve">. </w:t>
      </w:r>
      <w:r w:rsidR="00027729" w:rsidRPr="004B2F11">
        <w:t xml:space="preserve">Dr. Johnson </w:t>
      </w:r>
      <w:r w:rsidR="00C00BEF" w:rsidRPr="004B2F11">
        <w:t xml:space="preserve">software automatically </w:t>
      </w:r>
      <w:r w:rsidR="00027729" w:rsidRPr="004B2F11">
        <w:t xml:space="preserve">updates the workflow document, </w:t>
      </w:r>
      <w:r w:rsidR="00C00BEF" w:rsidRPr="004B2F11">
        <w:t xml:space="preserve">indicating </w:t>
      </w:r>
      <w:r w:rsidR="00027729" w:rsidRPr="004B2F11">
        <w:t>that a videoconference is planned</w:t>
      </w:r>
      <w:r w:rsidR="000B6820">
        <w:t xml:space="preserve">. </w:t>
      </w:r>
    </w:p>
    <w:p w14:paraId="0FB77818" w14:textId="1607D50B" w:rsidR="002D4465" w:rsidRPr="000B6820" w:rsidRDefault="002D4465" w:rsidP="004B2F11">
      <w:pPr>
        <w:pStyle w:val="Numeroelenco2"/>
      </w:pPr>
      <w:r w:rsidRPr="000B6820">
        <w:t xml:space="preserve">The HT </w:t>
      </w:r>
      <w:r w:rsidR="00381F98" w:rsidRPr="000B6820">
        <w:t xml:space="preserve">meets </w:t>
      </w:r>
      <w:r w:rsidR="003061FB" w:rsidRPr="000B6820">
        <w:t>via</w:t>
      </w:r>
      <w:r w:rsidRPr="000B6820">
        <w:t xml:space="preserve"> videoconference </w:t>
      </w:r>
      <w:r w:rsidR="00C00BEF" w:rsidRPr="000B6820">
        <w:t xml:space="preserve">at 10:00 am on </w:t>
      </w:r>
      <w:r w:rsidRPr="000B6820">
        <w:t xml:space="preserve">Monday. The HT </w:t>
      </w:r>
      <w:r w:rsidR="00F36C44" w:rsidRPr="000B6820">
        <w:t xml:space="preserve">reviews </w:t>
      </w:r>
      <w:r w:rsidRPr="000B6820">
        <w:t xml:space="preserve">the clinical case and </w:t>
      </w:r>
      <w:r w:rsidR="00F36C44" w:rsidRPr="000B6820">
        <w:t xml:space="preserve">decides the best treatment path for the patient, which is </w:t>
      </w:r>
      <w:r w:rsidRPr="000B6820">
        <w:t xml:space="preserve">a </w:t>
      </w:r>
      <w:proofErr w:type="gramStart"/>
      <w:r w:rsidRPr="000B6820">
        <w:t>CABG</w:t>
      </w:r>
      <w:r w:rsidR="00F36C44" w:rsidRPr="000B6820">
        <w:t xml:space="preserve"> which</w:t>
      </w:r>
      <w:proofErr w:type="gramEnd"/>
      <w:r w:rsidR="00F36C44" w:rsidRPr="000B6820">
        <w:t xml:space="preserve"> will be performed</w:t>
      </w:r>
      <w:r w:rsidR="000B6820">
        <w:t xml:space="preserve">. </w:t>
      </w:r>
      <w:r w:rsidR="00F36C44" w:rsidRPr="000B6820">
        <w:t>Dr. Jo</w:t>
      </w:r>
      <w:r w:rsidRPr="000B6820">
        <w:t xml:space="preserve">hnson creates </w:t>
      </w:r>
      <w:r w:rsidR="00F36C44" w:rsidRPr="000B6820">
        <w:t xml:space="preserve">a </w:t>
      </w:r>
      <w:r w:rsidRPr="000B6820">
        <w:t xml:space="preserve">final report </w:t>
      </w:r>
      <w:r w:rsidR="00F36C44" w:rsidRPr="000B6820">
        <w:t>based on the HT discussion and conclusion</w:t>
      </w:r>
      <w:r w:rsidR="000B6820">
        <w:t xml:space="preserve">. </w:t>
      </w:r>
      <w:r w:rsidRPr="000B6820">
        <w:t xml:space="preserve">The final report contains the list of exams required by Dr. Johnson for the preparation of the </w:t>
      </w:r>
      <w:r w:rsidR="00F43556" w:rsidRPr="000B6820">
        <w:t xml:space="preserve">following </w:t>
      </w:r>
      <w:r w:rsidRPr="000B6820">
        <w:t>intervention</w:t>
      </w:r>
      <w:r w:rsidR="00F43556" w:rsidRPr="000B6820">
        <w:t>s</w:t>
      </w:r>
      <w:r w:rsidRPr="000B6820">
        <w:t xml:space="preserve">: </w:t>
      </w:r>
      <w:proofErr w:type="spellStart"/>
      <w:r w:rsidRPr="000B6820">
        <w:t>Hemogasanalysis</w:t>
      </w:r>
      <w:proofErr w:type="spellEnd"/>
      <w:r w:rsidRPr="000B6820">
        <w:t xml:space="preserve"> and Ec</w:t>
      </w:r>
      <w:r w:rsidR="00396DAB" w:rsidRPr="000B6820">
        <w:t>h</w:t>
      </w:r>
      <w:r w:rsidRPr="000B6820">
        <w:t xml:space="preserve">o-color </w:t>
      </w:r>
      <w:r w:rsidR="00381F98" w:rsidRPr="000B6820">
        <w:t>Doppler</w:t>
      </w:r>
      <w:r w:rsidRPr="000B6820">
        <w:t xml:space="preserve"> (Cine-loops). </w:t>
      </w:r>
      <w:r w:rsidR="00AE445F" w:rsidRPr="000B6820">
        <w:t>Dr. Johnson</w:t>
      </w:r>
      <w:r w:rsidR="00F43556" w:rsidRPr="000B6820">
        <w:t>’s software</w:t>
      </w:r>
      <w:r w:rsidR="00AE445F" w:rsidRPr="000B6820">
        <w:t xml:space="preserve"> creates t</w:t>
      </w:r>
      <w:r w:rsidR="00F36C44" w:rsidRPr="000B6820">
        <w:t xml:space="preserve">he final </w:t>
      </w:r>
      <w:r w:rsidRPr="000B6820">
        <w:t xml:space="preserve">document </w:t>
      </w:r>
      <w:r w:rsidR="00AE445F" w:rsidRPr="000B6820">
        <w:t xml:space="preserve">and </w:t>
      </w:r>
      <w:proofErr w:type="gramStart"/>
      <w:r w:rsidR="00F43556" w:rsidRPr="000B6820">
        <w:t>enable</w:t>
      </w:r>
      <w:proofErr w:type="gramEnd"/>
      <w:r w:rsidR="00AE445F" w:rsidRPr="000B6820">
        <w:t xml:space="preserve"> </w:t>
      </w:r>
      <w:r w:rsidR="004B6750" w:rsidRPr="000B6820">
        <w:t xml:space="preserve">availability of the document for </w:t>
      </w:r>
      <w:r w:rsidRPr="000B6820">
        <w:t xml:space="preserve">all HT members </w:t>
      </w:r>
      <w:r w:rsidR="00F43556" w:rsidRPr="000B6820">
        <w:t xml:space="preserve">(Dr. Brown) </w:t>
      </w:r>
      <w:r w:rsidR="00F36C44" w:rsidRPr="000B6820">
        <w:t>and proper notification is sent to the members</w:t>
      </w:r>
      <w:r w:rsidRPr="000B6820">
        <w:t xml:space="preserve">. </w:t>
      </w:r>
      <w:r w:rsidR="0085137A" w:rsidRPr="000B6820">
        <w:t xml:space="preserve">Dr. Johnson </w:t>
      </w:r>
      <w:r w:rsidR="00F43556" w:rsidRPr="000B6820">
        <w:t xml:space="preserve">software automatically </w:t>
      </w:r>
      <w:r w:rsidR="0085137A" w:rsidRPr="000B6820">
        <w:t xml:space="preserve">updates the workflow document, </w:t>
      </w:r>
      <w:r w:rsidR="00F43556" w:rsidRPr="000B6820">
        <w:t xml:space="preserve">indicating </w:t>
      </w:r>
      <w:r w:rsidR="0085137A" w:rsidRPr="000B6820">
        <w:t>that a final report is now available</w:t>
      </w:r>
      <w:r w:rsidR="000B6820">
        <w:t xml:space="preserve">. </w:t>
      </w:r>
    </w:p>
    <w:p w14:paraId="0C86D85C" w14:textId="77777777" w:rsidR="002D4465" w:rsidRPr="000B6820" w:rsidRDefault="002D4465" w:rsidP="004B2F11">
      <w:pPr>
        <w:pStyle w:val="Corpodeltesto"/>
        <w:rPr>
          <w:b/>
        </w:rPr>
      </w:pPr>
      <w:r w:rsidRPr="000B6820">
        <w:rPr>
          <w:b/>
        </w:rPr>
        <w:t>G. Finalization of needed documents for intervention or treatment</w:t>
      </w:r>
    </w:p>
    <w:p w14:paraId="3E85BACF" w14:textId="62B8CAC1" w:rsidR="00B11F16" w:rsidRPr="004B2F11" w:rsidRDefault="00F36C44" w:rsidP="004B2F11">
      <w:pPr>
        <w:pStyle w:val="Numeroelenco2"/>
        <w:numPr>
          <w:ilvl w:val="0"/>
          <w:numId w:val="88"/>
        </w:numPr>
        <w:rPr>
          <w:lang w:eastAsia="it-IT"/>
        </w:rPr>
      </w:pPr>
      <w:r w:rsidRPr="000B6820">
        <w:t xml:space="preserve">Based on the </w:t>
      </w:r>
      <w:r w:rsidR="002D4465" w:rsidRPr="004B2F11">
        <w:t xml:space="preserve">final report, Dr. Brown </w:t>
      </w:r>
      <w:r w:rsidRPr="004B2F11">
        <w:t xml:space="preserve">performs the </w:t>
      </w:r>
      <w:proofErr w:type="spellStart"/>
      <w:r w:rsidRPr="004B2F11">
        <w:t>Hemogasanalysis</w:t>
      </w:r>
      <w:proofErr w:type="spellEnd"/>
      <w:r w:rsidRPr="004B2F11">
        <w:t xml:space="preserve"> and Ec</w:t>
      </w:r>
      <w:r w:rsidR="00396DAB" w:rsidRPr="004B2F11">
        <w:t>h</w:t>
      </w:r>
      <w:r w:rsidRPr="004B2F11">
        <w:t xml:space="preserve">o-color </w:t>
      </w:r>
      <w:r w:rsidR="00381F98" w:rsidRPr="004B2F11">
        <w:t>Doppler</w:t>
      </w:r>
      <w:r w:rsidRPr="004B2F11">
        <w:t xml:space="preserve"> (Cine-loops).</w:t>
      </w:r>
      <w:r w:rsidR="007123DB" w:rsidRPr="004B2F11">
        <w:t xml:space="preserve"> Dr. Brown</w:t>
      </w:r>
      <w:r w:rsidR="003E6A4C" w:rsidRPr="004B2F11">
        <w:t xml:space="preserve">, </w:t>
      </w:r>
      <w:r w:rsidR="00F43556" w:rsidRPr="004B2F11">
        <w:t xml:space="preserve">using </w:t>
      </w:r>
      <w:r w:rsidR="003E6A4C" w:rsidRPr="004B2F11">
        <w:t xml:space="preserve">his software, shares the results of </w:t>
      </w:r>
      <w:r w:rsidR="00F43556" w:rsidRPr="004B2F11">
        <w:t xml:space="preserve">the </w:t>
      </w:r>
      <w:r w:rsidR="003E6A4C" w:rsidRPr="004B2F11">
        <w:t>exams</w:t>
      </w:r>
      <w:r w:rsidR="007123DB" w:rsidRPr="004B2F11">
        <w:t xml:space="preserve"> </w:t>
      </w:r>
      <w:r w:rsidR="003E6A4C" w:rsidRPr="004B2F11">
        <w:t>with</w:t>
      </w:r>
      <w:r w:rsidR="007123DB" w:rsidRPr="004B2F11">
        <w:t xml:space="preserve"> Dr. Johnson and confirm</w:t>
      </w:r>
      <w:r w:rsidR="003E6A4C" w:rsidRPr="004B2F11">
        <w:t>s</w:t>
      </w:r>
      <w:r w:rsidR="007123DB" w:rsidRPr="004B2F11">
        <w:t xml:space="preserve"> electronically that </w:t>
      </w:r>
      <w:r w:rsidR="00F43556" w:rsidRPr="004B2F11">
        <w:t xml:space="preserve">the </w:t>
      </w:r>
      <w:r w:rsidR="007123DB" w:rsidRPr="004B2F11">
        <w:t xml:space="preserve">workflow is </w:t>
      </w:r>
      <w:r w:rsidR="00F43556" w:rsidRPr="004B2F11">
        <w:t>completed</w:t>
      </w:r>
      <w:r w:rsidR="007123DB" w:rsidRPr="004B2F11">
        <w:t>.</w:t>
      </w:r>
      <w:r w:rsidR="007123DB" w:rsidRPr="004B2F11">
        <w:rPr>
          <w:lang w:eastAsia="it-IT"/>
        </w:rPr>
        <w:t xml:space="preserve"> </w:t>
      </w:r>
      <w:r w:rsidR="007123DB" w:rsidRPr="004B2F11">
        <w:t>Dr. Brown</w:t>
      </w:r>
      <w:r w:rsidR="00F43556" w:rsidRPr="004B2F11">
        <w:t>’s software</w:t>
      </w:r>
      <w:r w:rsidR="007123DB" w:rsidRPr="004B2F11">
        <w:t xml:space="preserve"> </w:t>
      </w:r>
      <w:r w:rsidR="00F43556" w:rsidRPr="004B2F11">
        <w:t xml:space="preserve">automatically </w:t>
      </w:r>
      <w:r w:rsidR="007123DB" w:rsidRPr="004B2F11">
        <w:t xml:space="preserve">updates the workflow document </w:t>
      </w:r>
      <w:r w:rsidR="00F43556" w:rsidRPr="004B2F11">
        <w:t xml:space="preserve">for the </w:t>
      </w:r>
      <w:r w:rsidR="007123DB" w:rsidRPr="004B2F11">
        <w:t xml:space="preserve">last time, </w:t>
      </w:r>
      <w:r w:rsidR="00F43556" w:rsidRPr="004B2F11">
        <w:t xml:space="preserve">indicating </w:t>
      </w:r>
      <w:r w:rsidR="007123DB" w:rsidRPr="004B2F11">
        <w:t xml:space="preserve">that </w:t>
      </w:r>
      <w:proofErr w:type="gramStart"/>
      <w:r w:rsidR="00F43556" w:rsidRPr="004B2F11">
        <w:t xml:space="preserve">the </w:t>
      </w:r>
      <w:r w:rsidR="007123DB" w:rsidRPr="004B2F11">
        <w:t xml:space="preserve">workflow is concluded </w:t>
      </w:r>
      <w:r w:rsidR="00F43556" w:rsidRPr="004B2F11">
        <w:t>by</w:t>
      </w:r>
      <w:r w:rsidR="007123DB" w:rsidRPr="004B2F11">
        <w:t xml:space="preserve"> sharing </w:t>
      </w:r>
      <w:r w:rsidR="00F43556" w:rsidRPr="004B2F11">
        <w:t>the</w:t>
      </w:r>
      <w:r w:rsidR="007123DB" w:rsidRPr="004B2F11">
        <w:t xml:space="preserve"> results of </w:t>
      </w:r>
      <w:r w:rsidR="00F43556" w:rsidRPr="004B2F11">
        <w:t xml:space="preserve">the </w:t>
      </w:r>
      <w:r w:rsidR="007123DB" w:rsidRPr="004B2F11">
        <w:t xml:space="preserve">exams </w:t>
      </w:r>
      <w:r w:rsidR="00F43556" w:rsidRPr="004B2F11">
        <w:t xml:space="preserve">that were </w:t>
      </w:r>
      <w:r w:rsidR="007123DB" w:rsidRPr="004B2F11">
        <w:t xml:space="preserve">requested during </w:t>
      </w:r>
      <w:r w:rsidR="00F43556" w:rsidRPr="004B2F11">
        <w:t xml:space="preserve">the </w:t>
      </w:r>
      <w:r w:rsidR="007123DB" w:rsidRPr="004B2F11">
        <w:t>videoconference</w:t>
      </w:r>
      <w:proofErr w:type="gramEnd"/>
      <w:r w:rsidR="000B6820">
        <w:t xml:space="preserve">. </w:t>
      </w:r>
    </w:p>
    <w:p w14:paraId="34B472F0" w14:textId="4FDD2949" w:rsidR="003A09FE" w:rsidRPr="000B6820" w:rsidRDefault="00B11F16" w:rsidP="004B2F11">
      <w:pPr>
        <w:pStyle w:val="Numeroelenco2"/>
        <w:rPr>
          <w:lang w:eastAsia="it-IT"/>
        </w:rPr>
      </w:pPr>
      <w:r w:rsidRPr="000B6820">
        <w:t>Dr. Johnson is electronically notified when the results are available and he retrieves the results.</w:t>
      </w:r>
    </w:p>
    <w:p w14:paraId="09AA1EDB" w14:textId="64FE0449" w:rsidR="005F21E7" w:rsidRPr="000B6820" w:rsidRDefault="005F21E7" w:rsidP="00126A38">
      <w:pPr>
        <w:pStyle w:val="Titolo5"/>
        <w:numPr>
          <w:ilvl w:val="0"/>
          <w:numId w:val="0"/>
        </w:numPr>
        <w:rPr>
          <w:noProof w:val="0"/>
        </w:rPr>
      </w:pPr>
      <w:bookmarkStart w:id="575" w:name="_Toc450673882"/>
      <w:r w:rsidRPr="000B6820">
        <w:rPr>
          <w:noProof w:val="0"/>
        </w:rPr>
        <w:t>X</w:t>
      </w:r>
      <w:r w:rsidR="00104BE6" w:rsidRPr="000B6820">
        <w:rPr>
          <w:noProof w:val="0"/>
        </w:rPr>
        <w:t>.</w:t>
      </w:r>
      <w:r w:rsidR="00AF472E" w:rsidRPr="000B6820">
        <w:rPr>
          <w:noProof w:val="0"/>
        </w:rPr>
        <w:t>4</w:t>
      </w:r>
      <w:r w:rsidRPr="000B6820">
        <w:rPr>
          <w:noProof w:val="0"/>
        </w:rPr>
        <w:t>.</w:t>
      </w:r>
      <w:r w:rsidR="00412649" w:rsidRPr="000B6820">
        <w:rPr>
          <w:noProof w:val="0"/>
        </w:rPr>
        <w:t>2</w:t>
      </w:r>
      <w:r w:rsidR="00FD6B22" w:rsidRPr="000B6820">
        <w:rPr>
          <w:noProof w:val="0"/>
        </w:rPr>
        <w:t>.</w:t>
      </w:r>
      <w:r w:rsidR="00126A38" w:rsidRPr="000B6820">
        <w:rPr>
          <w:noProof w:val="0"/>
        </w:rPr>
        <w:t>1.</w:t>
      </w:r>
      <w:r w:rsidRPr="000B6820">
        <w:rPr>
          <w:noProof w:val="0"/>
        </w:rPr>
        <w:t xml:space="preserve">2 </w:t>
      </w:r>
      <w:r w:rsidR="003276F4" w:rsidRPr="000B6820">
        <w:rPr>
          <w:noProof w:val="0"/>
        </w:rPr>
        <w:t>Basic Heart Team</w:t>
      </w:r>
      <w:r w:rsidR="00803A00" w:rsidRPr="000B6820">
        <w:rPr>
          <w:noProof w:val="0"/>
        </w:rPr>
        <w:t xml:space="preserve"> </w:t>
      </w:r>
      <w:r w:rsidR="00CC39D8" w:rsidRPr="000B6820">
        <w:rPr>
          <w:noProof w:val="0"/>
        </w:rPr>
        <w:t xml:space="preserve">Coordination </w:t>
      </w:r>
      <w:r w:rsidRPr="000B6820">
        <w:rPr>
          <w:noProof w:val="0"/>
        </w:rPr>
        <w:t>Process Flow</w:t>
      </w:r>
      <w:bookmarkEnd w:id="575"/>
    </w:p>
    <w:p w14:paraId="1BA7F014" w14:textId="613947B2" w:rsidR="00C3312A" w:rsidRPr="000B6820" w:rsidRDefault="00803A00" w:rsidP="004B2F11">
      <w:pPr>
        <w:pStyle w:val="Corpodeltesto"/>
      </w:pPr>
      <w:r w:rsidRPr="000B6820">
        <w:t xml:space="preserve">The following </w:t>
      </w:r>
      <w:r w:rsidR="00A57991" w:rsidRPr="000B6820">
        <w:t xml:space="preserve">diagrams show sequence of transactions and </w:t>
      </w:r>
      <w:r w:rsidRPr="000B6820">
        <w:t>sequence of tasks within the workflow describ</w:t>
      </w:r>
      <w:r w:rsidR="006068B2" w:rsidRPr="000B6820">
        <w:t>ing</w:t>
      </w:r>
      <w:r w:rsidRPr="000B6820">
        <w:t xml:space="preserve"> the typical process flow for the Common Workflow scenario.</w:t>
      </w:r>
      <w:r w:rsidR="0023712F" w:rsidRPr="000B6820" w:rsidDel="0023712F">
        <w:t xml:space="preserve"> </w:t>
      </w:r>
      <w:r w:rsidR="006068B2" w:rsidRPr="000B6820">
        <w:t xml:space="preserve">Please see </w:t>
      </w:r>
      <w:r w:rsidR="00081354" w:rsidRPr="000B6820">
        <w:t>Appendix C</w:t>
      </w:r>
      <w:r w:rsidR="006068B2" w:rsidRPr="000B6820">
        <w:t xml:space="preserve"> for other use case flow chart diagram.</w:t>
      </w:r>
      <w:bookmarkStart w:id="576" w:name="_MON_1362204128"/>
      <w:bookmarkStart w:id="577" w:name="_MON_1362144247"/>
      <w:bookmarkStart w:id="578" w:name="_MON_1372163926"/>
      <w:bookmarkEnd w:id="576"/>
      <w:bookmarkEnd w:id="577"/>
      <w:bookmarkEnd w:id="578"/>
    </w:p>
    <w:p w14:paraId="078D030D" w14:textId="02BF9709" w:rsidR="001E4C6A" w:rsidRPr="000B6820" w:rsidDel="009E7970" w:rsidRDefault="009E7970" w:rsidP="004B2F11">
      <w:pPr>
        <w:pStyle w:val="Corpodeltesto"/>
        <w:jc w:val="center"/>
        <w:rPr>
          <w:del w:id="579" w:author="Elena Vio" w:date="2016-07-20T16:42:00Z"/>
        </w:rPr>
      </w:pPr>
      <w:ins w:id="580" w:author="Elena Vio" w:date="2016-07-20T16:37:00Z">
        <w:r>
          <w:rPr>
            <w:noProof/>
            <w:lang w:val="it-IT" w:eastAsia="it-IT"/>
          </w:rPr>
          <w:lastRenderedPageBreak/>
          <w:drawing>
            <wp:inline distT="0" distB="0" distL="0" distR="0" wp14:anchorId="0FAB14B0" wp14:editId="3372685F">
              <wp:extent cx="4634354" cy="7984490"/>
              <wp:effectExtent l="0" t="0" r="0" b="0"/>
              <wp:docPr id="361" name="Immagine 361" descr="Macintosh HD:Users:elenavio:Google Drive:IHE:PCC:XCHT-WD:grafici:UML DEF:General_XCHT_v07_UC1_b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enavio:Google Drive:IHE:PCC:XCHT-WD:grafici:UML DEF:General_XCHT_v07_UC1_bis.pdf"/>
                      <pic:cNvPicPr>
                        <a:picLocks noChangeAspect="1" noChangeArrowheads="1"/>
                      </pic:cNvPicPr>
                    </pic:nvPicPr>
                    <pic:blipFill rotWithShape="1">
                      <a:blip r:embed="rId24">
                        <a:extLst>
                          <a:ext uri="{28A0092B-C50C-407E-A947-70E740481C1C}">
                            <a14:useLocalDpi xmlns:a14="http://schemas.microsoft.com/office/drawing/2010/main" val="0"/>
                          </a:ext>
                        </a:extLst>
                      </a:blip>
                      <a:srcRect l="2559" t="1812" r="60148" b="52762"/>
                      <a:stretch/>
                    </pic:blipFill>
                    <pic:spPr bwMode="auto">
                      <a:xfrm>
                        <a:off x="0" y="0"/>
                        <a:ext cx="4636639" cy="7988427"/>
                      </a:xfrm>
                      <a:prstGeom prst="rect">
                        <a:avLst/>
                      </a:prstGeom>
                      <a:noFill/>
                      <a:ln>
                        <a:noFill/>
                      </a:ln>
                      <a:extLst>
                        <a:ext uri="{53640926-AAD7-44d8-BBD7-CCE9431645EC}">
                          <a14:shadowObscured xmlns:a14="http://schemas.microsoft.com/office/drawing/2010/main"/>
                        </a:ext>
                      </a:extLst>
                    </pic:spPr>
                  </pic:pic>
                </a:graphicData>
              </a:graphic>
            </wp:inline>
          </w:drawing>
        </w:r>
      </w:ins>
      <w:del w:id="581" w:author="Elena Vio" w:date="2016-07-20T16:37:00Z">
        <w:r w:rsidR="00B305C6" w:rsidRPr="000B6820" w:rsidDel="009E7970">
          <w:rPr>
            <w:noProof/>
            <w:lang w:val="it-IT" w:eastAsia="it-IT"/>
          </w:rPr>
          <w:drawing>
            <wp:inline distT="0" distB="0" distL="0" distR="0" wp14:anchorId="1398E92D" wp14:editId="5E3F5677">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25">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del>
    </w:p>
    <w:p w14:paraId="2EB749D1" w14:textId="72EF8FBE" w:rsidR="00200B60" w:rsidRPr="000B6820" w:rsidRDefault="00B305C6" w:rsidP="009E7970">
      <w:pPr>
        <w:pStyle w:val="Corpodeltesto"/>
        <w:jc w:val="center"/>
      </w:pPr>
      <w:del w:id="582" w:author="Elena Vio" w:date="2016-07-20T16:37:00Z">
        <w:r w:rsidRPr="000B6820" w:rsidDel="009E7970">
          <w:rPr>
            <w:noProof/>
            <w:lang w:val="it-IT" w:eastAsia="it-IT"/>
          </w:rPr>
          <w:drawing>
            <wp:inline distT="0" distB="0" distL="0" distR="0" wp14:anchorId="3B8FA6D9" wp14:editId="6B6A4EC7">
              <wp:extent cx="4032062" cy="6969211"/>
              <wp:effectExtent l="0" t="0" r="0" b="317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25">
                        <a:extLst>
                          <a:ext uri="{28A0092B-C50C-407E-A947-70E740481C1C}">
                            <a14:useLocalDpi xmlns:a14="http://schemas.microsoft.com/office/drawing/2010/main" val="0"/>
                          </a:ext>
                        </a:extLst>
                      </a:blip>
                      <a:srcRect l="-1" t="50494" r="-2006"/>
                      <a:stretch/>
                    </pic:blipFill>
                    <pic:spPr bwMode="auto">
                      <a:xfrm>
                        <a:off x="0" y="0"/>
                        <a:ext cx="4042644" cy="6987502"/>
                      </a:xfrm>
                      <a:prstGeom prst="rect">
                        <a:avLst/>
                      </a:prstGeom>
                      <a:ln>
                        <a:noFill/>
                      </a:ln>
                      <a:extLst>
                        <a:ext uri="{53640926-AAD7-44d8-BBD7-CCE9431645EC}">
                          <a14:shadowObscured xmlns:a14="http://schemas.microsoft.com/office/drawing/2010/main"/>
                        </a:ext>
                      </a:extLst>
                    </pic:spPr>
                  </pic:pic>
                </a:graphicData>
              </a:graphic>
            </wp:inline>
          </w:drawing>
        </w:r>
      </w:del>
    </w:p>
    <w:p w14:paraId="4D420321" w14:textId="1C85915A" w:rsidR="009E7970" w:rsidRDefault="009E7970" w:rsidP="00C3312A">
      <w:pPr>
        <w:pStyle w:val="TableTitle"/>
        <w:rPr>
          <w:ins w:id="583" w:author="Elena Vio" w:date="2016-07-20T16:39:00Z"/>
        </w:rPr>
      </w:pPr>
      <w:ins w:id="584" w:author="Elena Vio" w:date="2016-07-20T16:39:00Z">
        <w:r>
          <w:rPr>
            <w:noProof/>
            <w:lang w:val="it-IT" w:eastAsia="it-IT"/>
          </w:rPr>
          <w:lastRenderedPageBreak/>
          <w:drawing>
            <wp:inline distT="0" distB="0" distL="0" distR="0" wp14:anchorId="29E7ABBD" wp14:editId="345128A5">
              <wp:extent cx="4218499" cy="7412990"/>
              <wp:effectExtent l="0" t="0" r="0" b="3810"/>
              <wp:docPr id="362" name="Immagine 362" descr="Macintosh HD:Users:elenavio:Google Drive:IHE:PCC:XCHT-WD:grafici:UML DEF:General_XCHT_v07_UC1_b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lenavio:Google Drive:IHE:PCC:XCHT-WD:grafici:UML DEF:General_XCHT_v07_UC1_bis.pdf"/>
                      <pic:cNvPicPr>
                        <a:picLocks noChangeAspect="1" noChangeArrowheads="1"/>
                      </pic:cNvPicPr>
                    </pic:nvPicPr>
                    <pic:blipFill rotWithShape="1">
                      <a:blip r:embed="rId26">
                        <a:extLst>
                          <a:ext uri="{28A0092B-C50C-407E-A947-70E740481C1C}">
                            <a14:useLocalDpi xmlns:a14="http://schemas.microsoft.com/office/drawing/2010/main" val="0"/>
                          </a:ext>
                        </a:extLst>
                      </a:blip>
                      <a:srcRect l="2938" t="47106" r="59266" b="5934"/>
                      <a:stretch/>
                    </pic:blipFill>
                    <pic:spPr bwMode="auto">
                      <a:xfrm>
                        <a:off x="0" y="0"/>
                        <a:ext cx="4220113" cy="7415827"/>
                      </a:xfrm>
                      <a:prstGeom prst="rect">
                        <a:avLst/>
                      </a:prstGeom>
                      <a:noFill/>
                      <a:ln>
                        <a:noFill/>
                      </a:ln>
                      <a:extLst>
                        <a:ext uri="{53640926-AAD7-44d8-BBD7-CCE9431645EC}">
                          <a14:shadowObscured xmlns:a14="http://schemas.microsoft.com/office/drawing/2010/main"/>
                        </a:ext>
                      </a:extLst>
                    </pic:spPr>
                  </pic:pic>
                </a:graphicData>
              </a:graphic>
            </wp:inline>
          </w:drawing>
        </w:r>
      </w:ins>
    </w:p>
    <w:p w14:paraId="75B7EF4C" w14:textId="321C62C4" w:rsidR="00C3312A" w:rsidRPr="000B6820" w:rsidRDefault="00C3312A" w:rsidP="00C3312A">
      <w:pPr>
        <w:pStyle w:val="TableTitle"/>
      </w:pPr>
      <w:r w:rsidRPr="000B6820">
        <w:t>Figure X.4.2.1.2-</w:t>
      </w:r>
      <w:r w:rsidR="006014DF" w:rsidRPr="000B6820">
        <w:t>1</w:t>
      </w:r>
      <w:r w:rsidRPr="000B6820">
        <w:t>: XCHT-WD Sequence Diagram for use case 1</w:t>
      </w:r>
    </w:p>
    <w:p w14:paraId="483B396C" w14:textId="77777777" w:rsidR="0023712F" w:rsidRPr="000B6820" w:rsidRDefault="0023712F" w:rsidP="004B2F11">
      <w:pPr>
        <w:pStyle w:val="Corpodeltesto"/>
      </w:pPr>
    </w:p>
    <w:p w14:paraId="28FA2F3A" w14:textId="77777777" w:rsidR="0023712F" w:rsidRPr="000B6820" w:rsidRDefault="0023712F" w:rsidP="004B2F11">
      <w:pPr>
        <w:pStyle w:val="Corpodeltesto"/>
        <w:jc w:val="center"/>
      </w:pPr>
      <w:r w:rsidRPr="000B6820">
        <w:rPr>
          <w:noProof/>
          <w:lang w:val="it-IT" w:eastAsia="it-IT"/>
        </w:rPr>
        <w:lastRenderedPageBreak/>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27">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481A9332" w:rsidR="0023712F" w:rsidRPr="000B6820" w:rsidRDefault="0023712F" w:rsidP="0023712F">
      <w:pPr>
        <w:pStyle w:val="TableTitle"/>
      </w:pPr>
      <w:r w:rsidRPr="000B6820">
        <w:t>Figure X.4.2.1.2-</w:t>
      </w:r>
      <w:r w:rsidR="006014DF" w:rsidRPr="000B6820">
        <w:t>2</w:t>
      </w:r>
      <w:r w:rsidRPr="000B6820">
        <w:t xml:space="preserve">: XCHT-WD Process Flow for </w:t>
      </w:r>
      <w:r w:rsidR="0028310E">
        <w:t>U</w:t>
      </w:r>
      <w:r w:rsidRPr="000B6820">
        <w:t xml:space="preserve">se </w:t>
      </w:r>
      <w:r w:rsidR="0028310E">
        <w:t>C</w:t>
      </w:r>
      <w:r w:rsidRPr="000B6820">
        <w:t>ase 1</w:t>
      </w:r>
    </w:p>
    <w:p w14:paraId="57937FA7" w14:textId="77777777" w:rsidR="0012154E" w:rsidRPr="000B6820" w:rsidRDefault="0012154E" w:rsidP="004B2F11">
      <w:pPr>
        <w:pStyle w:val="Corpodeltesto"/>
      </w:pPr>
    </w:p>
    <w:p w14:paraId="62DD79A9" w14:textId="7059840E" w:rsidR="00991490" w:rsidRPr="000B6820" w:rsidRDefault="00991490" w:rsidP="0070073A">
      <w:pPr>
        <w:pStyle w:val="Titolo4"/>
        <w:numPr>
          <w:ilvl w:val="0"/>
          <w:numId w:val="0"/>
        </w:numPr>
        <w:ind w:left="864" w:hanging="864"/>
        <w:rPr>
          <w:noProof w:val="0"/>
        </w:rPr>
      </w:pPr>
      <w:bookmarkStart w:id="585" w:name="_Toc450673883"/>
      <w:bookmarkStart w:id="586" w:name="_Toc284502452"/>
      <w:r w:rsidRPr="000B6820">
        <w:rPr>
          <w:noProof w:val="0"/>
        </w:rPr>
        <w:t>X.4.2.</w:t>
      </w:r>
      <w:r w:rsidR="001130E8" w:rsidRPr="000B6820">
        <w:rPr>
          <w:noProof w:val="0"/>
        </w:rPr>
        <w:t>2</w:t>
      </w:r>
      <w:r w:rsidRPr="000B6820">
        <w:rPr>
          <w:noProof w:val="0"/>
        </w:rPr>
        <w:t xml:space="preserve"> Use Case #2: </w:t>
      </w:r>
      <w:r w:rsidR="00C042B8" w:rsidRPr="000B6820">
        <w:rPr>
          <w:noProof w:val="0"/>
        </w:rPr>
        <w:t xml:space="preserve">Complex </w:t>
      </w:r>
      <w:r w:rsidR="00681D7E" w:rsidRPr="000B6820">
        <w:rPr>
          <w:noProof w:val="0"/>
        </w:rPr>
        <w:t xml:space="preserve">Heart Team </w:t>
      </w:r>
      <w:r w:rsidR="00CC39D8" w:rsidRPr="000B6820">
        <w:rPr>
          <w:noProof w:val="0"/>
        </w:rPr>
        <w:t>Coordination</w:t>
      </w:r>
      <w:bookmarkEnd w:id="585"/>
    </w:p>
    <w:p w14:paraId="2C981415" w14:textId="77777777" w:rsidR="00872BD0" w:rsidRPr="000B6820" w:rsidRDefault="00872BD0" w:rsidP="00872BD0">
      <w:pPr>
        <w:pStyle w:val="Corpodeltesto"/>
      </w:pPr>
      <w:r w:rsidRPr="000B6820">
        <w:t xml:space="preserve">The following use case illustrates the workflow management of a Cross-enterprise Cardiovascular Heart Team that is composed of other professionals besides the requester and </w:t>
      </w:r>
      <w:r w:rsidRPr="000B6820">
        <w:lastRenderedPageBreak/>
        <w:t>manager of Heart Team. This use case describes the management of rejection the HT and the assignment to another manager. It describes also a reject of to be involved to HT as participant.</w:t>
      </w:r>
    </w:p>
    <w:p w14:paraId="61474796" w14:textId="3E8DCA9E" w:rsidR="00872BD0" w:rsidRPr="000B6820" w:rsidRDefault="00872BD0" w:rsidP="00872BD0">
      <w:pPr>
        <w:pStyle w:val="Corpodeltesto"/>
      </w:pPr>
      <w:r w:rsidRPr="000B6820">
        <w:t xml:space="preserve">In this use case, the requester is a cardiologist, Dr. Smith, requests support from a cardiac surgeon, Dr. Johnson, to decide the best treatment path for the patient </w:t>
      </w:r>
      <w:r w:rsidRPr="000B6820">
        <w:rPr>
          <w:i/>
        </w:rPr>
        <w:t xml:space="preserve">with complex coronary disease </w:t>
      </w:r>
      <w:r w:rsidRPr="000B6820">
        <w:t xml:space="preserve">(PCI or CABG intervention) avoiding any unnecessary patient transfers to cardiac surgery or </w:t>
      </w:r>
      <w:proofErr w:type="spellStart"/>
      <w:r w:rsidRPr="000B6820">
        <w:t>cathlab</w:t>
      </w:r>
      <w:proofErr w:type="spellEnd"/>
      <w:r w:rsidRPr="000B6820">
        <w:t xml:space="preserve">. Dr. Johnson rejects the assignment because he is unable to manage this HT case, due to complexities, and decides that HT is better suited for the job. Dr. Smith requests support from another cardiac surgeon, Dr. John, who works in another hospital. Dr. John accepts the request </w:t>
      </w:r>
      <w:r w:rsidR="000F497B" w:rsidRPr="000B6820">
        <w:t>and invites</w:t>
      </w:r>
      <w:r w:rsidRPr="000B6820">
        <w:t xml:space="preserve"> interventional cardiologist, Dr. Brown, and a cardiothoracic anesthesiologist, Dr. Ralph, to HT but only Dr. Brown accepts the request to be involved. Consequently, the HT is composed of Dr. Smith, the cardiologist that is in charge of the patient, the cardiac surgeon, Dr. John, and the interventional cardiologist, Dr. Brown. During the process, Dr. Brown needs additional clinical report and asks to Dr. Smith to provide it. When all clinical information are available, all members of HT (except the requester) provide Individual Evaluation Reports, and on basis of these, Dr. John provide Final Report for Dr. Smith, without the use of videoconference. The decision is made to treat patient with PCI intervention, in the </w:t>
      </w:r>
      <w:proofErr w:type="spellStart"/>
      <w:r w:rsidRPr="000B6820">
        <w:t>cathlab</w:t>
      </w:r>
      <w:proofErr w:type="spellEnd"/>
      <w:r w:rsidRPr="000B6820">
        <w:t>.</w:t>
      </w:r>
    </w:p>
    <w:p w14:paraId="06923D28" w14:textId="60A2E6FD" w:rsidR="00872BD0" w:rsidRPr="000B6820" w:rsidRDefault="00872BD0" w:rsidP="00872BD0">
      <w:pPr>
        <w:pStyle w:val="Corpodeltesto"/>
      </w:pPr>
      <w:r w:rsidRPr="000B6820">
        <w:t>In this use case, Dr. Smith uses a system supported by HT Requester, and Dr. Johnson and Dr. John uses system supported by HT Manager and HT Participant, and Dr. Ralph and Dr. Brown use a system supported by HT Participant. The workflow document manages this process, and it contains links to all documents shared in this use case (HT Request Document, Request to new exams, Clinical document or report or images, Individual Evaluation Report and Final Report).</w:t>
      </w:r>
    </w:p>
    <w:p w14:paraId="109832E5" w14:textId="6FCDFAE6" w:rsidR="00991490" w:rsidRPr="000B6820" w:rsidRDefault="00991490" w:rsidP="0070073A">
      <w:pPr>
        <w:pStyle w:val="Corpodeltesto"/>
      </w:pPr>
      <w:r w:rsidRPr="000B6820">
        <w:rPr>
          <w:rFonts w:ascii="Arial" w:hAnsi="Arial"/>
          <w:b/>
          <w:kern w:val="28"/>
          <w:sz w:val="28"/>
        </w:rPr>
        <w:t>X.4.2.2</w:t>
      </w:r>
      <w:r w:rsidR="001130E8" w:rsidRPr="000B6820">
        <w:rPr>
          <w:rFonts w:ascii="Arial" w:hAnsi="Arial"/>
          <w:b/>
          <w:kern w:val="28"/>
          <w:sz w:val="28"/>
        </w:rPr>
        <w:t>.1</w:t>
      </w:r>
      <w:r w:rsidRPr="000B6820">
        <w:rPr>
          <w:rFonts w:ascii="Arial" w:hAnsi="Arial"/>
          <w:b/>
          <w:kern w:val="28"/>
          <w:sz w:val="28"/>
        </w:rPr>
        <w:t xml:space="preserve"> </w:t>
      </w:r>
      <w:r w:rsidR="00C042B8" w:rsidRPr="000B6820">
        <w:rPr>
          <w:rFonts w:ascii="Arial" w:hAnsi="Arial"/>
          <w:b/>
          <w:kern w:val="28"/>
          <w:sz w:val="28"/>
        </w:rPr>
        <w:t>Complex Heart Team</w:t>
      </w:r>
      <w:r w:rsidRPr="000B6820">
        <w:rPr>
          <w:rFonts w:ascii="Arial" w:hAnsi="Arial"/>
          <w:b/>
          <w:kern w:val="28"/>
          <w:sz w:val="28"/>
        </w:rPr>
        <w:t xml:space="preserve"> </w:t>
      </w:r>
      <w:r w:rsidR="00CC39D8" w:rsidRPr="000B6820">
        <w:rPr>
          <w:rFonts w:ascii="Arial" w:hAnsi="Arial"/>
          <w:b/>
          <w:kern w:val="28"/>
          <w:sz w:val="28"/>
        </w:rPr>
        <w:t xml:space="preserve">Coordination </w:t>
      </w:r>
      <w:r w:rsidR="007F7F63" w:rsidRPr="000B6820">
        <w:rPr>
          <w:rFonts w:ascii="Arial" w:hAnsi="Arial"/>
          <w:b/>
          <w:kern w:val="28"/>
          <w:sz w:val="28"/>
        </w:rPr>
        <w:t>U</w:t>
      </w:r>
      <w:r w:rsidRPr="000B6820">
        <w:rPr>
          <w:rFonts w:ascii="Arial" w:hAnsi="Arial"/>
          <w:b/>
          <w:kern w:val="28"/>
          <w:sz w:val="28"/>
        </w:rPr>
        <w:t>se</w:t>
      </w:r>
      <w:r w:rsidR="007F7F63" w:rsidRPr="000B6820">
        <w:rPr>
          <w:rFonts w:ascii="Arial" w:hAnsi="Arial"/>
          <w:b/>
          <w:kern w:val="28"/>
          <w:sz w:val="28"/>
        </w:rPr>
        <w:t xml:space="preserve"> C</w:t>
      </w:r>
      <w:r w:rsidRPr="000B6820">
        <w:rPr>
          <w:rFonts w:ascii="Arial" w:hAnsi="Arial"/>
          <w:b/>
          <w:kern w:val="28"/>
          <w:sz w:val="28"/>
        </w:rPr>
        <w:t xml:space="preserve">ase </w:t>
      </w:r>
      <w:r w:rsidR="007F7F63" w:rsidRPr="000B6820">
        <w:rPr>
          <w:rFonts w:ascii="Arial" w:hAnsi="Arial"/>
          <w:b/>
          <w:kern w:val="28"/>
          <w:sz w:val="28"/>
        </w:rPr>
        <w:t>D</w:t>
      </w:r>
      <w:r w:rsidRPr="000B6820">
        <w:rPr>
          <w:rFonts w:ascii="Arial" w:hAnsi="Arial"/>
          <w:b/>
          <w:kern w:val="28"/>
          <w:sz w:val="28"/>
        </w:rPr>
        <w:t>escription</w:t>
      </w:r>
    </w:p>
    <w:p w14:paraId="0713E533" w14:textId="660478BE" w:rsidR="00C042B8" w:rsidRPr="000B6820" w:rsidRDefault="009C4337" w:rsidP="00B05F9B">
      <w:pPr>
        <w:pStyle w:val="Corpodeltesto"/>
        <w:rPr>
          <w:b/>
        </w:rPr>
      </w:pPr>
      <w:r w:rsidRPr="000B6820">
        <w:rPr>
          <w:b/>
        </w:rPr>
        <w:t>A</w:t>
      </w:r>
      <w:r w:rsidR="00C042B8" w:rsidRPr="000B6820">
        <w:rPr>
          <w:b/>
        </w:rPr>
        <w:t xml:space="preserve">. Request Start-up of </w:t>
      </w:r>
      <w:r w:rsidR="00381F98" w:rsidRPr="000B6820">
        <w:rPr>
          <w:b/>
        </w:rPr>
        <w:t>HT</w:t>
      </w:r>
    </w:p>
    <w:p w14:paraId="432AABC5" w14:textId="4965E8B6" w:rsidR="00064346" w:rsidRPr="000B6820" w:rsidRDefault="00E3532D" w:rsidP="004B2F11">
      <w:pPr>
        <w:pStyle w:val="Corpodeltesto"/>
      </w:pPr>
      <w:r w:rsidRPr="000B6820">
        <w:t xml:space="preserve">On </w:t>
      </w:r>
      <w:r w:rsidR="00064346" w:rsidRPr="000B6820">
        <w:t xml:space="preserve">Wednesday morning, Dr. Smith, an interventional cardiologist in </w:t>
      </w:r>
      <w:r w:rsidR="00E941F6" w:rsidRPr="000B6820">
        <w:t xml:space="preserve">a </w:t>
      </w:r>
      <w:r w:rsidR="00F359E8" w:rsidRPr="000B6820">
        <w:t>general</w:t>
      </w:r>
      <w:r w:rsidR="004E6D03" w:rsidRPr="000B6820">
        <w:t xml:space="preserve"> hospital</w:t>
      </w:r>
      <w:r w:rsidR="00064346" w:rsidRPr="000B6820">
        <w:t xml:space="preserve">, visits a 67-year-old male patient, diagnosed with hypertension without a previous history of cardiac disease, who starts complaining of effort angina, CCS class III. The patient undergoes a cardiac echocardiogram to evaluate heart functionality. The systolic function of the left ventricle was normal, with an ejection fraction of 60%. Dr. Smith decides to evaluate the patient with a coronary angiography on </w:t>
      </w:r>
      <w:proofErr w:type="gramStart"/>
      <w:r w:rsidR="00064346" w:rsidRPr="000B6820">
        <w:t>Friday which</w:t>
      </w:r>
      <w:proofErr w:type="gramEnd"/>
      <w:r w:rsidR="00064346" w:rsidRPr="000B6820">
        <w:t xml:space="preserve"> reveals a critical (90%) stenosis at the </w:t>
      </w:r>
      <w:proofErr w:type="spellStart"/>
      <w:r w:rsidR="00064346" w:rsidRPr="000B6820">
        <w:t>ostium</w:t>
      </w:r>
      <w:proofErr w:type="spellEnd"/>
      <w:r w:rsidR="00064346" w:rsidRPr="000B6820">
        <w:t xml:space="preserve"> of the left anterior descending (LAD) and left circumflex (LCX) coronary arteries, and diffuse disease of the right coronary artery (RCA). SYNTAX score is 20. Class I recommendation in management of patients with complex coronary disease as issued in guidelines by American and European professional organizations require that patients with a multi-vessels stenosis and with SYNTAX score ≤22 be discussed in a HT. </w:t>
      </w:r>
    </w:p>
    <w:p w14:paraId="0D6EBB56" w14:textId="64845EB6" w:rsidR="002C0733" w:rsidRPr="000B6820" w:rsidRDefault="00872BD0" w:rsidP="004B2F11">
      <w:pPr>
        <w:pStyle w:val="Corpodeltesto"/>
      </w:pPr>
      <w:r w:rsidRPr="000B6820">
        <w:t xml:space="preserve">Dr. Smith decides to request the involvement of the HT in order to take decision on the treatment of the patient. Dr. Smith selects the data to share with HT, and Dr. Smith’s secretary prepares the HT Request required </w:t>
      </w:r>
      <w:proofErr w:type="gramStart"/>
      <w:r w:rsidRPr="000B6820">
        <w:t>to activate</w:t>
      </w:r>
      <w:proofErr w:type="gramEnd"/>
      <w:r w:rsidRPr="000B6820">
        <w:t xml:space="preserve"> the HT, through his software. Through IT infrastructure (supported by XDS, DSUB, and XDW </w:t>
      </w:r>
      <w:r w:rsidR="0041515B">
        <w:t>Profile</w:t>
      </w:r>
      <w:r w:rsidRPr="000B6820">
        <w:t xml:space="preserve">s) and on the basis of local policies, the HT Request is electronically available for a cardiac surgery. The HT Request links the following documents and images: Medical history, Drug therapy, Biochemical profile test blood, </w:t>
      </w:r>
      <w:proofErr w:type="spellStart"/>
      <w:r w:rsidRPr="000B6820">
        <w:t>Euroscore</w:t>
      </w:r>
      <w:proofErr w:type="spellEnd"/>
      <w:r w:rsidRPr="000B6820">
        <w:t xml:space="preserve"> II and Syntax score, ECG (Image), echocardiogram, Angiography and </w:t>
      </w:r>
      <w:proofErr w:type="spellStart"/>
      <w:r w:rsidRPr="000B6820">
        <w:t>ventriculography</w:t>
      </w:r>
      <w:proofErr w:type="spellEnd"/>
      <w:r w:rsidRPr="000B6820">
        <w:t xml:space="preserve"> (Cine-</w:t>
      </w:r>
      <w:r w:rsidRPr="000B6820">
        <w:lastRenderedPageBreak/>
        <w:t xml:space="preserve">loops). </w:t>
      </w:r>
      <w:r w:rsidR="00D86CB5" w:rsidRPr="000B6820">
        <w:t xml:space="preserve">Dr. Smith selects also who </w:t>
      </w:r>
      <w:r w:rsidR="0092032D" w:rsidRPr="000B6820">
        <w:t>to address the management of Heart Team</w:t>
      </w:r>
      <w:r w:rsidR="002B6118" w:rsidRPr="000B6820">
        <w:t xml:space="preserve"> (Department of Dr. Johnson</w:t>
      </w:r>
      <w:r w:rsidR="006838EC" w:rsidRPr="000B6820">
        <w:t>, a cardiac surgeon</w:t>
      </w:r>
      <w:r w:rsidR="002B6118" w:rsidRPr="000B6820">
        <w:t>)</w:t>
      </w:r>
      <w:r w:rsidR="0092032D" w:rsidRPr="000B6820">
        <w:t xml:space="preserve">. </w:t>
      </w:r>
    </w:p>
    <w:p w14:paraId="2C4543FE" w14:textId="77777777" w:rsidR="00872BD0" w:rsidRPr="000B6820" w:rsidRDefault="00872BD0" w:rsidP="004B2F11">
      <w:pPr>
        <w:pStyle w:val="Corpodeltesto"/>
      </w:pPr>
      <w:r w:rsidRPr="000B6820">
        <w:t xml:space="preserve">The new workflow document for this case is automatically created when the HT Request is created, and this document is shared with recipient through the same IT infrastructure. Subsequent activity will update this document. This document is a procedural document that cannot be seen by user of the software. </w:t>
      </w:r>
    </w:p>
    <w:p w14:paraId="11F57C28" w14:textId="77777777" w:rsidR="00C042B8" w:rsidRPr="000B6820" w:rsidRDefault="00C042B8" w:rsidP="00C042B8">
      <w:pPr>
        <w:pStyle w:val="Corpodeltesto"/>
        <w:rPr>
          <w:b/>
        </w:rPr>
      </w:pPr>
      <w:r w:rsidRPr="000B6820">
        <w:rPr>
          <w:b/>
        </w:rPr>
        <w:t>B. Definition of Manager of HT</w:t>
      </w:r>
    </w:p>
    <w:p w14:paraId="11A8C6B4" w14:textId="0884F467" w:rsidR="00C042B8" w:rsidRPr="000B6820" w:rsidRDefault="00021E30" w:rsidP="004B2F11">
      <w:pPr>
        <w:pStyle w:val="Corpodeltesto"/>
      </w:pPr>
      <w:r w:rsidRPr="000B6820">
        <w:t xml:space="preserve">The software of </w:t>
      </w:r>
      <w:r w:rsidR="00746716" w:rsidRPr="000B6820">
        <w:t>cardiac surgeon</w:t>
      </w:r>
      <w:r w:rsidR="00997D7F" w:rsidRPr="000B6820">
        <w:t>, Dr. Johnson,</w:t>
      </w:r>
      <w:r w:rsidR="00746716" w:rsidRPr="000B6820">
        <w:t xml:space="preserve"> </w:t>
      </w:r>
      <w:r w:rsidR="005D5E5B" w:rsidRPr="000B6820">
        <w:t xml:space="preserve">which is subscribed to receive notifications addressed to itself, </w:t>
      </w:r>
      <w:r w:rsidRPr="000B6820">
        <w:t>receive</w:t>
      </w:r>
      <w:r w:rsidR="00254DC6" w:rsidRPr="000B6820">
        <w:t>s</w:t>
      </w:r>
      <w:r w:rsidRPr="000B6820">
        <w:t xml:space="preserve"> a </w:t>
      </w:r>
      <w:r w:rsidR="00064346" w:rsidRPr="000B6820">
        <w:t>notifi</w:t>
      </w:r>
      <w:r w:rsidRPr="000B6820">
        <w:t>cation on availability of</w:t>
      </w:r>
      <w:r w:rsidR="00064346" w:rsidRPr="000B6820">
        <w:t xml:space="preserve"> </w:t>
      </w:r>
      <w:r w:rsidR="005D5E5B" w:rsidRPr="000B6820">
        <w:t xml:space="preserve">an </w:t>
      </w:r>
      <w:r w:rsidR="00064346" w:rsidRPr="000B6820">
        <w:t>HT Request</w:t>
      </w:r>
      <w:r w:rsidR="005D5E5B" w:rsidRPr="000B6820">
        <w:t xml:space="preserve"> for itself</w:t>
      </w:r>
      <w:r w:rsidRPr="000B6820">
        <w:t>,</w:t>
      </w:r>
      <w:r w:rsidR="00064346" w:rsidRPr="000B6820">
        <w:t xml:space="preserve"> using the IT infrastructure</w:t>
      </w:r>
      <w:r w:rsidR="005D5E5B" w:rsidRPr="000B6820">
        <w:t xml:space="preserve">, in particular thank to DSUB Profile (ITI-53). </w:t>
      </w:r>
      <w:r w:rsidRPr="000B6820">
        <w:t xml:space="preserve">The software </w:t>
      </w:r>
      <w:r w:rsidR="00A717F2" w:rsidRPr="000B6820">
        <w:t>of Dr. Johnson</w:t>
      </w:r>
      <w:r w:rsidR="00064346" w:rsidRPr="000B6820">
        <w:t xml:space="preserve"> retrieves documents and images, and </w:t>
      </w:r>
      <w:r w:rsidR="00A717F2" w:rsidRPr="000B6820">
        <w:t>it allows to Dr. Johnson to</w:t>
      </w:r>
      <w:r w:rsidR="00064346" w:rsidRPr="000B6820">
        <w:t xml:space="preserve"> stud</w:t>
      </w:r>
      <w:r w:rsidR="00A717F2" w:rsidRPr="000B6820">
        <w:t>y</w:t>
      </w:r>
      <w:r w:rsidR="00064346" w:rsidRPr="000B6820">
        <w:t xml:space="preserve"> the clinical case. </w:t>
      </w:r>
      <w:r w:rsidR="00872BD0" w:rsidRPr="000B6820">
        <w:t>Dr. Johnson decides that he is not able to manage this HT case, due to complexities, and decides that HT is better suited for the job. He confirms his decision through his software, which notify this decision to Dr. Smith.</w:t>
      </w:r>
    </w:p>
    <w:p w14:paraId="512E470D" w14:textId="6FA0D67A" w:rsidR="00064346" w:rsidRPr="000B6820" w:rsidRDefault="006838EC" w:rsidP="004B2F11">
      <w:pPr>
        <w:pStyle w:val="Corpodeltesto"/>
      </w:pPr>
      <w:r w:rsidRPr="000B6820">
        <w:t>Dr. Smith decides another cardiac surgeon to address the management of Heart Team, Dr. John</w:t>
      </w:r>
      <w:r w:rsidR="00343D5C" w:rsidRPr="000B6820">
        <w:t>, and he inserts</w:t>
      </w:r>
      <w:r w:rsidRPr="000B6820">
        <w:t xml:space="preserve"> this decision in his software. </w:t>
      </w:r>
      <w:r w:rsidR="00083BD0" w:rsidRPr="000B6820">
        <w:t>Electronically, t</w:t>
      </w:r>
      <w:r w:rsidR="00C042B8" w:rsidRPr="000B6820">
        <w:t xml:space="preserve">he </w:t>
      </w:r>
      <w:r w:rsidRPr="000B6820">
        <w:t xml:space="preserve">availability of </w:t>
      </w:r>
      <w:r w:rsidR="00C042B8" w:rsidRPr="000B6820">
        <w:t xml:space="preserve">HT Request </w:t>
      </w:r>
      <w:r w:rsidR="00064346" w:rsidRPr="000B6820">
        <w:t xml:space="preserve">is </w:t>
      </w:r>
      <w:r w:rsidRPr="000B6820">
        <w:t xml:space="preserve">notified </w:t>
      </w:r>
      <w:r w:rsidR="00064346" w:rsidRPr="000B6820">
        <w:t xml:space="preserve">to </w:t>
      </w:r>
      <w:r w:rsidR="00083BD0" w:rsidRPr="000B6820">
        <w:t xml:space="preserve">software of </w:t>
      </w:r>
      <w:r w:rsidR="00C042B8" w:rsidRPr="000B6820">
        <w:t>Dr. John</w:t>
      </w:r>
      <w:r w:rsidR="00740E46" w:rsidRPr="000B6820">
        <w:t>, another cardiac surgeon</w:t>
      </w:r>
      <w:r w:rsidR="00872BD0" w:rsidRPr="000B6820">
        <w:t xml:space="preserve"> who</w:t>
      </w:r>
      <w:r w:rsidR="00474890" w:rsidRPr="000B6820">
        <w:t xml:space="preserve"> belong</w:t>
      </w:r>
      <w:r w:rsidR="00872BD0" w:rsidRPr="000B6820">
        <w:t>s</w:t>
      </w:r>
      <w:r w:rsidR="00474890" w:rsidRPr="000B6820">
        <w:t xml:space="preserve"> to another department or hospital</w:t>
      </w:r>
      <w:r w:rsidR="0016678F" w:rsidRPr="000B6820">
        <w:t>.</w:t>
      </w:r>
      <w:r w:rsidR="00064346" w:rsidRPr="000B6820">
        <w:t xml:space="preserve"> </w:t>
      </w:r>
    </w:p>
    <w:p w14:paraId="684599E8" w14:textId="62B3DB92" w:rsidR="00064346" w:rsidRPr="000B6820" w:rsidRDefault="00872BD0" w:rsidP="004B2F11">
      <w:pPr>
        <w:pStyle w:val="Corpodeltesto"/>
      </w:pPr>
      <w:r w:rsidRPr="000B6820">
        <w:t>Dr. John sees the software notification and the documentation related to HT Request, and confirms electronically that he has taken charge of the management of the HT for this clinical case. The software of Dr. John automatically updates the workflow document, marking the taking charge of HT Request. Dr. Smith is electronically notified of Dr. John’s acceptance of the HT Request.</w:t>
      </w:r>
    </w:p>
    <w:p w14:paraId="0CFF31C4" w14:textId="26CA07D9" w:rsidR="00C042B8" w:rsidRPr="000B6820" w:rsidRDefault="00C042B8" w:rsidP="00C042B8">
      <w:pPr>
        <w:pStyle w:val="Corpodeltesto"/>
        <w:rPr>
          <w:b/>
        </w:rPr>
      </w:pPr>
      <w:r w:rsidRPr="000B6820">
        <w:rPr>
          <w:b/>
        </w:rPr>
        <w:t xml:space="preserve">C. Involvement of </w:t>
      </w:r>
      <w:r w:rsidR="00BC328C" w:rsidRPr="000B6820">
        <w:rPr>
          <w:b/>
        </w:rPr>
        <w:t xml:space="preserve">HT </w:t>
      </w:r>
      <w:r w:rsidRPr="000B6820">
        <w:rPr>
          <w:b/>
        </w:rPr>
        <w:t xml:space="preserve">participants </w:t>
      </w:r>
    </w:p>
    <w:p w14:paraId="17A61711" w14:textId="45324E0C" w:rsidR="00C64AA0" w:rsidRPr="004B2F11" w:rsidRDefault="00F12989">
      <w:pPr>
        <w:pStyle w:val="Corpodeltesto"/>
      </w:pPr>
      <w:r>
        <w:t>Dr.</w:t>
      </w:r>
      <w:r w:rsidRPr="004B2F11">
        <w:t xml:space="preserve"> </w:t>
      </w:r>
      <w:r w:rsidR="00C64AA0" w:rsidRPr="004B2F11">
        <w:t xml:space="preserve">John considers how to staff the HT and determines that the HT will consist of the following members, Dr. Brown, the interventional cardiologist that carried out the previous coronary angiography, Dr. Ralph, a cardiothoracic anesthesiologist that works with Dr. John, and Dr. Smith. Dr. John’s software electronically invites all members defined to be involved in HT. </w:t>
      </w:r>
    </w:p>
    <w:p w14:paraId="59CF9EC5" w14:textId="77777777" w:rsidR="00C64AA0" w:rsidRPr="004B2F11" w:rsidRDefault="00C64AA0">
      <w:pPr>
        <w:pStyle w:val="Corpodeltesto"/>
      </w:pPr>
      <w:r w:rsidRPr="004B2F11">
        <w:t xml:space="preserve">Dr. Ralph electronically rejects the invitation because can’t commit to HT. Dr. John decides the HT can function without Dr. Ralph. Other involved professionals electronically confirms their participation, also providing other needed data. In fact, to decide the appropriate treatment for the patient, Dr. Brown requires that a new echocardiogram (Cine-loops) is needed. Electronically, the software of Dr. Brown confirms his participation, links a request for a new echocardiogram, and electronically notifies Dr. Smith. </w:t>
      </w:r>
    </w:p>
    <w:p w14:paraId="0D0AE33B" w14:textId="77777777" w:rsidR="00C64AA0" w:rsidRPr="000B6820" w:rsidRDefault="00C64AA0" w:rsidP="00C64AA0">
      <w:pPr>
        <w:pStyle w:val="Corpodeltesto"/>
      </w:pPr>
      <w:r w:rsidRPr="000B6820">
        <w:rPr>
          <w:b/>
        </w:rPr>
        <w:t>D. Filling additional requirements of the HT</w:t>
      </w:r>
    </w:p>
    <w:p w14:paraId="75BC04FA" w14:textId="77777777" w:rsidR="00C64AA0" w:rsidRPr="004B2F11" w:rsidRDefault="00C64AA0" w:rsidP="004B2F11">
      <w:pPr>
        <w:pStyle w:val="Numeroelenco2"/>
        <w:numPr>
          <w:ilvl w:val="0"/>
          <w:numId w:val="89"/>
        </w:numPr>
      </w:pPr>
      <w:r w:rsidRPr="004B2F11">
        <w:t>Dr. Smith performs a new echocardiogram (Cine-loops).</w:t>
      </w:r>
    </w:p>
    <w:p w14:paraId="4917F404" w14:textId="77777777" w:rsidR="00C64AA0" w:rsidRPr="000B6820" w:rsidRDefault="00C64AA0" w:rsidP="004B2F11">
      <w:pPr>
        <w:pStyle w:val="Numeroelenco2"/>
      </w:pPr>
      <w:r w:rsidRPr="004B2F11">
        <w:t>When the new echocardiogram results are electronically available, the software of Dr. Smith automatically updates the workflow document, indicating that results of new exams are now available. Consequently, all member of HT are electronically notified and their software can retrieve the documents through an IT infrastructure.</w:t>
      </w:r>
    </w:p>
    <w:p w14:paraId="36F90769" w14:textId="35E90BB6" w:rsidR="00C64AA0" w:rsidRPr="000B6820" w:rsidRDefault="00C64AA0" w:rsidP="00C64AA0">
      <w:pPr>
        <w:pStyle w:val="Corpodeltesto"/>
        <w:rPr>
          <w:b/>
        </w:rPr>
      </w:pPr>
      <w:r w:rsidRPr="000B6820">
        <w:rPr>
          <w:b/>
        </w:rPr>
        <w:lastRenderedPageBreak/>
        <w:t xml:space="preserve">E. Providing of </w:t>
      </w:r>
      <w:r w:rsidR="000F497B" w:rsidRPr="000B6820">
        <w:rPr>
          <w:b/>
        </w:rPr>
        <w:t>an individual</w:t>
      </w:r>
      <w:r w:rsidRPr="000B6820">
        <w:rPr>
          <w:b/>
        </w:rPr>
        <w:t xml:space="preserve"> evaluation report</w:t>
      </w:r>
    </w:p>
    <w:p w14:paraId="0A9E0557" w14:textId="4873076E" w:rsidR="00C64AA0" w:rsidRPr="000B6820" w:rsidRDefault="00C64AA0" w:rsidP="004B2F11">
      <w:pPr>
        <w:pStyle w:val="Corpodeltesto"/>
      </w:pPr>
      <w:r w:rsidRPr="000B6820">
        <w:t xml:space="preserve">On the basis of all clinical documents and images shared until now, Dr. John and Dr. Brown each create </w:t>
      </w:r>
      <w:r w:rsidR="00F12989">
        <w:t>an</w:t>
      </w:r>
      <w:r w:rsidR="00F12989" w:rsidRPr="000B6820">
        <w:t xml:space="preserve"> </w:t>
      </w:r>
      <w:r w:rsidRPr="000B6820">
        <w:t xml:space="preserve">individual </w:t>
      </w:r>
      <w:r w:rsidR="009D3D29" w:rsidRPr="000B6820">
        <w:t xml:space="preserve">evaluation </w:t>
      </w:r>
      <w:r w:rsidRPr="000B6820">
        <w:t xml:space="preserve">report. The software of Dr. John and Dr. Brown updates automatically the workflow document, marking that their individual </w:t>
      </w:r>
      <w:r w:rsidR="009D3D29" w:rsidRPr="000B6820">
        <w:t xml:space="preserve">evaluation </w:t>
      </w:r>
      <w:r w:rsidRPr="000B6820">
        <w:t>reports are now available. All member</w:t>
      </w:r>
      <w:r w:rsidR="000F497B" w:rsidRPr="000B6820">
        <w:t>s</w:t>
      </w:r>
      <w:r w:rsidRPr="000B6820">
        <w:t xml:space="preserve"> are notified on availability of these documents.</w:t>
      </w:r>
    </w:p>
    <w:p w14:paraId="6B3F84F0" w14:textId="77777777" w:rsidR="00C64AA0" w:rsidRPr="000B6820" w:rsidRDefault="00C64AA0" w:rsidP="00C64AA0">
      <w:pPr>
        <w:pStyle w:val="Corpodeltesto"/>
      </w:pPr>
      <w:r w:rsidRPr="000B6820">
        <w:rPr>
          <w:b/>
        </w:rPr>
        <w:t>F. HT Decision</w:t>
      </w:r>
    </w:p>
    <w:p w14:paraId="7EDBDD13" w14:textId="7FF0D748" w:rsidR="00C64AA0" w:rsidRPr="000B6820" w:rsidRDefault="00C64AA0" w:rsidP="004B2F11">
      <w:pPr>
        <w:pStyle w:val="Corpodeltesto"/>
      </w:pPr>
      <w:r w:rsidRPr="000B6820">
        <w:t xml:space="preserve">Dr. John analyzes </w:t>
      </w:r>
      <w:r w:rsidR="000F497B" w:rsidRPr="000B6820">
        <w:t>the individual</w:t>
      </w:r>
      <w:r w:rsidRPr="000B6820">
        <w:t xml:space="preserve"> </w:t>
      </w:r>
      <w:r w:rsidR="009D3D29" w:rsidRPr="000B6820">
        <w:t xml:space="preserve">evaluation </w:t>
      </w:r>
      <w:r w:rsidRPr="000B6820">
        <w:t>report prepared by Dr. Brown. Dr. Brown’s recommendation and his are the same, which is to perform a PCI intervention.</w:t>
      </w:r>
      <w:r w:rsidRPr="000B6820" w:rsidDel="00CE7CC3">
        <w:t xml:space="preserve"> </w:t>
      </w:r>
      <w:r w:rsidRPr="000B6820">
        <w:t>Dr. John decides that it isn’t necessary to start a videoconference since the treatment recommendations are the same.</w:t>
      </w:r>
    </w:p>
    <w:p w14:paraId="53BD25B3" w14:textId="77777777" w:rsidR="00C64AA0" w:rsidRPr="000B6820" w:rsidRDefault="00C64AA0" w:rsidP="004B2F11">
      <w:pPr>
        <w:pStyle w:val="Corpodeltesto"/>
      </w:pPr>
      <w:r w:rsidRPr="000B6820">
        <w:t xml:space="preserve">Dr. John creates a final report recommending a PCI through his software. Additional exams are not necessary. The software of Dr. John automatically updates the workflow document, indicating that a final report is now available. Proper notification is sent to the members of HT. </w:t>
      </w:r>
    </w:p>
    <w:p w14:paraId="1A5C315A" w14:textId="77777777" w:rsidR="00C64AA0" w:rsidRPr="000B6820" w:rsidRDefault="00C64AA0" w:rsidP="004B2F11">
      <w:pPr>
        <w:pStyle w:val="Corpodeltesto"/>
        <w:rPr>
          <w:b/>
        </w:rPr>
      </w:pPr>
      <w:r w:rsidRPr="000B6820">
        <w:rPr>
          <w:b/>
        </w:rPr>
        <w:t>G. Finalization of needed documents for intervention or treatment</w:t>
      </w:r>
    </w:p>
    <w:p w14:paraId="3C002031" w14:textId="2C36064E" w:rsidR="00865799" w:rsidRPr="000B6820" w:rsidRDefault="00C64AA0" w:rsidP="004B2F11">
      <w:pPr>
        <w:pStyle w:val="Corpodeltesto"/>
        <w:rPr>
          <w:lang w:eastAsia="it-IT"/>
        </w:rPr>
      </w:pPr>
      <w:r w:rsidRPr="000B6820">
        <w:t xml:space="preserve">The software of Dr. Smith retrieves the final report and </w:t>
      </w:r>
      <w:r w:rsidRPr="000B6820">
        <w:rPr>
          <w:lang w:eastAsia="it-IT"/>
        </w:rPr>
        <w:t xml:space="preserve">Dr. Smith, on basis of content of the report, electronically closes the process. </w:t>
      </w:r>
      <w:r w:rsidRPr="000B6820">
        <w:t>The software of Dr. Smith automatically updates the workflow document for the last time, marking that the workflow is concluded, and all members are notified.</w:t>
      </w:r>
    </w:p>
    <w:p w14:paraId="1D125F02" w14:textId="75994007" w:rsidR="000C5410" w:rsidRPr="000B6820" w:rsidRDefault="000C5410" w:rsidP="000C5410">
      <w:pPr>
        <w:pStyle w:val="Titolo5"/>
        <w:numPr>
          <w:ilvl w:val="0"/>
          <w:numId w:val="0"/>
        </w:numPr>
        <w:rPr>
          <w:noProof w:val="0"/>
        </w:rPr>
      </w:pPr>
      <w:bookmarkStart w:id="587" w:name="_Toc450673884"/>
      <w:r w:rsidRPr="000B6820">
        <w:rPr>
          <w:noProof w:val="0"/>
        </w:rPr>
        <w:t>X.4.2.</w:t>
      </w:r>
      <w:r w:rsidR="006014DF" w:rsidRPr="000B6820">
        <w:rPr>
          <w:noProof w:val="0"/>
        </w:rPr>
        <w:t>2</w:t>
      </w:r>
      <w:r w:rsidRPr="000B6820">
        <w:rPr>
          <w:noProof w:val="0"/>
        </w:rPr>
        <w:t>.2 Complex Heart Team Coordination Process Flow</w:t>
      </w:r>
      <w:bookmarkEnd w:id="587"/>
    </w:p>
    <w:p w14:paraId="012B7A59" w14:textId="7D2D44FF" w:rsidR="006068B2" w:rsidRPr="000B6820" w:rsidRDefault="000C5410" w:rsidP="004B2F11">
      <w:pPr>
        <w:pStyle w:val="Corpodeltesto"/>
      </w:pPr>
      <w:r w:rsidRPr="000B6820">
        <w:t xml:space="preserve">The following </w:t>
      </w:r>
      <w:r w:rsidR="00A57991" w:rsidRPr="000B6820">
        <w:t xml:space="preserve">diagrams show sequence of transactions and </w:t>
      </w:r>
      <w:r w:rsidRPr="000B6820">
        <w:t xml:space="preserve">sequence of tasks within the </w:t>
      </w:r>
      <w:proofErr w:type="gramStart"/>
      <w:r w:rsidRPr="000B6820">
        <w:t xml:space="preserve">workflow </w:t>
      </w:r>
      <w:r w:rsidR="00C64AA0" w:rsidRPr="000B6820">
        <w:t>which</w:t>
      </w:r>
      <w:proofErr w:type="gramEnd"/>
      <w:r w:rsidR="00C64AA0" w:rsidRPr="000B6820">
        <w:t xml:space="preserve"> </w:t>
      </w:r>
      <w:r w:rsidRPr="000B6820">
        <w:t>describes the typical process flow for the Common Workflow scenario.</w:t>
      </w:r>
      <w:r w:rsidR="006E6F6A" w:rsidRPr="000B6820">
        <w:t xml:space="preserve"> </w:t>
      </w:r>
      <w:r w:rsidR="006068B2" w:rsidRPr="000B6820">
        <w:t>Please see Appendix C for other use case flow chart diagram.</w:t>
      </w:r>
    </w:p>
    <w:p w14:paraId="73480BAB" w14:textId="7BE16DAC" w:rsidR="000C5410" w:rsidRPr="000B6820" w:rsidRDefault="000C5410" w:rsidP="004B2F11">
      <w:pPr>
        <w:pStyle w:val="Corpodeltesto"/>
        <w:jc w:val="center"/>
        <w:rPr>
          <w:lang w:eastAsia="it-IT"/>
        </w:rPr>
      </w:pPr>
    </w:p>
    <w:p w14:paraId="107C41A2" w14:textId="7BC40479" w:rsidR="005C7363" w:rsidRPr="000B6820" w:rsidRDefault="00B95CA3" w:rsidP="004B2F11">
      <w:pPr>
        <w:pStyle w:val="Corpodeltesto"/>
        <w:jc w:val="center"/>
      </w:pPr>
      <w:ins w:id="588" w:author="Elena Vio" w:date="2016-07-20T16:43:00Z">
        <w:r>
          <w:rPr>
            <w:noProof/>
            <w:lang w:val="it-IT" w:eastAsia="it-IT"/>
          </w:rPr>
          <w:lastRenderedPageBreak/>
          <w:drawing>
            <wp:inline distT="0" distB="0" distL="0" distR="0" wp14:anchorId="41CFBA6F" wp14:editId="2926F94D">
              <wp:extent cx="5716669" cy="7298690"/>
              <wp:effectExtent l="0" t="0" r="0" b="0"/>
              <wp:docPr id="363" name="Immagine 363" descr="Macintosh HD:Users:elenavio:Google Drive:IHE:PCC:XCHT-WD:grafici:UML DEF:General_XCHT_v07_UC2_b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enavio:Google Drive:IHE:PCC:XCHT-WD:grafici:UML DEF:General_XCHT_v07_UC2_bis.pdf"/>
                      <pic:cNvPicPr>
                        <a:picLocks noChangeAspect="1" noChangeArrowheads="1"/>
                      </pic:cNvPicPr>
                    </pic:nvPicPr>
                    <pic:blipFill rotWithShape="1">
                      <a:blip r:embed="rId28">
                        <a:extLst>
                          <a:ext uri="{28A0092B-C50C-407E-A947-70E740481C1C}">
                            <a14:useLocalDpi xmlns:a14="http://schemas.microsoft.com/office/drawing/2010/main" val="0"/>
                          </a:ext>
                        </a:extLst>
                      </a:blip>
                      <a:srcRect l="2902" t="1931" r="65033" b="69144"/>
                      <a:stretch/>
                    </pic:blipFill>
                    <pic:spPr bwMode="auto">
                      <a:xfrm>
                        <a:off x="0" y="0"/>
                        <a:ext cx="5720035" cy="7302987"/>
                      </a:xfrm>
                      <a:prstGeom prst="rect">
                        <a:avLst/>
                      </a:prstGeom>
                      <a:noFill/>
                      <a:ln>
                        <a:noFill/>
                      </a:ln>
                      <a:extLst>
                        <a:ext uri="{53640926-AAD7-44d8-BBD7-CCE9431645EC}">
                          <a14:shadowObscured xmlns:a14="http://schemas.microsoft.com/office/drawing/2010/main"/>
                        </a:ext>
                      </a:extLst>
                    </pic:spPr>
                  </pic:pic>
                </a:graphicData>
              </a:graphic>
            </wp:inline>
          </w:drawing>
        </w:r>
      </w:ins>
      <w:del w:id="589" w:author="Elena Vio" w:date="2016-07-20T16:43:00Z">
        <w:r w:rsidR="00B305C6" w:rsidRPr="000B6820" w:rsidDel="00B95CA3">
          <w:rPr>
            <w:i/>
            <w:noProof/>
            <w:lang w:val="it-IT" w:eastAsia="it-IT"/>
          </w:rPr>
          <w:drawing>
            <wp:inline distT="0" distB="0" distL="0" distR="0" wp14:anchorId="1C913054" wp14:editId="4530EB48">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29">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del>
    </w:p>
    <w:p w14:paraId="3762D0C9" w14:textId="774E04C7" w:rsidR="00D467ED" w:rsidRPr="000B6820" w:rsidRDefault="00B305C6" w:rsidP="004B2F11">
      <w:pPr>
        <w:pStyle w:val="Corpodeltesto"/>
        <w:jc w:val="center"/>
      </w:pPr>
      <w:del w:id="590" w:author="Elena Vio" w:date="2016-07-20T16:43:00Z">
        <w:r w:rsidRPr="000B6820" w:rsidDel="00B95CA3">
          <w:rPr>
            <w:i/>
            <w:noProof/>
            <w:lang w:val="it-IT" w:eastAsia="it-IT"/>
          </w:rPr>
          <w:drawing>
            <wp:inline distT="0" distB="0" distL="0" distR="0" wp14:anchorId="753DE779" wp14:editId="071A33C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29">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del>
    </w:p>
    <w:p w14:paraId="3AB1660A" w14:textId="6B1F8EB4" w:rsidR="00D467ED" w:rsidRPr="000B6820" w:rsidRDefault="00F23046" w:rsidP="004B2F11">
      <w:pPr>
        <w:pStyle w:val="Corpodeltesto"/>
        <w:jc w:val="center"/>
      </w:pPr>
      <w:ins w:id="591" w:author="Elena Vio" w:date="2016-07-20T16:46:00Z">
        <w:r>
          <w:rPr>
            <w:noProof/>
            <w:lang w:val="it-IT" w:eastAsia="it-IT"/>
          </w:rPr>
          <w:lastRenderedPageBreak/>
          <w:drawing>
            <wp:inline distT="0" distB="0" distL="0" distR="0" wp14:anchorId="1D389DCE" wp14:editId="0FCBAB5F">
              <wp:extent cx="5965566" cy="7755890"/>
              <wp:effectExtent l="0" t="0" r="0" b="0"/>
              <wp:docPr id="364" name="Immagine 364" descr="Macintosh HD:Users:elenavio:Google Drive:IHE:PCC:XCHT-WD:grafici:UML DEF:General_XCHT_v07_UC2_b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lenavio:Google Drive:IHE:PCC:XCHT-WD:grafici:UML DEF:General_XCHT_v07_UC2_bis.pdf"/>
                      <pic:cNvPicPr>
                        <a:picLocks noChangeAspect="1" noChangeArrowheads="1"/>
                      </pic:cNvPicPr>
                    </pic:nvPicPr>
                    <pic:blipFill rotWithShape="1">
                      <a:blip r:embed="rId30">
                        <a:extLst>
                          <a:ext uri="{28A0092B-C50C-407E-A947-70E740481C1C}">
                            <a14:useLocalDpi xmlns:a14="http://schemas.microsoft.com/office/drawing/2010/main" val="0"/>
                          </a:ext>
                        </a:extLst>
                      </a:blip>
                      <a:srcRect l="1901" t="30807" r="64902" b="38695"/>
                      <a:stretch/>
                    </pic:blipFill>
                    <pic:spPr bwMode="auto">
                      <a:xfrm>
                        <a:off x="0" y="0"/>
                        <a:ext cx="5969381" cy="7760849"/>
                      </a:xfrm>
                      <a:prstGeom prst="rect">
                        <a:avLst/>
                      </a:prstGeom>
                      <a:noFill/>
                      <a:ln>
                        <a:noFill/>
                      </a:ln>
                      <a:extLst>
                        <a:ext uri="{53640926-AAD7-44d8-BBD7-CCE9431645EC}">
                          <a14:shadowObscured xmlns:a14="http://schemas.microsoft.com/office/drawing/2010/main"/>
                        </a:ext>
                      </a:extLst>
                    </pic:spPr>
                  </pic:pic>
                </a:graphicData>
              </a:graphic>
            </wp:inline>
          </w:drawing>
        </w:r>
      </w:ins>
    </w:p>
    <w:p w14:paraId="59756ED6" w14:textId="7858C5B0" w:rsidR="009E3FA6" w:rsidRPr="000B6820" w:rsidRDefault="00243663" w:rsidP="004B2F11">
      <w:pPr>
        <w:pStyle w:val="Corpodeltesto"/>
        <w:jc w:val="center"/>
      </w:pPr>
      <w:ins w:id="592" w:author="Elena Vio" w:date="2016-07-20T16:49:00Z">
        <w:r>
          <w:rPr>
            <w:noProof/>
            <w:lang w:val="it-IT" w:eastAsia="it-IT"/>
          </w:rPr>
          <w:lastRenderedPageBreak/>
          <w:drawing>
            <wp:inline distT="0" distB="0" distL="0" distR="0" wp14:anchorId="4E12DC3D" wp14:editId="288693D0">
              <wp:extent cx="5169535" cy="7463665"/>
              <wp:effectExtent l="0" t="0" r="0" b="4445"/>
              <wp:docPr id="365" name="Immagine 365" descr="Macintosh HD:Users:elenavio:Google Drive:IHE:PCC:XCHT-WD:grafici:UML DEF:General_XCHT_v07_UC2_b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lenavio:Google Drive:IHE:PCC:XCHT-WD:grafici:UML DEF:General_XCHT_v07_UC2_bis.pdf"/>
                      <pic:cNvPicPr>
                        <a:picLocks noChangeAspect="1" noChangeArrowheads="1"/>
                      </pic:cNvPicPr>
                    </pic:nvPicPr>
                    <pic:blipFill rotWithShape="1">
                      <a:blip r:embed="rId31">
                        <a:extLst>
                          <a:ext uri="{28A0092B-C50C-407E-A947-70E740481C1C}">
                            <a14:useLocalDpi xmlns:a14="http://schemas.microsoft.com/office/drawing/2010/main" val="0"/>
                          </a:ext>
                        </a:extLst>
                      </a:blip>
                      <a:srcRect l="2788" t="61130" r="65054" b="6063"/>
                      <a:stretch/>
                    </pic:blipFill>
                    <pic:spPr bwMode="auto">
                      <a:xfrm>
                        <a:off x="0" y="0"/>
                        <a:ext cx="5172665" cy="7468185"/>
                      </a:xfrm>
                      <a:prstGeom prst="rect">
                        <a:avLst/>
                      </a:prstGeom>
                      <a:noFill/>
                      <a:ln>
                        <a:noFill/>
                      </a:ln>
                      <a:extLst>
                        <a:ext uri="{53640926-AAD7-44d8-BBD7-CCE9431645EC}">
                          <a14:shadowObscured xmlns:a14="http://schemas.microsoft.com/office/drawing/2010/main"/>
                        </a:ext>
                      </a:extLst>
                    </pic:spPr>
                  </pic:pic>
                </a:graphicData>
              </a:graphic>
            </wp:inline>
          </w:drawing>
        </w:r>
      </w:ins>
      <w:del w:id="593" w:author="Elena Vio" w:date="2016-07-20T16:42:00Z">
        <w:r w:rsidR="0097163B" w:rsidRPr="000B6820" w:rsidDel="00B95CA3">
          <w:rPr>
            <w:i/>
            <w:noProof/>
            <w:lang w:val="it-IT" w:eastAsia="it-IT"/>
          </w:rPr>
          <w:drawing>
            <wp:inline distT="0" distB="0" distL="0" distR="0" wp14:anchorId="252FD646" wp14:editId="53069336">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29">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del>
    </w:p>
    <w:p w14:paraId="46813986" w14:textId="3AD378D9" w:rsidR="0012154E" w:rsidRPr="000B6820" w:rsidRDefault="005C7363" w:rsidP="004B0385">
      <w:pPr>
        <w:pStyle w:val="TableTitle"/>
      </w:pPr>
      <w:r w:rsidRPr="000B6820">
        <w:t>Figure X.4.2.2.</w:t>
      </w:r>
      <w:r w:rsidR="006014DF" w:rsidRPr="000B6820">
        <w:t>2</w:t>
      </w:r>
      <w:r w:rsidRPr="000B6820">
        <w:t>-</w:t>
      </w:r>
      <w:r w:rsidR="006014DF" w:rsidRPr="000B6820">
        <w:t>1</w:t>
      </w:r>
      <w:r w:rsidRPr="000B6820">
        <w:t xml:space="preserve">: XCHT-WD Sequence Diagram for </w:t>
      </w:r>
      <w:r w:rsidR="00F4312D" w:rsidRPr="000B6820">
        <w:t>U</w:t>
      </w:r>
      <w:r w:rsidRPr="000B6820">
        <w:t xml:space="preserve">se </w:t>
      </w:r>
      <w:r w:rsidR="00F4312D" w:rsidRPr="000B6820">
        <w:t>C</w:t>
      </w:r>
      <w:r w:rsidRPr="000B6820">
        <w:t xml:space="preserve">ase 2 </w:t>
      </w:r>
    </w:p>
    <w:p w14:paraId="19675F2A" w14:textId="77777777" w:rsidR="00784D34" w:rsidRPr="000B6820" w:rsidRDefault="00784D34" w:rsidP="004B2F11">
      <w:pPr>
        <w:pStyle w:val="Corpodeltesto"/>
      </w:pPr>
    </w:p>
    <w:p w14:paraId="44617644" w14:textId="77777777" w:rsidR="0023712F" w:rsidRPr="000B6820" w:rsidRDefault="0023712F" w:rsidP="004B2F11">
      <w:pPr>
        <w:pStyle w:val="Corpodeltesto"/>
        <w:rPr>
          <w:lang w:eastAsia="it-IT"/>
        </w:rPr>
      </w:pPr>
    </w:p>
    <w:p w14:paraId="6A68600A" w14:textId="77777777" w:rsidR="00EF263B" w:rsidRPr="000B6820" w:rsidRDefault="0023712F" w:rsidP="004B2F11">
      <w:pPr>
        <w:pStyle w:val="Corpodeltesto"/>
      </w:pPr>
      <w:r w:rsidRPr="000B6820">
        <w:rPr>
          <w:b/>
          <w:noProof/>
          <w:lang w:val="it-IT" w:eastAsia="it-IT"/>
        </w:rPr>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p>
    <w:p w14:paraId="7236024B" w14:textId="4270548C" w:rsidR="00784D34" w:rsidRPr="000B6820" w:rsidRDefault="0023712F" w:rsidP="004B2F11">
      <w:pPr>
        <w:pStyle w:val="FigureTitle"/>
      </w:pPr>
      <w:r w:rsidRPr="000B6820">
        <w:t>Figure X.4.2.2</w:t>
      </w:r>
      <w:r w:rsidR="00F4312D" w:rsidRPr="000B6820">
        <w:t>.</w:t>
      </w:r>
      <w:r w:rsidR="006014DF" w:rsidRPr="000B6820">
        <w:t>2</w:t>
      </w:r>
      <w:r w:rsidR="00F4312D" w:rsidRPr="000B6820">
        <w:t>-</w:t>
      </w:r>
      <w:r w:rsidR="006014DF" w:rsidRPr="000B6820">
        <w:t>1</w:t>
      </w:r>
      <w:r w:rsidR="00F4312D" w:rsidRPr="000B6820">
        <w:t>: XCHT-WD Process Flow for Use C</w:t>
      </w:r>
      <w:r w:rsidRPr="000B6820">
        <w:t>ase 2</w:t>
      </w:r>
    </w:p>
    <w:p w14:paraId="5E30DE31" w14:textId="77777777" w:rsidR="0022548F" w:rsidRPr="000B6820" w:rsidRDefault="0022548F" w:rsidP="004B2F11">
      <w:pPr>
        <w:pStyle w:val="Corpodeltesto"/>
      </w:pPr>
    </w:p>
    <w:p w14:paraId="08C0E12E" w14:textId="2D803440" w:rsidR="0022548F" w:rsidRPr="000B6820" w:rsidRDefault="0022548F" w:rsidP="0022548F">
      <w:pPr>
        <w:pStyle w:val="Titolo4"/>
        <w:numPr>
          <w:ilvl w:val="0"/>
          <w:numId w:val="0"/>
        </w:numPr>
        <w:ind w:left="864" w:hanging="864"/>
        <w:rPr>
          <w:noProof w:val="0"/>
        </w:rPr>
      </w:pPr>
      <w:bookmarkStart w:id="594" w:name="_Toc450673885"/>
      <w:r w:rsidRPr="000B6820">
        <w:rPr>
          <w:noProof w:val="0"/>
        </w:rPr>
        <w:lastRenderedPageBreak/>
        <w:t xml:space="preserve">X.4.2.3 </w:t>
      </w:r>
      <w:r w:rsidR="00C250A6" w:rsidRPr="000B6820">
        <w:rPr>
          <w:noProof w:val="0"/>
        </w:rPr>
        <w:t>Exception</w:t>
      </w:r>
      <w:r w:rsidRPr="000B6820">
        <w:rPr>
          <w:noProof w:val="0"/>
        </w:rPr>
        <w:t xml:space="preserve"> #</w:t>
      </w:r>
      <w:r w:rsidR="00C250A6" w:rsidRPr="000B6820">
        <w:rPr>
          <w:noProof w:val="0"/>
        </w:rPr>
        <w:t>1</w:t>
      </w:r>
      <w:r w:rsidRPr="000B6820">
        <w:rPr>
          <w:noProof w:val="0"/>
        </w:rPr>
        <w:t xml:space="preserve">: </w:t>
      </w:r>
      <w:r w:rsidR="00A7633C" w:rsidRPr="000B6820">
        <w:rPr>
          <w:noProof w:val="0"/>
        </w:rPr>
        <w:t>Heart Team</w:t>
      </w:r>
      <w:r w:rsidRPr="000B6820">
        <w:rPr>
          <w:noProof w:val="0"/>
        </w:rPr>
        <w:t xml:space="preserve"> Cancellation Scenario</w:t>
      </w:r>
      <w:bookmarkEnd w:id="594"/>
    </w:p>
    <w:p w14:paraId="74CFEDF4" w14:textId="1524A314" w:rsidR="003276F4" w:rsidRPr="000B6820" w:rsidRDefault="006D70DC" w:rsidP="003276F4">
      <w:pPr>
        <w:pStyle w:val="Corpodeltesto"/>
      </w:pPr>
      <w:r w:rsidRPr="000B6820">
        <w:t>T</w:t>
      </w:r>
      <w:r w:rsidR="003276F4" w:rsidRPr="000B6820">
        <w:t xml:space="preserve">he </w:t>
      </w:r>
      <w:r w:rsidR="004B0385" w:rsidRPr="000B6820">
        <w:t>requester of support by HT</w:t>
      </w:r>
      <w:r w:rsidR="003276F4" w:rsidRPr="000B6820">
        <w:t xml:space="preserve"> wants to abort the process just created</w:t>
      </w:r>
      <w:r w:rsidR="00784D34" w:rsidRPr="000B6820">
        <w:t xml:space="preserve"> (case a)</w:t>
      </w:r>
      <w:r w:rsidR="00E861F0" w:rsidRPr="000B6820">
        <w:t xml:space="preserve"> because the Request is no longer valid</w:t>
      </w:r>
      <w:r w:rsidR="00432997" w:rsidRPr="000B6820">
        <w:t>. This would occur if, the</w:t>
      </w:r>
      <w:r w:rsidR="003276F4" w:rsidRPr="000B6820">
        <w:t xml:space="preserve"> HT Request is </w:t>
      </w:r>
      <w:r w:rsidR="00432997" w:rsidRPr="000B6820">
        <w:t>incorrect</w:t>
      </w:r>
      <w:r w:rsidR="003276F4" w:rsidRPr="000B6820">
        <w:t xml:space="preserve"> or uncompleted or </w:t>
      </w:r>
      <w:r w:rsidR="00432997" w:rsidRPr="000B6820">
        <w:t xml:space="preserve">if </w:t>
      </w:r>
      <w:r w:rsidR="003276F4" w:rsidRPr="000B6820">
        <w:t>the patient die</w:t>
      </w:r>
      <w:r w:rsidR="00432997" w:rsidRPr="000B6820">
        <w:t>s</w:t>
      </w:r>
      <w:r w:rsidR="00520780" w:rsidRPr="000B6820">
        <w:t>.</w:t>
      </w:r>
      <w:r w:rsidR="00D26BD9" w:rsidRPr="000B6820">
        <w:t xml:space="preserve"> O</w:t>
      </w:r>
      <w:r w:rsidR="00432997" w:rsidRPr="000B6820">
        <w:t>r</w:t>
      </w:r>
      <w:r w:rsidR="00D26BD9" w:rsidRPr="000B6820">
        <w:t xml:space="preserve">, </w:t>
      </w:r>
      <w:r w:rsidR="004B0385" w:rsidRPr="000B6820">
        <w:t>the manager of HT</w:t>
      </w:r>
      <w:r w:rsidR="00D26BD9" w:rsidRPr="000B6820">
        <w:t xml:space="preserve"> </w:t>
      </w:r>
      <w:r w:rsidR="00432997" w:rsidRPr="000B6820">
        <w:t xml:space="preserve">may </w:t>
      </w:r>
      <w:r w:rsidR="00D26BD9" w:rsidRPr="000B6820">
        <w:t>want to abort the process</w:t>
      </w:r>
      <w:r w:rsidR="00784D34" w:rsidRPr="000B6820">
        <w:t xml:space="preserve"> (case b)</w:t>
      </w:r>
      <w:r w:rsidR="009E3B3D" w:rsidRPr="000B6820">
        <w:t xml:space="preserve"> </w:t>
      </w:r>
      <w:r w:rsidR="00D26BD9" w:rsidRPr="000B6820">
        <w:t>because the case requires a</w:t>
      </w:r>
      <w:r w:rsidR="00C250A6" w:rsidRPr="000B6820">
        <w:t>n</w:t>
      </w:r>
      <w:r w:rsidR="00D26BD9" w:rsidRPr="000B6820">
        <w:t xml:space="preserve"> emergency process</w:t>
      </w:r>
      <w:r w:rsidR="00C250A6" w:rsidRPr="000B6820">
        <w:t xml:space="preserve"> or the patient d</w:t>
      </w:r>
      <w:r w:rsidR="00432997" w:rsidRPr="000B6820">
        <w:t>ies</w:t>
      </w:r>
      <w:r w:rsidR="00D26BD9" w:rsidRPr="000B6820">
        <w:t>.</w:t>
      </w:r>
    </w:p>
    <w:p w14:paraId="57ECDA32" w14:textId="638B4D6C" w:rsidR="000C5410" w:rsidRPr="000B6820" w:rsidRDefault="000C5410" w:rsidP="003276F4">
      <w:pPr>
        <w:pStyle w:val="Corpodeltesto"/>
      </w:pPr>
      <w:r w:rsidRPr="000B6820">
        <w:rPr>
          <w:rFonts w:ascii="Arial" w:hAnsi="Arial"/>
          <w:b/>
          <w:kern w:val="28"/>
          <w:sz w:val="28"/>
        </w:rPr>
        <w:t xml:space="preserve">X.4.2.3.1 HT Cancellation </w:t>
      </w:r>
      <w:r w:rsidR="00B707C5" w:rsidRPr="000B6820">
        <w:rPr>
          <w:rFonts w:ascii="Arial" w:hAnsi="Arial"/>
          <w:b/>
          <w:kern w:val="28"/>
          <w:sz w:val="28"/>
        </w:rPr>
        <w:t>Exception</w:t>
      </w:r>
      <w:r w:rsidRPr="000B6820">
        <w:rPr>
          <w:rFonts w:ascii="Arial" w:hAnsi="Arial"/>
          <w:b/>
          <w:kern w:val="28"/>
          <w:sz w:val="28"/>
        </w:rPr>
        <w:t xml:space="preserve"> Description</w:t>
      </w:r>
    </w:p>
    <w:p w14:paraId="3B336484" w14:textId="77777777" w:rsidR="009E3B3D" w:rsidRPr="000B6820" w:rsidRDefault="000C5410" w:rsidP="004B2F11">
      <w:pPr>
        <w:pStyle w:val="Corpodeltesto"/>
      </w:pPr>
      <w:r w:rsidRPr="000B6820">
        <w:t>The HT Cancellation is the pathway scenario where a requesting facility has a need to cancel a request because the HT is no</w:t>
      </w:r>
      <w:r w:rsidR="00432997" w:rsidRPr="000B6820">
        <w:t xml:space="preserve"> </w:t>
      </w:r>
      <w:r w:rsidRPr="000B6820">
        <w:t>longer needed</w:t>
      </w:r>
      <w:r w:rsidR="00432997" w:rsidRPr="000B6820">
        <w:t>.</w:t>
      </w:r>
      <w:r w:rsidRPr="000B6820">
        <w:t xml:space="preserve"> </w:t>
      </w:r>
    </w:p>
    <w:p w14:paraId="54E5C1F0" w14:textId="451B4599" w:rsidR="000C5410" w:rsidRPr="000B6820" w:rsidRDefault="009E3B3D" w:rsidP="004B2F11">
      <w:pPr>
        <w:pStyle w:val="Corpodeltesto"/>
      </w:pPr>
      <w:r w:rsidRPr="000B6820">
        <w:t xml:space="preserve">The HT Requester or HT Manager can want to abort the process. </w:t>
      </w:r>
      <w:r w:rsidR="000C5410" w:rsidRPr="000B6820">
        <w:t>In th</w:t>
      </w:r>
      <w:r w:rsidRPr="000B6820">
        <w:t>e first</w:t>
      </w:r>
      <w:r w:rsidR="000C5410" w:rsidRPr="000B6820">
        <w:t xml:space="preserve"> case the HT Requester shall update the Workflow Document moving into status </w:t>
      </w:r>
      <w:proofErr w:type="gramStart"/>
      <w:r w:rsidR="000C5410" w:rsidRPr="000B6820">
        <w:t xml:space="preserve">FAILED </w:t>
      </w:r>
      <w:r w:rsidR="00C64AA0" w:rsidRPr="000B6820">
        <w:t xml:space="preserve"> for</w:t>
      </w:r>
      <w:proofErr w:type="gramEnd"/>
      <w:r w:rsidR="00C64AA0" w:rsidRPr="000B6820">
        <w:t xml:space="preserve"> </w:t>
      </w:r>
      <w:r w:rsidR="000C5410" w:rsidRPr="000B6820">
        <w:t>the HT Request task and closing the workflow itself</w:t>
      </w:r>
      <w:r w:rsidR="00D26BD9" w:rsidRPr="000B6820">
        <w:t xml:space="preserve">. </w:t>
      </w:r>
      <w:r w:rsidRPr="000B6820">
        <w:t>In the second case</w:t>
      </w:r>
      <w:r w:rsidR="00D26BD9" w:rsidRPr="000B6820">
        <w:t xml:space="preserve">, HT Manager shall update the Workflow Document moving into status FAILED </w:t>
      </w:r>
      <w:r w:rsidR="00432997" w:rsidRPr="000B6820">
        <w:t xml:space="preserve">for </w:t>
      </w:r>
      <w:r w:rsidR="00D26BD9" w:rsidRPr="000B6820">
        <w:t>the HT lead or HT Perform task and closing the workflow itself</w:t>
      </w:r>
      <w:r w:rsidRPr="000B6820">
        <w:t>.</w:t>
      </w:r>
    </w:p>
    <w:p w14:paraId="59EDBEB5" w14:textId="51C5230C" w:rsidR="000C5410" w:rsidRPr="000B6820" w:rsidRDefault="000C5410">
      <w:pPr>
        <w:pStyle w:val="Corpodeltesto"/>
      </w:pPr>
      <w:r w:rsidRPr="000B6820">
        <w:t>This update notifie</w:t>
      </w:r>
      <w:r w:rsidR="00C64AA0" w:rsidRPr="000B6820">
        <w:t>s</w:t>
      </w:r>
      <w:r w:rsidRPr="000B6820">
        <w:t xml:space="preserve"> all the participants of the workflow. After the closure</w:t>
      </w:r>
      <w:r w:rsidR="00AE1C4B" w:rsidRPr="000B6820">
        <w:t>,</w:t>
      </w:r>
      <w:r w:rsidRPr="000B6820">
        <w:t xml:space="preserve"> </w:t>
      </w:r>
      <w:proofErr w:type="gramStart"/>
      <w:r w:rsidRPr="000B6820">
        <w:t>a HT Workflow Document cannot be updated by any participant</w:t>
      </w:r>
      <w:proofErr w:type="gramEnd"/>
      <w:r w:rsidRPr="000B6820">
        <w:t>.</w:t>
      </w:r>
    </w:p>
    <w:p w14:paraId="60D4B440" w14:textId="7C3BBB93" w:rsidR="000C5410" w:rsidRPr="000B6820" w:rsidRDefault="000C5410" w:rsidP="000C5410">
      <w:pPr>
        <w:pStyle w:val="Titolo5"/>
        <w:numPr>
          <w:ilvl w:val="0"/>
          <w:numId w:val="0"/>
        </w:numPr>
        <w:rPr>
          <w:noProof w:val="0"/>
        </w:rPr>
      </w:pPr>
      <w:bookmarkStart w:id="595" w:name="_Toc450673886"/>
      <w:r w:rsidRPr="000B6820">
        <w:rPr>
          <w:noProof w:val="0"/>
        </w:rPr>
        <w:t>X.4.2.</w:t>
      </w:r>
      <w:r w:rsidR="00E5557E" w:rsidRPr="000B6820">
        <w:rPr>
          <w:noProof w:val="0"/>
        </w:rPr>
        <w:t>3</w:t>
      </w:r>
      <w:r w:rsidRPr="000B6820">
        <w:rPr>
          <w:noProof w:val="0"/>
        </w:rPr>
        <w:t>.2 HT Cancellation Process Flow</w:t>
      </w:r>
      <w:bookmarkEnd w:id="595"/>
    </w:p>
    <w:p w14:paraId="5B13DB02" w14:textId="2F99330D" w:rsidR="000C5410" w:rsidRPr="000B6820" w:rsidRDefault="000C5410" w:rsidP="004B2F11">
      <w:pPr>
        <w:pStyle w:val="Corpodeltesto"/>
      </w:pPr>
      <w:r w:rsidRPr="000B6820">
        <w:t xml:space="preserve">The following </w:t>
      </w:r>
      <w:r w:rsidR="00602299" w:rsidRPr="000B6820">
        <w:t>diagram</w:t>
      </w:r>
      <w:r w:rsidRPr="000B6820">
        <w:t xml:space="preserve"> describes the typical process flow for the </w:t>
      </w:r>
      <w:r w:rsidR="00602299" w:rsidRPr="000B6820">
        <w:t xml:space="preserve">XCHT </w:t>
      </w:r>
      <w:r w:rsidRPr="000B6820">
        <w:t>Workflow scenario</w:t>
      </w:r>
      <w:r w:rsidR="009F1EFA" w:rsidRPr="000B6820">
        <w:t xml:space="preserve"> when HT Requester fails the workflow</w:t>
      </w:r>
      <w:r w:rsidR="00784D34" w:rsidRPr="000B6820">
        <w:t xml:space="preserve"> (case a)</w:t>
      </w:r>
      <w:r w:rsidRPr="000B6820">
        <w:t>.</w:t>
      </w:r>
    </w:p>
    <w:p w14:paraId="1CF2F375" w14:textId="2B236FB0" w:rsidR="008B0F4E" w:rsidRPr="000B6820" w:rsidRDefault="008B0F4E" w:rsidP="004B2F11">
      <w:pPr>
        <w:pStyle w:val="Corpodeltesto"/>
      </w:pPr>
    </w:p>
    <w:p w14:paraId="6FB82EF4" w14:textId="15AE9DD5" w:rsidR="00E5557E" w:rsidRPr="000B6820" w:rsidRDefault="001F7FC0" w:rsidP="004B2F11">
      <w:pPr>
        <w:pStyle w:val="Corpodeltesto"/>
        <w:jc w:val="center"/>
      </w:pPr>
      <w:ins w:id="596" w:author="Elena Vio" w:date="2016-07-20T16:32:00Z">
        <w:r>
          <w:rPr>
            <w:noProof/>
            <w:lang w:val="it-IT" w:eastAsia="it-IT"/>
          </w:rPr>
          <w:lastRenderedPageBreak/>
          <w:drawing>
            <wp:inline distT="0" distB="0" distL="0" distR="0" wp14:anchorId="66E9BCD5" wp14:editId="47C405A4">
              <wp:extent cx="5506720" cy="4734560"/>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3a_biss.pdf"/>
                      <pic:cNvPicPr/>
                    </pic:nvPicPr>
                    <pic:blipFill rotWithShape="1">
                      <a:blip r:embed="rId33">
                        <a:extLst>
                          <a:ext uri="{28A0092B-C50C-407E-A947-70E740481C1C}">
                            <a14:useLocalDpi xmlns:a14="http://schemas.microsoft.com/office/drawing/2010/main" val="0"/>
                          </a:ext>
                        </a:extLst>
                      </a:blip>
                      <a:srcRect l="2794" t="1852" r="2511" b="40617"/>
                      <a:stretch/>
                    </pic:blipFill>
                    <pic:spPr bwMode="auto">
                      <a:xfrm>
                        <a:off x="0" y="0"/>
                        <a:ext cx="5506720" cy="4734560"/>
                      </a:xfrm>
                      <a:prstGeom prst="rect">
                        <a:avLst/>
                      </a:prstGeom>
                      <a:ln>
                        <a:noFill/>
                      </a:ln>
                      <a:extLst>
                        <a:ext uri="{53640926-AAD7-44d8-BBD7-CCE9431645EC}">
                          <a14:shadowObscured xmlns:a14="http://schemas.microsoft.com/office/drawing/2010/main"/>
                        </a:ext>
                      </a:extLst>
                    </pic:spPr>
                  </pic:pic>
                </a:graphicData>
              </a:graphic>
            </wp:inline>
          </w:drawing>
        </w:r>
      </w:ins>
      <w:del w:id="597" w:author="Elena Vio" w:date="2016-07-20T16:32:00Z">
        <w:r w:rsidR="0097163B" w:rsidRPr="000B6820" w:rsidDel="001F7FC0">
          <w:rPr>
            <w:noProof/>
            <w:lang w:val="it-IT" w:eastAsia="it-IT"/>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4">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del>
    </w:p>
    <w:p w14:paraId="6BB3E72B" w14:textId="24F0DECB" w:rsidR="009C1AB4" w:rsidRPr="000B6820" w:rsidRDefault="009C1AB4" w:rsidP="004B2F11">
      <w:pPr>
        <w:pStyle w:val="FigureTitle"/>
      </w:pPr>
      <w:r w:rsidRPr="000B6820">
        <w:t xml:space="preserve">Figure X.4.2.3.2-1: XCHT-WD </w:t>
      </w:r>
      <w:r w:rsidR="005C7363" w:rsidRPr="000B6820">
        <w:t>Sequence Diagram</w:t>
      </w:r>
      <w:r w:rsidRPr="000B6820">
        <w:t xml:space="preserve"> of </w:t>
      </w:r>
      <w:r w:rsidR="0041515B">
        <w:t>Actor</w:t>
      </w:r>
      <w:r w:rsidRPr="000B6820">
        <w:t xml:space="preserve">s for </w:t>
      </w:r>
      <w:r w:rsidR="00F4312D" w:rsidRPr="000B6820">
        <w:t>Exception 1 (</w:t>
      </w:r>
      <w:r w:rsidR="0028310E">
        <w:t>C</w:t>
      </w:r>
      <w:r w:rsidR="00F4312D" w:rsidRPr="000B6820">
        <w:t xml:space="preserve">ase </w:t>
      </w:r>
      <w:r w:rsidR="00784D34" w:rsidRPr="000B6820">
        <w:t>a</w:t>
      </w:r>
      <w:r w:rsidR="00F4312D" w:rsidRPr="000B6820">
        <w:t>)</w:t>
      </w:r>
    </w:p>
    <w:p w14:paraId="23ADEBDC" w14:textId="77777777" w:rsidR="00EF263B" w:rsidRPr="000B6820" w:rsidRDefault="00EF263B" w:rsidP="004B2F11">
      <w:pPr>
        <w:pStyle w:val="Corpodeltesto"/>
      </w:pPr>
    </w:p>
    <w:p w14:paraId="7D15BE88" w14:textId="3A56815F" w:rsidR="002D7291" w:rsidRPr="000B6820" w:rsidRDefault="002D7291" w:rsidP="004B2F11">
      <w:pPr>
        <w:pStyle w:val="Corpodeltesto"/>
      </w:pPr>
      <w:r w:rsidRPr="000B6820">
        <w:t xml:space="preserve">The following </w:t>
      </w:r>
      <w:r w:rsidR="00602299" w:rsidRPr="000B6820">
        <w:t>diagram</w:t>
      </w:r>
      <w:r w:rsidRPr="000B6820">
        <w:t xml:space="preserve"> describes the typical process flow for the </w:t>
      </w:r>
      <w:r w:rsidR="00602299" w:rsidRPr="000B6820">
        <w:t>XCHT</w:t>
      </w:r>
      <w:r w:rsidRPr="000B6820">
        <w:t xml:space="preserve"> Workflow scenario when HT Manager fails the workflow</w:t>
      </w:r>
      <w:r w:rsidR="00784D34" w:rsidRPr="000B6820">
        <w:t xml:space="preserve"> (case b)</w:t>
      </w:r>
      <w:r w:rsidRPr="000B6820">
        <w:t>.</w:t>
      </w:r>
    </w:p>
    <w:p w14:paraId="463B649D" w14:textId="5D9B9344" w:rsidR="002D7291" w:rsidRPr="000B6820" w:rsidRDefault="001F7FC0" w:rsidP="004B2F11">
      <w:pPr>
        <w:pStyle w:val="Corpodeltesto"/>
      </w:pPr>
      <w:ins w:id="598" w:author="Elena Vio" w:date="2016-07-20T16:33:00Z">
        <w:r>
          <w:rPr>
            <w:noProof/>
            <w:lang w:val="it-IT" w:eastAsia="it-IT"/>
          </w:rPr>
          <w:lastRenderedPageBreak/>
          <w:drawing>
            <wp:inline distT="0" distB="0" distL="0" distR="0" wp14:anchorId="346D91FD" wp14:editId="6477E3BA">
              <wp:extent cx="5669280" cy="5628640"/>
              <wp:effectExtent l="0" t="0" r="0" b="1016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3b_bis.pdf"/>
                      <pic:cNvPicPr/>
                    </pic:nvPicPr>
                    <pic:blipFill rotWithShape="1">
                      <a:blip r:embed="rId35">
                        <a:extLst>
                          <a:ext uri="{28A0092B-C50C-407E-A947-70E740481C1C}">
                            <a14:useLocalDpi xmlns:a14="http://schemas.microsoft.com/office/drawing/2010/main" val="0"/>
                          </a:ext>
                        </a:extLst>
                      </a:blip>
                      <a:srcRect t="618" r="2511" b="30988"/>
                      <a:stretch/>
                    </pic:blipFill>
                    <pic:spPr bwMode="auto">
                      <a:xfrm>
                        <a:off x="0" y="0"/>
                        <a:ext cx="5669280" cy="5628640"/>
                      </a:xfrm>
                      <a:prstGeom prst="rect">
                        <a:avLst/>
                      </a:prstGeom>
                      <a:ln>
                        <a:noFill/>
                      </a:ln>
                      <a:extLst>
                        <a:ext uri="{53640926-AAD7-44d8-BBD7-CCE9431645EC}">
                          <a14:shadowObscured xmlns:a14="http://schemas.microsoft.com/office/drawing/2010/main"/>
                        </a:ext>
                      </a:extLst>
                    </pic:spPr>
                  </pic:pic>
                </a:graphicData>
              </a:graphic>
            </wp:inline>
          </w:drawing>
        </w:r>
      </w:ins>
      <w:del w:id="599" w:author="Elena Vio" w:date="2016-07-20T16:33:00Z">
        <w:r w:rsidR="0010442E" w:rsidRPr="000B6820" w:rsidDel="001F7FC0">
          <w:rPr>
            <w:noProof/>
            <w:lang w:val="it-IT" w:eastAsia="it-IT"/>
          </w:rPr>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del>
    </w:p>
    <w:p w14:paraId="7100B4B0" w14:textId="5B09E317" w:rsidR="00F4312D" w:rsidRPr="000B6820" w:rsidRDefault="002D7291" w:rsidP="004B2F11">
      <w:pPr>
        <w:pStyle w:val="FigureTitle"/>
      </w:pPr>
      <w:r w:rsidRPr="000B6820">
        <w:t xml:space="preserve">Figure X.4.2.3.2-2: XCHT-WD Sequence Diagram of </w:t>
      </w:r>
      <w:r w:rsidR="0041515B">
        <w:t>Actor</w:t>
      </w:r>
      <w:r w:rsidRPr="000B6820">
        <w:t xml:space="preserve">s for </w:t>
      </w:r>
      <w:r w:rsidR="00F4312D" w:rsidRPr="000B6820">
        <w:t>Exception 1 (</w:t>
      </w:r>
      <w:r w:rsidR="0028310E">
        <w:t>C</w:t>
      </w:r>
      <w:r w:rsidR="00F4312D" w:rsidRPr="000B6820">
        <w:t>ase b)</w:t>
      </w:r>
    </w:p>
    <w:p w14:paraId="287276E5" w14:textId="29DC7EB9" w:rsidR="000C5410" w:rsidRPr="000B6820" w:rsidRDefault="002D7291" w:rsidP="004B2F11">
      <w:pPr>
        <w:pStyle w:val="Corpodeltesto"/>
      </w:pPr>
      <w:r w:rsidRPr="000B6820">
        <w:t xml:space="preserve"> </w:t>
      </w:r>
    </w:p>
    <w:p w14:paraId="468F9868" w14:textId="3FDBBF11" w:rsidR="00CC44E4" w:rsidRPr="000B6820" w:rsidRDefault="00CC44E4" w:rsidP="0022548F">
      <w:pPr>
        <w:pStyle w:val="Titolo4"/>
        <w:numPr>
          <w:ilvl w:val="0"/>
          <w:numId w:val="0"/>
        </w:numPr>
        <w:ind w:left="864" w:hanging="864"/>
        <w:rPr>
          <w:noProof w:val="0"/>
        </w:rPr>
      </w:pPr>
      <w:bookmarkStart w:id="600" w:name="_Toc316120830"/>
      <w:bookmarkStart w:id="601" w:name="_Toc450673887"/>
      <w:r w:rsidRPr="000B6820">
        <w:rPr>
          <w:noProof w:val="0"/>
        </w:rPr>
        <w:t>X.4.2.</w:t>
      </w:r>
      <w:r w:rsidR="00D1461E" w:rsidRPr="000B6820">
        <w:rPr>
          <w:noProof w:val="0"/>
        </w:rPr>
        <w:t>4</w:t>
      </w:r>
      <w:r w:rsidRPr="000B6820">
        <w:rPr>
          <w:noProof w:val="0"/>
        </w:rPr>
        <w:t xml:space="preserve"> </w:t>
      </w:r>
      <w:r w:rsidR="003B3521" w:rsidRPr="000B6820">
        <w:rPr>
          <w:noProof w:val="0"/>
        </w:rPr>
        <w:t>Exception</w:t>
      </w:r>
      <w:r w:rsidRPr="000B6820">
        <w:rPr>
          <w:noProof w:val="0"/>
        </w:rPr>
        <w:t xml:space="preserve"> </w:t>
      </w:r>
      <w:r w:rsidR="003B3521" w:rsidRPr="000B6820">
        <w:rPr>
          <w:noProof w:val="0"/>
        </w:rPr>
        <w:t>2</w:t>
      </w:r>
      <w:r w:rsidR="006501EF" w:rsidRPr="000B6820">
        <w:rPr>
          <w:noProof w:val="0"/>
        </w:rPr>
        <w:t># Heart Team</w:t>
      </w:r>
      <w:r w:rsidRPr="000B6820">
        <w:rPr>
          <w:noProof w:val="0"/>
        </w:rPr>
        <w:t xml:space="preserve"> Assign</w:t>
      </w:r>
      <w:r w:rsidR="00A81343" w:rsidRPr="000B6820">
        <w:rPr>
          <w:noProof w:val="0"/>
        </w:rPr>
        <w:t>ment</w:t>
      </w:r>
      <w:r w:rsidRPr="000B6820">
        <w:rPr>
          <w:noProof w:val="0"/>
        </w:rPr>
        <w:t xml:space="preserve"> Cancellation</w:t>
      </w:r>
      <w:bookmarkEnd w:id="600"/>
      <w:bookmarkEnd w:id="601"/>
    </w:p>
    <w:p w14:paraId="0DD6B735" w14:textId="22B1C90A" w:rsidR="00CC44E4" w:rsidRPr="000B6820" w:rsidRDefault="00CC44E4" w:rsidP="004B2F11">
      <w:pPr>
        <w:pStyle w:val="Corpodeltesto"/>
      </w:pPr>
      <w:bookmarkStart w:id="602" w:name="_Toc316120831"/>
      <w:r w:rsidRPr="000B6820">
        <w:t xml:space="preserve">This use-case describe the scenario in which the </w:t>
      </w:r>
      <w:r w:rsidR="004B0385" w:rsidRPr="000B6820">
        <w:t>r</w:t>
      </w:r>
      <w:r w:rsidRPr="000B6820">
        <w:t>equester</w:t>
      </w:r>
      <w:r w:rsidR="004B0385" w:rsidRPr="000B6820">
        <w:t xml:space="preserve"> of support by HT, for example Dr. Smith in use case 2,</w:t>
      </w:r>
      <w:r w:rsidRPr="000B6820">
        <w:t xml:space="preserve"> wants to revoke the assignment of </w:t>
      </w:r>
      <w:r w:rsidR="004B0385" w:rsidRPr="000B6820">
        <w:t xml:space="preserve">HT request to invited </w:t>
      </w:r>
      <w:bookmarkEnd w:id="602"/>
      <w:r w:rsidR="004B0385" w:rsidRPr="000B6820">
        <w:t>m</w:t>
      </w:r>
      <w:r w:rsidR="00835F2E" w:rsidRPr="000B6820">
        <w:t>anager</w:t>
      </w:r>
      <w:r w:rsidR="004B0385" w:rsidRPr="000B6820">
        <w:t xml:space="preserve"> of HT that</w:t>
      </w:r>
      <w:r w:rsidR="00835F2E" w:rsidRPr="000B6820">
        <w:t xml:space="preserve"> has not already </w:t>
      </w:r>
      <w:r w:rsidR="00AE1C4B" w:rsidRPr="000B6820">
        <w:t xml:space="preserve">been </w:t>
      </w:r>
      <w:r w:rsidR="00835F2E" w:rsidRPr="000B6820">
        <w:t>claimed</w:t>
      </w:r>
      <w:r w:rsidR="000A1B46" w:rsidRPr="000B6820">
        <w:t xml:space="preserve"> (case </w:t>
      </w:r>
      <w:r w:rsidR="00072892" w:rsidRPr="000B6820">
        <w:t>a)</w:t>
      </w:r>
      <w:r w:rsidR="00AE1C4B" w:rsidRPr="000B6820">
        <w:t xml:space="preserve"> by </w:t>
      </w:r>
      <w:r w:rsidR="004B0385" w:rsidRPr="000B6820">
        <w:t>Dr. Johnson in use case 2.</w:t>
      </w:r>
      <w:r w:rsidR="00B76F88" w:rsidRPr="000B6820">
        <w:t xml:space="preserve"> </w:t>
      </w:r>
      <w:r w:rsidR="004B0385" w:rsidRPr="000B6820">
        <w:t>O</w:t>
      </w:r>
      <w:r w:rsidR="00AE1C4B" w:rsidRPr="000B6820">
        <w:t>r,</w:t>
      </w:r>
      <w:r w:rsidR="004B0385" w:rsidRPr="000B6820">
        <w:t xml:space="preserve"> </w:t>
      </w:r>
      <w:r w:rsidR="00B76F88" w:rsidRPr="000B6820">
        <w:t xml:space="preserve">the </w:t>
      </w:r>
      <w:r w:rsidR="004B0385" w:rsidRPr="000B6820">
        <w:t xml:space="preserve">manager of HT, Dr. John </w:t>
      </w:r>
      <w:r w:rsidR="00AE1C4B" w:rsidRPr="000B6820">
        <w:t>(</w:t>
      </w:r>
      <w:r w:rsidR="004B0385" w:rsidRPr="000B6820">
        <w:t>in use case 2</w:t>
      </w:r>
      <w:r w:rsidR="00AE1C4B" w:rsidRPr="000B6820">
        <w:t>)</w:t>
      </w:r>
      <w:r w:rsidR="004B0385" w:rsidRPr="000B6820">
        <w:t xml:space="preserve"> </w:t>
      </w:r>
      <w:r w:rsidR="00B76F88" w:rsidRPr="000B6820">
        <w:t xml:space="preserve">wants to revoke the assignment of </w:t>
      </w:r>
      <w:r w:rsidR="004B0385" w:rsidRPr="000B6820">
        <w:t>involvement in HT to an invited participant</w:t>
      </w:r>
      <w:r w:rsidR="00835F2E" w:rsidRPr="000B6820">
        <w:t xml:space="preserve"> </w:t>
      </w:r>
      <w:r w:rsidR="004B0385" w:rsidRPr="000B6820">
        <w:t xml:space="preserve">that </w:t>
      </w:r>
      <w:r w:rsidR="00835F2E" w:rsidRPr="000B6820">
        <w:t>has not already claimed</w:t>
      </w:r>
      <w:r w:rsidR="000A1B46" w:rsidRPr="000B6820">
        <w:t xml:space="preserve"> (case </w:t>
      </w:r>
      <w:r w:rsidR="00072892" w:rsidRPr="000B6820">
        <w:t>b)</w:t>
      </w:r>
      <w:r w:rsidR="004B0385" w:rsidRPr="000B6820">
        <w:t xml:space="preserve">, </w:t>
      </w:r>
      <w:r w:rsidR="00AE1C4B" w:rsidRPr="000B6820">
        <w:t xml:space="preserve">such as </w:t>
      </w:r>
      <w:r w:rsidR="004B0385" w:rsidRPr="000B6820">
        <w:t>Dr. Ralph in use case 2</w:t>
      </w:r>
      <w:r w:rsidR="000B6820">
        <w:t xml:space="preserve">. </w:t>
      </w:r>
      <w:r w:rsidR="00D95F6D" w:rsidRPr="000B6820">
        <w:t xml:space="preserve">These behaviors avoid blocking the process when HT Manager or HT Participant does not </w:t>
      </w:r>
      <w:r w:rsidR="00AE1C4B" w:rsidRPr="000B6820">
        <w:t xml:space="preserve">respond </w:t>
      </w:r>
      <w:r w:rsidR="00D95F6D" w:rsidRPr="000B6820">
        <w:t>within a certain allotted time.</w:t>
      </w:r>
    </w:p>
    <w:p w14:paraId="70F594F8" w14:textId="3B95B322" w:rsidR="00CC44E4" w:rsidRPr="000B6820" w:rsidRDefault="00CC44E4" w:rsidP="00CC44E4">
      <w:pPr>
        <w:pStyle w:val="Corpodeltesto"/>
        <w:rPr>
          <w:rFonts w:ascii="Arial" w:hAnsi="Arial"/>
          <w:b/>
          <w:kern w:val="28"/>
          <w:sz w:val="28"/>
        </w:rPr>
      </w:pPr>
      <w:r w:rsidRPr="000B6820">
        <w:rPr>
          <w:rFonts w:ascii="Arial" w:hAnsi="Arial"/>
          <w:b/>
          <w:kern w:val="28"/>
          <w:sz w:val="28"/>
        </w:rPr>
        <w:lastRenderedPageBreak/>
        <w:t>X.4.2.</w:t>
      </w:r>
      <w:r w:rsidR="00D1461E" w:rsidRPr="000B6820">
        <w:rPr>
          <w:rFonts w:ascii="Arial" w:hAnsi="Arial"/>
          <w:b/>
          <w:kern w:val="28"/>
          <w:sz w:val="28"/>
        </w:rPr>
        <w:t>4</w:t>
      </w:r>
      <w:r w:rsidRPr="000B6820">
        <w:rPr>
          <w:rFonts w:ascii="Arial" w:hAnsi="Arial"/>
          <w:b/>
          <w:kern w:val="28"/>
          <w:sz w:val="28"/>
        </w:rPr>
        <w:t>.1 HT Assign</w:t>
      </w:r>
      <w:r w:rsidR="00A31E14" w:rsidRPr="000B6820">
        <w:rPr>
          <w:rFonts w:ascii="Arial" w:hAnsi="Arial"/>
          <w:b/>
          <w:kern w:val="28"/>
          <w:sz w:val="28"/>
        </w:rPr>
        <w:t>ment</w:t>
      </w:r>
      <w:r w:rsidRPr="000B6820">
        <w:rPr>
          <w:rFonts w:ascii="Arial" w:hAnsi="Arial"/>
          <w:b/>
          <w:kern w:val="28"/>
          <w:sz w:val="28"/>
        </w:rPr>
        <w:t xml:space="preserve"> Cancellation </w:t>
      </w:r>
      <w:r w:rsidR="00B707C5" w:rsidRPr="000B6820">
        <w:rPr>
          <w:rFonts w:ascii="Arial" w:hAnsi="Arial"/>
          <w:b/>
          <w:kern w:val="28"/>
          <w:sz w:val="28"/>
        </w:rPr>
        <w:t xml:space="preserve">Exception </w:t>
      </w:r>
      <w:r w:rsidRPr="000B6820">
        <w:rPr>
          <w:rFonts w:ascii="Arial" w:hAnsi="Arial"/>
          <w:b/>
          <w:kern w:val="28"/>
          <w:sz w:val="28"/>
        </w:rPr>
        <w:t>description</w:t>
      </w:r>
    </w:p>
    <w:p w14:paraId="4B8C43E2" w14:textId="75315AE4" w:rsidR="00C64AA0" w:rsidRPr="000B6820" w:rsidRDefault="00C64AA0" w:rsidP="004B2F11">
      <w:pPr>
        <w:pStyle w:val="Corpodeltesto"/>
      </w:pPr>
      <w:r w:rsidRPr="000B6820">
        <w:t>The HT Requester and HT Manager systems, are configured to revoke task assigned respectively to HT Manager and HT Participant systems that have not accomplish their activities within predefined working hours (</w:t>
      </w:r>
      <w:r w:rsidR="0041515B">
        <w:t>E.g.</w:t>
      </w:r>
      <w:proofErr w:type="gramStart"/>
      <w:r w:rsidR="0041515B">
        <w:t xml:space="preserve">, </w:t>
      </w:r>
      <w:r w:rsidRPr="000B6820">
        <w:t xml:space="preserve"> the</w:t>
      </w:r>
      <w:proofErr w:type="gramEnd"/>
      <w:r w:rsidRPr="000B6820">
        <w:t xml:space="preserve"> Community Hospital has network problems and after claiming the HT Manager could not respond). The HT Requester and HT Manager can revoke the assignment of the respectively HT Lead task and HT Involvement Task at any time before task completion. HT Requester and HT Manager can update respective HT Lead task and HT Involvement Task moving it into status EXITED. </w:t>
      </w:r>
    </w:p>
    <w:p w14:paraId="7210EFD3" w14:textId="39250569" w:rsidR="00CC44E4" w:rsidRPr="000B6820" w:rsidRDefault="00C64AA0" w:rsidP="004B2F11">
      <w:pPr>
        <w:pStyle w:val="Corpodeltesto"/>
        <w:rPr>
          <w:highlight w:val="yellow"/>
        </w:rPr>
      </w:pPr>
      <w:r w:rsidRPr="000B6820">
        <w:t>The HT Requester could assign the management of HT to a new HT Manager if needed</w:t>
      </w:r>
      <w:r w:rsidR="000B6820">
        <w:t xml:space="preserve">. </w:t>
      </w:r>
      <w:r w:rsidRPr="000B6820">
        <w:t>The HT Manager could assign the management of HT to a new HT Participant if needed</w:t>
      </w:r>
      <w:r w:rsidR="000B6820">
        <w:t xml:space="preserve">. </w:t>
      </w:r>
    </w:p>
    <w:p w14:paraId="796ABDC1" w14:textId="3A578437" w:rsidR="00CC44E4" w:rsidRPr="000B6820" w:rsidRDefault="00CC44E4" w:rsidP="00CC44E4">
      <w:pPr>
        <w:pStyle w:val="Corpodeltesto"/>
        <w:rPr>
          <w:rFonts w:ascii="Arial" w:hAnsi="Arial"/>
          <w:b/>
          <w:kern w:val="28"/>
          <w:sz w:val="28"/>
        </w:rPr>
      </w:pPr>
      <w:r w:rsidRPr="000B6820">
        <w:rPr>
          <w:rFonts w:ascii="Arial" w:hAnsi="Arial"/>
          <w:b/>
          <w:kern w:val="28"/>
          <w:sz w:val="28"/>
        </w:rPr>
        <w:t>X.4.2.</w:t>
      </w:r>
      <w:r w:rsidR="00D1461E" w:rsidRPr="000B6820">
        <w:rPr>
          <w:rFonts w:ascii="Arial" w:hAnsi="Arial"/>
          <w:b/>
          <w:kern w:val="28"/>
          <w:sz w:val="28"/>
        </w:rPr>
        <w:t>4</w:t>
      </w:r>
      <w:r w:rsidRPr="000B6820">
        <w:rPr>
          <w:rFonts w:ascii="Arial" w:hAnsi="Arial"/>
          <w:b/>
          <w:kern w:val="28"/>
          <w:sz w:val="28"/>
        </w:rPr>
        <w:t xml:space="preserve">.2 </w:t>
      </w:r>
      <w:r w:rsidR="0001499A" w:rsidRPr="000B6820">
        <w:rPr>
          <w:rFonts w:ascii="Arial" w:hAnsi="Arial"/>
          <w:b/>
          <w:kern w:val="28"/>
          <w:sz w:val="28"/>
        </w:rPr>
        <w:t>HT Assign</w:t>
      </w:r>
      <w:r w:rsidR="00F05267" w:rsidRPr="000B6820">
        <w:rPr>
          <w:rFonts w:ascii="Arial" w:hAnsi="Arial"/>
          <w:b/>
          <w:kern w:val="28"/>
          <w:sz w:val="28"/>
        </w:rPr>
        <w:t>ment</w:t>
      </w:r>
      <w:r w:rsidR="0001499A" w:rsidRPr="000B6820">
        <w:rPr>
          <w:rFonts w:ascii="Arial" w:hAnsi="Arial"/>
          <w:b/>
          <w:kern w:val="28"/>
          <w:sz w:val="28"/>
        </w:rPr>
        <w:t xml:space="preserve"> Cancellation </w:t>
      </w:r>
      <w:r w:rsidRPr="000B6820">
        <w:rPr>
          <w:rFonts w:ascii="Arial" w:hAnsi="Arial"/>
          <w:b/>
          <w:kern w:val="28"/>
          <w:sz w:val="28"/>
        </w:rPr>
        <w:t>process-flow</w:t>
      </w:r>
    </w:p>
    <w:p w14:paraId="5BCC0411" w14:textId="194D32A1" w:rsidR="004740A3" w:rsidRPr="000B6820" w:rsidRDefault="004740A3" w:rsidP="004B2F11">
      <w:pPr>
        <w:pStyle w:val="Corpodeltesto"/>
      </w:pPr>
      <w:r w:rsidRPr="000B6820">
        <w:t xml:space="preserve">The following </w:t>
      </w:r>
      <w:r w:rsidR="00602299" w:rsidRPr="000B6820">
        <w:t>diagram</w:t>
      </w:r>
      <w:r w:rsidRPr="000B6820">
        <w:t xml:space="preserve"> describes the typical process flow </w:t>
      </w:r>
      <w:r w:rsidR="00602299" w:rsidRPr="000B6820">
        <w:t>for the XCHT Workflow scenario when</w:t>
      </w:r>
      <w:r w:rsidR="00262AE8" w:rsidRPr="000B6820">
        <w:t xml:space="preserve"> HT Requester </w:t>
      </w:r>
      <w:proofErr w:type="gramStart"/>
      <w:r w:rsidR="00262AE8" w:rsidRPr="000B6820">
        <w:t>revoke</w:t>
      </w:r>
      <w:proofErr w:type="gramEnd"/>
      <w:r w:rsidR="00262AE8" w:rsidRPr="000B6820">
        <w:t xml:space="preserve"> HT Manager assignment</w:t>
      </w:r>
      <w:r w:rsidR="000A1B46" w:rsidRPr="000B6820">
        <w:t xml:space="preserve"> (case a)</w:t>
      </w:r>
      <w:r w:rsidRPr="000B6820">
        <w:t>.</w:t>
      </w:r>
    </w:p>
    <w:p w14:paraId="793124CE" w14:textId="7C61C550" w:rsidR="00CC44E4" w:rsidRPr="000B6820" w:rsidRDefault="00F7421F" w:rsidP="004477E7">
      <w:pPr>
        <w:pStyle w:val="Corpodeltesto"/>
        <w:jc w:val="center"/>
      </w:pPr>
      <w:ins w:id="603" w:author="Elena Vio" w:date="2016-07-20T16:34:00Z">
        <w:r>
          <w:rPr>
            <w:noProof/>
            <w:lang w:val="it-IT" w:eastAsia="it-IT"/>
          </w:rPr>
          <w:lastRenderedPageBreak/>
          <w:drawing>
            <wp:inline distT="0" distB="0" distL="0" distR="0" wp14:anchorId="4DDB76BD" wp14:editId="1421BF4C">
              <wp:extent cx="4947920" cy="7731760"/>
              <wp:effectExtent l="0" t="0" r="5080" b="0"/>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4a_bis.mdzip.bak.pdf"/>
                      <pic:cNvPicPr/>
                    </pic:nvPicPr>
                    <pic:blipFill rotWithShape="1">
                      <a:blip r:embed="rId37">
                        <a:extLst>
                          <a:ext uri="{28A0092B-C50C-407E-A947-70E740481C1C}">
                            <a14:useLocalDpi xmlns:a14="http://schemas.microsoft.com/office/drawing/2010/main" val="0"/>
                          </a:ext>
                        </a:extLst>
                      </a:blip>
                      <a:srcRect r="14916" b="6049"/>
                      <a:stretch/>
                    </pic:blipFill>
                    <pic:spPr bwMode="auto">
                      <a:xfrm>
                        <a:off x="0" y="0"/>
                        <a:ext cx="4947920" cy="7731760"/>
                      </a:xfrm>
                      <a:prstGeom prst="rect">
                        <a:avLst/>
                      </a:prstGeom>
                      <a:ln>
                        <a:noFill/>
                      </a:ln>
                      <a:extLst>
                        <a:ext uri="{53640926-AAD7-44d8-BBD7-CCE9431645EC}">
                          <a14:shadowObscured xmlns:a14="http://schemas.microsoft.com/office/drawing/2010/main"/>
                        </a:ext>
                      </a:extLst>
                    </pic:spPr>
                  </pic:pic>
                </a:graphicData>
              </a:graphic>
            </wp:inline>
          </w:drawing>
        </w:r>
      </w:ins>
      <w:del w:id="604" w:author="Elena Vio" w:date="2016-07-20T16:34:00Z">
        <w:r w:rsidR="0010442E" w:rsidRPr="000B6820" w:rsidDel="00F7421F">
          <w:rPr>
            <w:noProof/>
            <w:lang w:val="it-IT" w:eastAsia="it-IT"/>
          </w:rPr>
          <w:drawing>
            <wp:inline distT="0" distB="0" distL="0" distR="0" wp14:anchorId="17285DA6" wp14:editId="49A2D566">
              <wp:extent cx="4465955" cy="7036933"/>
              <wp:effectExtent l="0" t="0" r="444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466552" cy="7037873"/>
                      </a:xfrm>
                      <a:prstGeom prst="rect">
                        <a:avLst/>
                      </a:prstGeom>
                    </pic:spPr>
                  </pic:pic>
                </a:graphicData>
              </a:graphic>
            </wp:inline>
          </w:drawing>
        </w:r>
      </w:del>
    </w:p>
    <w:p w14:paraId="283502F0" w14:textId="5D63DD81" w:rsidR="005F7D08" w:rsidRPr="000B6820" w:rsidRDefault="005F7D08" w:rsidP="004B2F11">
      <w:pPr>
        <w:pStyle w:val="FigureTitle"/>
      </w:pPr>
      <w:r w:rsidRPr="000B6820">
        <w:t>Figure X.4.2.</w:t>
      </w:r>
      <w:r w:rsidR="00D1461E" w:rsidRPr="000B6820">
        <w:t>4</w:t>
      </w:r>
      <w:r w:rsidRPr="000B6820">
        <w:t xml:space="preserve">.2-1: XCHT-WD </w:t>
      </w:r>
      <w:r w:rsidR="005C7363" w:rsidRPr="000B6820">
        <w:t>Sequence Diagram</w:t>
      </w:r>
      <w:r w:rsidRPr="000B6820">
        <w:t xml:space="preserve"> of </w:t>
      </w:r>
      <w:r w:rsidR="0041515B">
        <w:t>Actor</w:t>
      </w:r>
      <w:r w:rsidR="000A1B46" w:rsidRPr="000B6820">
        <w:t xml:space="preserve">s for </w:t>
      </w:r>
      <w:r w:rsidR="00F4312D" w:rsidRPr="000B6820">
        <w:t>Exception 2 (</w:t>
      </w:r>
      <w:r w:rsidR="0028310E">
        <w:t>C</w:t>
      </w:r>
      <w:r w:rsidR="00F4312D" w:rsidRPr="000B6820">
        <w:t>ase a)</w:t>
      </w:r>
    </w:p>
    <w:p w14:paraId="41BF4F35" w14:textId="77777777" w:rsidR="00CC44E4" w:rsidRPr="000B6820" w:rsidRDefault="00CC44E4" w:rsidP="000C5410">
      <w:pPr>
        <w:pStyle w:val="Corpodeltesto"/>
      </w:pPr>
    </w:p>
    <w:p w14:paraId="35407298" w14:textId="64EC987C" w:rsidR="00262AE8" w:rsidRPr="000B6820" w:rsidRDefault="00262AE8" w:rsidP="004B2F11">
      <w:pPr>
        <w:pStyle w:val="Corpodeltesto"/>
      </w:pPr>
      <w:r w:rsidRPr="000B6820">
        <w:t xml:space="preserve">The following </w:t>
      </w:r>
      <w:r w:rsidR="00602299" w:rsidRPr="000B6820">
        <w:t>diagram</w:t>
      </w:r>
      <w:r w:rsidRPr="000B6820">
        <w:t xml:space="preserve"> describes the typical process flow </w:t>
      </w:r>
      <w:r w:rsidR="00602299" w:rsidRPr="000B6820">
        <w:t>for the XCHT Workflow scenario when</w:t>
      </w:r>
      <w:r w:rsidRPr="000B6820">
        <w:t xml:space="preserve"> HT Manager </w:t>
      </w:r>
      <w:proofErr w:type="gramStart"/>
      <w:r w:rsidRPr="000B6820">
        <w:t>revoke</w:t>
      </w:r>
      <w:proofErr w:type="gramEnd"/>
      <w:r w:rsidRPr="000B6820">
        <w:t xml:space="preserve"> HT Participant assignment</w:t>
      </w:r>
      <w:r w:rsidR="000A1B46" w:rsidRPr="000B6820">
        <w:t xml:space="preserve"> (case b)</w:t>
      </w:r>
      <w:r w:rsidRPr="000B6820">
        <w:t>.</w:t>
      </w:r>
    </w:p>
    <w:p w14:paraId="11444B22" w14:textId="7E783FA6" w:rsidR="00A711D4" w:rsidRPr="000B6820" w:rsidRDefault="00F7421F" w:rsidP="004B2F11">
      <w:pPr>
        <w:pStyle w:val="Corpodeltesto"/>
      </w:pPr>
      <w:ins w:id="605" w:author="Elena Vio" w:date="2016-07-20T16:35:00Z">
        <w:r>
          <w:rPr>
            <w:noProof/>
            <w:lang w:val="it-IT" w:eastAsia="it-IT"/>
          </w:rPr>
          <w:drawing>
            <wp:inline distT="0" distB="0" distL="0" distR="0" wp14:anchorId="662EAFB9" wp14:editId="3108A506">
              <wp:extent cx="5709920" cy="651256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4b_bis.pdf"/>
                      <pic:cNvPicPr/>
                    </pic:nvPicPr>
                    <pic:blipFill rotWithShape="1">
                      <a:blip r:embed="rId39">
                        <a:extLst>
                          <a:ext uri="{28A0092B-C50C-407E-A947-70E740481C1C}">
                            <a14:useLocalDpi xmlns:a14="http://schemas.microsoft.com/office/drawing/2010/main" val="0"/>
                          </a:ext>
                        </a:extLst>
                      </a:blip>
                      <a:srcRect r="1813" b="20865"/>
                      <a:stretch/>
                    </pic:blipFill>
                    <pic:spPr bwMode="auto">
                      <a:xfrm>
                        <a:off x="0" y="0"/>
                        <a:ext cx="5709920" cy="6512560"/>
                      </a:xfrm>
                      <a:prstGeom prst="rect">
                        <a:avLst/>
                      </a:prstGeom>
                      <a:ln>
                        <a:noFill/>
                      </a:ln>
                      <a:extLst>
                        <a:ext uri="{53640926-AAD7-44d8-BBD7-CCE9431645EC}">
                          <a14:shadowObscured xmlns:a14="http://schemas.microsoft.com/office/drawing/2010/main"/>
                        </a:ext>
                      </a:extLst>
                    </pic:spPr>
                  </pic:pic>
                </a:graphicData>
              </a:graphic>
            </wp:inline>
          </w:drawing>
        </w:r>
      </w:ins>
      <w:del w:id="606" w:author="Elena Vio" w:date="2016-07-20T16:35:00Z">
        <w:r w:rsidR="0097163B" w:rsidRPr="000B6820" w:rsidDel="00F7421F">
          <w:rPr>
            <w:noProof/>
            <w:lang w:val="it-IT" w:eastAsia="it-IT"/>
          </w:rPr>
          <w:drawing>
            <wp:inline distT="0" distB="0" distL="0" distR="0" wp14:anchorId="04B0C7B0" wp14:editId="0E6BFDDE">
              <wp:extent cx="5818086" cy="615188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40">
                        <a:extLst>
                          <a:ext uri="{28A0092B-C50C-407E-A947-70E740481C1C}">
                            <a14:useLocalDpi xmlns:a14="http://schemas.microsoft.com/office/drawing/2010/main" val="0"/>
                          </a:ext>
                        </a:extLst>
                      </a:blip>
                      <a:stretch>
                        <a:fillRect/>
                      </a:stretch>
                    </pic:blipFill>
                    <pic:spPr>
                      <a:xfrm>
                        <a:off x="0" y="0"/>
                        <a:ext cx="5819151" cy="6153006"/>
                      </a:xfrm>
                      <a:prstGeom prst="rect">
                        <a:avLst/>
                      </a:prstGeom>
                    </pic:spPr>
                  </pic:pic>
                </a:graphicData>
              </a:graphic>
            </wp:inline>
          </w:drawing>
        </w:r>
      </w:del>
    </w:p>
    <w:p w14:paraId="0196C425" w14:textId="3214EE53" w:rsidR="00F4312D" w:rsidRPr="000B6820" w:rsidRDefault="00262AE8" w:rsidP="004B2F11">
      <w:pPr>
        <w:pStyle w:val="FigureTitle"/>
      </w:pPr>
      <w:r w:rsidRPr="000B6820">
        <w:t xml:space="preserve">Figure X.4.2.4.2-2: XCHT-WD Sequence Diagram of </w:t>
      </w:r>
      <w:r w:rsidR="0041515B">
        <w:t>Actor</w:t>
      </w:r>
      <w:r w:rsidRPr="000B6820">
        <w:t xml:space="preserve">s for </w:t>
      </w:r>
      <w:r w:rsidR="00F4312D" w:rsidRPr="000B6820">
        <w:t xml:space="preserve">Exception </w:t>
      </w:r>
      <w:r w:rsidR="0097163B" w:rsidRPr="000B6820">
        <w:t>2</w:t>
      </w:r>
      <w:r w:rsidR="00F4312D" w:rsidRPr="000B6820">
        <w:t xml:space="preserve"> (</w:t>
      </w:r>
      <w:r w:rsidR="0028310E">
        <w:t>C</w:t>
      </w:r>
      <w:r w:rsidR="00F4312D" w:rsidRPr="000B6820">
        <w:t>ase b)</w:t>
      </w:r>
    </w:p>
    <w:p w14:paraId="343F3C76" w14:textId="798604CA" w:rsidR="00CC44E4" w:rsidRPr="000B6820" w:rsidRDefault="00CC44E4" w:rsidP="004B2F11">
      <w:pPr>
        <w:pStyle w:val="Corpodeltesto"/>
      </w:pPr>
    </w:p>
    <w:p w14:paraId="5B328FB9" w14:textId="1F68E080" w:rsidR="00303E20" w:rsidRPr="000B6820" w:rsidRDefault="00303E20" w:rsidP="00303E20">
      <w:pPr>
        <w:pStyle w:val="Titolo2"/>
        <w:numPr>
          <w:ilvl w:val="0"/>
          <w:numId w:val="0"/>
        </w:numPr>
        <w:rPr>
          <w:noProof w:val="0"/>
        </w:rPr>
      </w:pPr>
      <w:bookmarkStart w:id="607" w:name="_Toc450673888"/>
      <w:bookmarkEnd w:id="586"/>
      <w:r w:rsidRPr="000B6820">
        <w:rPr>
          <w:noProof w:val="0"/>
        </w:rPr>
        <w:lastRenderedPageBreak/>
        <w:t>X.</w:t>
      </w:r>
      <w:r w:rsidR="00AF472E" w:rsidRPr="000B6820">
        <w:rPr>
          <w:noProof w:val="0"/>
        </w:rPr>
        <w:t>5</w:t>
      </w:r>
      <w:r w:rsidR="005F21E7" w:rsidRPr="000B6820">
        <w:rPr>
          <w:noProof w:val="0"/>
        </w:rPr>
        <w:t xml:space="preserve"> </w:t>
      </w:r>
      <w:r w:rsidR="002C0979" w:rsidRPr="000B6820">
        <w:rPr>
          <w:noProof w:val="0"/>
        </w:rPr>
        <w:t>X</w:t>
      </w:r>
      <w:r w:rsidR="003276F4" w:rsidRPr="000B6820">
        <w:rPr>
          <w:noProof w:val="0"/>
        </w:rPr>
        <w:t>CHT</w:t>
      </w:r>
      <w:r w:rsidR="002C0979" w:rsidRPr="000B6820">
        <w:rPr>
          <w:noProof w:val="0"/>
        </w:rPr>
        <w:t>-WD</w:t>
      </w:r>
      <w:r w:rsidRPr="000B6820">
        <w:rPr>
          <w:noProof w:val="0"/>
        </w:rPr>
        <w:t xml:space="preserve"> Security Considerations</w:t>
      </w:r>
      <w:bookmarkEnd w:id="607"/>
    </w:p>
    <w:p w14:paraId="0BF30A14" w14:textId="6807B413" w:rsidR="00C82ED4" w:rsidRPr="000B6820" w:rsidRDefault="002C0979">
      <w:pPr>
        <w:pStyle w:val="Corpodeltesto"/>
      </w:pPr>
      <w:r w:rsidRPr="000B6820">
        <w:t>For this section please refer to the section ITI TF-1: 30.5</w:t>
      </w:r>
      <w:r w:rsidR="000B738C" w:rsidRPr="000B6820">
        <w:t xml:space="preserve"> </w:t>
      </w:r>
      <w:r w:rsidR="000B738C" w:rsidRPr="004B2F11">
        <w:t xml:space="preserve">XDW Security Considerations </w:t>
      </w:r>
    </w:p>
    <w:p w14:paraId="05D6562B" w14:textId="6C687180" w:rsidR="00167DB7" w:rsidRPr="000B6820" w:rsidRDefault="00167DB7" w:rsidP="00167DB7">
      <w:pPr>
        <w:pStyle w:val="Titolo2"/>
        <w:numPr>
          <w:ilvl w:val="0"/>
          <w:numId w:val="0"/>
        </w:numPr>
        <w:rPr>
          <w:noProof w:val="0"/>
        </w:rPr>
      </w:pPr>
      <w:bookmarkStart w:id="608" w:name="_Toc450673889"/>
      <w:r w:rsidRPr="000B6820">
        <w:rPr>
          <w:noProof w:val="0"/>
        </w:rPr>
        <w:t>X.</w:t>
      </w:r>
      <w:r w:rsidR="00AF472E" w:rsidRPr="000B6820">
        <w:rPr>
          <w:noProof w:val="0"/>
        </w:rPr>
        <w:t>6</w:t>
      </w:r>
      <w:r w:rsidRPr="000B6820">
        <w:rPr>
          <w:noProof w:val="0"/>
        </w:rPr>
        <w:t xml:space="preserve"> </w:t>
      </w:r>
      <w:r w:rsidR="002C0979" w:rsidRPr="000B6820">
        <w:rPr>
          <w:noProof w:val="0"/>
        </w:rPr>
        <w:t>X</w:t>
      </w:r>
      <w:r w:rsidR="003276F4" w:rsidRPr="000B6820">
        <w:rPr>
          <w:noProof w:val="0"/>
        </w:rPr>
        <w:t>CHT</w:t>
      </w:r>
      <w:r w:rsidR="002C0979" w:rsidRPr="000B6820">
        <w:rPr>
          <w:noProof w:val="0"/>
        </w:rPr>
        <w:t>-WD</w:t>
      </w:r>
      <w:r w:rsidRPr="000B6820">
        <w:rPr>
          <w:noProof w:val="0"/>
        </w:rPr>
        <w:t xml:space="preserve"> </w:t>
      </w:r>
      <w:r w:rsidR="00ED5269" w:rsidRPr="000B6820">
        <w:rPr>
          <w:noProof w:val="0"/>
        </w:rPr>
        <w:t xml:space="preserve">Cross </w:t>
      </w:r>
      <w:r w:rsidRPr="000B6820">
        <w:rPr>
          <w:noProof w:val="0"/>
        </w:rPr>
        <w:t xml:space="preserve">Profile </w:t>
      </w:r>
      <w:r w:rsidR="00ED5269" w:rsidRPr="000B6820">
        <w:rPr>
          <w:noProof w:val="0"/>
        </w:rPr>
        <w:t>Considerations</w:t>
      </w:r>
      <w:bookmarkEnd w:id="608"/>
    </w:p>
    <w:p w14:paraId="40225721" w14:textId="0A943983" w:rsidR="000026A3" w:rsidRPr="000B6820" w:rsidRDefault="000026A3" w:rsidP="004B2F11">
      <w:pPr>
        <w:pStyle w:val="Corpodeltesto"/>
      </w:pPr>
      <w:r w:rsidRPr="000B6820">
        <w:t>In this section</w:t>
      </w:r>
      <w:r w:rsidR="00AE1C4B" w:rsidRPr="000B6820">
        <w:t xml:space="preserve">, </w:t>
      </w:r>
      <w:r w:rsidRPr="000B6820">
        <w:t>some relationship</w:t>
      </w:r>
      <w:r w:rsidR="00AE1C4B" w:rsidRPr="000B6820">
        <w:t>s</w:t>
      </w:r>
      <w:r w:rsidRPr="000B6820">
        <w:t xml:space="preserve"> of this profile </w:t>
      </w:r>
      <w:r w:rsidR="00AE1C4B" w:rsidRPr="000B6820">
        <w:t xml:space="preserve">are defined along </w:t>
      </w:r>
      <w:r w:rsidRPr="000B6820">
        <w:t xml:space="preserve">with other profiles. These dependencies shall not be considered additional requirements for </w:t>
      </w:r>
      <w:r w:rsidR="003F7990">
        <w:t>a</w:t>
      </w:r>
      <w:r w:rsidRPr="000B6820">
        <w:t xml:space="preserve">ctors involved in the Cross-Enterprise </w:t>
      </w:r>
      <w:r w:rsidR="00303157" w:rsidRPr="000B6820">
        <w:t>Cardiovascular Heart Team</w:t>
      </w:r>
      <w:r w:rsidRPr="000B6820">
        <w:t xml:space="preserve"> workflow.</w:t>
      </w:r>
    </w:p>
    <w:p w14:paraId="7C836434" w14:textId="1DEFF568" w:rsidR="00303157" w:rsidRPr="000B6820" w:rsidRDefault="00303157" w:rsidP="004B2F11">
      <w:pPr>
        <w:pStyle w:val="Corpodeltesto"/>
      </w:pPr>
      <w:r w:rsidRPr="000B6820">
        <w:t>Since the HT Manager</w:t>
      </w:r>
      <w:r w:rsidR="00960399" w:rsidRPr="000B6820">
        <w:t xml:space="preserve"> and HT Participant could ask the</w:t>
      </w:r>
      <w:r w:rsidRPr="000B6820">
        <w:t xml:space="preserve"> HT Requester </w:t>
      </w:r>
      <w:r w:rsidR="00960399" w:rsidRPr="000B6820">
        <w:t xml:space="preserve">to execute </w:t>
      </w:r>
      <w:r w:rsidRPr="000B6820">
        <w:t>new exams during the workflow, HT Requester</w:t>
      </w:r>
      <w:r w:rsidR="0063797C" w:rsidRPr="000B6820">
        <w:t xml:space="preserve"> can do it via </w:t>
      </w:r>
      <w:proofErr w:type="spellStart"/>
      <w:r w:rsidR="0063797C" w:rsidRPr="000B6820">
        <w:t>eReferral</w:t>
      </w:r>
      <w:proofErr w:type="spellEnd"/>
      <w:r w:rsidR="0063797C" w:rsidRPr="000B6820">
        <w:t xml:space="preserve"> Workflow document on basis of </w:t>
      </w:r>
      <w:proofErr w:type="spellStart"/>
      <w:r w:rsidR="0063797C" w:rsidRPr="000B6820">
        <w:t>XBeR</w:t>
      </w:r>
      <w:proofErr w:type="spellEnd"/>
      <w:r w:rsidR="0063797C" w:rsidRPr="000B6820">
        <w:t xml:space="preserve"> WD Profile and it can share this document with HT. For this reason, </w:t>
      </w:r>
      <w:proofErr w:type="gramStart"/>
      <w:r w:rsidR="0063797C" w:rsidRPr="000B6820">
        <w:t>HT Requester should be supported by Referral</w:t>
      </w:r>
      <w:proofErr w:type="gramEnd"/>
      <w:r w:rsidR="0063797C" w:rsidRPr="000B6820">
        <w:t xml:space="preserve"> Requester in order to start </w:t>
      </w:r>
      <w:r w:rsidR="007C4E6B" w:rsidRPr="000B6820">
        <w:t>a</w:t>
      </w:r>
      <w:r w:rsidR="0063797C" w:rsidRPr="000B6820">
        <w:t xml:space="preserve"> separate workflow related to referral.</w:t>
      </w:r>
    </w:p>
    <w:p w14:paraId="5E18E6E0" w14:textId="77777777" w:rsidR="000026A3" w:rsidRPr="000B6820" w:rsidRDefault="000026A3" w:rsidP="004B2F11">
      <w:pPr>
        <w:pStyle w:val="Corpodeltesto"/>
      </w:pPr>
    </w:p>
    <w:p w14:paraId="0FAB56B0" w14:textId="77777777" w:rsidR="0007016E" w:rsidRPr="000B6820" w:rsidRDefault="0007016E" w:rsidP="004B2F11">
      <w:pPr>
        <w:pStyle w:val="Corpodeltesto"/>
      </w:pPr>
    </w:p>
    <w:p w14:paraId="7A15D2B2" w14:textId="77777777" w:rsidR="0007016E" w:rsidRPr="000B6820" w:rsidRDefault="0007016E" w:rsidP="004B2F11">
      <w:pPr>
        <w:pStyle w:val="Corpodeltesto"/>
      </w:pPr>
    </w:p>
    <w:p w14:paraId="6517EBD3" w14:textId="28281F27" w:rsidR="004C10B4" w:rsidRPr="000B6820" w:rsidRDefault="004C10B4" w:rsidP="004B2F11">
      <w:pPr>
        <w:pStyle w:val="Corpodeltesto"/>
      </w:pPr>
    </w:p>
    <w:p w14:paraId="61BEE820" w14:textId="77777777" w:rsidR="000514E1" w:rsidRPr="000B6820" w:rsidRDefault="000514E1" w:rsidP="004B2F11">
      <w:pPr>
        <w:pStyle w:val="Corpodeltesto"/>
      </w:pPr>
    </w:p>
    <w:p w14:paraId="73DBF1BB" w14:textId="77777777" w:rsidR="00953CFC" w:rsidRPr="000B6820" w:rsidRDefault="00953CFC" w:rsidP="0005577A">
      <w:pPr>
        <w:pStyle w:val="PartTitle"/>
        <w:rPr>
          <w:highlight w:val="yellow"/>
        </w:rPr>
      </w:pPr>
      <w:bookmarkStart w:id="609" w:name="_Toc450673890"/>
      <w:r w:rsidRPr="000B6820">
        <w:lastRenderedPageBreak/>
        <w:t>Appendices</w:t>
      </w:r>
      <w:bookmarkEnd w:id="609"/>
      <w:r w:rsidRPr="000B6820">
        <w:rPr>
          <w:highlight w:val="yellow"/>
        </w:rPr>
        <w:t xml:space="preserve"> </w:t>
      </w:r>
    </w:p>
    <w:p w14:paraId="1349027B" w14:textId="77777777" w:rsidR="00EF263B" w:rsidRPr="000B6820" w:rsidRDefault="00EF263B" w:rsidP="00EF263B">
      <w:pPr>
        <w:pStyle w:val="AppendixHeading1"/>
        <w:rPr>
          <w:noProof w:val="0"/>
        </w:rPr>
      </w:pPr>
      <w:bookmarkStart w:id="610" w:name="_Toc450572919"/>
      <w:bookmarkStart w:id="611" w:name="_Toc450673891"/>
      <w:r w:rsidRPr="000B6820">
        <w:rPr>
          <w:noProof w:val="0"/>
        </w:rPr>
        <w:t>Appendix A - Actor Summary Definitions</w:t>
      </w:r>
      <w:bookmarkEnd w:id="610"/>
      <w:bookmarkEnd w:id="611"/>
    </w:p>
    <w:p w14:paraId="278068B4" w14:textId="77777777" w:rsidR="00955D79" w:rsidRPr="000B6820"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0B6820" w14:paraId="5E91ABB7" w14:textId="77777777" w:rsidTr="004B2F11">
        <w:trPr>
          <w:cantSplit/>
          <w:trHeight w:val="381"/>
        </w:trPr>
        <w:tc>
          <w:tcPr>
            <w:tcW w:w="3072" w:type="dxa"/>
            <w:shd w:val="clear" w:color="auto" w:fill="D9D9D9" w:themeFill="background1" w:themeFillShade="D9"/>
          </w:tcPr>
          <w:p w14:paraId="7F8B9DB9" w14:textId="0F0868A0" w:rsidR="00BB06BC" w:rsidRPr="000B6820" w:rsidDel="00E11D0C" w:rsidRDefault="00BB06BC" w:rsidP="004B2F11">
            <w:pPr>
              <w:pStyle w:val="TableEntryHeader"/>
              <w:rPr>
                <w:b w:val="0"/>
                <w:strike/>
                <w:noProof/>
                <w:kern w:val="28"/>
              </w:rPr>
            </w:pPr>
            <w:r w:rsidRPr="000B6820">
              <w:t>Actors</w:t>
            </w:r>
          </w:p>
        </w:tc>
        <w:tc>
          <w:tcPr>
            <w:tcW w:w="6417" w:type="dxa"/>
            <w:shd w:val="clear" w:color="auto" w:fill="D9D9D9" w:themeFill="background1" w:themeFillShade="D9"/>
          </w:tcPr>
          <w:p w14:paraId="2A2EC03D" w14:textId="77777777" w:rsidR="00BB06BC" w:rsidRPr="000B6820" w:rsidRDefault="00BB06BC" w:rsidP="004B2F11">
            <w:pPr>
              <w:pStyle w:val="TableEntryHeader"/>
              <w:rPr>
                <w:b w:val="0"/>
                <w:noProof/>
                <w:kern w:val="28"/>
              </w:rPr>
            </w:pPr>
            <w:r w:rsidRPr="000B6820">
              <w:t>Description</w:t>
            </w:r>
          </w:p>
        </w:tc>
      </w:tr>
      <w:tr w:rsidR="00BB06BC" w:rsidRPr="000B6820" w14:paraId="00B98021" w14:textId="77777777" w:rsidTr="00072262">
        <w:trPr>
          <w:cantSplit/>
          <w:trHeight w:val="381"/>
        </w:trPr>
        <w:tc>
          <w:tcPr>
            <w:tcW w:w="3072" w:type="dxa"/>
            <w:shd w:val="clear" w:color="auto" w:fill="auto"/>
          </w:tcPr>
          <w:p w14:paraId="1575773B" w14:textId="18AB70C6" w:rsidR="00BB06BC" w:rsidRPr="004B2F11" w:rsidRDefault="00BB06BC" w:rsidP="004B2F11">
            <w:pPr>
              <w:pStyle w:val="TableEntry"/>
            </w:pPr>
            <w:r w:rsidRPr="004B2F11">
              <w:t>HT Requester</w:t>
            </w:r>
          </w:p>
        </w:tc>
        <w:tc>
          <w:tcPr>
            <w:tcW w:w="6417" w:type="dxa"/>
            <w:shd w:val="clear" w:color="auto" w:fill="auto"/>
          </w:tcPr>
          <w:p w14:paraId="350C1BCE" w14:textId="77777777" w:rsidR="006163FB" w:rsidRPr="004B2F11" w:rsidRDefault="009D592A" w:rsidP="004B2F11">
            <w:pPr>
              <w:pStyle w:val="TableEntry"/>
            </w:pPr>
            <w:r w:rsidRPr="004B2F11">
              <w:t xml:space="preserve">The actor is responsible for </w:t>
            </w:r>
          </w:p>
          <w:p w14:paraId="2C961C48" w14:textId="34365E2A" w:rsidR="006163FB" w:rsidRPr="000B6820" w:rsidRDefault="009D592A" w:rsidP="006163FB">
            <w:pPr>
              <w:pStyle w:val="TableEntry"/>
              <w:numPr>
                <w:ilvl w:val="0"/>
                <w:numId w:val="32"/>
              </w:numPr>
            </w:pPr>
            <w:proofErr w:type="gramStart"/>
            <w:r w:rsidRPr="000B6820">
              <w:t>initiating</w:t>
            </w:r>
            <w:proofErr w:type="gramEnd"/>
            <w:r w:rsidRPr="000B6820">
              <w:t xml:space="preserve"> the workflow</w:t>
            </w:r>
            <w:r w:rsidR="00B81D61" w:rsidRPr="000B6820">
              <w:t xml:space="preserve"> of HT process</w:t>
            </w:r>
            <w:r w:rsidRPr="000B6820">
              <w:t xml:space="preserve"> for clinical support</w:t>
            </w:r>
          </w:p>
          <w:p w14:paraId="2BD3DB86" w14:textId="24C74840" w:rsidR="006163FB" w:rsidRPr="000B6820" w:rsidRDefault="006163FB" w:rsidP="006163FB">
            <w:pPr>
              <w:pStyle w:val="TableEntry"/>
              <w:numPr>
                <w:ilvl w:val="0"/>
                <w:numId w:val="32"/>
              </w:numPr>
            </w:pPr>
            <w:proofErr w:type="gramStart"/>
            <w:r w:rsidRPr="000B6820">
              <w:t>assigning</w:t>
            </w:r>
            <w:proofErr w:type="gramEnd"/>
            <w:r w:rsidRPr="000B6820">
              <w:t xml:space="preserve"> the </w:t>
            </w:r>
            <w:r w:rsidR="00B81D61" w:rsidRPr="000B6820">
              <w:t>management of HT</w:t>
            </w:r>
            <w:r w:rsidRPr="000B6820">
              <w:t xml:space="preserve"> to a HT Manager, </w:t>
            </w:r>
          </w:p>
          <w:p w14:paraId="48712C71" w14:textId="1C280FE4" w:rsidR="006163FB" w:rsidRPr="000B6820" w:rsidRDefault="006163FB" w:rsidP="006163FB">
            <w:pPr>
              <w:pStyle w:val="TableEntry"/>
              <w:numPr>
                <w:ilvl w:val="0"/>
                <w:numId w:val="32"/>
              </w:numPr>
            </w:pPr>
            <w:proofErr w:type="gramStart"/>
            <w:r w:rsidRPr="000B6820">
              <w:t>providing</w:t>
            </w:r>
            <w:proofErr w:type="gramEnd"/>
            <w:r w:rsidRPr="000B6820">
              <w:t xml:space="preserve"> </w:t>
            </w:r>
            <w:r w:rsidR="009C146A" w:rsidRPr="000B6820">
              <w:t xml:space="preserve">more </w:t>
            </w:r>
            <w:r w:rsidRPr="000B6820">
              <w:t xml:space="preserve">clinical </w:t>
            </w:r>
            <w:r w:rsidR="009C146A" w:rsidRPr="000B6820">
              <w:t>information</w:t>
            </w:r>
            <w:r w:rsidR="00B7590F" w:rsidRPr="000B6820">
              <w:t>, if requested</w:t>
            </w:r>
            <w:r w:rsidRPr="000B6820">
              <w:t xml:space="preserve">, </w:t>
            </w:r>
          </w:p>
          <w:p w14:paraId="566BCD8D" w14:textId="0C2B94AC" w:rsidR="00BB06BC" w:rsidRPr="000B6820" w:rsidRDefault="006163FB" w:rsidP="00375FD7">
            <w:pPr>
              <w:pStyle w:val="TableEntry"/>
              <w:numPr>
                <w:ilvl w:val="0"/>
                <w:numId w:val="32"/>
              </w:numPr>
            </w:pPr>
            <w:proofErr w:type="gramStart"/>
            <w:r w:rsidRPr="000B6820">
              <w:t>completing</w:t>
            </w:r>
            <w:proofErr w:type="gramEnd"/>
            <w:r w:rsidRPr="000B6820">
              <w:t xml:space="preserve"> the workflow</w:t>
            </w:r>
            <w:r w:rsidR="00375FD7" w:rsidRPr="000B6820">
              <w:t xml:space="preserve"> by receiving the Final Report, and acknowledging the receiv</w:t>
            </w:r>
            <w:r w:rsidR="00C64AA0" w:rsidRPr="000B6820">
              <w:t>ing</w:t>
            </w:r>
            <w:r w:rsidR="00375FD7" w:rsidRPr="000B6820">
              <w:t xml:space="preserve"> of that report, providing also new clinical results</w:t>
            </w:r>
          </w:p>
        </w:tc>
      </w:tr>
      <w:tr w:rsidR="00BB06BC" w:rsidRPr="000B6820" w14:paraId="38A77C06" w14:textId="77777777" w:rsidTr="00072262">
        <w:trPr>
          <w:cantSplit/>
          <w:trHeight w:val="381"/>
        </w:trPr>
        <w:tc>
          <w:tcPr>
            <w:tcW w:w="3072" w:type="dxa"/>
            <w:shd w:val="clear" w:color="auto" w:fill="auto"/>
          </w:tcPr>
          <w:p w14:paraId="677526A9" w14:textId="43E2FA95" w:rsidR="00BB06BC" w:rsidRPr="004B2F11" w:rsidRDefault="00BB06BC" w:rsidP="004B2F11">
            <w:pPr>
              <w:pStyle w:val="TableEntry"/>
            </w:pPr>
            <w:r w:rsidRPr="004B2F11">
              <w:t>HT Manager</w:t>
            </w:r>
          </w:p>
        </w:tc>
        <w:tc>
          <w:tcPr>
            <w:tcW w:w="6417" w:type="dxa"/>
            <w:shd w:val="clear" w:color="auto" w:fill="auto"/>
          </w:tcPr>
          <w:p w14:paraId="2E117B08" w14:textId="77777777" w:rsidR="00BB06BC" w:rsidRPr="004B2F11" w:rsidRDefault="006163FB" w:rsidP="004B2F11">
            <w:pPr>
              <w:pStyle w:val="TableEntry"/>
            </w:pPr>
            <w:r w:rsidRPr="004B2F11">
              <w:t>The actor is responsible for</w:t>
            </w:r>
          </w:p>
          <w:p w14:paraId="4ED0E3B4" w14:textId="55045362" w:rsidR="006163FB" w:rsidRPr="000B6820" w:rsidRDefault="006163FB" w:rsidP="006163FB">
            <w:pPr>
              <w:pStyle w:val="TableEntry"/>
              <w:numPr>
                <w:ilvl w:val="0"/>
                <w:numId w:val="33"/>
              </w:numPr>
            </w:pPr>
            <w:proofErr w:type="gramStart"/>
            <w:r w:rsidRPr="000B6820">
              <w:t>accepting</w:t>
            </w:r>
            <w:proofErr w:type="gramEnd"/>
            <w:r w:rsidRPr="000B6820">
              <w:t xml:space="preserve">/refusing the </w:t>
            </w:r>
            <w:r w:rsidR="00B81D61" w:rsidRPr="000B6820">
              <w:t>management of HT by</w:t>
            </w:r>
            <w:r w:rsidRPr="000B6820">
              <w:t xml:space="preserve"> HT Requester</w:t>
            </w:r>
          </w:p>
          <w:p w14:paraId="62C87F60" w14:textId="69D8A872" w:rsidR="006163FB" w:rsidRPr="000B6820" w:rsidRDefault="006163FB" w:rsidP="006163FB">
            <w:pPr>
              <w:pStyle w:val="TableEntry"/>
              <w:numPr>
                <w:ilvl w:val="0"/>
                <w:numId w:val="33"/>
              </w:numPr>
            </w:pPr>
            <w:proofErr w:type="gramStart"/>
            <w:r w:rsidRPr="000B6820">
              <w:t>staffing</w:t>
            </w:r>
            <w:proofErr w:type="gramEnd"/>
            <w:r w:rsidRPr="000B6820">
              <w:t xml:space="preserve"> of HT </w:t>
            </w:r>
          </w:p>
          <w:p w14:paraId="145915D6" w14:textId="37C2FB9A" w:rsidR="006163FB" w:rsidRPr="000B6820" w:rsidRDefault="006163FB" w:rsidP="00AB001E">
            <w:pPr>
              <w:pStyle w:val="TableEntry"/>
              <w:numPr>
                <w:ilvl w:val="0"/>
                <w:numId w:val="33"/>
              </w:numPr>
            </w:pPr>
            <w:proofErr w:type="gramStart"/>
            <w:r w:rsidRPr="000B6820">
              <w:t>perform</w:t>
            </w:r>
            <w:r w:rsidR="00EA6EF7" w:rsidRPr="000B6820">
              <w:t>ing</w:t>
            </w:r>
            <w:proofErr w:type="gramEnd"/>
            <w:r w:rsidRPr="000B6820">
              <w:t xml:space="preserve"> the HT, </w:t>
            </w:r>
            <w:r w:rsidR="00AB001E" w:rsidRPr="000B6820">
              <w:t>planning</w:t>
            </w:r>
            <w:r w:rsidR="00035DCA" w:rsidRPr="000B6820">
              <w:t xml:space="preserve"> </w:t>
            </w:r>
            <w:r w:rsidR="000C0E95" w:rsidRPr="000B6820">
              <w:t>team’s communication</w:t>
            </w:r>
            <w:r w:rsidR="00403EB2" w:rsidRPr="000B6820">
              <w:t>, if requested,</w:t>
            </w:r>
            <w:r w:rsidRPr="000B6820">
              <w:t xml:space="preserve"> and creating Final Report</w:t>
            </w:r>
          </w:p>
        </w:tc>
      </w:tr>
      <w:tr w:rsidR="00BB06BC" w:rsidRPr="000B6820" w14:paraId="593525B3" w14:textId="77777777" w:rsidTr="00072262">
        <w:trPr>
          <w:cantSplit/>
          <w:trHeight w:val="381"/>
        </w:trPr>
        <w:tc>
          <w:tcPr>
            <w:tcW w:w="3072" w:type="dxa"/>
            <w:shd w:val="clear" w:color="auto" w:fill="auto"/>
          </w:tcPr>
          <w:p w14:paraId="0C4DBE63" w14:textId="04E5ADD3" w:rsidR="00BB06BC" w:rsidRPr="004B2F11" w:rsidRDefault="00BB06BC" w:rsidP="004B2F11">
            <w:pPr>
              <w:pStyle w:val="TableEntry"/>
            </w:pPr>
            <w:r w:rsidRPr="004B2F11">
              <w:t>HT Participant</w:t>
            </w:r>
          </w:p>
        </w:tc>
        <w:tc>
          <w:tcPr>
            <w:tcW w:w="6417" w:type="dxa"/>
            <w:shd w:val="clear" w:color="auto" w:fill="auto"/>
          </w:tcPr>
          <w:p w14:paraId="0EBF90CF" w14:textId="77777777" w:rsidR="00BB06BC" w:rsidRPr="004B2F11" w:rsidRDefault="006163FB" w:rsidP="004B2F11">
            <w:pPr>
              <w:pStyle w:val="TableEntry"/>
            </w:pPr>
            <w:r w:rsidRPr="004B2F11">
              <w:t>The actor is responsible for:</w:t>
            </w:r>
          </w:p>
          <w:p w14:paraId="422AEEFC" w14:textId="77777777" w:rsidR="006163FB" w:rsidRPr="000B6820" w:rsidRDefault="006163FB" w:rsidP="006163FB">
            <w:pPr>
              <w:pStyle w:val="TableEntry"/>
              <w:numPr>
                <w:ilvl w:val="0"/>
                <w:numId w:val="34"/>
              </w:numPr>
            </w:pPr>
            <w:proofErr w:type="gramStart"/>
            <w:r w:rsidRPr="000B6820">
              <w:t>accepting</w:t>
            </w:r>
            <w:proofErr w:type="gramEnd"/>
            <w:r w:rsidRPr="000B6820">
              <w:t>/refusing to participate to HT</w:t>
            </w:r>
          </w:p>
          <w:p w14:paraId="796F68A6" w14:textId="6301E3AC" w:rsidR="006163FB" w:rsidRPr="000B6820" w:rsidRDefault="006163FB" w:rsidP="006163FB">
            <w:pPr>
              <w:pStyle w:val="TableEntry"/>
              <w:numPr>
                <w:ilvl w:val="0"/>
                <w:numId w:val="34"/>
              </w:numPr>
            </w:pPr>
            <w:proofErr w:type="gramStart"/>
            <w:r w:rsidRPr="000B6820">
              <w:t>providing</w:t>
            </w:r>
            <w:proofErr w:type="gramEnd"/>
            <w:r w:rsidRPr="000B6820">
              <w:t xml:space="preserve"> request </w:t>
            </w:r>
            <w:r w:rsidR="00EA5A36" w:rsidRPr="000B6820">
              <w:t>more clinical information</w:t>
            </w:r>
            <w:r w:rsidR="00661E4D" w:rsidRPr="000B6820">
              <w:t>, if needed</w:t>
            </w:r>
          </w:p>
          <w:p w14:paraId="1D8D8507" w14:textId="4E3B02C9" w:rsidR="00DF393E" w:rsidRPr="000B6820" w:rsidRDefault="00DF393E" w:rsidP="006163FB">
            <w:pPr>
              <w:pStyle w:val="TableEntry"/>
              <w:numPr>
                <w:ilvl w:val="0"/>
                <w:numId w:val="34"/>
              </w:numPr>
            </w:pPr>
            <w:proofErr w:type="gramStart"/>
            <w:r w:rsidRPr="000B6820">
              <w:t>providing</w:t>
            </w:r>
            <w:proofErr w:type="gramEnd"/>
            <w:r w:rsidRPr="000B6820">
              <w:t xml:space="preserve"> </w:t>
            </w:r>
            <w:r w:rsidR="00A744B2" w:rsidRPr="000B6820">
              <w:t>individual evaluation</w:t>
            </w:r>
            <w:r w:rsidRPr="000B6820">
              <w:t xml:space="preserve"> reports</w:t>
            </w:r>
          </w:p>
        </w:tc>
      </w:tr>
    </w:tbl>
    <w:p w14:paraId="4BFB5A14" w14:textId="77777777" w:rsidR="00BB06BC" w:rsidRPr="000B6820" w:rsidRDefault="00BB06BC" w:rsidP="004B2F11">
      <w:pPr>
        <w:pStyle w:val="Corpodeltesto"/>
      </w:pPr>
    </w:p>
    <w:p w14:paraId="3E26BF19" w14:textId="77777777" w:rsidR="00CF283F" w:rsidRPr="000B6820" w:rsidRDefault="00701B3A">
      <w:pPr>
        <w:pStyle w:val="AppendixHeading1"/>
        <w:rPr>
          <w:noProof w:val="0"/>
        </w:rPr>
      </w:pPr>
      <w:bookmarkStart w:id="612" w:name="_Toc450673892"/>
      <w:r w:rsidRPr="000B6820">
        <w:rPr>
          <w:noProof w:val="0"/>
        </w:rPr>
        <w:t xml:space="preserve">Appendix B - </w:t>
      </w:r>
      <w:r w:rsidR="00CF283F" w:rsidRPr="000B6820">
        <w:rPr>
          <w:noProof w:val="0"/>
        </w:rPr>
        <w:t>Transaction Summary Definitions</w:t>
      </w:r>
      <w:bookmarkEnd w:id="612"/>
    </w:p>
    <w:p w14:paraId="4EAED1B5" w14:textId="77777777" w:rsidR="00EF3F8C" w:rsidRPr="000B6820" w:rsidRDefault="00EF3F8C" w:rsidP="004B2F11">
      <w:pPr>
        <w:pStyle w:val="Corpodeltesto"/>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0B6820" w:rsidDel="00E11D0C" w14:paraId="39B5D5F4" w14:textId="77777777" w:rsidTr="004B2F11">
        <w:trPr>
          <w:cantSplit/>
          <w:trHeight w:val="381"/>
          <w:tblHeader/>
        </w:trPr>
        <w:tc>
          <w:tcPr>
            <w:tcW w:w="3072" w:type="dxa"/>
            <w:shd w:val="clear" w:color="auto" w:fill="D9D9D9" w:themeFill="background1" w:themeFillShade="D9"/>
          </w:tcPr>
          <w:p w14:paraId="651A123B" w14:textId="16EF31FA" w:rsidR="00EF3F8C" w:rsidRPr="000B6820" w:rsidDel="00E11D0C" w:rsidRDefault="00EF3F8C" w:rsidP="004B2F11">
            <w:pPr>
              <w:pStyle w:val="TableEntryHeader"/>
              <w:rPr>
                <w:b w:val="0"/>
                <w:strike/>
                <w:noProof/>
                <w:kern w:val="28"/>
              </w:rPr>
            </w:pPr>
            <w:r w:rsidRPr="000B6820">
              <w:t>Transactions</w:t>
            </w:r>
          </w:p>
        </w:tc>
        <w:tc>
          <w:tcPr>
            <w:tcW w:w="6417" w:type="dxa"/>
            <w:shd w:val="clear" w:color="auto" w:fill="D9D9D9" w:themeFill="background1" w:themeFillShade="D9"/>
          </w:tcPr>
          <w:p w14:paraId="343A3FFF" w14:textId="77777777" w:rsidR="00EF3F8C" w:rsidRPr="000B6820" w:rsidRDefault="00EF3F8C" w:rsidP="004B2F11">
            <w:pPr>
              <w:pStyle w:val="TableEntryHeader"/>
              <w:rPr>
                <w:b w:val="0"/>
                <w:noProof/>
                <w:kern w:val="28"/>
              </w:rPr>
            </w:pPr>
            <w:r w:rsidRPr="000B6820">
              <w:t>Description</w:t>
            </w:r>
          </w:p>
        </w:tc>
      </w:tr>
      <w:tr w:rsidR="00EF3F8C" w:rsidRPr="000B6820" w:rsidDel="00E11D0C" w14:paraId="6F0CDD17" w14:textId="77777777" w:rsidTr="00EF3F8C">
        <w:trPr>
          <w:cantSplit/>
          <w:trHeight w:val="381"/>
        </w:trPr>
        <w:tc>
          <w:tcPr>
            <w:tcW w:w="3072" w:type="dxa"/>
            <w:shd w:val="clear" w:color="auto" w:fill="auto"/>
          </w:tcPr>
          <w:p w14:paraId="0FDDD3F3" w14:textId="1F09AF61" w:rsidR="00EF3F8C" w:rsidRPr="000B6820" w:rsidRDefault="00EF3F8C" w:rsidP="004B2F11">
            <w:pPr>
              <w:pStyle w:val="TableEntry"/>
              <w:rPr>
                <w:rFonts w:ascii="Arial" w:hAnsi="Arial"/>
                <w:b/>
                <w:noProof/>
                <w:kern w:val="28"/>
              </w:rPr>
            </w:pPr>
            <w:r w:rsidRPr="000B6820">
              <w:t>[PCC-</w:t>
            </w:r>
            <w:del w:id="613" w:author="Elena Vio" w:date="2016-07-19T13:12:00Z">
              <w:r w:rsidRPr="000B6820" w:rsidDel="00DE3782">
                <w:delText>Y1</w:delText>
              </w:r>
            </w:del>
            <w:ins w:id="614" w:author="Elena Vio" w:date="2016-07-19T13:12:00Z">
              <w:r w:rsidR="00DE3782">
                <w:t>26</w:t>
              </w:r>
            </w:ins>
            <w:r w:rsidRPr="000B6820">
              <w:t xml:space="preserve">] Submit and </w:t>
            </w:r>
            <w:r w:rsidRPr="004B2F11">
              <w:t>assign HT Management</w:t>
            </w:r>
          </w:p>
        </w:tc>
        <w:tc>
          <w:tcPr>
            <w:tcW w:w="6417" w:type="dxa"/>
            <w:shd w:val="clear" w:color="auto" w:fill="auto"/>
          </w:tcPr>
          <w:p w14:paraId="4C18D0BE" w14:textId="7C1EB1F9" w:rsidR="00EF3F8C" w:rsidRPr="000B6820" w:rsidRDefault="006F1D84" w:rsidP="004B2F11">
            <w:pPr>
              <w:pStyle w:val="TableEntry"/>
              <w:rPr>
                <w:rFonts w:ascii="Arial" w:hAnsi="Arial"/>
                <w:b/>
                <w:noProof/>
                <w:kern w:val="28"/>
              </w:rPr>
            </w:pPr>
            <w:r w:rsidRPr="000B6820">
              <w:t>HT Requester submit</w:t>
            </w:r>
            <w:r w:rsidR="00942E18" w:rsidRPr="000B6820">
              <w:t>s</w:t>
            </w:r>
            <w:r w:rsidRPr="000B6820">
              <w:t xml:space="preserve"> the </w:t>
            </w:r>
            <w:r w:rsidR="00D55934" w:rsidRPr="000B6820">
              <w:t>workflow document</w:t>
            </w:r>
            <w:r w:rsidRPr="000B6820">
              <w:t xml:space="preserve"> and assign</w:t>
            </w:r>
            <w:r w:rsidR="00942E18" w:rsidRPr="000B6820">
              <w:t>s</w:t>
            </w:r>
            <w:r w:rsidRPr="000B6820">
              <w:t xml:space="preserve"> the </w:t>
            </w:r>
            <w:r w:rsidR="00D55934" w:rsidRPr="000B6820">
              <w:t xml:space="preserve">management of </w:t>
            </w:r>
            <w:proofErr w:type="gramStart"/>
            <w:r w:rsidR="00D55934" w:rsidRPr="000B6820">
              <w:t xml:space="preserve">HT </w:t>
            </w:r>
            <w:r w:rsidRPr="000B6820">
              <w:t xml:space="preserve"> to</w:t>
            </w:r>
            <w:proofErr w:type="gramEnd"/>
            <w:r w:rsidRPr="000B6820">
              <w:t xml:space="preserve"> HT Manager</w:t>
            </w:r>
          </w:p>
        </w:tc>
      </w:tr>
      <w:tr w:rsidR="00EF3F8C" w:rsidRPr="000B6820" w:rsidDel="00E11D0C" w14:paraId="6CE0122C" w14:textId="77777777" w:rsidTr="00EF3F8C">
        <w:trPr>
          <w:cantSplit/>
          <w:trHeight w:val="381"/>
        </w:trPr>
        <w:tc>
          <w:tcPr>
            <w:tcW w:w="3072" w:type="dxa"/>
            <w:shd w:val="clear" w:color="auto" w:fill="auto"/>
          </w:tcPr>
          <w:p w14:paraId="5B8AB3EA" w14:textId="7F337D72" w:rsidR="00EF3F8C" w:rsidRPr="000B6820" w:rsidRDefault="00EF3F8C" w:rsidP="004B2F11">
            <w:pPr>
              <w:pStyle w:val="TableEntry"/>
              <w:rPr>
                <w:rFonts w:ascii="Arial" w:hAnsi="Arial"/>
                <w:b/>
                <w:noProof/>
                <w:kern w:val="28"/>
              </w:rPr>
            </w:pPr>
            <w:r w:rsidRPr="000B6820">
              <w:t>[PCC-</w:t>
            </w:r>
            <w:del w:id="615" w:author="Elena Vio" w:date="2016-07-19T13:08:00Z">
              <w:r w:rsidRPr="000B6820" w:rsidDel="009E0620">
                <w:delText>Y2</w:delText>
              </w:r>
            </w:del>
            <w:ins w:id="616" w:author="Elena Vio" w:date="2016-07-19T13:08:00Z">
              <w:r w:rsidR="009E0620">
                <w:t>27</w:t>
              </w:r>
            </w:ins>
            <w:r w:rsidRPr="000B6820">
              <w:t>] Accept/Reject HT Activity</w:t>
            </w:r>
          </w:p>
        </w:tc>
        <w:tc>
          <w:tcPr>
            <w:tcW w:w="6417" w:type="dxa"/>
            <w:shd w:val="clear" w:color="auto" w:fill="auto"/>
          </w:tcPr>
          <w:p w14:paraId="7324FBE2" w14:textId="562AB142" w:rsidR="00EF3F8C" w:rsidRPr="000B6820" w:rsidRDefault="0015646C" w:rsidP="004B2F11">
            <w:pPr>
              <w:pStyle w:val="TableEntry"/>
              <w:rPr>
                <w:rFonts w:ascii="Arial" w:hAnsi="Arial"/>
                <w:b/>
                <w:noProof/>
                <w:kern w:val="28"/>
              </w:rPr>
            </w:pPr>
            <w:r w:rsidRPr="000B6820">
              <w:t>HT Manager or HT Participant</w:t>
            </w:r>
            <w:r w:rsidR="006F1D84" w:rsidRPr="000B6820">
              <w:t xml:space="preserve"> accepts or rejects</w:t>
            </w:r>
            <w:r w:rsidR="005A4499" w:rsidRPr="000B6820">
              <w:t xml:space="preserve"> </w:t>
            </w:r>
            <w:r w:rsidR="00D6562A" w:rsidRPr="000B6820">
              <w:t>to be involved to do activities expected for the actor</w:t>
            </w:r>
            <w:r w:rsidRPr="000B6820">
              <w:t>.</w:t>
            </w:r>
          </w:p>
        </w:tc>
      </w:tr>
      <w:tr w:rsidR="00EF3F8C" w:rsidRPr="000B6820" w:rsidDel="00E11D0C" w14:paraId="769FAB3F" w14:textId="77777777" w:rsidTr="00EF3F8C">
        <w:trPr>
          <w:cantSplit/>
          <w:trHeight w:val="381"/>
        </w:trPr>
        <w:tc>
          <w:tcPr>
            <w:tcW w:w="3072" w:type="dxa"/>
            <w:shd w:val="clear" w:color="auto" w:fill="auto"/>
          </w:tcPr>
          <w:p w14:paraId="6B261299" w14:textId="4E573BCF" w:rsidR="00EF3F8C" w:rsidRPr="000B6820" w:rsidRDefault="00EF3F8C" w:rsidP="004B2F11">
            <w:pPr>
              <w:pStyle w:val="TableEntry"/>
              <w:rPr>
                <w:rFonts w:ascii="Arial" w:hAnsi="Arial"/>
                <w:b/>
                <w:noProof/>
                <w:kern w:val="28"/>
              </w:rPr>
            </w:pPr>
            <w:r w:rsidRPr="000B6820">
              <w:t>[PCC-</w:t>
            </w:r>
            <w:del w:id="617" w:author="Elena Vio" w:date="2016-07-19T13:08:00Z">
              <w:r w:rsidRPr="000B6820" w:rsidDel="009E0620">
                <w:delText>Y3</w:delText>
              </w:r>
            </w:del>
            <w:ins w:id="618" w:author="Elena Vio" w:date="2016-07-19T13:08:00Z">
              <w:r w:rsidR="009E0620">
                <w:t>28</w:t>
              </w:r>
            </w:ins>
            <w:r w:rsidRPr="000B6820">
              <w:t xml:space="preserve">] </w:t>
            </w:r>
            <w:r w:rsidRPr="004B2F11">
              <w:t>Assign HT Participation</w:t>
            </w:r>
          </w:p>
        </w:tc>
        <w:tc>
          <w:tcPr>
            <w:tcW w:w="6417" w:type="dxa"/>
            <w:shd w:val="clear" w:color="auto" w:fill="auto"/>
          </w:tcPr>
          <w:p w14:paraId="2EA47816" w14:textId="5AE2A348" w:rsidR="00EF3F8C" w:rsidRPr="000B6820" w:rsidRDefault="00A72366" w:rsidP="004B2F11">
            <w:pPr>
              <w:pStyle w:val="TableEntry"/>
              <w:rPr>
                <w:rFonts w:ascii="Arial" w:hAnsi="Arial"/>
                <w:b/>
                <w:noProof/>
                <w:kern w:val="28"/>
              </w:rPr>
            </w:pPr>
            <w:r w:rsidRPr="000B6820">
              <w:t>HT Manager assign</w:t>
            </w:r>
            <w:r w:rsidR="002A7DF0" w:rsidRPr="000B6820">
              <w:t>s</w:t>
            </w:r>
            <w:r w:rsidRPr="000B6820">
              <w:t xml:space="preserve"> </w:t>
            </w:r>
            <w:r w:rsidR="00D6562A" w:rsidRPr="000B6820">
              <w:t xml:space="preserve">activities expected for </w:t>
            </w:r>
            <w:r w:rsidRPr="000B6820">
              <w:t>HT Participant</w:t>
            </w:r>
            <w:r w:rsidR="00D6562A" w:rsidRPr="000B6820">
              <w:t xml:space="preserve"> </w:t>
            </w:r>
          </w:p>
        </w:tc>
      </w:tr>
      <w:tr w:rsidR="00EF3F8C" w:rsidRPr="000B6820" w:rsidDel="00E11D0C" w14:paraId="34416637" w14:textId="77777777" w:rsidTr="00EF3F8C">
        <w:trPr>
          <w:cantSplit/>
          <w:trHeight w:val="381"/>
        </w:trPr>
        <w:tc>
          <w:tcPr>
            <w:tcW w:w="3072" w:type="dxa"/>
            <w:shd w:val="clear" w:color="auto" w:fill="auto"/>
          </w:tcPr>
          <w:p w14:paraId="6679861F" w14:textId="2E00E95D" w:rsidR="00EF3F8C" w:rsidRPr="000B6820" w:rsidRDefault="00EF3F8C" w:rsidP="004B2F11">
            <w:pPr>
              <w:pStyle w:val="TableEntry"/>
              <w:rPr>
                <w:rFonts w:ascii="Arial" w:hAnsi="Arial"/>
                <w:b/>
                <w:noProof/>
                <w:kern w:val="28"/>
              </w:rPr>
            </w:pPr>
            <w:r w:rsidRPr="000B6820">
              <w:t>[PCC-</w:t>
            </w:r>
            <w:del w:id="619" w:author="Elena Vio" w:date="2016-07-19T13:08:00Z">
              <w:r w:rsidRPr="000B6820" w:rsidDel="009E0620">
                <w:delText>Y4</w:delText>
              </w:r>
            </w:del>
            <w:ins w:id="620" w:author="Elena Vio" w:date="2016-07-19T13:08:00Z">
              <w:r w:rsidR="009E0620">
                <w:t>29</w:t>
              </w:r>
            </w:ins>
            <w:r w:rsidRPr="000B6820">
              <w:t xml:space="preserve">] Add Request </w:t>
            </w:r>
            <w:r w:rsidR="00BD772F" w:rsidRPr="000B6820">
              <w:t>of more clinical information</w:t>
            </w:r>
          </w:p>
        </w:tc>
        <w:tc>
          <w:tcPr>
            <w:tcW w:w="6417" w:type="dxa"/>
            <w:shd w:val="clear" w:color="auto" w:fill="auto"/>
          </w:tcPr>
          <w:p w14:paraId="5F1B4560" w14:textId="32D9927B" w:rsidR="00EF3F8C" w:rsidRPr="000B6820" w:rsidRDefault="00391741" w:rsidP="004B2F11">
            <w:pPr>
              <w:pStyle w:val="TableEntry"/>
              <w:rPr>
                <w:rFonts w:ascii="Arial" w:hAnsi="Arial"/>
                <w:b/>
                <w:noProof/>
                <w:kern w:val="28"/>
              </w:rPr>
            </w:pPr>
            <w:r w:rsidRPr="000B6820">
              <w:t>HT Participant requests that HT Requester provide</w:t>
            </w:r>
            <w:r w:rsidR="004460AB" w:rsidRPr="000B6820">
              <w:t>s</w:t>
            </w:r>
            <w:r w:rsidRPr="000B6820">
              <w:t xml:space="preserve"> </w:t>
            </w:r>
            <w:r w:rsidR="00227BB8" w:rsidRPr="000B6820">
              <w:t>more clinical information</w:t>
            </w:r>
          </w:p>
        </w:tc>
      </w:tr>
      <w:tr w:rsidR="00EF3F8C" w:rsidRPr="000B6820" w14:paraId="387A2A7B" w14:textId="77777777" w:rsidTr="00EF3F8C">
        <w:trPr>
          <w:cantSplit/>
        </w:trPr>
        <w:tc>
          <w:tcPr>
            <w:tcW w:w="3072" w:type="dxa"/>
            <w:shd w:val="clear" w:color="auto" w:fill="auto"/>
          </w:tcPr>
          <w:p w14:paraId="4BFB2CDD" w14:textId="5397009E" w:rsidR="00EF3F8C" w:rsidRPr="000B6820" w:rsidRDefault="00EF3F8C" w:rsidP="004B2F11">
            <w:pPr>
              <w:pStyle w:val="TableEntry"/>
              <w:rPr>
                <w:rFonts w:ascii="Arial" w:hAnsi="Arial"/>
                <w:b/>
                <w:noProof/>
                <w:kern w:val="28"/>
              </w:rPr>
            </w:pPr>
            <w:r w:rsidRPr="000B6820">
              <w:t>[PCC-</w:t>
            </w:r>
            <w:del w:id="621" w:author="Elena Vio" w:date="2016-07-19T13:08:00Z">
              <w:r w:rsidRPr="000B6820" w:rsidDel="009E0620">
                <w:delText>Y5</w:delText>
              </w:r>
            </w:del>
            <w:ins w:id="622" w:author="Elena Vio" w:date="2016-07-19T13:08:00Z">
              <w:r w:rsidR="009E0620">
                <w:t>30</w:t>
              </w:r>
            </w:ins>
            <w:r w:rsidRPr="000B6820">
              <w:t xml:space="preserve">] Add </w:t>
            </w:r>
            <w:r w:rsidR="00BD772F" w:rsidRPr="000B6820">
              <w:t>more clinical information</w:t>
            </w:r>
          </w:p>
        </w:tc>
        <w:tc>
          <w:tcPr>
            <w:tcW w:w="6417" w:type="dxa"/>
            <w:shd w:val="clear" w:color="auto" w:fill="auto"/>
          </w:tcPr>
          <w:p w14:paraId="7DF4EECD" w14:textId="12509872" w:rsidR="00EF3F8C" w:rsidRPr="000B6820" w:rsidRDefault="00391741" w:rsidP="004B2F11">
            <w:pPr>
              <w:pStyle w:val="TableEntry"/>
              <w:rPr>
                <w:rFonts w:ascii="Arial" w:hAnsi="Arial"/>
                <w:b/>
                <w:noProof/>
                <w:kern w:val="28"/>
              </w:rPr>
            </w:pPr>
            <w:r w:rsidRPr="000B6820">
              <w:t>HT Requester provide</w:t>
            </w:r>
            <w:r w:rsidR="004460AB" w:rsidRPr="000B6820">
              <w:t>s</w:t>
            </w:r>
            <w:r w:rsidRPr="000B6820">
              <w:t xml:space="preserve"> </w:t>
            </w:r>
            <w:r w:rsidR="00227BB8" w:rsidRPr="000B6820">
              <w:t>more clinical information</w:t>
            </w:r>
          </w:p>
        </w:tc>
      </w:tr>
      <w:tr w:rsidR="00EF3F8C" w:rsidRPr="000B6820" w14:paraId="2F332B84" w14:textId="77777777" w:rsidTr="00EF3F8C">
        <w:trPr>
          <w:cantSplit/>
        </w:trPr>
        <w:tc>
          <w:tcPr>
            <w:tcW w:w="3072" w:type="dxa"/>
            <w:shd w:val="clear" w:color="auto" w:fill="auto"/>
          </w:tcPr>
          <w:p w14:paraId="41BC7BD6" w14:textId="0BEC3C0A" w:rsidR="00EF3F8C" w:rsidRPr="000B6820" w:rsidRDefault="00EF3F8C" w:rsidP="004B2F11">
            <w:pPr>
              <w:pStyle w:val="TableEntry"/>
              <w:rPr>
                <w:rFonts w:ascii="Arial" w:hAnsi="Arial"/>
                <w:b/>
                <w:noProof/>
                <w:kern w:val="28"/>
              </w:rPr>
            </w:pPr>
            <w:r w:rsidRPr="000B6820">
              <w:t>[PCC-</w:t>
            </w:r>
            <w:del w:id="623" w:author="Elena Vio" w:date="2016-07-19T13:08:00Z">
              <w:r w:rsidRPr="000B6820" w:rsidDel="009E0620">
                <w:delText>Y6</w:delText>
              </w:r>
            </w:del>
            <w:ins w:id="624" w:author="Elena Vio" w:date="2016-07-19T13:08:00Z">
              <w:r w:rsidR="009E0620">
                <w:t>31</w:t>
              </w:r>
            </w:ins>
            <w:r w:rsidRPr="000B6820">
              <w:t xml:space="preserve">] </w:t>
            </w:r>
            <w:r w:rsidR="008F1461" w:rsidRPr="000B6820">
              <w:t xml:space="preserve">Complete individual </w:t>
            </w:r>
            <w:r w:rsidR="00C20F8C" w:rsidRPr="000B6820">
              <w:t>preparation</w:t>
            </w:r>
            <w:r w:rsidR="008F1461" w:rsidRPr="000B6820">
              <w:t xml:space="preserve"> </w:t>
            </w:r>
          </w:p>
        </w:tc>
        <w:tc>
          <w:tcPr>
            <w:tcW w:w="6417" w:type="dxa"/>
            <w:shd w:val="clear" w:color="auto" w:fill="auto"/>
          </w:tcPr>
          <w:p w14:paraId="76E7A1B2" w14:textId="62AA8CE6" w:rsidR="00EF3F8C" w:rsidRPr="000B6820" w:rsidRDefault="003A7FAA" w:rsidP="004B2F11">
            <w:pPr>
              <w:pStyle w:val="TableEntry"/>
              <w:rPr>
                <w:rFonts w:ascii="Arial" w:hAnsi="Arial"/>
                <w:b/>
                <w:noProof/>
                <w:kern w:val="28"/>
              </w:rPr>
            </w:pPr>
            <w:r w:rsidRPr="000B6820">
              <w:t xml:space="preserve">HT Participant </w:t>
            </w:r>
            <w:r w:rsidR="000C7657" w:rsidRPr="000B6820">
              <w:t xml:space="preserve">complete individual </w:t>
            </w:r>
            <w:r w:rsidR="00C20F8C" w:rsidRPr="000B6820">
              <w:t>preparation</w:t>
            </w:r>
            <w:r w:rsidR="000C7657" w:rsidRPr="000B6820">
              <w:t xml:space="preserve"> and may </w:t>
            </w:r>
            <w:r w:rsidR="00EF263B" w:rsidRPr="000B6820">
              <w:t>provide</w:t>
            </w:r>
            <w:r w:rsidRPr="000B6820">
              <w:t xml:space="preserve"> an </w:t>
            </w:r>
            <w:r w:rsidR="00A744B2" w:rsidRPr="000B6820">
              <w:t>individual evaluation</w:t>
            </w:r>
            <w:r w:rsidRPr="000B6820">
              <w:t xml:space="preserve"> report</w:t>
            </w:r>
          </w:p>
        </w:tc>
      </w:tr>
      <w:tr w:rsidR="00EF3F8C" w:rsidRPr="000B6820" w14:paraId="5BB1CB49" w14:textId="77777777" w:rsidTr="00EF3F8C">
        <w:trPr>
          <w:cantSplit/>
        </w:trPr>
        <w:tc>
          <w:tcPr>
            <w:tcW w:w="3072" w:type="dxa"/>
            <w:shd w:val="clear" w:color="auto" w:fill="auto"/>
          </w:tcPr>
          <w:p w14:paraId="5919388D" w14:textId="7D09740F" w:rsidR="00EF3F8C" w:rsidRPr="000B6820" w:rsidRDefault="00EF3F8C" w:rsidP="004B2F11">
            <w:pPr>
              <w:pStyle w:val="TableEntry"/>
              <w:rPr>
                <w:rFonts w:ascii="Arial" w:hAnsi="Arial"/>
                <w:b/>
                <w:noProof/>
                <w:kern w:val="28"/>
              </w:rPr>
            </w:pPr>
            <w:r w:rsidRPr="000B6820">
              <w:t>[PCC-</w:t>
            </w:r>
            <w:del w:id="625" w:author="Elena Vio" w:date="2016-07-19T13:09:00Z">
              <w:r w:rsidRPr="000B6820" w:rsidDel="009E0620">
                <w:delText>Y7</w:delText>
              </w:r>
            </w:del>
            <w:ins w:id="626" w:author="Elena Vio" w:date="2016-07-19T13:09:00Z">
              <w:r w:rsidR="009E0620">
                <w:t>32</w:t>
              </w:r>
            </w:ins>
            <w:r w:rsidRPr="000B6820">
              <w:t>] Plan HT Discussion</w:t>
            </w:r>
          </w:p>
        </w:tc>
        <w:tc>
          <w:tcPr>
            <w:tcW w:w="6417" w:type="dxa"/>
            <w:shd w:val="clear" w:color="auto" w:fill="auto"/>
          </w:tcPr>
          <w:p w14:paraId="379B4BA5" w14:textId="447ADDD5" w:rsidR="00EF3F8C" w:rsidRPr="000B6820" w:rsidRDefault="0089012F" w:rsidP="004B2F11">
            <w:pPr>
              <w:pStyle w:val="TableEntry"/>
              <w:rPr>
                <w:rFonts w:ascii="Arial" w:hAnsi="Arial"/>
                <w:b/>
                <w:noProof/>
                <w:kern w:val="28"/>
              </w:rPr>
            </w:pPr>
            <w:r w:rsidRPr="000B6820">
              <w:t xml:space="preserve">HT Manager </w:t>
            </w:r>
            <w:r w:rsidR="006C3DE4" w:rsidRPr="000B6820">
              <w:t>schedules the</w:t>
            </w:r>
            <w:r w:rsidRPr="000B6820">
              <w:t xml:space="preserve"> </w:t>
            </w:r>
            <w:r w:rsidR="000C0E95" w:rsidRPr="000B6820">
              <w:t>team’s communication</w:t>
            </w:r>
          </w:p>
        </w:tc>
      </w:tr>
      <w:tr w:rsidR="00EF3F8C" w:rsidRPr="000B6820" w14:paraId="5E5B453A" w14:textId="77777777" w:rsidTr="00EF3F8C">
        <w:trPr>
          <w:cantSplit/>
        </w:trPr>
        <w:tc>
          <w:tcPr>
            <w:tcW w:w="3072" w:type="dxa"/>
            <w:shd w:val="clear" w:color="auto" w:fill="auto"/>
          </w:tcPr>
          <w:p w14:paraId="4ED0A143" w14:textId="6E00EF44" w:rsidR="00EF3F8C" w:rsidRPr="000B6820" w:rsidRDefault="00EF3F8C" w:rsidP="004B2F11">
            <w:pPr>
              <w:pStyle w:val="TableEntry"/>
              <w:rPr>
                <w:rFonts w:ascii="Arial" w:hAnsi="Arial"/>
                <w:b/>
                <w:noProof/>
                <w:kern w:val="28"/>
              </w:rPr>
            </w:pPr>
            <w:r w:rsidRPr="000B6820">
              <w:t>[PCC-</w:t>
            </w:r>
            <w:del w:id="627" w:author="Elena Vio" w:date="2016-07-19T13:09:00Z">
              <w:r w:rsidRPr="000B6820" w:rsidDel="009E0620">
                <w:delText>Y8</w:delText>
              </w:r>
            </w:del>
            <w:ins w:id="628" w:author="Elena Vio" w:date="2016-07-19T13:09:00Z">
              <w:r w:rsidR="009E0620">
                <w:t>33</w:t>
              </w:r>
            </w:ins>
            <w:r w:rsidRPr="000B6820">
              <w:t>] Complete HT</w:t>
            </w:r>
          </w:p>
        </w:tc>
        <w:tc>
          <w:tcPr>
            <w:tcW w:w="6417" w:type="dxa"/>
            <w:shd w:val="clear" w:color="auto" w:fill="auto"/>
          </w:tcPr>
          <w:p w14:paraId="34C756D7" w14:textId="0E86541E" w:rsidR="00EF3F8C" w:rsidRPr="000B6820" w:rsidRDefault="00FA5965" w:rsidP="004B2F11">
            <w:pPr>
              <w:pStyle w:val="TableEntry"/>
              <w:rPr>
                <w:rFonts w:ascii="Arial" w:hAnsi="Arial"/>
                <w:b/>
                <w:noProof/>
                <w:kern w:val="28"/>
              </w:rPr>
            </w:pPr>
            <w:r w:rsidRPr="000B6820">
              <w:t>HT Manager</w:t>
            </w:r>
            <w:r w:rsidR="005F5A1C" w:rsidRPr="000B6820">
              <w:t xml:space="preserve"> performs the HT request</w:t>
            </w:r>
            <w:r w:rsidRPr="000B6820">
              <w:t xml:space="preserve"> </w:t>
            </w:r>
            <w:r w:rsidR="005F5A1C" w:rsidRPr="000B6820">
              <w:t>providing</w:t>
            </w:r>
            <w:r w:rsidRPr="000B6820">
              <w:t xml:space="preserve"> Final Report</w:t>
            </w:r>
          </w:p>
        </w:tc>
      </w:tr>
      <w:tr w:rsidR="00EF3F8C" w:rsidRPr="000B6820" w14:paraId="69400E7B" w14:textId="77777777" w:rsidTr="00EF3F8C">
        <w:trPr>
          <w:cantSplit/>
        </w:trPr>
        <w:tc>
          <w:tcPr>
            <w:tcW w:w="3072" w:type="dxa"/>
            <w:shd w:val="clear" w:color="auto" w:fill="auto"/>
          </w:tcPr>
          <w:p w14:paraId="6E7BBB14" w14:textId="57F31967" w:rsidR="00EF3F8C" w:rsidRPr="000B6820" w:rsidRDefault="00EF3F8C" w:rsidP="004B2F11">
            <w:pPr>
              <w:pStyle w:val="TableEntry"/>
              <w:rPr>
                <w:rFonts w:ascii="Arial" w:hAnsi="Arial"/>
                <w:b/>
                <w:noProof/>
                <w:kern w:val="28"/>
              </w:rPr>
            </w:pPr>
            <w:r w:rsidRPr="000B6820">
              <w:t>[PCC-</w:t>
            </w:r>
            <w:del w:id="629" w:author="Elena Vio" w:date="2016-07-19T13:10:00Z">
              <w:r w:rsidRPr="000B6820" w:rsidDel="009E0620">
                <w:delText>Y9</w:delText>
              </w:r>
            </w:del>
            <w:ins w:id="630" w:author="Elena Vio" w:date="2016-07-19T13:10:00Z">
              <w:r w:rsidR="009E0620">
                <w:t>34</w:t>
              </w:r>
            </w:ins>
            <w:r w:rsidRPr="000B6820">
              <w:t>] Finalization</w:t>
            </w:r>
          </w:p>
        </w:tc>
        <w:tc>
          <w:tcPr>
            <w:tcW w:w="6417" w:type="dxa"/>
            <w:shd w:val="clear" w:color="auto" w:fill="auto"/>
          </w:tcPr>
          <w:p w14:paraId="1BC4D585" w14:textId="423B4E7F" w:rsidR="00EF3F8C" w:rsidRPr="000B6820" w:rsidRDefault="00FA5965" w:rsidP="004B2F11">
            <w:pPr>
              <w:pStyle w:val="TableEntry"/>
              <w:rPr>
                <w:rFonts w:ascii="Arial" w:hAnsi="Arial"/>
                <w:b/>
                <w:noProof/>
                <w:kern w:val="28"/>
              </w:rPr>
            </w:pPr>
            <w:r w:rsidRPr="000B6820">
              <w:t xml:space="preserve">HT Requester </w:t>
            </w:r>
            <w:r w:rsidR="005F5A1C" w:rsidRPr="000B6820">
              <w:t>finalizes the Final Report providing</w:t>
            </w:r>
            <w:r w:rsidR="0039155C" w:rsidRPr="000B6820">
              <w:t xml:space="preserve"> new exams for preparation of operation for patient</w:t>
            </w:r>
            <w:r w:rsidR="005F5A1C" w:rsidRPr="000B6820">
              <w:t>.</w:t>
            </w:r>
          </w:p>
        </w:tc>
      </w:tr>
      <w:tr w:rsidR="00EF3F8C" w:rsidRPr="000B6820" w14:paraId="3A6DC132" w14:textId="77777777" w:rsidTr="00EF3F8C">
        <w:trPr>
          <w:cantSplit/>
        </w:trPr>
        <w:tc>
          <w:tcPr>
            <w:tcW w:w="3072" w:type="dxa"/>
            <w:shd w:val="clear" w:color="auto" w:fill="auto"/>
          </w:tcPr>
          <w:p w14:paraId="5978633E" w14:textId="4BB41091" w:rsidR="00EF3F8C" w:rsidRPr="000B6820" w:rsidRDefault="00EF3F8C" w:rsidP="004B2F11">
            <w:pPr>
              <w:pStyle w:val="TableEntry"/>
              <w:rPr>
                <w:rFonts w:ascii="Arial" w:hAnsi="Arial"/>
                <w:b/>
                <w:noProof/>
                <w:kern w:val="28"/>
              </w:rPr>
            </w:pPr>
            <w:r w:rsidRPr="000B6820">
              <w:t>[PCC-</w:t>
            </w:r>
            <w:del w:id="631" w:author="Elena Vio" w:date="2016-07-19T13:11:00Z">
              <w:r w:rsidRPr="000B6820" w:rsidDel="009E0620">
                <w:delText>Z1</w:delText>
              </w:r>
            </w:del>
            <w:ins w:id="632" w:author="Elena Vio" w:date="2016-07-19T13:11:00Z">
              <w:r w:rsidR="009E0620">
                <w:t>35</w:t>
              </w:r>
            </w:ins>
            <w:r w:rsidRPr="000B6820">
              <w:t xml:space="preserve">] Cancel HT </w:t>
            </w:r>
          </w:p>
        </w:tc>
        <w:tc>
          <w:tcPr>
            <w:tcW w:w="6417" w:type="dxa"/>
            <w:shd w:val="clear" w:color="auto" w:fill="auto"/>
          </w:tcPr>
          <w:p w14:paraId="7A842433" w14:textId="7A2F036C" w:rsidR="00EF3F8C" w:rsidRPr="000B6820" w:rsidRDefault="00564420" w:rsidP="004B2F11">
            <w:pPr>
              <w:pStyle w:val="TableEntry"/>
              <w:rPr>
                <w:rFonts w:ascii="Arial" w:hAnsi="Arial"/>
                <w:b/>
                <w:noProof/>
                <w:kern w:val="28"/>
              </w:rPr>
            </w:pPr>
            <w:r w:rsidRPr="000B6820">
              <w:t xml:space="preserve">HT Requester or HT Manager forced workflow in failed status </w:t>
            </w:r>
          </w:p>
        </w:tc>
      </w:tr>
      <w:tr w:rsidR="00EF3F8C" w:rsidRPr="000B6820" w14:paraId="2D74562B" w14:textId="77777777" w:rsidTr="00EF3F8C">
        <w:trPr>
          <w:cantSplit/>
        </w:trPr>
        <w:tc>
          <w:tcPr>
            <w:tcW w:w="3072" w:type="dxa"/>
            <w:shd w:val="clear" w:color="auto" w:fill="auto"/>
          </w:tcPr>
          <w:p w14:paraId="1F9980FE" w14:textId="034AF1E2" w:rsidR="00EF3F8C" w:rsidRPr="000B6820" w:rsidRDefault="00EF3F8C" w:rsidP="004B2F11">
            <w:pPr>
              <w:pStyle w:val="TableEntry"/>
              <w:rPr>
                <w:rFonts w:ascii="Arial" w:hAnsi="Arial"/>
                <w:b/>
                <w:noProof/>
                <w:kern w:val="28"/>
              </w:rPr>
            </w:pPr>
            <w:r w:rsidRPr="000B6820">
              <w:lastRenderedPageBreak/>
              <w:t>[PCC-</w:t>
            </w:r>
            <w:del w:id="633" w:author="Elena Vio" w:date="2016-07-19T13:11:00Z">
              <w:r w:rsidRPr="000B6820" w:rsidDel="009E0620">
                <w:delText>Z2</w:delText>
              </w:r>
            </w:del>
            <w:ins w:id="634" w:author="Elena Vio" w:date="2016-07-19T13:11:00Z">
              <w:r w:rsidR="009E0620">
                <w:t>36</w:t>
              </w:r>
            </w:ins>
            <w:r w:rsidRPr="000B6820">
              <w:t xml:space="preserve">] Cancel HT </w:t>
            </w:r>
            <w:r w:rsidR="00564420" w:rsidRPr="000B6820">
              <w:t>assignment</w:t>
            </w:r>
          </w:p>
        </w:tc>
        <w:tc>
          <w:tcPr>
            <w:tcW w:w="6417" w:type="dxa"/>
            <w:shd w:val="clear" w:color="auto" w:fill="auto"/>
          </w:tcPr>
          <w:p w14:paraId="5EF66457" w14:textId="7C8D2CB3" w:rsidR="00EF3F8C" w:rsidRPr="000B6820" w:rsidRDefault="00564420" w:rsidP="004B2F11">
            <w:pPr>
              <w:pStyle w:val="TableEntry"/>
              <w:rPr>
                <w:rFonts w:ascii="Arial" w:hAnsi="Arial"/>
                <w:b/>
                <w:noProof/>
                <w:kern w:val="28"/>
              </w:rPr>
            </w:pPr>
            <w:r w:rsidRPr="000B6820">
              <w:t>HT Requester or HT Manager revokes the assignment</w:t>
            </w:r>
            <w:r w:rsidRPr="000B6820" w:rsidDel="00564420">
              <w:t xml:space="preserve"> </w:t>
            </w:r>
          </w:p>
        </w:tc>
      </w:tr>
    </w:tbl>
    <w:p w14:paraId="09A51DEA" w14:textId="77777777" w:rsidR="00036042" w:rsidRPr="000B6820" w:rsidRDefault="00036042" w:rsidP="004B2F11">
      <w:pPr>
        <w:pStyle w:val="Corpodeltesto"/>
      </w:pPr>
    </w:p>
    <w:p w14:paraId="0C690482" w14:textId="130747C4" w:rsidR="00336083" w:rsidRPr="000B6820" w:rsidRDefault="00EF7CDC" w:rsidP="000375FA">
      <w:pPr>
        <w:pStyle w:val="AppendixHeading1"/>
        <w:rPr>
          <w:noProof w:val="0"/>
        </w:rPr>
      </w:pPr>
      <w:bookmarkStart w:id="635" w:name="_Toc450673893"/>
      <w:r w:rsidRPr="000B6820">
        <w:rPr>
          <w:noProof w:val="0"/>
        </w:rPr>
        <w:t>Appendix C</w:t>
      </w:r>
      <w:r w:rsidR="00336083" w:rsidRPr="000B6820">
        <w:rPr>
          <w:noProof w:val="0"/>
        </w:rPr>
        <w:t xml:space="preserve"> – Adding use cases diagrams</w:t>
      </w:r>
      <w:bookmarkEnd w:id="635"/>
    </w:p>
    <w:p w14:paraId="7B330374" w14:textId="085CF57D" w:rsidR="00336083" w:rsidRPr="000B6820" w:rsidRDefault="00336083" w:rsidP="004B2F11">
      <w:pPr>
        <w:pStyle w:val="Corpodeltesto"/>
        <w:jc w:val="center"/>
      </w:pPr>
      <w:r w:rsidRPr="000B6820">
        <w:rPr>
          <w:noProof/>
          <w:lang w:val="it-IT" w:eastAsia="it-IT"/>
        </w:rPr>
        <w:drawing>
          <wp:inline distT="0" distB="0" distL="0" distR="0" wp14:anchorId="18AC1A07" wp14:editId="42D46041">
            <wp:extent cx="4782065" cy="520969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4785212" cy="5213120"/>
                    </a:xfrm>
                    <a:prstGeom prst="rect">
                      <a:avLst/>
                    </a:prstGeom>
                  </pic:spPr>
                </pic:pic>
              </a:graphicData>
            </a:graphic>
          </wp:inline>
        </w:drawing>
      </w:r>
    </w:p>
    <w:p w14:paraId="71427E45" w14:textId="77777777" w:rsidR="001919BC" w:rsidRPr="000B6820" w:rsidRDefault="001919BC" w:rsidP="004B2F11">
      <w:pPr>
        <w:pStyle w:val="Corpodeltesto"/>
        <w:jc w:val="center"/>
      </w:pPr>
    </w:p>
    <w:p w14:paraId="7257AC80" w14:textId="6FE7F889" w:rsidR="001919BC" w:rsidRPr="000B6820" w:rsidRDefault="00336083" w:rsidP="004B2F11">
      <w:pPr>
        <w:pStyle w:val="FigureTitle"/>
      </w:pPr>
      <w:r w:rsidRPr="000B6820">
        <w:t xml:space="preserve">Figure Appendix </w:t>
      </w:r>
      <w:r w:rsidR="00EF7CDC" w:rsidRPr="000B6820">
        <w:t>C</w:t>
      </w:r>
      <w:r w:rsidRPr="000B6820">
        <w:t xml:space="preserve">-1: XCHT-WD </w:t>
      </w:r>
      <w:r w:rsidR="0041515B">
        <w:t>P</w:t>
      </w:r>
      <w:r w:rsidRPr="000B6820">
        <w:t xml:space="preserve">rocess </w:t>
      </w:r>
      <w:r w:rsidR="0041515B">
        <w:t>F</w:t>
      </w:r>
      <w:r w:rsidRPr="000B6820">
        <w:t xml:space="preserve">low of </w:t>
      </w:r>
      <w:r w:rsidR="0041515B">
        <w:t>A</w:t>
      </w:r>
      <w:r w:rsidRPr="000B6820">
        <w:t xml:space="preserve">ctors for </w:t>
      </w:r>
      <w:r w:rsidR="0041515B">
        <w:t>U</w:t>
      </w:r>
      <w:r w:rsidRPr="000B6820">
        <w:t xml:space="preserve">se </w:t>
      </w:r>
      <w:r w:rsidR="0041515B">
        <w:t>C</w:t>
      </w:r>
      <w:r w:rsidRPr="000B6820">
        <w:t>ase 1</w:t>
      </w:r>
      <w:r w:rsidR="00081354" w:rsidRPr="000B6820">
        <w:t xml:space="preserve"> (</w:t>
      </w:r>
      <w:r w:rsidR="0041515B">
        <w:t>S</w:t>
      </w:r>
      <w:r w:rsidR="00081354" w:rsidRPr="000B6820">
        <w:t>ection X.4.2.1)</w:t>
      </w:r>
    </w:p>
    <w:p w14:paraId="6F187778" w14:textId="179E2577" w:rsidR="00336083" w:rsidRPr="000B6820" w:rsidRDefault="001919BC" w:rsidP="004B2F11">
      <w:pPr>
        <w:pStyle w:val="Corpodeltesto"/>
      </w:pPr>
      <w:r w:rsidRPr="000B6820">
        <w:t>Figure C-1</w:t>
      </w:r>
      <w:r w:rsidR="00536C29" w:rsidRPr="000B6820">
        <w:t xml:space="preserve"> </w:t>
      </w:r>
      <w:r w:rsidR="00081354" w:rsidRPr="000B6820">
        <w:t xml:space="preserve">illustrates the workflow of management of the Cross-enterprise Cardiovascular Heart Team for an HT composed only of requester and manager of HT </w:t>
      </w:r>
      <w:proofErr w:type="gramStart"/>
      <w:r w:rsidR="00081354" w:rsidRPr="000B6820">
        <w:t>without  the</w:t>
      </w:r>
      <w:proofErr w:type="gramEnd"/>
      <w:r w:rsidR="00081354" w:rsidRPr="000B6820">
        <w:t xml:space="preserve"> involvement of other professionals. The use case is similar to a </w:t>
      </w:r>
      <w:proofErr w:type="spellStart"/>
      <w:r w:rsidR="00081354" w:rsidRPr="000B6820">
        <w:t>tele</w:t>
      </w:r>
      <w:proofErr w:type="spellEnd"/>
      <w:r w:rsidR="00081354" w:rsidRPr="000B6820">
        <w:t>-consultation, when the requester and manager collaborate each other through many interaction points such as sharing of documents (reports, results of exams, videos and images) and/or video/teleconference.</w:t>
      </w:r>
    </w:p>
    <w:p w14:paraId="7FA73E77" w14:textId="77777777" w:rsidR="00336083" w:rsidRPr="00706667" w:rsidRDefault="00336083" w:rsidP="004B2F11">
      <w:pPr>
        <w:pStyle w:val="Corpodeltesto"/>
      </w:pPr>
    </w:p>
    <w:p w14:paraId="1CBA2A20" w14:textId="77777777" w:rsidR="001919BC" w:rsidRPr="000B6820" w:rsidRDefault="00336083" w:rsidP="004B2F11">
      <w:pPr>
        <w:pStyle w:val="Corpodeltesto"/>
        <w:jc w:val="center"/>
        <w:rPr>
          <w:rStyle w:val="FigureTitleChar"/>
          <w:rFonts w:ascii="Times New Roman" w:hAnsi="Times New Roman"/>
          <w:b w:val="0"/>
          <w:sz w:val="24"/>
        </w:rPr>
      </w:pPr>
      <w:r w:rsidRPr="004B2F11">
        <w:rPr>
          <w:noProof/>
          <w:lang w:val="it-IT" w:eastAsia="it-IT"/>
        </w:rPr>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14:paraId="0A2CA08C" w14:textId="40DE961B" w:rsidR="00EF263B" w:rsidRPr="000B6820" w:rsidRDefault="00985776" w:rsidP="004B2F11">
      <w:pPr>
        <w:pStyle w:val="FigureTitle"/>
      </w:pPr>
      <w:r w:rsidRPr="000B6820">
        <w:t xml:space="preserve">Figure </w:t>
      </w:r>
      <w:r w:rsidR="00EF7CDC" w:rsidRPr="000B6820">
        <w:t>C</w:t>
      </w:r>
      <w:r w:rsidR="00336083" w:rsidRPr="000B6820">
        <w:t xml:space="preserve">-2: XCHT-WD </w:t>
      </w:r>
      <w:r w:rsidR="0041515B">
        <w:t>P</w:t>
      </w:r>
      <w:r w:rsidR="00336083" w:rsidRPr="000B6820">
        <w:t xml:space="preserve">rocess </w:t>
      </w:r>
      <w:r w:rsidR="0041515B">
        <w:t>F</w:t>
      </w:r>
      <w:r w:rsidR="00336083" w:rsidRPr="000B6820">
        <w:t xml:space="preserve">low of </w:t>
      </w:r>
      <w:r w:rsidR="0041515B">
        <w:t>A</w:t>
      </w:r>
      <w:r w:rsidR="00336083" w:rsidRPr="000B6820">
        <w:t xml:space="preserve">ctors for </w:t>
      </w:r>
      <w:r w:rsidR="0041515B">
        <w:t>U</w:t>
      </w:r>
      <w:r w:rsidR="00336083" w:rsidRPr="000B6820">
        <w:t xml:space="preserve">se </w:t>
      </w:r>
      <w:r w:rsidR="0041515B">
        <w:t>C</w:t>
      </w:r>
      <w:r w:rsidR="00336083" w:rsidRPr="000B6820">
        <w:t xml:space="preserve">ase 2 </w:t>
      </w:r>
      <w:r w:rsidR="00081354" w:rsidRPr="000B6820">
        <w:t>(</w:t>
      </w:r>
      <w:r w:rsidR="0041515B">
        <w:t>S</w:t>
      </w:r>
      <w:r w:rsidR="00081354" w:rsidRPr="000B6820">
        <w:t>ection X.4.2.2)</w:t>
      </w:r>
      <w:r w:rsidR="00536C29" w:rsidRPr="000B6820">
        <w:t>:</w:t>
      </w:r>
    </w:p>
    <w:p w14:paraId="06DEAF6C" w14:textId="77777777" w:rsidR="001919BC" w:rsidRPr="000B6820" w:rsidRDefault="001919BC" w:rsidP="004B2F11">
      <w:pPr>
        <w:pStyle w:val="Corpodeltesto"/>
      </w:pPr>
    </w:p>
    <w:p w14:paraId="5FFCAEAF" w14:textId="363168E5" w:rsidR="00336083" w:rsidRPr="000B6820" w:rsidRDefault="001919BC" w:rsidP="004B2F11">
      <w:pPr>
        <w:pStyle w:val="Corpodeltesto"/>
      </w:pPr>
      <w:r w:rsidRPr="000B6820">
        <w:t xml:space="preserve">Figure C-2 </w:t>
      </w:r>
      <w:r w:rsidR="00536C29" w:rsidRPr="000B6820">
        <w:t xml:space="preserve">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0B6820">
        <w:t>the  reject</w:t>
      </w:r>
      <w:proofErr w:type="gramEnd"/>
      <w:r w:rsidR="00536C29" w:rsidRPr="000B6820">
        <w:t xml:space="preserve"> of to be involved to HT as participant.</w:t>
      </w:r>
    </w:p>
    <w:p w14:paraId="019D4633" w14:textId="77777777" w:rsidR="008E2B5E" w:rsidRPr="000B6820" w:rsidRDefault="008E2B5E" w:rsidP="0070762D">
      <w:pPr>
        <w:pStyle w:val="Glossary"/>
        <w:pageBreakBefore w:val="0"/>
        <w:rPr>
          <w:noProof w:val="0"/>
        </w:rPr>
      </w:pPr>
      <w:bookmarkStart w:id="636" w:name="_Toc336000611"/>
      <w:bookmarkStart w:id="637" w:name="_Toc450673894"/>
      <w:bookmarkEnd w:id="636"/>
      <w:r w:rsidRPr="000B6820">
        <w:rPr>
          <w:noProof w:val="0"/>
        </w:rPr>
        <w:t>Glossary</w:t>
      </w:r>
      <w:bookmarkEnd w:id="637"/>
    </w:p>
    <w:p w14:paraId="0D6E95F9" w14:textId="30467CFD" w:rsidR="00287372" w:rsidRPr="000B6820" w:rsidRDefault="00287372" w:rsidP="004B2F11">
      <w:pPr>
        <w:pStyle w:val="Corpodeltesto"/>
      </w:pPr>
      <w:r w:rsidRPr="000B6820">
        <w:t>HT: Heart Team</w:t>
      </w:r>
    </w:p>
    <w:p w14:paraId="03CE1326" w14:textId="77777777" w:rsidR="008E2B5E" w:rsidRPr="000B6820" w:rsidRDefault="008E2B5E">
      <w:pPr>
        <w:pStyle w:val="Corpodeltesto"/>
        <w:rPr>
          <w:iCs/>
        </w:rPr>
      </w:pPr>
    </w:p>
    <w:p w14:paraId="4885C7E0" w14:textId="13151181" w:rsidR="000D717C" w:rsidRPr="000B6820" w:rsidRDefault="000D717C">
      <w:pPr>
        <w:pStyle w:val="Corpodeltesto"/>
      </w:pPr>
    </w:p>
    <w:p w14:paraId="4F51BADC" w14:textId="0AB4858E" w:rsidR="000D717C" w:rsidRPr="000B6820" w:rsidRDefault="000D717C">
      <w:pPr>
        <w:pStyle w:val="Corpodeltesto"/>
      </w:pPr>
    </w:p>
    <w:p w14:paraId="13C14BF2" w14:textId="77777777" w:rsidR="008E2B5E" w:rsidRPr="000B6820" w:rsidRDefault="008E2B5E">
      <w:pPr>
        <w:pStyle w:val="Corpodeltesto"/>
      </w:pPr>
    </w:p>
    <w:p w14:paraId="6038BBCE" w14:textId="77777777" w:rsidR="00C57C6C" w:rsidRPr="000B6820" w:rsidRDefault="00C57C6C" w:rsidP="00C57C6C">
      <w:pPr>
        <w:pStyle w:val="PartTitle"/>
      </w:pPr>
      <w:bookmarkStart w:id="638" w:name="_Toc345074671"/>
      <w:bookmarkStart w:id="639" w:name="_Toc450673895"/>
      <w:bookmarkEnd w:id="537"/>
      <w:bookmarkEnd w:id="538"/>
      <w:bookmarkEnd w:id="539"/>
      <w:bookmarkEnd w:id="540"/>
      <w:bookmarkEnd w:id="541"/>
      <w:r w:rsidRPr="000B6820">
        <w:lastRenderedPageBreak/>
        <w:t>Volume 2 – Transactions</w:t>
      </w:r>
      <w:bookmarkEnd w:id="638"/>
      <w:bookmarkEnd w:id="639"/>
    </w:p>
    <w:p w14:paraId="6C093CF9" w14:textId="19431D4C" w:rsidR="00C57C6C" w:rsidRPr="000B6820" w:rsidRDefault="00C57C6C" w:rsidP="00C57C6C">
      <w:pPr>
        <w:pStyle w:val="Titolo2"/>
        <w:numPr>
          <w:ilvl w:val="0"/>
          <w:numId w:val="0"/>
        </w:numPr>
        <w:rPr>
          <w:noProof w:val="0"/>
        </w:rPr>
      </w:pPr>
      <w:bookmarkStart w:id="640" w:name="_Toc345074672"/>
      <w:bookmarkStart w:id="641" w:name="_Toc450673896"/>
      <w:r w:rsidRPr="000B6820">
        <w:rPr>
          <w:noProof w:val="0"/>
        </w:rPr>
        <w:t>3.</w:t>
      </w:r>
      <w:del w:id="642" w:author="Elena Vio" w:date="2016-07-19T13:12:00Z">
        <w:r w:rsidRPr="000B6820" w:rsidDel="00DE3782">
          <w:rPr>
            <w:noProof w:val="0"/>
          </w:rPr>
          <w:delText>Y</w:delText>
        </w:r>
        <w:r w:rsidR="009A52C8" w:rsidRPr="000B6820" w:rsidDel="00DE3782">
          <w:rPr>
            <w:noProof w:val="0"/>
          </w:rPr>
          <w:delText>1</w:delText>
        </w:r>
      </w:del>
      <w:ins w:id="643" w:author="Elena Vio" w:date="2016-07-19T13:12:00Z">
        <w:r w:rsidR="00DE3782">
          <w:rPr>
            <w:noProof w:val="0"/>
          </w:rPr>
          <w:t>26</w:t>
        </w:r>
      </w:ins>
      <w:r w:rsidRPr="000B6820">
        <w:rPr>
          <w:noProof w:val="0"/>
        </w:rPr>
        <w:t xml:space="preserve"> </w:t>
      </w:r>
      <w:r w:rsidR="00601789" w:rsidRPr="000B6820">
        <w:rPr>
          <w:noProof w:val="0"/>
        </w:rPr>
        <w:t xml:space="preserve">Submit and </w:t>
      </w:r>
      <w:r w:rsidR="00601789" w:rsidRPr="000B6820">
        <w:rPr>
          <w:iCs/>
          <w:noProof w:val="0"/>
        </w:rPr>
        <w:t>assign HT Management</w:t>
      </w:r>
      <w:r w:rsidRPr="000B6820">
        <w:rPr>
          <w:noProof w:val="0"/>
        </w:rPr>
        <w:t xml:space="preserve"> [</w:t>
      </w:r>
      <w:r w:rsidR="00601789" w:rsidRPr="000B6820">
        <w:rPr>
          <w:noProof w:val="0"/>
        </w:rPr>
        <w:t>PCC</w:t>
      </w:r>
      <w:r w:rsidRPr="000B6820">
        <w:rPr>
          <w:noProof w:val="0"/>
        </w:rPr>
        <w:t>-</w:t>
      </w:r>
      <w:del w:id="644" w:author="Elena Vio" w:date="2016-07-19T13:12:00Z">
        <w:r w:rsidR="00601789" w:rsidRPr="000B6820" w:rsidDel="00DE3782">
          <w:rPr>
            <w:noProof w:val="0"/>
          </w:rPr>
          <w:delText>Y1</w:delText>
        </w:r>
      </w:del>
      <w:ins w:id="645" w:author="Elena Vio" w:date="2016-07-19T13:12:00Z">
        <w:r w:rsidR="00DE3782">
          <w:rPr>
            <w:noProof w:val="0"/>
          </w:rPr>
          <w:t>26</w:t>
        </w:r>
      </w:ins>
      <w:r w:rsidRPr="000B6820">
        <w:rPr>
          <w:noProof w:val="0"/>
        </w:rPr>
        <w:t>]</w:t>
      </w:r>
      <w:bookmarkEnd w:id="640"/>
      <w:bookmarkEnd w:id="641"/>
      <w:r w:rsidR="00601789" w:rsidRPr="000B6820">
        <w:rPr>
          <w:noProof w:val="0"/>
        </w:rPr>
        <w:t xml:space="preserve"> </w:t>
      </w:r>
    </w:p>
    <w:p w14:paraId="5A60ED97" w14:textId="3EC79CB7" w:rsidR="00C57C6C" w:rsidRPr="000B6820" w:rsidRDefault="00C57C6C" w:rsidP="00C57C6C">
      <w:pPr>
        <w:pStyle w:val="Titolo3"/>
        <w:numPr>
          <w:ilvl w:val="0"/>
          <w:numId w:val="0"/>
        </w:numPr>
        <w:rPr>
          <w:noProof w:val="0"/>
        </w:rPr>
      </w:pPr>
      <w:bookmarkStart w:id="646" w:name="_Toc345074673"/>
      <w:bookmarkStart w:id="647" w:name="_Toc450673897"/>
      <w:r w:rsidRPr="000B6820">
        <w:rPr>
          <w:noProof w:val="0"/>
        </w:rPr>
        <w:t>3.</w:t>
      </w:r>
      <w:del w:id="648" w:author="Elena Vio" w:date="2016-07-19T13:12:00Z">
        <w:r w:rsidRPr="000B6820" w:rsidDel="00DE3782">
          <w:rPr>
            <w:noProof w:val="0"/>
          </w:rPr>
          <w:delText>Y</w:delText>
        </w:r>
        <w:r w:rsidR="009A52C8" w:rsidRPr="000B6820" w:rsidDel="00DE3782">
          <w:rPr>
            <w:noProof w:val="0"/>
          </w:rPr>
          <w:delText>1</w:delText>
        </w:r>
      </w:del>
      <w:ins w:id="649" w:author="Elena Vio" w:date="2016-07-19T13:12:00Z">
        <w:r w:rsidR="00DE3782">
          <w:rPr>
            <w:noProof w:val="0"/>
          </w:rPr>
          <w:t>26</w:t>
        </w:r>
      </w:ins>
      <w:r w:rsidRPr="000B6820">
        <w:rPr>
          <w:noProof w:val="0"/>
        </w:rPr>
        <w:t>.1 Scope</w:t>
      </w:r>
      <w:bookmarkEnd w:id="646"/>
      <w:bookmarkEnd w:id="647"/>
    </w:p>
    <w:p w14:paraId="5387B27D" w14:textId="3B8F54BF" w:rsidR="00C57C6C" w:rsidRPr="000B6820" w:rsidRDefault="00664105" w:rsidP="006342C7">
      <w:pPr>
        <w:pStyle w:val="Corpodeltesto"/>
        <w:tabs>
          <w:tab w:val="right" w:pos="9360"/>
        </w:tabs>
      </w:pPr>
      <w:r w:rsidRPr="000B6820">
        <w:t>The Submit and assign HT Management transaction s</w:t>
      </w:r>
      <w:r w:rsidR="00E6446F" w:rsidRPr="000B6820">
        <w:t xml:space="preserve">tarts a Heart Team process. It </w:t>
      </w:r>
      <w:r w:rsidRPr="000B6820">
        <w:t xml:space="preserve">submits a new Workflow Document in order to </w:t>
      </w:r>
      <w:r w:rsidR="00094A5A" w:rsidRPr="000B6820">
        <w:t>provide</w:t>
      </w:r>
      <w:r w:rsidRPr="000B6820">
        <w:t xml:space="preserve"> </w:t>
      </w:r>
      <w:r w:rsidR="00094A5A" w:rsidRPr="000B6820">
        <w:t xml:space="preserve">the HT Request </w:t>
      </w:r>
      <w:r w:rsidR="00DF72E6" w:rsidRPr="000B6820">
        <w:t xml:space="preserve">document </w:t>
      </w:r>
      <w:r w:rsidR="00094A5A" w:rsidRPr="000B6820">
        <w:t xml:space="preserve">to </w:t>
      </w:r>
      <w:r w:rsidR="00182C50" w:rsidRPr="000B6820">
        <w:t xml:space="preserve">the </w:t>
      </w:r>
      <w:r w:rsidR="00094A5A" w:rsidRPr="000B6820">
        <w:t xml:space="preserve">HT Manager </w:t>
      </w:r>
      <w:r w:rsidRPr="000B6820">
        <w:t>and</w:t>
      </w:r>
      <w:r w:rsidR="00DF72E6" w:rsidRPr="000B6820">
        <w:t>/or</w:t>
      </w:r>
      <w:r w:rsidRPr="000B6820">
        <w:t xml:space="preserve"> to assign HT man</w:t>
      </w:r>
      <w:r w:rsidR="00442D53" w:rsidRPr="000B6820">
        <w:t>a</w:t>
      </w:r>
      <w:r w:rsidRPr="000B6820">
        <w:t xml:space="preserve">gement to </w:t>
      </w:r>
      <w:r w:rsidR="00182C50" w:rsidRPr="000B6820">
        <w:t xml:space="preserve">the </w:t>
      </w:r>
      <w:r w:rsidRPr="000B6820">
        <w:t xml:space="preserve">HT Manager. </w:t>
      </w:r>
    </w:p>
    <w:p w14:paraId="3A2BEEB2" w14:textId="0AD3E37D" w:rsidR="00C57C6C" w:rsidRPr="000B6820" w:rsidRDefault="00C57C6C" w:rsidP="00E12177">
      <w:pPr>
        <w:pStyle w:val="Titolo3"/>
        <w:numPr>
          <w:ilvl w:val="0"/>
          <w:numId w:val="0"/>
        </w:numPr>
        <w:rPr>
          <w:noProof w:val="0"/>
        </w:rPr>
      </w:pPr>
      <w:bookmarkStart w:id="650" w:name="_Toc345074674"/>
      <w:bookmarkStart w:id="651" w:name="_Toc450673898"/>
      <w:r w:rsidRPr="000B6820">
        <w:rPr>
          <w:noProof w:val="0"/>
        </w:rPr>
        <w:t>3.</w:t>
      </w:r>
      <w:del w:id="652" w:author="Elena Vio" w:date="2016-07-19T13:12:00Z">
        <w:r w:rsidRPr="000B6820" w:rsidDel="00DE3782">
          <w:rPr>
            <w:noProof w:val="0"/>
          </w:rPr>
          <w:delText>Y</w:delText>
        </w:r>
        <w:r w:rsidR="009A52C8" w:rsidRPr="000B6820" w:rsidDel="00DE3782">
          <w:rPr>
            <w:noProof w:val="0"/>
          </w:rPr>
          <w:delText>1</w:delText>
        </w:r>
      </w:del>
      <w:ins w:id="653" w:author="Elena Vio" w:date="2016-07-19T13:12:00Z">
        <w:r w:rsidR="00DE3782">
          <w:rPr>
            <w:noProof w:val="0"/>
          </w:rPr>
          <w:t>26</w:t>
        </w:r>
      </w:ins>
      <w:r w:rsidRPr="000B6820">
        <w:rPr>
          <w:noProof w:val="0"/>
        </w:rPr>
        <w:t>.2 Actor Roles</w:t>
      </w:r>
      <w:bookmarkEnd w:id="650"/>
      <w:bookmarkEnd w:id="651"/>
    </w:p>
    <w:p w14:paraId="4270F16A" w14:textId="1773F994" w:rsidR="00C57C6C" w:rsidRPr="000B6820" w:rsidRDefault="00C57C6C" w:rsidP="00C57C6C">
      <w:pPr>
        <w:pStyle w:val="Corpodeltesto"/>
        <w:jc w:val="center"/>
      </w:pPr>
      <w:r w:rsidRPr="000B6820">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6CCA6C57" w:rsidR="00243663" w:rsidRDefault="00243663" w:rsidP="00C57C6C">
                              <w:pPr>
                                <w:spacing w:before="0"/>
                                <w:jc w:val="center"/>
                                <w:rPr>
                                  <w:sz w:val="18"/>
                                </w:rPr>
                              </w:pPr>
                              <w:r>
                                <w:rPr>
                                  <w:sz w:val="18"/>
                                </w:rPr>
                                <w:t>Submit and assign HT Management [PCC-</w:t>
                              </w:r>
                              <w:del w:id="654" w:author="Elena Vio" w:date="2016-07-19T13:07:00Z">
                                <w:r w:rsidDel="009E0620">
                                  <w:rPr>
                                    <w:sz w:val="18"/>
                                  </w:rPr>
                                  <w:delText>Y1</w:delText>
                                </w:r>
                              </w:del>
                              <w:ins w:id="655" w:author="Elena Vio" w:date="2016-07-19T13:12:00Z">
                                <w:r>
                                  <w:rPr>
                                    <w:sz w:val="18"/>
                                  </w:rPr>
                                  <w:t>26</w:t>
                                </w:r>
                              </w:ins>
                              <w:r>
                                <w:rPr>
                                  <w:sz w:val="18"/>
                                </w:rPr>
                                <w:t>]</w:t>
                              </w:r>
                            </w:p>
                            <w:p w14:paraId="07D3346E" w14:textId="77777777" w:rsidR="00243663" w:rsidRDefault="00243663" w:rsidP="00C57C6C">
                              <w:pPr>
                                <w:spacing w:before="0"/>
                              </w:pPr>
                            </w:p>
                            <w:p w14:paraId="4C8F068C" w14:textId="77777777" w:rsidR="00243663" w:rsidRDefault="00243663" w:rsidP="00C57C6C">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243663" w:rsidRDefault="00243663" w:rsidP="00C57C6C">
                              <w:pPr>
                                <w:spacing w:before="0"/>
                                <w:rPr>
                                  <w:sz w:val="18"/>
                                </w:rPr>
                              </w:pPr>
                              <w:r>
                                <w:rPr>
                                  <w:sz w:val="18"/>
                                </w:rPr>
                                <w:t>HT Requester</w:t>
                              </w:r>
                            </w:p>
                            <w:p w14:paraId="2A3239EA" w14:textId="10D0288A" w:rsidR="00243663" w:rsidRDefault="00243663" w:rsidP="00C57C6C">
                              <w:pPr>
                                <w:spacing w:before="0"/>
                                <w:rPr>
                                  <w:sz w:val="18"/>
                                </w:rPr>
                              </w:pP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4802AEBB" w:rsidR="00243663" w:rsidRDefault="00243663" w:rsidP="00C57C6C">
                              <w:pPr>
                                <w:spacing w:before="0"/>
                                <w:rPr>
                                  <w:sz w:val="18"/>
                                </w:rPr>
                              </w:pPr>
                              <w:r>
                                <w:rPr>
                                  <w:sz w:val="18"/>
                                </w:rPr>
                                <w:t>XDS Document Repository</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6CCA6C57" w:rsidR="00243663" w:rsidRDefault="00243663" w:rsidP="00C57C6C">
                        <w:pPr>
                          <w:spacing w:before="0"/>
                          <w:jc w:val="center"/>
                          <w:rPr>
                            <w:sz w:val="18"/>
                          </w:rPr>
                        </w:pPr>
                        <w:r>
                          <w:rPr>
                            <w:sz w:val="18"/>
                          </w:rPr>
                          <w:t>Submit and assign HT Management [PCC-</w:t>
                        </w:r>
                        <w:del w:id="656" w:author="Elena Vio" w:date="2016-07-19T13:07:00Z">
                          <w:r w:rsidDel="009E0620">
                            <w:rPr>
                              <w:sz w:val="18"/>
                            </w:rPr>
                            <w:delText>Y1</w:delText>
                          </w:r>
                        </w:del>
                        <w:ins w:id="657" w:author="Elena Vio" w:date="2016-07-19T13:12:00Z">
                          <w:r>
                            <w:rPr>
                              <w:sz w:val="18"/>
                            </w:rPr>
                            <w:t>26</w:t>
                          </w:r>
                        </w:ins>
                        <w:r>
                          <w:rPr>
                            <w:sz w:val="18"/>
                          </w:rPr>
                          <w:t>]</w:t>
                        </w:r>
                      </w:p>
                      <w:p w14:paraId="07D3346E" w14:textId="77777777" w:rsidR="00243663" w:rsidRDefault="00243663" w:rsidP="00C57C6C">
                        <w:pPr>
                          <w:spacing w:before="0"/>
                        </w:pPr>
                      </w:p>
                      <w:p w14:paraId="4C8F068C" w14:textId="77777777" w:rsidR="00243663" w:rsidRDefault="00243663" w:rsidP="00C57C6C">
                        <w:pPr>
                          <w:spacing w:before="0"/>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243663" w:rsidRDefault="00243663" w:rsidP="00C57C6C">
                        <w:pPr>
                          <w:spacing w:before="0"/>
                          <w:rPr>
                            <w:sz w:val="18"/>
                          </w:rPr>
                        </w:pPr>
                        <w:r>
                          <w:rPr>
                            <w:sz w:val="18"/>
                          </w:rPr>
                          <w:t>HT Requester</w:t>
                        </w:r>
                      </w:p>
                      <w:p w14:paraId="2A3239EA" w14:textId="10D0288A" w:rsidR="00243663" w:rsidRDefault="00243663" w:rsidP="00C57C6C">
                        <w:pPr>
                          <w:spacing w:before="0"/>
                          <w:rPr>
                            <w:sz w:val="18"/>
                          </w:rPr>
                        </w:pP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4802AEBB" w:rsidR="00243663" w:rsidRDefault="00243663" w:rsidP="00C57C6C">
                        <w:pPr>
                          <w:spacing w:before="0"/>
                          <w:rPr>
                            <w:sz w:val="18"/>
                          </w:rPr>
                        </w:pPr>
                        <w:r>
                          <w:rPr>
                            <w:sz w:val="18"/>
                          </w:rPr>
                          <w:t>XDS Document Repository</w:t>
                        </w:r>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7DCADF10" w:rsidR="00C57C6C" w:rsidRPr="000B6820" w:rsidRDefault="00C57C6C" w:rsidP="00C57C6C">
      <w:pPr>
        <w:pStyle w:val="FigureTitle"/>
      </w:pPr>
      <w:r w:rsidRPr="000B6820">
        <w:t>Figure 3.</w:t>
      </w:r>
      <w:del w:id="658" w:author="Elena Vio" w:date="2016-07-19T13:12:00Z">
        <w:r w:rsidRPr="000B6820" w:rsidDel="00DE3782">
          <w:delText>Y</w:delText>
        </w:r>
        <w:r w:rsidR="00E12177" w:rsidRPr="000B6820" w:rsidDel="00DE3782">
          <w:delText>1</w:delText>
        </w:r>
      </w:del>
      <w:ins w:id="659" w:author="Elena Vio" w:date="2016-07-19T13:12:00Z">
        <w:r w:rsidR="00DE3782">
          <w:t>26</w:t>
        </w:r>
      </w:ins>
      <w:r w:rsidRPr="000B6820">
        <w:t>.2-1: Use Case Diagram</w:t>
      </w:r>
    </w:p>
    <w:p w14:paraId="137FD358" w14:textId="77777777" w:rsidR="00C57C6C" w:rsidRPr="000B6820" w:rsidRDefault="00C57C6C" w:rsidP="004B2F11">
      <w:pPr>
        <w:pStyle w:val="Corpodeltesto"/>
      </w:pPr>
    </w:p>
    <w:p w14:paraId="29DB941D" w14:textId="6ADC72E7" w:rsidR="00C57C6C" w:rsidRPr="000B6820" w:rsidRDefault="00C57C6C" w:rsidP="00C57C6C">
      <w:pPr>
        <w:pStyle w:val="TableTitle"/>
      </w:pPr>
      <w:r w:rsidRPr="000B6820">
        <w:t>Table 3.</w:t>
      </w:r>
      <w:del w:id="660" w:author="Elena Vio" w:date="2016-07-19T13:12:00Z">
        <w:r w:rsidRPr="000B6820" w:rsidDel="00DE3782">
          <w:delText>Y</w:delText>
        </w:r>
        <w:r w:rsidR="00E12177" w:rsidRPr="000B6820" w:rsidDel="00DE3782">
          <w:delText>1</w:delText>
        </w:r>
      </w:del>
      <w:ins w:id="661" w:author="Elena Vio" w:date="2016-07-19T13:12:00Z">
        <w:r w:rsidR="00DE3782">
          <w:t>26</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0B6820" w14:paraId="077B666C" w14:textId="77777777" w:rsidTr="000375FA">
        <w:tc>
          <w:tcPr>
            <w:tcW w:w="1008" w:type="dxa"/>
            <w:shd w:val="clear" w:color="auto" w:fill="auto"/>
          </w:tcPr>
          <w:p w14:paraId="67CDEF67" w14:textId="77777777" w:rsidR="00D33694" w:rsidRPr="000B6820" w:rsidRDefault="00D33694" w:rsidP="00036042">
            <w:pPr>
              <w:pStyle w:val="Corpodeltesto"/>
              <w:rPr>
                <w:b/>
              </w:rPr>
            </w:pPr>
            <w:r w:rsidRPr="000B6820">
              <w:rPr>
                <w:b/>
              </w:rPr>
              <w:t>Actor:</w:t>
            </w:r>
          </w:p>
        </w:tc>
        <w:tc>
          <w:tcPr>
            <w:tcW w:w="8568" w:type="dxa"/>
          </w:tcPr>
          <w:p w14:paraId="05F9B60B" w14:textId="1822FF35" w:rsidR="00D33694" w:rsidRPr="000B6820" w:rsidRDefault="00D33694" w:rsidP="00D33694">
            <w:pPr>
              <w:pStyle w:val="Corpodeltesto"/>
            </w:pPr>
            <w:r w:rsidRPr="000B6820">
              <w:t>HT Requester</w:t>
            </w:r>
          </w:p>
        </w:tc>
      </w:tr>
      <w:tr w:rsidR="00D33694" w:rsidRPr="000B6820" w14:paraId="40113D95" w14:textId="77777777" w:rsidTr="000375FA">
        <w:trPr>
          <w:trHeight w:val="435"/>
        </w:trPr>
        <w:tc>
          <w:tcPr>
            <w:tcW w:w="1008" w:type="dxa"/>
            <w:shd w:val="clear" w:color="auto" w:fill="auto"/>
          </w:tcPr>
          <w:p w14:paraId="2414E89F" w14:textId="77777777" w:rsidR="00D33694" w:rsidRPr="000B6820" w:rsidRDefault="00D33694" w:rsidP="00036042">
            <w:pPr>
              <w:pStyle w:val="Corpodeltesto"/>
              <w:rPr>
                <w:b/>
              </w:rPr>
            </w:pPr>
            <w:r w:rsidRPr="000B6820">
              <w:rPr>
                <w:b/>
              </w:rPr>
              <w:t>Role:</w:t>
            </w:r>
          </w:p>
        </w:tc>
        <w:tc>
          <w:tcPr>
            <w:tcW w:w="8568" w:type="dxa"/>
          </w:tcPr>
          <w:p w14:paraId="68F8D79B" w14:textId="4C25FE88" w:rsidR="006C53CA" w:rsidRPr="000B6820" w:rsidRDefault="00C70E39" w:rsidP="00992A64">
            <w:pPr>
              <w:pStyle w:val="Corpodeltesto"/>
            </w:pPr>
            <w:r w:rsidRPr="000B6820">
              <w:t>Creates the H</w:t>
            </w:r>
            <w:r w:rsidR="00195F42" w:rsidRPr="000B6820">
              <w:t xml:space="preserve">eart </w:t>
            </w:r>
            <w:r w:rsidRPr="000B6820">
              <w:t>T</w:t>
            </w:r>
            <w:r w:rsidR="00195F42" w:rsidRPr="000B6820">
              <w:t>eam</w:t>
            </w:r>
            <w:r w:rsidR="00B91AFB" w:rsidRPr="000B6820">
              <w:t xml:space="preserve"> Workflow</w:t>
            </w:r>
            <w:r w:rsidR="009E6455" w:rsidRPr="000B6820">
              <w:t xml:space="preserve"> Document</w:t>
            </w:r>
            <w:r w:rsidR="00B91AFB" w:rsidRPr="000B6820">
              <w:t xml:space="preserve">, </w:t>
            </w:r>
            <w:r w:rsidR="00182C50" w:rsidRPr="000B6820">
              <w:t>a</w:t>
            </w:r>
            <w:r w:rsidR="00B91AFB" w:rsidRPr="000B6820">
              <w:t xml:space="preserve">ssigns the HT management to a HT Manager that can manage the Heart Team, and </w:t>
            </w:r>
            <w:r w:rsidRPr="000B6820">
              <w:t>s</w:t>
            </w:r>
            <w:r w:rsidR="00D23D3D" w:rsidRPr="000B6820">
              <w:t xml:space="preserve">ubmits the </w:t>
            </w:r>
            <w:r w:rsidR="00195F42" w:rsidRPr="000B6820">
              <w:t>Heart Team</w:t>
            </w:r>
            <w:r w:rsidR="00D23D3D" w:rsidRPr="000B6820">
              <w:t xml:space="preserve"> Workflow </w:t>
            </w:r>
            <w:r w:rsidR="00094A5A" w:rsidRPr="000B6820">
              <w:t>D</w:t>
            </w:r>
            <w:r w:rsidR="001D3636" w:rsidRPr="000B6820">
              <w:t>ocuments with associated metadata to a Document Repository</w:t>
            </w:r>
            <w:r w:rsidR="00B91AFB" w:rsidRPr="000B6820">
              <w:t>.</w:t>
            </w:r>
          </w:p>
        </w:tc>
      </w:tr>
      <w:tr w:rsidR="00D33694" w:rsidRPr="000B6820" w14:paraId="6C143BAC" w14:textId="77777777" w:rsidTr="000375FA">
        <w:tc>
          <w:tcPr>
            <w:tcW w:w="1008" w:type="dxa"/>
            <w:shd w:val="clear" w:color="auto" w:fill="auto"/>
          </w:tcPr>
          <w:p w14:paraId="70744941" w14:textId="77777777" w:rsidR="00D33694" w:rsidRPr="000B6820" w:rsidRDefault="00D33694" w:rsidP="00036042">
            <w:pPr>
              <w:pStyle w:val="Corpodeltesto"/>
              <w:rPr>
                <w:b/>
              </w:rPr>
            </w:pPr>
            <w:r w:rsidRPr="000B6820">
              <w:rPr>
                <w:b/>
              </w:rPr>
              <w:t>Actor:</w:t>
            </w:r>
          </w:p>
        </w:tc>
        <w:tc>
          <w:tcPr>
            <w:tcW w:w="8568" w:type="dxa"/>
          </w:tcPr>
          <w:p w14:paraId="623DDD0E" w14:textId="675AA24E" w:rsidR="00D33694" w:rsidRPr="000B6820" w:rsidRDefault="00D33694" w:rsidP="00D23D3D">
            <w:pPr>
              <w:pStyle w:val="Corpodeltesto"/>
            </w:pPr>
            <w:r w:rsidRPr="000B6820">
              <w:t>XDS Document Repository</w:t>
            </w:r>
          </w:p>
        </w:tc>
      </w:tr>
      <w:tr w:rsidR="00D33694" w:rsidRPr="000B6820" w14:paraId="3FB6D4AA" w14:textId="77777777" w:rsidTr="000375FA">
        <w:tc>
          <w:tcPr>
            <w:tcW w:w="1008" w:type="dxa"/>
            <w:shd w:val="clear" w:color="auto" w:fill="auto"/>
          </w:tcPr>
          <w:p w14:paraId="5F423935" w14:textId="77777777" w:rsidR="00D33694" w:rsidRPr="000B6820" w:rsidRDefault="00D33694" w:rsidP="00036042">
            <w:pPr>
              <w:pStyle w:val="Corpodeltesto"/>
              <w:rPr>
                <w:b/>
              </w:rPr>
            </w:pPr>
            <w:r w:rsidRPr="000B6820">
              <w:rPr>
                <w:b/>
              </w:rPr>
              <w:t>Role:</w:t>
            </w:r>
          </w:p>
        </w:tc>
        <w:tc>
          <w:tcPr>
            <w:tcW w:w="8568" w:type="dxa"/>
          </w:tcPr>
          <w:p w14:paraId="5AF4F15F" w14:textId="05D34C97" w:rsidR="00D33694" w:rsidRPr="000B6820" w:rsidRDefault="00D23D3D" w:rsidP="00036042">
            <w:pPr>
              <w:pStyle w:val="Corpodeltesto"/>
            </w:pPr>
            <w:r w:rsidRPr="000B6820">
              <w:t>Receives, stores and eventually notifies the Workflow Document</w:t>
            </w:r>
          </w:p>
        </w:tc>
      </w:tr>
    </w:tbl>
    <w:p w14:paraId="77BA4A5E" w14:textId="77777777" w:rsidR="0028310E" w:rsidRDefault="0028310E" w:rsidP="004B2F11">
      <w:pPr>
        <w:pStyle w:val="Corpodeltesto"/>
      </w:pPr>
      <w:bookmarkStart w:id="662" w:name="_Toc345074675"/>
      <w:bookmarkStart w:id="663" w:name="_Toc450673899"/>
    </w:p>
    <w:p w14:paraId="5F6D5C64" w14:textId="2630FF21" w:rsidR="00C57C6C" w:rsidRPr="000B6820" w:rsidRDefault="00C57C6C" w:rsidP="00C57C6C">
      <w:pPr>
        <w:pStyle w:val="Titolo3"/>
        <w:numPr>
          <w:ilvl w:val="0"/>
          <w:numId w:val="0"/>
        </w:numPr>
        <w:rPr>
          <w:noProof w:val="0"/>
        </w:rPr>
      </w:pPr>
      <w:r w:rsidRPr="000B6820">
        <w:rPr>
          <w:noProof w:val="0"/>
        </w:rPr>
        <w:t>3.</w:t>
      </w:r>
      <w:del w:id="664" w:author="Elena Vio" w:date="2016-07-19T13:12:00Z">
        <w:r w:rsidRPr="000B6820" w:rsidDel="00DE3782">
          <w:rPr>
            <w:noProof w:val="0"/>
          </w:rPr>
          <w:delText>Y</w:delText>
        </w:r>
        <w:r w:rsidR="009A52C8" w:rsidRPr="000B6820" w:rsidDel="00DE3782">
          <w:rPr>
            <w:noProof w:val="0"/>
          </w:rPr>
          <w:delText>1</w:delText>
        </w:r>
      </w:del>
      <w:ins w:id="665" w:author="Elena Vio" w:date="2016-07-19T13:12:00Z">
        <w:r w:rsidR="00DE3782">
          <w:rPr>
            <w:noProof w:val="0"/>
          </w:rPr>
          <w:t>26</w:t>
        </w:r>
      </w:ins>
      <w:r w:rsidRPr="000B6820">
        <w:rPr>
          <w:noProof w:val="0"/>
        </w:rPr>
        <w:t>.3 Referenced Standards</w:t>
      </w:r>
      <w:bookmarkEnd w:id="662"/>
      <w:bookmarkEnd w:id="663"/>
    </w:p>
    <w:p w14:paraId="30E1C81E" w14:textId="77777777" w:rsidR="0046532F" w:rsidRPr="000B6820" w:rsidRDefault="0046532F"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60C6F01A" w14:textId="0F7F8EF1" w:rsidR="0046532F" w:rsidRPr="000B6820" w:rsidRDefault="0046532F" w:rsidP="004B2F11">
      <w:pPr>
        <w:pStyle w:val="Corpodeltesto"/>
      </w:pPr>
      <w:r w:rsidRPr="000B6820">
        <w:rPr>
          <w:b/>
        </w:rPr>
        <w:t>XDW (Cross-Enterprise Document Workflow):</w:t>
      </w:r>
      <w:r w:rsidRPr="000B6820">
        <w:t xml:space="preserve">  For requirements and standards related to the </w:t>
      </w:r>
      <w:r w:rsidR="00195F42" w:rsidRPr="000B6820">
        <w:t>Heart Team</w:t>
      </w:r>
      <w:r w:rsidRPr="000B6820">
        <w:t xml:space="preserve"> Workflow Document, see ITI TF-1</w:t>
      </w:r>
      <w:proofErr w:type="gramStart"/>
      <w:r w:rsidRPr="000B6820">
        <w:t>:20</w:t>
      </w:r>
      <w:proofErr w:type="gramEnd"/>
      <w:r w:rsidRPr="000B6820">
        <w:t xml:space="preserve"> and ITI TF-3:4.5.</w:t>
      </w:r>
    </w:p>
    <w:p w14:paraId="498495A5" w14:textId="40B86E87" w:rsidR="00C57C6C" w:rsidRPr="000B6820" w:rsidRDefault="00C57C6C" w:rsidP="007C5EDD">
      <w:pPr>
        <w:pStyle w:val="Titolo3"/>
        <w:numPr>
          <w:ilvl w:val="0"/>
          <w:numId w:val="0"/>
        </w:numPr>
        <w:rPr>
          <w:noProof w:val="0"/>
        </w:rPr>
      </w:pPr>
      <w:bookmarkStart w:id="666" w:name="_Toc345074676"/>
      <w:bookmarkStart w:id="667" w:name="_Toc450673900"/>
      <w:r w:rsidRPr="000B6820">
        <w:rPr>
          <w:noProof w:val="0"/>
        </w:rPr>
        <w:lastRenderedPageBreak/>
        <w:t>3.</w:t>
      </w:r>
      <w:del w:id="668" w:author="Elena Vio" w:date="2016-07-19T13:12:00Z">
        <w:r w:rsidRPr="000B6820" w:rsidDel="00DE3782">
          <w:rPr>
            <w:noProof w:val="0"/>
          </w:rPr>
          <w:delText>Y</w:delText>
        </w:r>
        <w:r w:rsidR="009A52C8" w:rsidRPr="000B6820" w:rsidDel="00DE3782">
          <w:rPr>
            <w:noProof w:val="0"/>
          </w:rPr>
          <w:delText>1</w:delText>
        </w:r>
      </w:del>
      <w:ins w:id="669" w:author="Elena Vio" w:date="2016-07-19T13:12:00Z">
        <w:r w:rsidR="00DE3782">
          <w:rPr>
            <w:noProof w:val="0"/>
          </w:rPr>
          <w:t>26</w:t>
        </w:r>
      </w:ins>
      <w:r w:rsidRPr="000B6820">
        <w:rPr>
          <w:noProof w:val="0"/>
        </w:rPr>
        <w:t>.4 Interaction Diagram</w:t>
      </w:r>
      <w:bookmarkEnd w:id="666"/>
      <w:bookmarkEnd w:id="667"/>
    </w:p>
    <w:p w14:paraId="7E6DC244" w14:textId="37759D6A" w:rsidR="00C57C6C" w:rsidRPr="000B6820" w:rsidRDefault="00C57C6C" w:rsidP="00C57C6C">
      <w:pPr>
        <w:pStyle w:val="Corpodeltesto"/>
      </w:pPr>
      <w:r w:rsidRPr="000B6820">
        <w:rPr>
          <w:noProof/>
          <w:lang w:val="it-IT" w:eastAsia="it-IT"/>
        </w:rPr>
        <mc:AlternateContent>
          <mc:Choice Requires="wpg">
            <w:drawing>
              <wp:inline distT="0" distB="0" distL="0" distR="0" wp14:anchorId="63AE6829" wp14:editId="01DF873F">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243663" w:rsidRPr="007C1AAC" w:rsidRDefault="00243663" w:rsidP="00C57C6C">
                              <w:pPr>
                                <w:spacing w:before="0"/>
                                <w:jc w:val="center"/>
                                <w:rPr>
                                  <w:sz w:val="22"/>
                                  <w:szCs w:val="22"/>
                                </w:rPr>
                              </w:pPr>
                              <w:r>
                                <w:rPr>
                                  <w:sz w:val="22"/>
                                  <w:szCs w:val="22"/>
                                </w:rPr>
                                <w:t>HT Requester</w:t>
                              </w:r>
                            </w:p>
                            <w:p w14:paraId="3FF218A3" w14:textId="77777777" w:rsidR="00243663" w:rsidRDefault="00243663" w:rsidP="00C57C6C">
                              <w:pPr>
                                <w:spacing w:before="0"/>
                              </w:pPr>
                            </w:p>
                            <w:p w14:paraId="45A7F098" w14:textId="77777777" w:rsidR="00243663" w:rsidRPr="007C1AAC" w:rsidRDefault="00243663" w:rsidP="00C57C6C">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AC2D" w14:textId="66BA48EF" w:rsidR="00243663" w:rsidRPr="007C1AAC" w:rsidRDefault="00243663" w:rsidP="00C57C6C">
                              <w:pPr>
                                <w:spacing w:before="0"/>
                                <w:rPr>
                                  <w:sz w:val="22"/>
                                  <w:szCs w:val="22"/>
                                </w:rPr>
                              </w:pPr>
                              <w:r>
                                <w:t>Submit and assign HT Management</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39A2D7F9" w:rsidR="00243663" w:rsidRPr="007C1AAC" w:rsidRDefault="00243663" w:rsidP="00C57C6C">
                              <w:pPr>
                                <w:spacing w:before="0"/>
                                <w:jc w:val="center"/>
                                <w:rPr>
                                  <w:sz w:val="22"/>
                                  <w:szCs w:val="22"/>
                                </w:rPr>
                              </w:pPr>
                              <w:r>
                                <w:rPr>
                                  <w:sz w:val="22"/>
                                  <w:szCs w:val="22"/>
                                </w:rPr>
                                <w:t>XDS Document Repository</w:t>
                              </w:r>
                            </w:p>
                            <w:p w14:paraId="0084F20D" w14:textId="77777777" w:rsidR="00243663" w:rsidRDefault="00243663" w:rsidP="00C57C6C">
                              <w:pPr>
                                <w:spacing w:before="0"/>
                              </w:pPr>
                            </w:p>
                            <w:p w14:paraId="074682DD" w14:textId="77777777" w:rsidR="00243663" w:rsidRPr="007C1AAC" w:rsidRDefault="00243663" w:rsidP="00C57C6C">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104"/>
                            <a:ext cx="2708"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243663" w:rsidRPr="007C1AAC" w:rsidRDefault="00243663" w:rsidP="00C57C6C">
                              <w:pPr>
                                <w:spacing w:before="0"/>
                                <w:rPr>
                                  <w:sz w:val="22"/>
                                  <w:szCs w:val="22"/>
                                </w:rPr>
                              </w:pPr>
                              <w:r>
                                <w:t>Provide And Register Document set-b Response</w:t>
                              </w:r>
                              <w:r w:rsidDel="00281B77">
                                <w:rPr>
                                  <w:sz w:val="22"/>
                                  <w:szCs w:val="22"/>
                                </w:rPr>
                                <w:t xml:space="preserve"> </w:t>
                              </w:r>
                            </w:p>
                            <w:p w14:paraId="0CC8D6E2" w14:textId="77777777" w:rsidR="00243663" w:rsidRDefault="00243663" w:rsidP="00C57C6C">
                              <w:pPr>
                                <w:spacing w:before="0"/>
                              </w:pPr>
                            </w:p>
                            <w:p w14:paraId="0FE85CB1" w14:textId="77777777" w:rsidR="00243663" w:rsidRPr="007C1AAC" w:rsidRDefault="00243663" w:rsidP="00C57C6C">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M1uQ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nx5gYu/TTDbsPeqKWJIEWGOF9qtl165M3Xe&#10;4+Y5Ypf+OAg20Y+tnHwcMmvF+yvJDOpyp6laQuUAP0VCiq4/m1LfOnWPod39uOvqHwA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NDhM1uQFAAAkJgAADgAAAAAAAAAAAAAAAAAsAgAAZHJzL2Uyb0RvYy54bWxQSwECLQAUAAYA&#10;CAAAACEAuoRHVNwAAAAFAQAADwAAAAAAAAAAAAAAAAA8CAAAZHJzL2Rvd25yZXYueG1sUEsFBgAA&#10;AAAEAAQA8wAAAEUJA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243663" w:rsidRPr="007C1AAC" w:rsidRDefault="00243663" w:rsidP="00C57C6C">
                        <w:pPr>
                          <w:spacing w:before="0"/>
                          <w:jc w:val="center"/>
                          <w:rPr>
                            <w:sz w:val="22"/>
                            <w:szCs w:val="22"/>
                          </w:rPr>
                        </w:pPr>
                        <w:r>
                          <w:rPr>
                            <w:sz w:val="22"/>
                            <w:szCs w:val="22"/>
                          </w:rPr>
                          <w:t>HT Requester</w:t>
                        </w:r>
                      </w:p>
                      <w:p w14:paraId="3FF218A3" w14:textId="77777777" w:rsidR="00243663" w:rsidRDefault="00243663" w:rsidP="00C57C6C">
                        <w:pPr>
                          <w:spacing w:before="0"/>
                        </w:pPr>
                      </w:p>
                      <w:p w14:paraId="45A7F098" w14:textId="77777777" w:rsidR="00243663" w:rsidRPr="007C1AAC" w:rsidRDefault="00243663" w:rsidP="00C57C6C">
                        <w:pPr>
                          <w:spacing w:before="0"/>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142AAC2D" w14:textId="66BA48EF" w:rsidR="00243663" w:rsidRPr="007C1AAC" w:rsidRDefault="00243663" w:rsidP="00C57C6C">
                        <w:pPr>
                          <w:spacing w:before="0"/>
                          <w:rPr>
                            <w:sz w:val="22"/>
                            <w:szCs w:val="22"/>
                          </w:rPr>
                        </w:pPr>
                        <w:r>
                          <w:t>Submit and assign HT Management</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39A2D7F9" w:rsidR="00243663" w:rsidRPr="007C1AAC" w:rsidRDefault="00243663" w:rsidP="00C57C6C">
                        <w:pPr>
                          <w:spacing w:before="0"/>
                          <w:jc w:val="center"/>
                          <w:rPr>
                            <w:sz w:val="22"/>
                            <w:szCs w:val="22"/>
                          </w:rPr>
                        </w:pPr>
                        <w:r>
                          <w:rPr>
                            <w:sz w:val="22"/>
                            <w:szCs w:val="22"/>
                          </w:rPr>
                          <w:t>XDS Document Repository</w:t>
                        </w:r>
                      </w:p>
                      <w:p w14:paraId="0084F20D" w14:textId="77777777" w:rsidR="00243663" w:rsidRDefault="00243663" w:rsidP="00C57C6C">
                        <w:pPr>
                          <w:spacing w:before="0"/>
                        </w:pPr>
                      </w:p>
                      <w:p w14:paraId="074682DD" w14:textId="77777777" w:rsidR="00243663" w:rsidRPr="007C1AAC" w:rsidRDefault="00243663" w:rsidP="00C57C6C">
                        <w:pPr>
                          <w:spacing w:before="0"/>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104;width:2708;height: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243663" w:rsidRPr="007C1AAC" w:rsidRDefault="00243663" w:rsidP="00C57C6C">
                        <w:pPr>
                          <w:spacing w:before="0"/>
                          <w:rPr>
                            <w:sz w:val="22"/>
                            <w:szCs w:val="22"/>
                          </w:rPr>
                        </w:pPr>
                        <w:r>
                          <w:t>Provide And Register Document set-b Response</w:t>
                        </w:r>
                        <w:r w:rsidDel="00281B77">
                          <w:rPr>
                            <w:sz w:val="22"/>
                            <w:szCs w:val="22"/>
                          </w:rPr>
                          <w:t xml:space="preserve"> </w:t>
                        </w:r>
                      </w:p>
                      <w:p w14:paraId="0CC8D6E2" w14:textId="77777777" w:rsidR="00243663" w:rsidRDefault="00243663" w:rsidP="00C57C6C">
                        <w:pPr>
                          <w:spacing w:before="0"/>
                        </w:pPr>
                      </w:p>
                      <w:p w14:paraId="0FE85CB1" w14:textId="77777777" w:rsidR="00243663" w:rsidRPr="007C1AAC" w:rsidRDefault="00243663" w:rsidP="00C57C6C">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750D34" w:rsidR="00C57C6C" w:rsidRPr="000B6820" w:rsidRDefault="00C57C6C" w:rsidP="00C57C6C">
      <w:pPr>
        <w:pStyle w:val="Titolo4"/>
        <w:numPr>
          <w:ilvl w:val="0"/>
          <w:numId w:val="0"/>
        </w:numPr>
        <w:rPr>
          <w:noProof w:val="0"/>
        </w:rPr>
      </w:pPr>
      <w:bookmarkStart w:id="670" w:name="_Toc345074677"/>
      <w:bookmarkStart w:id="671" w:name="_Toc450673901"/>
      <w:r w:rsidRPr="000B6820">
        <w:rPr>
          <w:noProof w:val="0"/>
        </w:rPr>
        <w:t>3.</w:t>
      </w:r>
      <w:del w:id="672" w:author="Elena Vio" w:date="2016-07-19T13:12:00Z">
        <w:r w:rsidRPr="000B6820" w:rsidDel="00DE3782">
          <w:rPr>
            <w:noProof w:val="0"/>
          </w:rPr>
          <w:delText>Y</w:delText>
        </w:r>
        <w:r w:rsidR="009A52C8" w:rsidRPr="000B6820" w:rsidDel="00DE3782">
          <w:rPr>
            <w:noProof w:val="0"/>
          </w:rPr>
          <w:delText>1</w:delText>
        </w:r>
      </w:del>
      <w:ins w:id="673" w:author="Elena Vio" w:date="2016-07-19T13:12:00Z">
        <w:r w:rsidR="00DE3782">
          <w:rPr>
            <w:noProof w:val="0"/>
          </w:rPr>
          <w:t>26</w:t>
        </w:r>
      </w:ins>
      <w:r w:rsidRPr="000B6820">
        <w:rPr>
          <w:noProof w:val="0"/>
        </w:rPr>
        <w:t xml:space="preserve">.4.1 </w:t>
      </w:r>
      <w:bookmarkEnd w:id="670"/>
      <w:r w:rsidR="00142BD0" w:rsidRPr="000B6820">
        <w:rPr>
          <w:noProof w:val="0"/>
        </w:rPr>
        <w:t xml:space="preserve">Submit and </w:t>
      </w:r>
      <w:r w:rsidR="00142BD0" w:rsidRPr="000B6820">
        <w:rPr>
          <w:iCs/>
          <w:noProof w:val="0"/>
        </w:rPr>
        <w:t>assign HT Management</w:t>
      </w:r>
      <w:bookmarkEnd w:id="671"/>
    </w:p>
    <w:p w14:paraId="6080A67F" w14:textId="17484C8F" w:rsidR="00142BD0" w:rsidRPr="000B6820" w:rsidRDefault="00CF464D" w:rsidP="004B2F11">
      <w:pPr>
        <w:pStyle w:val="Corpodeltesto"/>
      </w:pPr>
      <w:r w:rsidRPr="000B6820">
        <w:t>This message initiates the Heart Team workflow by sharing the Heart Team Workflow Document with the Document Repository</w:t>
      </w:r>
      <w:r w:rsidR="00E24BDE" w:rsidRPr="000B6820">
        <w:t xml:space="preserve"> in order to provide the HT Request</w:t>
      </w:r>
      <w:r w:rsidR="00703ED2" w:rsidRPr="000B6820">
        <w:t xml:space="preserve"> Document</w:t>
      </w:r>
      <w:r w:rsidR="00E24BDE" w:rsidRPr="000B6820">
        <w:t xml:space="preserve"> to </w:t>
      </w:r>
      <w:r w:rsidR="00182C50" w:rsidRPr="000B6820">
        <w:t xml:space="preserve">the </w:t>
      </w:r>
      <w:r w:rsidR="00E24BDE" w:rsidRPr="000B6820">
        <w:t>HT Manager and to assign HT man</w:t>
      </w:r>
      <w:r w:rsidR="00AE1498" w:rsidRPr="000B6820">
        <w:t>a</w:t>
      </w:r>
      <w:r w:rsidR="00E24BDE" w:rsidRPr="000B6820">
        <w:t xml:space="preserve">gement to </w:t>
      </w:r>
      <w:r w:rsidR="00182C50" w:rsidRPr="000B6820">
        <w:t xml:space="preserve">the </w:t>
      </w:r>
      <w:r w:rsidR="00E24BDE" w:rsidRPr="000B6820">
        <w:t>HT Manager.</w:t>
      </w:r>
      <w:r w:rsidR="0057798B" w:rsidRPr="000B6820">
        <w:t xml:space="preserve"> </w:t>
      </w:r>
      <w:r w:rsidR="00DF72E6" w:rsidRPr="000B6820">
        <w:t>Alternatively, t</w:t>
      </w:r>
      <w:r w:rsidR="0057798B" w:rsidRPr="000B6820">
        <w:t xml:space="preserve">his message can only assign HT management to </w:t>
      </w:r>
      <w:r w:rsidR="00DF72E6" w:rsidRPr="000B6820">
        <w:t xml:space="preserve">another </w:t>
      </w:r>
      <w:r w:rsidR="0057798B" w:rsidRPr="000B6820">
        <w:t xml:space="preserve">HT Manager, if </w:t>
      </w:r>
      <w:r w:rsidR="00051AE4" w:rsidRPr="000B6820">
        <w:t xml:space="preserve">a </w:t>
      </w:r>
      <w:r w:rsidR="0057798B" w:rsidRPr="000B6820">
        <w:t>previous assignment was been rejected.</w:t>
      </w:r>
    </w:p>
    <w:p w14:paraId="3E45A054" w14:textId="6B886DC3" w:rsidR="00C57C6C" w:rsidRPr="000B6820" w:rsidRDefault="00C57C6C" w:rsidP="00C57C6C">
      <w:pPr>
        <w:pStyle w:val="Titolo5"/>
        <w:numPr>
          <w:ilvl w:val="0"/>
          <w:numId w:val="0"/>
        </w:numPr>
        <w:rPr>
          <w:noProof w:val="0"/>
        </w:rPr>
      </w:pPr>
      <w:bookmarkStart w:id="674" w:name="_Toc345074678"/>
      <w:bookmarkStart w:id="675" w:name="_Toc450673902"/>
      <w:r w:rsidRPr="000B6820">
        <w:rPr>
          <w:noProof w:val="0"/>
        </w:rPr>
        <w:t>3.</w:t>
      </w:r>
      <w:del w:id="676" w:author="Elena Vio" w:date="2016-07-19T13:12:00Z">
        <w:r w:rsidRPr="000B6820" w:rsidDel="00DE3782">
          <w:rPr>
            <w:noProof w:val="0"/>
          </w:rPr>
          <w:delText>Y</w:delText>
        </w:r>
        <w:r w:rsidR="009A52C8" w:rsidRPr="000B6820" w:rsidDel="00DE3782">
          <w:rPr>
            <w:noProof w:val="0"/>
          </w:rPr>
          <w:delText>1</w:delText>
        </w:r>
      </w:del>
      <w:ins w:id="677" w:author="Elena Vio" w:date="2016-07-19T13:12:00Z">
        <w:r w:rsidR="00DE3782">
          <w:rPr>
            <w:noProof w:val="0"/>
          </w:rPr>
          <w:t>26</w:t>
        </w:r>
      </w:ins>
      <w:r w:rsidRPr="000B6820">
        <w:rPr>
          <w:noProof w:val="0"/>
        </w:rPr>
        <w:t>.4.1.1 Trigger Events</w:t>
      </w:r>
      <w:bookmarkEnd w:id="674"/>
      <w:bookmarkEnd w:id="675"/>
    </w:p>
    <w:p w14:paraId="2F4ECC2E" w14:textId="6FC72762" w:rsidR="00783554" w:rsidRPr="000B6820" w:rsidRDefault="00783554" w:rsidP="004B2F11">
      <w:pPr>
        <w:pStyle w:val="Corpodeltesto"/>
      </w:pPr>
      <w:bookmarkStart w:id="678" w:name="_Toc316120845"/>
      <w:bookmarkStart w:id="679" w:name="_Toc313888827"/>
      <w:r w:rsidRPr="000B6820">
        <w:t xml:space="preserve">The </w:t>
      </w:r>
      <w:r w:rsidR="00051AE4" w:rsidRPr="000B6820">
        <w:t>HT</w:t>
      </w:r>
      <w:r w:rsidRPr="000B6820">
        <w:t xml:space="preserve"> Requester sends this message when:</w:t>
      </w:r>
    </w:p>
    <w:p w14:paraId="22AF13CC" w14:textId="479311A8" w:rsidR="00783554" w:rsidRPr="000B6820" w:rsidRDefault="00C64AA0" w:rsidP="004B2F11">
      <w:pPr>
        <w:pStyle w:val="Numeroelenco2"/>
        <w:numPr>
          <w:ilvl w:val="0"/>
          <w:numId w:val="90"/>
        </w:numPr>
      </w:pPr>
      <w:r w:rsidRPr="000B6820">
        <w:t>I</w:t>
      </w:r>
      <w:r w:rsidR="00783554" w:rsidRPr="000B6820">
        <w:t>t is ready to initiate the Heart Team process and has acquired and collected all the information needed</w:t>
      </w:r>
      <w:r w:rsidR="000D0F9C" w:rsidRPr="000B6820">
        <w:t xml:space="preserve">, and </w:t>
      </w:r>
      <w:r w:rsidR="00182C50" w:rsidRPr="000B6820">
        <w:t xml:space="preserve">the </w:t>
      </w:r>
      <w:r w:rsidR="000D0F9C" w:rsidRPr="000B6820">
        <w:t xml:space="preserve">HT Request is ready to be assigned. This means that the HT Requester shall be able to identify a HT Manager </w:t>
      </w:r>
      <w:r w:rsidR="00182C50" w:rsidRPr="000B6820">
        <w:t xml:space="preserve">that is </w:t>
      </w:r>
      <w:r w:rsidR="000D0F9C" w:rsidRPr="000B6820">
        <w:t xml:space="preserve">able to </w:t>
      </w:r>
      <w:r w:rsidR="00051AE4" w:rsidRPr="000B6820">
        <w:t xml:space="preserve">manage </w:t>
      </w:r>
      <w:r w:rsidR="000D0F9C" w:rsidRPr="000B6820">
        <w:t>the HT, but rules for assignment are out of scope for this specification, and should be locally defined by domain policies.</w:t>
      </w:r>
    </w:p>
    <w:p w14:paraId="040722E3" w14:textId="46A802DD" w:rsidR="00783554" w:rsidRPr="000B6820" w:rsidRDefault="00783554" w:rsidP="00704901">
      <w:r w:rsidRPr="000B6820">
        <w:t>OR</w:t>
      </w:r>
    </w:p>
    <w:p w14:paraId="4F1BEAAC" w14:textId="05E684A0" w:rsidR="00361384" w:rsidRPr="000B6820" w:rsidRDefault="00C64AA0" w:rsidP="004B2F11">
      <w:pPr>
        <w:pStyle w:val="Numeroelenco2"/>
      </w:pPr>
      <w:r w:rsidRPr="000B6820">
        <w:t>A</w:t>
      </w:r>
      <w:r w:rsidR="00361384" w:rsidRPr="000B6820">
        <w:t xml:space="preserve"> previous assignment</w:t>
      </w:r>
      <w:r w:rsidR="00051AE4" w:rsidRPr="000B6820">
        <w:t xml:space="preserve"> to HT management</w:t>
      </w:r>
      <w:r w:rsidR="00361384" w:rsidRPr="000B6820">
        <w:t xml:space="preserve"> is </w:t>
      </w:r>
      <w:r w:rsidR="00BC3273" w:rsidRPr="000B6820">
        <w:t xml:space="preserve">revoked by </w:t>
      </w:r>
      <w:r w:rsidR="00182C50" w:rsidRPr="000B6820">
        <w:t xml:space="preserve">the </w:t>
      </w:r>
      <w:r w:rsidR="00BC3273" w:rsidRPr="000B6820">
        <w:t xml:space="preserve">HT Requester or rejected by </w:t>
      </w:r>
      <w:r w:rsidR="00182C50" w:rsidRPr="000B6820">
        <w:t xml:space="preserve">the </w:t>
      </w:r>
      <w:r w:rsidR="00BC3273" w:rsidRPr="000B6820">
        <w:t xml:space="preserve">HT </w:t>
      </w:r>
      <w:r w:rsidR="006377D9" w:rsidRPr="000B6820">
        <w:t>Manager</w:t>
      </w:r>
      <w:r w:rsidR="00361384" w:rsidRPr="000B6820">
        <w:t xml:space="preserve"> and it has been assigned again. </w:t>
      </w:r>
      <w:r w:rsidR="00A25949" w:rsidRPr="000B6820">
        <w:t xml:space="preserve">This means that the HT Requester shall be able to identify a HT Manager </w:t>
      </w:r>
      <w:r w:rsidR="00182C50" w:rsidRPr="000B6820">
        <w:t xml:space="preserve">that is </w:t>
      </w:r>
      <w:r w:rsidR="00A25949" w:rsidRPr="000B6820">
        <w:t xml:space="preserve">able to </w:t>
      </w:r>
      <w:r w:rsidR="00051AE4" w:rsidRPr="000B6820">
        <w:t xml:space="preserve">manage </w:t>
      </w:r>
      <w:r w:rsidR="00A25949" w:rsidRPr="000B6820">
        <w:t>the HT, but rules for assignment are out of scope for this specification, and should be locally defined by domain policies.</w:t>
      </w:r>
    </w:p>
    <w:p w14:paraId="43F47A76" w14:textId="77777777" w:rsidR="00446436" w:rsidRPr="000B6820" w:rsidRDefault="00CC1C73" w:rsidP="004B2F11">
      <w:pPr>
        <w:pStyle w:val="Elencocontinua2"/>
      </w:pPr>
      <w:r w:rsidRPr="000B6820">
        <w:t xml:space="preserve">The </w:t>
      </w:r>
      <w:r w:rsidRPr="000B6820">
        <w:rPr>
          <w:b/>
        </w:rPr>
        <w:t>pre-conditions</w:t>
      </w:r>
      <w:r w:rsidRPr="000B6820">
        <w:t xml:space="preserve"> are encoded as:</w:t>
      </w:r>
    </w:p>
    <w:p w14:paraId="47E43C66" w14:textId="0C36AC49" w:rsidR="00CC1C73" w:rsidRPr="000B6820" w:rsidRDefault="00CC1C73" w:rsidP="004B2F11">
      <w:pPr>
        <w:pStyle w:val="Numeroelenco3"/>
      </w:pPr>
      <w:r w:rsidRPr="000B6820">
        <w:t xml:space="preserve">The </w:t>
      </w:r>
      <w:r w:rsidR="00446436" w:rsidRPr="000B6820">
        <w:t xml:space="preserve">workflow document is open </w:t>
      </w:r>
      <w:r w:rsidRPr="000B6820">
        <w:t>(</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w:t>
      </w:r>
      <w:r w:rsidR="00446436" w:rsidRPr="000B6820">
        <w:rPr>
          <w:b/>
        </w:rPr>
        <w:t xml:space="preserve">and </w:t>
      </w:r>
      <w:r w:rsidR="00446436" w:rsidRPr="000B6820">
        <w:t>t</w:t>
      </w:r>
      <w:r w:rsidR="00C31EF2" w:rsidRPr="000B6820">
        <w:t>he HT Request task is COMPLETED (WorkflowDocument/TaskList/XDWTask/taskData/taskDetails/status=”COMPLETED”and WorkflowDocument/TaskList/XDWTask/taskData/taskDetails/taskType=”HTRequest”</w:t>
      </w:r>
      <w:r w:rsidR="00446436" w:rsidRPr="000B6820">
        <w:t xml:space="preserve">) and </w:t>
      </w:r>
      <w:r w:rsidRPr="000B6820">
        <w:t xml:space="preserve">each </w:t>
      </w:r>
      <w:r w:rsidR="004F3B20" w:rsidRPr="000B6820">
        <w:t>HT Lead</w:t>
      </w:r>
      <w:r w:rsidRPr="000B6820">
        <w:t xml:space="preserve"> task is “EXITED”</w:t>
      </w:r>
      <w:r w:rsidRPr="000B6820">
        <w:rPr>
          <w:b/>
        </w:rPr>
        <w:t xml:space="preserve"> </w:t>
      </w:r>
      <w:r w:rsidRPr="000B6820">
        <w:lastRenderedPageBreak/>
        <w:t>(</w:t>
      </w:r>
      <w:r w:rsidRPr="000B6820">
        <w:rPr>
          <w:rFonts w:ascii="Courier" w:hAnsi="Courier"/>
          <w:b/>
        </w:rPr>
        <w:t>WorkflowDocument/TaskList/XDWTask/taskData/taskDetails/status</w:t>
      </w:r>
      <w:r w:rsidRPr="000B6820">
        <w:t>=”EXITED” and</w:t>
      </w:r>
      <w:r w:rsidRPr="000B6820">
        <w:rPr>
          <w:b/>
        </w:rPr>
        <w:t xml:space="preserve"> </w:t>
      </w:r>
      <w:r w:rsidRPr="000B6820">
        <w:rPr>
          <w:rFonts w:ascii="Courier" w:hAnsi="Courier"/>
          <w:b/>
        </w:rPr>
        <w:t>WorkflowDocument/TaskList/XDWTask/taskData/taskDetails/taskType</w:t>
      </w:r>
      <w:r w:rsidRPr="000B6820">
        <w:t>=”</w:t>
      </w:r>
      <w:r w:rsidR="00C31EF2" w:rsidRPr="000B6820">
        <w:t>HT</w:t>
      </w:r>
      <w:r w:rsidR="004F3B20" w:rsidRPr="000B6820">
        <w:t>Lead</w:t>
      </w:r>
      <w:r w:rsidRPr="000B6820">
        <w:t>”)</w:t>
      </w:r>
    </w:p>
    <w:p w14:paraId="3A1D9673" w14:textId="4BADCC09" w:rsidR="0026708F" w:rsidRPr="000B6820" w:rsidRDefault="0026708F" w:rsidP="004B2F11">
      <w:pPr>
        <w:pStyle w:val="Corpodeltesto"/>
      </w:pPr>
      <w:r w:rsidRPr="000B6820">
        <w:t xml:space="preserve">The information needed </w:t>
      </w:r>
      <w:r w:rsidR="003E1469">
        <w:t>is</w:t>
      </w:r>
      <w:r w:rsidRPr="000B6820">
        <w:t>:</w:t>
      </w:r>
      <w:bookmarkEnd w:id="678"/>
      <w:r w:rsidRPr="000B6820">
        <w:t xml:space="preserve">  </w:t>
      </w:r>
    </w:p>
    <w:bookmarkEnd w:id="679"/>
    <w:p w14:paraId="4DA3BC6C" w14:textId="5394D72C" w:rsidR="001F69BA" w:rsidRPr="000B6820" w:rsidRDefault="00783554" w:rsidP="004B2F11">
      <w:pPr>
        <w:pStyle w:val="Puntoelenco2"/>
      </w:pPr>
      <w:r w:rsidRPr="000B6820">
        <w:t>Heart Team</w:t>
      </w:r>
      <w:r w:rsidR="001F69BA" w:rsidRPr="000B6820">
        <w:t xml:space="preserve"> Request Document: the request for a HT to perform a Final Report for the clinical case.</w:t>
      </w:r>
    </w:p>
    <w:p w14:paraId="1D8062CA" w14:textId="42F9E186" w:rsidR="001F69BA" w:rsidRPr="000B6820" w:rsidRDefault="001F69BA" w:rsidP="004B2F11">
      <w:pPr>
        <w:pStyle w:val="Puntoelenco2"/>
      </w:pPr>
      <w:r w:rsidRPr="000B6820">
        <w:t xml:space="preserve">Images Manifest: a document </w:t>
      </w:r>
      <w:r w:rsidR="009B14A8" w:rsidRPr="000B6820">
        <w:t xml:space="preserve">identifying the key images </w:t>
      </w:r>
      <w:r w:rsidRPr="000B6820">
        <w:t xml:space="preserve">set </w:t>
      </w:r>
    </w:p>
    <w:p w14:paraId="37009F92" w14:textId="26EE791C" w:rsidR="00783554" w:rsidRPr="000B6820" w:rsidRDefault="00783554" w:rsidP="004B2F11">
      <w:pPr>
        <w:pStyle w:val="Puntoelenco2"/>
      </w:pPr>
      <w:r w:rsidRPr="000B6820">
        <w:t>Images Report (Optional)</w:t>
      </w:r>
    </w:p>
    <w:p w14:paraId="190020D2" w14:textId="4904C723" w:rsidR="001F69BA" w:rsidRPr="000B6820" w:rsidRDefault="001F69BA" w:rsidP="004B2F11">
      <w:pPr>
        <w:pStyle w:val="Puntoelenco2"/>
      </w:pPr>
      <w:r w:rsidRPr="000B6820">
        <w:t>Clinical Report</w:t>
      </w:r>
      <w:r w:rsidR="00783554" w:rsidRPr="000B6820">
        <w:t xml:space="preserve"> (Optional)</w:t>
      </w:r>
    </w:p>
    <w:p w14:paraId="3033072D" w14:textId="6579570D" w:rsidR="00783554" w:rsidRPr="000B6820" w:rsidRDefault="00700A91" w:rsidP="004B2F11">
      <w:pPr>
        <w:pStyle w:val="Puntoelenco2"/>
      </w:pPr>
      <w:r w:rsidRPr="000B6820">
        <w:t xml:space="preserve">Clinical </w:t>
      </w:r>
      <w:r w:rsidR="00783554" w:rsidRPr="000B6820">
        <w:t>Videos (Optional)</w:t>
      </w:r>
    </w:p>
    <w:p w14:paraId="67B9CE19" w14:textId="6BE7C501" w:rsidR="00C57C6C" w:rsidRPr="000B6820" w:rsidRDefault="00C57C6C" w:rsidP="00C57C6C">
      <w:pPr>
        <w:pStyle w:val="Titolo5"/>
        <w:numPr>
          <w:ilvl w:val="0"/>
          <w:numId w:val="0"/>
        </w:numPr>
        <w:rPr>
          <w:noProof w:val="0"/>
        </w:rPr>
      </w:pPr>
      <w:bookmarkStart w:id="680" w:name="_Toc345074679"/>
      <w:bookmarkStart w:id="681" w:name="_Toc450673903"/>
      <w:r w:rsidRPr="000B6820">
        <w:rPr>
          <w:noProof w:val="0"/>
        </w:rPr>
        <w:t>3.</w:t>
      </w:r>
      <w:del w:id="682" w:author="Elena Vio" w:date="2016-07-19T13:12:00Z">
        <w:r w:rsidRPr="000B6820" w:rsidDel="00DE3782">
          <w:rPr>
            <w:noProof w:val="0"/>
          </w:rPr>
          <w:delText>Y</w:delText>
        </w:r>
        <w:r w:rsidR="009A52C8" w:rsidRPr="000B6820" w:rsidDel="00DE3782">
          <w:rPr>
            <w:noProof w:val="0"/>
          </w:rPr>
          <w:delText>1</w:delText>
        </w:r>
      </w:del>
      <w:ins w:id="683" w:author="Elena Vio" w:date="2016-07-19T13:12:00Z">
        <w:r w:rsidR="00DE3782">
          <w:rPr>
            <w:noProof w:val="0"/>
          </w:rPr>
          <w:t>26</w:t>
        </w:r>
      </w:ins>
      <w:r w:rsidRPr="000B6820">
        <w:rPr>
          <w:noProof w:val="0"/>
        </w:rPr>
        <w:t>.4.1.2 Message Semantics</w:t>
      </w:r>
      <w:bookmarkEnd w:id="680"/>
      <w:bookmarkEnd w:id="681"/>
    </w:p>
    <w:p w14:paraId="3BA2F47D" w14:textId="26C45D5E" w:rsidR="00477295" w:rsidRPr="000B6820" w:rsidRDefault="00797A96">
      <w:pPr>
        <w:pStyle w:val="Corpodeltesto"/>
      </w:pPr>
      <w:r w:rsidRPr="000B6820">
        <w:t>This message is a Provide And Register Docum</w:t>
      </w:r>
      <w:r w:rsidR="00801938" w:rsidRPr="000B6820">
        <w:t xml:space="preserve">ent Set-b Request message. </w:t>
      </w:r>
      <w:r w:rsidR="00477295" w:rsidRPr="000B6820">
        <w:t>This message shall comply with the message semantics defined for the Provide and Register Document Set-b Request message in ITI TF-2b</w:t>
      </w:r>
      <w:proofErr w:type="gramStart"/>
      <w:r w:rsidR="00477295" w:rsidRPr="000B6820">
        <w:t>:3.41.4.1.2</w:t>
      </w:r>
      <w:proofErr w:type="gramEnd"/>
      <w:r w:rsidR="000B6820">
        <w:t xml:space="preserve">. </w:t>
      </w:r>
      <w:r w:rsidR="00477295" w:rsidRPr="000B6820">
        <w:t>The HT Requester is the Document Source</w:t>
      </w:r>
      <w:r w:rsidR="0057798B" w:rsidRPr="000B6820">
        <w:t>.</w:t>
      </w:r>
    </w:p>
    <w:p w14:paraId="30357DF9" w14:textId="34A6B593" w:rsidR="00797A96" w:rsidRPr="000B6820" w:rsidRDefault="00797A96">
      <w:pPr>
        <w:pStyle w:val="Corpodeltesto"/>
      </w:pPr>
      <w:r w:rsidRPr="000B6820">
        <w:t>This section define</w:t>
      </w:r>
      <w:r w:rsidR="00DC68CD" w:rsidRPr="000B6820">
        <w:t>s</w:t>
      </w:r>
      <w:r w:rsidRPr="000B6820">
        <w:t>:</w:t>
      </w:r>
    </w:p>
    <w:p w14:paraId="7C055B90" w14:textId="357D983F" w:rsidR="00FC4F27" w:rsidRPr="000B6820" w:rsidRDefault="00C64AA0" w:rsidP="004B2F11">
      <w:pPr>
        <w:pStyle w:val="Puntoelenco2"/>
      </w:pPr>
      <w:r w:rsidRPr="000B6820">
        <w:t>T</w:t>
      </w:r>
      <w:r w:rsidR="004862B9" w:rsidRPr="000B6820">
        <w:t xml:space="preserve">he Heart Team </w:t>
      </w:r>
      <w:r w:rsidR="00F266DA" w:rsidRPr="000B6820">
        <w:t>Workflow Document Content</w:t>
      </w:r>
      <w:r w:rsidR="004862B9" w:rsidRPr="000B6820">
        <w:t xml:space="preserve"> submitted in the Provide and Register</w:t>
      </w:r>
      <w:r w:rsidR="000B6820">
        <w:t xml:space="preserve">. </w:t>
      </w:r>
      <w:r w:rsidR="004862B9" w:rsidRPr="000B6820">
        <w:t>See Section 3.</w:t>
      </w:r>
      <w:del w:id="684" w:author="Elena Vio" w:date="2016-07-19T13:12:00Z">
        <w:r w:rsidR="00F849E8" w:rsidRPr="000B6820" w:rsidDel="00DE3782">
          <w:delText>Y</w:delText>
        </w:r>
        <w:r w:rsidR="009E3F00" w:rsidRPr="000B6820" w:rsidDel="00DE3782">
          <w:delText>1</w:delText>
        </w:r>
      </w:del>
      <w:ins w:id="685" w:author="Elena Vio" w:date="2016-07-19T13:12:00Z">
        <w:r w:rsidR="00DE3782">
          <w:t>26</w:t>
        </w:r>
      </w:ins>
      <w:r w:rsidR="004862B9" w:rsidRPr="000B6820">
        <w:t>.4.1.2.1.</w:t>
      </w:r>
    </w:p>
    <w:p w14:paraId="0F2E94B9" w14:textId="2E467D7B" w:rsidR="00797A96" w:rsidRPr="000B6820" w:rsidRDefault="004862B9" w:rsidP="004B2F11">
      <w:pPr>
        <w:pStyle w:val="Puntoelenco2"/>
      </w:pPr>
      <w:r w:rsidRPr="000B6820">
        <w:t xml:space="preserve">The Heart Team Request </w:t>
      </w:r>
      <w:r w:rsidR="00FC4F27" w:rsidRPr="000B6820">
        <w:t>D</w:t>
      </w:r>
      <w:r w:rsidR="00797A96" w:rsidRPr="000B6820">
        <w:t>ocument</w:t>
      </w:r>
      <w:r w:rsidR="00120B79" w:rsidRPr="000B6820">
        <w:t xml:space="preserve"> Content</w:t>
      </w:r>
      <w:r w:rsidR="00797A96" w:rsidRPr="000B6820">
        <w:t xml:space="preserve"> submitted </w:t>
      </w:r>
      <w:r w:rsidRPr="000B6820">
        <w:t>in the Provide and Register</w:t>
      </w:r>
      <w:r w:rsidR="000B6820">
        <w:t xml:space="preserve">. </w:t>
      </w:r>
      <w:r w:rsidRPr="000B6820">
        <w:t>See Section 3.</w:t>
      </w:r>
      <w:del w:id="686" w:author="Elena Vio" w:date="2016-07-19T13:12:00Z">
        <w:r w:rsidR="00F849E8" w:rsidRPr="000B6820" w:rsidDel="00DE3782">
          <w:delText>Y</w:delText>
        </w:r>
        <w:r w:rsidR="009E3F00" w:rsidRPr="000B6820" w:rsidDel="00DE3782">
          <w:delText>1</w:delText>
        </w:r>
      </w:del>
      <w:ins w:id="687" w:author="Elena Vio" w:date="2016-07-19T13:12:00Z">
        <w:r w:rsidR="00DE3782">
          <w:t>26</w:t>
        </w:r>
      </w:ins>
      <w:r w:rsidRPr="000B6820">
        <w:t>.4.1.2.2.</w:t>
      </w:r>
      <w:r w:rsidR="00797A96" w:rsidRPr="000B6820">
        <w:t xml:space="preserve"> </w:t>
      </w:r>
    </w:p>
    <w:p w14:paraId="6DC4CC35" w14:textId="6148B44B" w:rsidR="00FA1F44" w:rsidRPr="000B6820" w:rsidRDefault="004862B9" w:rsidP="004B2F11">
      <w:pPr>
        <w:pStyle w:val="Puntoelenco2"/>
      </w:pPr>
      <w:r w:rsidRPr="000B6820">
        <w:t xml:space="preserve">The </w:t>
      </w:r>
      <w:r w:rsidR="00797A96" w:rsidRPr="000B6820">
        <w:t>Document Sharing Metadata requirements</w:t>
      </w:r>
      <w:r w:rsidRPr="000B6820">
        <w:t xml:space="preserve"> for the Submission Set and Document Entry</w:t>
      </w:r>
      <w:r w:rsidR="000B6820">
        <w:t xml:space="preserve">. </w:t>
      </w:r>
      <w:r w:rsidRPr="000B6820">
        <w:t>See Section 3.</w:t>
      </w:r>
      <w:del w:id="688" w:author="Elena Vio" w:date="2016-07-19T13:12:00Z">
        <w:r w:rsidR="00F849E8" w:rsidRPr="000B6820" w:rsidDel="00DE3782">
          <w:delText>Y</w:delText>
        </w:r>
        <w:r w:rsidR="009E3F00" w:rsidRPr="000B6820" w:rsidDel="00DE3782">
          <w:delText>1</w:delText>
        </w:r>
      </w:del>
      <w:ins w:id="689" w:author="Elena Vio" w:date="2016-07-19T13:12:00Z">
        <w:r w:rsidR="00DE3782">
          <w:t>26</w:t>
        </w:r>
      </w:ins>
      <w:r w:rsidRPr="000B6820">
        <w:t>.4.1.2.3.</w:t>
      </w:r>
    </w:p>
    <w:p w14:paraId="1C1FCCA4" w14:textId="65E15FFE" w:rsidR="0059573E" w:rsidRPr="000B6820" w:rsidRDefault="00797A96" w:rsidP="001F69BA">
      <w:pPr>
        <w:pStyle w:val="Corpodeltesto"/>
      </w:pPr>
      <w:r w:rsidRPr="000B6820">
        <w:t xml:space="preserve">This </w:t>
      </w:r>
      <w:r w:rsidR="00FA1F44" w:rsidRPr="000B6820">
        <w:t>specification</w:t>
      </w:r>
      <w:r w:rsidRPr="000B6820">
        <w:t xml:space="preserve"> does not require that all the documents referenced </w:t>
      </w:r>
      <w:r w:rsidR="00FA1F44" w:rsidRPr="000B6820">
        <w:t xml:space="preserve">as input documents </w:t>
      </w:r>
      <w:r w:rsidRPr="000B6820">
        <w:t xml:space="preserve">within the Workflow Document are included in the same </w:t>
      </w:r>
      <w:proofErr w:type="spellStart"/>
      <w:r w:rsidRPr="000B6820">
        <w:t>submissionSet</w:t>
      </w:r>
      <w:proofErr w:type="spellEnd"/>
      <w:r w:rsidRPr="000B6820">
        <w:t>.</w:t>
      </w:r>
    </w:p>
    <w:p w14:paraId="3CA4157B" w14:textId="3D398E91" w:rsidR="002F29F3" w:rsidRPr="000B6820" w:rsidRDefault="002F29F3" w:rsidP="004B2F11">
      <w:pPr>
        <w:pStyle w:val="Titolo6"/>
        <w:numPr>
          <w:ilvl w:val="0"/>
          <w:numId w:val="0"/>
        </w:numPr>
      </w:pPr>
      <w:bookmarkStart w:id="690" w:name="_Toc313888829"/>
      <w:bookmarkStart w:id="691" w:name="_Toc450673904"/>
      <w:r w:rsidRPr="000B6820">
        <w:t>3.</w:t>
      </w:r>
      <w:del w:id="692" w:author="Elena Vio" w:date="2016-07-19T13:12:00Z">
        <w:r w:rsidRPr="000B6820" w:rsidDel="00DE3782">
          <w:delText>Y</w:delText>
        </w:r>
        <w:r w:rsidR="009A52C8" w:rsidRPr="000B6820" w:rsidDel="00DE3782">
          <w:delText>1</w:delText>
        </w:r>
      </w:del>
      <w:ins w:id="693" w:author="Elena Vio" w:date="2016-07-19T13:12:00Z">
        <w:r w:rsidR="00DE3782">
          <w:t>26</w:t>
        </w:r>
      </w:ins>
      <w:r w:rsidRPr="000B6820">
        <w:t xml:space="preserve">.4.1.2.1 </w:t>
      </w:r>
      <w:r w:rsidR="00165115" w:rsidRPr="000B6820">
        <w:t>Heart Team Workflow Document</w:t>
      </w:r>
      <w:r w:rsidRPr="000B6820">
        <w:t xml:space="preserve"> Content Requirements</w:t>
      </w:r>
      <w:bookmarkEnd w:id="690"/>
      <w:bookmarkEnd w:id="691"/>
    </w:p>
    <w:p w14:paraId="73A3BE69" w14:textId="5996F30D" w:rsidR="00A55531" w:rsidRPr="000B6820" w:rsidRDefault="00A55531" w:rsidP="002F29F3">
      <w:pPr>
        <w:pStyle w:val="Corpodeltesto"/>
      </w:pPr>
      <w:r w:rsidRPr="000B6820">
        <w:t>The HT Requester initiates the workflow by creating a new Heart Team Workflow Document</w:t>
      </w:r>
      <w:r w:rsidR="0059573E" w:rsidRPr="000B6820">
        <w:t xml:space="preserve"> if </w:t>
      </w:r>
      <w:r w:rsidR="00182C50" w:rsidRPr="000B6820">
        <w:t xml:space="preserve">no </w:t>
      </w:r>
      <w:r w:rsidR="0059573E" w:rsidRPr="000B6820">
        <w:t>assignment has</w:t>
      </w:r>
      <w:r w:rsidR="00182C50" w:rsidRPr="000B6820">
        <w:t xml:space="preserve"> occurred</w:t>
      </w:r>
      <w:r w:rsidRPr="000B6820">
        <w:t xml:space="preserve">. </w:t>
      </w:r>
      <w:r w:rsidR="0059573E" w:rsidRPr="000B6820">
        <w:t xml:space="preserve">The </w:t>
      </w:r>
      <w:proofErr w:type="gramStart"/>
      <w:r w:rsidR="0059573E" w:rsidRPr="000B6820">
        <w:t>Heart Team Workflow Document is updated by the HT Requester</w:t>
      </w:r>
      <w:proofErr w:type="gramEnd"/>
      <w:r w:rsidR="0059573E" w:rsidRPr="000B6820">
        <w:t xml:space="preserve"> if a previous assignment is revoked by HT Requester or rejected by </w:t>
      </w:r>
      <w:r w:rsidR="00182C50" w:rsidRPr="000B6820">
        <w:t xml:space="preserve">the </w:t>
      </w:r>
      <w:r w:rsidR="0059573E" w:rsidRPr="000B6820">
        <w:t xml:space="preserve">HT Manager and it has been </w:t>
      </w:r>
      <w:r w:rsidR="00182C50" w:rsidRPr="000B6820">
        <w:t>re-</w:t>
      </w:r>
      <w:r w:rsidR="0059573E" w:rsidRPr="000B6820">
        <w:t>assigned.</w:t>
      </w:r>
    </w:p>
    <w:p w14:paraId="02F708B6" w14:textId="641F2B0A" w:rsidR="002F29F3" w:rsidRPr="000B6820" w:rsidRDefault="002F29F3" w:rsidP="004B2F11">
      <w:pPr>
        <w:pStyle w:val="Titolo7"/>
        <w:numPr>
          <w:ilvl w:val="0"/>
          <w:numId w:val="0"/>
        </w:numPr>
      </w:pPr>
      <w:bookmarkStart w:id="694" w:name="_Toc313888830"/>
      <w:bookmarkStart w:id="695" w:name="_Toc450673905"/>
      <w:r w:rsidRPr="000B6820">
        <w:t>3.</w:t>
      </w:r>
      <w:del w:id="696" w:author="Elena Vio" w:date="2016-07-19T13:12:00Z">
        <w:r w:rsidRPr="000B6820" w:rsidDel="00DE3782">
          <w:delText>Y</w:delText>
        </w:r>
        <w:r w:rsidR="009A52C8" w:rsidRPr="000B6820" w:rsidDel="00DE3782">
          <w:delText>1</w:delText>
        </w:r>
      </w:del>
      <w:ins w:id="697" w:author="Elena Vio" w:date="2016-07-19T13:12:00Z">
        <w:r w:rsidR="00DE3782">
          <w:t>26</w:t>
        </w:r>
      </w:ins>
      <w:r w:rsidRPr="000B6820">
        <w:t xml:space="preserve">.4.1.2.1.1 Workflow Document </w:t>
      </w:r>
      <w:bookmarkEnd w:id="694"/>
      <w:r w:rsidR="003557AF" w:rsidRPr="000B6820">
        <w:t>Elements</w:t>
      </w:r>
      <w:bookmarkEnd w:id="695"/>
    </w:p>
    <w:p w14:paraId="4089DA15" w14:textId="77777777" w:rsidR="003557AF" w:rsidRPr="000B6820" w:rsidRDefault="003557AF" w:rsidP="003557AF">
      <w:pPr>
        <w:pStyle w:val="AuthorInstructions"/>
        <w:rPr>
          <w:i w:val="0"/>
        </w:rPr>
      </w:pPr>
      <w:r w:rsidRPr="000B6820">
        <w:rPr>
          <w:i w:val="0"/>
        </w:rPr>
        <w:t>The HT Requester shall create a new Heart Team Workflow Document according to the definition of an XDW Workflow Document in ITI TF-3: 5.4 with the following constraints:</w:t>
      </w:r>
    </w:p>
    <w:p w14:paraId="7C7483C1" w14:textId="4C2B4553" w:rsidR="00797A96" w:rsidRPr="000B6820" w:rsidRDefault="00797A96" w:rsidP="000C2244">
      <w:pPr>
        <w:pStyle w:val="AuthorInstructions"/>
        <w:numPr>
          <w:ilvl w:val="0"/>
          <w:numId w:val="50"/>
        </w:numPr>
        <w:rPr>
          <w:i w:val="0"/>
        </w:rPr>
      </w:pPr>
      <w:r w:rsidRPr="004B2F11">
        <w:rPr>
          <w:rStyle w:val="CorpodeltestoCarattere"/>
          <w:bCs/>
        </w:rPr>
        <w:t>&lt;</w:t>
      </w:r>
      <w:proofErr w:type="spellStart"/>
      <w:r w:rsidRPr="004B2F11">
        <w:rPr>
          <w:rStyle w:val="CorpodeltestoCarattere"/>
          <w:bCs/>
        </w:rPr>
        <w:t>WorkflowStatus</w:t>
      </w:r>
      <w:proofErr w:type="spellEnd"/>
      <w:proofErr w:type="gramStart"/>
      <w:r w:rsidRPr="004B2F11">
        <w:rPr>
          <w:rStyle w:val="CorpodeltestoCarattere"/>
          <w:bCs/>
        </w:rPr>
        <w:t>&gt;</w:t>
      </w:r>
      <w:r w:rsidRPr="000B6820">
        <w:rPr>
          <w:i w:val="0"/>
        </w:rPr>
        <w:t xml:space="preserve"> </w:t>
      </w:r>
      <w:r w:rsidR="003557AF" w:rsidRPr="000B6820">
        <w:rPr>
          <w:i w:val="0"/>
        </w:rPr>
        <w:t xml:space="preserve"> shall</w:t>
      </w:r>
      <w:proofErr w:type="gramEnd"/>
      <w:r w:rsidR="003557AF" w:rsidRPr="000B6820">
        <w:rPr>
          <w:i w:val="0"/>
        </w:rPr>
        <w:t xml:space="preserve"> be set </w:t>
      </w:r>
      <w:r w:rsidRPr="000B6820">
        <w:rPr>
          <w:i w:val="0"/>
        </w:rPr>
        <w:t xml:space="preserve">to “OPEN”. </w:t>
      </w:r>
    </w:p>
    <w:p w14:paraId="1CEF8890" w14:textId="70FFBE79" w:rsidR="00797A96" w:rsidRPr="000B6820" w:rsidRDefault="00797A96" w:rsidP="000C2244">
      <w:pPr>
        <w:pStyle w:val="AuthorInstructions"/>
        <w:numPr>
          <w:ilvl w:val="0"/>
          <w:numId w:val="50"/>
        </w:numPr>
        <w:rPr>
          <w:i w:val="0"/>
        </w:rPr>
      </w:pPr>
      <w:r w:rsidRPr="004B2F11">
        <w:rPr>
          <w:rStyle w:val="CorpodeltestoCarattere"/>
          <w:bCs/>
        </w:rPr>
        <w:t>&lt;</w:t>
      </w:r>
      <w:proofErr w:type="spellStart"/>
      <w:r w:rsidRPr="004B2F11">
        <w:rPr>
          <w:rStyle w:val="CorpodeltestoCarattere"/>
          <w:bCs/>
        </w:rPr>
        <w:t>workflowDefinitionReference</w:t>
      </w:r>
      <w:proofErr w:type="spellEnd"/>
      <w:r w:rsidRPr="004B2F11">
        <w:rPr>
          <w:rStyle w:val="CorpodeltestoCarattere"/>
          <w:bCs/>
        </w:rPr>
        <w:t>&gt;</w:t>
      </w:r>
      <w:r w:rsidRPr="000B6820">
        <w:rPr>
          <w:i w:val="0"/>
        </w:rPr>
        <w:t xml:space="preserve"> </w:t>
      </w:r>
      <w:r w:rsidR="003557AF" w:rsidRPr="000B6820">
        <w:rPr>
          <w:i w:val="0"/>
        </w:rPr>
        <w:t xml:space="preserve">shall be set </w:t>
      </w:r>
      <w:r w:rsidRPr="000B6820">
        <w:rPr>
          <w:i w:val="0"/>
        </w:rPr>
        <w:t>to “</w:t>
      </w:r>
      <w:commentRangeStart w:id="698"/>
      <w:commentRangeStart w:id="699"/>
      <w:r w:rsidRPr="00706667">
        <w:rPr>
          <w:i w:val="0"/>
          <w:highlight w:val="yellow"/>
        </w:rPr>
        <w:t>1.2.3.4.5.6.7.8.9.0</w:t>
      </w:r>
      <w:r w:rsidRPr="004B2F11">
        <w:rPr>
          <w:i w:val="0"/>
          <w:highlight w:val="yellow"/>
        </w:rPr>
        <w:t>”.</w:t>
      </w:r>
      <w:commentRangeEnd w:id="698"/>
      <w:r w:rsidR="00706667">
        <w:rPr>
          <w:rStyle w:val="Rimandocommento"/>
          <w:i w:val="0"/>
        </w:rPr>
        <w:commentReference w:id="698"/>
      </w:r>
      <w:commentRangeEnd w:id="699"/>
      <w:r w:rsidR="00EE36AF">
        <w:rPr>
          <w:rStyle w:val="Rimandocommento"/>
          <w:i w:val="0"/>
        </w:rPr>
        <w:commentReference w:id="699"/>
      </w:r>
    </w:p>
    <w:p w14:paraId="5AB4ACD9" w14:textId="1AC2FAB9" w:rsidR="003557AF" w:rsidRPr="000B6820" w:rsidRDefault="003557AF" w:rsidP="000C2244">
      <w:pPr>
        <w:pStyle w:val="AuthorInstructions"/>
        <w:numPr>
          <w:ilvl w:val="0"/>
          <w:numId w:val="49"/>
        </w:numPr>
        <w:rPr>
          <w:i w:val="0"/>
        </w:rPr>
      </w:pPr>
      <w:r w:rsidRPr="000B6820">
        <w:rPr>
          <w:i w:val="0"/>
        </w:rPr>
        <w:lastRenderedPageBreak/>
        <w:t xml:space="preserve">for </w:t>
      </w:r>
      <w:r w:rsidRPr="004B2F11">
        <w:rPr>
          <w:rStyle w:val="CorpodeltestoCarattere"/>
          <w:bCs/>
        </w:rPr>
        <w:t>&lt;</w:t>
      </w:r>
      <w:proofErr w:type="spellStart"/>
      <w:r w:rsidRPr="004B2F11">
        <w:rPr>
          <w:rStyle w:val="CorpodeltestoCarattere"/>
          <w:bCs/>
        </w:rPr>
        <w:t>TaskList</w:t>
      </w:r>
      <w:proofErr w:type="spellEnd"/>
      <w:r w:rsidRPr="004B2F11">
        <w:rPr>
          <w:rStyle w:val="CorpodeltestoCarattere"/>
          <w:bCs/>
        </w:rPr>
        <w:t>&gt;</w:t>
      </w:r>
      <w:r w:rsidR="00C739E4" w:rsidRPr="004B2F11">
        <w:rPr>
          <w:rStyle w:val="CorpodeltestoCarattere"/>
          <w:bCs/>
        </w:rPr>
        <w:t xml:space="preserve"> </w:t>
      </w:r>
      <w:r w:rsidRPr="000B6820">
        <w:rPr>
          <w:i w:val="0"/>
        </w:rPr>
        <w:t>constraints see Section 3.</w:t>
      </w:r>
      <w:del w:id="702" w:author="Elena Vio" w:date="2016-07-19T13:12:00Z">
        <w:r w:rsidR="00F849E8" w:rsidRPr="000B6820" w:rsidDel="00DE3782">
          <w:rPr>
            <w:i w:val="0"/>
          </w:rPr>
          <w:delText>Y</w:delText>
        </w:r>
        <w:r w:rsidR="009E3F00" w:rsidRPr="000B6820" w:rsidDel="00DE3782">
          <w:rPr>
            <w:i w:val="0"/>
          </w:rPr>
          <w:delText>1</w:delText>
        </w:r>
      </w:del>
      <w:ins w:id="703" w:author="Elena Vio" w:date="2016-07-19T13:12:00Z">
        <w:r w:rsidR="00DE3782">
          <w:rPr>
            <w:i w:val="0"/>
          </w:rPr>
          <w:t>26</w:t>
        </w:r>
      </w:ins>
      <w:r w:rsidRPr="000B6820">
        <w:rPr>
          <w:i w:val="0"/>
        </w:rPr>
        <w:t>.4.1.2.1.1.1</w:t>
      </w:r>
      <w:r w:rsidR="0057798B" w:rsidRPr="000B6820">
        <w:rPr>
          <w:i w:val="0"/>
        </w:rPr>
        <w:t>.</w:t>
      </w:r>
    </w:p>
    <w:p w14:paraId="0F2B37ED" w14:textId="4DCBBCCA" w:rsidR="0057798B" w:rsidRPr="000B6820" w:rsidRDefault="0057798B" w:rsidP="004A6F98">
      <w:pPr>
        <w:pStyle w:val="AuthorInstructions"/>
        <w:rPr>
          <w:i w:val="0"/>
        </w:rPr>
      </w:pPr>
      <w:r w:rsidRPr="000B6820">
        <w:rPr>
          <w:i w:val="0"/>
        </w:rPr>
        <w:t xml:space="preserve">If this message </w:t>
      </w:r>
      <w:r w:rsidR="00C64AA0" w:rsidRPr="000B6820">
        <w:rPr>
          <w:i w:val="0"/>
        </w:rPr>
        <w:t xml:space="preserve">is only </w:t>
      </w:r>
      <w:r w:rsidRPr="000B6820">
        <w:rPr>
          <w:i w:val="0"/>
        </w:rPr>
        <w:t xml:space="preserve">to assign HT management to </w:t>
      </w:r>
      <w:r w:rsidR="00182C50" w:rsidRPr="000B6820">
        <w:rPr>
          <w:i w:val="0"/>
        </w:rPr>
        <w:t xml:space="preserve">the </w:t>
      </w:r>
      <w:r w:rsidRPr="000B6820">
        <w:rPr>
          <w:i w:val="0"/>
        </w:rPr>
        <w:t>HT Manager, HT Request</w:t>
      </w:r>
      <w:r w:rsidR="008211D7" w:rsidRPr="000B6820">
        <w:rPr>
          <w:i w:val="0"/>
        </w:rPr>
        <w:t>er shall update the Heart Team Workflow Document according to the definition of an XDW Workflow Document in ITI TF-3: 5.4 with the following constraint:</w:t>
      </w:r>
    </w:p>
    <w:p w14:paraId="41A6C06B" w14:textId="451947C0" w:rsidR="008211D7" w:rsidRPr="000B6820" w:rsidRDefault="00C64AA0" w:rsidP="00896D57">
      <w:pPr>
        <w:pStyle w:val="AuthorInstructions"/>
        <w:numPr>
          <w:ilvl w:val="0"/>
          <w:numId w:val="49"/>
        </w:numPr>
        <w:rPr>
          <w:i w:val="0"/>
        </w:rPr>
      </w:pPr>
      <w:r w:rsidRPr="000B6820">
        <w:rPr>
          <w:i w:val="0"/>
        </w:rPr>
        <w:t>F</w:t>
      </w:r>
      <w:r w:rsidR="008211D7" w:rsidRPr="000B6820">
        <w:rPr>
          <w:i w:val="0"/>
        </w:rPr>
        <w:t xml:space="preserve">or </w:t>
      </w:r>
      <w:r w:rsidR="008211D7" w:rsidRPr="004B2F11">
        <w:rPr>
          <w:rStyle w:val="CorpodeltestoCarattere"/>
          <w:bCs/>
        </w:rPr>
        <w:t>&lt;</w:t>
      </w:r>
      <w:proofErr w:type="spellStart"/>
      <w:r w:rsidR="008211D7" w:rsidRPr="004B2F11">
        <w:rPr>
          <w:rStyle w:val="CorpodeltestoCarattere"/>
          <w:bCs/>
        </w:rPr>
        <w:t>TaskList</w:t>
      </w:r>
      <w:proofErr w:type="spellEnd"/>
      <w:r w:rsidR="008211D7" w:rsidRPr="004B2F11">
        <w:rPr>
          <w:rStyle w:val="CorpodeltestoCarattere"/>
          <w:bCs/>
        </w:rPr>
        <w:t xml:space="preserve">&gt; </w:t>
      </w:r>
      <w:r w:rsidR="008211D7" w:rsidRPr="000B6820">
        <w:rPr>
          <w:i w:val="0"/>
        </w:rPr>
        <w:t>constraints see Section 3.</w:t>
      </w:r>
      <w:del w:id="704" w:author="Elena Vio" w:date="2016-07-19T13:12:00Z">
        <w:r w:rsidR="008211D7" w:rsidRPr="000B6820" w:rsidDel="00DE3782">
          <w:rPr>
            <w:i w:val="0"/>
          </w:rPr>
          <w:delText>Y1</w:delText>
        </w:r>
      </w:del>
      <w:ins w:id="705" w:author="Elena Vio" w:date="2016-07-19T13:12:00Z">
        <w:r w:rsidR="00DE3782">
          <w:rPr>
            <w:i w:val="0"/>
          </w:rPr>
          <w:t>26</w:t>
        </w:r>
      </w:ins>
      <w:r w:rsidR="008211D7" w:rsidRPr="000B6820">
        <w:rPr>
          <w:i w:val="0"/>
        </w:rPr>
        <w:t>.4.1.2.1.1.1.</w:t>
      </w:r>
    </w:p>
    <w:p w14:paraId="70082712" w14:textId="75E26198" w:rsidR="002F29F3" w:rsidRPr="000B6820" w:rsidRDefault="002F29F3" w:rsidP="004B2F11">
      <w:pPr>
        <w:pStyle w:val="Titolo8"/>
        <w:numPr>
          <w:ilvl w:val="0"/>
          <w:numId w:val="0"/>
        </w:numPr>
      </w:pPr>
      <w:bookmarkStart w:id="706" w:name="_Toc313888831"/>
      <w:r w:rsidRPr="000B6820">
        <w:t>3.</w:t>
      </w:r>
      <w:del w:id="707" w:author="Elena Vio" w:date="2016-07-19T13:12:00Z">
        <w:r w:rsidRPr="000B6820" w:rsidDel="00DE3782">
          <w:delText>Y</w:delText>
        </w:r>
        <w:r w:rsidR="009A52C8" w:rsidRPr="000B6820" w:rsidDel="00DE3782">
          <w:delText>1</w:delText>
        </w:r>
      </w:del>
      <w:ins w:id="708" w:author="Elena Vio" w:date="2016-07-19T13:12:00Z">
        <w:r w:rsidR="00DE3782">
          <w:t>26</w:t>
        </w:r>
      </w:ins>
      <w:r w:rsidRPr="000B6820">
        <w:t>.4.1.2.1.</w:t>
      </w:r>
      <w:r w:rsidR="009A52C8" w:rsidRPr="000B6820">
        <w:t>1.1</w:t>
      </w:r>
      <w:r w:rsidRPr="000B6820">
        <w:t xml:space="preserve"> Workflow Document taskList</w:t>
      </w:r>
      <w:bookmarkEnd w:id="706"/>
      <w:r w:rsidR="009A52C8" w:rsidRPr="000B6820">
        <w:t xml:space="preserve"> Element</w:t>
      </w:r>
    </w:p>
    <w:p w14:paraId="46131C6A" w14:textId="77777777" w:rsidR="00F849E8" w:rsidRPr="000B6820" w:rsidRDefault="00F849E8" w:rsidP="00F849E8">
      <w:pPr>
        <w:pStyle w:val="Corpodeltesto"/>
      </w:pPr>
      <w:bookmarkStart w:id="709" w:name="_Toc313888832"/>
      <w:r w:rsidRPr="000B6820">
        <w:t>This element shall be structured according to ITI TF-3</w:t>
      </w:r>
      <w:proofErr w:type="gramStart"/>
      <w:r w:rsidRPr="000B6820">
        <w:t>:5.4.2.3</w:t>
      </w:r>
      <w:proofErr w:type="gramEnd"/>
      <w:r w:rsidRPr="000B6820">
        <w:t xml:space="preserve"> “XDW Workflow Document Elements from the OASIS Human Task,” with the additional constraints specified below. </w:t>
      </w:r>
    </w:p>
    <w:p w14:paraId="34542AF7" w14:textId="77777777" w:rsidR="002E1885" w:rsidRPr="000B6820" w:rsidRDefault="002E1885" w:rsidP="002E1885">
      <w:pPr>
        <w:pStyle w:val="Corpodeltesto"/>
      </w:pPr>
      <w:r w:rsidRPr="000B6820">
        <w:t xml:space="preserve">If The HT Requester shall create a new Heart Team Workflow Document the HT Requester shall put the following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w:t>
      </w:r>
      <w:proofErr w:type="gramStart"/>
      <w:r w:rsidRPr="000B6820">
        <w:t>element :</w:t>
      </w:r>
      <w:proofErr w:type="gramEnd"/>
      <w:r w:rsidRPr="000B6820">
        <w:t xml:space="preserve"> </w:t>
      </w:r>
    </w:p>
    <w:p w14:paraId="1C0107AB" w14:textId="6C224C82" w:rsidR="002E1885" w:rsidRPr="000B6820" w:rsidRDefault="002E1885" w:rsidP="002E1885">
      <w:pPr>
        <w:pStyle w:val="Corpodeltesto"/>
        <w:numPr>
          <w:ilvl w:val="0"/>
          <w:numId w:val="51"/>
        </w:numPr>
      </w:pPr>
      <w:proofErr w:type="gramStart"/>
      <w:r w:rsidRPr="000B6820">
        <w:t>a</w:t>
      </w:r>
      <w:proofErr w:type="gramEnd"/>
      <w:r w:rsidRPr="000B6820">
        <w:t xml:space="preserve"> required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child element that represents the HT Request task</w:t>
      </w:r>
      <w:r w:rsidR="000B6820">
        <w:t xml:space="preserve">. </w:t>
      </w:r>
      <w:r w:rsidRPr="000B6820">
        <w:t>See Section 3.</w:t>
      </w:r>
      <w:ins w:id="710" w:author="Elena Vio" w:date="2016-07-20T14:39:00Z">
        <w:r w:rsidR="002613DC">
          <w:t>26</w:t>
        </w:r>
      </w:ins>
      <w:del w:id="711" w:author="Elena Vio" w:date="2016-07-20T14:39:00Z">
        <w:r w:rsidRPr="000B6820" w:rsidDel="002613DC">
          <w:delText>Y</w:delText>
        </w:r>
      </w:del>
      <w:r w:rsidRPr="000B6820">
        <w:t>.4.1.2.1.1.1.1</w:t>
      </w:r>
    </w:p>
    <w:p w14:paraId="6E8FFEF7" w14:textId="40BF8D1A" w:rsidR="002E1885" w:rsidRPr="000B6820" w:rsidRDefault="002E1885" w:rsidP="002E1885">
      <w:pPr>
        <w:pStyle w:val="Corpodeltesto"/>
        <w:numPr>
          <w:ilvl w:val="0"/>
          <w:numId w:val="51"/>
        </w:numPr>
        <w:rPr>
          <w:i/>
        </w:rPr>
      </w:pPr>
      <w:r w:rsidRPr="000B6820">
        <w:t xml:space="preserve">A required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child element that represents the HT Lead task</w:t>
      </w:r>
      <w:r w:rsidR="000B6820">
        <w:t xml:space="preserve">. </w:t>
      </w:r>
      <w:r w:rsidRPr="000B6820">
        <w:t>See Section 3.</w:t>
      </w:r>
      <w:ins w:id="712" w:author="Elena Vio" w:date="2016-07-20T14:39:00Z">
        <w:r w:rsidR="002613DC">
          <w:t>26</w:t>
        </w:r>
      </w:ins>
      <w:del w:id="713" w:author="Elena Vio" w:date="2016-07-20T14:39:00Z">
        <w:r w:rsidRPr="000B6820" w:rsidDel="002613DC">
          <w:delText>Y</w:delText>
        </w:r>
      </w:del>
      <w:r w:rsidRPr="000B6820">
        <w:t xml:space="preserve">.4.1.2.1.1.1.2 </w:t>
      </w:r>
    </w:p>
    <w:p w14:paraId="25352D63" w14:textId="77777777" w:rsidR="002E1885" w:rsidRPr="000B6820" w:rsidRDefault="002E1885" w:rsidP="002E1885">
      <w:pPr>
        <w:pStyle w:val="Corpodeltesto"/>
      </w:pPr>
      <w:r w:rsidRPr="000B6820">
        <w:t xml:space="preserve">If this message is only to assign HT management to HT Manager, the HT Requester shall put the following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w:t>
      </w:r>
      <w:proofErr w:type="gramStart"/>
      <w:r w:rsidRPr="000B6820">
        <w:t>element :</w:t>
      </w:r>
      <w:proofErr w:type="gramEnd"/>
      <w:r w:rsidRPr="000B6820">
        <w:t xml:space="preserve"> </w:t>
      </w:r>
    </w:p>
    <w:p w14:paraId="3E0285CA" w14:textId="35F43EBD" w:rsidR="00F849E8" w:rsidRPr="000B6820" w:rsidRDefault="002E1885" w:rsidP="00704901">
      <w:pPr>
        <w:pStyle w:val="Corpodeltesto"/>
        <w:numPr>
          <w:ilvl w:val="0"/>
          <w:numId w:val="51"/>
        </w:numPr>
        <w:rPr>
          <w:i/>
        </w:rPr>
      </w:pPr>
      <w:r w:rsidRPr="000B6820">
        <w:t xml:space="preserve">A required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child element that represents the HT Lead task</w:t>
      </w:r>
      <w:r w:rsidR="000B6820">
        <w:t xml:space="preserve">. </w:t>
      </w:r>
      <w:r w:rsidRPr="000B6820">
        <w:t>See Section 3.</w:t>
      </w:r>
      <w:ins w:id="714" w:author="Elena Vio" w:date="2016-07-20T14:39:00Z">
        <w:r w:rsidR="002613DC">
          <w:t>26</w:t>
        </w:r>
      </w:ins>
      <w:del w:id="715" w:author="Elena Vio" w:date="2016-07-20T14:39:00Z">
        <w:r w:rsidRPr="000B6820" w:rsidDel="002613DC">
          <w:delText>Y</w:delText>
        </w:r>
      </w:del>
      <w:r w:rsidRPr="000B6820">
        <w:t xml:space="preserve">.4.1.2.1.1.1.2 </w:t>
      </w:r>
    </w:p>
    <w:p w14:paraId="24A80D5C" w14:textId="1AAF017B" w:rsidR="00F849E8" w:rsidRPr="000B6820" w:rsidRDefault="00F849E8" w:rsidP="00F849E8">
      <w:pPr>
        <w:pStyle w:val="Corpodeltesto"/>
        <w:rPr>
          <w:i/>
        </w:rPr>
      </w:pPr>
      <w:r w:rsidRPr="000B6820">
        <w:t>Further requirements are defined in the next sections</w:t>
      </w:r>
      <w:r w:rsidR="000B6820">
        <w:t xml:space="preserve">. </w:t>
      </w:r>
    </w:p>
    <w:p w14:paraId="40C06442" w14:textId="08C7040D" w:rsidR="002F29F3" w:rsidRPr="000B6820" w:rsidRDefault="002F29F3" w:rsidP="004B2F11">
      <w:pPr>
        <w:pStyle w:val="Titolo9"/>
        <w:numPr>
          <w:ilvl w:val="0"/>
          <w:numId w:val="0"/>
        </w:numPr>
      </w:pPr>
      <w:r w:rsidRPr="000B6820">
        <w:t>3.</w:t>
      </w:r>
      <w:del w:id="716" w:author="Elena Vio" w:date="2016-07-19T13:12:00Z">
        <w:r w:rsidRPr="000B6820" w:rsidDel="00DE3782">
          <w:delText>Y</w:delText>
        </w:r>
        <w:r w:rsidR="009A52C8" w:rsidRPr="000B6820" w:rsidDel="00DE3782">
          <w:delText>1</w:delText>
        </w:r>
      </w:del>
      <w:ins w:id="717" w:author="Elena Vio" w:date="2016-07-19T13:12:00Z">
        <w:r w:rsidR="00DE3782">
          <w:t>26</w:t>
        </w:r>
      </w:ins>
      <w:r w:rsidRPr="000B6820">
        <w:t>.4.1.2.1.</w:t>
      </w:r>
      <w:r w:rsidR="009A52C8" w:rsidRPr="000B6820">
        <w:t>1.1.1</w:t>
      </w:r>
      <w:r w:rsidRPr="000B6820">
        <w:t xml:space="preserve"> </w:t>
      </w:r>
      <w:r w:rsidR="009A52C8" w:rsidRPr="000B6820">
        <w:t xml:space="preserve">XDW </w:t>
      </w:r>
      <w:r w:rsidRPr="000B6820">
        <w:t>Task “</w:t>
      </w:r>
      <w:r w:rsidR="00982B7B" w:rsidRPr="000B6820">
        <w:t>HT Request</w:t>
      </w:r>
      <w:r w:rsidRPr="000B6820">
        <w:t>”</w:t>
      </w:r>
      <w:bookmarkEnd w:id="709"/>
    </w:p>
    <w:p w14:paraId="7EC97BE2" w14:textId="087BB3F0" w:rsidR="00F22A9C" w:rsidRPr="000B6820" w:rsidRDefault="00982E86" w:rsidP="00F22A9C">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w:t>
      </w:r>
      <w:r w:rsidR="00F22A9C" w:rsidRPr="000B6820">
        <w:rPr>
          <w:i w:val="0"/>
        </w:rPr>
        <w:t xml:space="preserve">sub </w:t>
      </w:r>
      <w:r w:rsidRPr="000B6820">
        <w:rPr>
          <w:i w:val="0"/>
        </w:rPr>
        <w:t xml:space="preserve">element </w:t>
      </w:r>
      <w:r w:rsidR="00F22A9C" w:rsidRPr="004B2F11">
        <w:rPr>
          <w:rStyle w:val="CorpodeltestoCarattere"/>
          <w:bCs/>
        </w:rPr>
        <w:t>&lt;</w:t>
      </w:r>
      <w:proofErr w:type="spellStart"/>
      <w:r w:rsidR="00F22A9C" w:rsidRPr="004B2F11">
        <w:rPr>
          <w:rStyle w:val="CorpodeltestoCarattere"/>
          <w:bCs/>
        </w:rPr>
        <w:t>taskDetails</w:t>
      </w:r>
      <w:proofErr w:type="spellEnd"/>
      <w:r w:rsidR="00F22A9C" w:rsidRPr="004B2F11">
        <w:rPr>
          <w:rStyle w:val="CorpodeltestoCarattere"/>
          <w:bCs/>
        </w:rPr>
        <w:t>&gt;</w:t>
      </w:r>
      <w:r w:rsidR="00F22A9C" w:rsidRPr="000B6820">
        <w:rPr>
          <w:i w:val="0"/>
        </w:rPr>
        <w:t xml:space="preserve"> describes the HT Request task details:</w:t>
      </w:r>
    </w:p>
    <w:p w14:paraId="1853FBBD" w14:textId="6375DC4D" w:rsidR="00F22A9C" w:rsidRPr="000B6820" w:rsidRDefault="00F22A9C" w:rsidP="000C2244">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00982E86" w:rsidRPr="004B2F11">
        <w:rPr>
          <w:rStyle w:val="CorpodeltestoCarattere"/>
          <w:bCs/>
        </w:rPr>
        <w:t>taskType</w:t>
      </w:r>
      <w:proofErr w:type="spellEnd"/>
      <w:r w:rsidRPr="004B2F11">
        <w:rPr>
          <w:rStyle w:val="CorpodeltestoCarattere"/>
          <w:bCs/>
        </w:rPr>
        <w:t>&gt;</w:t>
      </w:r>
      <w:r w:rsidR="00982E86" w:rsidRPr="000B6820">
        <w:rPr>
          <w:i w:val="0"/>
        </w:rPr>
        <w:t xml:space="preserve"> child element </w:t>
      </w:r>
      <w:r w:rsidRPr="000B6820">
        <w:rPr>
          <w:i w:val="0"/>
        </w:rPr>
        <w:t>shall have the</w:t>
      </w:r>
      <w:r w:rsidR="00982E86" w:rsidRPr="000B6820">
        <w:rPr>
          <w:i w:val="0"/>
        </w:rPr>
        <w:t xml:space="preserve"> value “HT Request” </w:t>
      </w:r>
    </w:p>
    <w:p w14:paraId="64F709DB" w14:textId="5A530E00" w:rsidR="00982E86" w:rsidRPr="000B6820" w:rsidRDefault="00F22A9C" w:rsidP="000C2244">
      <w:pPr>
        <w:pStyle w:val="AuthorInstructions"/>
        <w:numPr>
          <w:ilvl w:val="0"/>
          <w:numId w:val="49"/>
        </w:numPr>
        <w:rPr>
          <w:i w:val="0"/>
        </w:rPr>
      </w:pPr>
      <w:proofErr w:type="gramStart"/>
      <w:r w:rsidRPr="000B6820">
        <w:rPr>
          <w:i w:val="0"/>
        </w:rPr>
        <w:t>the</w:t>
      </w:r>
      <w:proofErr w:type="gramEnd"/>
      <w:r w:rsidRPr="000B6820">
        <w:rPr>
          <w:i w:val="0"/>
        </w:rPr>
        <w:t xml:space="preserve"> &lt;</w:t>
      </w:r>
      <w:r w:rsidR="00982E86" w:rsidRPr="004B2F11">
        <w:rPr>
          <w:rStyle w:val="CorpodeltestoCarattere"/>
          <w:bCs/>
        </w:rPr>
        <w:t>status</w:t>
      </w:r>
      <w:r w:rsidRPr="004B2F11">
        <w:rPr>
          <w:rStyle w:val="CorpodeltestoCarattere"/>
          <w:bCs/>
        </w:rPr>
        <w:t>&gt;</w:t>
      </w:r>
      <w:r w:rsidR="00982E86" w:rsidRPr="004B2F11">
        <w:rPr>
          <w:rStyle w:val="CorpodeltestoCarattere"/>
          <w:bCs/>
        </w:rPr>
        <w:t xml:space="preserve"> </w:t>
      </w:r>
      <w:r w:rsidR="00982E86" w:rsidRPr="000B6820">
        <w:rPr>
          <w:i w:val="0"/>
        </w:rPr>
        <w:t>child element</w:t>
      </w:r>
      <w:r w:rsidRPr="000B6820">
        <w:rPr>
          <w:i w:val="0"/>
        </w:rPr>
        <w:t xml:space="preserve"> shall have the</w:t>
      </w:r>
      <w:r w:rsidRPr="004B2F11">
        <w:rPr>
          <w:rStyle w:val="CorpodeltestoCarattere"/>
          <w:bCs/>
        </w:rPr>
        <w:t xml:space="preserve"> </w:t>
      </w:r>
      <w:r w:rsidR="00982E86" w:rsidRPr="000B6820">
        <w:rPr>
          <w:rFonts w:eastAsia="?l?r ??’c"/>
          <w:i w:val="0"/>
        </w:rPr>
        <w:t>value “COMPLETED”</w:t>
      </w:r>
      <w:r w:rsidR="00982E86" w:rsidRPr="000B6820">
        <w:rPr>
          <w:i w:val="0"/>
        </w:rPr>
        <w:t xml:space="preserve">. </w:t>
      </w:r>
    </w:p>
    <w:p w14:paraId="05D0D7CD" w14:textId="7906DCB6" w:rsidR="00982E86" w:rsidRPr="000B6820" w:rsidRDefault="00982E86" w:rsidP="004B2F11">
      <w:pPr>
        <w:pStyle w:val="Corpodeltesto"/>
      </w:pPr>
      <w:r w:rsidRPr="000B6820">
        <w:t xml:space="preserve">The HT Requester </w:t>
      </w:r>
      <w:r w:rsidR="00F14090" w:rsidRPr="000B6820">
        <w:rPr>
          <w:b/>
        </w:rPr>
        <w:t xml:space="preserve">may </w:t>
      </w:r>
      <w:r w:rsidRPr="000B6820">
        <w:t xml:space="preserve">set the value of additional elements that characterize the nature and the execution of the HT Requested: </w:t>
      </w:r>
    </w:p>
    <w:p w14:paraId="37F38DB1" w14:textId="22B7DC29" w:rsidR="00982E86" w:rsidRPr="000B6820" w:rsidRDefault="00982E86" w:rsidP="00982E86">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expirationTime</w:t>
      </w:r>
      <w:proofErr w:type="spellEnd"/>
      <w:r w:rsidRPr="000B6820">
        <w:rPr>
          <w:i w:val="0"/>
        </w:rPr>
        <w:t>: this elements allows the HT Requester to specify a date/time by which the HT need</w:t>
      </w:r>
      <w:r w:rsidR="00F14090" w:rsidRPr="000B6820">
        <w:rPr>
          <w:i w:val="0"/>
        </w:rPr>
        <w:t>s</w:t>
      </w:r>
      <w:r w:rsidRPr="000B6820">
        <w:rPr>
          <w:i w:val="0"/>
        </w:rPr>
        <w:t xml:space="preserve"> to be completed</w:t>
      </w:r>
    </w:p>
    <w:p w14:paraId="4917DABD" w14:textId="1BE59F34" w:rsidR="00F14090" w:rsidRPr="000B6820" w:rsidRDefault="00982E86" w:rsidP="004B2F11">
      <w:pPr>
        <w:pStyle w:val="Puntoelenco2"/>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notificationRecipients:</w:t>
      </w:r>
      <w:r w:rsidR="00F14090" w:rsidRPr="000B6820">
        <w:t>this</w:t>
      </w:r>
      <w:proofErr w:type="spellEnd"/>
      <w:r w:rsidR="00F14090" w:rsidRPr="000B6820">
        <w:t xml:space="preserve"> elements identifies user/organization that needs to be notified. If this element has one or more values, the same user/organization shall be identified as </w:t>
      </w:r>
      <w:proofErr w:type="spellStart"/>
      <w:r w:rsidR="00F14090" w:rsidRPr="000B6820">
        <w:t>SubmissionSet.intendedRecipient</w:t>
      </w:r>
      <w:proofErr w:type="spellEnd"/>
      <w:r w:rsidR="00F14090" w:rsidRPr="000B6820">
        <w:t xml:space="preserve"> for the submission that will result in the publication of the Workflow Document itself</w:t>
      </w:r>
      <w:r w:rsidR="000B6820">
        <w:t xml:space="preserve">. </w:t>
      </w:r>
    </w:p>
    <w:p w14:paraId="41B922D4" w14:textId="2D9910B1" w:rsidR="00982E86" w:rsidRPr="000B6820" w:rsidRDefault="00982E86"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/input/part</w:t>
      </w:r>
      <w:r w:rsidRPr="000B6820">
        <w:t xml:space="preserve"> for each </w:t>
      </w:r>
      <w:r w:rsidR="00C465BA" w:rsidRPr="000B6820">
        <w:t xml:space="preserve">input </w:t>
      </w:r>
      <w:r w:rsidRPr="000B6820">
        <w:t>document referenced.</w:t>
      </w:r>
      <w:r w:rsidR="00C465BA" w:rsidRPr="000B6820">
        <w:t xml:space="preserve"> The </w:t>
      </w:r>
      <w:proofErr w:type="gramStart"/>
      <w:r w:rsidR="00C465BA" w:rsidRPr="000B6820">
        <w:t>d</w:t>
      </w:r>
      <w:r w:rsidRPr="000B6820">
        <w:t>ocument referenced as input are</w:t>
      </w:r>
      <w:proofErr w:type="gramEnd"/>
      <w:r w:rsidRPr="000B6820">
        <w:t xml:space="preserve"> listed below</w:t>
      </w:r>
      <w:r w:rsidR="00C465BA" w:rsidRPr="000B6820">
        <w:t>. F</w:t>
      </w:r>
      <w:r w:rsidRPr="000B6820">
        <w:t>urther details about attachment</w:t>
      </w:r>
      <w:r w:rsidR="00C465BA" w:rsidRPr="000B6820">
        <w:t xml:space="preserve"> e</w:t>
      </w:r>
      <w:r w:rsidRPr="000B6820">
        <w:t>ncoding</w:t>
      </w:r>
      <w:r w:rsidR="00C465BA" w:rsidRPr="000B6820">
        <w:t xml:space="preserve"> within </w:t>
      </w:r>
      <w:proofErr w:type="spellStart"/>
      <w:r w:rsidR="00C465BA" w:rsidRPr="000B6820">
        <w:rPr>
          <w:rFonts w:ascii="Courier" w:hAnsi="Courier"/>
          <w:b/>
          <w:bCs/>
        </w:rPr>
        <w:t>taskData</w:t>
      </w:r>
      <w:proofErr w:type="spellEnd"/>
      <w:r w:rsidR="00C465BA" w:rsidRPr="000B6820">
        <w:rPr>
          <w:rFonts w:ascii="Courier" w:hAnsi="Courier"/>
          <w:b/>
          <w:bCs/>
        </w:rPr>
        <w:t>/input/part</w:t>
      </w:r>
      <w:r w:rsidRPr="000B6820">
        <w:t xml:space="preserve"> are specified at </w:t>
      </w:r>
      <w:r w:rsidR="00C465BA" w:rsidRPr="000B6820">
        <w:t xml:space="preserve">ITI TF-3: Table 5.4.3-9 </w:t>
      </w:r>
      <w:proofErr w:type="spellStart"/>
      <w:r w:rsidR="00C465BA" w:rsidRPr="000B6820">
        <w:t>AttachmentInfo</w:t>
      </w:r>
      <w:proofErr w:type="spellEnd"/>
      <w:r w:rsidR="00C465BA" w:rsidRPr="000B6820">
        <w:t xml:space="preserve"> Element</w:t>
      </w:r>
      <w:r w:rsidR="0072333E" w:rsidRPr="000B6820">
        <w:t>.</w:t>
      </w:r>
    </w:p>
    <w:p w14:paraId="72779374" w14:textId="0E7C03E3" w:rsidR="00982E86" w:rsidRPr="000B6820" w:rsidRDefault="00982E86" w:rsidP="00982E86">
      <w:pPr>
        <w:pStyle w:val="AuthorInstructions"/>
        <w:numPr>
          <w:ilvl w:val="0"/>
          <w:numId w:val="40"/>
        </w:numPr>
        <w:rPr>
          <w:i w:val="0"/>
        </w:rPr>
      </w:pPr>
      <w:proofErr w:type="gramStart"/>
      <w:r w:rsidRPr="004B2F11">
        <w:rPr>
          <w:rStyle w:val="CorpodeltestoCarattere"/>
          <w:bCs/>
        </w:rPr>
        <w:lastRenderedPageBreak/>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input that identifies relevant Clinical Document.</w:t>
      </w:r>
    </w:p>
    <w:p w14:paraId="67519569" w14:textId="44BF7C80" w:rsidR="00982E86" w:rsidRPr="000B6820" w:rsidRDefault="00982E86" w:rsidP="00982E86">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007F011C" w:rsidRPr="000B6820">
        <w:rPr>
          <w:i w:val="0"/>
        </w:rPr>
        <w:t>=”</w:t>
      </w:r>
      <w:proofErr w:type="spellStart"/>
      <w:r w:rsidR="007F011C" w:rsidRPr="000B6820">
        <w:rPr>
          <w:i w:val="0"/>
        </w:rPr>
        <w:t>ImageManifest</w:t>
      </w:r>
      <w:proofErr w:type="spellEnd"/>
      <w:r w:rsidR="007F011C"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w:t>
      </w:r>
      <w:r w:rsidR="007F011C" w:rsidRPr="000B6820">
        <w:rPr>
          <w:i w:val="0"/>
        </w:rPr>
        <w:t xml:space="preserve">an optional and repeatable input </w:t>
      </w:r>
      <w:r w:rsidRPr="000B6820">
        <w:rPr>
          <w:i w:val="0"/>
        </w:rPr>
        <w:t xml:space="preserve">that identifies the Image Manifest of the </w:t>
      </w:r>
      <w:r w:rsidR="007F011C" w:rsidRPr="000B6820">
        <w:rPr>
          <w:i w:val="0"/>
        </w:rPr>
        <w:t xml:space="preserve">relevant </w:t>
      </w:r>
      <w:r w:rsidRPr="000B6820">
        <w:rPr>
          <w:i w:val="0"/>
        </w:rPr>
        <w:t xml:space="preserve">images. </w:t>
      </w:r>
    </w:p>
    <w:p w14:paraId="21FCE540" w14:textId="174E358B" w:rsidR="00C465BA" w:rsidRPr="000B6820" w:rsidRDefault="007F011C" w:rsidP="00617FE9">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00913F69" w:rsidRPr="004B2F11">
        <w:rPr>
          <w:rStyle w:val="CorpodeltestoCarattere"/>
          <w:bCs/>
        </w:rPr>
        <w:t>=</w:t>
      </w:r>
      <w:r w:rsidR="007C73FF" w:rsidRPr="000B6820">
        <w:rPr>
          <w:i w:val="0"/>
        </w:rPr>
        <w:t>=”</w:t>
      </w:r>
      <w:proofErr w:type="spellStart"/>
      <w:r w:rsidR="007C73FF" w:rsidRPr="000B6820">
        <w:rPr>
          <w:i w:val="0"/>
        </w:rPr>
        <w:t>ClinicalVideo</w:t>
      </w:r>
      <w:r w:rsidR="004E76B0" w:rsidRPr="000B6820">
        <w:rPr>
          <w:i w:val="0"/>
        </w:rPr>
        <w:t>s</w:t>
      </w:r>
      <w:proofErr w:type="spellEnd"/>
      <w:r w:rsidR="007C73FF" w:rsidRPr="000B6820">
        <w:rPr>
          <w:i w:val="0"/>
        </w:rPr>
        <w:t xml:space="preserve">”: </w:t>
      </w:r>
      <w:r w:rsidR="006B5334" w:rsidRPr="000B6820">
        <w:rPr>
          <w:i w:val="0"/>
        </w:rPr>
        <w:t>[0..*]</w:t>
      </w:r>
      <w:r w:rsidR="007C73FF" w:rsidRPr="000B6820">
        <w:rPr>
          <w:i w:val="0"/>
        </w:rPr>
        <w:t xml:space="preserve"> </w:t>
      </w:r>
      <w:proofErr w:type="gramStart"/>
      <w:r w:rsidR="007C73FF" w:rsidRPr="000B6820">
        <w:rPr>
          <w:i w:val="0"/>
        </w:rPr>
        <w:t>this</w:t>
      </w:r>
      <w:proofErr w:type="gramEnd"/>
      <w:r w:rsidR="007C73FF" w:rsidRPr="000B6820">
        <w:rPr>
          <w:i w:val="0"/>
        </w:rPr>
        <w:t xml:space="preserve"> is an optional and repeatable input that identifies the relevant videos</w:t>
      </w:r>
    </w:p>
    <w:p w14:paraId="321E9AD7" w14:textId="1E4C2D51" w:rsidR="00564475" w:rsidRPr="000B6820" w:rsidRDefault="00564475"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/output/part</w:t>
      </w:r>
      <w:r w:rsidRPr="000B6820">
        <w:t xml:space="preserve"> for each input document referenced. The </w:t>
      </w:r>
      <w:proofErr w:type="gramStart"/>
      <w:r w:rsidRPr="000B6820">
        <w:t>document referenced as output are</w:t>
      </w:r>
      <w:proofErr w:type="gramEnd"/>
      <w:r w:rsidRPr="000B6820">
        <w:t xml:space="preserve"> listed below. Further details about attachment encoding within </w:t>
      </w:r>
      <w:proofErr w:type="spellStart"/>
      <w:r w:rsidRPr="000B6820">
        <w:rPr>
          <w:rFonts w:ascii="Courier" w:hAnsi="Courier"/>
          <w:b/>
          <w:bCs/>
        </w:rPr>
        <w:t>taskData</w:t>
      </w:r>
      <w:proofErr w:type="spellEnd"/>
      <w:r w:rsidRPr="000B6820">
        <w:rPr>
          <w:rFonts w:ascii="Courier" w:hAnsi="Courier"/>
          <w:b/>
          <w:bCs/>
        </w:rPr>
        <w:t>/output/part</w:t>
      </w:r>
      <w:r w:rsidRPr="000B6820">
        <w:t xml:space="preserve"> are specified at ITI TF-3: Table 5.4.3-9 </w:t>
      </w:r>
      <w:proofErr w:type="spellStart"/>
      <w:r w:rsidRPr="000B6820">
        <w:t>AttachmentInfo</w:t>
      </w:r>
      <w:proofErr w:type="spellEnd"/>
      <w:r w:rsidRPr="000B6820">
        <w:t xml:space="preserve"> Element</w:t>
      </w:r>
      <w:r w:rsidR="0072333E" w:rsidRPr="000B6820">
        <w:t>.</w:t>
      </w:r>
    </w:p>
    <w:p w14:paraId="6834DB7F" w14:textId="55F315B4" w:rsidR="00564475" w:rsidRPr="000B6820" w:rsidRDefault="00564475" w:rsidP="0070490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HTRequest</w:t>
      </w:r>
      <w:proofErr w:type="spellEnd"/>
      <w:r w:rsidRPr="000B6820">
        <w:rPr>
          <w:i w:val="0"/>
        </w:rPr>
        <w:t xml:space="preserve">”: [1..1] </w:t>
      </w:r>
      <w:proofErr w:type="gramStart"/>
      <w:r w:rsidRPr="000B6820">
        <w:rPr>
          <w:i w:val="0"/>
        </w:rPr>
        <w:t>this</w:t>
      </w:r>
      <w:proofErr w:type="gramEnd"/>
      <w:r w:rsidRPr="000B6820">
        <w:rPr>
          <w:i w:val="0"/>
        </w:rPr>
        <w:t xml:space="preserve"> is a required </w:t>
      </w:r>
      <w:r w:rsidR="00986DC2" w:rsidRPr="000B6820">
        <w:rPr>
          <w:i w:val="0"/>
        </w:rPr>
        <w:t>out</w:t>
      </w:r>
      <w:r w:rsidRPr="000B6820">
        <w:rPr>
          <w:i w:val="0"/>
        </w:rPr>
        <w:t>put that identifies the HT Request document. See Section 3.</w:t>
      </w:r>
      <w:del w:id="718" w:author="Elena Vio" w:date="2016-07-19T13:12:00Z">
        <w:r w:rsidRPr="000B6820" w:rsidDel="00DE3782">
          <w:rPr>
            <w:i w:val="0"/>
          </w:rPr>
          <w:delText>Y1</w:delText>
        </w:r>
      </w:del>
      <w:ins w:id="719" w:author="Elena Vio" w:date="2016-07-19T13:12:00Z">
        <w:r w:rsidR="00DE3782">
          <w:rPr>
            <w:i w:val="0"/>
          </w:rPr>
          <w:t>26</w:t>
        </w:r>
      </w:ins>
      <w:r w:rsidRPr="000B6820">
        <w:rPr>
          <w:i w:val="0"/>
        </w:rPr>
        <w:t xml:space="preserve"> 4.1.2.2</w:t>
      </w:r>
    </w:p>
    <w:p w14:paraId="535E3D2F" w14:textId="44DC6C96" w:rsidR="008B28F2" w:rsidRPr="000B6820" w:rsidRDefault="00982E86" w:rsidP="008B28F2">
      <w:pPr>
        <w:pStyle w:val="AuthorInstructions"/>
        <w:rPr>
          <w:i w:val="0"/>
        </w:rPr>
      </w:pPr>
      <w:r w:rsidRPr="000B6820">
        <w:rPr>
          <w:i w:val="0"/>
        </w:rPr>
        <w:t xml:space="preserve">The element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shall have only one child element</w:t>
      </w:r>
      <w:r w:rsidRPr="000B6820">
        <w:t xml:space="preserve"> </w:t>
      </w:r>
      <w:proofErr w:type="spellStart"/>
      <w:r w:rsidRPr="004B2F11">
        <w:rPr>
          <w:rStyle w:val="CorpodeltestoCarattere"/>
          <w:bCs/>
        </w:rPr>
        <w:t>taskEventHistory</w:t>
      </w:r>
      <w:proofErr w:type="spellEnd"/>
      <w:r w:rsidRPr="004B2F11">
        <w:rPr>
          <w:rStyle w:val="CorpodeltestoCarattere"/>
          <w:bCs/>
        </w:rPr>
        <w:t>/</w:t>
      </w:r>
      <w:proofErr w:type="spellStart"/>
      <w:r w:rsidRPr="004B2F11">
        <w:rPr>
          <w:rStyle w:val="CorpodeltestoCarattere"/>
          <w:bCs/>
        </w:rPr>
        <w:t>taskEvent</w:t>
      </w:r>
      <w:proofErr w:type="spellEnd"/>
      <w:r w:rsidRPr="000B6820">
        <w:t xml:space="preserve"> </w:t>
      </w:r>
      <w:r w:rsidRPr="000B6820">
        <w:rPr>
          <w:i w:val="0"/>
        </w:rPr>
        <w:t xml:space="preserve">characterized by </w:t>
      </w:r>
      <w:r w:rsidR="008B28F2" w:rsidRPr="000B6820">
        <w:rPr>
          <w:i w:val="0"/>
        </w:rPr>
        <w:t>&lt;</w:t>
      </w:r>
      <w:r w:rsidRPr="004B2F11">
        <w:rPr>
          <w:rStyle w:val="CorpodeltestoCarattere"/>
          <w:bCs/>
        </w:rPr>
        <w:t>status</w:t>
      </w:r>
      <w:r w:rsidR="008B28F2" w:rsidRPr="004B2F11">
        <w:rPr>
          <w:rStyle w:val="CorpodeltestoCarattere"/>
          <w:bCs/>
        </w:rPr>
        <w:t>&gt;</w:t>
      </w:r>
      <w:r w:rsidRPr="000B6820">
        <w:rPr>
          <w:i w:val="0"/>
        </w:rPr>
        <w:t xml:space="preserve"> = “COM</w:t>
      </w:r>
      <w:r w:rsidR="00F12989">
        <w:rPr>
          <w:i w:val="0"/>
        </w:rPr>
        <w:t>P</w:t>
      </w:r>
      <w:r w:rsidRPr="000B6820">
        <w:rPr>
          <w:i w:val="0"/>
        </w:rPr>
        <w:t>LETED”.</w:t>
      </w:r>
      <w:r w:rsidR="008B28F2" w:rsidRPr="000B6820">
        <w:rPr>
          <w:i w:val="0"/>
        </w:rPr>
        <w:t xml:space="preserve"> </w:t>
      </w:r>
    </w:p>
    <w:p w14:paraId="264FC63E" w14:textId="69946FF5" w:rsidR="00982E86" w:rsidRPr="000B6820" w:rsidRDefault="00982E86" w:rsidP="004B2F11">
      <w:pPr>
        <w:pStyle w:val="Titolo9"/>
        <w:numPr>
          <w:ilvl w:val="0"/>
          <w:numId w:val="0"/>
        </w:numPr>
      </w:pPr>
      <w:r w:rsidRPr="000B6820">
        <w:t>3.</w:t>
      </w:r>
      <w:del w:id="720" w:author="Elena Vio" w:date="2016-07-19T13:12:00Z">
        <w:r w:rsidRPr="000B6820" w:rsidDel="00DE3782">
          <w:delText>Y</w:delText>
        </w:r>
        <w:r w:rsidR="009A52C8" w:rsidRPr="000B6820" w:rsidDel="00DE3782">
          <w:delText>1</w:delText>
        </w:r>
      </w:del>
      <w:ins w:id="721" w:author="Elena Vio" w:date="2016-07-19T13:12:00Z">
        <w:r w:rsidR="00DE3782">
          <w:t>26</w:t>
        </w:r>
      </w:ins>
      <w:r w:rsidRPr="000B6820">
        <w:t>.4.1.2.1.</w:t>
      </w:r>
      <w:r w:rsidR="009A52C8" w:rsidRPr="000B6820">
        <w:t>1.1.2</w:t>
      </w:r>
      <w:r w:rsidRPr="000B6820">
        <w:t xml:space="preserve"> </w:t>
      </w:r>
      <w:r w:rsidR="00EE0C63" w:rsidRPr="000B6820">
        <w:t xml:space="preserve">XDW </w:t>
      </w:r>
      <w:r w:rsidRPr="000B6820">
        <w:t>Task “HT Lead”</w:t>
      </w:r>
    </w:p>
    <w:p w14:paraId="76B4B40B" w14:textId="26F608FF" w:rsidR="00EE0C63" w:rsidRPr="000B6820" w:rsidRDefault="00EE0C63" w:rsidP="00EE0C63">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sub element </w:t>
      </w:r>
      <w:r w:rsidRPr="004B2F11">
        <w:rPr>
          <w:rStyle w:val="CorpodeltestoCarattere"/>
          <w:bCs/>
        </w:rPr>
        <w:t>&lt;</w:t>
      </w:r>
      <w:proofErr w:type="spellStart"/>
      <w:r w:rsidRPr="004B2F11">
        <w:rPr>
          <w:rStyle w:val="CorpodeltestoCarattere"/>
          <w:bCs/>
        </w:rPr>
        <w:t>taskDetails</w:t>
      </w:r>
      <w:proofErr w:type="spellEnd"/>
      <w:r w:rsidRPr="004B2F11">
        <w:rPr>
          <w:rStyle w:val="CorpodeltestoCarattere"/>
          <w:bCs/>
        </w:rPr>
        <w:t>&gt;</w:t>
      </w:r>
      <w:r w:rsidRPr="000B6820">
        <w:rPr>
          <w:i w:val="0"/>
        </w:rPr>
        <w:t xml:space="preserve"> describes the HT Lead task details:</w:t>
      </w:r>
    </w:p>
    <w:p w14:paraId="0D6C0C86" w14:textId="1D14B4D2" w:rsidR="00EE0C63" w:rsidRPr="000B6820" w:rsidRDefault="00EE0C63" w:rsidP="00EE0C63">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Pr="004B2F11">
        <w:rPr>
          <w:rStyle w:val="CorpodeltestoCarattere"/>
          <w:bCs/>
        </w:rPr>
        <w:t>taskType</w:t>
      </w:r>
      <w:proofErr w:type="spellEnd"/>
      <w:r w:rsidRPr="004B2F11">
        <w:rPr>
          <w:rStyle w:val="CorpodeltestoCarattere"/>
          <w:bCs/>
        </w:rPr>
        <w:t>&gt;</w:t>
      </w:r>
      <w:r w:rsidRPr="000B6820">
        <w:rPr>
          <w:i w:val="0"/>
        </w:rPr>
        <w:t xml:space="preserve"> child element shall have the value “</w:t>
      </w:r>
      <w:proofErr w:type="spellStart"/>
      <w:r w:rsidR="00674AEB" w:rsidRPr="000B6820">
        <w:rPr>
          <w:i w:val="0"/>
        </w:rPr>
        <w:t>HT</w:t>
      </w:r>
      <w:r w:rsidRPr="000B6820">
        <w:rPr>
          <w:i w:val="0"/>
        </w:rPr>
        <w:t>Lead</w:t>
      </w:r>
      <w:proofErr w:type="spellEnd"/>
      <w:r w:rsidRPr="000B6820">
        <w:rPr>
          <w:i w:val="0"/>
        </w:rPr>
        <w:t xml:space="preserve">” </w:t>
      </w:r>
    </w:p>
    <w:p w14:paraId="046C1BE0" w14:textId="39B1BE08" w:rsidR="00EE0C63" w:rsidRPr="000B6820" w:rsidRDefault="00EE0C63" w:rsidP="000C2244">
      <w:pPr>
        <w:pStyle w:val="AuthorInstructions"/>
        <w:numPr>
          <w:ilvl w:val="0"/>
          <w:numId w:val="49"/>
        </w:numPr>
        <w:rPr>
          <w:i w:val="0"/>
        </w:rPr>
      </w:pPr>
      <w:proofErr w:type="gramStart"/>
      <w:r w:rsidRPr="000B6820">
        <w:rPr>
          <w:i w:val="0"/>
        </w:rPr>
        <w:t>the</w:t>
      </w:r>
      <w:proofErr w:type="gramEnd"/>
      <w:r w:rsidRPr="000B6820">
        <w:rPr>
          <w:i w:val="0"/>
        </w:rPr>
        <w:t xml:space="preserve"> &lt;</w:t>
      </w:r>
      <w:r w:rsidRPr="004B2F11">
        <w:rPr>
          <w:rStyle w:val="CorpodeltestoCarattere"/>
          <w:bCs/>
        </w:rPr>
        <w:t xml:space="preserve">status&gt; </w:t>
      </w:r>
      <w:r w:rsidRPr="000B6820">
        <w:rPr>
          <w:i w:val="0"/>
        </w:rPr>
        <w:t>child element shall have the</w:t>
      </w:r>
      <w:r w:rsidRPr="004B2F11">
        <w:rPr>
          <w:rStyle w:val="CorpodeltestoCarattere"/>
          <w:bCs/>
        </w:rPr>
        <w:t xml:space="preserve"> </w:t>
      </w:r>
      <w:r w:rsidRPr="000B6820">
        <w:rPr>
          <w:rFonts w:eastAsia="?l?r ??’c"/>
          <w:i w:val="0"/>
        </w:rPr>
        <w:t>value “READY”</w:t>
      </w:r>
      <w:r w:rsidRPr="000B6820">
        <w:rPr>
          <w:i w:val="0"/>
        </w:rPr>
        <w:t xml:space="preserve">. </w:t>
      </w:r>
    </w:p>
    <w:p w14:paraId="6522D3AE" w14:textId="680D4FB4" w:rsidR="000268F8" w:rsidRPr="000B6820" w:rsidRDefault="000268F8" w:rsidP="000268F8">
      <w:pPr>
        <w:pStyle w:val="AuthorInstructions"/>
        <w:rPr>
          <w:i w:val="0"/>
        </w:rPr>
      </w:pPr>
      <w:r w:rsidRPr="000B6820">
        <w:rPr>
          <w:i w:val="0"/>
        </w:rPr>
        <w:t xml:space="preserve">The HT Requester shall specify the </w:t>
      </w:r>
      <w:r w:rsidR="00674AEB" w:rsidRPr="000B6820">
        <w:rPr>
          <w:i w:val="0"/>
        </w:rPr>
        <w:t xml:space="preserve">identified HT Manager </w:t>
      </w:r>
      <w:r w:rsidRPr="000B6820">
        <w:rPr>
          <w:i w:val="0"/>
        </w:rPr>
        <w:t xml:space="preserve">in the </w:t>
      </w:r>
      <w:r w:rsidRPr="004B2F11">
        <w:rPr>
          <w:rStyle w:val="CorpodeltestoCarattere"/>
          <w:bCs/>
        </w:rPr>
        <w:t>&lt;</w:t>
      </w:r>
      <w:proofErr w:type="spellStart"/>
      <w:r w:rsidRPr="004B2F11">
        <w:rPr>
          <w:rStyle w:val="CorpodeltestoCarattere"/>
          <w:bCs/>
        </w:rPr>
        <w:t>potentialOwner</w:t>
      </w:r>
      <w:proofErr w:type="spellEnd"/>
      <w:r w:rsidRPr="004B2F11">
        <w:rPr>
          <w:rStyle w:val="CorpodeltestoCarattere"/>
          <w:bCs/>
        </w:rPr>
        <w:t>&gt;</w:t>
      </w:r>
      <w:r w:rsidRPr="000B6820">
        <w:rPr>
          <w:i w:val="0"/>
        </w:rPr>
        <w:t xml:space="preserve"> element:</w:t>
      </w:r>
    </w:p>
    <w:p w14:paraId="060AC1B9" w14:textId="2359C139" w:rsidR="00C72E1C" w:rsidRPr="000B6820" w:rsidRDefault="000268F8" w:rsidP="00C72E1C">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potentialOwner</w:t>
      </w:r>
      <w:proofErr w:type="spellEnd"/>
      <w:r w:rsidRPr="004B2F11">
        <w:rPr>
          <w:rStyle w:val="CorpodeltestoCarattere"/>
          <w:bCs/>
        </w:rPr>
        <w:t xml:space="preserve">: </w:t>
      </w:r>
      <w:r w:rsidRPr="000B6820">
        <w:rPr>
          <w:i w:val="0"/>
        </w:rPr>
        <w:t xml:space="preserve">this element allows to “reserve” the task for a </w:t>
      </w:r>
      <w:r w:rsidR="00674AEB" w:rsidRPr="000B6820">
        <w:rPr>
          <w:i w:val="0"/>
        </w:rPr>
        <w:t xml:space="preserve">HT Manager. The HT Manager can be a </w:t>
      </w:r>
      <w:r w:rsidRPr="000B6820">
        <w:rPr>
          <w:i w:val="0"/>
        </w:rPr>
        <w:t xml:space="preserve">user. Only identified </w:t>
      </w:r>
      <w:r w:rsidR="00674AEB" w:rsidRPr="000B6820">
        <w:rPr>
          <w:i w:val="0"/>
        </w:rPr>
        <w:t>HT Manager</w:t>
      </w:r>
      <w:r w:rsidRPr="000B6820">
        <w:rPr>
          <w:i w:val="0"/>
        </w:rPr>
        <w:t xml:space="preserve"> can </w:t>
      </w:r>
      <w:r w:rsidR="00674AEB" w:rsidRPr="000B6820">
        <w:rPr>
          <w:i w:val="0"/>
        </w:rPr>
        <w:t>claim</w:t>
      </w:r>
      <w:r w:rsidRPr="000B6820">
        <w:rPr>
          <w:i w:val="0"/>
        </w:rPr>
        <w:t xml:space="preserve"> the task</w:t>
      </w:r>
      <w:r w:rsidR="00674AEB" w:rsidRPr="000B6820">
        <w:rPr>
          <w:i w:val="0"/>
        </w:rPr>
        <w:t xml:space="preserve">. This transaction does not define </w:t>
      </w:r>
      <w:r w:rsidR="00C72E1C" w:rsidRPr="000B6820">
        <w:rPr>
          <w:i w:val="0"/>
        </w:rPr>
        <w:t xml:space="preserve">the criteria by which </w:t>
      </w:r>
      <w:r w:rsidR="0047109A" w:rsidRPr="000B6820">
        <w:rPr>
          <w:i w:val="0"/>
        </w:rPr>
        <w:t xml:space="preserve">the </w:t>
      </w:r>
      <w:r w:rsidR="00C72E1C" w:rsidRPr="000B6820">
        <w:rPr>
          <w:i w:val="0"/>
        </w:rPr>
        <w:t xml:space="preserve">HT Requester </w:t>
      </w:r>
      <w:proofErr w:type="gramStart"/>
      <w:r w:rsidR="00C72E1C" w:rsidRPr="000B6820">
        <w:rPr>
          <w:i w:val="0"/>
        </w:rPr>
        <w:t>select</w:t>
      </w:r>
      <w:proofErr w:type="gramEnd"/>
      <w:r w:rsidR="00C72E1C" w:rsidRPr="000B6820">
        <w:rPr>
          <w:i w:val="0"/>
        </w:rPr>
        <w:t xml:space="preserve"> a specific</w:t>
      </w:r>
      <w:r w:rsidR="00674AEB" w:rsidRPr="000B6820">
        <w:rPr>
          <w:i w:val="0"/>
        </w:rPr>
        <w:t xml:space="preserve"> HT Manager</w:t>
      </w:r>
      <w:r w:rsidRPr="000B6820">
        <w:rPr>
          <w:i w:val="0"/>
        </w:rPr>
        <w:t xml:space="preserve">. </w:t>
      </w:r>
    </w:p>
    <w:p w14:paraId="72337A9B" w14:textId="6B3D7BCB" w:rsidR="00986DC2" w:rsidRPr="000B6820" w:rsidRDefault="00986DC2"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/input/part</w:t>
      </w:r>
      <w:r w:rsidRPr="000B6820">
        <w:t xml:space="preserve"> for each input document referenced. The </w:t>
      </w:r>
      <w:proofErr w:type="gramStart"/>
      <w:r w:rsidRPr="000B6820">
        <w:t>document referenced as input are</w:t>
      </w:r>
      <w:proofErr w:type="gramEnd"/>
      <w:r w:rsidRPr="000B6820">
        <w:t xml:space="preserve"> listed below. Further details about attachment encoding within </w:t>
      </w:r>
      <w:proofErr w:type="spellStart"/>
      <w:r w:rsidRPr="000B6820">
        <w:rPr>
          <w:rFonts w:ascii="Courier" w:hAnsi="Courier"/>
          <w:b/>
          <w:bCs/>
        </w:rPr>
        <w:t>taskData</w:t>
      </w:r>
      <w:proofErr w:type="spellEnd"/>
      <w:r w:rsidRPr="000B6820">
        <w:rPr>
          <w:rFonts w:ascii="Courier" w:hAnsi="Courier"/>
          <w:b/>
          <w:bCs/>
        </w:rPr>
        <w:t>/input/part</w:t>
      </w:r>
      <w:r w:rsidRPr="000B6820">
        <w:t xml:space="preserve"> are specified at ITI TF-3: Table 5.4.3-9 </w:t>
      </w:r>
      <w:proofErr w:type="spellStart"/>
      <w:r w:rsidRPr="000B6820">
        <w:t>AttachmentInfo</w:t>
      </w:r>
      <w:proofErr w:type="spellEnd"/>
      <w:r w:rsidRPr="000B6820">
        <w:t xml:space="preserve"> Element</w:t>
      </w:r>
      <w:r w:rsidR="0072333E" w:rsidRPr="000B6820">
        <w:t>.</w:t>
      </w:r>
    </w:p>
    <w:p w14:paraId="3BF37416" w14:textId="77777777" w:rsidR="00986DC2" w:rsidRPr="000B6820" w:rsidRDefault="00986DC2" w:rsidP="00986DC2">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relevant Clinical Document.</w:t>
      </w:r>
    </w:p>
    <w:p w14:paraId="05B93980" w14:textId="77777777" w:rsidR="00986DC2" w:rsidRPr="000B6820" w:rsidRDefault="00986DC2" w:rsidP="00986DC2">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ImageManifest</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Image Manifest of the relevant images. </w:t>
      </w:r>
    </w:p>
    <w:p w14:paraId="2DDF9E3F" w14:textId="2E68E00D" w:rsidR="00986DC2" w:rsidRPr="000B6820" w:rsidRDefault="00986DC2" w:rsidP="00986DC2">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ClinicalVideos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relevant videos</w:t>
      </w:r>
    </w:p>
    <w:p w14:paraId="560D8F95" w14:textId="7E97F479" w:rsidR="00986DC2" w:rsidRPr="000B6820" w:rsidRDefault="00986DC2" w:rsidP="004B2F1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t xml:space="preserve"> =”</w:t>
      </w:r>
      <w:proofErr w:type="spellStart"/>
      <w:r w:rsidRPr="000B6820">
        <w:t>HTRequest</w:t>
      </w:r>
      <w:proofErr w:type="spellEnd"/>
      <w:r w:rsidRPr="000B6820">
        <w:t xml:space="preserve">”: [1..1] </w:t>
      </w:r>
      <w:proofErr w:type="gramStart"/>
      <w:r w:rsidRPr="000B6820">
        <w:t>this</w:t>
      </w:r>
      <w:proofErr w:type="gramEnd"/>
      <w:r w:rsidRPr="000B6820">
        <w:t xml:space="preserve"> is a required input that identifies the HT Request document. See Section 3.</w:t>
      </w:r>
      <w:del w:id="722" w:author="Elena Vio" w:date="2016-07-19T13:12:00Z">
        <w:r w:rsidRPr="000B6820" w:rsidDel="00DE3782">
          <w:delText>Y1</w:delText>
        </w:r>
      </w:del>
      <w:ins w:id="723" w:author="Elena Vio" w:date="2016-07-19T13:12:00Z">
        <w:r w:rsidR="00DE3782">
          <w:t>26</w:t>
        </w:r>
      </w:ins>
      <w:r w:rsidRPr="000B6820">
        <w:t xml:space="preserve"> 4.1.2.2</w:t>
      </w:r>
    </w:p>
    <w:p w14:paraId="1B8FD2BD" w14:textId="68A7E92D" w:rsidR="00674AEB" w:rsidRPr="000B6820" w:rsidRDefault="00674AEB" w:rsidP="00674AEB">
      <w:pPr>
        <w:pStyle w:val="AuthorInstructions"/>
        <w:rPr>
          <w:i w:val="0"/>
        </w:rPr>
      </w:pPr>
      <w:r w:rsidRPr="000B6820">
        <w:rPr>
          <w:i w:val="0"/>
        </w:rPr>
        <w:lastRenderedPageBreak/>
        <w:t>The HT Requester shall specify the HT Manager identified as a “</w:t>
      </w:r>
      <w:proofErr w:type="spellStart"/>
      <w:r w:rsidRPr="000B6820">
        <w:rPr>
          <w:i w:val="0"/>
        </w:rPr>
        <w:t>notificationRecipient</w:t>
      </w:r>
      <w:proofErr w:type="spellEnd"/>
      <w:r w:rsidRPr="000B6820">
        <w:rPr>
          <w:i w:val="0"/>
        </w:rPr>
        <w:t>” for the task:</w:t>
      </w:r>
    </w:p>
    <w:p w14:paraId="4C2E1C6A" w14:textId="7C8DC0AB" w:rsidR="00674AEB" w:rsidRPr="000B6820" w:rsidRDefault="00674AEB" w:rsidP="003E36A3">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notificationRecipients</w:t>
      </w:r>
      <w:proofErr w:type="spellEnd"/>
      <w:r w:rsidRPr="004B2F11">
        <w:rPr>
          <w:rStyle w:val="CorpodeltestoCarattere"/>
          <w:bCs/>
        </w:rPr>
        <w:t xml:space="preserve">: </w:t>
      </w:r>
      <w:r w:rsidRPr="000B6820">
        <w:rPr>
          <w:i w:val="0"/>
        </w:rPr>
        <w:t>this elements specifies user/organization that needs</w:t>
      </w:r>
      <w:r w:rsidR="00FF0164" w:rsidRPr="000B6820">
        <w:rPr>
          <w:i w:val="0"/>
        </w:rPr>
        <w:t xml:space="preserve"> </w:t>
      </w:r>
      <w:r w:rsidRPr="000B6820">
        <w:rPr>
          <w:i w:val="0"/>
        </w:rPr>
        <w:t xml:space="preserve">to be notified. </w:t>
      </w:r>
    </w:p>
    <w:p w14:paraId="5CCEBABE" w14:textId="0EF711EB" w:rsidR="00674AEB" w:rsidRPr="000B6820" w:rsidRDefault="00674AEB" w:rsidP="00674AEB">
      <w:pPr>
        <w:pStyle w:val="AuthorInstructions"/>
        <w:rPr>
          <w:i w:val="0"/>
        </w:rPr>
      </w:pPr>
      <w:r w:rsidRPr="000B6820">
        <w:rPr>
          <w:i w:val="0"/>
        </w:rPr>
        <w:t xml:space="preserve">The HT Requester </w:t>
      </w:r>
      <w:r w:rsidR="00AE34C4" w:rsidRPr="000B6820">
        <w:rPr>
          <w:i w:val="0"/>
        </w:rPr>
        <w:t>may</w:t>
      </w:r>
      <w:r w:rsidRPr="000B6820">
        <w:rPr>
          <w:i w:val="0"/>
        </w:rPr>
        <w:t xml:space="preserve"> set the value of additional elements that characterize the nature and the execution of the HT: </w:t>
      </w:r>
    </w:p>
    <w:p w14:paraId="6A27C577" w14:textId="1348F6D1" w:rsidR="00674AEB" w:rsidRPr="000B6820" w:rsidRDefault="00674AEB" w:rsidP="00674AEB">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expirationTime</w:t>
      </w:r>
      <w:proofErr w:type="spellEnd"/>
      <w:r w:rsidRPr="000B6820">
        <w:rPr>
          <w:i w:val="0"/>
        </w:rPr>
        <w:t xml:space="preserve">: this element specifies a date/time by which the </w:t>
      </w:r>
      <w:r w:rsidR="00FF0164" w:rsidRPr="000B6820">
        <w:rPr>
          <w:i w:val="0"/>
        </w:rPr>
        <w:t>HT Manager have to accept or reject.</w:t>
      </w:r>
    </w:p>
    <w:p w14:paraId="75B3A2D9" w14:textId="268ACA6F" w:rsidR="002F29F3" w:rsidRPr="000B6820" w:rsidRDefault="002F29F3" w:rsidP="004B2F11">
      <w:pPr>
        <w:pStyle w:val="Titolo6"/>
        <w:numPr>
          <w:ilvl w:val="0"/>
          <w:numId w:val="0"/>
        </w:numPr>
      </w:pPr>
      <w:bookmarkStart w:id="724" w:name="_Toc313888833"/>
      <w:bookmarkStart w:id="725" w:name="_Toc450673906"/>
      <w:r w:rsidRPr="000B6820">
        <w:t>3.</w:t>
      </w:r>
      <w:del w:id="726" w:author="Elena Vio" w:date="2016-07-19T13:12:00Z">
        <w:r w:rsidRPr="000B6820" w:rsidDel="00DE3782">
          <w:delText>Y</w:delText>
        </w:r>
        <w:r w:rsidR="00876DFC" w:rsidRPr="000B6820" w:rsidDel="00DE3782">
          <w:delText>1</w:delText>
        </w:r>
      </w:del>
      <w:ins w:id="727" w:author="Elena Vio" w:date="2016-07-19T13:12:00Z">
        <w:r w:rsidR="00DE3782">
          <w:t>26</w:t>
        </w:r>
      </w:ins>
      <w:r w:rsidRPr="000B6820">
        <w:t xml:space="preserve">.4.1.2.2 </w:t>
      </w:r>
      <w:r w:rsidR="002D065F" w:rsidRPr="000B6820">
        <w:t>HT</w:t>
      </w:r>
      <w:r w:rsidRPr="000B6820">
        <w:t xml:space="preserve"> Request </w:t>
      </w:r>
      <w:r w:rsidR="00232568" w:rsidRPr="000B6820">
        <w:t xml:space="preserve">Document </w:t>
      </w:r>
      <w:r w:rsidRPr="000B6820">
        <w:t>Content Requirements</w:t>
      </w:r>
      <w:bookmarkEnd w:id="724"/>
      <w:bookmarkEnd w:id="725"/>
    </w:p>
    <w:p w14:paraId="6B2A44E7" w14:textId="4F098779" w:rsidR="00637378" w:rsidRPr="000B6820" w:rsidRDefault="002D065F" w:rsidP="000C2244">
      <w:pPr>
        <w:pStyle w:val="AuthorInstructions"/>
        <w:rPr>
          <w:i w:val="0"/>
        </w:rPr>
      </w:pPr>
      <w:r w:rsidRPr="000B6820">
        <w:rPr>
          <w:i w:val="0"/>
        </w:rPr>
        <w:t xml:space="preserve">The HT Request </w:t>
      </w:r>
      <w:r w:rsidR="00617FE9" w:rsidRPr="000B6820">
        <w:rPr>
          <w:i w:val="0"/>
        </w:rPr>
        <w:t>D</w:t>
      </w:r>
      <w:r w:rsidRPr="000B6820">
        <w:rPr>
          <w:i w:val="0"/>
        </w:rPr>
        <w:t xml:space="preserve">ocument </w:t>
      </w:r>
      <w:r w:rsidR="00617FE9" w:rsidRPr="000B6820">
        <w:rPr>
          <w:i w:val="0"/>
        </w:rPr>
        <w:t xml:space="preserve">shall contain </w:t>
      </w:r>
      <w:r w:rsidR="00547482" w:rsidRPr="000B6820">
        <w:rPr>
          <w:i w:val="0"/>
        </w:rPr>
        <w:t xml:space="preserve">the reason why the clinical case is submitted to </w:t>
      </w:r>
      <w:r w:rsidR="0047109A" w:rsidRPr="000B6820">
        <w:rPr>
          <w:i w:val="0"/>
        </w:rPr>
        <w:t xml:space="preserve">the </w:t>
      </w:r>
      <w:r w:rsidR="00547482" w:rsidRPr="000B6820">
        <w:rPr>
          <w:i w:val="0"/>
        </w:rPr>
        <w:t xml:space="preserve">Heart Team. </w:t>
      </w:r>
      <w:r w:rsidR="00232568" w:rsidRPr="000B6820">
        <w:rPr>
          <w:i w:val="0"/>
        </w:rPr>
        <w:t>The document may contain supporting clinical information on the patient</w:t>
      </w:r>
      <w:r w:rsidR="000B6820">
        <w:rPr>
          <w:i w:val="0"/>
        </w:rPr>
        <w:t xml:space="preserve">. </w:t>
      </w:r>
      <w:r w:rsidR="00637378" w:rsidRPr="000B6820">
        <w:rPr>
          <w:i w:val="0"/>
        </w:rPr>
        <w:t>This specification does not mandate any specific structure for this document</w:t>
      </w:r>
      <w:r w:rsidR="003162DB" w:rsidRPr="000B6820">
        <w:rPr>
          <w:i w:val="0"/>
        </w:rPr>
        <w:t xml:space="preserve"> </w:t>
      </w:r>
    </w:p>
    <w:p w14:paraId="1DA8BC50" w14:textId="3584BD32" w:rsidR="002F29F3" w:rsidRPr="000B6820" w:rsidRDefault="002F29F3" w:rsidP="004B2F11">
      <w:pPr>
        <w:pStyle w:val="Titolo6"/>
        <w:numPr>
          <w:ilvl w:val="0"/>
          <w:numId w:val="0"/>
        </w:numPr>
      </w:pPr>
      <w:bookmarkStart w:id="728" w:name="_Toc313888834"/>
      <w:bookmarkStart w:id="729" w:name="_Toc450673907"/>
      <w:r w:rsidRPr="000B6820">
        <w:t>3.</w:t>
      </w:r>
      <w:del w:id="730" w:author="Elena Vio" w:date="2016-07-19T13:12:00Z">
        <w:r w:rsidRPr="000B6820" w:rsidDel="00DE3782">
          <w:delText>Y</w:delText>
        </w:r>
        <w:r w:rsidR="00876DFC" w:rsidRPr="000B6820" w:rsidDel="00DE3782">
          <w:delText>1</w:delText>
        </w:r>
      </w:del>
      <w:ins w:id="731" w:author="Elena Vio" w:date="2016-07-19T13:12:00Z">
        <w:r w:rsidR="00DE3782">
          <w:t>26</w:t>
        </w:r>
      </w:ins>
      <w:r w:rsidRPr="000B6820">
        <w:t xml:space="preserve">.4.1.2.3 </w:t>
      </w:r>
      <w:r w:rsidR="002D065F" w:rsidRPr="000B6820">
        <w:t>Document Sharing Metadata R</w:t>
      </w:r>
      <w:r w:rsidRPr="000B6820">
        <w:t>equirements</w:t>
      </w:r>
      <w:bookmarkEnd w:id="728"/>
      <w:bookmarkEnd w:id="729"/>
    </w:p>
    <w:p w14:paraId="76B9FB48" w14:textId="77777777" w:rsidR="00876DFC" w:rsidRPr="000B6820" w:rsidRDefault="00876DFC" w:rsidP="00876DFC">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57E9F1A4" w14:textId="27250DF8" w:rsidR="00876DFC" w:rsidRPr="000B6820" w:rsidRDefault="00876DFC" w:rsidP="00876DFC">
      <w:pPr>
        <w:pStyle w:val="Corpodeltesto"/>
      </w:pPr>
      <w:r w:rsidRPr="000B6820">
        <w:t>This section specifies additional Document Sharing Metadata requirements for the Heart Team Workflow Document</w:t>
      </w:r>
      <w:r w:rsidR="001D5A39" w:rsidRPr="000B6820">
        <w:t>.</w:t>
      </w:r>
    </w:p>
    <w:p w14:paraId="0DE26FCF" w14:textId="6CA5CD29" w:rsidR="002D065F" w:rsidRPr="000B6820" w:rsidRDefault="00204898" w:rsidP="00204898">
      <w:pPr>
        <w:pStyle w:val="Corpodeltesto"/>
      </w:pPr>
      <w:r w:rsidRPr="000B6820">
        <w:t xml:space="preserve">The </w:t>
      </w:r>
      <w:proofErr w:type="spellStart"/>
      <w:r w:rsidRPr="000B6820">
        <w:rPr>
          <w:b/>
        </w:rPr>
        <w:t>DocumentEntry</w:t>
      </w:r>
      <w:proofErr w:type="spellEnd"/>
      <w:r w:rsidRPr="000B6820">
        <w:rPr>
          <w:b/>
        </w:rPr>
        <w:t xml:space="preserve"> metadata of the Heart Team </w:t>
      </w:r>
      <w:r w:rsidR="002D065F" w:rsidRPr="000B6820">
        <w:rPr>
          <w:b/>
        </w:rPr>
        <w:t>Workflow Document</w:t>
      </w:r>
      <w:r w:rsidR="002D065F" w:rsidRPr="000B6820">
        <w:t xml:space="preserve"> shall meet the following constraints: </w:t>
      </w:r>
    </w:p>
    <w:p w14:paraId="6BA6DBEB" w14:textId="28C43793" w:rsidR="00370835" w:rsidRPr="000B6820" w:rsidRDefault="00370835"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42E80DD9" w14:textId="6DAEA901" w:rsidR="002D065F" w:rsidRPr="000B6820" w:rsidRDefault="00370835" w:rsidP="004B2F11">
      <w:pPr>
        <w:pStyle w:val="Puntoelenco3"/>
      </w:pPr>
      <w:r w:rsidRPr="000B6820">
        <w:t xml:space="preserve">A single entry </w:t>
      </w:r>
      <w:r w:rsidR="002D065F" w:rsidRPr="000B6820">
        <w:t xml:space="preserve">of </w:t>
      </w:r>
      <w:proofErr w:type="spellStart"/>
      <w:r w:rsidR="002D065F" w:rsidRPr="000B6820">
        <w:t>eventCodeList</w:t>
      </w:r>
      <w:proofErr w:type="spellEnd"/>
      <w:r w:rsidR="002D065F" w:rsidRPr="000B6820">
        <w:t xml:space="preserve"> shall convey the actual status (OPEN) of the workflow: code = “urn</w:t>
      </w:r>
      <w:proofErr w:type="gramStart"/>
      <w:r w:rsidR="002D065F" w:rsidRPr="000B6820">
        <w:t>:ihe:iti:xdw:2011:eventCode:open</w:t>
      </w:r>
      <w:proofErr w:type="gramEnd"/>
      <w:r w:rsidR="002D065F" w:rsidRPr="000B6820">
        <w:t xml:space="preserve">” </w:t>
      </w:r>
      <w:proofErr w:type="spellStart"/>
      <w:r w:rsidR="002D065F" w:rsidRPr="000B6820">
        <w:t>codingScheme</w:t>
      </w:r>
      <w:proofErr w:type="spellEnd"/>
      <w:r w:rsidR="002D065F" w:rsidRPr="000B6820">
        <w:t xml:space="preserve">=” </w:t>
      </w:r>
      <w:r w:rsidR="002D065F" w:rsidRPr="004B2F11">
        <w:t>1.3.6.1.4.1.19376.1.2.3</w:t>
      </w:r>
      <w:r w:rsidR="002D065F" w:rsidRPr="00706667">
        <w:t>”</w:t>
      </w:r>
    </w:p>
    <w:p w14:paraId="5A07448C" w14:textId="0246F91C" w:rsidR="00F43742" w:rsidRPr="000B6820" w:rsidRDefault="00370835" w:rsidP="004B2F11">
      <w:pPr>
        <w:pStyle w:val="Puntoelenco3"/>
      </w:pPr>
      <w:r w:rsidRPr="000B6820">
        <w:t xml:space="preserve">A single entry </w:t>
      </w:r>
      <w:r w:rsidR="002D065F" w:rsidRPr="000B6820">
        <w:t xml:space="preserve">of the </w:t>
      </w:r>
      <w:proofErr w:type="spellStart"/>
      <w:r w:rsidR="002D065F" w:rsidRPr="000B6820">
        <w:t>eventCodeList</w:t>
      </w:r>
      <w:proofErr w:type="spellEnd"/>
      <w:r w:rsidR="002D065F" w:rsidRPr="000B6820">
        <w:t xml:space="preserve"> metadata shall convey the actual status of the </w:t>
      </w:r>
      <w:r w:rsidR="008E007B" w:rsidRPr="000B6820">
        <w:t xml:space="preserve">HT </w:t>
      </w:r>
      <w:r w:rsidR="002D065F" w:rsidRPr="000B6820">
        <w:t>Req</w:t>
      </w:r>
      <w:r w:rsidR="007C3A43" w:rsidRPr="000B6820">
        <w:t>uest task: code=”urn</w:t>
      </w:r>
      <w:proofErr w:type="gramStart"/>
      <w:r w:rsidR="007C3A43" w:rsidRPr="000B6820">
        <w:t>:ihe:</w:t>
      </w:r>
      <w:r w:rsidR="006C2A49" w:rsidRPr="000B6820">
        <w:t>pcc</w:t>
      </w:r>
      <w:r w:rsidR="007C3A43" w:rsidRPr="000B6820">
        <w:t>:xcht</w:t>
      </w:r>
      <w:proofErr w:type="gramEnd"/>
      <w:r w:rsidR="002D065F" w:rsidRPr="000B6820">
        <w:t>-wd:2015:eventCodeTaskStatus:</w:t>
      </w:r>
      <w:r w:rsidR="008E007B" w:rsidRPr="000B6820">
        <w:t>HTRequest</w:t>
      </w:r>
      <w:r w:rsidR="002D065F" w:rsidRPr="000B6820">
        <w:t xml:space="preserve">Completed” </w:t>
      </w:r>
      <w:proofErr w:type="spellStart"/>
      <w:r w:rsidR="002D065F" w:rsidRPr="000B6820">
        <w:t>codingScheme</w:t>
      </w:r>
      <w:proofErr w:type="spellEnd"/>
      <w:r w:rsidR="002D065F" w:rsidRPr="000B6820">
        <w:t>=”1.3.6.1.4.1.19376.1.2.1”</w:t>
      </w:r>
    </w:p>
    <w:p w14:paraId="3D6961C2" w14:textId="31136E45" w:rsidR="00D213DE" w:rsidRPr="004B2F11" w:rsidRDefault="00F43742" w:rsidP="004B2F11">
      <w:pPr>
        <w:pStyle w:val="Puntoelenco3"/>
      </w:pPr>
      <w:r w:rsidRPr="000B6820">
        <w:t xml:space="preserve">A single entry of the </w:t>
      </w:r>
      <w:proofErr w:type="spellStart"/>
      <w:r w:rsidRPr="000B6820">
        <w:t>eventCodeList</w:t>
      </w:r>
      <w:proofErr w:type="spellEnd"/>
      <w:r w:rsidRPr="000B6820">
        <w:t xml:space="preserve"> metadata shall convey the status of the HT Lead task: code=”urn</w:t>
      </w:r>
      <w:proofErr w:type="gramStart"/>
      <w:r w:rsidRPr="000B6820">
        <w:t>:ihe:</w:t>
      </w:r>
      <w:r w:rsidR="006C2A49" w:rsidRPr="000B6820">
        <w:t>pcc:xcht</w:t>
      </w:r>
      <w:proofErr w:type="gramEnd"/>
      <w:r w:rsidRPr="000B6820">
        <w:t xml:space="preserve">-wd:2015:eventCodeTaskStatus:HTLeadReady” </w:t>
      </w:r>
      <w:proofErr w:type="spellStart"/>
      <w:r w:rsidRPr="000B6820">
        <w:t>codingScheme</w:t>
      </w:r>
      <w:proofErr w:type="spellEnd"/>
      <w:r w:rsidRPr="000B6820">
        <w:t>=”1.3.6.1.4.1.19376.1.2.1</w:t>
      </w:r>
      <w:r w:rsidRPr="00F12989">
        <w:t xml:space="preserve">” </w:t>
      </w:r>
    </w:p>
    <w:p w14:paraId="0ED8372E" w14:textId="50F5A6E8" w:rsidR="00D213DE" w:rsidRPr="000B6820" w:rsidRDefault="00D213DE" w:rsidP="004B2F11">
      <w:pPr>
        <w:pStyle w:val="Puntoelenco2"/>
      </w:pPr>
      <w:r w:rsidRPr="000B6820">
        <w:t xml:space="preserve">The </w:t>
      </w:r>
      <w:proofErr w:type="spellStart"/>
      <w:r w:rsidRPr="000B6820">
        <w:t>referenceIdList</w:t>
      </w:r>
      <w:proofErr w:type="spellEnd"/>
      <w:r w:rsidRPr="000B6820">
        <w:t xml:space="preserve"> metadata shall provide the accession number in accordance with </w:t>
      </w:r>
      <w:r w:rsidR="00370835" w:rsidRPr="000B6820">
        <w:t>PCC</w:t>
      </w:r>
      <w:r w:rsidRPr="000B6820">
        <w:t xml:space="preserve"> TF-3: Table 4.68.4.1.2.3-1.</w:t>
      </w:r>
    </w:p>
    <w:p w14:paraId="06C62667" w14:textId="05D03354" w:rsidR="00AE3E07" w:rsidRPr="000B6820" w:rsidRDefault="00D213DE" w:rsidP="004B2F11">
      <w:pPr>
        <w:pStyle w:val="Puntoelenco3"/>
      </w:pPr>
      <w:r w:rsidRPr="000B6820">
        <w:t xml:space="preserve">The </w:t>
      </w:r>
      <w:proofErr w:type="spellStart"/>
      <w:r w:rsidRPr="000B6820">
        <w:t>typeCode</w:t>
      </w:r>
      <w:proofErr w:type="spellEnd"/>
      <w:r w:rsidRPr="000B6820">
        <w:t xml:space="preserve"> shall</w:t>
      </w:r>
      <w:r w:rsidR="00370835" w:rsidRPr="000B6820">
        <w:t xml:space="preserve"> convey the following code: “XCHT</w:t>
      </w:r>
      <w:r w:rsidRPr="000B6820">
        <w:t xml:space="preserve">-WD” </w:t>
      </w:r>
      <w:proofErr w:type="spellStart"/>
      <w:r w:rsidRPr="000B6820">
        <w:t>codingScheme</w:t>
      </w:r>
      <w:proofErr w:type="spellEnd"/>
      <w:r w:rsidRPr="000B6820">
        <w:t xml:space="preserve">: </w:t>
      </w:r>
      <w:commentRangeStart w:id="732"/>
      <w:r w:rsidRPr="000B6820">
        <w:rPr>
          <w:highlight w:val="yellow"/>
        </w:rPr>
        <w:t>1.2.3.4.5.6.7.8.9.0</w:t>
      </w:r>
      <w:r w:rsidRPr="000B6820">
        <w:t xml:space="preserve"> </w:t>
      </w:r>
      <w:commentRangeEnd w:id="732"/>
      <w:r w:rsidR="00706667">
        <w:rPr>
          <w:rStyle w:val="Rimandocommento"/>
        </w:rPr>
        <w:commentReference w:id="732"/>
      </w:r>
    </w:p>
    <w:p w14:paraId="107F1C5E" w14:textId="1F4DDC88" w:rsidR="002D065F" w:rsidRPr="000B6820" w:rsidRDefault="002D065F" w:rsidP="002D065F">
      <w:pPr>
        <w:pStyle w:val="Corpodeltesto"/>
      </w:pPr>
      <w:r w:rsidRPr="000B6820">
        <w:lastRenderedPageBreak/>
        <w:t xml:space="preserve">The </w:t>
      </w:r>
      <w:proofErr w:type="spellStart"/>
      <w:r w:rsidR="00AE3E07" w:rsidRPr="000B6820">
        <w:rPr>
          <w:b/>
        </w:rPr>
        <w:t>S</w:t>
      </w:r>
      <w:r w:rsidRPr="000B6820">
        <w:rPr>
          <w:b/>
        </w:rPr>
        <w:t>ubmissionSet</w:t>
      </w:r>
      <w:proofErr w:type="spellEnd"/>
      <w:r w:rsidRPr="000B6820">
        <w:rPr>
          <w:b/>
        </w:rPr>
        <w:t xml:space="preserve"> metadata of the </w:t>
      </w:r>
      <w:r w:rsidR="00AE3E07" w:rsidRPr="000B6820">
        <w:rPr>
          <w:b/>
        </w:rPr>
        <w:t xml:space="preserve">Heart Team </w:t>
      </w:r>
      <w:r w:rsidRPr="000B6820">
        <w:rPr>
          <w:b/>
        </w:rPr>
        <w:t>Workflow Document</w:t>
      </w:r>
      <w:r w:rsidRPr="000B6820">
        <w:t xml:space="preserve"> shall meet the following constraints: </w:t>
      </w:r>
    </w:p>
    <w:p w14:paraId="4854D3AA" w14:textId="160937BF" w:rsidR="00ED799D" w:rsidRPr="000B6820" w:rsidRDefault="00A434FC" w:rsidP="004B2F11">
      <w:pPr>
        <w:pStyle w:val="Puntoelenco2"/>
      </w:pPr>
      <w:r w:rsidRPr="000B6820">
        <w:t xml:space="preserve">The </w:t>
      </w:r>
      <w:proofErr w:type="spellStart"/>
      <w:r w:rsidRPr="000B6820">
        <w:t>intendedRecipient</w:t>
      </w:r>
      <w:proofErr w:type="spellEnd"/>
      <w:r w:rsidRPr="000B6820">
        <w:t xml:space="preserve"> metadata contain the identifier of the organization, or the person intended to manage the HT. This metadata shall convey the same users/organizations identified within the Workflow Document in the </w:t>
      </w:r>
      <w:r w:rsidRPr="000B6820">
        <w:rPr>
          <w:rFonts w:ascii="Courier" w:hAnsi="Courier"/>
          <w:b/>
        </w:rPr>
        <w:t>&lt;</w:t>
      </w:r>
      <w:proofErr w:type="spellStart"/>
      <w:r w:rsidRPr="000B6820">
        <w:rPr>
          <w:rFonts w:ascii="Courier" w:hAnsi="Courier"/>
          <w:b/>
        </w:rPr>
        <w:t>notificationRecipients</w:t>
      </w:r>
      <w:proofErr w:type="spellEnd"/>
      <w:r w:rsidRPr="000B6820">
        <w:rPr>
          <w:rFonts w:ascii="Courier" w:hAnsi="Courier"/>
          <w:b/>
        </w:rPr>
        <w:t>&gt;</w:t>
      </w:r>
      <w:r w:rsidRPr="000B6820">
        <w:rPr>
          <w:rFonts w:ascii="Courier" w:hAnsi="Courier"/>
          <w:b/>
          <w:i/>
        </w:rPr>
        <w:t xml:space="preserve"> </w:t>
      </w:r>
      <w:r w:rsidRPr="000B6820">
        <w:t>element of the HT Lead task</w:t>
      </w:r>
      <w:r w:rsidRPr="000B6820">
        <w:rPr>
          <w:rFonts w:ascii="Courier" w:hAnsi="Courier"/>
          <w:b/>
          <w:i/>
        </w:rPr>
        <w:t xml:space="preserve"> </w:t>
      </w:r>
    </w:p>
    <w:p w14:paraId="2107DA2A" w14:textId="405AFBD5" w:rsidR="00C91729" w:rsidRPr="000B6820" w:rsidRDefault="00C91729" w:rsidP="004B2F11">
      <w:pPr>
        <w:pStyle w:val="Corpodeltesto"/>
      </w:pPr>
      <w:r w:rsidRPr="000B6820">
        <w:t>This transaction does not define document sharing metadata requirements for the HT Request document. The document may be included in the same Submission Set as the Heart Team Workflow Document in this transaction [PCC-</w:t>
      </w:r>
      <w:del w:id="733" w:author="Elena Vio" w:date="2016-07-19T13:12:00Z">
        <w:r w:rsidRPr="000B6820" w:rsidDel="00DE3782">
          <w:delText>Y1</w:delText>
        </w:r>
      </w:del>
      <w:ins w:id="734" w:author="Elena Vio" w:date="2016-07-19T13:12:00Z">
        <w:r w:rsidR="00DE3782">
          <w:t>26</w:t>
        </w:r>
      </w:ins>
      <w:r w:rsidRPr="000B6820">
        <w:t>] or in a different Submission Set using a [ITI-41] Provide and Register Document Set-b transaction</w:t>
      </w:r>
      <w:r w:rsidR="000B6820">
        <w:t xml:space="preserve">. </w:t>
      </w:r>
    </w:p>
    <w:p w14:paraId="5FFA29E0" w14:textId="7D7BFDF5" w:rsidR="00C57C6C" w:rsidRPr="000B6820" w:rsidRDefault="00C57C6C" w:rsidP="00C57C6C">
      <w:pPr>
        <w:pStyle w:val="Titolo5"/>
        <w:numPr>
          <w:ilvl w:val="0"/>
          <w:numId w:val="0"/>
        </w:numPr>
        <w:rPr>
          <w:noProof w:val="0"/>
        </w:rPr>
      </w:pPr>
      <w:bookmarkStart w:id="735" w:name="_Toc345074680"/>
      <w:bookmarkStart w:id="736" w:name="_Toc450673908"/>
      <w:r w:rsidRPr="000B6820">
        <w:rPr>
          <w:noProof w:val="0"/>
        </w:rPr>
        <w:t>3.</w:t>
      </w:r>
      <w:del w:id="737" w:author="Elena Vio" w:date="2016-07-19T13:12:00Z">
        <w:r w:rsidRPr="000B6820" w:rsidDel="00DE3782">
          <w:rPr>
            <w:noProof w:val="0"/>
          </w:rPr>
          <w:delText>Y</w:delText>
        </w:r>
        <w:r w:rsidR="009E3F00" w:rsidRPr="000B6820" w:rsidDel="00DE3782">
          <w:rPr>
            <w:noProof w:val="0"/>
          </w:rPr>
          <w:delText>1</w:delText>
        </w:r>
      </w:del>
      <w:ins w:id="738" w:author="Elena Vio" w:date="2016-07-19T13:12:00Z">
        <w:r w:rsidR="00DE3782">
          <w:rPr>
            <w:noProof w:val="0"/>
          </w:rPr>
          <w:t>26</w:t>
        </w:r>
      </w:ins>
      <w:r w:rsidRPr="000B6820">
        <w:rPr>
          <w:noProof w:val="0"/>
        </w:rPr>
        <w:t>.4.1.3 Expected Actions</w:t>
      </w:r>
      <w:bookmarkEnd w:id="735"/>
      <w:bookmarkEnd w:id="736"/>
    </w:p>
    <w:p w14:paraId="07F7708D" w14:textId="353B5EB5" w:rsidR="0045773F" w:rsidRPr="000B6820" w:rsidRDefault="0045773F" w:rsidP="004B2F11">
      <w:pPr>
        <w:pStyle w:val="Corpodeltesto"/>
      </w:pPr>
      <w:r w:rsidRPr="000B6820">
        <w:t xml:space="preserve">The </w:t>
      </w:r>
      <w:r w:rsidR="009D0139" w:rsidRPr="000B6820">
        <w:t xml:space="preserve">HT Requester </w:t>
      </w:r>
      <w:r w:rsidRPr="000B6820">
        <w:t>shall process the Provide and Register Document Set-b Request message as described in section ITI TF-2b</w:t>
      </w:r>
      <w:proofErr w:type="gramStart"/>
      <w:r w:rsidRPr="000B6820">
        <w:t>:3.41.4.1.3</w:t>
      </w:r>
      <w:proofErr w:type="gramEnd"/>
      <w:r w:rsidRPr="000B6820">
        <w:t>.</w:t>
      </w:r>
    </w:p>
    <w:p w14:paraId="3FCAB93C" w14:textId="18CA8935" w:rsidR="00C57C6C" w:rsidRPr="000B6820" w:rsidRDefault="00C57C6C" w:rsidP="00C57C6C">
      <w:pPr>
        <w:pStyle w:val="Titolo4"/>
        <w:numPr>
          <w:ilvl w:val="0"/>
          <w:numId w:val="0"/>
        </w:numPr>
        <w:rPr>
          <w:noProof w:val="0"/>
        </w:rPr>
      </w:pPr>
      <w:bookmarkStart w:id="739" w:name="_Toc345074681"/>
      <w:bookmarkStart w:id="740" w:name="_Toc450673909"/>
      <w:r w:rsidRPr="000B6820">
        <w:rPr>
          <w:noProof w:val="0"/>
        </w:rPr>
        <w:t>3.</w:t>
      </w:r>
      <w:del w:id="741" w:author="Elena Vio" w:date="2016-07-19T13:12:00Z">
        <w:r w:rsidRPr="000B6820" w:rsidDel="00DE3782">
          <w:rPr>
            <w:noProof w:val="0"/>
          </w:rPr>
          <w:delText>Y</w:delText>
        </w:r>
        <w:r w:rsidR="009E3F00" w:rsidRPr="000B6820" w:rsidDel="00DE3782">
          <w:rPr>
            <w:noProof w:val="0"/>
          </w:rPr>
          <w:delText>1</w:delText>
        </w:r>
      </w:del>
      <w:ins w:id="742" w:author="Elena Vio" w:date="2016-07-19T13:12:00Z">
        <w:r w:rsidR="00DE3782">
          <w:rPr>
            <w:noProof w:val="0"/>
          </w:rPr>
          <w:t>26</w:t>
        </w:r>
      </w:ins>
      <w:r w:rsidRPr="000B6820">
        <w:rPr>
          <w:noProof w:val="0"/>
        </w:rPr>
        <w:t xml:space="preserve">.4.2 </w:t>
      </w:r>
      <w:r w:rsidR="0045773F" w:rsidRPr="000B6820">
        <w:rPr>
          <w:noProof w:val="0"/>
        </w:rPr>
        <w:t>Provide And Register Document set-b Response</w:t>
      </w:r>
      <w:bookmarkEnd w:id="739"/>
      <w:bookmarkEnd w:id="740"/>
    </w:p>
    <w:p w14:paraId="1FCA325D" w14:textId="41AD2823" w:rsidR="0045773F" w:rsidRPr="000B6820" w:rsidRDefault="0045773F"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07AA71AF" w14:textId="2CFE6AA1" w:rsidR="00C57C6C" w:rsidRPr="000B6820" w:rsidRDefault="00C57C6C" w:rsidP="00C57C6C">
      <w:pPr>
        <w:pStyle w:val="Titolo5"/>
        <w:numPr>
          <w:ilvl w:val="0"/>
          <w:numId w:val="0"/>
        </w:numPr>
        <w:rPr>
          <w:noProof w:val="0"/>
        </w:rPr>
      </w:pPr>
      <w:bookmarkStart w:id="743" w:name="_Toc345074682"/>
      <w:bookmarkStart w:id="744" w:name="_Toc450673910"/>
      <w:r w:rsidRPr="000B6820">
        <w:rPr>
          <w:noProof w:val="0"/>
        </w:rPr>
        <w:t>3.</w:t>
      </w:r>
      <w:del w:id="745" w:author="Elena Vio" w:date="2016-07-19T13:12:00Z">
        <w:r w:rsidRPr="000B6820" w:rsidDel="00DE3782">
          <w:rPr>
            <w:noProof w:val="0"/>
          </w:rPr>
          <w:delText>Y</w:delText>
        </w:r>
        <w:r w:rsidR="009E3F00" w:rsidRPr="000B6820" w:rsidDel="00DE3782">
          <w:rPr>
            <w:noProof w:val="0"/>
          </w:rPr>
          <w:delText>1</w:delText>
        </w:r>
      </w:del>
      <w:ins w:id="746" w:author="Elena Vio" w:date="2016-07-19T13:12:00Z">
        <w:r w:rsidR="00DE3782">
          <w:rPr>
            <w:noProof w:val="0"/>
          </w:rPr>
          <w:t>26</w:t>
        </w:r>
      </w:ins>
      <w:r w:rsidRPr="000B6820">
        <w:rPr>
          <w:noProof w:val="0"/>
        </w:rPr>
        <w:t>.4.2.1 Trigger Events</w:t>
      </w:r>
      <w:bookmarkEnd w:id="743"/>
      <w:bookmarkEnd w:id="744"/>
    </w:p>
    <w:p w14:paraId="44BB76D6" w14:textId="5CD8BAC0" w:rsidR="0045773F" w:rsidRPr="000B6820" w:rsidRDefault="0045773F" w:rsidP="004B2F11">
      <w:pPr>
        <w:pStyle w:val="Corpodeltesto"/>
      </w:pPr>
      <w:r w:rsidRPr="000B6820">
        <w:t>See ITI TF-2b</w:t>
      </w:r>
      <w:proofErr w:type="gramStart"/>
      <w:r w:rsidRPr="000B6820">
        <w:t>:3.41.4.2.1</w:t>
      </w:r>
      <w:proofErr w:type="gramEnd"/>
    </w:p>
    <w:p w14:paraId="67D47F93" w14:textId="374D7B0E" w:rsidR="00C57C6C" w:rsidRPr="000B6820" w:rsidRDefault="00C57C6C" w:rsidP="00C57C6C">
      <w:pPr>
        <w:pStyle w:val="Titolo5"/>
        <w:numPr>
          <w:ilvl w:val="0"/>
          <w:numId w:val="0"/>
        </w:numPr>
        <w:rPr>
          <w:noProof w:val="0"/>
        </w:rPr>
      </w:pPr>
      <w:bookmarkStart w:id="747" w:name="_Toc345074683"/>
      <w:bookmarkStart w:id="748" w:name="_Toc450673911"/>
      <w:r w:rsidRPr="000B6820">
        <w:rPr>
          <w:noProof w:val="0"/>
        </w:rPr>
        <w:t>3.</w:t>
      </w:r>
      <w:del w:id="749" w:author="Elena Vio" w:date="2016-07-19T13:12:00Z">
        <w:r w:rsidRPr="000B6820" w:rsidDel="00DE3782">
          <w:rPr>
            <w:noProof w:val="0"/>
          </w:rPr>
          <w:delText>Y</w:delText>
        </w:r>
        <w:r w:rsidR="009E3F00" w:rsidRPr="000B6820" w:rsidDel="00DE3782">
          <w:rPr>
            <w:noProof w:val="0"/>
          </w:rPr>
          <w:delText>1</w:delText>
        </w:r>
      </w:del>
      <w:ins w:id="750" w:author="Elena Vio" w:date="2016-07-19T13:12:00Z">
        <w:r w:rsidR="00DE3782">
          <w:rPr>
            <w:noProof w:val="0"/>
          </w:rPr>
          <w:t>26</w:t>
        </w:r>
      </w:ins>
      <w:r w:rsidRPr="000B6820">
        <w:rPr>
          <w:noProof w:val="0"/>
        </w:rPr>
        <w:t>.4.2.2 Message Semantics</w:t>
      </w:r>
      <w:bookmarkEnd w:id="747"/>
      <w:bookmarkEnd w:id="748"/>
    </w:p>
    <w:p w14:paraId="6D384FFB" w14:textId="590129DB" w:rsidR="0045773F" w:rsidRPr="000B6820" w:rsidRDefault="0045773F" w:rsidP="004B2F11">
      <w:pPr>
        <w:pStyle w:val="Corpodeltesto"/>
      </w:pPr>
      <w:r w:rsidRPr="000B6820">
        <w:t>See ITI TF-2b</w:t>
      </w:r>
      <w:proofErr w:type="gramStart"/>
      <w:r w:rsidRPr="000B6820">
        <w:t>:3.41.4.2.2</w:t>
      </w:r>
      <w:proofErr w:type="gramEnd"/>
    </w:p>
    <w:p w14:paraId="5E6970AE" w14:textId="32769663" w:rsidR="00C57C6C" w:rsidRPr="000B6820" w:rsidRDefault="00C57C6C" w:rsidP="00C57C6C">
      <w:pPr>
        <w:pStyle w:val="Titolo5"/>
        <w:numPr>
          <w:ilvl w:val="0"/>
          <w:numId w:val="0"/>
        </w:numPr>
        <w:rPr>
          <w:noProof w:val="0"/>
        </w:rPr>
      </w:pPr>
      <w:bookmarkStart w:id="751" w:name="_Toc345074684"/>
      <w:bookmarkStart w:id="752" w:name="_Toc450673912"/>
      <w:r w:rsidRPr="000B6820">
        <w:rPr>
          <w:noProof w:val="0"/>
        </w:rPr>
        <w:t>3.</w:t>
      </w:r>
      <w:del w:id="753" w:author="Elena Vio" w:date="2016-07-19T13:12:00Z">
        <w:r w:rsidRPr="000B6820" w:rsidDel="00DE3782">
          <w:rPr>
            <w:noProof w:val="0"/>
          </w:rPr>
          <w:delText>Y</w:delText>
        </w:r>
        <w:r w:rsidR="009E3F00" w:rsidRPr="000B6820" w:rsidDel="00DE3782">
          <w:rPr>
            <w:noProof w:val="0"/>
          </w:rPr>
          <w:delText>1</w:delText>
        </w:r>
      </w:del>
      <w:ins w:id="754" w:author="Elena Vio" w:date="2016-07-19T13:12:00Z">
        <w:r w:rsidR="00DE3782">
          <w:rPr>
            <w:noProof w:val="0"/>
          </w:rPr>
          <w:t>26</w:t>
        </w:r>
      </w:ins>
      <w:r w:rsidRPr="000B6820">
        <w:rPr>
          <w:noProof w:val="0"/>
        </w:rPr>
        <w:t>.4.2.3 Expected Actions</w:t>
      </w:r>
      <w:bookmarkEnd w:id="751"/>
      <w:bookmarkEnd w:id="752"/>
    </w:p>
    <w:p w14:paraId="58C8A8F3" w14:textId="1CAFA010" w:rsidR="0045773F" w:rsidRPr="000B6820" w:rsidRDefault="0045773F" w:rsidP="004B2F11">
      <w:pPr>
        <w:pStyle w:val="Corpodeltesto"/>
      </w:pPr>
      <w:r w:rsidRPr="000B6820">
        <w:t>See ITI TF-2b</w:t>
      </w:r>
      <w:proofErr w:type="gramStart"/>
      <w:r w:rsidRPr="000B6820">
        <w:t>:3.41.4.2.3</w:t>
      </w:r>
      <w:proofErr w:type="gramEnd"/>
      <w:r w:rsidRPr="000B6820">
        <w:t>.</w:t>
      </w:r>
    </w:p>
    <w:p w14:paraId="250669DD" w14:textId="73DF813D" w:rsidR="0045773F" w:rsidRPr="000B6820" w:rsidRDefault="0045773F" w:rsidP="004B2F11">
      <w:pPr>
        <w:pStyle w:val="Corpodeltesto"/>
      </w:pPr>
      <w:r w:rsidRPr="000B6820">
        <w:t xml:space="preserve">In addition to the Expected Actions defined for the Provide And Register Document Set-b Response message, when </w:t>
      </w:r>
      <w:r w:rsidR="006345DE" w:rsidRPr="000B6820">
        <w:t>the Document Repository sends</w:t>
      </w:r>
      <w:r w:rsidRPr="00F12989">
        <w:t xml:space="preserve"> a Response of Success (See ITI TF-3: 4.2.4.2</w:t>
      </w:r>
      <w:r w:rsidRPr="000B6820">
        <w:t xml:space="preserve">) to the HT Requester, the </w:t>
      </w:r>
      <w:r w:rsidR="006345DE" w:rsidRPr="000B6820">
        <w:t xml:space="preserve">HT Requester </w:t>
      </w:r>
      <w:r w:rsidRPr="000B6820">
        <w:t xml:space="preserve">shall save the </w:t>
      </w:r>
      <w:proofErr w:type="spellStart"/>
      <w:r w:rsidRPr="000B6820">
        <w:t>workflowInstanceId</w:t>
      </w:r>
      <w:proofErr w:type="spellEnd"/>
      <w:r w:rsidRPr="000B6820">
        <w:t xml:space="preserve"> associated </w:t>
      </w:r>
      <w:r w:rsidR="006345DE" w:rsidRPr="000B6820">
        <w:t>with</w:t>
      </w:r>
      <w:r w:rsidRPr="000B6820">
        <w:t xml:space="preserve"> the workflow</w:t>
      </w:r>
      <w:r w:rsidR="006345DE" w:rsidRPr="000B6820">
        <w:t xml:space="preserve"> </w:t>
      </w:r>
      <w:r w:rsidRPr="000B6820">
        <w:t>for subsequent subscriptions</w:t>
      </w:r>
      <w:r w:rsidR="006345DE" w:rsidRPr="000B6820">
        <w:t xml:space="preserve"> or queries</w:t>
      </w:r>
      <w:r w:rsidRPr="000B6820">
        <w:t>.</w:t>
      </w:r>
    </w:p>
    <w:p w14:paraId="31FDD444" w14:textId="606DFF1D" w:rsidR="006345DE" w:rsidRPr="004B2F11" w:rsidRDefault="0045773F" w:rsidP="004B2F11">
      <w:pPr>
        <w:pStyle w:val="Corpodeltesto"/>
      </w:pPr>
      <w:r w:rsidRPr="000B6820">
        <w:t xml:space="preserve">If an error is generated by the </w:t>
      </w:r>
      <w:r w:rsidR="006345DE" w:rsidRPr="000B6820">
        <w:t>Document Repository</w:t>
      </w:r>
      <w:r w:rsidRPr="000B6820">
        <w:t xml:space="preserve"> that error should be managed by the </w:t>
      </w:r>
      <w:r w:rsidR="006345DE" w:rsidRPr="000B6820">
        <w:t>HT Requester</w:t>
      </w:r>
      <w:r w:rsidRPr="000B6820">
        <w:t xml:space="preserve"> in accordance to local defined behaviors, and in accordance to XDW actor behaviors (race condition) defined in section </w:t>
      </w:r>
      <w:r w:rsidRPr="004B2F11">
        <w:t xml:space="preserve">ITI TF-3: 5.4.5.1 </w:t>
      </w:r>
    </w:p>
    <w:p w14:paraId="6036D0DA" w14:textId="0A7426B0" w:rsidR="00C57C6C" w:rsidRPr="000B6820" w:rsidRDefault="00C57C6C" w:rsidP="00706C02">
      <w:pPr>
        <w:pStyle w:val="Titolo3"/>
        <w:numPr>
          <w:ilvl w:val="0"/>
          <w:numId w:val="0"/>
        </w:numPr>
        <w:rPr>
          <w:noProof w:val="0"/>
        </w:rPr>
      </w:pPr>
      <w:bookmarkStart w:id="755" w:name="_Toc345074685"/>
      <w:bookmarkStart w:id="756" w:name="_Toc450673913"/>
      <w:r w:rsidRPr="000B6820">
        <w:rPr>
          <w:noProof w:val="0"/>
        </w:rPr>
        <w:t>3.</w:t>
      </w:r>
      <w:del w:id="757" w:author="Elena Vio" w:date="2016-07-19T13:12:00Z">
        <w:r w:rsidRPr="000B6820" w:rsidDel="00DE3782">
          <w:rPr>
            <w:noProof w:val="0"/>
          </w:rPr>
          <w:delText>Y</w:delText>
        </w:r>
        <w:r w:rsidR="00325406" w:rsidRPr="000B6820" w:rsidDel="00DE3782">
          <w:rPr>
            <w:noProof w:val="0"/>
          </w:rPr>
          <w:delText>1</w:delText>
        </w:r>
      </w:del>
      <w:ins w:id="758" w:author="Elena Vio" w:date="2016-07-19T13:12:00Z">
        <w:r w:rsidR="00DE3782">
          <w:rPr>
            <w:noProof w:val="0"/>
          </w:rPr>
          <w:t>26</w:t>
        </w:r>
      </w:ins>
      <w:r w:rsidRPr="000B6820">
        <w:rPr>
          <w:noProof w:val="0"/>
        </w:rPr>
        <w:t>.5 Security Considerations</w:t>
      </w:r>
      <w:bookmarkEnd w:id="755"/>
      <w:bookmarkEnd w:id="756"/>
    </w:p>
    <w:p w14:paraId="3C1BFE59" w14:textId="2C5ABF0C" w:rsidR="004B740E" w:rsidRPr="000B6820" w:rsidRDefault="004B740E" w:rsidP="004B2F11">
      <w:pPr>
        <w:pStyle w:val="Corpodeltesto"/>
      </w:pPr>
      <w:bookmarkStart w:id="759" w:name="_Toc313888841"/>
      <w:r w:rsidRPr="000B6820">
        <w:t>See ITI TF-2b</w:t>
      </w:r>
      <w:proofErr w:type="gramStart"/>
      <w:r w:rsidRPr="000B6820">
        <w:t>:3.41.5</w:t>
      </w:r>
      <w:proofErr w:type="gramEnd"/>
      <w:r w:rsidRPr="000B6820">
        <w:t>.</w:t>
      </w:r>
      <w:bookmarkEnd w:id="759"/>
    </w:p>
    <w:p w14:paraId="31F726F2" w14:textId="24FCF5CC" w:rsidR="00C57C6C" w:rsidRPr="000B6820" w:rsidRDefault="00C57C6C" w:rsidP="00C57C6C">
      <w:pPr>
        <w:pStyle w:val="Titolo4"/>
        <w:numPr>
          <w:ilvl w:val="0"/>
          <w:numId w:val="0"/>
        </w:numPr>
        <w:rPr>
          <w:noProof w:val="0"/>
        </w:rPr>
      </w:pPr>
      <w:bookmarkStart w:id="760" w:name="_Toc345074686"/>
      <w:bookmarkStart w:id="761" w:name="_Toc450673914"/>
      <w:r w:rsidRPr="000B6820">
        <w:rPr>
          <w:noProof w:val="0"/>
        </w:rPr>
        <w:t>3.</w:t>
      </w:r>
      <w:del w:id="762" w:author="Elena Vio" w:date="2016-07-19T13:12:00Z">
        <w:r w:rsidRPr="000B6820" w:rsidDel="00DE3782">
          <w:rPr>
            <w:noProof w:val="0"/>
          </w:rPr>
          <w:delText>Y</w:delText>
        </w:r>
        <w:r w:rsidR="00325406" w:rsidRPr="000B6820" w:rsidDel="00DE3782">
          <w:rPr>
            <w:noProof w:val="0"/>
          </w:rPr>
          <w:delText>1</w:delText>
        </w:r>
      </w:del>
      <w:ins w:id="763" w:author="Elena Vio" w:date="2016-07-19T13:12:00Z">
        <w:r w:rsidR="00DE3782">
          <w:rPr>
            <w:noProof w:val="0"/>
          </w:rPr>
          <w:t>26</w:t>
        </w:r>
      </w:ins>
      <w:r w:rsidRPr="000B6820">
        <w:rPr>
          <w:noProof w:val="0"/>
        </w:rPr>
        <w:t>.5.1 Security Audit Considerations</w:t>
      </w:r>
      <w:bookmarkEnd w:id="760"/>
      <w:bookmarkEnd w:id="761"/>
    </w:p>
    <w:p w14:paraId="54D89B5B" w14:textId="6B42E9C1" w:rsidR="009E3F00" w:rsidRPr="000B6820" w:rsidRDefault="004B740E" w:rsidP="004B2F11">
      <w:pPr>
        <w:pStyle w:val="Corpodeltesto"/>
      </w:pPr>
      <w:bookmarkStart w:id="764" w:name="_Toc313888843"/>
      <w:r w:rsidRPr="000B6820">
        <w:t>See ITI TF-2b</w:t>
      </w:r>
      <w:proofErr w:type="gramStart"/>
      <w:r w:rsidRPr="000B6820">
        <w:t>:3.41.5.1</w:t>
      </w:r>
      <w:proofErr w:type="gramEnd"/>
      <w:r w:rsidRPr="000B6820">
        <w:t>.</w:t>
      </w:r>
      <w:bookmarkEnd w:id="764"/>
    </w:p>
    <w:p w14:paraId="6EF5F895" w14:textId="6DF3A624" w:rsidR="005142D1" w:rsidRPr="000B6820" w:rsidRDefault="005142D1" w:rsidP="005142D1">
      <w:pPr>
        <w:pStyle w:val="Titolo2"/>
        <w:numPr>
          <w:ilvl w:val="0"/>
          <w:numId w:val="0"/>
        </w:numPr>
        <w:rPr>
          <w:noProof w:val="0"/>
        </w:rPr>
      </w:pPr>
      <w:bookmarkStart w:id="765" w:name="_Toc321132868"/>
      <w:bookmarkStart w:id="766" w:name="_Toc450673915"/>
      <w:r w:rsidRPr="000B6820">
        <w:rPr>
          <w:noProof w:val="0"/>
        </w:rPr>
        <w:lastRenderedPageBreak/>
        <w:t>3.</w:t>
      </w:r>
      <w:del w:id="767" w:author="Elena Vio" w:date="2016-07-19T13:08:00Z">
        <w:r w:rsidRPr="000B6820" w:rsidDel="009E0620">
          <w:rPr>
            <w:noProof w:val="0"/>
          </w:rPr>
          <w:delText>Y2</w:delText>
        </w:r>
      </w:del>
      <w:ins w:id="768" w:author="Elena Vio" w:date="2016-07-19T13:08:00Z">
        <w:r w:rsidR="009E0620">
          <w:rPr>
            <w:noProof w:val="0"/>
          </w:rPr>
          <w:t>27</w:t>
        </w:r>
      </w:ins>
      <w:r w:rsidRPr="000B6820">
        <w:rPr>
          <w:noProof w:val="0"/>
        </w:rPr>
        <w:t xml:space="preserve"> Accept/Reject HT Activity PCC-</w:t>
      </w:r>
      <w:bookmarkEnd w:id="765"/>
      <w:del w:id="769" w:author="Elena Vio" w:date="2016-07-19T13:08:00Z">
        <w:r w:rsidRPr="000B6820" w:rsidDel="009E0620">
          <w:rPr>
            <w:noProof w:val="0"/>
          </w:rPr>
          <w:delText>Y2</w:delText>
        </w:r>
      </w:del>
      <w:bookmarkEnd w:id="766"/>
      <w:ins w:id="770" w:author="Elena Vio" w:date="2016-07-19T13:08:00Z">
        <w:r w:rsidR="009E0620">
          <w:rPr>
            <w:noProof w:val="0"/>
          </w:rPr>
          <w:t>27</w:t>
        </w:r>
      </w:ins>
    </w:p>
    <w:p w14:paraId="6D4E50FB" w14:textId="3739A199" w:rsidR="005142D1" w:rsidRPr="000B6820" w:rsidRDefault="005142D1" w:rsidP="005142D1">
      <w:pPr>
        <w:pStyle w:val="Titolo3"/>
        <w:numPr>
          <w:ilvl w:val="0"/>
          <w:numId w:val="0"/>
        </w:numPr>
        <w:rPr>
          <w:noProof w:val="0"/>
        </w:rPr>
      </w:pPr>
      <w:bookmarkStart w:id="771" w:name="_Toc321132869"/>
      <w:bookmarkStart w:id="772" w:name="_Toc450673916"/>
      <w:r w:rsidRPr="000B6820">
        <w:rPr>
          <w:noProof w:val="0"/>
        </w:rPr>
        <w:t>3.</w:t>
      </w:r>
      <w:del w:id="773" w:author="Elena Vio" w:date="2016-07-19T13:08:00Z">
        <w:r w:rsidR="00E162BE" w:rsidRPr="000B6820" w:rsidDel="009E0620">
          <w:rPr>
            <w:noProof w:val="0"/>
          </w:rPr>
          <w:delText>Y2</w:delText>
        </w:r>
      </w:del>
      <w:ins w:id="774" w:author="Elena Vio" w:date="2016-07-19T13:08:00Z">
        <w:r w:rsidR="009E0620">
          <w:rPr>
            <w:noProof w:val="0"/>
          </w:rPr>
          <w:t>27</w:t>
        </w:r>
      </w:ins>
      <w:r w:rsidRPr="000B6820">
        <w:rPr>
          <w:noProof w:val="0"/>
        </w:rPr>
        <w:t>.1 Scope</w:t>
      </w:r>
      <w:bookmarkEnd w:id="771"/>
      <w:bookmarkEnd w:id="772"/>
    </w:p>
    <w:p w14:paraId="708599E7" w14:textId="4DE74515" w:rsidR="005142D1" w:rsidRPr="000B6820" w:rsidRDefault="005142D1" w:rsidP="005142D1">
      <w:pPr>
        <w:pStyle w:val="Corpodeltesto"/>
      </w:pPr>
      <w:r w:rsidRPr="000B6820">
        <w:t>This transaction allows a HT Manager or HT participant to accept or reject the assignment respectively to manage the Heart Team or to be involved in the Heart Team.</w:t>
      </w:r>
    </w:p>
    <w:p w14:paraId="506E2256" w14:textId="38F9416D" w:rsidR="005142D1" w:rsidRPr="000B6820" w:rsidRDefault="005142D1" w:rsidP="005142D1">
      <w:pPr>
        <w:pStyle w:val="Titolo3"/>
        <w:numPr>
          <w:ilvl w:val="0"/>
          <w:numId w:val="0"/>
        </w:numPr>
        <w:rPr>
          <w:noProof w:val="0"/>
        </w:rPr>
      </w:pPr>
      <w:bookmarkStart w:id="775" w:name="_Toc321132870"/>
      <w:bookmarkStart w:id="776" w:name="_Toc450673917"/>
      <w:r w:rsidRPr="000B6820">
        <w:rPr>
          <w:noProof w:val="0"/>
        </w:rPr>
        <w:t>3.</w:t>
      </w:r>
      <w:del w:id="777" w:author="Elena Vio" w:date="2016-07-19T13:08:00Z">
        <w:r w:rsidR="00E162BE" w:rsidRPr="000B6820" w:rsidDel="009E0620">
          <w:rPr>
            <w:noProof w:val="0"/>
          </w:rPr>
          <w:delText>Y2</w:delText>
        </w:r>
      </w:del>
      <w:ins w:id="778" w:author="Elena Vio" w:date="2016-07-19T13:08:00Z">
        <w:r w:rsidR="009E0620">
          <w:rPr>
            <w:noProof w:val="0"/>
          </w:rPr>
          <w:t>27</w:t>
        </w:r>
      </w:ins>
      <w:r w:rsidR="003509B4" w:rsidRPr="000B6820">
        <w:rPr>
          <w:noProof w:val="0"/>
        </w:rPr>
        <w:t xml:space="preserve">.2 </w:t>
      </w:r>
      <w:r w:rsidRPr="000B6820">
        <w:rPr>
          <w:noProof w:val="0"/>
        </w:rPr>
        <w:t>Actor Roles</w:t>
      </w:r>
      <w:bookmarkEnd w:id="775"/>
      <w:bookmarkEnd w:id="776"/>
    </w:p>
    <w:p w14:paraId="2C783B35" w14:textId="77777777" w:rsidR="00E162BE" w:rsidRPr="000B6820" w:rsidRDefault="00E162BE" w:rsidP="0017019B">
      <w:pPr>
        <w:pStyle w:val="Corpodeltesto"/>
      </w:pPr>
    </w:p>
    <w:p w14:paraId="3A598B1F" w14:textId="77777777" w:rsidR="00E162BE" w:rsidRPr="000B6820" w:rsidRDefault="00E162BE" w:rsidP="00E162BE">
      <w:pPr>
        <w:pStyle w:val="Corpodeltesto"/>
        <w:jc w:val="center"/>
      </w:pPr>
      <w:r w:rsidRPr="000B6820">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7560692F" w:rsidR="00243663" w:rsidRDefault="00243663" w:rsidP="00E162BE">
                              <w:pPr>
                                <w:spacing w:before="0"/>
                                <w:jc w:val="center"/>
                                <w:rPr>
                                  <w:sz w:val="18"/>
                                </w:rPr>
                              </w:pPr>
                              <w:r>
                                <w:rPr>
                                  <w:sz w:val="18"/>
                                </w:rPr>
                                <w:t>Accept/Reject HT Activity [PCC-</w:t>
                              </w:r>
                              <w:del w:id="779" w:author="Elena Vio" w:date="2016-07-19T13:08:00Z">
                                <w:r w:rsidDel="009E0620">
                                  <w:rPr>
                                    <w:sz w:val="18"/>
                                  </w:rPr>
                                  <w:delText>Y2</w:delText>
                                </w:r>
                              </w:del>
                              <w:ins w:id="780" w:author="Elena Vio" w:date="2016-07-19T13:08:00Z">
                                <w:r>
                                  <w:rPr>
                                    <w:sz w:val="18"/>
                                  </w:rPr>
                                  <w:t>27</w:t>
                                </w:r>
                              </w:ins>
                              <w:r>
                                <w:rPr>
                                  <w:sz w:val="18"/>
                                </w:rPr>
                                <w:t>]</w:t>
                              </w:r>
                            </w:p>
                            <w:p w14:paraId="281B7449" w14:textId="77777777" w:rsidR="00243663" w:rsidRDefault="00243663" w:rsidP="00E162BE">
                              <w:pPr>
                                <w:spacing w:before="0"/>
                              </w:pPr>
                            </w:p>
                            <w:p w14:paraId="4048EE49" w14:textId="77777777" w:rsidR="00243663" w:rsidRDefault="00243663" w:rsidP="00E162B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290C8A13" w:rsidR="00243663" w:rsidRDefault="00243663" w:rsidP="00E162BE">
                              <w:pPr>
                                <w:spacing w:before="0"/>
                                <w:rPr>
                                  <w:sz w:val="18"/>
                                </w:rPr>
                              </w:pPr>
                              <w:r>
                                <w:rPr>
                                  <w:sz w:val="18"/>
                                </w:rPr>
                                <w:t>HT Manager or HT Participant</w:t>
                              </w:r>
                            </w:p>
                            <w:p w14:paraId="54597331" w14:textId="77777777" w:rsidR="00243663" w:rsidRDefault="00243663" w:rsidP="00E162BE">
                              <w:pPr>
                                <w:spacing w:before="0"/>
                              </w:pPr>
                            </w:p>
                            <w:p w14:paraId="06A51471" w14:textId="77777777" w:rsidR="00243663" w:rsidRDefault="00243663" w:rsidP="00E162BE">
                              <w:pPr>
                                <w:spacing w:before="0"/>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243663" w:rsidRDefault="00243663" w:rsidP="00E162BE">
                              <w:pPr>
                                <w:spacing w:before="0"/>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7560692F" w:rsidR="00243663" w:rsidRDefault="00243663" w:rsidP="00E162BE">
                        <w:pPr>
                          <w:spacing w:before="0"/>
                          <w:jc w:val="center"/>
                          <w:rPr>
                            <w:sz w:val="18"/>
                          </w:rPr>
                        </w:pPr>
                        <w:r>
                          <w:rPr>
                            <w:sz w:val="18"/>
                          </w:rPr>
                          <w:t>Accept/Reject HT Activity [PCC-</w:t>
                        </w:r>
                        <w:del w:id="781" w:author="Elena Vio" w:date="2016-07-19T13:08:00Z">
                          <w:r w:rsidDel="009E0620">
                            <w:rPr>
                              <w:sz w:val="18"/>
                            </w:rPr>
                            <w:delText>Y2</w:delText>
                          </w:r>
                        </w:del>
                        <w:ins w:id="782" w:author="Elena Vio" w:date="2016-07-19T13:08:00Z">
                          <w:r>
                            <w:rPr>
                              <w:sz w:val="18"/>
                            </w:rPr>
                            <w:t>27</w:t>
                          </w:r>
                        </w:ins>
                        <w:r>
                          <w:rPr>
                            <w:sz w:val="18"/>
                          </w:rPr>
                          <w:t>]</w:t>
                        </w:r>
                      </w:p>
                      <w:p w14:paraId="281B7449" w14:textId="77777777" w:rsidR="00243663" w:rsidRDefault="00243663" w:rsidP="00E162BE">
                        <w:pPr>
                          <w:spacing w:before="0"/>
                        </w:pPr>
                      </w:p>
                      <w:p w14:paraId="4048EE49" w14:textId="77777777" w:rsidR="00243663" w:rsidRDefault="00243663" w:rsidP="00E162BE">
                        <w:pPr>
                          <w:spacing w:before="0"/>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290C8A13" w:rsidR="00243663" w:rsidRDefault="00243663" w:rsidP="00E162BE">
                        <w:pPr>
                          <w:spacing w:before="0"/>
                          <w:rPr>
                            <w:sz w:val="18"/>
                          </w:rPr>
                        </w:pPr>
                        <w:r>
                          <w:rPr>
                            <w:sz w:val="18"/>
                          </w:rPr>
                          <w:t>HT Manager or HT Participant</w:t>
                        </w:r>
                      </w:p>
                      <w:p w14:paraId="54597331" w14:textId="77777777" w:rsidR="00243663" w:rsidRDefault="00243663" w:rsidP="00E162BE">
                        <w:pPr>
                          <w:spacing w:before="0"/>
                        </w:pPr>
                      </w:p>
                      <w:p w14:paraId="06A51471" w14:textId="77777777" w:rsidR="00243663" w:rsidRDefault="00243663" w:rsidP="00E162BE">
                        <w:pPr>
                          <w:spacing w:before="0"/>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243663" w:rsidRDefault="00243663" w:rsidP="00E162BE">
                        <w:pPr>
                          <w:spacing w:before="0"/>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4D4FBA14" w:rsidR="00E162BE" w:rsidRPr="000B6820" w:rsidRDefault="00E162BE" w:rsidP="00E162BE">
      <w:pPr>
        <w:pStyle w:val="FigureTitle"/>
      </w:pPr>
      <w:r w:rsidRPr="000B6820">
        <w:t>Figure 3.</w:t>
      </w:r>
      <w:del w:id="783" w:author="Elena Vio" w:date="2016-07-19T13:08:00Z">
        <w:r w:rsidRPr="000B6820" w:rsidDel="009E0620">
          <w:delText>Y2</w:delText>
        </w:r>
      </w:del>
      <w:ins w:id="784" w:author="Elena Vio" w:date="2016-07-19T13:08:00Z">
        <w:r w:rsidR="009E0620">
          <w:t>27</w:t>
        </w:r>
      </w:ins>
      <w:r w:rsidRPr="000B6820">
        <w:t>.2-1: Use Case Diagram</w:t>
      </w:r>
    </w:p>
    <w:p w14:paraId="2BEAC955" w14:textId="77777777" w:rsidR="00E162BE" w:rsidRPr="000B6820" w:rsidRDefault="00E162BE" w:rsidP="004B2F11">
      <w:pPr>
        <w:pStyle w:val="Corpodeltesto"/>
      </w:pPr>
    </w:p>
    <w:p w14:paraId="693A8A8F" w14:textId="06A2760C" w:rsidR="00E162BE" w:rsidRPr="000B6820" w:rsidRDefault="00E162BE" w:rsidP="00E162BE">
      <w:pPr>
        <w:pStyle w:val="TableTitle"/>
      </w:pPr>
      <w:r w:rsidRPr="000B6820">
        <w:t>Table 3.</w:t>
      </w:r>
      <w:del w:id="785" w:author="Elena Vio" w:date="2016-07-19T13:08:00Z">
        <w:r w:rsidRPr="000B6820" w:rsidDel="009E0620">
          <w:delText>Y2</w:delText>
        </w:r>
      </w:del>
      <w:ins w:id="786" w:author="Elena Vio" w:date="2016-07-19T13:08:00Z">
        <w:r w:rsidR="009E0620">
          <w:t>27</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0B6820" w14:paraId="335E47C3" w14:textId="77777777" w:rsidTr="0049664E">
        <w:tc>
          <w:tcPr>
            <w:tcW w:w="1008" w:type="dxa"/>
            <w:shd w:val="clear" w:color="auto" w:fill="auto"/>
          </w:tcPr>
          <w:p w14:paraId="05E27123" w14:textId="77777777" w:rsidR="00E162BE" w:rsidRPr="000B6820" w:rsidRDefault="00E162BE" w:rsidP="0049664E">
            <w:pPr>
              <w:pStyle w:val="Corpodeltesto"/>
              <w:rPr>
                <w:b/>
              </w:rPr>
            </w:pPr>
            <w:r w:rsidRPr="000B6820">
              <w:rPr>
                <w:b/>
              </w:rPr>
              <w:t>Actor:</w:t>
            </w:r>
          </w:p>
        </w:tc>
        <w:tc>
          <w:tcPr>
            <w:tcW w:w="8568" w:type="dxa"/>
          </w:tcPr>
          <w:p w14:paraId="5B1AEF61" w14:textId="75FA0930" w:rsidR="00E162BE" w:rsidRPr="000B6820" w:rsidRDefault="00E162BE" w:rsidP="00A3326E">
            <w:pPr>
              <w:pStyle w:val="Corpodeltesto"/>
            </w:pPr>
            <w:r w:rsidRPr="000B6820">
              <w:t xml:space="preserve">HT Manager </w:t>
            </w:r>
          </w:p>
        </w:tc>
      </w:tr>
      <w:tr w:rsidR="00E162BE" w:rsidRPr="000B6820" w14:paraId="40C70C1C" w14:textId="77777777" w:rsidTr="0049664E">
        <w:trPr>
          <w:trHeight w:val="435"/>
        </w:trPr>
        <w:tc>
          <w:tcPr>
            <w:tcW w:w="1008" w:type="dxa"/>
            <w:shd w:val="clear" w:color="auto" w:fill="auto"/>
          </w:tcPr>
          <w:p w14:paraId="42F3D06B" w14:textId="77777777" w:rsidR="00E162BE" w:rsidRPr="000B6820" w:rsidRDefault="00E162BE" w:rsidP="0049664E">
            <w:pPr>
              <w:pStyle w:val="Corpodeltesto"/>
              <w:rPr>
                <w:b/>
              </w:rPr>
            </w:pPr>
            <w:r w:rsidRPr="000B6820">
              <w:rPr>
                <w:b/>
              </w:rPr>
              <w:t>Role:</w:t>
            </w:r>
          </w:p>
        </w:tc>
        <w:tc>
          <w:tcPr>
            <w:tcW w:w="8568" w:type="dxa"/>
          </w:tcPr>
          <w:p w14:paraId="7E19D9D7" w14:textId="6325C2DF" w:rsidR="00E162BE" w:rsidRPr="000B6820" w:rsidRDefault="00E162BE" w:rsidP="00A3326E">
            <w:pPr>
              <w:pStyle w:val="Corpodeltesto"/>
            </w:pPr>
            <w:r w:rsidRPr="000B6820">
              <w:t>Accepts or rejects the assignment to manage the Heart Team</w:t>
            </w:r>
            <w:r w:rsidR="0047109A" w:rsidRPr="000B6820">
              <w:t xml:space="preserve"> </w:t>
            </w:r>
          </w:p>
        </w:tc>
      </w:tr>
      <w:tr w:rsidR="00A3326E" w:rsidRPr="000B6820" w14:paraId="19675D66" w14:textId="77777777" w:rsidTr="0049664E">
        <w:trPr>
          <w:trHeight w:val="435"/>
        </w:trPr>
        <w:tc>
          <w:tcPr>
            <w:tcW w:w="1008" w:type="dxa"/>
            <w:shd w:val="clear" w:color="auto" w:fill="auto"/>
          </w:tcPr>
          <w:p w14:paraId="30678D05" w14:textId="783B900F" w:rsidR="00A3326E" w:rsidRPr="000B6820" w:rsidRDefault="00A3326E" w:rsidP="0049664E">
            <w:pPr>
              <w:pStyle w:val="Corpodeltesto"/>
              <w:rPr>
                <w:b/>
              </w:rPr>
            </w:pPr>
            <w:r w:rsidRPr="000B6820">
              <w:rPr>
                <w:b/>
              </w:rPr>
              <w:t>Actor:</w:t>
            </w:r>
          </w:p>
        </w:tc>
        <w:tc>
          <w:tcPr>
            <w:tcW w:w="8568" w:type="dxa"/>
          </w:tcPr>
          <w:p w14:paraId="0F99C6AC" w14:textId="70C72302" w:rsidR="00A3326E" w:rsidRPr="000B6820" w:rsidRDefault="00A3326E" w:rsidP="0049664E">
            <w:pPr>
              <w:pStyle w:val="Corpodeltesto"/>
            </w:pPr>
            <w:r w:rsidRPr="000B6820">
              <w:t>HT Participant</w:t>
            </w:r>
          </w:p>
        </w:tc>
      </w:tr>
      <w:tr w:rsidR="00A3326E" w:rsidRPr="000B6820" w14:paraId="399CD022" w14:textId="77777777" w:rsidTr="0049664E">
        <w:trPr>
          <w:trHeight w:val="435"/>
        </w:trPr>
        <w:tc>
          <w:tcPr>
            <w:tcW w:w="1008" w:type="dxa"/>
            <w:shd w:val="clear" w:color="auto" w:fill="auto"/>
          </w:tcPr>
          <w:p w14:paraId="0ACDACBD" w14:textId="20128D08" w:rsidR="00A3326E" w:rsidRPr="000B6820" w:rsidRDefault="00A3326E" w:rsidP="0049664E">
            <w:pPr>
              <w:pStyle w:val="Corpodeltesto"/>
              <w:rPr>
                <w:b/>
              </w:rPr>
            </w:pPr>
            <w:r w:rsidRPr="000B6820">
              <w:rPr>
                <w:b/>
              </w:rPr>
              <w:t>Role:</w:t>
            </w:r>
          </w:p>
        </w:tc>
        <w:tc>
          <w:tcPr>
            <w:tcW w:w="8568" w:type="dxa"/>
          </w:tcPr>
          <w:p w14:paraId="0F68915A" w14:textId="13D18480" w:rsidR="00A3326E" w:rsidRPr="000B6820" w:rsidRDefault="00A3326E" w:rsidP="00A3326E">
            <w:pPr>
              <w:pStyle w:val="Corpodeltesto"/>
            </w:pPr>
            <w:r w:rsidRPr="000B6820">
              <w:t>Accepts or rejects the assignment to be involved in the Heart Team.</w:t>
            </w:r>
          </w:p>
        </w:tc>
      </w:tr>
      <w:tr w:rsidR="00E162BE" w:rsidRPr="000B6820" w14:paraId="02149CCB" w14:textId="77777777" w:rsidTr="0049664E">
        <w:tc>
          <w:tcPr>
            <w:tcW w:w="1008" w:type="dxa"/>
            <w:shd w:val="clear" w:color="auto" w:fill="auto"/>
          </w:tcPr>
          <w:p w14:paraId="2F286384" w14:textId="77777777" w:rsidR="00E162BE" w:rsidRPr="000B6820" w:rsidRDefault="00E162BE" w:rsidP="0049664E">
            <w:pPr>
              <w:pStyle w:val="Corpodeltesto"/>
              <w:rPr>
                <w:b/>
              </w:rPr>
            </w:pPr>
            <w:r w:rsidRPr="000B6820">
              <w:rPr>
                <w:b/>
              </w:rPr>
              <w:t>Actor:</w:t>
            </w:r>
          </w:p>
        </w:tc>
        <w:tc>
          <w:tcPr>
            <w:tcW w:w="8568" w:type="dxa"/>
          </w:tcPr>
          <w:p w14:paraId="3B7E9486" w14:textId="77777777" w:rsidR="00E162BE" w:rsidRPr="000B6820" w:rsidRDefault="00E162BE" w:rsidP="0049664E">
            <w:pPr>
              <w:pStyle w:val="Corpodeltesto"/>
            </w:pPr>
            <w:r w:rsidRPr="000B6820">
              <w:t>XDS Document Repository</w:t>
            </w:r>
          </w:p>
        </w:tc>
      </w:tr>
      <w:tr w:rsidR="00E162BE" w:rsidRPr="000B6820" w14:paraId="2F38DC66" w14:textId="77777777" w:rsidTr="0049664E">
        <w:tc>
          <w:tcPr>
            <w:tcW w:w="1008" w:type="dxa"/>
            <w:shd w:val="clear" w:color="auto" w:fill="auto"/>
          </w:tcPr>
          <w:p w14:paraId="6BCFCF7E" w14:textId="77777777" w:rsidR="00E162BE" w:rsidRPr="000B6820" w:rsidRDefault="00E162BE" w:rsidP="0049664E">
            <w:pPr>
              <w:pStyle w:val="Corpodeltesto"/>
              <w:rPr>
                <w:b/>
              </w:rPr>
            </w:pPr>
            <w:r w:rsidRPr="000B6820">
              <w:rPr>
                <w:b/>
              </w:rPr>
              <w:t>Role:</w:t>
            </w:r>
          </w:p>
        </w:tc>
        <w:tc>
          <w:tcPr>
            <w:tcW w:w="8568" w:type="dxa"/>
          </w:tcPr>
          <w:p w14:paraId="1E57F403" w14:textId="39E0566E" w:rsidR="00E162BE" w:rsidRPr="000B6820" w:rsidRDefault="00E162BE" w:rsidP="0049664E">
            <w:pPr>
              <w:pStyle w:val="Corpodeltesto"/>
            </w:pPr>
            <w:r w:rsidRPr="000B6820">
              <w:t>Receives and stores the updated Workflow Document</w:t>
            </w:r>
          </w:p>
        </w:tc>
      </w:tr>
    </w:tbl>
    <w:p w14:paraId="4A2F7D0A" w14:textId="77777777" w:rsidR="005142D1" w:rsidRPr="000B6820" w:rsidRDefault="005142D1" w:rsidP="005142D1">
      <w:pPr>
        <w:pStyle w:val="Corpodeltesto"/>
      </w:pPr>
    </w:p>
    <w:p w14:paraId="1ADCB716" w14:textId="2197699A" w:rsidR="005142D1" w:rsidRPr="000B6820" w:rsidRDefault="005142D1" w:rsidP="005142D1">
      <w:pPr>
        <w:pStyle w:val="Titolo3"/>
        <w:numPr>
          <w:ilvl w:val="0"/>
          <w:numId w:val="0"/>
        </w:numPr>
        <w:rPr>
          <w:noProof w:val="0"/>
        </w:rPr>
      </w:pPr>
      <w:bookmarkStart w:id="787" w:name="_Toc321132871"/>
      <w:bookmarkStart w:id="788" w:name="_Toc450673918"/>
      <w:r w:rsidRPr="000B6820">
        <w:rPr>
          <w:noProof w:val="0"/>
        </w:rPr>
        <w:t>3.</w:t>
      </w:r>
      <w:del w:id="789" w:author="Elena Vio" w:date="2016-07-19T13:08:00Z">
        <w:r w:rsidR="0049664E" w:rsidRPr="000B6820" w:rsidDel="009E0620">
          <w:rPr>
            <w:noProof w:val="0"/>
          </w:rPr>
          <w:delText>Y2</w:delText>
        </w:r>
      </w:del>
      <w:ins w:id="790" w:author="Elena Vio" w:date="2016-07-19T13:08:00Z">
        <w:r w:rsidR="009E0620">
          <w:rPr>
            <w:noProof w:val="0"/>
          </w:rPr>
          <w:t>27</w:t>
        </w:r>
      </w:ins>
      <w:r w:rsidRPr="000B6820">
        <w:rPr>
          <w:noProof w:val="0"/>
        </w:rPr>
        <w:t>.3 Referenced Standards</w:t>
      </w:r>
      <w:bookmarkEnd w:id="787"/>
      <w:bookmarkEnd w:id="788"/>
    </w:p>
    <w:p w14:paraId="2068814A" w14:textId="77777777" w:rsidR="005142D1" w:rsidRPr="000B6820" w:rsidRDefault="005142D1" w:rsidP="004B2F11">
      <w:pPr>
        <w:pStyle w:val="Corpodeltesto"/>
      </w:pPr>
      <w:r w:rsidRPr="000B6820">
        <w:rPr>
          <w:b/>
          <w:lang w:eastAsia="it-IT"/>
        </w:rPr>
        <w:t xml:space="preserve"> </w:t>
      </w: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54D6F124" w14:textId="010E8448" w:rsidR="005142D1" w:rsidRPr="000B6820" w:rsidRDefault="005142D1" w:rsidP="004B2F11">
      <w:pPr>
        <w:pStyle w:val="Corpodeltesto"/>
      </w:pPr>
      <w:r w:rsidRPr="000B6820">
        <w:rPr>
          <w:b/>
        </w:rPr>
        <w:t>XDW (Cross-Enterprise Document Workflow):</w:t>
      </w:r>
      <w:r w:rsidRPr="000B6820">
        <w:t xml:space="preserve">  For requirements and standards related to the </w:t>
      </w:r>
      <w:r w:rsidR="006C2A49" w:rsidRPr="000B6820">
        <w:t>Heart Team</w:t>
      </w:r>
      <w:r w:rsidRPr="000B6820">
        <w:t xml:space="preserve"> Workflow Document, see ITI TF-1</w:t>
      </w:r>
      <w:proofErr w:type="gramStart"/>
      <w:r w:rsidRPr="000B6820">
        <w:t>:20</w:t>
      </w:r>
      <w:proofErr w:type="gramEnd"/>
      <w:r w:rsidRPr="000B6820">
        <w:t xml:space="preserve"> and ITI TF-3:4.5.</w:t>
      </w:r>
    </w:p>
    <w:p w14:paraId="54EDE265" w14:textId="48BAF81C" w:rsidR="005142D1" w:rsidRPr="000B6820" w:rsidRDefault="005142D1" w:rsidP="005142D1">
      <w:pPr>
        <w:pStyle w:val="Titolo3"/>
        <w:numPr>
          <w:ilvl w:val="0"/>
          <w:numId w:val="0"/>
        </w:numPr>
        <w:rPr>
          <w:noProof w:val="0"/>
        </w:rPr>
      </w:pPr>
      <w:bookmarkStart w:id="791" w:name="_Toc321132872"/>
      <w:bookmarkStart w:id="792" w:name="_Toc450673919"/>
      <w:r w:rsidRPr="000B6820">
        <w:rPr>
          <w:noProof w:val="0"/>
        </w:rPr>
        <w:t>3.</w:t>
      </w:r>
      <w:del w:id="793" w:author="Elena Vio" w:date="2016-07-19T13:08:00Z">
        <w:r w:rsidR="0049664E" w:rsidRPr="000B6820" w:rsidDel="009E0620">
          <w:rPr>
            <w:noProof w:val="0"/>
          </w:rPr>
          <w:delText>Y2</w:delText>
        </w:r>
      </w:del>
      <w:ins w:id="794" w:author="Elena Vio" w:date="2016-07-19T13:08:00Z">
        <w:r w:rsidR="009E0620">
          <w:rPr>
            <w:noProof w:val="0"/>
          </w:rPr>
          <w:t>27</w:t>
        </w:r>
      </w:ins>
      <w:r w:rsidRPr="000B6820">
        <w:rPr>
          <w:noProof w:val="0"/>
        </w:rPr>
        <w:t>.4 Interaction Diagram</w:t>
      </w:r>
      <w:bookmarkEnd w:id="791"/>
      <w:bookmarkEnd w:id="792"/>
    </w:p>
    <w:p w14:paraId="4513213F" w14:textId="77777777" w:rsidR="005142D1" w:rsidRPr="000B6820" w:rsidRDefault="005142D1" w:rsidP="004B2F11">
      <w:pPr>
        <w:pStyle w:val="Corpodeltesto"/>
      </w:pPr>
    </w:p>
    <w:p w14:paraId="22197A13" w14:textId="77777777" w:rsidR="0049664E" w:rsidRPr="000B6820" w:rsidRDefault="0049664E">
      <w:pPr>
        <w:pStyle w:val="Corpodeltesto"/>
      </w:pPr>
      <w:r w:rsidRPr="000B6820">
        <w:rPr>
          <w:noProof/>
          <w:lang w:val="it-IT" w:eastAsia="it-IT"/>
        </w:rPr>
        <w:lastRenderedPageBreak/>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15EAF1F6" w:rsidR="00243663" w:rsidRPr="007C1AAC" w:rsidRDefault="00243663" w:rsidP="0049664E">
                              <w:pPr>
                                <w:spacing w:before="0"/>
                                <w:jc w:val="center"/>
                                <w:rPr>
                                  <w:sz w:val="22"/>
                                  <w:szCs w:val="22"/>
                                </w:rPr>
                              </w:pPr>
                              <w:r>
                                <w:rPr>
                                  <w:sz w:val="22"/>
                                  <w:szCs w:val="22"/>
                                </w:rPr>
                                <w:t>HT Manager or HT Participant</w:t>
                              </w:r>
                            </w:p>
                            <w:p w14:paraId="7739EA5C" w14:textId="77777777" w:rsidR="00243663" w:rsidRDefault="00243663" w:rsidP="0049664E">
                              <w:pPr>
                                <w:spacing w:before="0"/>
                              </w:pPr>
                            </w:p>
                            <w:p w14:paraId="03E0C15D" w14:textId="77777777" w:rsidR="00243663" w:rsidRPr="007C1AAC" w:rsidRDefault="00243663" w:rsidP="0049664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1DB9" w14:textId="4E8ECEFB" w:rsidR="00243663" w:rsidRPr="007C1AAC" w:rsidRDefault="00243663" w:rsidP="0049664E">
                              <w:pPr>
                                <w:spacing w:before="0"/>
                                <w:rPr>
                                  <w:sz w:val="22"/>
                                  <w:szCs w:val="22"/>
                                </w:rPr>
                              </w:pPr>
                              <w:r>
                                <w:t>Accept/Reject HT Activity</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243663" w:rsidRPr="007C1AAC" w:rsidRDefault="00243663" w:rsidP="0049664E">
                              <w:pPr>
                                <w:spacing w:before="0"/>
                                <w:jc w:val="center"/>
                                <w:rPr>
                                  <w:sz w:val="22"/>
                                  <w:szCs w:val="22"/>
                                </w:rPr>
                              </w:pPr>
                              <w:r>
                                <w:rPr>
                                  <w:sz w:val="22"/>
                                  <w:szCs w:val="22"/>
                                </w:rPr>
                                <w:t>XDS Document Repository</w:t>
                              </w:r>
                            </w:p>
                            <w:p w14:paraId="2F0A9B99" w14:textId="77777777" w:rsidR="00243663" w:rsidRDefault="00243663" w:rsidP="0049664E">
                              <w:pPr>
                                <w:spacing w:before="0"/>
                              </w:pPr>
                            </w:p>
                            <w:p w14:paraId="4500173F" w14:textId="77777777" w:rsidR="00243663" w:rsidRPr="007C1AAC" w:rsidRDefault="00243663" w:rsidP="0049664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243663" w:rsidRPr="007C1AAC" w:rsidRDefault="00243663" w:rsidP="0049664E">
                              <w:pPr>
                                <w:spacing w:before="0"/>
                                <w:rPr>
                                  <w:sz w:val="22"/>
                                  <w:szCs w:val="22"/>
                                </w:rPr>
                              </w:pPr>
                              <w:r>
                                <w:t>Provide And Register Document set-b Response</w:t>
                              </w:r>
                              <w:r w:rsidDel="00281B77">
                                <w:rPr>
                                  <w:sz w:val="22"/>
                                  <w:szCs w:val="22"/>
                                </w:rPr>
                                <w:t xml:space="preserve"> </w:t>
                              </w:r>
                            </w:p>
                            <w:p w14:paraId="6FFD7DF0" w14:textId="77777777" w:rsidR="00243663" w:rsidRDefault="00243663" w:rsidP="0049664E">
                              <w:pPr>
                                <w:spacing w:before="0"/>
                              </w:pPr>
                            </w:p>
                            <w:p w14:paraId="6AD551ED" w14:textId="77777777" w:rsidR="00243663" w:rsidRPr="007C1AAC" w:rsidRDefault="00243663" w:rsidP="0049664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15EAF1F6" w:rsidR="00243663" w:rsidRPr="007C1AAC" w:rsidRDefault="00243663" w:rsidP="0049664E">
                        <w:pPr>
                          <w:spacing w:before="0"/>
                          <w:jc w:val="center"/>
                          <w:rPr>
                            <w:sz w:val="22"/>
                            <w:szCs w:val="22"/>
                          </w:rPr>
                        </w:pPr>
                        <w:r>
                          <w:rPr>
                            <w:sz w:val="22"/>
                            <w:szCs w:val="22"/>
                          </w:rPr>
                          <w:t>HT Manager or HT Participant</w:t>
                        </w:r>
                      </w:p>
                      <w:p w14:paraId="7739EA5C" w14:textId="77777777" w:rsidR="00243663" w:rsidRDefault="00243663" w:rsidP="0049664E">
                        <w:pPr>
                          <w:spacing w:before="0"/>
                        </w:pPr>
                      </w:p>
                      <w:p w14:paraId="03E0C15D" w14:textId="77777777" w:rsidR="00243663" w:rsidRPr="007C1AAC" w:rsidRDefault="00243663" w:rsidP="0049664E">
                        <w:pPr>
                          <w:spacing w:before="0"/>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763C1DB9" w14:textId="4E8ECEFB" w:rsidR="00243663" w:rsidRPr="007C1AAC" w:rsidRDefault="00243663" w:rsidP="0049664E">
                        <w:pPr>
                          <w:spacing w:before="0"/>
                          <w:rPr>
                            <w:sz w:val="22"/>
                            <w:szCs w:val="22"/>
                          </w:rPr>
                        </w:pPr>
                        <w:r>
                          <w:t>Accept/Reject HT Activity</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243663" w:rsidRPr="007C1AAC" w:rsidRDefault="00243663" w:rsidP="0049664E">
                        <w:pPr>
                          <w:spacing w:before="0"/>
                          <w:jc w:val="center"/>
                          <w:rPr>
                            <w:sz w:val="22"/>
                            <w:szCs w:val="22"/>
                          </w:rPr>
                        </w:pPr>
                        <w:r>
                          <w:rPr>
                            <w:sz w:val="22"/>
                            <w:szCs w:val="22"/>
                          </w:rPr>
                          <w:t>XDS Document Repository</w:t>
                        </w:r>
                      </w:p>
                      <w:p w14:paraId="2F0A9B99" w14:textId="77777777" w:rsidR="00243663" w:rsidRDefault="00243663" w:rsidP="0049664E">
                        <w:pPr>
                          <w:spacing w:before="0"/>
                        </w:pPr>
                      </w:p>
                      <w:p w14:paraId="4500173F" w14:textId="77777777" w:rsidR="00243663" w:rsidRPr="007C1AAC" w:rsidRDefault="00243663" w:rsidP="0049664E">
                        <w:pPr>
                          <w:spacing w:before="0"/>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243663" w:rsidRPr="007C1AAC" w:rsidRDefault="00243663" w:rsidP="0049664E">
                        <w:pPr>
                          <w:spacing w:before="0"/>
                          <w:rPr>
                            <w:sz w:val="22"/>
                            <w:szCs w:val="22"/>
                          </w:rPr>
                        </w:pPr>
                        <w:r>
                          <w:t>Provide And Register Document set-b Response</w:t>
                        </w:r>
                        <w:r w:rsidDel="00281B77">
                          <w:rPr>
                            <w:sz w:val="22"/>
                            <w:szCs w:val="22"/>
                          </w:rPr>
                          <w:t xml:space="preserve"> </w:t>
                        </w:r>
                      </w:p>
                      <w:p w14:paraId="6FFD7DF0" w14:textId="77777777" w:rsidR="00243663" w:rsidRDefault="00243663" w:rsidP="0049664E">
                        <w:pPr>
                          <w:spacing w:before="0"/>
                        </w:pPr>
                      </w:p>
                      <w:p w14:paraId="6AD551ED" w14:textId="77777777" w:rsidR="00243663" w:rsidRPr="007C1AAC" w:rsidRDefault="00243663" w:rsidP="0049664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B6820" w:rsidRDefault="005142D1" w:rsidP="004B2F11">
      <w:pPr>
        <w:pStyle w:val="Corpodeltesto"/>
      </w:pPr>
    </w:p>
    <w:p w14:paraId="3A40CC05" w14:textId="47CD28BB" w:rsidR="005142D1" w:rsidRPr="000B6820" w:rsidRDefault="005142D1" w:rsidP="005142D1">
      <w:pPr>
        <w:pStyle w:val="Titolo4"/>
        <w:numPr>
          <w:ilvl w:val="0"/>
          <w:numId w:val="0"/>
        </w:numPr>
        <w:rPr>
          <w:noProof w:val="0"/>
        </w:rPr>
      </w:pPr>
      <w:bookmarkStart w:id="795" w:name="_Toc321132873"/>
      <w:bookmarkStart w:id="796" w:name="_Toc450673920"/>
      <w:r w:rsidRPr="000B6820">
        <w:rPr>
          <w:noProof w:val="0"/>
        </w:rPr>
        <w:t>3.</w:t>
      </w:r>
      <w:del w:id="797" w:author="Elena Vio" w:date="2016-07-19T13:08:00Z">
        <w:r w:rsidR="00FF3134" w:rsidRPr="000B6820" w:rsidDel="009E0620">
          <w:rPr>
            <w:noProof w:val="0"/>
          </w:rPr>
          <w:delText>Y2</w:delText>
        </w:r>
      </w:del>
      <w:ins w:id="798" w:author="Elena Vio" w:date="2016-07-19T13:08:00Z">
        <w:r w:rsidR="009E0620">
          <w:rPr>
            <w:noProof w:val="0"/>
          </w:rPr>
          <w:t>27</w:t>
        </w:r>
      </w:ins>
      <w:r w:rsidRPr="000B6820">
        <w:rPr>
          <w:noProof w:val="0"/>
        </w:rPr>
        <w:t xml:space="preserve">.4.1 </w:t>
      </w:r>
      <w:bookmarkEnd w:id="795"/>
      <w:r w:rsidR="00FF3134" w:rsidRPr="000B6820">
        <w:rPr>
          <w:noProof w:val="0"/>
        </w:rPr>
        <w:t>Accept/Reject HT Activity</w:t>
      </w:r>
      <w:bookmarkEnd w:id="796"/>
      <w:r w:rsidRPr="000B6820">
        <w:rPr>
          <w:noProof w:val="0"/>
        </w:rPr>
        <w:t xml:space="preserve"> </w:t>
      </w:r>
    </w:p>
    <w:p w14:paraId="3BD2B97F" w14:textId="176E4E01" w:rsidR="005142D1" w:rsidRPr="000B6820" w:rsidRDefault="005142D1" w:rsidP="004B2F11">
      <w:pPr>
        <w:pStyle w:val="Corpodeltesto"/>
      </w:pPr>
      <w:r w:rsidRPr="000B6820">
        <w:t xml:space="preserve">This message accept/reject the assignment </w:t>
      </w:r>
      <w:r w:rsidR="004A602E" w:rsidRPr="000B6820">
        <w:t>to manage the</w:t>
      </w:r>
      <w:r w:rsidR="00131CF1" w:rsidRPr="000B6820">
        <w:t xml:space="preserve"> Heart Team</w:t>
      </w:r>
      <w:r w:rsidR="00051AE4" w:rsidRPr="000B6820">
        <w:t xml:space="preserve"> requested</w:t>
      </w:r>
      <w:r w:rsidR="004A6F98" w:rsidRPr="000B6820">
        <w:t>,</w:t>
      </w:r>
      <w:r w:rsidR="00051AE4" w:rsidRPr="000B6820">
        <w:t xml:space="preserve"> through PCC-</w:t>
      </w:r>
      <w:del w:id="799" w:author="Elena Vio" w:date="2016-07-19T13:12:00Z">
        <w:r w:rsidR="00051AE4" w:rsidRPr="000B6820" w:rsidDel="00DE3782">
          <w:delText>Y1</w:delText>
        </w:r>
      </w:del>
      <w:ins w:id="800" w:author="Elena Vio" w:date="2016-07-19T13:12:00Z">
        <w:r w:rsidR="00DE3782">
          <w:t>26</w:t>
        </w:r>
      </w:ins>
      <w:r w:rsidR="00131CF1" w:rsidRPr="000B6820">
        <w:t xml:space="preserve"> or </w:t>
      </w:r>
      <w:r w:rsidR="004A602E" w:rsidRPr="000B6820">
        <w:t xml:space="preserve">the assignment </w:t>
      </w:r>
      <w:r w:rsidR="00131CF1" w:rsidRPr="000B6820">
        <w:t xml:space="preserve">to be involved in </w:t>
      </w:r>
      <w:r w:rsidR="004A6F98" w:rsidRPr="000B6820">
        <w:t xml:space="preserve">the </w:t>
      </w:r>
      <w:r w:rsidR="00131CF1" w:rsidRPr="000B6820">
        <w:t>Heart Team</w:t>
      </w:r>
      <w:r w:rsidR="004A6F98" w:rsidRPr="000B6820">
        <w:t>,</w:t>
      </w:r>
      <w:r w:rsidR="00055B75" w:rsidRPr="000B6820">
        <w:t xml:space="preserve"> </w:t>
      </w:r>
      <w:r w:rsidR="004A602E" w:rsidRPr="000B6820">
        <w:t>requested through PCC-</w:t>
      </w:r>
      <w:del w:id="801" w:author="Elena Vio" w:date="2016-07-19T13:08:00Z">
        <w:r w:rsidR="004A602E" w:rsidRPr="000B6820" w:rsidDel="009E0620">
          <w:delText>Y3</w:delText>
        </w:r>
      </w:del>
      <w:ins w:id="802" w:author="Elena Vio" w:date="2016-07-19T13:08:00Z">
        <w:r w:rsidR="009E0620">
          <w:t>28</w:t>
        </w:r>
      </w:ins>
      <w:r w:rsidRPr="000B6820">
        <w:t xml:space="preserve">. </w:t>
      </w:r>
    </w:p>
    <w:p w14:paraId="1E231089" w14:textId="24A0709E" w:rsidR="005142D1" w:rsidRPr="000B6820" w:rsidRDefault="005142D1" w:rsidP="005142D1">
      <w:pPr>
        <w:pStyle w:val="Titolo5"/>
        <w:numPr>
          <w:ilvl w:val="0"/>
          <w:numId w:val="0"/>
        </w:numPr>
        <w:rPr>
          <w:noProof w:val="0"/>
        </w:rPr>
      </w:pPr>
      <w:bookmarkStart w:id="803" w:name="_Toc321132874"/>
      <w:bookmarkStart w:id="804" w:name="_Toc450673921"/>
      <w:r w:rsidRPr="000B6820">
        <w:rPr>
          <w:noProof w:val="0"/>
        </w:rPr>
        <w:t>3.</w:t>
      </w:r>
      <w:del w:id="805" w:author="Elena Vio" w:date="2016-07-19T13:08:00Z">
        <w:r w:rsidR="00474EB7" w:rsidRPr="000B6820" w:rsidDel="009E0620">
          <w:rPr>
            <w:noProof w:val="0"/>
          </w:rPr>
          <w:delText>Y2</w:delText>
        </w:r>
      </w:del>
      <w:ins w:id="806" w:author="Elena Vio" w:date="2016-07-19T13:08:00Z">
        <w:r w:rsidR="009E0620">
          <w:rPr>
            <w:noProof w:val="0"/>
          </w:rPr>
          <w:t>27</w:t>
        </w:r>
      </w:ins>
      <w:r w:rsidRPr="000B6820">
        <w:rPr>
          <w:noProof w:val="0"/>
        </w:rPr>
        <w:t>.4.1.1 Trigger Events</w:t>
      </w:r>
      <w:bookmarkEnd w:id="803"/>
      <w:bookmarkEnd w:id="804"/>
    </w:p>
    <w:p w14:paraId="423E119D" w14:textId="7727D52F" w:rsidR="005142D1" w:rsidRPr="000B6820" w:rsidRDefault="005142D1" w:rsidP="005142D1">
      <w:r w:rsidRPr="000B6820">
        <w:t xml:space="preserve">The </w:t>
      </w:r>
      <w:r w:rsidR="00F01422" w:rsidRPr="000B6820">
        <w:t>HT Manager or HT Participant</w:t>
      </w:r>
      <w:r w:rsidRPr="000B6820">
        <w:t xml:space="preserve"> sends this message when it learns that </w:t>
      </w:r>
      <w:r w:rsidR="00F01422" w:rsidRPr="000B6820">
        <w:t xml:space="preserve">respectively </w:t>
      </w:r>
      <w:r w:rsidRPr="000B6820">
        <w:t xml:space="preserve">a </w:t>
      </w:r>
      <w:r w:rsidR="00F01422" w:rsidRPr="000B6820">
        <w:t>HT Lead or HT Involvement</w:t>
      </w:r>
      <w:r w:rsidRPr="000B6820">
        <w:t xml:space="preserve"> task has been assigned to itself. The mechanism to learn this is not defined by this transaction</w:t>
      </w:r>
      <w:r w:rsidR="00431C29" w:rsidRPr="000B6820">
        <w:t>.</w:t>
      </w:r>
      <w:r w:rsidRPr="000B6820">
        <w:t xml:space="preserve"> </w:t>
      </w:r>
    </w:p>
    <w:p w14:paraId="4E49587F" w14:textId="4FCB053D" w:rsidR="005142D1" w:rsidRPr="000B6820" w:rsidRDefault="00431C29" w:rsidP="005142D1">
      <w:pPr>
        <w:pStyle w:val="Corpodeltesto"/>
      </w:pPr>
      <w:r w:rsidRPr="000B6820">
        <w:t>If the sender is the HT Manager, t</w:t>
      </w:r>
      <w:r w:rsidR="005142D1" w:rsidRPr="000B6820">
        <w:t xml:space="preserve">he </w:t>
      </w:r>
      <w:r w:rsidR="005142D1" w:rsidRPr="000B6820">
        <w:rPr>
          <w:b/>
        </w:rPr>
        <w:t>pre-conditions</w:t>
      </w:r>
      <w:r w:rsidR="005142D1" w:rsidRPr="000B6820">
        <w:t xml:space="preserve"> are</w:t>
      </w:r>
      <w:r w:rsidR="00F351CA" w:rsidRPr="000B6820">
        <w:t xml:space="preserve"> </w:t>
      </w:r>
      <w:r w:rsidR="005142D1" w:rsidRPr="000B6820">
        <w:t>encoded</w:t>
      </w:r>
      <w:r w:rsidR="00F351CA" w:rsidRPr="000B6820">
        <w:t xml:space="preserve"> </w:t>
      </w:r>
      <w:r w:rsidR="005142D1" w:rsidRPr="000B6820">
        <w:t xml:space="preserve">as: </w:t>
      </w:r>
    </w:p>
    <w:p w14:paraId="082EB4BB" w14:textId="6917B54A" w:rsidR="00D763E4" w:rsidRPr="000B6820" w:rsidRDefault="0047109A" w:rsidP="004B2F11">
      <w:pPr>
        <w:pStyle w:val="Numeroelenco2"/>
        <w:numPr>
          <w:ilvl w:val="0"/>
          <w:numId w:val="103"/>
        </w:numPr>
      </w:pPr>
      <w:r w:rsidRPr="000B6820">
        <w:t>T</w:t>
      </w:r>
      <w:r w:rsidR="005142D1" w:rsidRPr="000B6820">
        <w:t xml:space="preserve">he </w:t>
      </w:r>
      <w:r w:rsidR="000162F2" w:rsidRPr="00F12989">
        <w:t>HT Lead</w:t>
      </w:r>
      <w:r w:rsidR="005142D1" w:rsidRPr="00F12989">
        <w:t xml:space="preserve"> task is assigned to the </w:t>
      </w:r>
      <w:r w:rsidR="000162F2" w:rsidRPr="00F12989">
        <w:t>HT Manager</w:t>
      </w:r>
      <w:r w:rsidR="005142D1" w:rsidRPr="00F12989">
        <w:t xml:space="preserve"> if</w:t>
      </w:r>
      <w:r w:rsidR="00CA2B6A" w:rsidRPr="00F12989">
        <w:t xml:space="preserve"> the workflow document is open (</w:t>
      </w:r>
      <w:proofErr w:type="spellStart"/>
      <w:r w:rsidR="005142D1" w:rsidRPr="004B2F11">
        <w:t>WorkflowDocument</w:t>
      </w:r>
      <w:proofErr w:type="spellEnd"/>
      <w:r w:rsidR="005142D1" w:rsidRPr="004B2F11">
        <w:t>/</w:t>
      </w:r>
      <w:proofErr w:type="spellStart"/>
      <w:r w:rsidR="005142D1" w:rsidRPr="004B2F11">
        <w:t>workflowStatus</w:t>
      </w:r>
      <w:proofErr w:type="spellEnd"/>
      <w:r w:rsidR="005142D1" w:rsidRPr="000B6820">
        <w:t>=”OPEN”</w:t>
      </w:r>
      <w:r w:rsidR="00CA2B6A" w:rsidRPr="000B6820">
        <w:t>)</w:t>
      </w:r>
      <w:r w:rsidR="005142D1" w:rsidRPr="00F12989">
        <w:t xml:space="preserve"> and </w:t>
      </w:r>
      <w:r w:rsidR="00CA2B6A" w:rsidRPr="00F12989">
        <w:t>“HT Lead” Task is READY and assigned to HT Manager (</w:t>
      </w:r>
      <w:r w:rsidR="005142D1" w:rsidRPr="004B2F11">
        <w:t>WorkflowDocument/TaskList/XDWTask/taskData/taskDetails/status</w:t>
      </w:r>
      <w:r w:rsidR="005142D1" w:rsidRPr="000B6820">
        <w:t xml:space="preserve">=”READY” and </w:t>
      </w:r>
      <w:r w:rsidR="005142D1" w:rsidRPr="000B6820">
        <w:rPr>
          <w:rFonts w:ascii="Courier" w:hAnsi="Courier"/>
          <w:b/>
        </w:rPr>
        <w:t>WorkflowDocument/TaskList/XDWTask/taskData/taskDetails/taskType</w:t>
      </w:r>
      <w:r w:rsidR="005142D1" w:rsidRPr="000B6820">
        <w:t>=”</w:t>
      </w:r>
      <w:r w:rsidR="000162F2" w:rsidRPr="000B6820">
        <w:t>HTLead</w:t>
      </w:r>
      <w:r w:rsidR="005142D1" w:rsidRPr="000B6820">
        <w:t xml:space="preserve">” and </w:t>
      </w:r>
      <w:r w:rsidR="005142D1" w:rsidRPr="000B6820">
        <w:rPr>
          <w:rFonts w:ascii="Courier" w:hAnsi="Courier"/>
          <w:b/>
        </w:rPr>
        <w:t>WorkflowDocument/TaskList/XDWTask/taskData/taskDetails/potentialOwners</w:t>
      </w:r>
      <w:r w:rsidR="005142D1" w:rsidRPr="000B6820">
        <w:t>=</w:t>
      </w:r>
      <w:r w:rsidR="000162F2" w:rsidRPr="000B6820">
        <w:t>HT Manager</w:t>
      </w:r>
      <w:r w:rsidR="00CA2B6A" w:rsidRPr="000B6820">
        <w:t>)</w:t>
      </w:r>
    </w:p>
    <w:p w14:paraId="4486A228" w14:textId="77777777" w:rsidR="00431C29" w:rsidRPr="000B6820" w:rsidRDefault="00431C29" w:rsidP="004A6F98">
      <w:pPr>
        <w:pStyle w:val="Corpodeltesto"/>
      </w:pPr>
      <w:r w:rsidRPr="000B6820">
        <w:t xml:space="preserve">If the sender is the HT Participant, the </w:t>
      </w:r>
      <w:r w:rsidRPr="000B6820">
        <w:rPr>
          <w:b/>
        </w:rPr>
        <w:t>pre-conditions</w:t>
      </w:r>
      <w:r w:rsidRPr="000B6820">
        <w:t xml:space="preserve"> are encoded as:</w:t>
      </w:r>
    </w:p>
    <w:p w14:paraId="33279896" w14:textId="4D92D11E" w:rsidR="000162F2" w:rsidRPr="000B6820" w:rsidRDefault="0047109A" w:rsidP="004B2F11">
      <w:pPr>
        <w:pStyle w:val="Numeroelenco2"/>
      </w:pPr>
      <w:r w:rsidRPr="000B6820">
        <w:t>T</w:t>
      </w:r>
      <w:r w:rsidR="000162F2" w:rsidRPr="000B6820">
        <w:t xml:space="preserve">he HT </w:t>
      </w:r>
      <w:r w:rsidR="00F351CA" w:rsidRPr="000B6820">
        <w:t>Involvement</w:t>
      </w:r>
      <w:r w:rsidR="000162F2" w:rsidRPr="000B6820">
        <w:t xml:space="preserve"> task is assigned to the HT </w:t>
      </w:r>
      <w:r w:rsidR="00F351CA" w:rsidRPr="000B6820">
        <w:t>Participant</w:t>
      </w:r>
      <w:r w:rsidR="000162F2" w:rsidRPr="000B6820">
        <w:t xml:space="preserve"> if</w:t>
      </w:r>
      <w:r w:rsidR="00CA2B6A" w:rsidRPr="000B6820">
        <w:t xml:space="preserve"> the workflow document is open (</w:t>
      </w:r>
      <w:proofErr w:type="spellStart"/>
      <w:r w:rsidR="000162F2" w:rsidRPr="000B6820">
        <w:rPr>
          <w:rFonts w:ascii="Courier" w:hAnsi="Courier"/>
          <w:b/>
        </w:rPr>
        <w:t>WorkflowDocument</w:t>
      </w:r>
      <w:proofErr w:type="spellEnd"/>
      <w:r w:rsidR="000162F2" w:rsidRPr="000B6820">
        <w:rPr>
          <w:rFonts w:ascii="Courier" w:hAnsi="Courier"/>
          <w:b/>
        </w:rPr>
        <w:t>/</w:t>
      </w:r>
      <w:proofErr w:type="spellStart"/>
      <w:r w:rsidR="000162F2" w:rsidRPr="000B6820">
        <w:rPr>
          <w:rFonts w:ascii="Courier" w:hAnsi="Courier"/>
          <w:b/>
        </w:rPr>
        <w:t>workflowStatus</w:t>
      </w:r>
      <w:proofErr w:type="spellEnd"/>
      <w:r w:rsidR="00CA2B6A" w:rsidRPr="000B6820">
        <w:t xml:space="preserve">=”OPEN”) </w:t>
      </w:r>
      <w:r w:rsidR="000162F2" w:rsidRPr="000B6820">
        <w:t xml:space="preserve">and </w:t>
      </w:r>
      <w:r w:rsidR="00DD2FC8" w:rsidRPr="000B6820">
        <w:t>“</w:t>
      </w:r>
      <w:r w:rsidR="00CA2B6A" w:rsidRPr="000B6820">
        <w:t>HT Involvement</w:t>
      </w:r>
      <w:r w:rsidR="00DD2FC8" w:rsidRPr="000B6820">
        <w:t>” Task is READY</w:t>
      </w:r>
      <w:r w:rsidR="00CA2B6A" w:rsidRPr="000B6820">
        <w:t xml:space="preserve"> and assigned to HT Participant (</w:t>
      </w:r>
      <w:r w:rsidR="000162F2" w:rsidRPr="000B6820">
        <w:rPr>
          <w:rFonts w:ascii="Courier" w:hAnsi="Courier"/>
          <w:b/>
        </w:rPr>
        <w:t>WorkflowDocument/TaskList/XDWTask/taskData/taskDetails/status</w:t>
      </w:r>
      <w:r w:rsidR="000162F2" w:rsidRPr="000B6820">
        <w:t xml:space="preserve">=”READY” and </w:t>
      </w:r>
      <w:r w:rsidR="000162F2" w:rsidRPr="000B6820">
        <w:rPr>
          <w:rFonts w:ascii="Courier" w:hAnsi="Courier"/>
          <w:b/>
        </w:rPr>
        <w:t>WorkflowDocument/TaskList/XDWTask/taskData/taskDetails/taskType</w:t>
      </w:r>
      <w:r w:rsidR="000162F2" w:rsidRPr="000B6820">
        <w:t>=”</w:t>
      </w:r>
      <w:r w:rsidR="00F351CA" w:rsidRPr="000B6820">
        <w:t>HTInvolvement</w:t>
      </w:r>
      <w:r w:rsidR="000162F2" w:rsidRPr="000B6820">
        <w:t xml:space="preserve">” and </w:t>
      </w:r>
      <w:r w:rsidR="000162F2" w:rsidRPr="000B6820">
        <w:rPr>
          <w:rFonts w:ascii="Courier" w:hAnsi="Courier"/>
          <w:b/>
        </w:rPr>
        <w:lastRenderedPageBreak/>
        <w:t>WorkflowDocument/TaskList/XDWTask/taskData/taskDetails/potentialOwners</w:t>
      </w:r>
      <w:r w:rsidR="000162F2" w:rsidRPr="000B6820">
        <w:t xml:space="preserve">=HT </w:t>
      </w:r>
      <w:r w:rsidR="00F351CA" w:rsidRPr="000B6820">
        <w:t>Participant</w:t>
      </w:r>
      <w:r w:rsidR="00CA2B6A" w:rsidRPr="000B6820">
        <w:t>)</w:t>
      </w:r>
      <w:r w:rsidR="000162F2" w:rsidRPr="000B6820">
        <w:t xml:space="preserve">. </w:t>
      </w:r>
    </w:p>
    <w:p w14:paraId="11520BAE" w14:textId="7AC23CCE" w:rsidR="005142D1" w:rsidRPr="000B6820" w:rsidRDefault="005142D1" w:rsidP="005142D1">
      <w:pPr>
        <w:pStyle w:val="Corpodeltesto"/>
      </w:pPr>
      <w:r w:rsidRPr="000B6820">
        <w:t xml:space="preserve">Note: this transaction does not define a method for identifying </w:t>
      </w:r>
      <w:r w:rsidR="00F351CA" w:rsidRPr="000B6820">
        <w:t xml:space="preserve">HT Manager or HT </w:t>
      </w:r>
      <w:r w:rsidR="00D763E4" w:rsidRPr="000B6820">
        <w:t>P</w:t>
      </w:r>
      <w:r w:rsidR="00F351CA" w:rsidRPr="000B6820">
        <w:t>a</w:t>
      </w:r>
      <w:r w:rsidR="0047109A" w:rsidRPr="000B6820">
        <w:t>r</w:t>
      </w:r>
      <w:r w:rsidR="00F351CA" w:rsidRPr="000B6820">
        <w:t>ticipant</w:t>
      </w:r>
      <w:r w:rsidRPr="000B6820">
        <w:t>.</w:t>
      </w:r>
    </w:p>
    <w:p w14:paraId="1396D281" w14:textId="3A0D1957" w:rsidR="005142D1" w:rsidRPr="000B6820" w:rsidRDefault="005142D1" w:rsidP="005142D1">
      <w:pPr>
        <w:pStyle w:val="Titolo5"/>
        <w:numPr>
          <w:ilvl w:val="0"/>
          <w:numId w:val="0"/>
        </w:numPr>
        <w:rPr>
          <w:noProof w:val="0"/>
        </w:rPr>
      </w:pPr>
      <w:bookmarkStart w:id="807" w:name="_Toc321132875"/>
      <w:bookmarkStart w:id="808" w:name="_Toc450673922"/>
      <w:r w:rsidRPr="000B6820">
        <w:rPr>
          <w:noProof w:val="0"/>
        </w:rPr>
        <w:t>3.</w:t>
      </w:r>
      <w:del w:id="809" w:author="Elena Vio" w:date="2016-07-19T13:08:00Z">
        <w:r w:rsidR="00474EB7" w:rsidRPr="000B6820" w:rsidDel="009E0620">
          <w:rPr>
            <w:noProof w:val="0"/>
          </w:rPr>
          <w:delText>Y2</w:delText>
        </w:r>
      </w:del>
      <w:ins w:id="810" w:author="Elena Vio" w:date="2016-07-19T13:08:00Z">
        <w:r w:rsidR="009E0620">
          <w:rPr>
            <w:noProof w:val="0"/>
          </w:rPr>
          <w:t>27</w:t>
        </w:r>
      </w:ins>
      <w:r w:rsidRPr="000B6820">
        <w:rPr>
          <w:noProof w:val="0"/>
        </w:rPr>
        <w:t>.4.1.2 Message Semantics</w:t>
      </w:r>
      <w:bookmarkEnd w:id="807"/>
      <w:bookmarkEnd w:id="808"/>
    </w:p>
    <w:p w14:paraId="1C164C7F" w14:textId="708DD7DA" w:rsidR="005142D1" w:rsidRPr="000B6820" w:rsidRDefault="005142D1" w:rsidP="005142D1">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 xml:space="preserve">The </w:t>
      </w:r>
      <w:r w:rsidR="00C56FBA" w:rsidRPr="000B6820">
        <w:t>HT Manager or HT Participant</w:t>
      </w:r>
      <w:r w:rsidRPr="000B6820">
        <w:t xml:space="preserve"> is the Document Source. </w:t>
      </w:r>
    </w:p>
    <w:p w14:paraId="1E816F5E" w14:textId="77777777" w:rsidR="005142D1" w:rsidRPr="000B6820" w:rsidRDefault="005142D1" w:rsidP="005142D1">
      <w:pPr>
        <w:pStyle w:val="Corpodeltesto"/>
      </w:pPr>
      <w:r w:rsidRPr="000B6820">
        <w:t>This section also defines:</w:t>
      </w:r>
    </w:p>
    <w:p w14:paraId="624B15A6" w14:textId="2392046F" w:rsidR="00474EB7" w:rsidRPr="000B6820" w:rsidRDefault="0047109A" w:rsidP="00474EB7">
      <w:pPr>
        <w:pStyle w:val="Corpodeltesto"/>
        <w:numPr>
          <w:ilvl w:val="0"/>
          <w:numId w:val="37"/>
        </w:numPr>
      </w:pPr>
      <w:r w:rsidRPr="000B6820">
        <w:t>T</w:t>
      </w:r>
      <w:r w:rsidR="00474EB7" w:rsidRPr="000B6820">
        <w:t>he Heart Team Workflow Document Content submitted in the Provide and Register</w:t>
      </w:r>
      <w:r w:rsidR="000B6820">
        <w:t xml:space="preserve">. </w:t>
      </w:r>
      <w:r w:rsidR="00474EB7" w:rsidRPr="000B6820">
        <w:t>See Section 3.</w:t>
      </w:r>
      <w:del w:id="811" w:author="Elena Vio" w:date="2016-07-19T13:08:00Z">
        <w:r w:rsidR="00474EB7" w:rsidRPr="000B6820" w:rsidDel="009E0620">
          <w:delText>Y2</w:delText>
        </w:r>
      </w:del>
      <w:ins w:id="812" w:author="Elena Vio" w:date="2016-07-19T13:08:00Z">
        <w:r w:rsidR="009E0620">
          <w:t>27</w:t>
        </w:r>
      </w:ins>
      <w:r w:rsidR="00474EB7" w:rsidRPr="000B6820">
        <w:t>.4.1.2.1.</w:t>
      </w:r>
    </w:p>
    <w:p w14:paraId="230CE9F2" w14:textId="33C0EA65" w:rsidR="005142D1" w:rsidRPr="000B6820" w:rsidRDefault="00474EB7" w:rsidP="0017019B">
      <w:pPr>
        <w:pStyle w:val="Corpodeltesto"/>
        <w:numPr>
          <w:ilvl w:val="0"/>
          <w:numId w:val="37"/>
        </w:numPr>
      </w:pPr>
      <w:r w:rsidRPr="000B6820">
        <w:t>The Document Sharing Metadata requirements for the Submission Set and Document Entry</w:t>
      </w:r>
      <w:r w:rsidR="000B6820">
        <w:t xml:space="preserve">. </w:t>
      </w:r>
      <w:r w:rsidRPr="000B6820">
        <w:t>See Section 3.</w:t>
      </w:r>
      <w:del w:id="813" w:author="Elena Vio" w:date="2016-07-19T13:08:00Z">
        <w:r w:rsidRPr="000B6820" w:rsidDel="009E0620">
          <w:delText>Y2</w:delText>
        </w:r>
      </w:del>
      <w:ins w:id="814" w:author="Elena Vio" w:date="2016-07-19T13:08:00Z">
        <w:r w:rsidR="009E0620">
          <w:t>27</w:t>
        </w:r>
      </w:ins>
      <w:r w:rsidRPr="000B6820">
        <w:t>.4.1.2.3.</w:t>
      </w:r>
    </w:p>
    <w:p w14:paraId="4177B0D8" w14:textId="0AECF6E4" w:rsidR="005142D1" w:rsidRPr="000B6820" w:rsidRDefault="0071092B" w:rsidP="004B2F11">
      <w:pPr>
        <w:pStyle w:val="Titolo6"/>
        <w:numPr>
          <w:ilvl w:val="0"/>
          <w:numId w:val="0"/>
        </w:numPr>
      </w:pPr>
      <w:bookmarkStart w:id="815" w:name="_Toc321132876"/>
      <w:bookmarkStart w:id="816" w:name="_Toc450673923"/>
      <w:r w:rsidRPr="000B6820">
        <w:t>3.</w:t>
      </w:r>
      <w:del w:id="817" w:author="Elena Vio" w:date="2016-07-19T13:08:00Z">
        <w:r w:rsidRPr="000B6820" w:rsidDel="009E0620">
          <w:delText>Y2</w:delText>
        </w:r>
      </w:del>
      <w:ins w:id="818" w:author="Elena Vio" w:date="2016-07-19T13:08:00Z">
        <w:r w:rsidR="009E0620">
          <w:t>27</w:t>
        </w:r>
      </w:ins>
      <w:r w:rsidR="005142D1" w:rsidRPr="000B6820">
        <w:t xml:space="preserve">.4.1.2.1 </w:t>
      </w:r>
      <w:r w:rsidRPr="000B6820">
        <w:t>Heart Team</w:t>
      </w:r>
      <w:r w:rsidR="005142D1" w:rsidRPr="000B6820">
        <w:t xml:space="preserve"> Workflow Document Content Requirements</w:t>
      </w:r>
      <w:bookmarkEnd w:id="815"/>
      <w:bookmarkEnd w:id="816"/>
    </w:p>
    <w:p w14:paraId="27C836B2" w14:textId="1F336BA6" w:rsidR="005142D1" w:rsidRPr="000B6820" w:rsidRDefault="005142D1" w:rsidP="005142D1">
      <w:pPr>
        <w:pStyle w:val="Corpodeltesto"/>
      </w:pPr>
      <w:r w:rsidRPr="000B6820">
        <w:t xml:space="preserve">The </w:t>
      </w:r>
      <w:proofErr w:type="gramStart"/>
      <w:r w:rsidR="0071092B" w:rsidRPr="000B6820">
        <w:t>Heart Team</w:t>
      </w:r>
      <w:r w:rsidRPr="000B6820">
        <w:t xml:space="preserve"> Workflow Document is updated by the </w:t>
      </w:r>
      <w:r w:rsidR="0071092B" w:rsidRPr="000B6820">
        <w:t>HT Manager or HT Participant</w:t>
      </w:r>
      <w:proofErr w:type="gramEnd"/>
      <w:r w:rsidRPr="000B6820">
        <w:t>.</w:t>
      </w:r>
    </w:p>
    <w:p w14:paraId="46E7178A" w14:textId="3FC84645" w:rsidR="005142D1" w:rsidRPr="000B6820" w:rsidRDefault="00DA1976" w:rsidP="004B2F11">
      <w:pPr>
        <w:pStyle w:val="Titolo7"/>
        <w:numPr>
          <w:ilvl w:val="0"/>
          <w:numId w:val="0"/>
        </w:numPr>
      </w:pPr>
      <w:bookmarkStart w:id="819" w:name="_Toc321132877"/>
      <w:bookmarkStart w:id="820" w:name="_Toc450673924"/>
      <w:r w:rsidRPr="000B6820">
        <w:t>3.</w:t>
      </w:r>
      <w:del w:id="821" w:author="Elena Vio" w:date="2016-07-19T13:08:00Z">
        <w:r w:rsidRPr="000B6820" w:rsidDel="009E0620">
          <w:delText>Y2</w:delText>
        </w:r>
      </w:del>
      <w:ins w:id="822" w:author="Elena Vio" w:date="2016-07-19T13:08:00Z">
        <w:r w:rsidR="009E0620">
          <w:t>27</w:t>
        </w:r>
      </w:ins>
      <w:r w:rsidR="005142D1" w:rsidRPr="000B6820">
        <w:t xml:space="preserve">.4.1.2.1.1 Workflow Document </w:t>
      </w:r>
      <w:bookmarkEnd w:id="819"/>
      <w:r w:rsidR="005142D1" w:rsidRPr="000B6820">
        <w:t>Elements</w:t>
      </w:r>
      <w:bookmarkEnd w:id="820"/>
    </w:p>
    <w:p w14:paraId="2A7EF0E9" w14:textId="72D812AF" w:rsidR="005142D1" w:rsidRPr="000B6820" w:rsidRDefault="005142D1" w:rsidP="005142D1">
      <w:pPr>
        <w:pStyle w:val="AuthorInstructions"/>
        <w:rPr>
          <w:i w:val="0"/>
        </w:rPr>
      </w:pPr>
      <w:r w:rsidRPr="000B6820">
        <w:rPr>
          <w:i w:val="0"/>
        </w:rPr>
        <w:t xml:space="preserve">The </w:t>
      </w:r>
      <w:r w:rsidR="00FB1453" w:rsidRPr="000B6820">
        <w:rPr>
          <w:i w:val="0"/>
        </w:rPr>
        <w:t>HT Manager or HT Participant</w:t>
      </w:r>
      <w:r w:rsidRPr="000B6820">
        <w:rPr>
          <w:i w:val="0"/>
        </w:rPr>
        <w:t xml:space="preserve"> shall update the </w:t>
      </w:r>
      <w:r w:rsidR="006E686D" w:rsidRPr="000B6820">
        <w:rPr>
          <w:i w:val="0"/>
        </w:rPr>
        <w:t>Heart Team</w:t>
      </w:r>
      <w:r w:rsidRPr="000B6820">
        <w:rPr>
          <w:i w:val="0"/>
        </w:rPr>
        <w:t xml:space="preserve"> Workflow Document according to the definition of an XDW Workflow Document in ITI TF-3: 5.4 </w:t>
      </w:r>
    </w:p>
    <w:p w14:paraId="62ECE413" w14:textId="0D587F94" w:rsidR="005142D1" w:rsidRPr="000B6820" w:rsidRDefault="005142D1" w:rsidP="005142D1">
      <w:pPr>
        <w:pStyle w:val="AuthorInstructions"/>
        <w:rPr>
          <w:i w:val="0"/>
        </w:rPr>
      </w:pPr>
      <w:r w:rsidRPr="000B6820">
        <w:rPr>
          <w:i w:val="0"/>
        </w:rPr>
        <w:t xml:space="preserve">This transaction does not require the creation of new tasks within the Workflow Document; however, it requires the </w:t>
      </w:r>
      <w:r w:rsidR="009E1361" w:rsidRPr="000B6820">
        <w:rPr>
          <w:i w:val="0"/>
        </w:rPr>
        <w:t xml:space="preserve">HT Manager or HT Participant </w:t>
      </w:r>
      <w:r w:rsidRPr="000B6820">
        <w:rPr>
          <w:i w:val="0"/>
        </w:rPr>
        <w:t xml:space="preserve">to add a new </w:t>
      </w:r>
      <w:proofErr w:type="spellStart"/>
      <w:r w:rsidRPr="004B2F11">
        <w:rPr>
          <w:rStyle w:val="CorpodeltestoCarattere"/>
          <w:bCs/>
          <w:iCs/>
        </w:rPr>
        <w:t>taskEvent</w:t>
      </w:r>
      <w:proofErr w:type="spellEnd"/>
      <w:r w:rsidRPr="000B6820">
        <w:rPr>
          <w:i w:val="0"/>
        </w:rPr>
        <w:t xml:space="preserve"> </w:t>
      </w:r>
      <w:r w:rsidR="009E1361" w:rsidRPr="000B6820">
        <w:rPr>
          <w:i w:val="0"/>
        </w:rPr>
        <w:t xml:space="preserve">respectively </w:t>
      </w:r>
      <w:r w:rsidRPr="000B6820">
        <w:rPr>
          <w:i w:val="0"/>
        </w:rPr>
        <w:t xml:space="preserve">in the </w:t>
      </w:r>
      <w:r w:rsidR="009E1361" w:rsidRPr="000B6820">
        <w:rPr>
          <w:i w:val="0"/>
        </w:rPr>
        <w:t>HT Lead</w:t>
      </w:r>
      <w:r w:rsidRPr="000B6820">
        <w:rPr>
          <w:i w:val="0"/>
        </w:rPr>
        <w:t xml:space="preserve"> task</w:t>
      </w:r>
      <w:r w:rsidR="009E1361" w:rsidRPr="000B6820">
        <w:rPr>
          <w:i w:val="0"/>
        </w:rPr>
        <w:t xml:space="preserve"> or</w:t>
      </w:r>
      <w:r w:rsidR="00D763E4" w:rsidRPr="000B6820">
        <w:rPr>
          <w:i w:val="0"/>
        </w:rPr>
        <w:t xml:space="preserve"> in</w:t>
      </w:r>
      <w:r w:rsidR="009E1361" w:rsidRPr="000B6820">
        <w:rPr>
          <w:i w:val="0"/>
        </w:rPr>
        <w:t xml:space="preserve"> HT Involvement</w:t>
      </w:r>
      <w:r w:rsidR="000B6820">
        <w:rPr>
          <w:i w:val="0"/>
        </w:rPr>
        <w:t xml:space="preserve">. </w:t>
      </w:r>
      <w:r w:rsidR="00ED174C" w:rsidRPr="000B6820">
        <w:rPr>
          <w:i w:val="0"/>
        </w:rPr>
        <w:t>See respectively Section 3.</w:t>
      </w:r>
      <w:del w:id="823" w:author="Elena Vio" w:date="2016-07-19T13:08:00Z">
        <w:r w:rsidR="00ED174C" w:rsidRPr="000B6820" w:rsidDel="009E0620">
          <w:rPr>
            <w:i w:val="0"/>
          </w:rPr>
          <w:delText>Y2</w:delText>
        </w:r>
      </w:del>
      <w:ins w:id="824" w:author="Elena Vio" w:date="2016-07-19T13:08:00Z">
        <w:r w:rsidR="009E0620">
          <w:rPr>
            <w:i w:val="0"/>
          </w:rPr>
          <w:t>27</w:t>
        </w:r>
      </w:ins>
      <w:r w:rsidR="00ED174C" w:rsidRPr="000B6820">
        <w:rPr>
          <w:i w:val="0"/>
        </w:rPr>
        <w:t xml:space="preserve">.4.1.2.1.1.1 </w:t>
      </w:r>
      <w:r w:rsidR="00D763E4" w:rsidRPr="000B6820">
        <w:rPr>
          <w:i w:val="0"/>
        </w:rPr>
        <w:t>or</w:t>
      </w:r>
      <w:r w:rsidR="00ED174C" w:rsidRPr="000B6820">
        <w:rPr>
          <w:i w:val="0"/>
        </w:rPr>
        <w:t xml:space="preserve"> 3.</w:t>
      </w:r>
      <w:del w:id="825" w:author="Elena Vio" w:date="2016-07-19T13:08:00Z">
        <w:r w:rsidR="00ED174C" w:rsidRPr="000B6820" w:rsidDel="009E0620">
          <w:rPr>
            <w:i w:val="0"/>
          </w:rPr>
          <w:delText>Y2</w:delText>
        </w:r>
      </w:del>
      <w:ins w:id="826" w:author="Elena Vio" w:date="2016-07-19T13:08:00Z">
        <w:r w:rsidR="009E0620">
          <w:rPr>
            <w:i w:val="0"/>
          </w:rPr>
          <w:t>27</w:t>
        </w:r>
      </w:ins>
      <w:r w:rsidR="00ED174C" w:rsidRPr="000B6820">
        <w:rPr>
          <w:i w:val="0"/>
        </w:rPr>
        <w:t>.4.1.2.1.1.2</w:t>
      </w:r>
    </w:p>
    <w:p w14:paraId="219807BA" w14:textId="77777777" w:rsidR="00FA7DE4" w:rsidRPr="000B6820" w:rsidRDefault="00FA7DE4" w:rsidP="005142D1">
      <w:pPr>
        <w:pStyle w:val="AuthorInstructions"/>
        <w:rPr>
          <w:i w:val="0"/>
        </w:rPr>
      </w:pPr>
    </w:p>
    <w:p w14:paraId="34F6870B" w14:textId="17230418" w:rsidR="005142D1" w:rsidRPr="000B6820" w:rsidRDefault="00D942F3" w:rsidP="004B2F11">
      <w:pPr>
        <w:pStyle w:val="Titolo8"/>
        <w:numPr>
          <w:ilvl w:val="0"/>
          <w:numId w:val="0"/>
        </w:numPr>
      </w:pPr>
      <w:bookmarkStart w:id="827" w:name="_Toc321132878"/>
      <w:r w:rsidRPr="000B6820">
        <w:t>3.</w:t>
      </w:r>
      <w:del w:id="828" w:author="Elena Vio" w:date="2016-07-19T13:08:00Z">
        <w:r w:rsidRPr="000B6820" w:rsidDel="009E0620">
          <w:delText>Y2</w:delText>
        </w:r>
      </w:del>
      <w:ins w:id="829" w:author="Elena Vio" w:date="2016-07-19T13:08:00Z">
        <w:r w:rsidR="009E0620">
          <w:t>27</w:t>
        </w:r>
      </w:ins>
      <w:r w:rsidR="005142D1" w:rsidRPr="000B6820">
        <w:t>.4.1.2.1.1.1 XDWTask “</w:t>
      </w:r>
      <w:r w:rsidRPr="000B6820">
        <w:t>HT Lead</w:t>
      </w:r>
      <w:r w:rsidR="005142D1" w:rsidRPr="000B6820">
        <w:t>”</w:t>
      </w:r>
      <w:bookmarkEnd w:id="827"/>
    </w:p>
    <w:p w14:paraId="70A7782D" w14:textId="4F965214" w:rsidR="005142D1" w:rsidRPr="000B6820" w:rsidRDefault="005142D1" w:rsidP="005142D1">
      <w:pPr>
        <w:pStyle w:val="AuthorInstructions"/>
        <w:rPr>
          <w:i w:val="0"/>
        </w:rPr>
      </w:pPr>
      <w:r w:rsidRPr="000B6820">
        <w:rPr>
          <w:i w:val="0"/>
        </w:rPr>
        <w:t xml:space="preserve">If the </w:t>
      </w:r>
      <w:r w:rsidR="006D0344" w:rsidRPr="000B6820">
        <w:rPr>
          <w:i w:val="0"/>
        </w:rPr>
        <w:t>HT Manager</w:t>
      </w:r>
      <w:r w:rsidRPr="000B6820">
        <w:rPr>
          <w:i w:val="0"/>
        </w:rPr>
        <w:t xml:space="preserve"> is accepting the assignment </w:t>
      </w:r>
      <w:r w:rsidR="006D0344" w:rsidRPr="000B6820">
        <w:rPr>
          <w:i w:val="0"/>
        </w:rPr>
        <w:t>to manage Heart Team</w:t>
      </w:r>
      <w:r w:rsidRPr="000B6820">
        <w:rPr>
          <w:i w:val="0"/>
        </w:rPr>
        <w:t xml:space="preserve">, 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w:t>
      </w:r>
      <w:r w:rsidR="00617AA2" w:rsidRPr="000B6820">
        <w:rPr>
          <w:i w:val="0"/>
        </w:rPr>
        <w:t>COMPLETED</w:t>
      </w:r>
      <w:r w:rsidRPr="000B6820">
        <w:rPr>
          <w:i w:val="0"/>
        </w:rPr>
        <w:t xml:space="preserve">, </w:t>
      </w:r>
      <w:proofErr w:type="spellStart"/>
      <w:r w:rsidRPr="000B6820">
        <w:rPr>
          <w:i w:val="0"/>
        </w:rPr>
        <w:t>eventType</w:t>
      </w:r>
      <w:proofErr w:type="spellEnd"/>
      <w:r w:rsidRPr="000B6820">
        <w:rPr>
          <w:i w:val="0"/>
        </w:rPr>
        <w:t xml:space="preserve">=”start”)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 xml:space="preserve">element. </w:t>
      </w:r>
    </w:p>
    <w:p w14:paraId="63BA459D" w14:textId="56EFB8A6" w:rsidR="005142D1" w:rsidRPr="000B6820" w:rsidRDefault="005142D1" w:rsidP="005142D1">
      <w:pPr>
        <w:pStyle w:val="AuthorInstructions"/>
        <w:rPr>
          <w:i w:val="0"/>
        </w:rPr>
      </w:pPr>
      <w:r w:rsidRPr="000B6820">
        <w:rPr>
          <w:i w:val="0"/>
        </w:rPr>
        <w:t xml:space="preserve">If the </w:t>
      </w:r>
      <w:r w:rsidR="006D0344" w:rsidRPr="000B6820">
        <w:rPr>
          <w:i w:val="0"/>
        </w:rPr>
        <w:t xml:space="preserve">HT Manager </w:t>
      </w:r>
      <w:r w:rsidRPr="000B6820">
        <w:rPr>
          <w:i w:val="0"/>
        </w:rPr>
        <w:t xml:space="preserve">is rejecting the assignment </w:t>
      </w:r>
      <w:r w:rsidR="006D0344" w:rsidRPr="000B6820">
        <w:rPr>
          <w:i w:val="0"/>
        </w:rPr>
        <w:t>to manage Heart Team</w:t>
      </w:r>
      <w:r w:rsidRPr="000B6820">
        <w:rPr>
          <w:i w:val="0"/>
        </w:rPr>
        <w:t xml:space="preserve">, 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status=EXITED, </w:t>
      </w:r>
      <w:proofErr w:type="spellStart"/>
      <w:r w:rsidRPr="000B6820">
        <w:rPr>
          <w:i w:val="0"/>
        </w:rPr>
        <w:t>eventType</w:t>
      </w:r>
      <w:proofErr w:type="spellEnd"/>
      <w:r w:rsidRPr="000B6820">
        <w:rPr>
          <w:i w:val="0"/>
        </w:rPr>
        <w:t xml:space="preserve">=”skip”)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element</w:t>
      </w:r>
      <w:r w:rsidR="000B6820">
        <w:rPr>
          <w:i w:val="0"/>
        </w:rPr>
        <w:t xml:space="preserve">. </w:t>
      </w:r>
    </w:p>
    <w:p w14:paraId="44A8EABF" w14:textId="2FB64195" w:rsidR="00D763E4" w:rsidRPr="000B6820" w:rsidRDefault="00D763E4" w:rsidP="004A6F98">
      <w:pPr>
        <w:pStyle w:val="Corpodeltesto"/>
      </w:pPr>
      <w:r w:rsidRPr="000B6820">
        <w:t xml:space="preserve">The HT Manager shall populate </w:t>
      </w:r>
      <w:proofErr w:type="spellStart"/>
      <w:r w:rsidRPr="000B6820">
        <w:rPr>
          <w:rFonts w:ascii="Courier" w:hAnsi="Courier"/>
          <w:b/>
        </w:rPr>
        <w:t>taskData</w:t>
      </w:r>
      <w:proofErr w:type="spellEnd"/>
      <w:r w:rsidRPr="000B6820">
        <w:rPr>
          <w:rFonts w:ascii="Courier" w:hAnsi="Courier"/>
          <w:b/>
        </w:rPr>
        <w:t xml:space="preserve">/comments </w:t>
      </w:r>
      <w:r w:rsidRPr="000B6820">
        <w:t xml:space="preserve">child element of the updated task with reasons for rejection. </w:t>
      </w:r>
    </w:p>
    <w:p w14:paraId="0B13782F" w14:textId="3560DBF5" w:rsidR="00D942F3" w:rsidRPr="000B6820" w:rsidRDefault="00D942F3" w:rsidP="004B2F11">
      <w:pPr>
        <w:pStyle w:val="Titolo8"/>
        <w:numPr>
          <w:ilvl w:val="0"/>
          <w:numId w:val="0"/>
        </w:numPr>
      </w:pPr>
      <w:r w:rsidRPr="000B6820">
        <w:lastRenderedPageBreak/>
        <w:t>3.</w:t>
      </w:r>
      <w:del w:id="830" w:author="Elena Vio" w:date="2016-07-19T13:08:00Z">
        <w:r w:rsidRPr="000B6820" w:rsidDel="009E0620">
          <w:delText>Y2</w:delText>
        </w:r>
      </w:del>
      <w:ins w:id="831" w:author="Elena Vio" w:date="2016-07-19T13:08:00Z">
        <w:r w:rsidR="009E0620">
          <w:t>27</w:t>
        </w:r>
      </w:ins>
      <w:r w:rsidRPr="000B6820">
        <w:t>.4.1.2.1.1.2 XDWTask “HT Involvement”</w:t>
      </w:r>
    </w:p>
    <w:p w14:paraId="0858EBDC" w14:textId="5E39229F" w:rsidR="006D0344" w:rsidRPr="000B6820" w:rsidRDefault="006D0344" w:rsidP="006D0344">
      <w:pPr>
        <w:pStyle w:val="AuthorInstructions"/>
        <w:rPr>
          <w:i w:val="0"/>
        </w:rPr>
      </w:pPr>
      <w:r w:rsidRPr="000B6820">
        <w:rPr>
          <w:i w:val="0"/>
        </w:rPr>
        <w:t xml:space="preserve">If the HT Participant is accepting the assignment to manage Heart Team, 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status=IN_PROGRESS, </w:t>
      </w:r>
      <w:proofErr w:type="spellStart"/>
      <w:r w:rsidRPr="000B6820">
        <w:rPr>
          <w:i w:val="0"/>
        </w:rPr>
        <w:t>eventType</w:t>
      </w:r>
      <w:proofErr w:type="spellEnd"/>
      <w:r w:rsidRPr="000B6820">
        <w:rPr>
          <w:i w:val="0"/>
        </w:rPr>
        <w:t xml:space="preserve">=”start”)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 xml:space="preserve">element. </w:t>
      </w:r>
    </w:p>
    <w:p w14:paraId="3416C6C6" w14:textId="6AE590EA" w:rsidR="00D942F3" w:rsidRPr="000B6820" w:rsidRDefault="006D0344" w:rsidP="005142D1">
      <w:pPr>
        <w:pStyle w:val="AuthorInstructions"/>
        <w:rPr>
          <w:i w:val="0"/>
        </w:rPr>
      </w:pPr>
      <w:r w:rsidRPr="000B6820">
        <w:rPr>
          <w:i w:val="0"/>
        </w:rPr>
        <w:t xml:space="preserve">If the HT Participant is rejecting the assignment to manage Heart Team, 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status=EXITED, </w:t>
      </w:r>
      <w:proofErr w:type="spellStart"/>
      <w:r w:rsidRPr="000B6820">
        <w:rPr>
          <w:i w:val="0"/>
        </w:rPr>
        <w:t>eventType</w:t>
      </w:r>
      <w:proofErr w:type="spellEnd"/>
      <w:r w:rsidRPr="000B6820">
        <w:rPr>
          <w:i w:val="0"/>
        </w:rPr>
        <w:t xml:space="preserve">=”skip”)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element</w:t>
      </w:r>
      <w:r w:rsidR="000B6820">
        <w:rPr>
          <w:i w:val="0"/>
        </w:rPr>
        <w:t xml:space="preserve">. </w:t>
      </w:r>
    </w:p>
    <w:p w14:paraId="78F0E8AC" w14:textId="371BF160" w:rsidR="00D763E4" w:rsidRPr="000B6820" w:rsidRDefault="00D763E4" w:rsidP="004A6F98">
      <w:pPr>
        <w:pStyle w:val="Corpodeltesto"/>
      </w:pPr>
      <w:r w:rsidRPr="000B6820">
        <w:t xml:space="preserve">The HT Participant shall populate </w:t>
      </w:r>
      <w:proofErr w:type="spellStart"/>
      <w:r w:rsidRPr="000B6820">
        <w:rPr>
          <w:rFonts w:ascii="Courier" w:hAnsi="Courier"/>
          <w:b/>
        </w:rPr>
        <w:t>taskData</w:t>
      </w:r>
      <w:proofErr w:type="spellEnd"/>
      <w:r w:rsidRPr="000B6820">
        <w:rPr>
          <w:rFonts w:ascii="Courier" w:hAnsi="Courier"/>
          <w:b/>
        </w:rPr>
        <w:t xml:space="preserve">/comments </w:t>
      </w:r>
      <w:r w:rsidRPr="000B6820">
        <w:t xml:space="preserve">child element of the updated task with reasons for rejection. </w:t>
      </w:r>
    </w:p>
    <w:p w14:paraId="2F14FF2A" w14:textId="5FE30FEB" w:rsidR="005142D1" w:rsidRPr="000B6820" w:rsidRDefault="005142D1" w:rsidP="004B2F11">
      <w:pPr>
        <w:pStyle w:val="Titolo6"/>
        <w:numPr>
          <w:ilvl w:val="0"/>
          <w:numId w:val="0"/>
        </w:numPr>
      </w:pPr>
      <w:bookmarkStart w:id="832" w:name="_Toc321132879"/>
      <w:bookmarkStart w:id="833" w:name="_Toc450673925"/>
      <w:r w:rsidRPr="000B6820">
        <w:t>3.</w:t>
      </w:r>
      <w:del w:id="834" w:author="Elena Vio" w:date="2016-07-19T13:08:00Z">
        <w:r w:rsidR="00DA1976" w:rsidRPr="000B6820" w:rsidDel="009E0620">
          <w:delText>Y2</w:delText>
        </w:r>
      </w:del>
      <w:ins w:id="835" w:author="Elena Vio" w:date="2016-07-19T13:08:00Z">
        <w:r w:rsidR="009E0620">
          <w:t>27</w:t>
        </w:r>
      </w:ins>
      <w:r w:rsidRPr="000B6820">
        <w:t>.4.1.2.2 Document Sharing Metadata requirements</w:t>
      </w:r>
      <w:bookmarkEnd w:id="832"/>
      <w:bookmarkEnd w:id="833"/>
    </w:p>
    <w:p w14:paraId="538DB06B" w14:textId="77777777" w:rsidR="005142D1" w:rsidRPr="000B6820" w:rsidRDefault="005142D1" w:rsidP="005142D1">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7DB5E19E" w14:textId="2407A09E" w:rsidR="005142D1" w:rsidRPr="000B6820" w:rsidRDefault="005142D1" w:rsidP="005142D1">
      <w:pPr>
        <w:pStyle w:val="Corpodeltesto"/>
      </w:pPr>
      <w:r w:rsidRPr="000B6820">
        <w:t xml:space="preserve">This section specifies additional Document Sharing Metadata requirements for the </w:t>
      </w:r>
      <w:r w:rsidR="006C2A49" w:rsidRPr="000B6820">
        <w:t>Heart Team</w:t>
      </w:r>
      <w:r w:rsidRPr="000B6820">
        <w:t xml:space="preserve"> Workflow Document. </w:t>
      </w:r>
    </w:p>
    <w:p w14:paraId="459D680E" w14:textId="53A9A570" w:rsidR="005142D1" w:rsidRPr="000B6820" w:rsidRDefault="005142D1" w:rsidP="005142D1">
      <w:pPr>
        <w:pStyle w:val="Corpodeltesto"/>
      </w:pPr>
      <w:r w:rsidRPr="000B6820">
        <w:t xml:space="preserve">The </w:t>
      </w:r>
      <w:proofErr w:type="spellStart"/>
      <w:r w:rsidRPr="000B6820">
        <w:rPr>
          <w:b/>
        </w:rPr>
        <w:t>DocumentEntry</w:t>
      </w:r>
      <w:proofErr w:type="spellEnd"/>
      <w:r w:rsidRPr="000B6820">
        <w:rPr>
          <w:b/>
        </w:rPr>
        <w:t xml:space="preserve"> metadata of the </w:t>
      </w:r>
      <w:r w:rsidR="006C2A49" w:rsidRPr="000B6820">
        <w:rPr>
          <w:b/>
        </w:rPr>
        <w:t>Heart Team</w:t>
      </w:r>
      <w:r w:rsidRPr="000B6820">
        <w:rPr>
          <w:b/>
        </w:rPr>
        <w:t xml:space="preserve"> Workflow Document</w:t>
      </w:r>
      <w:r w:rsidRPr="000B6820">
        <w:t xml:space="preserve"> shall meet the following constraints:</w:t>
      </w:r>
    </w:p>
    <w:p w14:paraId="42ADAC17" w14:textId="77777777" w:rsidR="005142D1" w:rsidRPr="000B6820" w:rsidRDefault="005142D1"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1BAFC161" w14:textId="77777777" w:rsidR="005142D1" w:rsidRPr="000B6820" w:rsidRDefault="005142D1" w:rsidP="004B2F11">
      <w:pPr>
        <w:pStyle w:val="Puntoelenco3"/>
      </w:pPr>
      <w:r w:rsidRPr="000B6820">
        <w:t xml:space="preserve">A single entry of </w:t>
      </w:r>
      <w:proofErr w:type="spellStart"/>
      <w:r w:rsidRPr="000B6820">
        <w:t>eventCodeList</w:t>
      </w:r>
      <w:proofErr w:type="spellEnd"/>
      <w:r w:rsidRPr="000B6820">
        <w:t xml:space="preserve"> metadata shall convey the current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1.3.6.1.4.1.19376.1.2.3”</w:t>
      </w:r>
    </w:p>
    <w:p w14:paraId="409A639B" w14:textId="6B72E787" w:rsidR="005142D1" w:rsidRPr="000B6820" w:rsidRDefault="00C17180" w:rsidP="004B2F11">
      <w:pPr>
        <w:pStyle w:val="Puntoelenco3"/>
      </w:pPr>
      <w:r w:rsidRPr="000B6820">
        <w:t>If sender is a HT Manager, a</w:t>
      </w:r>
      <w:r w:rsidR="005142D1" w:rsidRPr="000B6820">
        <w:t xml:space="preserve"> single entry of the </w:t>
      </w:r>
      <w:proofErr w:type="spellStart"/>
      <w:r w:rsidR="005142D1" w:rsidRPr="000B6820">
        <w:t>eventCodeList</w:t>
      </w:r>
      <w:proofErr w:type="spellEnd"/>
      <w:r w:rsidR="005142D1" w:rsidRPr="000B6820">
        <w:t xml:space="preserve"> metadata shall convey the current status of the </w:t>
      </w:r>
      <w:r w:rsidRPr="000B6820">
        <w:t>HT Lead</w:t>
      </w:r>
      <w:r w:rsidR="005142D1" w:rsidRPr="000B6820">
        <w:t xml:space="preserve"> task</w:t>
      </w:r>
      <w:r w:rsidR="000B6820">
        <w:t xml:space="preserve">. </w:t>
      </w:r>
      <w:r w:rsidR="005142D1" w:rsidRPr="000B6820">
        <w:t xml:space="preserve">The value shall be one of: </w:t>
      </w:r>
    </w:p>
    <w:p w14:paraId="7DEC0214" w14:textId="571CF9CE" w:rsidR="005142D1" w:rsidRPr="000B6820" w:rsidRDefault="005142D1" w:rsidP="004B2F11">
      <w:pPr>
        <w:pStyle w:val="Puntoelenco4"/>
      </w:pPr>
      <w:proofErr w:type="gramStart"/>
      <w:r w:rsidRPr="000B6820">
        <w:t>code</w:t>
      </w:r>
      <w:proofErr w:type="gramEnd"/>
      <w:r w:rsidRPr="000B6820">
        <w:t>=”urn:ihe:</w:t>
      </w:r>
      <w:r w:rsidR="006C2A49" w:rsidRPr="000B6820">
        <w:t>pcc:xcht</w:t>
      </w:r>
      <w:r w:rsidRPr="000B6820">
        <w:t>-wd:2015:eventCodeTaskStatus:</w:t>
      </w:r>
      <w:r w:rsidR="00C17180" w:rsidRPr="000B6820">
        <w:t>HTLead</w:t>
      </w:r>
      <w:r w:rsidRPr="000B6820">
        <w:t xml:space="preserve">Exited” </w:t>
      </w:r>
      <w:proofErr w:type="spellStart"/>
      <w:r w:rsidRPr="000B6820">
        <w:t>codingScheme</w:t>
      </w:r>
      <w:proofErr w:type="spellEnd"/>
      <w:r w:rsidRPr="000B6820">
        <w:t xml:space="preserve">=”1.3.6.1.4.1.19376.1.2.1” </w:t>
      </w:r>
    </w:p>
    <w:p w14:paraId="6218B220" w14:textId="6EF720AC" w:rsidR="005142D1" w:rsidRPr="000B6820" w:rsidRDefault="005142D1" w:rsidP="004B2F11">
      <w:pPr>
        <w:pStyle w:val="Puntoelenco4"/>
      </w:pPr>
      <w:proofErr w:type="gramStart"/>
      <w:r w:rsidRPr="000B6820">
        <w:t>code</w:t>
      </w:r>
      <w:proofErr w:type="gramEnd"/>
      <w:r w:rsidRPr="000B6820">
        <w:t>=”urn:ihe:</w:t>
      </w:r>
      <w:r w:rsidR="006C2A49" w:rsidRPr="000B6820">
        <w:t>pcc:xcht</w:t>
      </w:r>
      <w:r w:rsidRPr="000B6820">
        <w:t>-wd:2015:eventCodeTaskStatus:</w:t>
      </w:r>
      <w:r w:rsidR="00C17180" w:rsidRPr="000B6820">
        <w:t>HTLeadCompleted</w:t>
      </w:r>
      <w:r w:rsidRPr="000B6820">
        <w:t xml:space="preserve">” </w:t>
      </w:r>
      <w:proofErr w:type="spellStart"/>
      <w:r w:rsidRPr="000B6820">
        <w:t>codingScheme</w:t>
      </w:r>
      <w:proofErr w:type="spellEnd"/>
      <w:r w:rsidRPr="000B6820">
        <w:t xml:space="preserve">=”1.3.6.1.4.1.19376.1.2.1” </w:t>
      </w:r>
    </w:p>
    <w:p w14:paraId="42B03E9A" w14:textId="0D6CAB73" w:rsidR="000651FD" w:rsidRPr="000B6820" w:rsidRDefault="000651FD" w:rsidP="004B2F11">
      <w:pPr>
        <w:pStyle w:val="Elencocontinua3"/>
      </w:pPr>
      <w:r w:rsidRPr="000B6820">
        <w:t>OR</w:t>
      </w:r>
    </w:p>
    <w:p w14:paraId="341409B9" w14:textId="2F4B5D6A" w:rsidR="00C17180" w:rsidRPr="000B6820" w:rsidRDefault="00C17180" w:rsidP="004B2F11">
      <w:pPr>
        <w:pStyle w:val="Puntoelenco3"/>
      </w:pPr>
      <w:r w:rsidRPr="000B6820">
        <w:t xml:space="preserve">If sender is a HT Participant, a single entry of the </w:t>
      </w:r>
      <w:proofErr w:type="spellStart"/>
      <w:r w:rsidRPr="000B6820">
        <w:t>eventCodeList</w:t>
      </w:r>
      <w:proofErr w:type="spellEnd"/>
      <w:r w:rsidRPr="000B6820">
        <w:t xml:space="preserve"> metadata shall convey the current status of the HT Involvement task</w:t>
      </w:r>
      <w:r w:rsidR="000B6820">
        <w:t xml:space="preserve">. </w:t>
      </w:r>
      <w:r w:rsidRPr="000B6820">
        <w:t xml:space="preserve">The value shall be one of: </w:t>
      </w:r>
    </w:p>
    <w:p w14:paraId="7FC5C742" w14:textId="4C811167" w:rsidR="00C17180" w:rsidRPr="000B6820" w:rsidRDefault="00C17180" w:rsidP="004B2F11">
      <w:pPr>
        <w:pStyle w:val="Puntoelenco4"/>
      </w:pPr>
      <w:proofErr w:type="gramStart"/>
      <w:r w:rsidRPr="000B6820">
        <w:t>code</w:t>
      </w:r>
      <w:proofErr w:type="gramEnd"/>
      <w:r w:rsidRPr="000B6820">
        <w:t>=”urn:ihe:</w:t>
      </w:r>
      <w:r w:rsidR="006C2A49" w:rsidRPr="000B6820">
        <w:t>pcc:xcht</w:t>
      </w:r>
      <w:r w:rsidRPr="000B6820">
        <w:t xml:space="preserve">-wd:2015:eventCodeTaskStatus:HTInvolvementExited” </w:t>
      </w:r>
      <w:proofErr w:type="spellStart"/>
      <w:r w:rsidRPr="000B6820">
        <w:t>codingScheme</w:t>
      </w:r>
      <w:proofErr w:type="spellEnd"/>
      <w:r w:rsidRPr="000B6820">
        <w:t xml:space="preserve">=”1.3.6.1.4.1.19376.1.2.1” </w:t>
      </w:r>
    </w:p>
    <w:p w14:paraId="68764F03" w14:textId="7823595D" w:rsidR="005142D1" w:rsidRPr="004B2F11" w:rsidRDefault="00C17180" w:rsidP="004B2F11">
      <w:pPr>
        <w:pStyle w:val="Puntoelenco4"/>
        <w:rPr>
          <w:i/>
        </w:rPr>
      </w:pPr>
      <w:proofErr w:type="gramStart"/>
      <w:r w:rsidRPr="000B6820">
        <w:t>code</w:t>
      </w:r>
      <w:proofErr w:type="gramEnd"/>
      <w:r w:rsidRPr="000B6820">
        <w:t>=”urn:ihe:</w:t>
      </w:r>
      <w:r w:rsidR="006C2A49" w:rsidRPr="000B6820">
        <w:t>pcc:xcht</w:t>
      </w:r>
      <w:r w:rsidRPr="000B6820">
        <w:t xml:space="preserve">-wd:2015:eventCodeTaskStatus:HTInvolvementInprogress” </w:t>
      </w:r>
      <w:proofErr w:type="spellStart"/>
      <w:r w:rsidRPr="000B6820">
        <w:t>codingScheme</w:t>
      </w:r>
      <w:proofErr w:type="spellEnd"/>
      <w:r w:rsidRPr="000B6820">
        <w:t xml:space="preserve">=”1.3.6.1.4.1.19376.1.2.1” </w:t>
      </w:r>
    </w:p>
    <w:p w14:paraId="1DC21AAE" w14:textId="24E69EA0" w:rsidR="005142D1" w:rsidRPr="000B6820" w:rsidRDefault="00DA1976" w:rsidP="005142D1">
      <w:pPr>
        <w:pStyle w:val="Titolo5"/>
        <w:numPr>
          <w:ilvl w:val="0"/>
          <w:numId w:val="0"/>
        </w:numPr>
        <w:rPr>
          <w:noProof w:val="0"/>
        </w:rPr>
      </w:pPr>
      <w:bookmarkStart w:id="836" w:name="_Toc321132880"/>
      <w:bookmarkStart w:id="837" w:name="_Toc450673926"/>
      <w:r w:rsidRPr="000B6820">
        <w:rPr>
          <w:noProof w:val="0"/>
        </w:rPr>
        <w:lastRenderedPageBreak/>
        <w:t>3.</w:t>
      </w:r>
      <w:del w:id="838" w:author="Elena Vio" w:date="2016-07-19T13:08:00Z">
        <w:r w:rsidRPr="000B6820" w:rsidDel="009E0620">
          <w:rPr>
            <w:noProof w:val="0"/>
          </w:rPr>
          <w:delText>Y2</w:delText>
        </w:r>
      </w:del>
      <w:ins w:id="839" w:author="Elena Vio" w:date="2016-07-19T13:08:00Z">
        <w:r w:rsidR="009E0620">
          <w:rPr>
            <w:noProof w:val="0"/>
          </w:rPr>
          <w:t>27</w:t>
        </w:r>
      </w:ins>
      <w:r w:rsidR="005142D1" w:rsidRPr="000B6820">
        <w:rPr>
          <w:noProof w:val="0"/>
        </w:rPr>
        <w:t>.4.1.3 Expected Actions</w:t>
      </w:r>
      <w:bookmarkEnd w:id="836"/>
      <w:bookmarkEnd w:id="837"/>
    </w:p>
    <w:p w14:paraId="3A8650F7" w14:textId="4803B316" w:rsidR="005142D1" w:rsidRPr="000B6820" w:rsidRDefault="005142D1" w:rsidP="004B2F11">
      <w:pPr>
        <w:pStyle w:val="Corpodeltesto"/>
      </w:pPr>
      <w:r w:rsidRPr="000B6820">
        <w:t>The Document Repository shall process the Provide and Register Document Set-b Request message as described in ITI TF-2b</w:t>
      </w:r>
      <w:proofErr w:type="gramStart"/>
      <w:r w:rsidRPr="000B6820">
        <w:t>:3.41.4.1.3</w:t>
      </w:r>
      <w:proofErr w:type="gramEnd"/>
      <w:r w:rsidRPr="000B6820">
        <w:t>.</w:t>
      </w:r>
    </w:p>
    <w:p w14:paraId="4DDCDFB5" w14:textId="3E601FAA" w:rsidR="005142D1" w:rsidRPr="000B6820" w:rsidRDefault="00DA1976" w:rsidP="005142D1">
      <w:pPr>
        <w:pStyle w:val="Titolo4"/>
        <w:numPr>
          <w:ilvl w:val="0"/>
          <w:numId w:val="0"/>
        </w:numPr>
        <w:rPr>
          <w:noProof w:val="0"/>
        </w:rPr>
      </w:pPr>
      <w:bookmarkStart w:id="840" w:name="_Toc321132881"/>
      <w:bookmarkStart w:id="841" w:name="_Toc450673927"/>
      <w:r w:rsidRPr="000B6820">
        <w:rPr>
          <w:noProof w:val="0"/>
        </w:rPr>
        <w:t>3.</w:t>
      </w:r>
      <w:del w:id="842" w:author="Elena Vio" w:date="2016-07-19T13:08:00Z">
        <w:r w:rsidRPr="000B6820" w:rsidDel="009E0620">
          <w:rPr>
            <w:noProof w:val="0"/>
          </w:rPr>
          <w:delText>Y2</w:delText>
        </w:r>
      </w:del>
      <w:ins w:id="843" w:author="Elena Vio" w:date="2016-07-19T13:08:00Z">
        <w:r w:rsidR="009E0620">
          <w:rPr>
            <w:noProof w:val="0"/>
          </w:rPr>
          <w:t>27</w:t>
        </w:r>
      </w:ins>
      <w:r w:rsidR="005142D1" w:rsidRPr="000B6820">
        <w:rPr>
          <w:noProof w:val="0"/>
        </w:rPr>
        <w:t>.4.2 Provide and Register Document set-b Response</w:t>
      </w:r>
      <w:bookmarkEnd w:id="840"/>
      <w:bookmarkEnd w:id="841"/>
    </w:p>
    <w:p w14:paraId="2D7F03A3" w14:textId="77777777" w:rsidR="005142D1" w:rsidRPr="000B6820" w:rsidRDefault="005142D1"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7CBB58BB" w14:textId="08AB97CD" w:rsidR="005142D1" w:rsidRPr="000B6820" w:rsidRDefault="005142D1" w:rsidP="005142D1">
      <w:pPr>
        <w:pStyle w:val="Titolo5"/>
        <w:numPr>
          <w:ilvl w:val="0"/>
          <w:numId w:val="0"/>
        </w:numPr>
        <w:rPr>
          <w:noProof w:val="0"/>
        </w:rPr>
      </w:pPr>
      <w:bookmarkStart w:id="844" w:name="_Toc321132883"/>
      <w:bookmarkStart w:id="845" w:name="_Toc450673928"/>
      <w:r w:rsidRPr="000B6820">
        <w:rPr>
          <w:noProof w:val="0"/>
        </w:rPr>
        <w:t>3.</w:t>
      </w:r>
      <w:del w:id="846" w:author="Elena Vio" w:date="2016-07-19T13:08:00Z">
        <w:r w:rsidR="00DA1976" w:rsidRPr="000B6820" w:rsidDel="009E0620">
          <w:rPr>
            <w:noProof w:val="0"/>
          </w:rPr>
          <w:delText>Y2</w:delText>
        </w:r>
      </w:del>
      <w:ins w:id="847" w:author="Elena Vio" w:date="2016-07-19T13:08:00Z">
        <w:r w:rsidR="009E0620">
          <w:rPr>
            <w:noProof w:val="0"/>
          </w:rPr>
          <w:t>27</w:t>
        </w:r>
      </w:ins>
      <w:r w:rsidRPr="000B6820">
        <w:rPr>
          <w:noProof w:val="0"/>
        </w:rPr>
        <w:t>.4.2.1 Trigger Events</w:t>
      </w:r>
      <w:bookmarkEnd w:id="844"/>
      <w:bookmarkEnd w:id="845"/>
    </w:p>
    <w:p w14:paraId="3A47F9F1" w14:textId="27EAF1DA" w:rsidR="005142D1" w:rsidRPr="000B6820" w:rsidRDefault="005142D1" w:rsidP="004B2F11">
      <w:pPr>
        <w:pStyle w:val="Corpodeltesto"/>
      </w:pPr>
      <w:r w:rsidRPr="000B6820">
        <w:t>See ITI TF-2b</w:t>
      </w:r>
      <w:proofErr w:type="gramStart"/>
      <w:r w:rsidRPr="000B6820">
        <w:t>:3.41.4.2.1</w:t>
      </w:r>
      <w:proofErr w:type="gramEnd"/>
      <w:r w:rsidR="00891CDD" w:rsidRPr="000B6820">
        <w:t>.</w:t>
      </w:r>
    </w:p>
    <w:p w14:paraId="764C5DB3" w14:textId="39EB3B2F" w:rsidR="005142D1" w:rsidRPr="000B6820" w:rsidRDefault="005142D1" w:rsidP="005142D1">
      <w:pPr>
        <w:pStyle w:val="Titolo5"/>
        <w:numPr>
          <w:ilvl w:val="0"/>
          <w:numId w:val="0"/>
        </w:numPr>
        <w:rPr>
          <w:noProof w:val="0"/>
        </w:rPr>
      </w:pPr>
      <w:bookmarkStart w:id="848" w:name="_Toc321132884"/>
      <w:bookmarkStart w:id="849" w:name="_Toc450673929"/>
      <w:r w:rsidRPr="000B6820">
        <w:rPr>
          <w:noProof w:val="0"/>
        </w:rPr>
        <w:t>3.</w:t>
      </w:r>
      <w:del w:id="850" w:author="Elena Vio" w:date="2016-07-19T13:08:00Z">
        <w:r w:rsidR="00DA1976" w:rsidRPr="000B6820" w:rsidDel="009E0620">
          <w:rPr>
            <w:noProof w:val="0"/>
          </w:rPr>
          <w:delText>Y2</w:delText>
        </w:r>
      </w:del>
      <w:ins w:id="851" w:author="Elena Vio" w:date="2016-07-19T13:08:00Z">
        <w:r w:rsidR="009E0620">
          <w:rPr>
            <w:noProof w:val="0"/>
          </w:rPr>
          <w:t>27</w:t>
        </w:r>
      </w:ins>
      <w:r w:rsidRPr="000B6820">
        <w:rPr>
          <w:noProof w:val="0"/>
        </w:rPr>
        <w:t>.4.2.2 Message Semantics</w:t>
      </w:r>
      <w:bookmarkEnd w:id="848"/>
      <w:bookmarkEnd w:id="849"/>
    </w:p>
    <w:p w14:paraId="6AB3A358" w14:textId="27FAE8F0" w:rsidR="005142D1" w:rsidRPr="000B6820" w:rsidRDefault="005142D1" w:rsidP="004B2F11">
      <w:pPr>
        <w:pStyle w:val="Corpodeltesto"/>
      </w:pPr>
      <w:r w:rsidRPr="000B6820">
        <w:t>See ITI TF-2b</w:t>
      </w:r>
      <w:proofErr w:type="gramStart"/>
      <w:r w:rsidRPr="000B6820">
        <w:t>:3.41.4.2.2</w:t>
      </w:r>
      <w:proofErr w:type="gramEnd"/>
      <w:r w:rsidR="00891CDD" w:rsidRPr="000B6820">
        <w:t>.</w:t>
      </w:r>
    </w:p>
    <w:p w14:paraId="088E68F9" w14:textId="104A5E42" w:rsidR="005142D1" w:rsidRPr="000B6820" w:rsidRDefault="005142D1" w:rsidP="005142D1">
      <w:pPr>
        <w:pStyle w:val="Titolo5"/>
        <w:numPr>
          <w:ilvl w:val="0"/>
          <w:numId w:val="0"/>
        </w:numPr>
        <w:rPr>
          <w:noProof w:val="0"/>
        </w:rPr>
      </w:pPr>
      <w:bookmarkStart w:id="852" w:name="_Toc321132885"/>
      <w:bookmarkStart w:id="853" w:name="_Toc450673930"/>
      <w:r w:rsidRPr="000B6820">
        <w:rPr>
          <w:noProof w:val="0"/>
        </w:rPr>
        <w:t>3.</w:t>
      </w:r>
      <w:del w:id="854" w:author="Elena Vio" w:date="2016-07-19T13:08:00Z">
        <w:r w:rsidR="00DA1976" w:rsidRPr="000B6820" w:rsidDel="009E0620">
          <w:rPr>
            <w:noProof w:val="0"/>
          </w:rPr>
          <w:delText>Y2</w:delText>
        </w:r>
      </w:del>
      <w:ins w:id="855" w:author="Elena Vio" w:date="2016-07-19T13:08:00Z">
        <w:r w:rsidR="009E0620">
          <w:rPr>
            <w:noProof w:val="0"/>
          </w:rPr>
          <w:t>27</w:t>
        </w:r>
      </w:ins>
      <w:r w:rsidRPr="000B6820">
        <w:rPr>
          <w:noProof w:val="0"/>
        </w:rPr>
        <w:t>.4.2.3 Expected Actions</w:t>
      </w:r>
      <w:bookmarkEnd w:id="852"/>
      <w:bookmarkEnd w:id="853"/>
    </w:p>
    <w:p w14:paraId="707B4388" w14:textId="50FA24BD" w:rsidR="00172B09" w:rsidRPr="000B6820" w:rsidRDefault="00172B09" w:rsidP="004B2F11">
      <w:pPr>
        <w:pStyle w:val="Corpodeltesto"/>
      </w:pPr>
      <w:r w:rsidRPr="000B6820">
        <w:t>See ITI TF-2b</w:t>
      </w:r>
      <w:proofErr w:type="gramStart"/>
      <w:r w:rsidRPr="000B6820">
        <w:t>:3.41.4.2.3</w:t>
      </w:r>
      <w:proofErr w:type="gramEnd"/>
      <w:r w:rsidRPr="000B6820">
        <w:t>.</w:t>
      </w:r>
    </w:p>
    <w:p w14:paraId="43DAA5E0" w14:textId="339154EC" w:rsidR="00172B09" w:rsidRPr="000B6820" w:rsidRDefault="00172B09" w:rsidP="004B2F11">
      <w:pPr>
        <w:pStyle w:val="Corpodeltesto"/>
      </w:pPr>
      <w:r w:rsidRPr="000B6820">
        <w:rPr>
          <w:szCs w:val="20"/>
        </w:rPr>
        <w:t>In addition to the Expected Actions defined for the Provide And Register Document Set-b Response message, when the Document Repository sends a Response of Success (See ITI TF-3: 4.2.4.2</w:t>
      </w:r>
      <w:r w:rsidRPr="000B6820">
        <w:t xml:space="preserve">) to the HT </w:t>
      </w:r>
      <w:r w:rsidR="00705FDC" w:rsidRPr="000B6820">
        <w:t>Manager</w:t>
      </w:r>
      <w:r w:rsidR="00616FDC" w:rsidRPr="000B6820">
        <w:t xml:space="preserve"> or HT Participant</w:t>
      </w:r>
      <w:r w:rsidRPr="000B6820">
        <w:t xml:space="preserve">, the HT Requester shall save the </w:t>
      </w:r>
      <w:proofErr w:type="spellStart"/>
      <w:r w:rsidRPr="000B6820">
        <w:t>workflowInstanceId</w:t>
      </w:r>
      <w:proofErr w:type="spellEnd"/>
      <w:r w:rsidRPr="000B6820">
        <w:t xml:space="preserve"> associated with the workflow for subsequent subscriptions or queries.</w:t>
      </w:r>
    </w:p>
    <w:p w14:paraId="361A6AC0" w14:textId="2327B8B3" w:rsidR="00172B09" w:rsidRPr="000B6820" w:rsidRDefault="00172B09" w:rsidP="004B2F11">
      <w:pPr>
        <w:pStyle w:val="Corpodeltesto"/>
        <w:rPr>
          <w:lang w:eastAsia="it-IT"/>
        </w:rPr>
      </w:pPr>
      <w:r w:rsidRPr="000B6820">
        <w:t>If an error is generated by the Document Repository</w:t>
      </w:r>
      <w:r w:rsidR="009C13B3" w:rsidRPr="000B6820">
        <w:t>,</w:t>
      </w:r>
      <w:r w:rsidRPr="000B6820">
        <w:t xml:space="preserve"> that error should be managed by the HT </w:t>
      </w:r>
      <w:r w:rsidR="00705FDC" w:rsidRPr="000B6820">
        <w:t xml:space="preserve">Manager or HT Participant </w:t>
      </w:r>
      <w:r w:rsidRPr="000B6820">
        <w:t xml:space="preserve">in accordance to local defined behaviors, and in accordance to XDW actor behaviors (race condition) defined in section </w:t>
      </w:r>
      <w:r w:rsidRPr="000B6820">
        <w:rPr>
          <w:lang w:eastAsia="it-IT"/>
        </w:rPr>
        <w:t xml:space="preserve">ITI TF-3: 5.4.5.1 </w:t>
      </w:r>
    </w:p>
    <w:p w14:paraId="72740E7E" w14:textId="100EB7D6" w:rsidR="005142D1" w:rsidRPr="000B6820" w:rsidRDefault="005142D1" w:rsidP="005142D1">
      <w:pPr>
        <w:pStyle w:val="Titolo3"/>
        <w:numPr>
          <w:ilvl w:val="0"/>
          <w:numId w:val="0"/>
        </w:numPr>
        <w:rPr>
          <w:noProof w:val="0"/>
        </w:rPr>
      </w:pPr>
      <w:bookmarkStart w:id="856" w:name="_Toc321132886"/>
      <w:bookmarkStart w:id="857" w:name="_Toc450673931"/>
      <w:r w:rsidRPr="000B6820">
        <w:rPr>
          <w:noProof w:val="0"/>
        </w:rPr>
        <w:t>3.</w:t>
      </w:r>
      <w:del w:id="858" w:author="Elena Vio" w:date="2016-07-19T13:08:00Z">
        <w:r w:rsidR="00DA1976" w:rsidRPr="000B6820" w:rsidDel="009E0620">
          <w:rPr>
            <w:noProof w:val="0"/>
          </w:rPr>
          <w:delText>Y2</w:delText>
        </w:r>
      </w:del>
      <w:ins w:id="859" w:author="Elena Vio" w:date="2016-07-19T13:08:00Z">
        <w:r w:rsidR="009E0620">
          <w:rPr>
            <w:noProof w:val="0"/>
          </w:rPr>
          <w:t>27</w:t>
        </w:r>
      </w:ins>
      <w:r w:rsidRPr="000B6820">
        <w:rPr>
          <w:noProof w:val="0"/>
        </w:rPr>
        <w:t>.5 Security Considerations</w:t>
      </w:r>
      <w:bookmarkEnd w:id="856"/>
      <w:bookmarkEnd w:id="857"/>
    </w:p>
    <w:p w14:paraId="695CDF3F" w14:textId="77777777" w:rsidR="005142D1" w:rsidRPr="000B6820" w:rsidRDefault="005142D1" w:rsidP="004B2F11">
      <w:pPr>
        <w:pStyle w:val="Corpodeltesto"/>
      </w:pPr>
      <w:bookmarkStart w:id="860" w:name="_Toc321132887"/>
      <w:r w:rsidRPr="000B6820">
        <w:t>See ITI TF-2b</w:t>
      </w:r>
      <w:proofErr w:type="gramStart"/>
      <w:r w:rsidRPr="000B6820">
        <w:t>:3.41.5</w:t>
      </w:r>
      <w:proofErr w:type="gramEnd"/>
      <w:r w:rsidRPr="000B6820">
        <w:t>.</w:t>
      </w:r>
      <w:bookmarkEnd w:id="860"/>
    </w:p>
    <w:p w14:paraId="2AED6E3F" w14:textId="1FAF4684" w:rsidR="005142D1" w:rsidRPr="000B6820" w:rsidRDefault="005142D1" w:rsidP="005142D1">
      <w:pPr>
        <w:pStyle w:val="Titolo4"/>
        <w:numPr>
          <w:ilvl w:val="0"/>
          <w:numId w:val="0"/>
        </w:numPr>
        <w:rPr>
          <w:noProof w:val="0"/>
        </w:rPr>
      </w:pPr>
      <w:bookmarkStart w:id="861" w:name="_Toc321132888"/>
      <w:bookmarkStart w:id="862" w:name="_Toc450673932"/>
      <w:r w:rsidRPr="000B6820">
        <w:rPr>
          <w:noProof w:val="0"/>
        </w:rPr>
        <w:t>3.</w:t>
      </w:r>
      <w:del w:id="863" w:author="Elena Vio" w:date="2016-07-19T13:08:00Z">
        <w:r w:rsidR="00DA1976" w:rsidRPr="000B6820" w:rsidDel="009E0620">
          <w:rPr>
            <w:noProof w:val="0"/>
          </w:rPr>
          <w:delText>Y2</w:delText>
        </w:r>
      </w:del>
      <w:ins w:id="864" w:author="Elena Vio" w:date="2016-07-19T13:08:00Z">
        <w:r w:rsidR="009E0620">
          <w:rPr>
            <w:noProof w:val="0"/>
          </w:rPr>
          <w:t>27</w:t>
        </w:r>
      </w:ins>
      <w:r w:rsidRPr="000B6820">
        <w:rPr>
          <w:noProof w:val="0"/>
        </w:rPr>
        <w:t>.5.1 Security Audit Considerations</w:t>
      </w:r>
      <w:bookmarkEnd w:id="861"/>
      <w:bookmarkEnd w:id="862"/>
    </w:p>
    <w:p w14:paraId="18E9A609" w14:textId="6973ADDC" w:rsidR="005142D1" w:rsidRPr="000B6820" w:rsidRDefault="005142D1" w:rsidP="004B2F11">
      <w:pPr>
        <w:pStyle w:val="Corpodeltesto"/>
      </w:pPr>
      <w:bookmarkStart w:id="865" w:name="_Toc321132889"/>
      <w:r w:rsidRPr="000B6820">
        <w:t>See ITI TF-2b</w:t>
      </w:r>
      <w:proofErr w:type="gramStart"/>
      <w:r w:rsidRPr="000B6820">
        <w:t>:3.41.5.1</w:t>
      </w:r>
      <w:proofErr w:type="gramEnd"/>
      <w:r w:rsidRPr="000B6820">
        <w:t>.</w:t>
      </w:r>
      <w:bookmarkEnd w:id="865"/>
    </w:p>
    <w:p w14:paraId="492FE9F3" w14:textId="731B6F9A" w:rsidR="00325406" w:rsidRPr="000B6820" w:rsidRDefault="00325406" w:rsidP="00325406">
      <w:pPr>
        <w:pStyle w:val="Titolo2"/>
        <w:numPr>
          <w:ilvl w:val="0"/>
          <w:numId w:val="0"/>
        </w:numPr>
        <w:rPr>
          <w:noProof w:val="0"/>
        </w:rPr>
      </w:pPr>
      <w:bookmarkStart w:id="866" w:name="_Toc450673933"/>
      <w:r w:rsidRPr="000B6820">
        <w:rPr>
          <w:noProof w:val="0"/>
        </w:rPr>
        <w:t>3.</w:t>
      </w:r>
      <w:del w:id="867" w:author="Elena Vio" w:date="2016-07-19T13:08:00Z">
        <w:r w:rsidRPr="000B6820" w:rsidDel="009E0620">
          <w:rPr>
            <w:noProof w:val="0"/>
          </w:rPr>
          <w:delText>Y3</w:delText>
        </w:r>
      </w:del>
      <w:ins w:id="868" w:author="Elena Vio" w:date="2016-07-19T13:08:00Z">
        <w:r w:rsidR="009E0620">
          <w:rPr>
            <w:noProof w:val="0"/>
          </w:rPr>
          <w:t>28</w:t>
        </w:r>
      </w:ins>
      <w:r w:rsidRPr="000B6820">
        <w:rPr>
          <w:noProof w:val="0"/>
        </w:rPr>
        <w:t xml:space="preserve"> A</w:t>
      </w:r>
      <w:r w:rsidRPr="000B6820">
        <w:rPr>
          <w:iCs/>
          <w:noProof w:val="0"/>
        </w:rPr>
        <w:t>ssign HT Participation</w:t>
      </w:r>
      <w:r w:rsidRPr="000B6820">
        <w:rPr>
          <w:noProof w:val="0"/>
        </w:rPr>
        <w:t xml:space="preserve"> [PCC-</w:t>
      </w:r>
      <w:del w:id="869" w:author="Elena Vio" w:date="2016-07-19T13:08:00Z">
        <w:r w:rsidRPr="000B6820" w:rsidDel="009E0620">
          <w:rPr>
            <w:noProof w:val="0"/>
          </w:rPr>
          <w:delText>Y3</w:delText>
        </w:r>
      </w:del>
      <w:ins w:id="870" w:author="Elena Vio" w:date="2016-07-19T13:08:00Z">
        <w:r w:rsidR="009E0620">
          <w:rPr>
            <w:noProof w:val="0"/>
          </w:rPr>
          <w:t>28</w:t>
        </w:r>
      </w:ins>
      <w:r w:rsidRPr="000B6820">
        <w:rPr>
          <w:noProof w:val="0"/>
        </w:rPr>
        <w:t>]</w:t>
      </w:r>
      <w:bookmarkEnd w:id="866"/>
      <w:r w:rsidRPr="000B6820">
        <w:rPr>
          <w:noProof w:val="0"/>
        </w:rPr>
        <w:t xml:space="preserve"> </w:t>
      </w:r>
    </w:p>
    <w:p w14:paraId="7B07DAAB" w14:textId="7E954A4C" w:rsidR="00325406" w:rsidRPr="000B6820" w:rsidRDefault="00325406" w:rsidP="00325406">
      <w:pPr>
        <w:pStyle w:val="Titolo3"/>
        <w:numPr>
          <w:ilvl w:val="0"/>
          <w:numId w:val="0"/>
        </w:numPr>
        <w:rPr>
          <w:noProof w:val="0"/>
        </w:rPr>
      </w:pPr>
      <w:bookmarkStart w:id="871" w:name="_Toc450673934"/>
      <w:r w:rsidRPr="000B6820">
        <w:rPr>
          <w:noProof w:val="0"/>
        </w:rPr>
        <w:t>3.</w:t>
      </w:r>
      <w:del w:id="872" w:author="Elena Vio" w:date="2016-07-19T13:08:00Z">
        <w:r w:rsidRPr="000B6820" w:rsidDel="009E0620">
          <w:rPr>
            <w:noProof w:val="0"/>
          </w:rPr>
          <w:delText>Y</w:delText>
        </w:r>
        <w:r w:rsidR="003450EF" w:rsidRPr="000B6820" w:rsidDel="009E0620">
          <w:rPr>
            <w:noProof w:val="0"/>
          </w:rPr>
          <w:delText>3</w:delText>
        </w:r>
      </w:del>
      <w:ins w:id="873" w:author="Elena Vio" w:date="2016-07-19T13:08:00Z">
        <w:r w:rsidR="009E0620">
          <w:rPr>
            <w:noProof w:val="0"/>
          </w:rPr>
          <w:t>28</w:t>
        </w:r>
      </w:ins>
      <w:r w:rsidRPr="000B6820">
        <w:rPr>
          <w:noProof w:val="0"/>
        </w:rPr>
        <w:t>.1 Scope</w:t>
      </w:r>
      <w:bookmarkEnd w:id="871"/>
    </w:p>
    <w:p w14:paraId="762C8083" w14:textId="23A04B09" w:rsidR="00325406" w:rsidRPr="000B6820" w:rsidRDefault="00325406" w:rsidP="00E804AA">
      <w:pPr>
        <w:pStyle w:val="Corpodeltesto"/>
        <w:tabs>
          <w:tab w:val="right" w:pos="9360"/>
        </w:tabs>
      </w:pPr>
      <w:r w:rsidRPr="000B6820">
        <w:t xml:space="preserve">The </w:t>
      </w:r>
      <w:r w:rsidR="00B27440" w:rsidRPr="000B6820">
        <w:t>Assign</w:t>
      </w:r>
      <w:r w:rsidRPr="000B6820">
        <w:t xml:space="preserve"> HT </w:t>
      </w:r>
      <w:r w:rsidR="00B27440" w:rsidRPr="000B6820">
        <w:t xml:space="preserve">Participation </w:t>
      </w:r>
      <w:r w:rsidRPr="000B6820">
        <w:t xml:space="preserve">transaction </w:t>
      </w:r>
      <w:r w:rsidR="00B27440" w:rsidRPr="000B6820">
        <w:t>updates</w:t>
      </w:r>
      <w:r w:rsidR="00E11FE8" w:rsidRPr="000B6820">
        <w:t xml:space="preserve"> </w:t>
      </w:r>
      <w:r w:rsidR="009C13B3" w:rsidRPr="000B6820">
        <w:t xml:space="preserve">the </w:t>
      </w:r>
      <w:r w:rsidR="00E11FE8" w:rsidRPr="000B6820">
        <w:t>Workflow Document</w:t>
      </w:r>
      <w:r w:rsidRPr="000B6820">
        <w:t xml:space="preserve"> in order to assign HT </w:t>
      </w:r>
      <w:r w:rsidR="00B27440" w:rsidRPr="000B6820">
        <w:t xml:space="preserve">participation </w:t>
      </w:r>
      <w:r w:rsidRPr="000B6820">
        <w:t xml:space="preserve">to </w:t>
      </w:r>
      <w:r w:rsidR="00AD78E7" w:rsidRPr="000B6820">
        <w:t xml:space="preserve">each </w:t>
      </w:r>
      <w:r w:rsidRPr="000B6820">
        <w:t xml:space="preserve">HT </w:t>
      </w:r>
      <w:r w:rsidR="00B27440" w:rsidRPr="000B6820">
        <w:t>Participant</w:t>
      </w:r>
      <w:r w:rsidRPr="000B6820">
        <w:t xml:space="preserve">. </w:t>
      </w:r>
      <w:r w:rsidR="0038472E" w:rsidRPr="000B6820">
        <w:t xml:space="preserve">The identification of </w:t>
      </w:r>
      <w:r w:rsidR="00076C3F" w:rsidRPr="000B6820">
        <w:t>wh</w:t>
      </w:r>
      <w:r w:rsidR="009C13B3" w:rsidRPr="000B6820">
        <w:t>ich</w:t>
      </w:r>
      <w:r w:rsidR="00076C3F" w:rsidRPr="000B6820">
        <w:t xml:space="preserve"> </w:t>
      </w:r>
      <w:r w:rsidR="00A8022C" w:rsidRPr="000B6820">
        <w:t xml:space="preserve">group of </w:t>
      </w:r>
      <w:r w:rsidR="0038472E" w:rsidRPr="000B6820">
        <w:t>HT Participants to</w:t>
      </w:r>
      <w:r w:rsidR="00A8022C" w:rsidRPr="000B6820">
        <w:t xml:space="preserve"> be</w:t>
      </w:r>
      <w:r w:rsidR="0038472E" w:rsidRPr="000B6820">
        <w:t xml:space="preserve"> involve</w:t>
      </w:r>
      <w:r w:rsidR="00A8022C" w:rsidRPr="000B6820">
        <w:t>d</w:t>
      </w:r>
      <w:r w:rsidR="0038472E" w:rsidRPr="000B6820">
        <w:t xml:space="preserve"> in Heart Team is out of scope</w:t>
      </w:r>
      <w:r w:rsidR="00A8022C" w:rsidRPr="000B6820">
        <w:t xml:space="preserve"> for this specification</w:t>
      </w:r>
      <w:r w:rsidR="00076C3F" w:rsidRPr="000B6820">
        <w:t xml:space="preserve"> and should be locally defined by domain policies</w:t>
      </w:r>
      <w:r w:rsidR="0038472E" w:rsidRPr="000B6820">
        <w:t>.</w:t>
      </w:r>
    </w:p>
    <w:p w14:paraId="244B1E46" w14:textId="4050406B" w:rsidR="00325406" w:rsidRPr="000B6820" w:rsidRDefault="00325406" w:rsidP="00325406">
      <w:pPr>
        <w:pStyle w:val="Titolo3"/>
        <w:numPr>
          <w:ilvl w:val="0"/>
          <w:numId w:val="0"/>
        </w:numPr>
        <w:rPr>
          <w:noProof w:val="0"/>
        </w:rPr>
      </w:pPr>
      <w:bookmarkStart w:id="874" w:name="_Toc450673935"/>
      <w:r w:rsidRPr="000B6820">
        <w:rPr>
          <w:noProof w:val="0"/>
        </w:rPr>
        <w:t>3.</w:t>
      </w:r>
      <w:del w:id="875" w:author="Elena Vio" w:date="2016-07-19T13:08:00Z">
        <w:r w:rsidRPr="000B6820" w:rsidDel="009E0620">
          <w:rPr>
            <w:noProof w:val="0"/>
          </w:rPr>
          <w:delText>Y</w:delText>
        </w:r>
        <w:r w:rsidR="003450EF" w:rsidRPr="000B6820" w:rsidDel="009E0620">
          <w:rPr>
            <w:noProof w:val="0"/>
          </w:rPr>
          <w:delText>3</w:delText>
        </w:r>
      </w:del>
      <w:ins w:id="876" w:author="Elena Vio" w:date="2016-07-19T13:08:00Z">
        <w:r w:rsidR="009E0620">
          <w:rPr>
            <w:noProof w:val="0"/>
          </w:rPr>
          <w:t>28</w:t>
        </w:r>
      </w:ins>
      <w:r w:rsidRPr="000B6820">
        <w:rPr>
          <w:noProof w:val="0"/>
        </w:rPr>
        <w:t>.2 Actor Roles</w:t>
      </w:r>
      <w:bookmarkEnd w:id="874"/>
    </w:p>
    <w:p w14:paraId="70D5207E" w14:textId="25A91E7C" w:rsidR="00325406" w:rsidRPr="000B6820" w:rsidRDefault="00325406" w:rsidP="00325406">
      <w:pPr>
        <w:pStyle w:val="AuthorInstructions"/>
      </w:pPr>
    </w:p>
    <w:p w14:paraId="3B4C8366" w14:textId="77777777" w:rsidR="00325406" w:rsidRPr="000B6820" w:rsidRDefault="00325406" w:rsidP="00325406">
      <w:pPr>
        <w:pStyle w:val="Corpodeltesto"/>
        <w:jc w:val="center"/>
      </w:pPr>
      <w:r w:rsidRPr="000B6820">
        <w:rPr>
          <w:noProof/>
          <w:lang w:val="it-IT" w:eastAsia="it-IT"/>
        </w:rPr>
        <w:lastRenderedPageBreak/>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039E5E60" w:rsidR="00243663" w:rsidRDefault="00243663" w:rsidP="00325406">
                              <w:pPr>
                                <w:spacing w:before="0"/>
                                <w:jc w:val="center"/>
                                <w:rPr>
                                  <w:sz w:val="18"/>
                                </w:rPr>
                              </w:pPr>
                              <w:r>
                                <w:rPr>
                                  <w:sz w:val="18"/>
                                </w:rPr>
                                <w:t>Assign HT Participation [PCC-</w:t>
                              </w:r>
                              <w:del w:id="877" w:author="Elena Vio" w:date="2016-07-19T13:08:00Z">
                                <w:r w:rsidDel="009E0620">
                                  <w:rPr>
                                    <w:sz w:val="18"/>
                                  </w:rPr>
                                  <w:delText>Y3</w:delText>
                                </w:r>
                              </w:del>
                              <w:ins w:id="878" w:author="Elena Vio" w:date="2016-07-19T13:08:00Z">
                                <w:r>
                                  <w:rPr>
                                    <w:sz w:val="18"/>
                                  </w:rPr>
                                  <w:t>28</w:t>
                                </w:r>
                              </w:ins>
                              <w:r>
                                <w:rPr>
                                  <w:sz w:val="18"/>
                                </w:rPr>
                                <w:t>]</w:t>
                              </w:r>
                            </w:p>
                            <w:p w14:paraId="7DB6F3A9" w14:textId="77777777" w:rsidR="00243663" w:rsidRDefault="00243663" w:rsidP="00325406">
                              <w:pPr>
                                <w:spacing w:before="0"/>
                              </w:pPr>
                            </w:p>
                            <w:p w14:paraId="6EAEA2FC" w14:textId="77777777" w:rsidR="00243663" w:rsidRDefault="00243663" w:rsidP="00325406">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CA50808" w14:textId="083AEC85" w:rsidR="00243663" w:rsidRDefault="00243663" w:rsidP="00E804AA">
                              <w:pPr>
                                <w:spacing w:before="0"/>
                                <w:rPr>
                                  <w:sz w:val="18"/>
                                </w:rPr>
                              </w:pPr>
                              <w:r>
                                <w:rPr>
                                  <w:sz w:val="18"/>
                                </w:rPr>
                                <w:t>HT Manager</w:t>
                              </w:r>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243663" w:rsidRDefault="00243663" w:rsidP="00325406">
                              <w:pPr>
                                <w:spacing w:before="0"/>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039E5E60" w:rsidR="00243663" w:rsidRDefault="00243663" w:rsidP="00325406">
                        <w:pPr>
                          <w:spacing w:before="0"/>
                          <w:jc w:val="center"/>
                          <w:rPr>
                            <w:sz w:val="18"/>
                          </w:rPr>
                        </w:pPr>
                        <w:r>
                          <w:rPr>
                            <w:sz w:val="18"/>
                          </w:rPr>
                          <w:t>Assign HT Participation [PCC-</w:t>
                        </w:r>
                        <w:del w:id="879" w:author="Elena Vio" w:date="2016-07-19T13:08:00Z">
                          <w:r w:rsidDel="009E0620">
                            <w:rPr>
                              <w:sz w:val="18"/>
                            </w:rPr>
                            <w:delText>Y3</w:delText>
                          </w:r>
                        </w:del>
                        <w:ins w:id="880" w:author="Elena Vio" w:date="2016-07-19T13:08:00Z">
                          <w:r>
                            <w:rPr>
                              <w:sz w:val="18"/>
                            </w:rPr>
                            <w:t>28</w:t>
                          </w:r>
                        </w:ins>
                        <w:r>
                          <w:rPr>
                            <w:sz w:val="18"/>
                          </w:rPr>
                          <w:t>]</w:t>
                        </w:r>
                      </w:p>
                      <w:p w14:paraId="7DB6F3A9" w14:textId="77777777" w:rsidR="00243663" w:rsidRDefault="00243663" w:rsidP="00325406">
                        <w:pPr>
                          <w:spacing w:before="0"/>
                        </w:pPr>
                      </w:p>
                      <w:p w14:paraId="6EAEA2FC" w14:textId="77777777" w:rsidR="00243663" w:rsidRDefault="00243663" w:rsidP="00325406">
                        <w:pPr>
                          <w:spacing w:before="0"/>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0CA50808" w14:textId="083AEC85" w:rsidR="00243663" w:rsidRDefault="00243663" w:rsidP="00E804AA">
                        <w:pPr>
                          <w:spacing w:before="0"/>
                          <w:rPr>
                            <w:sz w:val="18"/>
                          </w:rPr>
                        </w:pPr>
                        <w:r>
                          <w:rPr>
                            <w:sz w:val="18"/>
                          </w:rPr>
                          <w:t>HT Manager</w:t>
                        </w:r>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243663" w:rsidRDefault="00243663" w:rsidP="00325406">
                        <w:pPr>
                          <w:spacing w:before="0"/>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0B6820" w:rsidRDefault="00325406" w:rsidP="00325406">
      <w:pPr>
        <w:pStyle w:val="FigureTitle"/>
      </w:pPr>
      <w:r w:rsidRPr="000B6820">
        <w:t>Figure 3.Y.2-1: Use Case Diagram</w:t>
      </w:r>
    </w:p>
    <w:p w14:paraId="6BA1C7D3" w14:textId="77777777" w:rsidR="00325406" w:rsidRPr="000B6820" w:rsidRDefault="00325406" w:rsidP="00325406">
      <w:pPr>
        <w:pStyle w:val="TableTitle"/>
      </w:pPr>
    </w:p>
    <w:p w14:paraId="387BDD1E" w14:textId="77777777" w:rsidR="00325406" w:rsidRPr="000B6820" w:rsidRDefault="00325406" w:rsidP="00325406">
      <w:pPr>
        <w:pStyle w:val="TableTitle"/>
      </w:pPr>
      <w:r w:rsidRPr="000B6820">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0B6820" w14:paraId="56C1BF76" w14:textId="77777777" w:rsidTr="00076C3F">
        <w:tc>
          <w:tcPr>
            <w:tcW w:w="1008" w:type="dxa"/>
            <w:shd w:val="clear" w:color="auto" w:fill="auto"/>
          </w:tcPr>
          <w:p w14:paraId="02DEA9D5" w14:textId="77777777" w:rsidR="00325406" w:rsidRPr="000B6820" w:rsidRDefault="00325406" w:rsidP="00076C3F">
            <w:pPr>
              <w:pStyle w:val="Corpodeltesto"/>
              <w:rPr>
                <w:b/>
              </w:rPr>
            </w:pPr>
            <w:r w:rsidRPr="000B6820">
              <w:rPr>
                <w:b/>
              </w:rPr>
              <w:t>Actor:</w:t>
            </w:r>
          </w:p>
        </w:tc>
        <w:tc>
          <w:tcPr>
            <w:tcW w:w="8568" w:type="dxa"/>
          </w:tcPr>
          <w:p w14:paraId="3326135E" w14:textId="692352DF" w:rsidR="00325406" w:rsidRPr="000B6820" w:rsidRDefault="00325406" w:rsidP="00B27440">
            <w:pPr>
              <w:pStyle w:val="Corpodeltesto"/>
            </w:pPr>
            <w:r w:rsidRPr="000B6820">
              <w:t xml:space="preserve">HT </w:t>
            </w:r>
            <w:r w:rsidR="00B27440" w:rsidRPr="000B6820">
              <w:t>Manager</w:t>
            </w:r>
          </w:p>
        </w:tc>
      </w:tr>
      <w:tr w:rsidR="00325406" w:rsidRPr="000B6820" w14:paraId="3949B34F" w14:textId="77777777" w:rsidTr="00076C3F">
        <w:trPr>
          <w:trHeight w:val="435"/>
        </w:trPr>
        <w:tc>
          <w:tcPr>
            <w:tcW w:w="1008" w:type="dxa"/>
            <w:shd w:val="clear" w:color="auto" w:fill="auto"/>
          </w:tcPr>
          <w:p w14:paraId="61DAF931" w14:textId="77777777" w:rsidR="00325406" w:rsidRPr="000B6820" w:rsidRDefault="00325406" w:rsidP="00076C3F">
            <w:pPr>
              <w:pStyle w:val="Corpodeltesto"/>
              <w:rPr>
                <w:b/>
              </w:rPr>
            </w:pPr>
            <w:r w:rsidRPr="000B6820">
              <w:rPr>
                <w:b/>
              </w:rPr>
              <w:t>Role:</w:t>
            </w:r>
          </w:p>
        </w:tc>
        <w:tc>
          <w:tcPr>
            <w:tcW w:w="8568" w:type="dxa"/>
          </w:tcPr>
          <w:p w14:paraId="2896B926" w14:textId="576B57A8" w:rsidR="00325406" w:rsidRPr="000B6820" w:rsidRDefault="00325406" w:rsidP="009C13B3">
            <w:pPr>
              <w:pStyle w:val="Corpodeltesto"/>
            </w:pPr>
            <w:r w:rsidRPr="000B6820">
              <w:t xml:space="preserve">Assigns the HT </w:t>
            </w:r>
            <w:r w:rsidR="002879A0" w:rsidRPr="000B6820">
              <w:t>participation</w:t>
            </w:r>
            <w:r w:rsidRPr="000B6820">
              <w:t xml:space="preserve"> to HT </w:t>
            </w:r>
            <w:r w:rsidR="002879A0" w:rsidRPr="000B6820">
              <w:t>Participant</w:t>
            </w:r>
            <w:r w:rsidR="004A6F98" w:rsidRPr="000B6820">
              <w:t>s</w:t>
            </w:r>
            <w:r w:rsidRPr="000B6820">
              <w:t xml:space="preserve"> that can </w:t>
            </w:r>
            <w:r w:rsidR="002879A0" w:rsidRPr="000B6820">
              <w:t>provide advice to</w:t>
            </w:r>
            <w:r w:rsidRPr="000B6820">
              <w:t xml:space="preserve"> the Heart </w:t>
            </w:r>
            <w:proofErr w:type="gramStart"/>
            <w:r w:rsidRPr="000B6820">
              <w:t>Team,</w:t>
            </w:r>
            <w:proofErr w:type="gramEnd"/>
            <w:r w:rsidRPr="000B6820">
              <w:t xml:space="preserve"> </w:t>
            </w:r>
            <w:r w:rsidR="002879A0" w:rsidRPr="000B6820">
              <w:t xml:space="preserve">updates Heart Team Workflow Documents </w:t>
            </w:r>
            <w:r w:rsidRPr="000B6820">
              <w:t xml:space="preserve">and submits the </w:t>
            </w:r>
            <w:r w:rsidR="002879A0" w:rsidRPr="000B6820">
              <w:t xml:space="preserve">updated </w:t>
            </w:r>
            <w:r w:rsidRPr="000B6820">
              <w:t>Heart Team Workflow Documents to a Document Repository.</w:t>
            </w:r>
          </w:p>
        </w:tc>
      </w:tr>
      <w:tr w:rsidR="00325406" w:rsidRPr="000B6820" w14:paraId="4C0E22BB" w14:textId="77777777" w:rsidTr="00076C3F">
        <w:tc>
          <w:tcPr>
            <w:tcW w:w="1008" w:type="dxa"/>
            <w:shd w:val="clear" w:color="auto" w:fill="auto"/>
          </w:tcPr>
          <w:p w14:paraId="5B70A2A2" w14:textId="77777777" w:rsidR="00325406" w:rsidRPr="000B6820" w:rsidRDefault="00325406" w:rsidP="00076C3F">
            <w:pPr>
              <w:pStyle w:val="Corpodeltesto"/>
              <w:rPr>
                <w:b/>
              </w:rPr>
            </w:pPr>
            <w:r w:rsidRPr="000B6820">
              <w:rPr>
                <w:b/>
              </w:rPr>
              <w:t>Actor:</w:t>
            </w:r>
          </w:p>
        </w:tc>
        <w:tc>
          <w:tcPr>
            <w:tcW w:w="8568" w:type="dxa"/>
          </w:tcPr>
          <w:p w14:paraId="0B1BFEE4" w14:textId="77777777" w:rsidR="00325406" w:rsidRPr="000B6820" w:rsidRDefault="00325406" w:rsidP="00076C3F">
            <w:pPr>
              <w:pStyle w:val="Corpodeltesto"/>
            </w:pPr>
            <w:r w:rsidRPr="000B6820">
              <w:t>XDS Document Repository</w:t>
            </w:r>
          </w:p>
        </w:tc>
      </w:tr>
      <w:tr w:rsidR="00325406" w:rsidRPr="000B6820" w14:paraId="2DD84CDE" w14:textId="77777777" w:rsidTr="00076C3F">
        <w:tc>
          <w:tcPr>
            <w:tcW w:w="1008" w:type="dxa"/>
            <w:shd w:val="clear" w:color="auto" w:fill="auto"/>
          </w:tcPr>
          <w:p w14:paraId="555738B9" w14:textId="77777777" w:rsidR="00325406" w:rsidRPr="000B6820" w:rsidRDefault="00325406" w:rsidP="00076C3F">
            <w:pPr>
              <w:pStyle w:val="Corpodeltesto"/>
              <w:rPr>
                <w:b/>
              </w:rPr>
            </w:pPr>
            <w:r w:rsidRPr="000B6820">
              <w:rPr>
                <w:b/>
              </w:rPr>
              <w:t>Role:</w:t>
            </w:r>
          </w:p>
        </w:tc>
        <w:tc>
          <w:tcPr>
            <w:tcW w:w="8568" w:type="dxa"/>
          </w:tcPr>
          <w:p w14:paraId="0E27F46A" w14:textId="6A6313EE" w:rsidR="00325406" w:rsidRPr="000B6820" w:rsidRDefault="00325406" w:rsidP="00076C3F">
            <w:pPr>
              <w:pStyle w:val="Corpodeltesto"/>
            </w:pPr>
            <w:r w:rsidRPr="000B6820">
              <w:t xml:space="preserve">Receives, stores and eventually notifies the </w:t>
            </w:r>
            <w:r w:rsidR="002879A0" w:rsidRPr="000B6820">
              <w:t xml:space="preserve">updated </w:t>
            </w:r>
            <w:r w:rsidRPr="000B6820">
              <w:t>Workflow Document</w:t>
            </w:r>
          </w:p>
        </w:tc>
      </w:tr>
    </w:tbl>
    <w:p w14:paraId="6FB81C51" w14:textId="61C4179E" w:rsidR="00325406" w:rsidRPr="000B6820" w:rsidRDefault="00325406" w:rsidP="00325406">
      <w:pPr>
        <w:pStyle w:val="Titolo3"/>
        <w:numPr>
          <w:ilvl w:val="0"/>
          <w:numId w:val="0"/>
        </w:numPr>
        <w:rPr>
          <w:noProof w:val="0"/>
        </w:rPr>
      </w:pPr>
      <w:bookmarkStart w:id="881" w:name="_Toc450673936"/>
      <w:r w:rsidRPr="000B6820">
        <w:rPr>
          <w:noProof w:val="0"/>
        </w:rPr>
        <w:t>3.</w:t>
      </w:r>
      <w:del w:id="882" w:author="Elena Vio" w:date="2016-07-19T13:08:00Z">
        <w:r w:rsidRPr="000B6820" w:rsidDel="009E0620">
          <w:rPr>
            <w:noProof w:val="0"/>
          </w:rPr>
          <w:delText>Y</w:delText>
        </w:r>
        <w:r w:rsidR="003450EF" w:rsidRPr="000B6820" w:rsidDel="009E0620">
          <w:rPr>
            <w:noProof w:val="0"/>
          </w:rPr>
          <w:delText>3</w:delText>
        </w:r>
      </w:del>
      <w:ins w:id="883" w:author="Elena Vio" w:date="2016-07-19T13:08:00Z">
        <w:r w:rsidR="009E0620">
          <w:rPr>
            <w:noProof w:val="0"/>
          </w:rPr>
          <w:t>28</w:t>
        </w:r>
      </w:ins>
      <w:r w:rsidRPr="000B6820">
        <w:rPr>
          <w:noProof w:val="0"/>
        </w:rPr>
        <w:t>.3 Referenced Standards</w:t>
      </w:r>
      <w:bookmarkEnd w:id="881"/>
    </w:p>
    <w:p w14:paraId="0523522E" w14:textId="77777777" w:rsidR="00325406" w:rsidRPr="000B6820" w:rsidRDefault="00325406"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371460D7" w14:textId="77777777" w:rsidR="00325406" w:rsidRPr="000B6820" w:rsidRDefault="00325406"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23D3DF70" w14:textId="3ACB04EE" w:rsidR="00325406" w:rsidRPr="000B6820" w:rsidRDefault="00325406" w:rsidP="00325406">
      <w:pPr>
        <w:pStyle w:val="Titolo3"/>
        <w:numPr>
          <w:ilvl w:val="0"/>
          <w:numId w:val="0"/>
        </w:numPr>
        <w:rPr>
          <w:noProof w:val="0"/>
        </w:rPr>
      </w:pPr>
      <w:bookmarkStart w:id="884" w:name="_Toc450673937"/>
      <w:r w:rsidRPr="000B6820">
        <w:rPr>
          <w:noProof w:val="0"/>
        </w:rPr>
        <w:t>3.</w:t>
      </w:r>
      <w:del w:id="885" w:author="Elena Vio" w:date="2016-07-19T13:08:00Z">
        <w:r w:rsidRPr="000B6820" w:rsidDel="009E0620">
          <w:rPr>
            <w:noProof w:val="0"/>
          </w:rPr>
          <w:delText>Y</w:delText>
        </w:r>
        <w:r w:rsidR="003450EF" w:rsidRPr="000B6820" w:rsidDel="009E0620">
          <w:rPr>
            <w:noProof w:val="0"/>
          </w:rPr>
          <w:delText>3</w:delText>
        </w:r>
      </w:del>
      <w:ins w:id="886" w:author="Elena Vio" w:date="2016-07-19T13:08:00Z">
        <w:r w:rsidR="009E0620">
          <w:rPr>
            <w:noProof w:val="0"/>
          </w:rPr>
          <w:t>28</w:t>
        </w:r>
      </w:ins>
      <w:r w:rsidRPr="000B6820">
        <w:rPr>
          <w:noProof w:val="0"/>
        </w:rPr>
        <w:t>.4 Interaction Diagram</w:t>
      </w:r>
      <w:bookmarkEnd w:id="884"/>
    </w:p>
    <w:p w14:paraId="487B02E3" w14:textId="77777777" w:rsidR="00325406" w:rsidRPr="000B6820" w:rsidRDefault="00325406" w:rsidP="00325406">
      <w:pPr>
        <w:pStyle w:val="Corpodeltesto"/>
      </w:pPr>
      <w:r w:rsidRPr="000B6820">
        <w:rPr>
          <w:noProof/>
          <w:lang w:val="it-IT" w:eastAsia="it-IT"/>
        </w:rPr>
        <mc:AlternateContent>
          <mc:Choice Requires="wpg">
            <w:drawing>
              <wp:inline distT="0" distB="0" distL="0" distR="0" wp14:anchorId="656F41DB" wp14:editId="7A5AE679">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3EA03266" w:rsidR="00243663" w:rsidRPr="007C1AAC" w:rsidRDefault="00243663" w:rsidP="00325406">
                              <w:pPr>
                                <w:spacing w:before="0"/>
                                <w:jc w:val="center"/>
                                <w:rPr>
                                  <w:sz w:val="22"/>
                                  <w:szCs w:val="22"/>
                                </w:rPr>
                              </w:pPr>
                              <w:r>
                                <w:rPr>
                                  <w:sz w:val="22"/>
                                  <w:szCs w:val="22"/>
                                </w:rPr>
                                <w:t>HT Manager</w:t>
                              </w:r>
                            </w:p>
                            <w:p w14:paraId="2113B15A" w14:textId="77777777" w:rsidR="00243663" w:rsidRDefault="00243663" w:rsidP="00325406">
                              <w:pPr>
                                <w:spacing w:before="0"/>
                              </w:pPr>
                            </w:p>
                            <w:p w14:paraId="0B87918E" w14:textId="7F3C6D79" w:rsidR="00243663" w:rsidRPr="007C1AAC" w:rsidRDefault="00243663" w:rsidP="00325406">
                              <w:pPr>
                                <w:spacing w:before="0"/>
                                <w:jc w:val="center"/>
                                <w:rPr>
                                  <w:sz w:val="22"/>
                                  <w:szCs w:val="22"/>
                                </w:rPr>
                              </w:pPr>
                              <w:del w:id="887" w:author="Elena Vio" w:date="2016-07-20T14:40:00Z">
                                <w:r w:rsidRPr="007C1AAC" w:rsidDel="002613DC">
                                  <w:rPr>
                                    <w:sz w:val="22"/>
                                    <w:szCs w:val="22"/>
                                  </w:rPr>
                                  <w:delText>A</w:delText>
                                </w:r>
                                <w:r w:rsidDel="002613DC">
                                  <w:rPr>
                                    <w:sz w:val="22"/>
                                    <w:szCs w:val="22"/>
                                  </w:rPr>
                                  <w:delText>ctor A</w:delText>
                                </w:r>
                              </w:del>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44B0" w14:textId="4F53A755" w:rsidR="00243663" w:rsidRPr="007C1AAC" w:rsidRDefault="00243663" w:rsidP="00435DB4">
                              <w:pPr>
                                <w:spacing w:before="0"/>
                                <w:rPr>
                                  <w:sz w:val="22"/>
                                  <w:szCs w:val="22"/>
                                </w:rPr>
                              </w:pPr>
                              <w:r>
                                <w:t>Assign HT Participation</w:t>
                              </w:r>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243663" w:rsidRPr="007C1AAC" w:rsidRDefault="00243663" w:rsidP="00325406">
                              <w:pPr>
                                <w:spacing w:before="0"/>
                                <w:jc w:val="center"/>
                                <w:rPr>
                                  <w:sz w:val="22"/>
                                  <w:szCs w:val="22"/>
                                </w:rPr>
                              </w:pPr>
                              <w:r>
                                <w:rPr>
                                  <w:sz w:val="22"/>
                                  <w:szCs w:val="22"/>
                                </w:rPr>
                                <w:t>XDS Document Repository</w:t>
                              </w:r>
                            </w:p>
                            <w:p w14:paraId="42F67BD5" w14:textId="77777777" w:rsidR="00243663" w:rsidRDefault="00243663" w:rsidP="00325406">
                              <w:pPr>
                                <w:spacing w:before="0"/>
                              </w:pPr>
                            </w:p>
                            <w:p w14:paraId="04F97858" w14:textId="77777777" w:rsidR="00243663" w:rsidRPr="007C1AAC" w:rsidRDefault="00243663" w:rsidP="00325406">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243663" w:rsidRPr="007C1AAC" w:rsidRDefault="00243663" w:rsidP="00325406">
                              <w:pPr>
                                <w:spacing w:before="0"/>
                                <w:rPr>
                                  <w:sz w:val="22"/>
                                  <w:szCs w:val="22"/>
                                </w:rPr>
                              </w:pPr>
                              <w:r>
                                <w:t>Provide And Register Document set-b Response</w:t>
                              </w:r>
                              <w:r w:rsidDel="00281B77">
                                <w:rPr>
                                  <w:sz w:val="22"/>
                                  <w:szCs w:val="22"/>
                                </w:rPr>
                                <w:t xml:space="preserve"> </w:t>
                              </w:r>
                            </w:p>
                            <w:p w14:paraId="71657BD8" w14:textId="77777777" w:rsidR="00243663" w:rsidRDefault="00243663" w:rsidP="00325406">
                              <w:pPr>
                                <w:spacing w:before="0"/>
                              </w:pPr>
                            </w:p>
                            <w:p w14:paraId="5D4CFDB6" w14:textId="77777777" w:rsidR="00243663" w:rsidRPr="007C1AAC" w:rsidRDefault="00243663" w:rsidP="00325406">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3EA03266" w:rsidR="00243663" w:rsidRPr="007C1AAC" w:rsidRDefault="00243663" w:rsidP="00325406">
                        <w:pPr>
                          <w:spacing w:before="0"/>
                          <w:jc w:val="center"/>
                          <w:rPr>
                            <w:sz w:val="22"/>
                            <w:szCs w:val="22"/>
                          </w:rPr>
                        </w:pPr>
                        <w:r>
                          <w:rPr>
                            <w:sz w:val="22"/>
                            <w:szCs w:val="22"/>
                          </w:rPr>
                          <w:t>HT Manager</w:t>
                        </w:r>
                      </w:p>
                      <w:p w14:paraId="2113B15A" w14:textId="77777777" w:rsidR="00243663" w:rsidRDefault="00243663" w:rsidP="00325406">
                        <w:pPr>
                          <w:spacing w:before="0"/>
                        </w:pPr>
                      </w:p>
                      <w:p w14:paraId="0B87918E" w14:textId="7F3C6D79" w:rsidR="00243663" w:rsidRPr="007C1AAC" w:rsidRDefault="00243663" w:rsidP="00325406">
                        <w:pPr>
                          <w:spacing w:before="0"/>
                          <w:jc w:val="center"/>
                          <w:rPr>
                            <w:sz w:val="22"/>
                            <w:szCs w:val="22"/>
                          </w:rPr>
                        </w:pPr>
                        <w:del w:id="888" w:author="Elena Vio" w:date="2016-07-20T14:40:00Z">
                          <w:r w:rsidRPr="007C1AAC" w:rsidDel="002613DC">
                            <w:rPr>
                              <w:sz w:val="22"/>
                              <w:szCs w:val="22"/>
                            </w:rPr>
                            <w:delText>A</w:delText>
                          </w:r>
                          <w:r w:rsidDel="002613DC">
                            <w:rPr>
                              <w:sz w:val="22"/>
                              <w:szCs w:val="22"/>
                            </w:rPr>
                            <w:delText>ctor A</w:delText>
                          </w:r>
                        </w:del>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25F644B0" w14:textId="4F53A755" w:rsidR="00243663" w:rsidRPr="007C1AAC" w:rsidRDefault="00243663" w:rsidP="00435DB4">
                        <w:pPr>
                          <w:spacing w:before="0"/>
                          <w:rPr>
                            <w:sz w:val="22"/>
                            <w:szCs w:val="22"/>
                          </w:rPr>
                        </w:pPr>
                        <w:r>
                          <w:t>Assign HT Participation</w:t>
                        </w:r>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243663" w:rsidRPr="007C1AAC" w:rsidRDefault="00243663" w:rsidP="00325406">
                        <w:pPr>
                          <w:spacing w:before="0"/>
                          <w:jc w:val="center"/>
                          <w:rPr>
                            <w:sz w:val="22"/>
                            <w:szCs w:val="22"/>
                          </w:rPr>
                        </w:pPr>
                        <w:r>
                          <w:rPr>
                            <w:sz w:val="22"/>
                            <w:szCs w:val="22"/>
                          </w:rPr>
                          <w:t>XDS Document Repository</w:t>
                        </w:r>
                      </w:p>
                      <w:p w14:paraId="42F67BD5" w14:textId="77777777" w:rsidR="00243663" w:rsidRDefault="00243663" w:rsidP="00325406">
                        <w:pPr>
                          <w:spacing w:before="0"/>
                        </w:pPr>
                      </w:p>
                      <w:p w14:paraId="04F97858" w14:textId="77777777" w:rsidR="00243663" w:rsidRPr="007C1AAC" w:rsidRDefault="00243663" w:rsidP="00325406">
                        <w:pPr>
                          <w:spacing w:before="0"/>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243663" w:rsidRPr="007C1AAC" w:rsidRDefault="00243663" w:rsidP="00325406">
                        <w:pPr>
                          <w:spacing w:before="0"/>
                          <w:rPr>
                            <w:sz w:val="22"/>
                            <w:szCs w:val="22"/>
                          </w:rPr>
                        </w:pPr>
                        <w:r>
                          <w:t>Provide And Register Document set-b Response</w:t>
                        </w:r>
                        <w:r w:rsidDel="00281B77">
                          <w:rPr>
                            <w:sz w:val="22"/>
                            <w:szCs w:val="22"/>
                          </w:rPr>
                          <w:t xml:space="preserve"> </w:t>
                        </w:r>
                      </w:p>
                      <w:p w14:paraId="71657BD8" w14:textId="77777777" w:rsidR="00243663" w:rsidRDefault="00243663" w:rsidP="00325406">
                        <w:pPr>
                          <w:spacing w:before="0"/>
                        </w:pPr>
                      </w:p>
                      <w:p w14:paraId="5D4CFDB6" w14:textId="77777777" w:rsidR="00243663" w:rsidRPr="007C1AAC" w:rsidRDefault="00243663" w:rsidP="00325406">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1988F3F5" w:rsidR="00325406" w:rsidRPr="000B6820" w:rsidRDefault="00325406" w:rsidP="00325406">
      <w:pPr>
        <w:pStyle w:val="Titolo4"/>
        <w:numPr>
          <w:ilvl w:val="0"/>
          <w:numId w:val="0"/>
        </w:numPr>
        <w:rPr>
          <w:noProof w:val="0"/>
        </w:rPr>
      </w:pPr>
      <w:bookmarkStart w:id="889" w:name="_Toc450673938"/>
      <w:r w:rsidRPr="000B6820">
        <w:rPr>
          <w:noProof w:val="0"/>
        </w:rPr>
        <w:lastRenderedPageBreak/>
        <w:t>3.</w:t>
      </w:r>
      <w:del w:id="890" w:author="Elena Vio" w:date="2016-07-19T13:08:00Z">
        <w:r w:rsidRPr="000B6820" w:rsidDel="009E0620">
          <w:rPr>
            <w:noProof w:val="0"/>
          </w:rPr>
          <w:delText>Y</w:delText>
        </w:r>
        <w:r w:rsidR="003450EF" w:rsidRPr="000B6820" w:rsidDel="009E0620">
          <w:rPr>
            <w:noProof w:val="0"/>
          </w:rPr>
          <w:delText>3</w:delText>
        </w:r>
      </w:del>
      <w:ins w:id="891" w:author="Elena Vio" w:date="2016-07-19T13:08:00Z">
        <w:r w:rsidR="009E0620">
          <w:rPr>
            <w:noProof w:val="0"/>
          </w:rPr>
          <w:t>28</w:t>
        </w:r>
      </w:ins>
      <w:r w:rsidRPr="000B6820">
        <w:rPr>
          <w:noProof w:val="0"/>
        </w:rPr>
        <w:t>.4.1 A</w:t>
      </w:r>
      <w:r w:rsidRPr="000B6820">
        <w:rPr>
          <w:iCs/>
          <w:noProof w:val="0"/>
        </w:rPr>
        <w:t xml:space="preserve">ssign HT </w:t>
      </w:r>
      <w:r w:rsidR="00A2767D" w:rsidRPr="000B6820">
        <w:rPr>
          <w:iCs/>
          <w:noProof w:val="0"/>
        </w:rPr>
        <w:t>Participation</w:t>
      </w:r>
      <w:bookmarkEnd w:id="889"/>
    </w:p>
    <w:p w14:paraId="00DCDC41" w14:textId="15E1BFBE" w:rsidR="00325406" w:rsidRPr="000B6820" w:rsidRDefault="00325406" w:rsidP="004B2F11">
      <w:pPr>
        <w:pStyle w:val="Corpodeltesto"/>
      </w:pPr>
      <w:r w:rsidRPr="000B6820">
        <w:t xml:space="preserve">This message assigns </w:t>
      </w:r>
      <w:r w:rsidR="00E25F8D" w:rsidRPr="000B6820">
        <w:t>HT participation to each</w:t>
      </w:r>
      <w:r w:rsidR="00A2767D" w:rsidRPr="000B6820">
        <w:t xml:space="preserve"> HT Participant that </w:t>
      </w:r>
      <w:r w:rsidR="00E11FE8" w:rsidRPr="000B6820">
        <w:t>has to</w:t>
      </w:r>
      <w:r w:rsidR="00A2767D" w:rsidRPr="000B6820">
        <w:t xml:space="preserve"> </w:t>
      </w:r>
      <w:r w:rsidR="00E11FE8" w:rsidRPr="000B6820">
        <w:t>be involved in</w:t>
      </w:r>
      <w:r w:rsidR="00A2767D" w:rsidRPr="000B6820">
        <w:t xml:space="preserve"> </w:t>
      </w:r>
      <w:r w:rsidR="009C13B3" w:rsidRPr="000B6820">
        <w:t xml:space="preserve">the </w:t>
      </w:r>
      <w:r w:rsidR="00A2767D" w:rsidRPr="000B6820">
        <w:t>Heart Team.</w:t>
      </w:r>
    </w:p>
    <w:p w14:paraId="33FA658F" w14:textId="3603BB25" w:rsidR="00325406" w:rsidRPr="000B6820" w:rsidRDefault="00325406" w:rsidP="00325406">
      <w:pPr>
        <w:pStyle w:val="Titolo5"/>
        <w:numPr>
          <w:ilvl w:val="0"/>
          <w:numId w:val="0"/>
        </w:numPr>
        <w:rPr>
          <w:noProof w:val="0"/>
        </w:rPr>
      </w:pPr>
      <w:bookmarkStart w:id="892" w:name="_Toc450673939"/>
      <w:r w:rsidRPr="000B6820">
        <w:rPr>
          <w:noProof w:val="0"/>
        </w:rPr>
        <w:t>3.</w:t>
      </w:r>
      <w:del w:id="893" w:author="Elena Vio" w:date="2016-07-19T13:08:00Z">
        <w:r w:rsidRPr="000B6820" w:rsidDel="009E0620">
          <w:rPr>
            <w:noProof w:val="0"/>
          </w:rPr>
          <w:delText>Y</w:delText>
        </w:r>
        <w:r w:rsidR="003450EF" w:rsidRPr="000B6820" w:rsidDel="009E0620">
          <w:rPr>
            <w:noProof w:val="0"/>
          </w:rPr>
          <w:delText>3</w:delText>
        </w:r>
      </w:del>
      <w:ins w:id="894" w:author="Elena Vio" w:date="2016-07-19T13:08:00Z">
        <w:r w:rsidR="009E0620">
          <w:rPr>
            <w:noProof w:val="0"/>
          </w:rPr>
          <w:t>28</w:t>
        </w:r>
      </w:ins>
      <w:r w:rsidRPr="000B6820">
        <w:rPr>
          <w:noProof w:val="0"/>
        </w:rPr>
        <w:t>.4.1.1 Trigger Events</w:t>
      </w:r>
      <w:bookmarkEnd w:id="892"/>
    </w:p>
    <w:p w14:paraId="3728A81C" w14:textId="4D45BE92" w:rsidR="00325406" w:rsidRPr="000B6820" w:rsidRDefault="00325406" w:rsidP="00D80F45">
      <w:r w:rsidRPr="000B6820">
        <w:t xml:space="preserve">The </w:t>
      </w:r>
      <w:r w:rsidR="00A2767D" w:rsidRPr="000B6820">
        <w:t>HT</w:t>
      </w:r>
      <w:r w:rsidRPr="000B6820">
        <w:t xml:space="preserve"> </w:t>
      </w:r>
      <w:r w:rsidR="00A2767D" w:rsidRPr="000B6820">
        <w:t>Manager</w:t>
      </w:r>
      <w:r w:rsidRPr="000B6820">
        <w:t xml:space="preserve"> sends this message when</w:t>
      </w:r>
      <w:r w:rsidR="00076C3F" w:rsidRPr="000B6820">
        <w:t xml:space="preserve"> it has accepted to manage</w:t>
      </w:r>
      <w:r w:rsidR="00A2767D" w:rsidRPr="000B6820">
        <w:t xml:space="preserve"> the HT</w:t>
      </w:r>
      <w:r w:rsidR="00076C3F" w:rsidRPr="000B6820">
        <w:t xml:space="preserve"> and is</w:t>
      </w:r>
      <w:r w:rsidR="00A2767D" w:rsidRPr="000B6820">
        <w:t xml:space="preserve"> </w:t>
      </w:r>
      <w:r w:rsidRPr="000B6820">
        <w:t xml:space="preserve">ready to </w:t>
      </w:r>
      <w:r w:rsidR="00076C3F" w:rsidRPr="000B6820">
        <w:t>identify HT Participants</w:t>
      </w:r>
      <w:r w:rsidRPr="000B6820">
        <w:t xml:space="preserve"> able to </w:t>
      </w:r>
      <w:r w:rsidR="00076C3F" w:rsidRPr="000B6820">
        <w:t>be involved in</w:t>
      </w:r>
      <w:r w:rsidRPr="000B6820">
        <w:t xml:space="preserve"> the H</w:t>
      </w:r>
      <w:r w:rsidR="00076C3F" w:rsidRPr="000B6820">
        <w:t xml:space="preserve">eart </w:t>
      </w:r>
      <w:r w:rsidRPr="000B6820">
        <w:t>T</w:t>
      </w:r>
      <w:r w:rsidR="00076C3F" w:rsidRPr="000B6820">
        <w:t>eam</w:t>
      </w:r>
      <w:r w:rsidR="009C13B3" w:rsidRPr="000B6820">
        <w:t>.</w:t>
      </w:r>
      <w:r w:rsidRPr="000B6820">
        <w:t xml:space="preserve"> </w:t>
      </w:r>
      <w:r w:rsidR="009C13B3" w:rsidRPr="000B6820">
        <w:t>R</w:t>
      </w:r>
      <w:r w:rsidRPr="000B6820">
        <w:t>ules for assignment are out of scope for this specification, and should be locally defined by domain policies.</w:t>
      </w:r>
    </w:p>
    <w:p w14:paraId="29745427" w14:textId="77777777" w:rsidR="00325406" w:rsidRPr="000B6820" w:rsidRDefault="00325406" w:rsidP="00D80F45">
      <w:r w:rsidRPr="000B6820">
        <w:t xml:space="preserve">The </w:t>
      </w:r>
      <w:r w:rsidRPr="000B6820">
        <w:rPr>
          <w:b/>
        </w:rPr>
        <w:t>pre-conditions</w:t>
      </w:r>
      <w:r w:rsidRPr="000B6820">
        <w:t xml:space="preserve"> are encoded as:</w:t>
      </w:r>
    </w:p>
    <w:p w14:paraId="50862059" w14:textId="6B7E8241" w:rsidR="00325406" w:rsidRPr="000B6820" w:rsidRDefault="00325406" w:rsidP="00704901">
      <w:r w:rsidRPr="000B6820">
        <w:t xml:space="preserve">The </w:t>
      </w:r>
      <w:r w:rsidR="008A4F76" w:rsidRPr="000B6820">
        <w:t xml:space="preserve">workflow document is active </w:t>
      </w:r>
      <w:r w:rsidRPr="000B6820">
        <w:t>(</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w:t>
      </w:r>
      <w:r w:rsidR="00A65C29" w:rsidRPr="000B6820">
        <w:t xml:space="preserve">and </w:t>
      </w:r>
      <w:r w:rsidR="004A6F98" w:rsidRPr="000B6820">
        <w:t>one</w:t>
      </w:r>
      <w:r w:rsidRPr="000B6820">
        <w:t xml:space="preserve"> HT Lead task is “</w:t>
      </w:r>
      <w:r w:rsidR="00076C3F" w:rsidRPr="000B6820">
        <w:t>COMPLETED</w:t>
      </w:r>
      <w:r w:rsidRPr="000B6820">
        <w:t>”</w:t>
      </w:r>
      <w:r w:rsidRPr="000B6820">
        <w:rPr>
          <w:b/>
        </w:rPr>
        <w:t xml:space="preserve"> </w:t>
      </w:r>
      <w:r w:rsidRPr="000B6820">
        <w:t>(</w:t>
      </w:r>
      <w:r w:rsidRPr="000B6820">
        <w:rPr>
          <w:rFonts w:ascii="Courier" w:hAnsi="Courier"/>
          <w:b/>
        </w:rPr>
        <w:t>WorkflowDocument/TaskList/XDWTask/taskData/taskDetails/status</w:t>
      </w:r>
      <w:r w:rsidRPr="000B6820">
        <w:t>=”</w:t>
      </w:r>
      <w:r w:rsidR="00076C3F" w:rsidRPr="000B6820">
        <w:t>COMPLETED</w:t>
      </w:r>
      <w:r w:rsidRPr="000B6820">
        <w:t>” and</w:t>
      </w:r>
      <w:r w:rsidRPr="000B6820">
        <w:rPr>
          <w:b/>
        </w:rPr>
        <w:t xml:space="preserve"> </w:t>
      </w:r>
      <w:r w:rsidRPr="000B6820">
        <w:rPr>
          <w:rFonts w:ascii="Courier" w:hAnsi="Courier"/>
          <w:b/>
        </w:rPr>
        <w:t>WorkflowDocument/TaskList/XDWTask/taskData/taskDetails/taskType</w:t>
      </w:r>
      <w:r w:rsidRPr="000B6820">
        <w:t>=”HTLead”)</w:t>
      </w:r>
    </w:p>
    <w:p w14:paraId="7E601850" w14:textId="482F5CAC" w:rsidR="00325406" w:rsidRPr="000B6820" w:rsidRDefault="00325406" w:rsidP="00325406">
      <w:pPr>
        <w:pStyle w:val="Titolo5"/>
        <w:numPr>
          <w:ilvl w:val="0"/>
          <w:numId w:val="0"/>
        </w:numPr>
        <w:rPr>
          <w:noProof w:val="0"/>
        </w:rPr>
      </w:pPr>
      <w:bookmarkStart w:id="895" w:name="_Toc450673940"/>
      <w:r w:rsidRPr="000B6820">
        <w:rPr>
          <w:noProof w:val="0"/>
        </w:rPr>
        <w:t>3.</w:t>
      </w:r>
      <w:del w:id="896" w:author="Elena Vio" w:date="2016-07-19T13:08:00Z">
        <w:r w:rsidRPr="000B6820" w:rsidDel="009E0620">
          <w:rPr>
            <w:noProof w:val="0"/>
          </w:rPr>
          <w:delText>Y</w:delText>
        </w:r>
        <w:r w:rsidR="00E25F8D" w:rsidRPr="000B6820" w:rsidDel="009E0620">
          <w:rPr>
            <w:noProof w:val="0"/>
          </w:rPr>
          <w:delText>3</w:delText>
        </w:r>
      </w:del>
      <w:ins w:id="897" w:author="Elena Vio" w:date="2016-07-19T13:08:00Z">
        <w:r w:rsidR="009E0620">
          <w:rPr>
            <w:noProof w:val="0"/>
          </w:rPr>
          <w:t>28</w:t>
        </w:r>
      </w:ins>
      <w:r w:rsidRPr="000B6820">
        <w:rPr>
          <w:noProof w:val="0"/>
        </w:rPr>
        <w:t>.4.1.2 Message Semantics</w:t>
      </w:r>
      <w:bookmarkEnd w:id="895"/>
    </w:p>
    <w:p w14:paraId="7F6E89DF" w14:textId="29F0708A" w:rsidR="00325406" w:rsidRPr="000B6820" w:rsidRDefault="00325406" w:rsidP="00325406">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The HT Requester is the Document Source</w:t>
      </w:r>
      <w:r w:rsidR="00830B18" w:rsidRPr="000B6820">
        <w:t>.</w:t>
      </w:r>
    </w:p>
    <w:p w14:paraId="4EAC32B0" w14:textId="77777777" w:rsidR="00325406" w:rsidRPr="000B6820" w:rsidRDefault="00325406" w:rsidP="00325406">
      <w:pPr>
        <w:pStyle w:val="Corpodeltesto"/>
      </w:pPr>
      <w:r w:rsidRPr="000B6820">
        <w:t xml:space="preserve"> This section defines:</w:t>
      </w:r>
    </w:p>
    <w:p w14:paraId="3F215B63" w14:textId="5C031158" w:rsidR="00325406" w:rsidRPr="000B6820" w:rsidRDefault="009C13B3" w:rsidP="00325406">
      <w:pPr>
        <w:pStyle w:val="Corpodeltesto"/>
        <w:numPr>
          <w:ilvl w:val="0"/>
          <w:numId w:val="37"/>
        </w:numPr>
      </w:pPr>
      <w:r w:rsidRPr="000B6820">
        <w:t>T</w:t>
      </w:r>
      <w:r w:rsidR="00325406" w:rsidRPr="000B6820">
        <w:t>he Heart Team Workflow Document Content submitted in the Provide</w:t>
      </w:r>
      <w:r w:rsidR="005E4C87" w:rsidRPr="000B6820">
        <w:t xml:space="preserve"> and Register</w:t>
      </w:r>
      <w:r w:rsidR="000B6820">
        <w:t xml:space="preserve">. </w:t>
      </w:r>
      <w:r w:rsidR="005E4C87" w:rsidRPr="000B6820">
        <w:t>See Section 3.</w:t>
      </w:r>
      <w:del w:id="898" w:author="Elena Vio" w:date="2016-07-19T13:08:00Z">
        <w:r w:rsidR="005E4C87" w:rsidRPr="000B6820" w:rsidDel="009E0620">
          <w:delText>Y3</w:delText>
        </w:r>
      </w:del>
      <w:ins w:id="899" w:author="Elena Vio" w:date="2016-07-19T13:08:00Z">
        <w:r w:rsidR="009E0620">
          <w:t>28</w:t>
        </w:r>
      </w:ins>
      <w:r w:rsidR="00325406" w:rsidRPr="000B6820">
        <w:t>.4.1.2.1.</w:t>
      </w:r>
    </w:p>
    <w:p w14:paraId="23607B5E" w14:textId="7CBD3528" w:rsidR="00325406" w:rsidRPr="000B6820" w:rsidRDefault="00325406" w:rsidP="00325406">
      <w:pPr>
        <w:pStyle w:val="Corpodeltesto"/>
        <w:numPr>
          <w:ilvl w:val="0"/>
          <w:numId w:val="37"/>
        </w:numPr>
      </w:pPr>
      <w:r w:rsidRPr="000B6820">
        <w:t>The Document Sharing Metadata requirements for the Submission Set and D</w:t>
      </w:r>
      <w:r w:rsidR="005E4C87" w:rsidRPr="000B6820">
        <w:t>ocument Entry</w:t>
      </w:r>
      <w:r w:rsidR="000B6820">
        <w:t xml:space="preserve">. </w:t>
      </w:r>
      <w:r w:rsidR="005E4C87" w:rsidRPr="000B6820">
        <w:t>See Section 3.</w:t>
      </w:r>
      <w:del w:id="900" w:author="Elena Vio" w:date="2016-07-19T13:08:00Z">
        <w:r w:rsidR="005E4C87" w:rsidRPr="000B6820" w:rsidDel="009E0620">
          <w:delText>Y3</w:delText>
        </w:r>
      </w:del>
      <w:ins w:id="901" w:author="Elena Vio" w:date="2016-07-19T13:08:00Z">
        <w:r w:rsidR="009E0620">
          <w:t>28</w:t>
        </w:r>
      </w:ins>
      <w:r w:rsidRPr="000B6820">
        <w:t>.4.1.2.3.</w:t>
      </w:r>
    </w:p>
    <w:p w14:paraId="37C07BB5" w14:textId="01AD37B8" w:rsidR="00325406" w:rsidRPr="000B6820" w:rsidRDefault="00031E6D" w:rsidP="004B2F11">
      <w:pPr>
        <w:pStyle w:val="Titolo6"/>
        <w:numPr>
          <w:ilvl w:val="0"/>
          <w:numId w:val="0"/>
        </w:numPr>
      </w:pPr>
      <w:bookmarkStart w:id="902" w:name="_Toc450673941"/>
      <w:r w:rsidRPr="000B6820">
        <w:t>3.</w:t>
      </w:r>
      <w:del w:id="903" w:author="Elena Vio" w:date="2016-07-19T13:08:00Z">
        <w:r w:rsidRPr="000B6820" w:rsidDel="009E0620">
          <w:delText>Y3</w:delText>
        </w:r>
      </w:del>
      <w:ins w:id="904" w:author="Elena Vio" w:date="2016-07-19T13:08:00Z">
        <w:r w:rsidR="009E0620">
          <w:t>28</w:t>
        </w:r>
      </w:ins>
      <w:r w:rsidR="00325406" w:rsidRPr="000B6820">
        <w:t>.4.1.2.1 Heart Team Workflow Document Content Requirements</w:t>
      </w:r>
      <w:bookmarkEnd w:id="902"/>
    </w:p>
    <w:p w14:paraId="6E569C9A" w14:textId="0A1E2957" w:rsidR="00325406" w:rsidRPr="000B6820" w:rsidRDefault="00325406" w:rsidP="00325406">
      <w:pPr>
        <w:pStyle w:val="Corpodeltesto"/>
      </w:pPr>
      <w:r w:rsidRPr="000B6820">
        <w:t xml:space="preserve">The </w:t>
      </w:r>
      <w:proofErr w:type="gramStart"/>
      <w:r w:rsidRPr="000B6820">
        <w:t>Heart Team Workflow Document is updated by the HT</w:t>
      </w:r>
      <w:r w:rsidR="0074406F" w:rsidRPr="000B6820">
        <w:t xml:space="preserve"> Manager</w:t>
      </w:r>
      <w:proofErr w:type="gramEnd"/>
      <w:r w:rsidR="00B55169" w:rsidRPr="000B6820">
        <w:t xml:space="preserve">. </w:t>
      </w:r>
    </w:p>
    <w:p w14:paraId="0BC2B596" w14:textId="6D3F4ECE" w:rsidR="00325406" w:rsidRPr="000B6820" w:rsidRDefault="00031E6D" w:rsidP="004B2F11">
      <w:pPr>
        <w:pStyle w:val="Titolo7"/>
        <w:numPr>
          <w:ilvl w:val="0"/>
          <w:numId w:val="0"/>
        </w:numPr>
      </w:pPr>
      <w:bookmarkStart w:id="905" w:name="_Toc450673942"/>
      <w:r w:rsidRPr="000B6820">
        <w:t>3.</w:t>
      </w:r>
      <w:del w:id="906" w:author="Elena Vio" w:date="2016-07-19T13:08:00Z">
        <w:r w:rsidRPr="000B6820" w:rsidDel="009E0620">
          <w:delText>Y3</w:delText>
        </w:r>
      </w:del>
      <w:ins w:id="907" w:author="Elena Vio" w:date="2016-07-19T13:08:00Z">
        <w:r w:rsidR="009E0620">
          <w:t>28</w:t>
        </w:r>
      </w:ins>
      <w:r w:rsidR="00325406" w:rsidRPr="000B6820">
        <w:t>.4.1.2.1.1 Workflow Document Elements</w:t>
      </w:r>
      <w:bookmarkEnd w:id="905"/>
    </w:p>
    <w:p w14:paraId="47BCF5DC" w14:textId="3F42D5CF" w:rsidR="00325406" w:rsidRPr="000B6820" w:rsidRDefault="00325406" w:rsidP="00325406">
      <w:pPr>
        <w:pStyle w:val="AuthorInstructions"/>
        <w:rPr>
          <w:i w:val="0"/>
        </w:rPr>
      </w:pPr>
      <w:r w:rsidRPr="000B6820">
        <w:rPr>
          <w:i w:val="0"/>
        </w:rPr>
        <w:t xml:space="preserve">The HT </w:t>
      </w:r>
      <w:r w:rsidR="00B55169" w:rsidRPr="000B6820">
        <w:rPr>
          <w:i w:val="0"/>
        </w:rPr>
        <w:t>M</w:t>
      </w:r>
      <w:r w:rsidR="00E11FE8" w:rsidRPr="000B6820">
        <w:rPr>
          <w:i w:val="0"/>
        </w:rPr>
        <w:t>a</w:t>
      </w:r>
      <w:r w:rsidR="00B55169" w:rsidRPr="000B6820">
        <w:rPr>
          <w:i w:val="0"/>
        </w:rPr>
        <w:t>nager</w:t>
      </w:r>
      <w:r w:rsidR="00AD3CC1" w:rsidRPr="000B6820">
        <w:rPr>
          <w:i w:val="0"/>
        </w:rPr>
        <w:t xml:space="preserve"> shall update the </w:t>
      </w:r>
      <w:r w:rsidR="00490AB8" w:rsidRPr="000B6820">
        <w:rPr>
          <w:i w:val="0"/>
        </w:rPr>
        <w:t>Heart Team</w:t>
      </w:r>
      <w:r w:rsidR="00AD3CC1" w:rsidRPr="000B6820">
        <w:rPr>
          <w:i w:val="0"/>
        </w:rPr>
        <w:t xml:space="preserve"> Workflow Document according to the definition of an XDW Workflow Document in ITI TF-3: 5.4 with the following constraints</w:t>
      </w:r>
      <w:r w:rsidRPr="000B6820">
        <w:rPr>
          <w:i w:val="0"/>
        </w:rPr>
        <w:t>:</w:t>
      </w:r>
    </w:p>
    <w:p w14:paraId="15578DD3" w14:textId="30BF2130" w:rsidR="006E686D" w:rsidRPr="000B6820" w:rsidRDefault="00325406" w:rsidP="006E686D">
      <w:pPr>
        <w:pStyle w:val="AuthorInstructions"/>
        <w:numPr>
          <w:ilvl w:val="0"/>
          <w:numId w:val="49"/>
        </w:numPr>
        <w:rPr>
          <w:i w:val="0"/>
        </w:rPr>
      </w:pPr>
      <w:r w:rsidRPr="000B6820">
        <w:rPr>
          <w:i w:val="0"/>
        </w:rPr>
        <w:t xml:space="preserve">for </w:t>
      </w:r>
      <w:r w:rsidRPr="004B2F11">
        <w:rPr>
          <w:rStyle w:val="CorpodeltestoCarattere"/>
          <w:bCs/>
        </w:rPr>
        <w:t>&lt;</w:t>
      </w:r>
      <w:proofErr w:type="spellStart"/>
      <w:r w:rsidRPr="004B2F11">
        <w:rPr>
          <w:rStyle w:val="CorpodeltestoCarattere"/>
          <w:bCs/>
        </w:rPr>
        <w:t>TaskList</w:t>
      </w:r>
      <w:proofErr w:type="spellEnd"/>
      <w:r w:rsidRPr="004B2F11">
        <w:rPr>
          <w:rStyle w:val="CorpodeltestoCarattere"/>
          <w:bCs/>
        </w:rPr>
        <w:t xml:space="preserve">&gt; </w:t>
      </w:r>
      <w:r w:rsidR="00AD3CC1" w:rsidRPr="000B6820">
        <w:rPr>
          <w:i w:val="0"/>
        </w:rPr>
        <w:t>constraints see Section 3.</w:t>
      </w:r>
      <w:del w:id="908" w:author="Elena Vio" w:date="2016-07-19T13:08:00Z">
        <w:r w:rsidR="00AD3CC1" w:rsidRPr="000B6820" w:rsidDel="009E0620">
          <w:rPr>
            <w:i w:val="0"/>
          </w:rPr>
          <w:delText>Y3</w:delText>
        </w:r>
      </w:del>
      <w:ins w:id="909" w:author="Elena Vio" w:date="2016-07-19T13:08:00Z">
        <w:r w:rsidR="009E0620">
          <w:rPr>
            <w:i w:val="0"/>
          </w:rPr>
          <w:t>28</w:t>
        </w:r>
      </w:ins>
      <w:r w:rsidRPr="000B6820">
        <w:rPr>
          <w:i w:val="0"/>
        </w:rPr>
        <w:t>.4.1.2.1.1.1</w:t>
      </w:r>
    </w:p>
    <w:p w14:paraId="3286951E" w14:textId="2F68EBA8" w:rsidR="00325406" w:rsidRPr="000B6820" w:rsidRDefault="00325406" w:rsidP="004B2F11">
      <w:pPr>
        <w:pStyle w:val="Titolo8"/>
        <w:numPr>
          <w:ilvl w:val="0"/>
          <w:numId w:val="0"/>
        </w:numPr>
      </w:pPr>
      <w:r w:rsidRPr="000B6820">
        <w:t>3.</w:t>
      </w:r>
      <w:del w:id="910" w:author="Elena Vio" w:date="2016-07-19T13:08:00Z">
        <w:r w:rsidRPr="000B6820" w:rsidDel="009E0620">
          <w:delText>Y</w:delText>
        </w:r>
        <w:r w:rsidR="00031E6D" w:rsidRPr="000B6820" w:rsidDel="009E0620">
          <w:delText>3</w:delText>
        </w:r>
      </w:del>
      <w:ins w:id="911" w:author="Elena Vio" w:date="2016-07-19T13:08:00Z">
        <w:r w:rsidR="009E0620">
          <w:t>28</w:t>
        </w:r>
      </w:ins>
      <w:r w:rsidRPr="000B6820">
        <w:t>.4.1.2.1.1.1 Workflow Document taskList Element</w:t>
      </w:r>
    </w:p>
    <w:p w14:paraId="70135BFD" w14:textId="77777777" w:rsidR="00325406" w:rsidRPr="000B6820" w:rsidRDefault="00325406" w:rsidP="00325406">
      <w:pPr>
        <w:pStyle w:val="Corpodeltesto"/>
      </w:pPr>
      <w:r w:rsidRPr="000B6820">
        <w:t>This element shall be structured according to ITI TF-3</w:t>
      </w:r>
      <w:proofErr w:type="gramStart"/>
      <w:r w:rsidRPr="000B6820">
        <w:t>:5.4.2.3</w:t>
      </w:r>
      <w:proofErr w:type="gramEnd"/>
      <w:r w:rsidRPr="000B6820">
        <w:t xml:space="preserve"> “XDW Workflow Document Elements from the OASIS Human Task,” with the additional constraints specified below. </w:t>
      </w:r>
    </w:p>
    <w:p w14:paraId="31BCECAD" w14:textId="565CD55F" w:rsidR="00325406" w:rsidRPr="000B6820" w:rsidRDefault="00325406" w:rsidP="00325406">
      <w:pPr>
        <w:pStyle w:val="Corpodeltesto"/>
      </w:pPr>
      <w:r w:rsidRPr="000B6820">
        <w:t xml:space="preserve">The HT </w:t>
      </w:r>
      <w:r w:rsidR="000D7233" w:rsidRPr="000B6820">
        <w:t>Manager</w:t>
      </w:r>
      <w:r w:rsidRPr="000B6820">
        <w:t xml:space="preserve"> shall put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element: </w:t>
      </w:r>
    </w:p>
    <w:p w14:paraId="531BC3AA" w14:textId="67254EDD" w:rsidR="00325406" w:rsidRPr="000B6820" w:rsidRDefault="00383F07" w:rsidP="00325406">
      <w:pPr>
        <w:pStyle w:val="Corpodeltesto"/>
        <w:numPr>
          <w:ilvl w:val="0"/>
          <w:numId w:val="51"/>
        </w:numPr>
        <w:rPr>
          <w:i/>
        </w:rPr>
      </w:pPr>
      <w:r w:rsidRPr="000B6820">
        <w:lastRenderedPageBreak/>
        <w:t>One or more</w:t>
      </w:r>
      <w:r w:rsidR="000D7233" w:rsidRPr="000B6820">
        <w:t xml:space="preserve"> </w:t>
      </w:r>
      <w:r w:rsidR="00325406" w:rsidRPr="000B6820">
        <w:rPr>
          <w:rFonts w:ascii="Courier" w:hAnsi="Courier"/>
          <w:b/>
        </w:rPr>
        <w:t>&lt;</w:t>
      </w:r>
      <w:proofErr w:type="spellStart"/>
      <w:r w:rsidR="00325406" w:rsidRPr="000B6820">
        <w:rPr>
          <w:rFonts w:ascii="Courier" w:hAnsi="Courier"/>
          <w:b/>
        </w:rPr>
        <w:t>XDWTask</w:t>
      </w:r>
      <w:proofErr w:type="spellEnd"/>
      <w:r w:rsidR="00325406" w:rsidRPr="000B6820">
        <w:rPr>
          <w:rFonts w:ascii="Courier" w:hAnsi="Courier"/>
          <w:b/>
        </w:rPr>
        <w:t>&gt;</w:t>
      </w:r>
      <w:r w:rsidR="00325406" w:rsidRPr="000B6820">
        <w:t xml:space="preserve"> child element</w:t>
      </w:r>
      <w:r w:rsidRPr="000B6820">
        <w:t>s</w:t>
      </w:r>
      <w:r w:rsidR="00325406" w:rsidRPr="000B6820">
        <w:t xml:space="preserve"> that represents the HT </w:t>
      </w:r>
      <w:r w:rsidRPr="000B6820">
        <w:t xml:space="preserve">Involvement </w:t>
      </w:r>
      <w:r w:rsidR="00325406" w:rsidRPr="000B6820">
        <w:t>task</w:t>
      </w:r>
      <w:r w:rsidRPr="000B6820">
        <w:t>s</w:t>
      </w:r>
      <w:r w:rsidR="000D7233" w:rsidRPr="000B6820">
        <w:t xml:space="preserve">, </w:t>
      </w:r>
      <w:r w:rsidRPr="000B6820">
        <w:t xml:space="preserve">one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w:t>
      </w:r>
      <w:r w:rsidR="000D7233" w:rsidRPr="000B6820">
        <w:t>for each HT Participant that has to be involved in Heart Team</w:t>
      </w:r>
      <w:r w:rsidR="000B6820">
        <w:t xml:space="preserve">. </w:t>
      </w:r>
      <w:r w:rsidR="00325406" w:rsidRPr="000B6820">
        <w:t>See Section 3.</w:t>
      </w:r>
      <w:del w:id="912" w:author="Elena Vio" w:date="2016-07-19T13:08:00Z">
        <w:r w:rsidR="00325406" w:rsidRPr="000B6820" w:rsidDel="009E0620">
          <w:delText>Y</w:delText>
        </w:r>
        <w:r w:rsidR="000D7233" w:rsidRPr="000B6820" w:rsidDel="009E0620">
          <w:delText>3</w:delText>
        </w:r>
      </w:del>
      <w:ins w:id="913" w:author="Elena Vio" w:date="2016-07-19T13:08:00Z">
        <w:r w:rsidR="009E0620">
          <w:t>28</w:t>
        </w:r>
      </w:ins>
      <w:r w:rsidR="000D7233" w:rsidRPr="000B6820">
        <w:t>.4.1.2.1.1.1.1</w:t>
      </w:r>
    </w:p>
    <w:p w14:paraId="6B2E2965" w14:textId="49608B59" w:rsidR="00325406" w:rsidRPr="000B6820" w:rsidRDefault="00325406" w:rsidP="00325406">
      <w:pPr>
        <w:pStyle w:val="Corpodeltesto"/>
        <w:rPr>
          <w:i/>
        </w:rPr>
      </w:pPr>
      <w:r w:rsidRPr="000B6820">
        <w:t>Further requirements are defined in the next sections</w:t>
      </w:r>
      <w:r w:rsidR="000B6820">
        <w:t xml:space="preserve">. </w:t>
      </w:r>
    </w:p>
    <w:p w14:paraId="68594727" w14:textId="1D4F7564" w:rsidR="00325406" w:rsidRPr="000B6820" w:rsidRDefault="00031E6D" w:rsidP="004B2F11">
      <w:pPr>
        <w:pStyle w:val="Titolo9"/>
        <w:numPr>
          <w:ilvl w:val="0"/>
          <w:numId w:val="0"/>
        </w:numPr>
      </w:pPr>
      <w:r w:rsidRPr="000B6820">
        <w:t>3.</w:t>
      </w:r>
      <w:del w:id="914" w:author="Elena Vio" w:date="2016-07-19T13:08:00Z">
        <w:r w:rsidRPr="000B6820" w:rsidDel="009E0620">
          <w:delText>Y3</w:delText>
        </w:r>
      </w:del>
      <w:ins w:id="915" w:author="Elena Vio" w:date="2016-07-19T13:08:00Z">
        <w:r w:rsidR="009E0620">
          <w:t>28</w:t>
        </w:r>
      </w:ins>
      <w:r w:rsidRPr="000B6820">
        <w:t>.4.1.2.1.1.1.1</w:t>
      </w:r>
      <w:r w:rsidR="00325406" w:rsidRPr="000B6820">
        <w:t xml:space="preserve"> XDW Task “HT </w:t>
      </w:r>
      <w:r w:rsidR="00EC76C7" w:rsidRPr="000B6820">
        <w:t>Invitation</w:t>
      </w:r>
      <w:r w:rsidR="00325406" w:rsidRPr="000B6820">
        <w:t>”</w:t>
      </w:r>
    </w:p>
    <w:p w14:paraId="440B81CD" w14:textId="24F2C597" w:rsidR="00325406" w:rsidRPr="000B6820" w:rsidRDefault="00325406" w:rsidP="00325406">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sub element </w:t>
      </w:r>
      <w:r w:rsidRPr="004B2F11">
        <w:rPr>
          <w:rStyle w:val="CorpodeltestoCarattere"/>
          <w:bCs/>
        </w:rPr>
        <w:t>&lt;</w:t>
      </w:r>
      <w:proofErr w:type="spellStart"/>
      <w:r w:rsidRPr="004B2F11">
        <w:rPr>
          <w:rStyle w:val="CorpodeltestoCarattere"/>
          <w:bCs/>
        </w:rPr>
        <w:t>taskDetails</w:t>
      </w:r>
      <w:proofErr w:type="spellEnd"/>
      <w:proofErr w:type="gramStart"/>
      <w:r w:rsidRPr="004B2F11">
        <w:rPr>
          <w:rStyle w:val="CorpodeltestoCarattere"/>
          <w:bCs/>
        </w:rPr>
        <w:t>&gt;</w:t>
      </w:r>
      <w:r w:rsidRPr="000B6820">
        <w:rPr>
          <w:i w:val="0"/>
        </w:rPr>
        <w:t xml:space="preserve">  describes</w:t>
      </w:r>
      <w:proofErr w:type="gramEnd"/>
      <w:r w:rsidRPr="000B6820">
        <w:rPr>
          <w:i w:val="0"/>
        </w:rPr>
        <w:t xml:space="preserve"> the HT </w:t>
      </w:r>
      <w:r w:rsidR="001D5AE3" w:rsidRPr="000B6820">
        <w:rPr>
          <w:i w:val="0"/>
        </w:rPr>
        <w:t xml:space="preserve">Involvement </w:t>
      </w:r>
      <w:r w:rsidRPr="000B6820">
        <w:rPr>
          <w:i w:val="0"/>
        </w:rPr>
        <w:t>task details:</w:t>
      </w:r>
    </w:p>
    <w:p w14:paraId="087F7F20" w14:textId="493C372A" w:rsidR="00325406" w:rsidRPr="000B6820" w:rsidRDefault="00325406" w:rsidP="00325406">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Pr="004B2F11">
        <w:rPr>
          <w:rStyle w:val="CorpodeltestoCarattere"/>
          <w:bCs/>
        </w:rPr>
        <w:t>taskType</w:t>
      </w:r>
      <w:proofErr w:type="spellEnd"/>
      <w:r w:rsidRPr="004B2F11">
        <w:rPr>
          <w:rStyle w:val="CorpodeltestoCarattere"/>
          <w:bCs/>
        </w:rPr>
        <w:t>&gt;</w:t>
      </w:r>
      <w:r w:rsidRPr="000B6820">
        <w:rPr>
          <w:i w:val="0"/>
        </w:rPr>
        <w:t xml:space="preserve"> child element shall have the value “</w:t>
      </w:r>
      <w:proofErr w:type="spellStart"/>
      <w:r w:rsidRPr="000B6820">
        <w:rPr>
          <w:i w:val="0"/>
        </w:rPr>
        <w:t>HT</w:t>
      </w:r>
      <w:r w:rsidR="005E1AD5" w:rsidRPr="000B6820">
        <w:rPr>
          <w:i w:val="0"/>
        </w:rPr>
        <w:t>Invitation</w:t>
      </w:r>
      <w:proofErr w:type="spellEnd"/>
      <w:r w:rsidRPr="000B6820">
        <w:rPr>
          <w:i w:val="0"/>
        </w:rPr>
        <w:t xml:space="preserve">” </w:t>
      </w:r>
    </w:p>
    <w:p w14:paraId="1E3CA673" w14:textId="77777777" w:rsidR="00325406" w:rsidRPr="000B6820" w:rsidRDefault="00325406" w:rsidP="00325406">
      <w:pPr>
        <w:pStyle w:val="AuthorInstructions"/>
        <w:numPr>
          <w:ilvl w:val="0"/>
          <w:numId w:val="49"/>
        </w:numPr>
        <w:rPr>
          <w:i w:val="0"/>
        </w:rPr>
      </w:pPr>
      <w:proofErr w:type="gramStart"/>
      <w:r w:rsidRPr="000B6820">
        <w:rPr>
          <w:i w:val="0"/>
        </w:rPr>
        <w:t>the</w:t>
      </w:r>
      <w:proofErr w:type="gramEnd"/>
      <w:r w:rsidRPr="000B6820">
        <w:rPr>
          <w:i w:val="0"/>
        </w:rPr>
        <w:t xml:space="preserve"> &lt;</w:t>
      </w:r>
      <w:r w:rsidRPr="004B2F11">
        <w:rPr>
          <w:rStyle w:val="CorpodeltestoCarattere"/>
          <w:bCs/>
        </w:rPr>
        <w:t xml:space="preserve">status&gt; </w:t>
      </w:r>
      <w:r w:rsidRPr="000B6820">
        <w:rPr>
          <w:i w:val="0"/>
        </w:rPr>
        <w:t>child element shall have the</w:t>
      </w:r>
      <w:r w:rsidRPr="004B2F11">
        <w:rPr>
          <w:rStyle w:val="CorpodeltestoCarattere"/>
          <w:bCs/>
        </w:rPr>
        <w:t xml:space="preserve"> </w:t>
      </w:r>
      <w:r w:rsidRPr="000B6820">
        <w:rPr>
          <w:rFonts w:eastAsia="?l?r ??’c"/>
          <w:i w:val="0"/>
        </w:rPr>
        <w:t>value “READY”</w:t>
      </w:r>
      <w:r w:rsidRPr="000B6820">
        <w:rPr>
          <w:i w:val="0"/>
        </w:rPr>
        <w:t xml:space="preserve">. </w:t>
      </w:r>
    </w:p>
    <w:p w14:paraId="17CA499E" w14:textId="162C9AC3" w:rsidR="00325406" w:rsidRPr="000B6820" w:rsidRDefault="00325406" w:rsidP="00325406">
      <w:pPr>
        <w:pStyle w:val="AuthorInstructions"/>
        <w:rPr>
          <w:i w:val="0"/>
        </w:rPr>
      </w:pPr>
      <w:r w:rsidRPr="000B6820">
        <w:rPr>
          <w:i w:val="0"/>
        </w:rPr>
        <w:t xml:space="preserve">The HT </w:t>
      </w:r>
      <w:r w:rsidR="00031E6D" w:rsidRPr="000B6820">
        <w:rPr>
          <w:i w:val="0"/>
        </w:rPr>
        <w:t>Manager</w:t>
      </w:r>
      <w:r w:rsidRPr="000B6820">
        <w:rPr>
          <w:i w:val="0"/>
        </w:rPr>
        <w:t xml:space="preserve"> shall specify the identified HT </w:t>
      </w:r>
      <w:r w:rsidR="00031E6D" w:rsidRPr="000B6820">
        <w:rPr>
          <w:i w:val="0"/>
        </w:rPr>
        <w:t xml:space="preserve">Participant </w:t>
      </w:r>
      <w:r w:rsidRPr="000B6820">
        <w:rPr>
          <w:i w:val="0"/>
        </w:rPr>
        <w:t xml:space="preserve">in the </w:t>
      </w:r>
      <w:r w:rsidRPr="004B2F11">
        <w:rPr>
          <w:rStyle w:val="CorpodeltestoCarattere"/>
          <w:bCs/>
        </w:rPr>
        <w:t>&lt;</w:t>
      </w:r>
      <w:proofErr w:type="spellStart"/>
      <w:r w:rsidRPr="004B2F11">
        <w:rPr>
          <w:rStyle w:val="CorpodeltestoCarattere"/>
          <w:bCs/>
        </w:rPr>
        <w:t>potentialOwner</w:t>
      </w:r>
      <w:proofErr w:type="spellEnd"/>
      <w:r w:rsidRPr="004B2F11">
        <w:rPr>
          <w:rStyle w:val="CorpodeltestoCarattere"/>
          <w:bCs/>
        </w:rPr>
        <w:t>&gt;</w:t>
      </w:r>
      <w:r w:rsidRPr="000B6820">
        <w:rPr>
          <w:i w:val="0"/>
        </w:rPr>
        <w:t xml:space="preserve"> element:</w:t>
      </w:r>
    </w:p>
    <w:p w14:paraId="467702F2" w14:textId="7C96B9FE" w:rsidR="00325406" w:rsidRPr="000B6820" w:rsidRDefault="00325406" w:rsidP="00325406">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potentialOwner</w:t>
      </w:r>
      <w:proofErr w:type="spellEnd"/>
      <w:r w:rsidRPr="004B2F11">
        <w:rPr>
          <w:rStyle w:val="CorpodeltestoCarattere"/>
          <w:bCs/>
        </w:rPr>
        <w:t xml:space="preserve">: </w:t>
      </w:r>
      <w:r w:rsidRPr="000B6820">
        <w:rPr>
          <w:i w:val="0"/>
        </w:rPr>
        <w:t xml:space="preserve">this element allows to “reserve” the task for a HT </w:t>
      </w:r>
      <w:r w:rsidR="00031E6D" w:rsidRPr="000B6820">
        <w:rPr>
          <w:i w:val="0"/>
        </w:rPr>
        <w:t>Participant</w:t>
      </w:r>
      <w:r w:rsidRPr="000B6820">
        <w:rPr>
          <w:i w:val="0"/>
        </w:rPr>
        <w:t xml:space="preserve">. The HT </w:t>
      </w:r>
      <w:r w:rsidR="00031E6D" w:rsidRPr="000B6820">
        <w:rPr>
          <w:i w:val="0"/>
        </w:rPr>
        <w:t>Participant</w:t>
      </w:r>
      <w:r w:rsidRPr="000B6820">
        <w:rPr>
          <w:i w:val="0"/>
        </w:rPr>
        <w:t xml:space="preserve"> can be a user. Only identified HT </w:t>
      </w:r>
      <w:r w:rsidR="00031E6D" w:rsidRPr="000B6820">
        <w:rPr>
          <w:i w:val="0"/>
        </w:rPr>
        <w:t>Participant</w:t>
      </w:r>
      <w:r w:rsidRPr="000B6820">
        <w:rPr>
          <w:i w:val="0"/>
        </w:rPr>
        <w:t xml:space="preserve"> can claim the task. This transaction does not define how to identify a HT </w:t>
      </w:r>
      <w:r w:rsidR="00031E6D" w:rsidRPr="000B6820">
        <w:rPr>
          <w:i w:val="0"/>
        </w:rPr>
        <w:t>Participant</w:t>
      </w:r>
      <w:r w:rsidRPr="000B6820">
        <w:rPr>
          <w:i w:val="0"/>
        </w:rPr>
        <w:t xml:space="preserve">. </w:t>
      </w:r>
    </w:p>
    <w:p w14:paraId="181383D6" w14:textId="77777777" w:rsidR="005764DA" w:rsidRPr="000B6820" w:rsidRDefault="005764DA"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/input/part</w:t>
      </w:r>
      <w:r w:rsidRPr="000B6820">
        <w:t xml:space="preserve"> for each input document referenced. The </w:t>
      </w:r>
      <w:proofErr w:type="gramStart"/>
      <w:r w:rsidRPr="000B6820">
        <w:t>document referenced as input are</w:t>
      </w:r>
      <w:proofErr w:type="gramEnd"/>
      <w:r w:rsidRPr="000B6820">
        <w:t xml:space="preserve"> listed below. Further details about attachment encoding within </w:t>
      </w:r>
      <w:proofErr w:type="spellStart"/>
      <w:r w:rsidRPr="000B6820">
        <w:rPr>
          <w:rFonts w:ascii="Courier" w:hAnsi="Courier"/>
          <w:b/>
          <w:bCs/>
        </w:rPr>
        <w:t>taskData</w:t>
      </w:r>
      <w:proofErr w:type="spellEnd"/>
      <w:r w:rsidRPr="000B6820">
        <w:rPr>
          <w:rFonts w:ascii="Courier" w:hAnsi="Courier"/>
          <w:b/>
          <w:bCs/>
        </w:rPr>
        <w:t>/input/part</w:t>
      </w:r>
      <w:r w:rsidRPr="000B6820">
        <w:t xml:space="preserve"> are specified at ITI TF-3: Table 5.4.3-9 </w:t>
      </w:r>
      <w:proofErr w:type="spellStart"/>
      <w:r w:rsidRPr="000B6820">
        <w:t>AttachmentInfo</w:t>
      </w:r>
      <w:proofErr w:type="spellEnd"/>
      <w:r w:rsidRPr="000B6820">
        <w:t xml:space="preserve"> Element</w:t>
      </w:r>
    </w:p>
    <w:p w14:paraId="3FB568E2" w14:textId="77777777" w:rsidR="005764DA" w:rsidRPr="000B6820" w:rsidRDefault="005764DA" w:rsidP="005764D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relevant Clinical Document.</w:t>
      </w:r>
    </w:p>
    <w:p w14:paraId="2D856C29" w14:textId="77777777" w:rsidR="005764DA" w:rsidRPr="000B6820" w:rsidRDefault="005764DA" w:rsidP="005764D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ImageManifest</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Image Manifest of the relevant images. </w:t>
      </w:r>
    </w:p>
    <w:p w14:paraId="7293345D" w14:textId="1085A84E" w:rsidR="005764DA" w:rsidRPr="000B6820" w:rsidRDefault="005764DA" w:rsidP="005764D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ClinicalVideos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relevant videos</w:t>
      </w:r>
    </w:p>
    <w:p w14:paraId="5EAD4DDA" w14:textId="7DB34D5B" w:rsidR="005764DA" w:rsidRPr="000B6820" w:rsidRDefault="005764DA" w:rsidP="005764D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HTRequest</w:t>
      </w:r>
      <w:proofErr w:type="spellEnd"/>
      <w:r w:rsidRPr="000B6820">
        <w:rPr>
          <w:i w:val="0"/>
        </w:rPr>
        <w:t xml:space="preserve">”: [1..1] </w:t>
      </w:r>
      <w:proofErr w:type="gramStart"/>
      <w:r w:rsidRPr="000B6820">
        <w:rPr>
          <w:i w:val="0"/>
        </w:rPr>
        <w:t>this</w:t>
      </w:r>
      <w:proofErr w:type="gramEnd"/>
      <w:r w:rsidRPr="000B6820">
        <w:rPr>
          <w:i w:val="0"/>
        </w:rPr>
        <w:t xml:space="preserve"> is a required input that identifies the HT Request document. See Section 3.</w:t>
      </w:r>
      <w:del w:id="916" w:author="Elena Vio" w:date="2016-07-19T13:12:00Z">
        <w:r w:rsidRPr="000B6820" w:rsidDel="00DE3782">
          <w:rPr>
            <w:i w:val="0"/>
          </w:rPr>
          <w:delText>Y1</w:delText>
        </w:r>
      </w:del>
      <w:ins w:id="917" w:author="Elena Vio" w:date="2016-07-19T13:12:00Z">
        <w:r w:rsidR="00DE3782">
          <w:rPr>
            <w:i w:val="0"/>
          </w:rPr>
          <w:t>26</w:t>
        </w:r>
      </w:ins>
      <w:r w:rsidRPr="000B6820">
        <w:rPr>
          <w:i w:val="0"/>
        </w:rPr>
        <w:t xml:space="preserve"> 4.1.2.2</w:t>
      </w:r>
    </w:p>
    <w:p w14:paraId="5EB8E1DE" w14:textId="7C88F960" w:rsidR="00325406" w:rsidRPr="000B6820" w:rsidRDefault="00325406" w:rsidP="00325406">
      <w:pPr>
        <w:pStyle w:val="AuthorInstructions"/>
        <w:rPr>
          <w:i w:val="0"/>
        </w:rPr>
      </w:pPr>
      <w:r w:rsidRPr="000B6820">
        <w:rPr>
          <w:i w:val="0"/>
        </w:rPr>
        <w:t xml:space="preserve">The HT </w:t>
      </w:r>
      <w:r w:rsidR="00031E6D" w:rsidRPr="000B6820">
        <w:rPr>
          <w:i w:val="0"/>
        </w:rPr>
        <w:t>Manager</w:t>
      </w:r>
      <w:r w:rsidRPr="000B6820">
        <w:rPr>
          <w:i w:val="0"/>
        </w:rPr>
        <w:t xml:space="preserve"> shall specify the HT </w:t>
      </w:r>
      <w:r w:rsidR="00031E6D" w:rsidRPr="000B6820">
        <w:rPr>
          <w:i w:val="0"/>
        </w:rPr>
        <w:t>Participant</w:t>
      </w:r>
      <w:r w:rsidRPr="000B6820">
        <w:rPr>
          <w:i w:val="0"/>
        </w:rPr>
        <w:t xml:space="preserve"> identified as a “</w:t>
      </w:r>
      <w:proofErr w:type="spellStart"/>
      <w:r w:rsidRPr="000B6820">
        <w:rPr>
          <w:i w:val="0"/>
        </w:rPr>
        <w:t>notificationRecipient</w:t>
      </w:r>
      <w:proofErr w:type="spellEnd"/>
      <w:r w:rsidRPr="000B6820">
        <w:rPr>
          <w:i w:val="0"/>
        </w:rPr>
        <w:t>” for the task:</w:t>
      </w:r>
    </w:p>
    <w:p w14:paraId="75BDE753" w14:textId="09A9C6D4" w:rsidR="00325406" w:rsidRPr="000B6820" w:rsidRDefault="00325406" w:rsidP="00325406">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notificationRecipients</w:t>
      </w:r>
      <w:proofErr w:type="spellEnd"/>
      <w:r w:rsidRPr="004B2F11">
        <w:rPr>
          <w:rStyle w:val="CorpodeltestoCarattere"/>
          <w:bCs/>
        </w:rPr>
        <w:t xml:space="preserve">: </w:t>
      </w:r>
      <w:r w:rsidRPr="000B6820">
        <w:rPr>
          <w:i w:val="0"/>
        </w:rPr>
        <w:t>this element</w:t>
      </w:r>
      <w:r w:rsidR="009C13B3" w:rsidRPr="000B6820">
        <w:rPr>
          <w:i w:val="0"/>
        </w:rPr>
        <w:t xml:space="preserve"> </w:t>
      </w:r>
      <w:r w:rsidRPr="000B6820">
        <w:rPr>
          <w:i w:val="0"/>
        </w:rPr>
        <w:t>specifies user/organization that needs</w:t>
      </w:r>
      <w:r w:rsidR="00CF0EFA" w:rsidRPr="000B6820">
        <w:rPr>
          <w:i w:val="0"/>
        </w:rPr>
        <w:t xml:space="preserve"> </w:t>
      </w:r>
      <w:r w:rsidRPr="000B6820">
        <w:rPr>
          <w:i w:val="0"/>
        </w:rPr>
        <w:t xml:space="preserve">to be notified. </w:t>
      </w:r>
    </w:p>
    <w:p w14:paraId="116047A7" w14:textId="294DD118" w:rsidR="00325406" w:rsidRPr="000B6820" w:rsidRDefault="00325406" w:rsidP="00325406">
      <w:pPr>
        <w:pStyle w:val="AuthorInstructions"/>
        <w:rPr>
          <w:i w:val="0"/>
        </w:rPr>
      </w:pPr>
      <w:r w:rsidRPr="000B6820">
        <w:rPr>
          <w:i w:val="0"/>
        </w:rPr>
        <w:t xml:space="preserve">The HT </w:t>
      </w:r>
      <w:r w:rsidR="00031E6D" w:rsidRPr="000B6820">
        <w:rPr>
          <w:i w:val="0"/>
        </w:rPr>
        <w:t>Manager</w:t>
      </w:r>
      <w:r w:rsidRPr="000B6820">
        <w:rPr>
          <w:i w:val="0"/>
        </w:rPr>
        <w:t xml:space="preserve"> could set the value of additional elements that characterize the nature and the execution of the HT: </w:t>
      </w:r>
    </w:p>
    <w:p w14:paraId="35A985BE" w14:textId="70B0C5D0" w:rsidR="00325406" w:rsidRPr="000B6820" w:rsidRDefault="00325406" w:rsidP="00325406">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expirationTime</w:t>
      </w:r>
      <w:proofErr w:type="spellEnd"/>
      <w:r w:rsidRPr="000B6820">
        <w:rPr>
          <w:i w:val="0"/>
        </w:rPr>
        <w:t xml:space="preserve">: this element specifies a date/time by which </w:t>
      </w:r>
      <w:r w:rsidR="00DF4C8D" w:rsidRPr="000B6820">
        <w:rPr>
          <w:i w:val="0"/>
        </w:rPr>
        <w:t>the accept or rejection</w:t>
      </w:r>
      <w:r w:rsidRPr="000B6820">
        <w:rPr>
          <w:i w:val="0"/>
        </w:rPr>
        <w:t xml:space="preserve"> needs to be completed</w:t>
      </w:r>
    </w:p>
    <w:p w14:paraId="66633EF1" w14:textId="0C572F89" w:rsidR="00325406" w:rsidRPr="000B6820" w:rsidRDefault="00325406" w:rsidP="004B2F11">
      <w:pPr>
        <w:pStyle w:val="Titolo6"/>
        <w:numPr>
          <w:ilvl w:val="0"/>
          <w:numId w:val="0"/>
        </w:numPr>
      </w:pPr>
      <w:bookmarkStart w:id="918" w:name="_Toc450673943"/>
      <w:r w:rsidRPr="000B6820">
        <w:t>3.</w:t>
      </w:r>
      <w:del w:id="919" w:author="Elena Vio" w:date="2016-07-19T13:08:00Z">
        <w:r w:rsidRPr="000B6820" w:rsidDel="009E0620">
          <w:delText>Y</w:delText>
        </w:r>
        <w:r w:rsidR="009A3F9F" w:rsidRPr="000B6820" w:rsidDel="009E0620">
          <w:delText>3</w:delText>
        </w:r>
      </w:del>
      <w:ins w:id="920" w:author="Elena Vio" w:date="2016-07-19T13:08:00Z">
        <w:r w:rsidR="009E0620">
          <w:t>28</w:t>
        </w:r>
      </w:ins>
      <w:r w:rsidRPr="000B6820">
        <w:t>.4.1.2</w:t>
      </w:r>
      <w:r w:rsidR="009A3F9F" w:rsidRPr="000B6820">
        <w:t>.2</w:t>
      </w:r>
      <w:r w:rsidRPr="000B6820">
        <w:t xml:space="preserve"> Document Sharing Metadata Requirements</w:t>
      </w:r>
      <w:bookmarkEnd w:id="918"/>
    </w:p>
    <w:p w14:paraId="08729FDC" w14:textId="77777777" w:rsidR="00325406" w:rsidRPr="000B6820" w:rsidRDefault="00325406" w:rsidP="00325406">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306B7B83" w14:textId="48A1ADDB" w:rsidR="00325406" w:rsidRPr="000B6820" w:rsidRDefault="00325406" w:rsidP="00325406">
      <w:pPr>
        <w:pStyle w:val="Corpodeltesto"/>
      </w:pPr>
      <w:r w:rsidRPr="000B6820">
        <w:lastRenderedPageBreak/>
        <w:t>This section specifies additional Document Sharing Metadata requirements for t</w:t>
      </w:r>
      <w:r w:rsidR="009A3F9F" w:rsidRPr="000B6820">
        <w:t>he Heart Team Workflow Document.</w:t>
      </w:r>
    </w:p>
    <w:p w14:paraId="266E1A19" w14:textId="77777777" w:rsidR="00325406" w:rsidRPr="000B6820" w:rsidRDefault="00325406" w:rsidP="00325406">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68EBEBD3" w14:textId="77777777" w:rsidR="00325406" w:rsidRPr="000B6820" w:rsidRDefault="00325406"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3DC2E714" w14:textId="77777777" w:rsidR="00325406" w:rsidRPr="00706667" w:rsidRDefault="00325406" w:rsidP="004B2F11">
      <w:pPr>
        <w:pStyle w:val="Puntoelenco3"/>
      </w:pPr>
      <w:r w:rsidRPr="000B6820">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r w:rsidRPr="00706667">
        <w:t>”</w:t>
      </w:r>
    </w:p>
    <w:p w14:paraId="031FCE11" w14:textId="5208B33A" w:rsidR="00325406" w:rsidRPr="000B6820" w:rsidRDefault="00830B18" w:rsidP="004B2F11">
      <w:pPr>
        <w:pStyle w:val="Puntoelenco3"/>
      </w:pPr>
      <w:r w:rsidRPr="000B6820">
        <w:t>A si</w:t>
      </w:r>
      <w:r w:rsidR="00986A9E" w:rsidRPr="000B6820">
        <w:t>n</w:t>
      </w:r>
      <w:r w:rsidRPr="000B6820">
        <w:t>g</w:t>
      </w:r>
      <w:r w:rsidR="00986A9E" w:rsidRPr="000B6820">
        <w:t xml:space="preserve">le </w:t>
      </w:r>
      <w:r w:rsidR="00EC76C7" w:rsidRPr="000B6820">
        <w:t>entr</w:t>
      </w:r>
      <w:r w:rsidR="00986A9E" w:rsidRPr="000B6820">
        <w:t>y</w:t>
      </w:r>
      <w:r w:rsidR="00EC76C7" w:rsidRPr="000B6820">
        <w:t xml:space="preserve"> </w:t>
      </w:r>
      <w:r w:rsidR="00325406" w:rsidRPr="000B6820">
        <w:t xml:space="preserve">of the </w:t>
      </w:r>
      <w:proofErr w:type="spellStart"/>
      <w:r w:rsidR="00325406" w:rsidRPr="000B6820">
        <w:t>eventCodeList</w:t>
      </w:r>
      <w:proofErr w:type="spellEnd"/>
      <w:r w:rsidR="00325406" w:rsidRPr="000B6820">
        <w:t xml:space="preserve"> metadata </w:t>
      </w:r>
      <w:r w:rsidR="00986A9E" w:rsidRPr="000B6820">
        <w:t xml:space="preserve">for each HT Invitation </w:t>
      </w:r>
      <w:r w:rsidR="00325406" w:rsidRPr="000B6820">
        <w:t xml:space="preserve">shall convey the status of the HT </w:t>
      </w:r>
      <w:r w:rsidR="00EC76C7" w:rsidRPr="000B6820">
        <w:t>Invitation</w:t>
      </w:r>
      <w:r w:rsidR="00325406" w:rsidRPr="000B6820">
        <w:t xml:space="preserve"> task: code=”urn</w:t>
      </w:r>
      <w:proofErr w:type="gramStart"/>
      <w:r w:rsidR="00325406" w:rsidRPr="000B6820">
        <w:t>:ihe:</w:t>
      </w:r>
      <w:r w:rsidR="006C2A49" w:rsidRPr="000B6820">
        <w:t>pcc:xcht</w:t>
      </w:r>
      <w:proofErr w:type="gramEnd"/>
      <w:r w:rsidR="00325406" w:rsidRPr="000B6820">
        <w:t>-wd:2015:ev</w:t>
      </w:r>
      <w:r w:rsidR="00EC76C7" w:rsidRPr="000B6820">
        <w:t>entCodeTaskStatus:HTInvitation</w:t>
      </w:r>
      <w:r w:rsidR="00325406" w:rsidRPr="000B6820">
        <w:t xml:space="preserve">Ready” </w:t>
      </w:r>
      <w:proofErr w:type="spellStart"/>
      <w:r w:rsidR="00325406" w:rsidRPr="000B6820">
        <w:t>codingScheme</w:t>
      </w:r>
      <w:proofErr w:type="spellEnd"/>
      <w:r w:rsidR="00325406" w:rsidRPr="000B6820">
        <w:t xml:space="preserve">=”1.3.6.1.4.1.19376.1.2.1” </w:t>
      </w:r>
    </w:p>
    <w:p w14:paraId="78F4188A" w14:textId="77777777" w:rsidR="00CF0EFA" w:rsidRPr="000B6820" w:rsidRDefault="00CF0EFA" w:rsidP="00CF0EFA">
      <w:pPr>
        <w:pStyle w:val="Corpodeltesto"/>
      </w:pPr>
      <w:r w:rsidRPr="000B6820">
        <w:t xml:space="preserve">The </w:t>
      </w:r>
      <w:proofErr w:type="spellStart"/>
      <w:r w:rsidRPr="000B6820">
        <w:rPr>
          <w:b/>
        </w:rPr>
        <w:t>SubmissionSet</w:t>
      </w:r>
      <w:proofErr w:type="spellEnd"/>
      <w:r w:rsidRPr="000B6820">
        <w:rPr>
          <w:b/>
        </w:rPr>
        <w:t xml:space="preserve"> metadata of the Heart Team Workflow Document</w:t>
      </w:r>
      <w:r w:rsidRPr="000B6820">
        <w:t xml:space="preserve"> shall meet the following constraints: </w:t>
      </w:r>
    </w:p>
    <w:p w14:paraId="57DB52A1" w14:textId="0F2EA230" w:rsidR="00CF0EFA" w:rsidRPr="000B6820" w:rsidRDefault="00CF0EFA" w:rsidP="004B2F11">
      <w:pPr>
        <w:pStyle w:val="Puntoelenco3"/>
      </w:pPr>
      <w:r w:rsidRPr="000B6820">
        <w:t xml:space="preserve">The </w:t>
      </w:r>
      <w:proofErr w:type="spellStart"/>
      <w:r w:rsidRPr="000B6820">
        <w:t>intendedRecipient</w:t>
      </w:r>
      <w:proofErr w:type="spellEnd"/>
      <w:r w:rsidRPr="000B6820">
        <w:t xml:space="preserve"> metadata contain the identifier of the organization, or the person intended to be involved in the Heart Team. This metadata shall convey the same users/organizations identified within the Workflow Document in the </w:t>
      </w:r>
      <w:r w:rsidRPr="000B6820">
        <w:rPr>
          <w:rFonts w:ascii="Courier" w:hAnsi="Courier"/>
          <w:b/>
        </w:rPr>
        <w:t>&lt;</w:t>
      </w:r>
      <w:proofErr w:type="spellStart"/>
      <w:r w:rsidRPr="000B6820">
        <w:rPr>
          <w:rFonts w:ascii="Courier" w:hAnsi="Courier"/>
          <w:b/>
        </w:rPr>
        <w:t>notificationRecipients</w:t>
      </w:r>
      <w:proofErr w:type="spellEnd"/>
      <w:r w:rsidRPr="000B6820">
        <w:rPr>
          <w:rFonts w:ascii="Courier" w:hAnsi="Courier"/>
          <w:b/>
        </w:rPr>
        <w:t>&gt;</w:t>
      </w:r>
      <w:r w:rsidRPr="00F12989">
        <w:rPr>
          <w:rFonts w:ascii="Courier" w:hAnsi="Courier"/>
          <w:b/>
          <w:i/>
        </w:rPr>
        <w:t xml:space="preserve"> </w:t>
      </w:r>
      <w:r w:rsidRPr="000B6820">
        <w:t>element of the HT Involvement task.</w:t>
      </w:r>
    </w:p>
    <w:p w14:paraId="63E611F9" w14:textId="07C742B6" w:rsidR="00325406" w:rsidRPr="000B6820" w:rsidRDefault="00325406" w:rsidP="00325406">
      <w:pPr>
        <w:pStyle w:val="Titolo5"/>
        <w:numPr>
          <w:ilvl w:val="0"/>
          <w:numId w:val="0"/>
        </w:numPr>
        <w:rPr>
          <w:noProof w:val="0"/>
        </w:rPr>
      </w:pPr>
      <w:bookmarkStart w:id="921" w:name="_Toc450673944"/>
      <w:r w:rsidRPr="000B6820">
        <w:rPr>
          <w:noProof w:val="0"/>
        </w:rPr>
        <w:t>3.</w:t>
      </w:r>
      <w:del w:id="922" w:author="Elena Vio" w:date="2016-07-19T13:08:00Z">
        <w:r w:rsidRPr="000B6820" w:rsidDel="009E0620">
          <w:rPr>
            <w:noProof w:val="0"/>
          </w:rPr>
          <w:delText>Y</w:delText>
        </w:r>
        <w:r w:rsidR="00396CD0" w:rsidRPr="000B6820" w:rsidDel="009E0620">
          <w:rPr>
            <w:noProof w:val="0"/>
          </w:rPr>
          <w:delText>3</w:delText>
        </w:r>
      </w:del>
      <w:ins w:id="923" w:author="Elena Vio" w:date="2016-07-19T13:08:00Z">
        <w:r w:rsidR="009E0620">
          <w:rPr>
            <w:noProof w:val="0"/>
          </w:rPr>
          <w:t>28</w:t>
        </w:r>
      </w:ins>
      <w:r w:rsidRPr="000B6820">
        <w:rPr>
          <w:noProof w:val="0"/>
        </w:rPr>
        <w:t>.4.1.3 Expected Actions</w:t>
      </w:r>
      <w:bookmarkEnd w:id="921"/>
    </w:p>
    <w:p w14:paraId="54F39621" w14:textId="7ECA7EDE" w:rsidR="00325406" w:rsidRPr="000B6820" w:rsidRDefault="00325406"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ITI TF-2b</w:t>
      </w:r>
      <w:proofErr w:type="gramStart"/>
      <w:r w:rsidRPr="000B6820">
        <w:t>:3.41.4.1.3</w:t>
      </w:r>
      <w:proofErr w:type="gramEnd"/>
      <w:r w:rsidRPr="000B6820">
        <w:t>.</w:t>
      </w:r>
    </w:p>
    <w:p w14:paraId="1FD35C43" w14:textId="0256EC7B" w:rsidR="00325406" w:rsidRPr="000B6820" w:rsidRDefault="00325406" w:rsidP="00325406">
      <w:pPr>
        <w:pStyle w:val="Titolo4"/>
        <w:numPr>
          <w:ilvl w:val="0"/>
          <w:numId w:val="0"/>
        </w:numPr>
        <w:rPr>
          <w:noProof w:val="0"/>
        </w:rPr>
      </w:pPr>
      <w:bookmarkStart w:id="924" w:name="_Toc450673945"/>
      <w:r w:rsidRPr="000B6820">
        <w:rPr>
          <w:noProof w:val="0"/>
        </w:rPr>
        <w:t>3.</w:t>
      </w:r>
      <w:del w:id="925" w:author="Elena Vio" w:date="2016-07-19T13:08:00Z">
        <w:r w:rsidRPr="000B6820" w:rsidDel="009E0620">
          <w:rPr>
            <w:noProof w:val="0"/>
          </w:rPr>
          <w:delText>Y</w:delText>
        </w:r>
        <w:r w:rsidR="00396CD0" w:rsidRPr="000B6820" w:rsidDel="009E0620">
          <w:rPr>
            <w:noProof w:val="0"/>
          </w:rPr>
          <w:delText>3</w:delText>
        </w:r>
      </w:del>
      <w:ins w:id="926" w:author="Elena Vio" w:date="2016-07-19T13:08:00Z">
        <w:r w:rsidR="009E0620">
          <w:rPr>
            <w:noProof w:val="0"/>
          </w:rPr>
          <w:t>28</w:t>
        </w:r>
      </w:ins>
      <w:r w:rsidRPr="000B6820">
        <w:rPr>
          <w:noProof w:val="0"/>
        </w:rPr>
        <w:t>.4.2 Provide And Register Document set-b Response</w:t>
      </w:r>
      <w:bookmarkEnd w:id="924"/>
    </w:p>
    <w:p w14:paraId="128B54DF" w14:textId="39720874" w:rsidR="00325406" w:rsidRPr="000B6820" w:rsidRDefault="00325406"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0643AFE8" w14:textId="5BBACC2D" w:rsidR="00325406" w:rsidRPr="000B6820" w:rsidRDefault="00325406" w:rsidP="00325406">
      <w:pPr>
        <w:pStyle w:val="Titolo5"/>
        <w:numPr>
          <w:ilvl w:val="0"/>
          <w:numId w:val="0"/>
        </w:numPr>
        <w:rPr>
          <w:noProof w:val="0"/>
        </w:rPr>
      </w:pPr>
      <w:bookmarkStart w:id="927" w:name="_Toc450673946"/>
      <w:r w:rsidRPr="000B6820">
        <w:rPr>
          <w:noProof w:val="0"/>
        </w:rPr>
        <w:t>3.</w:t>
      </w:r>
      <w:del w:id="928" w:author="Elena Vio" w:date="2016-07-19T13:08:00Z">
        <w:r w:rsidRPr="000B6820" w:rsidDel="009E0620">
          <w:rPr>
            <w:noProof w:val="0"/>
          </w:rPr>
          <w:delText>Y</w:delText>
        </w:r>
        <w:r w:rsidR="00396CD0" w:rsidRPr="000B6820" w:rsidDel="009E0620">
          <w:rPr>
            <w:noProof w:val="0"/>
          </w:rPr>
          <w:delText>3</w:delText>
        </w:r>
      </w:del>
      <w:ins w:id="929" w:author="Elena Vio" w:date="2016-07-19T13:08:00Z">
        <w:r w:rsidR="009E0620">
          <w:rPr>
            <w:noProof w:val="0"/>
          </w:rPr>
          <w:t>28</w:t>
        </w:r>
      </w:ins>
      <w:r w:rsidRPr="000B6820">
        <w:rPr>
          <w:noProof w:val="0"/>
        </w:rPr>
        <w:t>.4.2.1 Trigger Events</w:t>
      </w:r>
      <w:bookmarkEnd w:id="927"/>
    </w:p>
    <w:p w14:paraId="030CA298" w14:textId="343DA769" w:rsidR="00325406" w:rsidRPr="000B6820" w:rsidRDefault="00325406" w:rsidP="004B2F11">
      <w:pPr>
        <w:pStyle w:val="Corpodeltesto"/>
      </w:pPr>
      <w:r w:rsidRPr="000B6820">
        <w:t>See ITI TF-2b</w:t>
      </w:r>
      <w:proofErr w:type="gramStart"/>
      <w:r w:rsidRPr="000B6820">
        <w:t>:3.41.4.2.1</w:t>
      </w:r>
      <w:proofErr w:type="gramEnd"/>
      <w:r w:rsidR="00891CDD" w:rsidRPr="000B6820">
        <w:t>.</w:t>
      </w:r>
    </w:p>
    <w:p w14:paraId="16C65FF0" w14:textId="2837BB9C" w:rsidR="00325406" w:rsidRPr="000B6820" w:rsidRDefault="00325406" w:rsidP="00325406">
      <w:pPr>
        <w:pStyle w:val="Titolo5"/>
        <w:numPr>
          <w:ilvl w:val="0"/>
          <w:numId w:val="0"/>
        </w:numPr>
        <w:rPr>
          <w:noProof w:val="0"/>
        </w:rPr>
      </w:pPr>
      <w:bookmarkStart w:id="930" w:name="_Toc450673947"/>
      <w:r w:rsidRPr="000B6820">
        <w:rPr>
          <w:noProof w:val="0"/>
        </w:rPr>
        <w:t>3.</w:t>
      </w:r>
      <w:del w:id="931" w:author="Elena Vio" w:date="2016-07-19T13:08:00Z">
        <w:r w:rsidRPr="000B6820" w:rsidDel="009E0620">
          <w:rPr>
            <w:noProof w:val="0"/>
          </w:rPr>
          <w:delText>Y</w:delText>
        </w:r>
        <w:r w:rsidR="00396CD0" w:rsidRPr="000B6820" w:rsidDel="009E0620">
          <w:rPr>
            <w:noProof w:val="0"/>
          </w:rPr>
          <w:delText>3</w:delText>
        </w:r>
      </w:del>
      <w:ins w:id="932" w:author="Elena Vio" w:date="2016-07-19T13:08:00Z">
        <w:r w:rsidR="009E0620">
          <w:rPr>
            <w:noProof w:val="0"/>
          </w:rPr>
          <w:t>28</w:t>
        </w:r>
      </w:ins>
      <w:r w:rsidRPr="000B6820">
        <w:rPr>
          <w:noProof w:val="0"/>
        </w:rPr>
        <w:t>.4.2.2 Message Semantics</w:t>
      </w:r>
      <w:bookmarkEnd w:id="930"/>
    </w:p>
    <w:p w14:paraId="3C9957E1" w14:textId="503E4512" w:rsidR="00325406" w:rsidRPr="000B6820" w:rsidRDefault="00325406" w:rsidP="004B2F11">
      <w:pPr>
        <w:pStyle w:val="Corpodeltesto"/>
      </w:pPr>
      <w:r w:rsidRPr="000B6820">
        <w:t>See ITI TF-2b</w:t>
      </w:r>
      <w:proofErr w:type="gramStart"/>
      <w:r w:rsidRPr="000B6820">
        <w:t>:3.41.4.2.2</w:t>
      </w:r>
      <w:proofErr w:type="gramEnd"/>
      <w:r w:rsidR="00891CDD" w:rsidRPr="000B6820">
        <w:t>.</w:t>
      </w:r>
    </w:p>
    <w:p w14:paraId="61CD34F8" w14:textId="7D25114E" w:rsidR="00325406" w:rsidRPr="000B6820" w:rsidRDefault="00325406" w:rsidP="00325406">
      <w:pPr>
        <w:pStyle w:val="Titolo5"/>
        <w:numPr>
          <w:ilvl w:val="0"/>
          <w:numId w:val="0"/>
        </w:numPr>
        <w:rPr>
          <w:noProof w:val="0"/>
        </w:rPr>
      </w:pPr>
      <w:bookmarkStart w:id="933" w:name="_Toc450673948"/>
      <w:r w:rsidRPr="000B6820">
        <w:rPr>
          <w:noProof w:val="0"/>
        </w:rPr>
        <w:t>3.</w:t>
      </w:r>
      <w:del w:id="934" w:author="Elena Vio" w:date="2016-07-19T13:08:00Z">
        <w:r w:rsidRPr="000B6820" w:rsidDel="009E0620">
          <w:rPr>
            <w:noProof w:val="0"/>
          </w:rPr>
          <w:delText>Y</w:delText>
        </w:r>
        <w:r w:rsidR="00396CD0" w:rsidRPr="000B6820" w:rsidDel="009E0620">
          <w:rPr>
            <w:noProof w:val="0"/>
          </w:rPr>
          <w:delText>3</w:delText>
        </w:r>
      </w:del>
      <w:ins w:id="935" w:author="Elena Vio" w:date="2016-07-19T13:08:00Z">
        <w:r w:rsidR="009E0620">
          <w:rPr>
            <w:noProof w:val="0"/>
          </w:rPr>
          <w:t>28</w:t>
        </w:r>
      </w:ins>
      <w:r w:rsidRPr="000B6820">
        <w:rPr>
          <w:noProof w:val="0"/>
        </w:rPr>
        <w:t>.4.2.3 Expected Actions</w:t>
      </w:r>
      <w:bookmarkEnd w:id="933"/>
    </w:p>
    <w:p w14:paraId="22602F8B" w14:textId="7FEC932F" w:rsidR="00325406" w:rsidRPr="000B6820" w:rsidRDefault="00325406" w:rsidP="004B2F11">
      <w:pPr>
        <w:pStyle w:val="Corpodeltesto"/>
      </w:pPr>
      <w:r w:rsidRPr="000B6820">
        <w:t>See ITI TF-2b</w:t>
      </w:r>
      <w:proofErr w:type="gramStart"/>
      <w:r w:rsidRPr="000B6820">
        <w:t>:3.41.4.2.3</w:t>
      </w:r>
      <w:proofErr w:type="gramEnd"/>
      <w:r w:rsidRPr="000B6820">
        <w:t>.</w:t>
      </w:r>
    </w:p>
    <w:p w14:paraId="21C936DD" w14:textId="31C37A0E" w:rsidR="00325406" w:rsidRPr="000B6820" w:rsidRDefault="00325406" w:rsidP="004B2F11">
      <w:pPr>
        <w:pStyle w:val="Corpodeltesto"/>
        <w:rPr>
          <w:rFonts w:ascii="Times" w:hAnsi="Times"/>
          <w:sz w:val="20"/>
          <w:szCs w:val="20"/>
          <w:lang w:eastAsia="it-IT"/>
        </w:rPr>
      </w:pPr>
      <w:r w:rsidRPr="000B6820">
        <w:t xml:space="preserve">If an error is generated by the Document Repository that error should be managed by the HT </w:t>
      </w:r>
      <w:r w:rsidR="000229C9" w:rsidRPr="000B6820">
        <w:t>Manage</w:t>
      </w:r>
      <w:r w:rsidRPr="000B6820">
        <w:t xml:space="preserve">r in accordance to local defined behaviors, and in accordance to XDW actor behaviors (race condition) defined in section </w:t>
      </w:r>
      <w:r w:rsidRPr="000B6820">
        <w:rPr>
          <w:lang w:eastAsia="it-IT"/>
        </w:rPr>
        <w:t>ITI TF-3: 5.4.5.1</w:t>
      </w:r>
      <w:r w:rsidR="00891CDD" w:rsidRPr="000B6820">
        <w:rPr>
          <w:lang w:eastAsia="it-IT"/>
        </w:rPr>
        <w:t>.</w:t>
      </w:r>
    </w:p>
    <w:p w14:paraId="3F4A6E30" w14:textId="1215E209" w:rsidR="00325406" w:rsidRPr="000B6820" w:rsidRDefault="00325406" w:rsidP="00325406">
      <w:pPr>
        <w:pStyle w:val="Titolo3"/>
        <w:numPr>
          <w:ilvl w:val="0"/>
          <w:numId w:val="0"/>
        </w:numPr>
        <w:rPr>
          <w:noProof w:val="0"/>
        </w:rPr>
      </w:pPr>
      <w:bookmarkStart w:id="936" w:name="_Toc450673949"/>
      <w:r w:rsidRPr="000B6820">
        <w:rPr>
          <w:noProof w:val="0"/>
        </w:rPr>
        <w:lastRenderedPageBreak/>
        <w:t>3.</w:t>
      </w:r>
      <w:del w:id="937" w:author="Elena Vio" w:date="2016-07-19T13:08:00Z">
        <w:r w:rsidRPr="000B6820" w:rsidDel="009E0620">
          <w:rPr>
            <w:noProof w:val="0"/>
          </w:rPr>
          <w:delText>Y</w:delText>
        </w:r>
        <w:r w:rsidR="00396CD0" w:rsidRPr="000B6820" w:rsidDel="009E0620">
          <w:rPr>
            <w:noProof w:val="0"/>
          </w:rPr>
          <w:delText>3</w:delText>
        </w:r>
      </w:del>
      <w:ins w:id="938" w:author="Elena Vio" w:date="2016-07-19T13:08:00Z">
        <w:r w:rsidR="009E0620">
          <w:rPr>
            <w:noProof w:val="0"/>
          </w:rPr>
          <w:t>28</w:t>
        </w:r>
      </w:ins>
      <w:r w:rsidRPr="000B6820">
        <w:rPr>
          <w:noProof w:val="0"/>
        </w:rPr>
        <w:t>.5 Security Considerations</w:t>
      </w:r>
      <w:bookmarkEnd w:id="936"/>
    </w:p>
    <w:p w14:paraId="36682E27" w14:textId="0F8D3B7E" w:rsidR="00325406" w:rsidRPr="000B6820" w:rsidRDefault="00325406" w:rsidP="004B2F11">
      <w:pPr>
        <w:pStyle w:val="Corpodeltesto"/>
      </w:pPr>
      <w:r w:rsidRPr="000B6820">
        <w:t>See ITI TF-2b</w:t>
      </w:r>
      <w:proofErr w:type="gramStart"/>
      <w:r w:rsidRPr="000B6820">
        <w:t>:3.41.5</w:t>
      </w:r>
      <w:proofErr w:type="gramEnd"/>
      <w:r w:rsidRPr="000B6820">
        <w:t>.</w:t>
      </w:r>
    </w:p>
    <w:p w14:paraId="55BF5726" w14:textId="6C8D411E" w:rsidR="00325406" w:rsidRPr="000B6820" w:rsidRDefault="00325406" w:rsidP="00325406">
      <w:pPr>
        <w:pStyle w:val="Titolo4"/>
        <w:numPr>
          <w:ilvl w:val="0"/>
          <w:numId w:val="0"/>
        </w:numPr>
        <w:rPr>
          <w:noProof w:val="0"/>
        </w:rPr>
      </w:pPr>
      <w:bookmarkStart w:id="939" w:name="_Toc450673950"/>
      <w:r w:rsidRPr="000B6820">
        <w:rPr>
          <w:noProof w:val="0"/>
        </w:rPr>
        <w:t>3.</w:t>
      </w:r>
      <w:del w:id="940" w:author="Elena Vio" w:date="2016-07-19T13:08:00Z">
        <w:r w:rsidRPr="000B6820" w:rsidDel="009E0620">
          <w:rPr>
            <w:noProof w:val="0"/>
          </w:rPr>
          <w:delText>Y</w:delText>
        </w:r>
        <w:r w:rsidR="00396CD0" w:rsidRPr="000B6820" w:rsidDel="009E0620">
          <w:rPr>
            <w:noProof w:val="0"/>
          </w:rPr>
          <w:delText>3</w:delText>
        </w:r>
      </w:del>
      <w:ins w:id="941" w:author="Elena Vio" w:date="2016-07-19T13:08:00Z">
        <w:r w:rsidR="009E0620">
          <w:rPr>
            <w:noProof w:val="0"/>
          </w:rPr>
          <w:t>28</w:t>
        </w:r>
      </w:ins>
      <w:r w:rsidRPr="000B6820">
        <w:rPr>
          <w:noProof w:val="0"/>
        </w:rPr>
        <w:t>.5.1 Security Audit Considerations</w:t>
      </w:r>
      <w:bookmarkEnd w:id="939"/>
    </w:p>
    <w:p w14:paraId="77BF5604" w14:textId="236DD074" w:rsidR="00325406" w:rsidRPr="000B6820" w:rsidRDefault="00325406" w:rsidP="004B2F11">
      <w:pPr>
        <w:pStyle w:val="Corpodeltesto"/>
      </w:pPr>
      <w:r w:rsidRPr="000B6820">
        <w:t>See ITI TF-2b</w:t>
      </w:r>
      <w:proofErr w:type="gramStart"/>
      <w:r w:rsidRPr="000B6820">
        <w:t>:3.41.5.1</w:t>
      </w:r>
      <w:proofErr w:type="gramEnd"/>
      <w:r w:rsidRPr="000B6820">
        <w:t>.</w:t>
      </w:r>
    </w:p>
    <w:p w14:paraId="552B8CBC" w14:textId="2EC4B059" w:rsidR="00F5323B" w:rsidRPr="000B6820" w:rsidRDefault="00F5323B" w:rsidP="00DB4351">
      <w:pPr>
        <w:pStyle w:val="Titolo2"/>
        <w:numPr>
          <w:ilvl w:val="0"/>
          <w:numId w:val="0"/>
        </w:numPr>
        <w:rPr>
          <w:noProof w:val="0"/>
        </w:rPr>
      </w:pPr>
      <w:bookmarkStart w:id="942" w:name="_Toc450673951"/>
      <w:r w:rsidRPr="000B6820">
        <w:rPr>
          <w:noProof w:val="0"/>
        </w:rPr>
        <w:t>3.</w:t>
      </w:r>
      <w:del w:id="943" w:author="Elena Vio" w:date="2016-07-19T13:08:00Z">
        <w:r w:rsidRPr="000B6820" w:rsidDel="009E0620">
          <w:rPr>
            <w:noProof w:val="0"/>
          </w:rPr>
          <w:delText>Y4</w:delText>
        </w:r>
      </w:del>
      <w:ins w:id="944" w:author="Elena Vio" w:date="2016-07-19T13:08:00Z">
        <w:r w:rsidR="009E0620">
          <w:rPr>
            <w:noProof w:val="0"/>
          </w:rPr>
          <w:t>29</w:t>
        </w:r>
      </w:ins>
      <w:r w:rsidRPr="000B6820">
        <w:rPr>
          <w:noProof w:val="0"/>
        </w:rPr>
        <w:t xml:space="preserve"> Add request of more clinical information [PCC-</w:t>
      </w:r>
      <w:del w:id="945" w:author="Elena Vio" w:date="2016-07-19T13:08:00Z">
        <w:r w:rsidRPr="000B6820" w:rsidDel="009E0620">
          <w:rPr>
            <w:noProof w:val="0"/>
          </w:rPr>
          <w:delText>Y4</w:delText>
        </w:r>
      </w:del>
      <w:ins w:id="946" w:author="Elena Vio" w:date="2016-07-19T13:08:00Z">
        <w:r w:rsidR="009E0620">
          <w:rPr>
            <w:noProof w:val="0"/>
          </w:rPr>
          <w:t>29</w:t>
        </w:r>
      </w:ins>
      <w:r w:rsidRPr="000B6820">
        <w:rPr>
          <w:noProof w:val="0"/>
        </w:rPr>
        <w:t>]</w:t>
      </w:r>
      <w:bookmarkEnd w:id="942"/>
      <w:r w:rsidRPr="000B6820">
        <w:rPr>
          <w:noProof w:val="0"/>
        </w:rPr>
        <w:t xml:space="preserve"> </w:t>
      </w:r>
    </w:p>
    <w:p w14:paraId="02C2DE3E" w14:textId="0A42876F" w:rsidR="00F5323B" w:rsidRPr="000B6820" w:rsidRDefault="00F5323B" w:rsidP="00F5323B">
      <w:pPr>
        <w:pStyle w:val="Titolo3"/>
        <w:numPr>
          <w:ilvl w:val="0"/>
          <w:numId w:val="0"/>
        </w:numPr>
        <w:rPr>
          <w:noProof w:val="0"/>
        </w:rPr>
      </w:pPr>
      <w:bookmarkStart w:id="947" w:name="_Toc450673952"/>
      <w:r w:rsidRPr="000B6820">
        <w:rPr>
          <w:noProof w:val="0"/>
        </w:rPr>
        <w:t>3.</w:t>
      </w:r>
      <w:del w:id="948" w:author="Elena Vio" w:date="2016-07-19T13:08:00Z">
        <w:r w:rsidRPr="000B6820" w:rsidDel="009E0620">
          <w:rPr>
            <w:noProof w:val="0"/>
          </w:rPr>
          <w:delText>Y</w:delText>
        </w:r>
        <w:r w:rsidR="00A71BB9" w:rsidRPr="000B6820" w:rsidDel="009E0620">
          <w:rPr>
            <w:noProof w:val="0"/>
          </w:rPr>
          <w:delText>4</w:delText>
        </w:r>
      </w:del>
      <w:ins w:id="949" w:author="Elena Vio" w:date="2016-07-19T13:08:00Z">
        <w:r w:rsidR="009E0620">
          <w:rPr>
            <w:noProof w:val="0"/>
          </w:rPr>
          <w:t>29</w:t>
        </w:r>
      </w:ins>
      <w:r w:rsidRPr="000B6820">
        <w:rPr>
          <w:noProof w:val="0"/>
        </w:rPr>
        <w:t>.1 Scope</w:t>
      </w:r>
      <w:bookmarkEnd w:id="947"/>
    </w:p>
    <w:p w14:paraId="08D4B11E" w14:textId="6D7641A8" w:rsidR="00F5323B" w:rsidRPr="000B6820" w:rsidRDefault="00F5323B" w:rsidP="00F5323B">
      <w:pPr>
        <w:pStyle w:val="Corpodeltesto"/>
        <w:tabs>
          <w:tab w:val="right" w:pos="9360"/>
        </w:tabs>
      </w:pPr>
      <w:r w:rsidRPr="000B6820">
        <w:t xml:space="preserve">The Add Request of more clinical information transaction updates and submits an updated Workflow Document, in order to allow </w:t>
      </w:r>
      <w:r w:rsidR="000A735E" w:rsidRPr="000B6820">
        <w:t>each</w:t>
      </w:r>
      <w:r w:rsidRPr="000B6820">
        <w:t xml:space="preserve"> HT Participant to request </w:t>
      </w:r>
      <w:r w:rsidR="00DB4351" w:rsidRPr="000B6820">
        <w:t>that HT Request</w:t>
      </w:r>
      <w:r w:rsidR="00ED1069" w:rsidRPr="000B6820">
        <w:t>er</w:t>
      </w:r>
      <w:r w:rsidR="00DB4351" w:rsidRPr="000B6820">
        <w:t xml:space="preserve"> provides </w:t>
      </w:r>
      <w:r w:rsidRPr="000B6820">
        <w:t xml:space="preserve">more clinical information. </w:t>
      </w:r>
    </w:p>
    <w:p w14:paraId="2264C858" w14:textId="77777777" w:rsidR="00F5323B" w:rsidRPr="000B6820" w:rsidRDefault="00F5323B" w:rsidP="00F5323B">
      <w:pPr>
        <w:pStyle w:val="Corpodeltesto"/>
      </w:pPr>
    </w:p>
    <w:p w14:paraId="0F669A82" w14:textId="3552769B" w:rsidR="00F5323B" w:rsidRPr="000B6820" w:rsidRDefault="00F5323B" w:rsidP="00F5323B">
      <w:pPr>
        <w:pStyle w:val="Titolo3"/>
        <w:numPr>
          <w:ilvl w:val="0"/>
          <w:numId w:val="0"/>
        </w:numPr>
        <w:rPr>
          <w:noProof w:val="0"/>
        </w:rPr>
      </w:pPr>
      <w:bookmarkStart w:id="950" w:name="_Toc450673953"/>
      <w:r w:rsidRPr="000B6820">
        <w:rPr>
          <w:noProof w:val="0"/>
        </w:rPr>
        <w:t>3.</w:t>
      </w:r>
      <w:del w:id="951" w:author="Elena Vio" w:date="2016-07-19T13:08:00Z">
        <w:r w:rsidRPr="000B6820" w:rsidDel="009E0620">
          <w:rPr>
            <w:noProof w:val="0"/>
          </w:rPr>
          <w:delText>Y</w:delText>
        </w:r>
        <w:r w:rsidR="00A71BB9" w:rsidRPr="000B6820" w:rsidDel="009E0620">
          <w:rPr>
            <w:noProof w:val="0"/>
          </w:rPr>
          <w:delText>4</w:delText>
        </w:r>
      </w:del>
      <w:ins w:id="952" w:author="Elena Vio" w:date="2016-07-19T13:08:00Z">
        <w:r w:rsidR="009E0620">
          <w:rPr>
            <w:noProof w:val="0"/>
          </w:rPr>
          <w:t>29</w:t>
        </w:r>
      </w:ins>
      <w:r w:rsidRPr="000B6820">
        <w:rPr>
          <w:noProof w:val="0"/>
        </w:rPr>
        <w:t>.2 Actor Roles</w:t>
      </w:r>
      <w:bookmarkEnd w:id="950"/>
    </w:p>
    <w:p w14:paraId="7BA25767" w14:textId="77777777" w:rsidR="00F5323B" w:rsidRPr="000B6820" w:rsidRDefault="00F5323B" w:rsidP="00F5323B">
      <w:pPr>
        <w:pStyle w:val="Corpodeltesto"/>
        <w:jc w:val="center"/>
      </w:pPr>
      <w:r w:rsidRPr="000B6820">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740550A6" w:rsidR="00243663" w:rsidRDefault="00243663"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w:t>
                              </w:r>
                              <w:del w:id="953" w:author="Elena Vio" w:date="2016-07-19T13:08:00Z">
                                <w:r w:rsidDel="009E0620">
                                  <w:rPr>
                                    <w:sz w:val="18"/>
                                  </w:rPr>
                                  <w:delText>Y4</w:delText>
                                </w:r>
                              </w:del>
                              <w:ins w:id="954" w:author="Elena Vio" w:date="2016-07-19T13:08:00Z">
                                <w:r>
                                  <w:rPr>
                                    <w:sz w:val="18"/>
                                  </w:rPr>
                                  <w:t>29</w:t>
                                </w:r>
                              </w:ins>
                              <w:r>
                                <w:rPr>
                                  <w:sz w:val="18"/>
                                </w:rPr>
                                <w:t>]</w:t>
                              </w:r>
                            </w:p>
                            <w:p w14:paraId="636C93D7" w14:textId="77777777" w:rsidR="00243663" w:rsidRDefault="00243663" w:rsidP="00F5323B">
                              <w:pPr>
                                <w:spacing w:before="0"/>
                              </w:pPr>
                            </w:p>
                            <w:p w14:paraId="577091E5" w14:textId="77777777" w:rsidR="00243663" w:rsidRDefault="00243663" w:rsidP="00F5323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B96FBD9" w14:textId="7B8A3C5C" w:rsidR="00243663" w:rsidRDefault="00243663" w:rsidP="00D11A4A">
                              <w:pPr>
                                <w:spacing w:before="0"/>
                                <w:rPr>
                                  <w:sz w:val="18"/>
                                </w:rPr>
                              </w:pPr>
                              <w:r>
                                <w:rPr>
                                  <w:sz w:val="18"/>
                                </w:rPr>
                                <w:t>HT Participant</w:t>
                              </w:r>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243663" w:rsidRDefault="00243663" w:rsidP="00F5323B">
                              <w:pPr>
                                <w:spacing w:before="0"/>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740550A6" w:rsidR="00243663" w:rsidRDefault="00243663"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w:t>
                        </w:r>
                        <w:del w:id="955" w:author="Elena Vio" w:date="2016-07-19T13:08:00Z">
                          <w:r w:rsidDel="009E0620">
                            <w:rPr>
                              <w:sz w:val="18"/>
                            </w:rPr>
                            <w:delText>Y4</w:delText>
                          </w:r>
                        </w:del>
                        <w:ins w:id="956" w:author="Elena Vio" w:date="2016-07-19T13:08:00Z">
                          <w:r>
                            <w:rPr>
                              <w:sz w:val="18"/>
                            </w:rPr>
                            <w:t>29</w:t>
                          </w:r>
                        </w:ins>
                        <w:r>
                          <w:rPr>
                            <w:sz w:val="18"/>
                          </w:rPr>
                          <w:t>]</w:t>
                        </w:r>
                      </w:p>
                      <w:p w14:paraId="636C93D7" w14:textId="77777777" w:rsidR="00243663" w:rsidRDefault="00243663" w:rsidP="00F5323B">
                        <w:pPr>
                          <w:spacing w:before="0"/>
                        </w:pPr>
                      </w:p>
                      <w:p w14:paraId="577091E5" w14:textId="77777777" w:rsidR="00243663" w:rsidRDefault="00243663" w:rsidP="00F5323B">
                        <w:pPr>
                          <w:spacing w:before="0"/>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3B96FBD9" w14:textId="7B8A3C5C" w:rsidR="00243663" w:rsidRDefault="00243663" w:rsidP="00D11A4A">
                        <w:pPr>
                          <w:spacing w:before="0"/>
                          <w:rPr>
                            <w:sz w:val="18"/>
                          </w:rPr>
                        </w:pPr>
                        <w:r>
                          <w:rPr>
                            <w:sz w:val="18"/>
                          </w:rPr>
                          <w:t>HT Participant</w:t>
                        </w:r>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243663" w:rsidRDefault="00243663" w:rsidP="00F5323B">
                        <w:pPr>
                          <w:spacing w:before="0"/>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379CE483" w:rsidR="00F5323B" w:rsidRPr="000B6820" w:rsidRDefault="00F5323B" w:rsidP="00F5323B">
      <w:pPr>
        <w:pStyle w:val="FigureTitle"/>
      </w:pPr>
      <w:r w:rsidRPr="000B6820">
        <w:t>Figure 3.</w:t>
      </w:r>
      <w:del w:id="957" w:author="Elena Vio" w:date="2016-07-19T13:08:00Z">
        <w:r w:rsidRPr="000B6820" w:rsidDel="009E0620">
          <w:delText>Y</w:delText>
        </w:r>
        <w:r w:rsidR="00A71BB9" w:rsidRPr="000B6820" w:rsidDel="009E0620">
          <w:delText>4</w:delText>
        </w:r>
      </w:del>
      <w:ins w:id="958" w:author="Elena Vio" w:date="2016-07-19T13:08:00Z">
        <w:r w:rsidR="009E0620">
          <w:t>29</w:t>
        </w:r>
      </w:ins>
      <w:r w:rsidRPr="000B6820">
        <w:t>.2-1: Use Case Diagram</w:t>
      </w:r>
    </w:p>
    <w:p w14:paraId="00B5DDC2" w14:textId="77777777" w:rsidR="00F5323B" w:rsidRPr="000B6820" w:rsidRDefault="00F5323B" w:rsidP="00F5323B">
      <w:pPr>
        <w:pStyle w:val="TableTitle"/>
      </w:pPr>
    </w:p>
    <w:p w14:paraId="5C090164" w14:textId="18F74504" w:rsidR="00F5323B" w:rsidRPr="000B6820" w:rsidRDefault="00F5323B" w:rsidP="00F5323B">
      <w:pPr>
        <w:pStyle w:val="TableTitle"/>
      </w:pPr>
      <w:r w:rsidRPr="000B6820">
        <w:t>Table 3.</w:t>
      </w:r>
      <w:del w:id="959" w:author="Elena Vio" w:date="2016-07-19T13:08:00Z">
        <w:r w:rsidRPr="000B6820" w:rsidDel="009E0620">
          <w:delText>Y</w:delText>
        </w:r>
        <w:r w:rsidR="00A71BB9" w:rsidRPr="000B6820" w:rsidDel="009E0620">
          <w:delText>4</w:delText>
        </w:r>
      </w:del>
      <w:ins w:id="960" w:author="Elena Vio" w:date="2016-07-19T13:08:00Z">
        <w:r w:rsidR="009E0620">
          <w:t>29</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0B6820" w14:paraId="25E83DE1" w14:textId="77777777" w:rsidTr="008677F1">
        <w:tc>
          <w:tcPr>
            <w:tcW w:w="1008" w:type="dxa"/>
            <w:shd w:val="clear" w:color="auto" w:fill="auto"/>
          </w:tcPr>
          <w:p w14:paraId="60872FB8" w14:textId="77777777" w:rsidR="00F5323B" w:rsidRPr="000B6820" w:rsidRDefault="00F5323B" w:rsidP="008677F1">
            <w:pPr>
              <w:pStyle w:val="Corpodeltesto"/>
              <w:rPr>
                <w:b/>
              </w:rPr>
            </w:pPr>
            <w:r w:rsidRPr="000B6820">
              <w:rPr>
                <w:b/>
              </w:rPr>
              <w:t>Actor:</w:t>
            </w:r>
          </w:p>
        </w:tc>
        <w:tc>
          <w:tcPr>
            <w:tcW w:w="8568" w:type="dxa"/>
          </w:tcPr>
          <w:p w14:paraId="3D3E9BB5" w14:textId="725E22E7" w:rsidR="00F5323B" w:rsidRPr="000B6820" w:rsidRDefault="00F5323B" w:rsidP="00A71BB9">
            <w:pPr>
              <w:pStyle w:val="Corpodeltesto"/>
            </w:pPr>
            <w:r w:rsidRPr="000B6820">
              <w:t xml:space="preserve">HT </w:t>
            </w:r>
            <w:r w:rsidR="00A71BB9" w:rsidRPr="000B6820">
              <w:t>Participant</w:t>
            </w:r>
          </w:p>
        </w:tc>
      </w:tr>
      <w:tr w:rsidR="00F5323B" w:rsidRPr="000B6820" w14:paraId="2A149993" w14:textId="77777777" w:rsidTr="008677F1">
        <w:trPr>
          <w:trHeight w:val="435"/>
        </w:trPr>
        <w:tc>
          <w:tcPr>
            <w:tcW w:w="1008" w:type="dxa"/>
            <w:shd w:val="clear" w:color="auto" w:fill="auto"/>
          </w:tcPr>
          <w:p w14:paraId="599AB362" w14:textId="77777777" w:rsidR="00F5323B" w:rsidRPr="000B6820" w:rsidRDefault="00F5323B" w:rsidP="008677F1">
            <w:pPr>
              <w:pStyle w:val="Corpodeltesto"/>
              <w:rPr>
                <w:b/>
              </w:rPr>
            </w:pPr>
            <w:r w:rsidRPr="000B6820">
              <w:rPr>
                <w:b/>
              </w:rPr>
              <w:t>Role:</w:t>
            </w:r>
          </w:p>
        </w:tc>
        <w:tc>
          <w:tcPr>
            <w:tcW w:w="8568" w:type="dxa"/>
          </w:tcPr>
          <w:p w14:paraId="1EE09DDB" w14:textId="6E3B38D8" w:rsidR="00F5323B" w:rsidRPr="000B6820" w:rsidRDefault="00BD1FA5" w:rsidP="00AE34C4">
            <w:pPr>
              <w:pStyle w:val="Corpodeltesto"/>
              <w:tabs>
                <w:tab w:val="right" w:pos="9360"/>
              </w:tabs>
              <w:rPr>
                <w:rFonts w:ascii="Arial" w:hAnsi="Arial"/>
                <w:b/>
                <w:kern w:val="28"/>
                <w:sz w:val="28"/>
              </w:rPr>
            </w:pPr>
            <w:r w:rsidRPr="000B6820">
              <w:t>Requests that HT Request</w:t>
            </w:r>
            <w:r w:rsidR="00242733" w:rsidRPr="000B6820">
              <w:t>er</w:t>
            </w:r>
            <w:r w:rsidRPr="000B6820">
              <w:t xml:space="preserve"> provides more clinical information, updates </w:t>
            </w:r>
            <w:r w:rsidR="00F5323B" w:rsidRPr="000B6820">
              <w:t xml:space="preserve">and </w:t>
            </w:r>
            <w:proofErr w:type="gramStart"/>
            <w:r w:rsidR="00F5323B" w:rsidRPr="000B6820">
              <w:t xml:space="preserve">submits </w:t>
            </w:r>
            <w:r w:rsidRPr="000B6820">
              <w:t xml:space="preserve"> </w:t>
            </w:r>
            <w:r w:rsidR="00F5323B" w:rsidRPr="000B6820">
              <w:t>the</w:t>
            </w:r>
            <w:proofErr w:type="gramEnd"/>
            <w:r w:rsidR="00F5323B" w:rsidRPr="000B6820">
              <w:t xml:space="preserve"> Heart Team Workflow Documents with associated metadata to a Document Repository.</w:t>
            </w:r>
          </w:p>
        </w:tc>
      </w:tr>
      <w:tr w:rsidR="00F5323B" w:rsidRPr="000B6820" w14:paraId="30DE4914" w14:textId="77777777" w:rsidTr="008677F1">
        <w:tc>
          <w:tcPr>
            <w:tcW w:w="1008" w:type="dxa"/>
            <w:shd w:val="clear" w:color="auto" w:fill="auto"/>
          </w:tcPr>
          <w:p w14:paraId="73546D06" w14:textId="77777777" w:rsidR="00F5323B" w:rsidRPr="000B6820" w:rsidRDefault="00F5323B" w:rsidP="008677F1">
            <w:pPr>
              <w:pStyle w:val="Corpodeltesto"/>
              <w:rPr>
                <w:b/>
              </w:rPr>
            </w:pPr>
            <w:r w:rsidRPr="000B6820">
              <w:rPr>
                <w:b/>
              </w:rPr>
              <w:t>Actor:</w:t>
            </w:r>
          </w:p>
        </w:tc>
        <w:tc>
          <w:tcPr>
            <w:tcW w:w="8568" w:type="dxa"/>
          </w:tcPr>
          <w:p w14:paraId="08E76A1B" w14:textId="77777777" w:rsidR="00F5323B" w:rsidRPr="000B6820" w:rsidRDefault="00F5323B" w:rsidP="008677F1">
            <w:pPr>
              <w:pStyle w:val="Corpodeltesto"/>
            </w:pPr>
            <w:r w:rsidRPr="000B6820">
              <w:t>XDS Document Repository</w:t>
            </w:r>
          </w:p>
        </w:tc>
      </w:tr>
      <w:tr w:rsidR="00F5323B" w:rsidRPr="000B6820" w14:paraId="7FB11F1C" w14:textId="77777777" w:rsidTr="008677F1">
        <w:tc>
          <w:tcPr>
            <w:tcW w:w="1008" w:type="dxa"/>
            <w:shd w:val="clear" w:color="auto" w:fill="auto"/>
          </w:tcPr>
          <w:p w14:paraId="5AA651BD" w14:textId="77777777" w:rsidR="00F5323B" w:rsidRPr="000B6820" w:rsidRDefault="00F5323B" w:rsidP="008677F1">
            <w:pPr>
              <w:pStyle w:val="Corpodeltesto"/>
              <w:rPr>
                <w:b/>
              </w:rPr>
            </w:pPr>
            <w:r w:rsidRPr="000B6820">
              <w:rPr>
                <w:b/>
              </w:rPr>
              <w:t>Role:</w:t>
            </w:r>
          </w:p>
        </w:tc>
        <w:tc>
          <w:tcPr>
            <w:tcW w:w="8568" w:type="dxa"/>
          </w:tcPr>
          <w:p w14:paraId="399AB8D2" w14:textId="77777777" w:rsidR="00F5323B" w:rsidRPr="000B6820" w:rsidRDefault="00F5323B" w:rsidP="008677F1">
            <w:pPr>
              <w:pStyle w:val="Corpodeltesto"/>
            </w:pPr>
            <w:r w:rsidRPr="000B6820">
              <w:t>Receives, stores and eventually notifies the Workflow Document</w:t>
            </w:r>
          </w:p>
        </w:tc>
      </w:tr>
    </w:tbl>
    <w:p w14:paraId="17E3A621" w14:textId="611F729B" w:rsidR="00F5323B" w:rsidRPr="000B6820" w:rsidRDefault="00F5323B" w:rsidP="00F5323B">
      <w:pPr>
        <w:pStyle w:val="Titolo3"/>
        <w:numPr>
          <w:ilvl w:val="0"/>
          <w:numId w:val="0"/>
        </w:numPr>
        <w:rPr>
          <w:noProof w:val="0"/>
        </w:rPr>
      </w:pPr>
      <w:bookmarkStart w:id="961" w:name="_Toc450673954"/>
      <w:r w:rsidRPr="000B6820">
        <w:rPr>
          <w:noProof w:val="0"/>
        </w:rPr>
        <w:t>3.</w:t>
      </w:r>
      <w:del w:id="962" w:author="Elena Vio" w:date="2016-07-19T13:08:00Z">
        <w:r w:rsidRPr="000B6820" w:rsidDel="009E0620">
          <w:rPr>
            <w:noProof w:val="0"/>
          </w:rPr>
          <w:delText>Y</w:delText>
        </w:r>
        <w:r w:rsidR="00BD1FA5" w:rsidRPr="000B6820" w:rsidDel="009E0620">
          <w:rPr>
            <w:noProof w:val="0"/>
          </w:rPr>
          <w:delText>4</w:delText>
        </w:r>
      </w:del>
      <w:ins w:id="963" w:author="Elena Vio" w:date="2016-07-19T13:08:00Z">
        <w:r w:rsidR="009E0620">
          <w:rPr>
            <w:noProof w:val="0"/>
          </w:rPr>
          <w:t>29</w:t>
        </w:r>
      </w:ins>
      <w:r w:rsidRPr="000B6820">
        <w:rPr>
          <w:noProof w:val="0"/>
        </w:rPr>
        <w:t>.3 Referenced Standards</w:t>
      </w:r>
      <w:bookmarkEnd w:id="961"/>
    </w:p>
    <w:p w14:paraId="136907FF" w14:textId="77777777" w:rsidR="00F5323B" w:rsidRPr="000B6820" w:rsidRDefault="00F5323B"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3F648A78" w14:textId="77777777" w:rsidR="00F5323B" w:rsidRPr="000B6820" w:rsidRDefault="00F5323B"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0F20E65A" w14:textId="0E7CA171" w:rsidR="00F5323B" w:rsidRPr="000B6820" w:rsidRDefault="00F5323B" w:rsidP="00F5323B">
      <w:pPr>
        <w:pStyle w:val="Titolo3"/>
        <w:numPr>
          <w:ilvl w:val="0"/>
          <w:numId w:val="0"/>
        </w:numPr>
        <w:rPr>
          <w:noProof w:val="0"/>
        </w:rPr>
      </w:pPr>
      <w:bookmarkStart w:id="964" w:name="_Toc450673955"/>
      <w:r w:rsidRPr="000B6820">
        <w:rPr>
          <w:noProof w:val="0"/>
        </w:rPr>
        <w:lastRenderedPageBreak/>
        <w:t>3.</w:t>
      </w:r>
      <w:del w:id="965" w:author="Elena Vio" w:date="2016-07-19T13:08:00Z">
        <w:r w:rsidRPr="000B6820" w:rsidDel="009E0620">
          <w:rPr>
            <w:noProof w:val="0"/>
          </w:rPr>
          <w:delText>Y</w:delText>
        </w:r>
        <w:r w:rsidR="00BD1FA5" w:rsidRPr="000B6820" w:rsidDel="009E0620">
          <w:rPr>
            <w:noProof w:val="0"/>
          </w:rPr>
          <w:delText>4</w:delText>
        </w:r>
      </w:del>
      <w:ins w:id="966" w:author="Elena Vio" w:date="2016-07-19T13:08:00Z">
        <w:r w:rsidR="009E0620">
          <w:rPr>
            <w:noProof w:val="0"/>
          </w:rPr>
          <w:t>29</w:t>
        </w:r>
      </w:ins>
      <w:r w:rsidRPr="000B6820">
        <w:rPr>
          <w:noProof w:val="0"/>
        </w:rPr>
        <w:t>.4 Interaction Diagram</w:t>
      </w:r>
      <w:bookmarkEnd w:id="964"/>
    </w:p>
    <w:p w14:paraId="1D7E76F5" w14:textId="77777777" w:rsidR="00F5323B" w:rsidRPr="000B6820" w:rsidRDefault="00F5323B" w:rsidP="00F5323B">
      <w:pPr>
        <w:pStyle w:val="Corpodeltesto"/>
      </w:pPr>
      <w:r w:rsidRPr="000B6820">
        <w:rPr>
          <w:noProof/>
          <w:lang w:val="it-IT" w:eastAsia="it-IT"/>
        </w:rPr>
        <mc:AlternateContent>
          <mc:Choice Requires="wpg">
            <w:drawing>
              <wp:inline distT="0" distB="0" distL="0" distR="0" wp14:anchorId="2B42A795" wp14:editId="666B5126">
                <wp:extent cx="5943600" cy="2400300"/>
                <wp:effectExtent l="0" t="0" r="0" b="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6119B618" w:rsidR="00243663" w:rsidRPr="007C1AAC" w:rsidRDefault="00243663" w:rsidP="00F5323B">
                              <w:pPr>
                                <w:spacing w:before="0"/>
                                <w:jc w:val="center"/>
                                <w:rPr>
                                  <w:sz w:val="22"/>
                                  <w:szCs w:val="22"/>
                                </w:rPr>
                              </w:pPr>
                              <w:r>
                                <w:rPr>
                                  <w:sz w:val="22"/>
                                  <w:szCs w:val="22"/>
                                </w:rPr>
                                <w:t>HT Participant</w:t>
                              </w:r>
                            </w:p>
                            <w:p w14:paraId="636CC6AA" w14:textId="77777777" w:rsidR="00243663" w:rsidRDefault="00243663" w:rsidP="00F5323B">
                              <w:pPr>
                                <w:spacing w:before="0"/>
                              </w:pPr>
                            </w:p>
                            <w:p w14:paraId="5F0E500E" w14:textId="77777777" w:rsidR="00243663" w:rsidRPr="007C1AAC" w:rsidRDefault="00243663" w:rsidP="00F5323B">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82BA" w14:textId="7ACB59E4" w:rsidR="00243663" w:rsidRPr="007C1AAC" w:rsidRDefault="00243663" w:rsidP="00F5323B">
                              <w:pPr>
                                <w:spacing w:before="0"/>
                                <w:rPr>
                                  <w:sz w:val="22"/>
                                  <w:szCs w:val="22"/>
                                </w:rPr>
                              </w:pPr>
                              <w:r>
                                <w:t>Add Request of more clinical information</w:t>
                              </w:r>
                              <w:r w:rsidRPr="00664105">
                                <w:t xml:space="preserve"> </w:t>
                              </w:r>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243663" w:rsidRPr="007C1AAC" w:rsidRDefault="00243663" w:rsidP="00F5323B">
                              <w:pPr>
                                <w:spacing w:before="0"/>
                                <w:jc w:val="center"/>
                                <w:rPr>
                                  <w:sz w:val="22"/>
                                  <w:szCs w:val="22"/>
                                </w:rPr>
                              </w:pPr>
                              <w:r>
                                <w:rPr>
                                  <w:sz w:val="22"/>
                                  <w:szCs w:val="22"/>
                                </w:rPr>
                                <w:t>XDS Document Repository</w:t>
                              </w:r>
                            </w:p>
                            <w:p w14:paraId="54A59DFF" w14:textId="77777777" w:rsidR="00243663" w:rsidRDefault="00243663" w:rsidP="00F5323B">
                              <w:pPr>
                                <w:spacing w:before="0"/>
                              </w:pPr>
                            </w:p>
                            <w:p w14:paraId="70AB241D" w14:textId="77777777" w:rsidR="00243663" w:rsidRPr="007C1AAC" w:rsidRDefault="00243663" w:rsidP="00F5323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9902"/>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243663" w:rsidRPr="007C1AAC" w:rsidRDefault="00243663" w:rsidP="00F5323B">
                              <w:pPr>
                                <w:spacing w:before="0"/>
                                <w:rPr>
                                  <w:sz w:val="22"/>
                                  <w:szCs w:val="22"/>
                                </w:rPr>
                              </w:pPr>
                              <w:r>
                                <w:t>Provide And Register Document set-b Response</w:t>
                              </w:r>
                              <w:r w:rsidDel="00281B77">
                                <w:rPr>
                                  <w:sz w:val="22"/>
                                  <w:szCs w:val="22"/>
                                </w:rPr>
                                <w:t xml:space="preserve"> </w:t>
                              </w:r>
                            </w:p>
                            <w:p w14:paraId="414E87DA" w14:textId="77777777" w:rsidR="00243663" w:rsidRDefault="00243663" w:rsidP="00F5323B">
                              <w:pPr>
                                <w:spacing w:before="0"/>
                              </w:pPr>
                            </w:p>
                            <w:p w14:paraId="7CBE8790" w14:textId="77777777" w:rsidR="00243663" w:rsidRPr="007C1AAC" w:rsidRDefault="00243663" w:rsidP="00F5323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4zI80FAAAn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6119B618" w:rsidR="00243663" w:rsidRPr="007C1AAC" w:rsidRDefault="00243663" w:rsidP="00F5323B">
                        <w:pPr>
                          <w:spacing w:before="0"/>
                          <w:jc w:val="center"/>
                          <w:rPr>
                            <w:sz w:val="22"/>
                            <w:szCs w:val="22"/>
                          </w:rPr>
                        </w:pPr>
                        <w:r>
                          <w:rPr>
                            <w:sz w:val="22"/>
                            <w:szCs w:val="22"/>
                          </w:rPr>
                          <w:t>HT Participant</w:t>
                        </w:r>
                      </w:p>
                      <w:p w14:paraId="636CC6AA" w14:textId="77777777" w:rsidR="00243663" w:rsidRDefault="00243663" w:rsidP="00F5323B">
                        <w:pPr>
                          <w:spacing w:before="0"/>
                        </w:pPr>
                      </w:p>
                      <w:p w14:paraId="5F0E500E" w14:textId="77777777" w:rsidR="00243663" w:rsidRPr="007C1AAC" w:rsidRDefault="00243663" w:rsidP="00F5323B">
                        <w:pPr>
                          <w:spacing w:before="0"/>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E5782BA" w14:textId="7ACB59E4" w:rsidR="00243663" w:rsidRPr="007C1AAC" w:rsidRDefault="00243663" w:rsidP="00F5323B">
                        <w:pPr>
                          <w:spacing w:before="0"/>
                          <w:rPr>
                            <w:sz w:val="22"/>
                            <w:szCs w:val="22"/>
                          </w:rPr>
                        </w:pPr>
                        <w:r>
                          <w:t>Add Request of more clinical information</w:t>
                        </w:r>
                        <w:r w:rsidRPr="00664105">
                          <w:t xml:space="preserve"> </w:t>
                        </w:r>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243663" w:rsidRPr="007C1AAC" w:rsidRDefault="00243663" w:rsidP="00F5323B">
                        <w:pPr>
                          <w:spacing w:before="0"/>
                          <w:jc w:val="center"/>
                          <w:rPr>
                            <w:sz w:val="22"/>
                            <w:szCs w:val="22"/>
                          </w:rPr>
                        </w:pPr>
                        <w:r>
                          <w:rPr>
                            <w:sz w:val="22"/>
                            <w:szCs w:val="22"/>
                          </w:rPr>
                          <w:t>XDS Document Repository</w:t>
                        </w:r>
                      </w:p>
                      <w:p w14:paraId="54A59DFF" w14:textId="77777777" w:rsidR="00243663" w:rsidRDefault="00243663" w:rsidP="00F5323B">
                        <w:pPr>
                          <w:spacing w:before="0"/>
                        </w:pPr>
                      </w:p>
                      <w:p w14:paraId="70AB241D" w14:textId="77777777" w:rsidR="00243663" w:rsidRPr="007C1AAC" w:rsidRDefault="00243663" w:rsidP="00F5323B">
                        <w:pPr>
                          <w:spacing w:before="0"/>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9902;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243663" w:rsidRPr="007C1AAC" w:rsidRDefault="00243663" w:rsidP="00F5323B">
                        <w:pPr>
                          <w:spacing w:before="0"/>
                          <w:rPr>
                            <w:sz w:val="22"/>
                            <w:szCs w:val="22"/>
                          </w:rPr>
                        </w:pPr>
                        <w:r>
                          <w:t>Provide And Register Document set-b Response</w:t>
                        </w:r>
                        <w:r w:rsidDel="00281B77">
                          <w:rPr>
                            <w:sz w:val="22"/>
                            <w:szCs w:val="22"/>
                          </w:rPr>
                          <w:t xml:space="preserve"> </w:t>
                        </w:r>
                      </w:p>
                      <w:p w14:paraId="414E87DA" w14:textId="77777777" w:rsidR="00243663" w:rsidRDefault="00243663" w:rsidP="00F5323B">
                        <w:pPr>
                          <w:spacing w:before="0"/>
                        </w:pPr>
                      </w:p>
                      <w:p w14:paraId="7CBE8790" w14:textId="77777777" w:rsidR="00243663" w:rsidRPr="007C1AAC" w:rsidRDefault="00243663" w:rsidP="00F5323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5E4A2C90" w:rsidR="00F5323B" w:rsidRPr="000B6820" w:rsidRDefault="00F5323B" w:rsidP="00E70755">
      <w:pPr>
        <w:pStyle w:val="Titolo4"/>
        <w:numPr>
          <w:ilvl w:val="0"/>
          <w:numId w:val="0"/>
        </w:numPr>
        <w:rPr>
          <w:noProof w:val="0"/>
        </w:rPr>
      </w:pPr>
      <w:bookmarkStart w:id="967" w:name="_Toc450673956"/>
      <w:r w:rsidRPr="000B6820">
        <w:rPr>
          <w:noProof w:val="0"/>
        </w:rPr>
        <w:t>3.</w:t>
      </w:r>
      <w:del w:id="968" w:author="Elena Vio" w:date="2016-07-19T13:08:00Z">
        <w:r w:rsidRPr="000B6820" w:rsidDel="009E0620">
          <w:rPr>
            <w:noProof w:val="0"/>
          </w:rPr>
          <w:delText>Y</w:delText>
        </w:r>
        <w:r w:rsidR="00F62FDC" w:rsidRPr="000B6820" w:rsidDel="009E0620">
          <w:rPr>
            <w:noProof w:val="0"/>
          </w:rPr>
          <w:delText>4</w:delText>
        </w:r>
      </w:del>
      <w:ins w:id="969" w:author="Elena Vio" w:date="2016-07-19T13:08:00Z">
        <w:r w:rsidR="009E0620">
          <w:rPr>
            <w:noProof w:val="0"/>
          </w:rPr>
          <w:t>29</w:t>
        </w:r>
      </w:ins>
      <w:r w:rsidRPr="000B6820">
        <w:rPr>
          <w:noProof w:val="0"/>
        </w:rPr>
        <w:t xml:space="preserve">.4.1 </w:t>
      </w:r>
      <w:r w:rsidR="00D41247" w:rsidRPr="000B6820">
        <w:rPr>
          <w:noProof w:val="0"/>
        </w:rPr>
        <w:t>Add Request of more clinical information</w:t>
      </w:r>
      <w:bookmarkEnd w:id="967"/>
    </w:p>
    <w:p w14:paraId="6F2A8F69" w14:textId="46E2ADA2" w:rsidR="00F5323B" w:rsidRPr="000B6820" w:rsidRDefault="00D95DE4" w:rsidP="004B2F11">
      <w:pPr>
        <w:pStyle w:val="Corpodeltesto"/>
      </w:pPr>
      <w:r w:rsidRPr="000B6820">
        <w:t>This message requests</w:t>
      </w:r>
      <w:r w:rsidR="00743AD8" w:rsidRPr="000B6820">
        <w:t xml:space="preserve"> that</w:t>
      </w:r>
      <w:r w:rsidRPr="000B6820">
        <w:t xml:space="preserve"> HT Requester provides more clinical information </w:t>
      </w:r>
      <w:r w:rsidR="000B40A3" w:rsidRPr="000B6820">
        <w:t xml:space="preserve">to </w:t>
      </w:r>
      <w:r w:rsidRPr="000B6820">
        <w:t>Heart Team.</w:t>
      </w:r>
    </w:p>
    <w:p w14:paraId="4ECCA23C" w14:textId="5E9C7936" w:rsidR="00F5323B" w:rsidRPr="000B6820" w:rsidRDefault="00F5323B" w:rsidP="00F5323B">
      <w:pPr>
        <w:pStyle w:val="Titolo5"/>
        <w:numPr>
          <w:ilvl w:val="0"/>
          <w:numId w:val="0"/>
        </w:numPr>
        <w:rPr>
          <w:noProof w:val="0"/>
        </w:rPr>
      </w:pPr>
      <w:bookmarkStart w:id="970" w:name="_Toc450673957"/>
      <w:r w:rsidRPr="000B6820">
        <w:rPr>
          <w:noProof w:val="0"/>
        </w:rPr>
        <w:t>3.</w:t>
      </w:r>
      <w:del w:id="971" w:author="Elena Vio" w:date="2016-07-19T13:08:00Z">
        <w:r w:rsidRPr="000B6820" w:rsidDel="009E0620">
          <w:rPr>
            <w:noProof w:val="0"/>
          </w:rPr>
          <w:delText>Y</w:delText>
        </w:r>
        <w:r w:rsidR="00E91F7F" w:rsidRPr="000B6820" w:rsidDel="009E0620">
          <w:rPr>
            <w:noProof w:val="0"/>
          </w:rPr>
          <w:delText>4</w:delText>
        </w:r>
      </w:del>
      <w:ins w:id="972" w:author="Elena Vio" w:date="2016-07-19T13:08:00Z">
        <w:r w:rsidR="009E0620">
          <w:rPr>
            <w:noProof w:val="0"/>
          </w:rPr>
          <w:t>29</w:t>
        </w:r>
      </w:ins>
      <w:r w:rsidRPr="000B6820">
        <w:rPr>
          <w:noProof w:val="0"/>
        </w:rPr>
        <w:t>.4.1.1 Trigger Events</w:t>
      </w:r>
      <w:bookmarkEnd w:id="970"/>
    </w:p>
    <w:p w14:paraId="274590E4" w14:textId="04B07CCC" w:rsidR="000B40A3" w:rsidRPr="000B6820" w:rsidRDefault="000B40A3" w:rsidP="000B40A3">
      <w:r w:rsidRPr="000B6820">
        <w:t xml:space="preserve">The HT Participant sends this message when it has accepted to be involved in the HT and is ready to </w:t>
      </w:r>
      <w:r w:rsidR="004A7724" w:rsidRPr="000B6820">
        <w:t>request</w:t>
      </w:r>
      <w:r w:rsidRPr="000B6820">
        <w:t xml:space="preserve"> </w:t>
      </w:r>
      <w:r w:rsidR="004A7724" w:rsidRPr="000B6820">
        <w:t xml:space="preserve">that </w:t>
      </w:r>
      <w:r w:rsidRPr="000B6820">
        <w:t xml:space="preserve">HT Requester provides more clinical information to </w:t>
      </w:r>
      <w:r w:rsidR="00ED1069" w:rsidRPr="000B6820">
        <w:t xml:space="preserve">the </w:t>
      </w:r>
      <w:r w:rsidRPr="000B6820">
        <w:t>Heart Team.</w:t>
      </w:r>
    </w:p>
    <w:p w14:paraId="020A1580" w14:textId="77777777" w:rsidR="000B40A3" w:rsidRPr="000B6820" w:rsidRDefault="000B40A3" w:rsidP="000B40A3">
      <w:r w:rsidRPr="000B6820">
        <w:t xml:space="preserve">The </w:t>
      </w:r>
      <w:r w:rsidRPr="000B6820">
        <w:rPr>
          <w:b/>
        </w:rPr>
        <w:t>pre-conditions</w:t>
      </w:r>
      <w:r w:rsidRPr="000B6820">
        <w:t xml:space="preserve"> are encoded as:</w:t>
      </w:r>
    </w:p>
    <w:p w14:paraId="57E78A9E" w14:textId="14EB5C5B" w:rsidR="000B40A3" w:rsidRPr="000B6820" w:rsidRDefault="000B40A3" w:rsidP="00704901">
      <w:r w:rsidRPr="000B6820">
        <w:t xml:space="preserve">The workflow document is </w:t>
      </w:r>
      <w:r w:rsidR="00346182" w:rsidRPr="000B6820">
        <w:t>open</w:t>
      </w:r>
      <w:r w:rsidRPr="000B6820">
        <w:t xml:space="preserve">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and t</w:t>
      </w:r>
      <w:r w:rsidRPr="000B6820">
        <w:t>he HT Involv</w:t>
      </w:r>
      <w:r w:rsidR="00346182" w:rsidRPr="000B6820">
        <w:t>e</w:t>
      </w:r>
      <w:r w:rsidRPr="000B6820">
        <w:t>ment task</w:t>
      </w:r>
      <w:r w:rsidR="00346182" w:rsidRPr="000B6820">
        <w:t xml:space="preserve"> to which HT participant is owner</w:t>
      </w:r>
      <w:r w:rsidRPr="000B6820">
        <w:t xml:space="preserve"> is “IN PROGRESS”</w:t>
      </w:r>
      <w:r w:rsidRPr="000B6820">
        <w:rPr>
          <w:b/>
        </w:rPr>
        <w:t xml:space="preserve"> </w:t>
      </w:r>
      <w:r w:rsidRPr="000B6820">
        <w:t>(</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TaskList</w:t>
      </w:r>
      <w:proofErr w:type="spellEnd"/>
      <w:r w:rsidRPr="000B6820">
        <w:rPr>
          <w:rFonts w:ascii="Courier" w:hAnsi="Courier"/>
          <w:b/>
        </w:rPr>
        <w:t>/</w:t>
      </w:r>
      <w:proofErr w:type="spellStart"/>
      <w:r w:rsidRPr="000B6820">
        <w:rPr>
          <w:rFonts w:ascii="Courier" w:hAnsi="Courier"/>
          <w:b/>
        </w:rPr>
        <w:t>XDWTask</w:t>
      </w:r>
      <w:proofErr w:type="spellEnd"/>
      <w:r w:rsidRPr="000B6820">
        <w:rPr>
          <w:rFonts w:ascii="Courier" w:hAnsi="Courier"/>
          <w:b/>
        </w:rPr>
        <w:t>/</w:t>
      </w:r>
      <w:proofErr w:type="spellStart"/>
      <w:r w:rsidRPr="000B6820">
        <w:rPr>
          <w:rFonts w:ascii="Courier" w:hAnsi="Courier"/>
          <w:b/>
        </w:rPr>
        <w:t>taskData</w:t>
      </w:r>
      <w:proofErr w:type="spellEnd"/>
      <w:r w:rsidRPr="000B6820">
        <w:rPr>
          <w:rFonts w:ascii="Courier" w:hAnsi="Courier"/>
          <w:b/>
        </w:rPr>
        <w:t>/</w:t>
      </w:r>
      <w:proofErr w:type="spellStart"/>
      <w:r w:rsidRPr="000B6820">
        <w:rPr>
          <w:rFonts w:ascii="Courier" w:hAnsi="Courier"/>
          <w:b/>
        </w:rPr>
        <w:t>taskDetails</w:t>
      </w:r>
      <w:proofErr w:type="spellEnd"/>
      <w:r w:rsidRPr="000B6820">
        <w:rPr>
          <w:rFonts w:ascii="Courier" w:hAnsi="Courier"/>
          <w:b/>
        </w:rPr>
        <w:t>/status</w:t>
      </w:r>
      <w:r w:rsidRPr="000B6820">
        <w:t>=”IN PROGRESS” and</w:t>
      </w:r>
      <w:r w:rsidRPr="000B6820">
        <w:rPr>
          <w:b/>
        </w:rPr>
        <w:t xml:space="preserve"> </w:t>
      </w:r>
      <w:r w:rsidRPr="000B6820">
        <w:rPr>
          <w:rFonts w:ascii="Courier" w:hAnsi="Courier"/>
          <w:b/>
        </w:rPr>
        <w:t>WorkflowDocument/TaskList/XDWTask/taskData/taskDetails/taskType</w:t>
      </w:r>
      <w:r w:rsidRPr="000B6820">
        <w:t>=”HTInvolvment”)</w:t>
      </w:r>
    </w:p>
    <w:p w14:paraId="5EAD5E90" w14:textId="5D434427" w:rsidR="00F5323B" w:rsidRPr="000B6820" w:rsidRDefault="00C97FA2" w:rsidP="004B2F11">
      <w:pPr>
        <w:pStyle w:val="Corpodeltesto"/>
      </w:pPr>
      <w:r w:rsidRPr="000B6820">
        <w:t>The information needed is</w:t>
      </w:r>
      <w:r w:rsidR="00F5323B" w:rsidRPr="000B6820">
        <w:t xml:space="preserve">:  </w:t>
      </w:r>
    </w:p>
    <w:p w14:paraId="5A55185E" w14:textId="012C023D" w:rsidR="00F5323B" w:rsidRPr="000B6820" w:rsidRDefault="00B86C23" w:rsidP="004B2F11">
      <w:pPr>
        <w:pStyle w:val="Corpodeltesto"/>
        <w:numPr>
          <w:ilvl w:val="0"/>
          <w:numId w:val="36"/>
        </w:numPr>
      </w:pPr>
      <w:r w:rsidRPr="000B6820">
        <w:t>Request of more information document</w:t>
      </w:r>
      <w:r w:rsidR="00F5323B" w:rsidRPr="000B6820">
        <w:t xml:space="preserve">: the request for </w:t>
      </w:r>
      <w:r w:rsidR="00F67D27" w:rsidRPr="000B6820">
        <w:t>HT Requester</w:t>
      </w:r>
      <w:r w:rsidR="00F5323B" w:rsidRPr="000B6820">
        <w:t xml:space="preserve"> to </w:t>
      </w:r>
      <w:r w:rsidR="00F67D27" w:rsidRPr="000B6820">
        <w:t>provide</w:t>
      </w:r>
      <w:r w:rsidR="00F5323B" w:rsidRPr="000B6820">
        <w:t xml:space="preserve"> </w:t>
      </w:r>
      <w:r w:rsidR="00F67D27" w:rsidRPr="000B6820">
        <w:t>more clinical information (reports, images, etc</w:t>
      </w:r>
      <w:r w:rsidR="00BD1613">
        <w:t>.</w:t>
      </w:r>
      <w:r w:rsidR="00F67D27" w:rsidRPr="000B6820">
        <w:t>)</w:t>
      </w:r>
      <w:r w:rsidR="00F5323B" w:rsidRPr="000B6820">
        <w:t>.</w:t>
      </w:r>
    </w:p>
    <w:p w14:paraId="0D94AA8A" w14:textId="33E2F1D9" w:rsidR="00F5323B" w:rsidRPr="000B6820" w:rsidRDefault="00F5323B" w:rsidP="00F5323B">
      <w:pPr>
        <w:pStyle w:val="Titolo5"/>
        <w:numPr>
          <w:ilvl w:val="0"/>
          <w:numId w:val="0"/>
        </w:numPr>
        <w:rPr>
          <w:noProof w:val="0"/>
        </w:rPr>
      </w:pPr>
      <w:bookmarkStart w:id="973" w:name="_Toc450673958"/>
      <w:r w:rsidRPr="000B6820">
        <w:rPr>
          <w:noProof w:val="0"/>
        </w:rPr>
        <w:t>3.</w:t>
      </w:r>
      <w:del w:id="974" w:author="Elena Vio" w:date="2016-07-19T13:08:00Z">
        <w:r w:rsidRPr="000B6820" w:rsidDel="009E0620">
          <w:rPr>
            <w:noProof w:val="0"/>
          </w:rPr>
          <w:delText>Y</w:delText>
        </w:r>
        <w:r w:rsidR="00B0623E" w:rsidRPr="000B6820" w:rsidDel="009E0620">
          <w:rPr>
            <w:noProof w:val="0"/>
          </w:rPr>
          <w:delText>4</w:delText>
        </w:r>
      </w:del>
      <w:ins w:id="975" w:author="Elena Vio" w:date="2016-07-19T13:08:00Z">
        <w:r w:rsidR="009E0620">
          <w:rPr>
            <w:noProof w:val="0"/>
          </w:rPr>
          <w:t>29</w:t>
        </w:r>
      </w:ins>
      <w:r w:rsidRPr="000B6820">
        <w:rPr>
          <w:noProof w:val="0"/>
        </w:rPr>
        <w:t>.4.1.2 Message Semantics</w:t>
      </w:r>
      <w:bookmarkEnd w:id="973"/>
    </w:p>
    <w:p w14:paraId="1DC4D9CC" w14:textId="25CA3AF2" w:rsidR="00F5323B" w:rsidRPr="000B6820" w:rsidRDefault="00F5323B" w:rsidP="00F5323B">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 xml:space="preserve">The HT </w:t>
      </w:r>
      <w:r w:rsidR="00C224CC" w:rsidRPr="000B6820">
        <w:t xml:space="preserve">Participant </w:t>
      </w:r>
      <w:r w:rsidRPr="000B6820">
        <w:t>is the Document Source</w:t>
      </w:r>
    </w:p>
    <w:p w14:paraId="23E42920" w14:textId="77777777" w:rsidR="00F5323B" w:rsidRPr="000B6820" w:rsidRDefault="00F5323B" w:rsidP="00F5323B">
      <w:pPr>
        <w:pStyle w:val="Corpodeltesto"/>
      </w:pPr>
      <w:r w:rsidRPr="000B6820">
        <w:t xml:space="preserve"> This section defines:</w:t>
      </w:r>
    </w:p>
    <w:p w14:paraId="030A6514" w14:textId="2464D485" w:rsidR="00F5323B" w:rsidRPr="000B6820" w:rsidRDefault="00ED1069" w:rsidP="00F5323B">
      <w:pPr>
        <w:pStyle w:val="Corpodeltesto"/>
        <w:numPr>
          <w:ilvl w:val="0"/>
          <w:numId w:val="37"/>
        </w:numPr>
      </w:pPr>
      <w:r w:rsidRPr="000B6820">
        <w:t>T</w:t>
      </w:r>
      <w:r w:rsidR="00F5323B" w:rsidRPr="000B6820">
        <w:t>he Heart Team Workflow Document Content submitted in the Provide and Register</w:t>
      </w:r>
      <w:r w:rsidR="000B6820">
        <w:t xml:space="preserve">. </w:t>
      </w:r>
      <w:r w:rsidR="00F5323B" w:rsidRPr="000B6820">
        <w:t>See Section 3.</w:t>
      </w:r>
      <w:del w:id="976" w:author="Elena Vio" w:date="2016-07-19T13:08:00Z">
        <w:r w:rsidR="00F5323B" w:rsidRPr="000B6820" w:rsidDel="009E0620">
          <w:delText>Y</w:delText>
        </w:r>
        <w:r w:rsidR="001251EF" w:rsidRPr="000B6820" w:rsidDel="009E0620">
          <w:delText>4</w:delText>
        </w:r>
      </w:del>
      <w:ins w:id="977" w:author="Elena Vio" w:date="2016-07-19T13:08:00Z">
        <w:r w:rsidR="009E0620">
          <w:t>29</w:t>
        </w:r>
      </w:ins>
      <w:r w:rsidR="00F5323B" w:rsidRPr="000B6820">
        <w:t>.4.1.2.1.</w:t>
      </w:r>
    </w:p>
    <w:p w14:paraId="40D46970" w14:textId="4B39BF1E" w:rsidR="00F5323B" w:rsidRPr="000B6820" w:rsidRDefault="00F5323B" w:rsidP="00F5323B">
      <w:pPr>
        <w:pStyle w:val="Corpodeltesto"/>
        <w:numPr>
          <w:ilvl w:val="0"/>
          <w:numId w:val="37"/>
        </w:numPr>
      </w:pPr>
      <w:r w:rsidRPr="000B6820">
        <w:lastRenderedPageBreak/>
        <w:t xml:space="preserve">The Heart Team Request </w:t>
      </w:r>
      <w:r w:rsidR="001251EF" w:rsidRPr="000B6820">
        <w:t>of more clinical information</w:t>
      </w:r>
      <w:r w:rsidRPr="000B6820">
        <w:t xml:space="preserve"> </w:t>
      </w:r>
      <w:r w:rsidR="00F43FCC" w:rsidRPr="000B6820">
        <w:t xml:space="preserve">content </w:t>
      </w:r>
      <w:r w:rsidRPr="000B6820">
        <w:t>submitted in the Provide and Register</w:t>
      </w:r>
      <w:r w:rsidR="000B6820">
        <w:t xml:space="preserve">. </w:t>
      </w:r>
      <w:r w:rsidRPr="000B6820">
        <w:t>See Section 3.</w:t>
      </w:r>
      <w:del w:id="978" w:author="Elena Vio" w:date="2016-07-19T13:08:00Z">
        <w:r w:rsidRPr="000B6820" w:rsidDel="009E0620">
          <w:delText>Y</w:delText>
        </w:r>
        <w:r w:rsidR="001251EF" w:rsidRPr="000B6820" w:rsidDel="009E0620">
          <w:delText>4</w:delText>
        </w:r>
      </w:del>
      <w:ins w:id="979" w:author="Elena Vio" w:date="2016-07-19T13:08:00Z">
        <w:r w:rsidR="009E0620">
          <w:t>29</w:t>
        </w:r>
      </w:ins>
      <w:r w:rsidRPr="000B6820">
        <w:t xml:space="preserve">.4.1.2.2.. </w:t>
      </w:r>
    </w:p>
    <w:p w14:paraId="2FDDB7DF" w14:textId="0165C2B6" w:rsidR="00F5323B" w:rsidRPr="000B6820" w:rsidRDefault="00F5323B" w:rsidP="00F5323B">
      <w:pPr>
        <w:pStyle w:val="Corpodeltesto"/>
        <w:numPr>
          <w:ilvl w:val="0"/>
          <w:numId w:val="37"/>
        </w:numPr>
      </w:pPr>
      <w:r w:rsidRPr="000B6820">
        <w:t>The Document Sharing Metadata requirements for the Submission Set and Document Entry</w:t>
      </w:r>
      <w:r w:rsidR="000B6820">
        <w:t xml:space="preserve">. </w:t>
      </w:r>
      <w:r w:rsidRPr="000B6820">
        <w:t>See Section 3.</w:t>
      </w:r>
      <w:del w:id="980" w:author="Elena Vio" w:date="2016-07-19T13:08:00Z">
        <w:r w:rsidRPr="000B6820" w:rsidDel="009E0620">
          <w:delText>Y</w:delText>
        </w:r>
        <w:r w:rsidR="001251EF" w:rsidRPr="000B6820" w:rsidDel="009E0620">
          <w:delText>4</w:delText>
        </w:r>
      </w:del>
      <w:ins w:id="981" w:author="Elena Vio" w:date="2016-07-19T13:08:00Z">
        <w:r w:rsidR="009E0620">
          <w:t>29</w:t>
        </w:r>
      </w:ins>
      <w:r w:rsidRPr="000B6820">
        <w:t>.4.1.2.3.</w:t>
      </w:r>
    </w:p>
    <w:p w14:paraId="23F3E605" w14:textId="37EB674E" w:rsidR="00F5323B" w:rsidRPr="000B6820" w:rsidRDefault="00F5323B" w:rsidP="004B2F11">
      <w:pPr>
        <w:pStyle w:val="Titolo6"/>
        <w:numPr>
          <w:ilvl w:val="0"/>
          <w:numId w:val="0"/>
        </w:numPr>
      </w:pPr>
      <w:bookmarkStart w:id="982" w:name="_Toc450673959"/>
      <w:r w:rsidRPr="000B6820">
        <w:t>3.</w:t>
      </w:r>
      <w:del w:id="983" w:author="Elena Vio" w:date="2016-07-19T13:08:00Z">
        <w:r w:rsidRPr="000B6820" w:rsidDel="009E0620">
          <w:delText>Y</w:delText>
        </w:r>
        <w:r w:rsidR="00EC79AF" w:rsidRPr="000B6820" w:rsidDel="009E0620">
          <w:delText>4</w:delText>
        </w:r>
      </w:del>
      <w:ins w:id="984" w:author="Elena Vio" w:date="2016-07-19T13:08:00Z">
        <w:r w:rsidR="009E0620">
          <w:t>29</w:t>
        </w:r>
      </w:ins>
      <w:r w:rsidRPr="000B6820">
        <w:t>.4.1.2.1 Heart Team Workflow Document Content Requirements</w:t>
      </w:r>
      <w:bookmarkEnd w:id="982"/>
    </w:p>
    <w:p w14:paraId="20817BF1" w14:textId="55B6449C" w:rsidR="00BA510F" w:rsidRPr="000B6820" w:rsidRDefault="00BA510F" w:rsidP="00BA510F">
      <w:pPr>
        <w:pStyle w:val="Corpodeltesto"/>
      </w:pPr>
      <w:r w:rsidRPr="000B6820">
        <w:t xml:space="preserve">The </w:t>
      </w:r>
      <w:proofErr w:type="gramStart"/>
      <w:r w:rsidRPr="000B6820">
        <w:t>Heart Team Workflow Document is updated by the HT Participant</w:t>
      </w:r>
      <w:proofErr w:type="gramEnd"/>
      <w:r w:rsidRPr="000B6820">
        <w:t>.</w:t>
      </w:r>
    </w:p>
    <w:p w14:paraId="573FDF0A" w14:textId="5CE6F51A" w:rsidR="00F5323B" w:rsidRPr="000B6820" w:rsidRDefault="00F5323B" w:rsidP="004B2F11">
      <w:pPr>
        <w:pStyle w:val="Titolo7"/>
        <w:numPr>
          <w:ilvl w:val="0"/>
          <w:numId w:val="0"/>
        </w:numPr>
      </w:pPr>
      <w:bookmarkStart w:id="985" w:name="_Toc450673960"/>
      <w:r w:rsidRPr="000B6820">
        <w:t>3.</w:t>
      </w:r>
      <w:del w:id="986" w:author="Elena Vio" w:date="2016-07-19T13:08:00Z">
        <w:r w:rsidRPr="000B6820" w:rsidDel="009E0620">
          <w:delText>Y</w:delText>
        </w:r>
        <w:r w:rsidR="00EC79AF" w:rsidRPr="000B6820" w:rsidDel="009E0620">
          <w:delText>4</w:delText>
        </w:r>
      </w:del>
      <w:ins w:id="987" w:author="Elena Vio" w:date="2016-07-19T13:08:00Z">
        <w:r w:rsidR="009E0620">
          <w:t>29</w:t>
        </w:r>
      </w:ins>
      <w:r w:rsidRPr="000B6820">
        <w:t>.4.1.2.1.1 Workflow Document Elements</w:t>
      </w:r>
      <w:bookmarkEnd w:id="985"/>
    </w:p>
    <w:p w14:paraId="2DDA2B10" w14:textId="17232B2C" w:rsidR="006A2CB3" w:rsidRPr="000B6820" w:rsidRDefault="00EC79AF" w:rsidP="006A2CB3">
      <w:pPr>
        <w:pStyle w:val="AuthorInstructions"/>
        <w:rPr>
          <w:i w:val="0"/>
        </w:rPr>
      </w:pPr>
      <w:r w:rsidRPr="000B6820">
        <w:rPr>
          <w:i w:val="0"/>
        </w:rPr>
        <w:t xml:space="preserve">The HT Participant shall update the Heart Team Workflow Document according to the definition of an XDW Workflow Document in ITI TF-3: </w:t>
      </w:r>
      <w:proofErr w:type="gramStart"/>
      <w:r w:rsidRPr="000B6820">
        <w:rPr>
          <w:i w:val="0"/>
        </w:rPr>
        <w:t xml:space="preserve">5.4 </w:t>
      </w:r>
      <w:r w:rsidR="006A2CB3" w:rsidRPr="000B6820">
        <w:rPr>
          <w:i w:val="0"/>
        </w:rPr>
        <w:t xml:space="preserve"> with</w:t>
      </w:r>
      <w:proofErr w:type="gramEnd"/>
      <w:r w:rsidR="006A2CB3" w:rsidRPr="000B6820">
        <w:rPr>
          <w:i w:val="0"/>
        </w:rPr>
        <w:t xml:space="preserve"> the following constraints:</w:t>
      </w:r>
    </w:p>
    <w:p w14:paraId="67389092" w14:textId="2355BC9D" w:rsidR="006A2CB3" w:rsidRPr="000B6820" w:rsidRDefault="006A2CB3" w:rsidP="006A2CB3">
      <w:pPr>
        <w:pStyle w:val="AuthorInstructions"/>
        <w:numPr>
          <w:ilvl w:val="0"/>
          <w:numId w:val="49"/>
        </w:numPr>
        <w:rPr>
          <w:i w:val="0"/>
        </w:rPr>
      </w:pPr>
      <w:r w:rsidRPr="000B6820">
        <w:rPr>
          <w:i w:val="0"/>
        </w:rPr>
        <w:t xml:space="preserve">for </w:t>
      </w:r>
      <w:r w:rsidRPr="004B2F11">
        <w:rPr>
          <w:rStyle w:val="CorpodeltestoCarattere"/>
          <w:bCs/>
        </w:rPr>
        <w:t>&lt;</w:t>
      </w:r>
      <w:proofErr w:type="spellStart"/>
      <w:r w:rsidRPr="004B2F11">
        <w:rPr>
          <w:rStyle w:val="CorpodeltestoCarattere"/>
          <w:bCs/>
        </w:rPr>
        <w:t>TaskList</w:t>
      </w:r>
      <w:proofErr w:type="spellEnd"/>
      <w:r w:rsidRPr="004B2F11">
        <w:rPr>
          <w:rStyle w:val="CorpodeltestoCarattere"/>
          <w:bCs/>
        </w:rPr>
        <w:t>&gt;</w:t>
      </w:r>
      <w:r w:rsidRPr="000B6820">
        <w:rPr>
          <w:i w:val="0"/>
        </w:rPr>
        <w:t>constraints s</w:t>
      </w:r>
      <w:r w:rsidR="00714B86" w:rsidRPr="000B6820">
        <w:rPr>
          <w:i w:val="0"/>
        </w:rPr>
        <w:t>ee Section 3.</w:t>
      </w:r>
      <w:del w:id="988" w:author="Elena Vio" w:date="2016-07-19T13:08:00Z">
        <w:r w:rsidR="00714B86" w:rsidRPr="000B6820" w:rsidDel="009E0620">
          <w:rPr>
            <w:i w:val="0"/>
          </w:rPr>
          <w:delText>Y4</w:delText>
        </w:r>
      </w:del>
      <w:ins w:id="989" w:author="Elena Vio" w:date="2016-07-19T13:08:00Z">
        <w:r w:rsidR="009E0620">
          <w:rPr>
            <w:i w:val="0"/>
          </w:rPr>
          <w:t>29</w:t>
        </w:r>
      </w:ins>
      <w:r w:rsidRPr="000B6820">
        <w:rPr>
          <w:i w:val="0"/>
        </w:rPr>
        <w:t>.4.1.2.1.1.1</w:t>
      </w:r>
    </w:p>
    <w:p w14:paraId="73E38E3D" w14:textId="2B31A888" w:rsidR="00F5323B" w:rsidRPr="000B6820" w:rsidRDefault="00F5323B" w:rsidP="004B2F11">
      <w:pPr>
        <w:pStyle w:val="Titolo8"/>
        <w:numPr>
          <w:ilvl w:val="0"/>
          <w:numId w:val="0"/>
        </w:numPr>
      </w:pPr>
      <w:r w:rsidRPr="000B6820">
        <w:t>3.</w:t>
      </w:r>
      <w:del w:id="990" w:author="Elena Vio" w:date="2016-07-19T13:08:00Z">
        <w:r w:rsidRPr="000B6820" w:rsidDel="009E0620">
          <w:delText>Y</w:delText>
        </w:r>
        <w:r w:rsidR="009E73C9" w:rsidRPr="000B6820" w:rsidDel="009E0620">
          <w:delText>4</w:delText>
        </w:r>
      </w:del>
      <w:ins w:id="991" w:author="Elena Vio" w:date="2016-07-19T13:08:00Z">
        <w:r w:rsidR="009E0620">
          <w:t>29</w:t>
        </w:r>
      </w:ins>
      <w:r w:rsidRPr="000B6820">
        <w:t>.4.1.2.1.1.1 Workflow Document taskList Element</w:t>
      </w:r>
    </w:p>
    <w:p w14:paraId="4D7D9EA7" w14:textId="77777777" w:rsidR="00231B74" w:rsidRPr="000B6820" w:rsidRDefault="00F5323B" w:rsidP="00A0159D">
      <w:pPr>
        <w:pStyle w:val="Corpodeltesto"/>
      </w:pPr>
      <w:r w:rsidRPr="000B6820">
        <w:t>This element shall be structured according to ITI TF-3</w:t>
      </w:r>
      <w:proofErr w:type="gramStart"/>
      <w:r w:rsidRPr="000B6820">
        <w:t>:5.4.2.3</w:t>
      </w:r>
      <w:proofErr w:type="gramEnd"/>
      <w:r w:rsidRPr="000B6820">
        <w:t xml:space="preserve"> “XDW Workflow Document Elements from the OASIS Human Task,” </w:t>
      </w:r>
      <w:r w:rsidR="00C85E53" w:rsidRPr="000B6820">
        <w:t>with the additional constraints</w:t>
      </w:r>
      <w:r w:rsidR="00231B74" w:rsidRPr="000B6820">
        <w:t xml:space="preserve"> specified below.</w:t>
      </w:r>
    </w:p>
    <w:p w14:paraId="168C2A4E" w14:textId="72C47FE9" w:rsidR="00231B74" w:rsidRPr="000B6820" w:rsidRDefault="00231B74" w:rsidP="00231B74">
      <w:pPr>
        <w:pStyle w:val="Corpodeltesto"/>
      </w:pPr>
      <w:r w:rsidRPr="000B6820">
        <w:t xml:space="preserve">The HT </w:t>
      </w:r>
      <w:r w:rsidR="00F42EE3" w:rsidRPr="000B6820">
        <w:t>Participant</w:t>
      </w:r>
      <w:r w:rsidRPr="000B6820">
        <w:t xml:space="preserve"> shall put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element: </w:t>
      </w:r>
    </w:p>
    <w:p w14:paraId="1A3FA9C9" w14:textId="2B1B268D" w:rsidR="00231B74" w:rsidRPr="000B6820" w:rsidRDefault="00C224CC" w:rsidP="00231B74">
      <w:pPr>
        <w:pStyle w:val="Corpodeltesto"/>
        <w:numPr>
          <w:ilvl w:val="0"/>
          <w:numId w:val="51"/>
        </w:numPr>
        <w:rPr>
          <w:i/>
        </w:rPr>
      </w:pPr>
      <w:r w:rsidRPr="000B6820">
        <w:t>One or more</w:t>
      </w:r>
      <w:r w:rsidR="00231B74" w:rsidRPr="000B6820">
        <w:t xml:space="preserve"> </w:t>
      </w:r>
      <w:r w:rsidR="00231B74" w:rsidRPr="000B6820">
        <w:rPr>
          <w:rFonts w:ascii="Courier" w:hAnsi="Courier"/>
          <w:b/>
        </w:rPr>
        <w:t>&lt;</w:t>
      </w:r>
      <w:proofErr w:type="spellStart"/>
      <w:r w:rsidR="00231B74" w:rsidRPr="000B6820">
        <w:rPr>
          <w:rFonts w:ascii="Courier" w:hAnsi="Courier"/>
          <w:b/>
        </w:rPr>
        <w:t>XDWTask</w:t>
      </w:r>
      <w:proofErr w:type="spellEnd"/>
      <w:r w:rsidR="00231B74" w:rsidRPr="000B6820">
        <w:rPr>
          <w:rFonts w:ascii="Courier" w:hAnsi="Courier"/>
          <w:b/>
        </w:rPr>
        <w:t>&gt;</w:t>
      </w:r>
      <w:r w:rsidR="00231B74" w:rsidRPr="000B6820">
        <w:t xml:space="preserve"> child element that represents the HT Preparation task</w:t>
      </w:r>
      <w:r w:rsidRPr="000B6820">
        <w:t>s</w:t>
      </w:r>
      <w:r w:rsidR="00231B74" w:rsidRPr="000B6820">
        <w:t xml:space="preserve">, </w:t>
      </w:r>
      <w:r w:rsidR="004B6D9F" w:rsidRPr="000B6820">
        <w:t xml:space="preserve">one </w:t>
      </w:r>
      <w:r w:rsidR="004B6D9F" w:rsidRPr="000B6820">
        <w:rPr>
          <w:rFonts w:ascii="Courier" w:hAnsi="Courier"/>
          <w:b/>
        </w:rPr>
        <w:t>&lt;</w:t>
      </w:r>
      <w:proofErr w:type="spellStart"/>
      <w:r w:rsidR="004B6D9F" w:rsidRPr="000B6820">
        <w:rPr>
          <w:rFonts w:ascii="Courier" w:hAnsi="Courier"/>
          <w:b/>
        </w:rPr>
        <w:t>XDWTask</w:t>
      </w:r>
      <w:proofErr w:type="spellEnd"/>
      <w:r w:rsidR="004B6D9F" w:rsidRPr="000B6820">
        <w:rPr>
          <w:rFonts w:ascii="Courier" w:hAnsi="Courier"/>
          <w:b/>
        </w:rPr>
        <w:t>&gt;</w:t>
      </w:r>
      <w:r w:rsidR="00C53F06" w:rsidRPr="000B6820">
        <w:rPr>
          <w:rFonts w:ascii="Courier" w:hAnsi="Courier"/>
          <w:b/>
        </w:rPr>
        <w:t xml:space="preserve"> </w:t>
      </w:r>
      <w:r w:rsidR="00231B74" w:rsidRPr="000B6820">
        <w:t>for each HT Participant</w:t>
      </w:r>
      <w:r w:rsidR="000C37A2" w:rsidRPr="000B6820">
        <w:t xml:space="preserve"> </w:t>
      </w:r>
      <w:r w:rsidR="00231B74" w:rsidRPr="000B6820">
        <w:t xml:space="preserve">that has to be involved </w:t>
      </w:r>
      <w:r w:rsidR="009E73C9" w:rsidRPr="000B6820">
        <w:t>in Heart Team</w:t>
      </w:r>
      <w:r w:rsidR="00874A4C" w:rsidRPr="000B6820">
        <w:t xml:space="preserve"> and for each request of more information</w:t>
      </w:r>
      <w:r w:rsidR="000B6820">
        <w:t xml:space="preserve">. </w:t>
      </w:r>
      <w:r w:rsidR="009E73C9" w:rsidRPr="000B6820">
        <w:t>See Section 3.</w:t>
      </w:r>
      <w:del w:id="992" w:author="Elena Vio" w:date="2016-07-19T13:08:00Z">
        <w:r w:rsidR="009E73C9" w:rsidRPr="000B6820" w:rsidDel="009E0620">
          <w:delText>Y4</w:delText>
        </w:r>
      </w:del>
      <w:ins w:id="993" w:author="Elena Vio" w:date="2016-07-19T13:08:00Z">
        <w:r w:rsidR="009E0620">
          <w:t>29</w:t>
        </w:r>
      </w:ins>
      <w:r w:rsidR="00231B74" w:rsidRPr="000B6820">
        <w:t>.4.1.2.1.1.1.1</w:t>
      </w:r>
    </w:p>
    <w:p w14:paraId="000EB1A8" w14:textId="0AB83827" w:rsidR="00F5323B" w:rsidRPr="000B6820" w:rsidRDefault="00F5323B" w:rsidP="00F5323B">
      <w:pPr>
        <w:pStyle w:val="Corpodeltesto"/>
      </w:pPr>
      <w:r w:rsidRPr="000B6820">
        <w:t>Further requirements are defined in the next sections</w:t>
      </w:r>
      <w:r w:rsidR="000B6820">
        <w:t xml:space="preserve">. </w:t>
      </w:r>
    </w:p>
    <w:p w14:paraId="4EC22557" w14:textId="4BA2AB17" w:rsidR="00F5323B" w:rsidRPr="000B6820" w:rsidRDefault="00C30CD8" w:rsidP="004B2F11">
      <w:pPr>
        <w:pStyle w:val="Titolo9"/>
        <w:numPr>
          <w:ilvl w:val="0"/>
          <w:numId w:val="0"/>
        </w:numPr>
      </w:pPr>
      <w:r w:rsidRPr="000B6820">
        <w:t>3.</w:t>
      </w:r>
      <w:del w:id="994" w:author="Elena Vio" w:date="2016-07-19T13:08:00Z">
        <w:r w:rsidRPr="000B6820" w:rsidDel="009E0620">
          <w:delText>Y4</w:delText>
        </w:r>
      </w:del>
      <w:ins w:id="995" w:author="Elena Vio" w:date="2016-07-19T13:08:00Z">
        <w:r w:rsidR="009E0620">
          <w:t>29</w:t>
        </w:r>
      </w:ins>
      <w:r w:rsidR="00F5323B" w:rsidRPr="000B6820">
        <w:t xml:space="preserve">.4.1.2.1.1.1.1 XDW Task “HT </w:t>
      </w:r>
      <w:r w:rsidR="00B92ED6" w:rsidRPr="000B6820">
        <w:t>Preparation</w:t>
      </w:r>
      <w:r w:rsidR="00F5323B" w:rsidRPr="000B6820">
        <w:t>”</w:t>
      </w:r>
    </w:p>
    <w:p w14:paraId="091F5400" w14:textId="025D227D" w:rsidR="00F5323B" w:rsidRPr="000B6820" w:rsidRDefault="00F5323B" w:rsidP="00F5323B">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sub element </w:t>
      </w:r>
      <w:r w:rsidRPr="004B2F11">
        <w:rPr>
          <w:rStyle w:val="CorpodeltestoCarattere"/>
          <w:bCs/>
        </w:rPr>
        <w:t>&lt;</w:t>
      </w:r>
      <w:proofErr w:type="spellStart"/>
      <w:r w:rsidRPr="004B2F11">
        <w:rPr>
          <w:rStyle w:val="CorpodeltestoCarattere"/>
          <w:bCs/>
        </w:rPr>
        <w:t>taskDetails</w:t>
      </w:r>
      <w:proofErr w:type="spellEnd"/>
      <w:proofErr w:type="gramStart"/>
      <w:r w:rsidRPr="004B2F11">
        <w:rPr>
          <w:rStyle w:val="CorpodeltestoCarattere"/>
          <w:bCs/>
        </w:rPr>
        <w:t>&gt;</w:t>
      </w:r>
      <w:r w:rsidRPr="000B6820">
        <w:rPr>
          <w:i w:val="0"/>
        </w:rPr>
        <w:t xml:space="preserve">  describes</w:t>
      </w:r>
      <w:proofErr w:type="gramEnd"/>
      <w:r w:rsidRPr="000B6820">
        <w:rPr>
          <w:i w:val="0"/>
        </w:rPr>
        <w:t xml:space="preserve"> the HT </w:t>
      </w:r>
      <w:r w:rsidR="003661DE" w:rsidRPr="000B6820">
        <w:rPr>
          <w:i w:val="0"/>
        </w:rPr>
        <w:t>Preparation</w:t>
      </w:r>
      <w:r w:rsidRPr="000B6820">
        <w:rPr>
          <w:i w:val="0"/>
        </w:rPr>
        <w:t xml:space="preserve"> task details:</w:t>
      </w:r>
    </w:p>
    <w:p w14:paraId="11E63980" w14:textId="0D912DBE" w:rsidR="00F5323B" w:rsidRPr="000B6820" w:rsidRDefault="00F5323B" w:rsidP="00F5323B">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Pr="004B2F11">
        <w:rPr>
          <w:rStyle w:val="CorpodeltestoCarattere"/>
          <w:bCs/>
        </w:rPr>
        <w:t>taskType</w:t>
      </w:r>
      <w:proofErr w:type="spellEnd"/>
      <w:r w:rsidRPr="004B2F11">
        <w:rPr>
          <w:rStyle w:val="CorpodeltestoCarattere"/>
          <w:bCs/>
        </w:rPr>
        <w:t>&gt;</w:t>
      </w:r>
      <w:r w:rsidRPr="000B6820">
        <w:rPr>
          <w:i w:val="0"/>
        </w:rPr>
        <w:t xml:space="preserve"> child element shall have the value “HT </w:t>
      </w:r>
      <w:r w:rsidR="00167D69" w:rsidRPr="000B6820">
        <w:rPr>
          <w:i w:val="0"/>
        </w:rPr>
        <w:t>Preparation</w:t>
      </w:r>
      <w:r w:rsidRPr="000B6820">
        <w:rPr>
          <w:i w:val="0"/>
        </w:rPr>
        <w:t xml:space="preserve">” </w:t>
      </w:r>
    </w:p>
    <w:p w14:paraId="0CB27341" w14:textId="0B57949A" w:rsidR="000C769D" w:rsidRPr="000B6820" w:rsidRDefault="00F5323B" w:rsidP="00E70755">
      <w:pPr>
        <w:pStyle w:val="AuthorInstructions"/>
        <w:numPr>
          <w:ilvl w:val="0"/>
          <w:numId w:val="49"/>
        </w:numPr>
        <w:rPr>
          <w:i w:val="0"/>
        </w:rPr>
      </w:pPr>
      <w:proofErr w:type="gramStart"/>
      <w:r w:rsidRPr="000B6820">
        <w:rPr>
          <w:i w:val="0"/>
        </w:rPr>
        <w:t>the</w:t>
      </w:r>
      <w:proofErr w:type="gramEnd"/>
      <w:r w:rsidRPr="000B6820">
        <w:rPr>
          <w:i w:val="0"/>
        </w:rPr>
        <w:t xml:space="preserve"> &lt;</w:t>
      </w:r>
      <w:r w:rsidRPr="004B2F11">
        <w:rPr>
          <w:rStyle w:val="CorpodeltestoCarattere"/>
          <w:bCs/>
        </w:rPr>
        <w:t xml:space="preserve">status&gt; </w:t>
      </w:r>
      <w:r w:rsidRPr="000B6820">
        <w:rPr>
          <w:i w:val="0"/>
        </w:rPr>
        <w:t>child element shall have th</w:t>
      </w:r>
      <w:r w:rsidR="00EA0855" w:rsidRPr="004B2F11">
        <w:rPr>
          <w:rStyle w:val="CorpodeltestoCarattere"/>
          <w:bCs/>
        </w:rPr>
        <w:t xml:space="preserve">e </w:t>
      </w:r>
      <w:r w:rsidRPr="000B6820">
        <w:rPr>
          <w:rFonts w:eastAsia="?l?r ??’c"/>
          <w:i w:val="0"/>
        </w:rPr>
        <w:t>value “</w:t>
      </w:r>
      <w:r w:rsidR="00167D69" w:rsidRPr="000B6820">
        <w:rPr>
          <w:rFonts w:eastAsia="?l?r ??’c"/>
          <w:i w:val="0"/>
        </w:rPr>
        <w:t>READY</w:t>
      </w:r>
      <w:r w:rsidRPr="000B6820">
        <w:rPr>
          <w:rFonts w:eastAsia="?l?r ??’c"/>
          <w:i w:val="0"/>
        </w:rPr>
        <w:t>”</w:t>
      </w:r>
      <w:r w:rsidRPr="000B6820">
        <w:rPr>
          <w:i w:val="0"/>
        </w:rPr>
        <w:t xml:space="preserve">. </w:t>
      </w:r>
    </w:p>
    <w:p w14:paraId="3673CD0C" w14:textId="6E67B288" w:rsidR="000C769D" w:rsidRPr="000B6820" w:rsidRDefault="000C769D" w:rsidP="000C769D">
      <w:pPr>
        <w:pStyle w:val="AuthorInstructions"/>
        <w:rPr>
          <w:i w:val="0"/>
        </w:rPr>
      </w:pPr>
      <w:r w:rsidRPr="000B6820">
        <w:rPr>
          <w:i w:val="0"/>
        </w:rPr>
        <w:t xml:space="preserve">The HT Participant shall specify the HT Requester in the </w:t>
      </w:r>
      <w:r w:rsidRPr="004B2F11">
        <w:rPr>
          <w:rStyle w:val="CorpodeltestoCarattere"/>
          <w:bCs/>
        </w:rPr>
        <w:t>&lt;</w:t>
      </w:r>
      <w:proofErr w:type="spellStart"/>
      <w:r w:rsidRPr="004B2F11">
        <w:rPr>
          <w:rStyle w:val="CorpodeltestoCarattere"/>
          <w:bCs/>
        </w:rPr>
        <w:t>potentialOwner</w:t>
      </w:r>
      <w:proofErr w:type="spellEnd"/>
      <w:r w:rsidRPr="004B2F11">
        <w:rPr>
          <w:rStyle w:val="CorpodeltestoCarattere"/>
          <w:bCs/>
        </w:rPr>
        <w:t>&gt;</w:t>
      </w:r>
      <w:r w:rsidRPr="000B6820">
        <w:rPr>
          <w:i w:val="0"/>
        </w:rPr>
        <w:t xml:space="preserve"> element:</w:t>
      </w:r>
    </w:p>
    <w:p w14:paraId="138E2007" w14:textId="15BE5A7A" w:rsidR="000C769D" w:rsidRPr="000B6820" w:rsidRDefault="000C769D" w:rsidP="000C769D">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potentialOwner</w:t>
      </w:r>
      <w:proofErr w:type="spellEnd"/>
      <w:r w:rsidRPr="004B2F11">
        <w:rPr>
          <w:rStyle w:val="CorpodeltestoCarattere"/>
          <w:bCs/>
        </w:rPr>
        <w:t xml:space="preserve">: </w:t>
      </w:r>
      <w:r w:rsidRPr="000B6820">
        <w:rPr>
          <w:i w:val="0"/>
        </w:rPr>
        <w:t xml:space="preserve">this element allows to “reserve” the task for a HT Requester. Only identified HT Requester can claim the task. </w:t>
      </w:r>
    </w:p>
    <w:p w14:paraId="4E6F57C7" w14:textId="6F75546B" w:rsidR="000C769D" w:rsidRPr="000B6820" w:rsidRDefault="000C769D" w:rsidP="000C769D">
      <w:pPr>
        <w:pStyle w:val="AuthorInstructions"/>
        <w:rPr>
          <w:i w:val="0"/>
        </w:rPr>
      </w:pPr>
      <w:r w:rsidRPr="000B6820">
        <w:rPr>
          <w:i w:val="0"/>
        </w:rPr>
        <w:t>The HT Participant shall specify the HT Requester identified as a “</w:t>
      </w:r>
      <w:proofErr w:type="spellStart"/>
      <w:r w:rsidRPr="000B6820">
        <w:rPr>
          <w:i w:val="0"/>
        </w:rPr>
        <w:t>notificationRecipient</w:t>
      </w:r>
      <w:proofErr w:type="spellEnd"/>
      <w:r w:rsidRPr="000B6820">
        <w:rPr>
          <w:i w:val="0"/>
        </w:rPr>
        <w:t>” for the task:</w:t>
      </w:r>
    </w:p>
    <w:p w14:paraId="20873FB7" w14:textId="5B4C6EB3" w:rsidR="000C769D" w:rsidRPr="000B6820" w:rsidRDefault="000C769D" w:rsidP="000C769D">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notificationRecipients</w:t>
      </w:r>
      <w:proofErr w:type="spellEnd"/>
      <w:r w:rsidRPr="004B2F11">
        <w:rPr>
          <w:rStyle w:val="CorpodeltestoCarattere"/>
          <w:bCs/>
        </w:rPr>
        <w:t xml:space="preserve">: </w:t>
      </w:r>
      <w:r w:rsidRPr="000B6820">
        <w:rPr>
          <w:i w:val="0"/>
        </w:rPr>
        <w:t xml:space="preserve">this elements specifies user/organization that needs to be notified. </w:t>
      </w:r>
    </w:p>
    <w:p w14:paraId="4FC7D220" w14:textId="1978D8A4" w:rsidR="000C769D" w:rsidRPr="000B6820" w:rsidRDefault="000C769D" w:rsidP="004B2F11">
      <w:pPr>
        <w:pStyle w:val="Corpodeltesto"/>
      </w:pPr>
      <w:r w:rsidRPr="000B6820">
        <w:t xml:space="preserve">The HT Participant </w:t>
      </w:r>
      <w:r w:rsidRPr="000B6820">
        <w:rPr>
          <w:b/>
        </w:rPr>
        <w:t xml:space="preserve">may </w:t>
      </w:r>
      <w:r w:rsidRPr="000B6820">
        <w:t xml:space="preserve">set the value of additional elements that characterize the nature and the execution of the activity requested: </w:t>
      </w:r>
    </w:p>
    <w:p w14:paraId="3CCBECBC" w14:textId="70E472E5" w:rsidR="000C769D" w:rsidRPr="000B6820" w:rsidRDefault="000C769D" w:rsidP="00E70755">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expirationTime</w:t>
      </w:r>
      <w:proofErr w:type="spellEnd"/>
      <w:r w:rsidRPr="000B6820">
        <w:rPr>
          <w:i w:val="0"/>
        </w:rPr>
        <w:t>: this elements allows the HT Participant to specify a date/time by which the task needs to be completed</w:t>
      </w:r>
    </w:p>
    <w:p w14:paraId="51EFF76C" w14:textId="77777777" w:rsidR="00F5323B" w:rsidRPr="000B6820" w:rsidRDefault="00F5323B" w:rsidP="004B2F11">
      <w:pPr>
        <w:pStyle w:val="Corpodeltesto"/>
      </w:pPr>
      <w:r w:rsidRPr="000B6820">
        <w:lastRenderedPageBreak/>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/input/part</w:t>
      </w:r>
      <w:r w:rsidRPr="000B6820">
        <w:t xml:space="preserve"> for each input document referenced. The </w:t>
      </w:r>
      <w:proofErr w:type="gramStart"/>
      <w:r w:rsidRPr="000B6820">
        <w:t>document referenced as input are</w:t>
      </w:r>
      <w:proofErr w:type="gramEnd"/>
      <w:r w:rsidRPr="000B6820">
        <w:t xml:space="preserve"> listed below. Further details about attachment encoding within </w:t>
      </w:r>
      <w:proofErr w:type="spellStart"/>
      <w:r w:rsidRPr="000B6820">
        <w:rPr>
          <w:rFonts w:ascii="Courier" w:hAnsi="Courier"/>
          <w:b/>
          <w:bCs/>
        </w:rPr>
        <w:t>taskData</w:t>
      </w:r>
      <w:proofErr w:type="spellEnd"/>
      <w:r w:rsidRPr="000B6820">
        <w:rPr>
          <w:rFonts w:ascii="Courier" w:hAnsi="Courier"/>
          <w:b/>
          <w:bCs/>
        </w:rPr>
        <w:t>/input/part</w:t>
      </w:r>
      <w:r w:rsidRPr="000B6820">
        <w:t xml:space="preserve"> are specified at ITI TF-3: Table 5.4.3-9 </w:t>
      </w:r>
      <w:proofErr w:type="spellStart"/>
      <w:r w:rsidRPr="000B6820">
        <w:t>AttachmentInfo</w:t>
      </w:r>
      <w:proofErr w:type="spellEnd"/>
      <w:r w:rsidRPr="000B6820">
        <w:t xml:space="preserve"> Element</w:t>
      </w:r>
    </w:p>
    <w:p w14:paraId="7DF3D754" w14:textId="3A8A7037" w:rsidR="00F5323B" w:rsidRPr="000B6820" w:rsidRDefault="00F5323B" w:rsidP="004B2F11">
      <w:pPr>
        <w:pStyle w:val="Puntoelenco2"/>
      </w:pPr>
      <w:proofErr w:type="gramStart"/>
      <w:r w:rsidRPr="004B2F11">
        <w:rPr>
          <w:rStyle w:val="CorpodeltestoCarattere"/>
          <w:bCs/>
        </w:rPr>
        <w:t>part</w:t>
      </w:r>
      <w:proofErr w:type="gramEnd"/>
      <w:r w:rsidRPr="004B2F11">
        <w:rPr>
          <w:rStyle w:val="CorpodeltestoCarattere"/>
          <w:bCs/>
        </w:rPr>
        <w:t>/@name</w:t>
      </w:r>
      <w:r w:rsidRPr="000B6820">
        <w:t xml:space="preserve"> =”</w:t>
      </w:r>
      <w:proofErr w:type="spellStart"/>
      <w:r w:rsidRPr="000B6820">
        <w:t>HTRequest</w:t>
      </w:r>
      <w:r w:rsidR="00681D12" w:rsidRPr="000B6820">
        <w:t>MoreInformation</w:t>
      </w:r>
      <w:proofErr w:type="spellEnd"/>
      <w:r w:rsidRPr="000B6820">
        <w:t xml:space="preserve">”: </w:t>
      </w:r>
      <w:r w:rsidR="006B5334" w:rsidRPr="000B6820">
        <w:t>[1..1]</w:t>
      </w:r>
      <w:r w:rsidRPr="000B6820">
        <w:t xml:space="preserve"> </w:t>
      </w:r>
      <w:proofErr w:type="gramStart"/>
      <w:r w:rsidRPr="000B6820">
        <w:t>this</w:t>
      </w:r>
      <w:proofErr w:type="gramEnd"/>
      <w:r w:rsidRPr="000B6820">
        <w:t xml:space="preserve"> is a required input that identifies the </w:t>
      </w:r>
      <w:r w:rsidR="00F9394B" w:rsidRPr="000B6820">
        <w:t>Request of more information  document</w:t>
      </w:r>
      <w:r w:rsidR="000B6820">
        <w:rPr>
          <w:b/>
        </w:rPr>
        <w:t xml:space="preserve">. </w:t>
      </w:r>
      <w:r w:rsidR="00681D12" w:rsidRPr="000B6820">
        <w:t>See Section 3.</w:t>
      </w:r>
      <w:del w:id="996" w:author="Elena Vio" w:date="2016-07-19T13:08:00Z">
        <w:r w:rsidR="00681D12" w:rsidRPr="000B6820" w:rsidDel="009E0620">
          <w:delText>Y4</w:delText>
        </w:r>
      </w:del>
      <w:ins w:id="997" w:author="Elena Vio" w:date="2016-07-19T13:08:00Z">
        <w:r w:rsidR="009E0620">
          <w:t>29</w:t>
        </w:r>
      </w:ins>
      <w:r w:rsidRPr="000B6820">
        <w:t xml:space="preserve"> 4.1.2.2.</w:t>
      </w:r>
    </w:p>
    <w:p w14:paraId="0BA64DB7" w14:textId="6BFFC62B" w:rsidR="00F5323B" w:rsidRPr="000B6820" w:rsidRDefault="00C30CD8" w:rsidP="004B2F11">
      <w:pPr>
        <w:pStyle w:val="Titolo6"/>
        <w:numPr>
          <w:ilvl w:val="0"/>
          <w:numId w:val="0"/>
        </w:numPr>
      </w:pPr>
      <w:bookmarkStart w:id="998" w:name="_Toc450673961"/>
      <w:r w:rsidRPr="000B6820">
        <w:t>3.</w:t>
      </w:r>
      <w:del w:id="999" w:author="Elena Vio" w:date="2016-07-19T13:08:00Z">
        <w:r w:rsidRPr="000B6820" w:rsidDel="009E0620">
          <w:delText>Y4</w:delText>
        </w:r>
      </w:del>
      <w:ins w:id="1000" w:author="Elena Vio" w:date="2016-07-19T13:08:00Z">
        <w:r w:rsidR="009E0620">
          <w:t>29</w:t>
        </w:r>
      </w:ins>
      <w:r w:rsidR="00F5323B" w:rsidRPr="000B6820">
        <w:t xml:space="preserve">.4.1.2.2 </w:t>
      </w:r>
      <w:r w:rsidRPr="000B6820">
        <w:t>Request of more information document</w:t>
      </w:r>
      <w:r w:rsidR="00F5323B" w:rsidRPr="000B6820">
        <w:t xml:space="preserve"> Content Requirements</w:t>
      </w:r>
      <w:bookmarkEnd w:id="998"/>
    </w:p>
    <w:p w14:paraId="06000EB2" w14:textId="0F2920C6" w:rsidR="00F5323B" w:rsidRPr="000B6820" w:rsidRDefault="00C30CD8" w:rsidP="00F5323B">
      <w:pPr>
        <w:pStyle w:val="AuthorInstructions"/>
        <w:rPr>
          <w:i w:val="0"/>
        </w:rPr>
      </w:pPr>
      <w:r w:rsidRPr="000B6820">
        <w:rPr>
          <w:i w:val="0"/>
        </w:rPr>
        <w:t>The Request of more information document</w:t>
      </w:r>
      <w:r w:rsidRPr="000B6820">
        <w:t xml:space="preserve"> </w:t>
      </w:r>
      <w:r w:rsidR="00F5323B" w:rsidRPr="000B6820">
        <w:rPr>
          <w:i w:val="0"/>
        </w:rPr>
        <w:t xml:space="preserve">shall contain the </w:t>
      </w:r>
      <w:r w:rsidRPr="000B6820">
        <w:rPr>
          <w:i w:val="0"/>
        </w:rPr>
        <w:t xml:space="preserve">list of information the participants need before the </w:t>
      </w:r>
      <w:r w:rsidR="00F5323B" w:rsidRPr="000B6820">
        <w:rPr>
          <w:i w:val="0"/>
        </w:rPr>
        <w:t>Heart Team</w:t>
      </w:r>
      <w:r w:rsidR="00ED1069" w:rsidRPr="000B6820">
        <w:rPr>
          <w:i w:val="0"/>
        </w:rPr>
        <w:t xml:space="preserve"> discussion occurs</w:t>
      </w:r>
      <w:r w:rsidR="00F5323B" w:rsidRPr="000B6820">
        <w:rPr>
          <w:i w:val="0"/>
        </w:rPr>
        <w:t xml:space="preserve">. This specification does not mandate any specific structure for this document. </w:t>
      </w:r>
    </w:p>
    <w:p w14:paraId="4B407265" w14:textId="4E6257CE" w:rsidR="00F5323B" w:rsidRPr="000B6820" w:rsidRDefault="00F5323B" w:rsidP="004B2F11">
      <w:pPr>
        <w:pStyle w:val="Titolo6"/>
        <w:numPr>
          <w:ilvl w:val="0"/>
          <w:numId w:val="0"/>
        </w:numPr>
      </w:pPr>
      <w:bookmarkStart w:id="1001" w:name="_Toc450673962"/>
      <w:r w:rsidRPr="000B6820">
        <w:t>3.</w:t>
      </w:r>
      <w:del w:id="1002" w:author="Elena Vio" w:date="2016-07-19T13:08:00Z">
        <w:r w:rsidRPr="000B6820" w:rsidDel="009E0620">
          <w:delText>Y</w:delText>
        </w:r>
        <w:r w:rsidR="0044043C" w:rsidRPr="000B6820" w:rsidDel="009E0620">
          <w:delText>4</w:delText>
        </w:r>
      </w:del>
      <w:ins w:id="1003" w:author="Elena Vio" w:date="2016-07-19T13:08:00Z">
        <w:r w:rsidR="009E0620">
          <w:t>29</w:t>
        </w:r>
      </w:ins>
      <w:r w:rsidRPr="000B6820">
        <w:t>.4.1.2.3 Document Sharing Metadata Requirements</w:t>
      </w:r>
      <w:bookmarkEnd w:id="1001"/>
    </w:p>
    <w:p w14:paraId="02715B38" w14:textId="77777777" w:rsidR="00F5323B" w:rsidRPr="000B6820" w:rsidRDefault="00F5323B" w:rsidP="00F5323B">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51C5349B" w14:textId="37DAFB6F" w:rsidR="00F5323B" w:rsidRPr="000B6820" w:rsidRDefault="00F5323B" w:rsidP="00F5323B">
      <w:pPr>
        <w:pStyle w:val="Corpodeltesto"/>
      </w:pPr>
      <w:r w:rsidRPr="000B6820">
        <w:t xml:space="preserve">This section specifies additional Document Sharing Metadata requirements for the both the Heart Team Workflow Document and for the </w:t>
      </w:r>
      <w:r w:rsidR="00A62738" w:rsidRPr="000B6820">
        <w:t>Request of more information document</w:t>
      </w:r>
      <w:r w:rsidRPr="000B6820">
        <w:t>.</w:t>
      </w:r>
    </w:p>
    <w:p w14:paraId="1580002C" w14:textId="77777777" w:rsidR="00F5323B" w:rsidRPr="000B6820" w:rsidRDefault="00F5323B" w:rsidP="00F5323B">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6A9344A4" w14:textId="77777777" w:rsidR="00F5323B" w:rsidRPr="000B6820" w:rsidRDefault="00F5323B" w:rsidP="00F5323B">
      <w:pPr>
        <w:pStyle w:val="Corpodeltesto"/>
        <w:numPr>
          <w:ilvl w:val="0"/>
          <w:numId w:val="53"/>
        </w:numPr>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2EBD2B4F" w14:textId="77777777" w:rsidR="00F5323B" w:rsidRPr="000B6820" w:rsidRDefault="00F5323B" w:rsidP="00F5323B">
      <w:pPr>
        <w:pStyle w:val="Corpodeltesto"/>
        <w:numPr>
          <w:ilvl w:val="0"/>
          <w:numId w:val="41"/>
        </w:numPr>
      </w:pPr>
      <w:r w:rsidRPr="000B6820">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r w:rsidRPr="000B6820">
        <w:t>”</w:t>
      </w:r>
    </w:p>
    <w:p w14:paraId="2A334679" w14:textId="7EF4D664" w:rsidR="00F5323B" w:rsidRPr="000B6820" w:rsidRDefault="00FA36E1" w:rsidP="00F5323B">
      <w:pPr>
        <w:pStyle w:val="Corpodeltesto"/>
        <w:numPr>
          <w:ilvl w:val="0"/>
          <w:numId w:val="41"/>
        </w:numPr>
      </w:pPr>
      <w:r w:rsidRPr="000B6820">
        <w:t xml:space="preserve">A single entry </w:t>
      </w:r>
      <w:r w:rsidR="00F5323B" w:rsidRPr="000B6820">
        <w:t xml:space="preserve">of the </w:t>
      </w:r>
      <w:proofErr w:type="spellStart"/>
      <w:r w:rsidR="00F5323B" w:rsidRPr="000B6820">
        <w:t>eventCodeList</w:t>
      </w:r>
      <w:proofErr w:type="spellEnd"/>
      <w:r w:rsidR="00F5323B" w:rsidRPr="000B6820">
        <w:t xml:space="preserve"> metadata</w:t>
      </w:r>
      <w:r w:rsidRPr="000B6820">
        <w:t xml:space="preserve"> for each HT Preparation task</w:t>
      </w:r>
      <w:r w:rsidR="00F5323B" w:rsidRPr="000B6820">
        <w:t xml:space="preserve"> </w:t>
      </w:r>
      <w:r w:rsidR="00140685" w:rsidRPr="000B6820">
        <w:t>shall convey the status of the HT Preparation task:</w:t>
      </w:r>
      <w:r w:rsidR="00F5323B" w:rsidRPr="000B6820">
        <w:t xml:space="preserve"> code=”urn</w:t>
      </w:r>
      <w:proofErr w:type="gramStart"/>
      <w:r w:rsidR="00F5323B" w:rsidRPr="000B6820">
        <w:t>:ihe:</w:t>
      </w:r>
      <w:r w:rsidR="00C70CF0" w:rsidRPr="000B6820">
        <w:t>pcc</w:t>
      </w:r>
      <w:r w:rsidR="00F5323B" w:rsidRPr="000B6820">
        <w:t>:xcht</w:t>
      </w:r>
      <w:proofErr w:type="gramEnd"/>
      <w:r w:rsidR="00F5323B" w:rsidRPr="000B6820">
        <w:t>-wd:2015:eventCodeTaskStatus:HT</w:t>
      </w:r>
      <w:r w:rsidR="00F63B67" w:rsidRPr="000B6820">
        <w:t>PreparationReady</w:t>
      </w:r>
      <w:r w:rsidR="00F5323B" w:rsidRPr="000B6820">
        <w:t xml:space="preserve">” </w:t>
      </w:r>
      <w:proofErr w:type="spellStart"/>
      <w:r w:rsidR="00F5323B" w:rsidRPr="000B6820">
        <w:t>codingScheme</w:t>
      </w:r>
      <w:proofErr w:type="spellEnd"/>
      <w:r w:rsidR="00F5323B" w:rsidRPr="000B6820">
        <w:t>=”1.3.6.1.4.1.19376.1.2.1”</w:t>
      </w:r>
    </w:p>
    <w:p w14:paraId="4DD7352B" w14:textId="77777777" w:rsidR="00CF0EFA" w:rsidRPr="000B6820" w:rsidRDefault="00CF0EFA" w:rsidP="00CF0EFA">
      <w:pPr>
        <w:pStyle w:val="Corpodeltesto"/>
      </w:pPr>
      <w:r w:rsidRPr="000B6820">
        <w:t xml:space="preserve">The </w:t>
      </w:r>
      <w:proofErr w:type="spellStart"/>
      <w:r w:rsidRPr="000B6820">
        <w:rPr>
          <w:b/>
        </w:rPr>
        <w:t>SubmissionSet</w:t>
      </w:r>
      <w:proofErr w:type="spellEnd"/>
      <w:r w:rsidRPr="000B6820">
        <w:rPr>
          <w:b/>
        </w:rPr>
        <w:t xml:space="preserve"> metadata of the Heart Team Workflow Document</w:t>
      </w:r>
      <w:r w:rsidRPr="000B6820">
        <w:t xml:space="preserve"> shall meet the following constraints: </w:t>
      </w:r>
    </w:p>
    <w:p w14:paraId="541FA0B1" w14:textId="09D6C93E" w:rsidR="00CF0EFA" w:rsidRPr="000B6820" w:rsidRDefault="00CF0EFA" w:rsidP="00CF0EFA">
      <w:pPr>
        <w:pStyle w:val="Corpodeltesto"/>
        <w:numPr>
          <w:ilvl w:val="0"/>
          <w:numId w:val="41"/>
        </w:numPr>
      </w:pPr>
      <w:r w:rsidRPr="000B6820">
        <w:t xml:space="preserve">The </w:t>
      </w:r>
      <w:proofErr w:type="spellStart"/>
      <w:r w:rsidRPr="000B6820">
        <w:t>intendedRecipient</w:t>
      </w:r>
      <w:proofErr w:type="spellEnd"/>
      <w:r w:rsidRPr="000B6820">
        <w:t xml:space="preserve"> metadata contain the identifier of the organization, or the person intended to provide more clinical info</w:t>
      </w:r>
      <w:r w:rsidR="00530794" w:rsidRPr="000B6820">
        <w:t>rm</w:t>
      </w:r>
      <w:r w:rsidRPr="000B6820">
        <w:t xml:space="preserve">ation. This metadata shall convey the same users/organizations identified within the Workflow Document in the </w:t>
      </w:r>
      <w:r w:rsidRPr="000B6820">
        <w:rPr>
          <w:rFonts w:ascii="Courier" w:hAnsi="Courier"/>
          <w:b/>
        </w:rPr>
        <w:t>&lt;</w:t>
      </w:r>
      <w:proofErr w:type="spellStart"/>
      <w:r w:rsidRPr="000B6820">
        <w:rPr>
          <w:rFonts w:ascii="Courier" w:hAnsi="Courier"/>
          <w:b/>
        </w:rPr>
        <w:t>notificationRecipients</w:t>
      </w:r>
      <w:proofErr w:type="spellEnd"/>
      <w:r w:rsidRPr="000B6820">
        <w:rPr>
          <w:rFonts w:ascii="Courier" w:hAnsi="Courier"/>
          <w:b/>
        </w:rPr>
        <w:t>&gt;</w:t>
      </w:r>
      <w:r w:rsidRPr="000B6820">
        <w:rPr>
          <w:rFonts w:ascii="Courier" w:hAnsi="Courier"/>
          <w:b/>
          <w:i/>
        </w:rPr>
        <w:t xml:space="preserve"> </w:t>
      </w:r>
      <w:r w:rsidRPr="000B6820">
        <w:t>element of the HT Preparation task</w:t>
      </w:r>
      <w:r w:rsidRPr="000B6820">
        <w:rPr>
          <w:rFonts w:ascii="Courier" w:hAnsi="Courier"/>
          <w:b/>
          <w:i/>
        </w:rPr>
        <w:t xml:space="preserve"> </w:t>
      </w:r>
    </w:p>
    <w:p w14:paraId="214565CF" w14:textId="2DCF612A" w:rsidR="00FA36E1" w:rsidRPr="000B6820" w:rsidRDefault="00FA36E1">
      <w:pPr>
        <w:pStyle w:val="Corpodeltesto"/>
      </w:pPr>
      <w:r w:rsidRPr="000B6820">
        <w:t xml:space="preserve">This transaction does not define document sharing metadata requirements for the Request of more information document. The document may be included in the same Submission Set as the </w:t>
      </w:r>
      <w:r w:rsidR="006C2A49" w:rsidRPr="000B6820">
        <w:t>Heart Team</w:t>
      </w:r>
      <w:r w:rsidRPr="000B6820">
        <w:t xml:space="preserve"> Workflow Document in this transaction ([PCC</w:t>
      </w:r>
      <w:r w:rsidR="00AC0F0D" w:rsidRPr="000B6820">
        <w:t>-</w:t>
      </w:r>
      <w:del w:id="1004" w:author="Elena Vio" w:date="2016-07-19T13:08:00Z">
        <w:r w:rsidR="00AC0F0D" w:rsidRPr="000B6820" w:rsidDel="009E0620">
          <w:delText>Y4</w:delText>
        </w:r>
      </w:del>
      <w:ins w:id="1005" w:author="Elena Vio" w:date="2016-07-19T13:08:00Z">
        <w:r w:rsidR="009E0620">
          <w:t>29</w:t>
        </w:r>
      </w:ins>
      <w:r w:rsidR="00AC0F0D" w:rsidRPr="000B6820">
        <w:t>]) or in a different Submiss</w:t>
      </w:r>
      <w:r w:rsidRPr="000B6820">
        <w:t>ion Set using a [ITI-41] Provide and Register Document Set-b transaction.</w:t>
      </w:r>
    </w:p>
    <w:p w14:paraId="0A488E09" w14:textId="07CF4E3F" w:rsidR="00F5323B" w:rsidRPr="000B6820" w:rsidRDefault="00F5323B" w:rsidP="00F5323B">
      <w:pPr>
        <w:pStyle w:val="Titolo5"/>
        <w:numPr>
          <w:ilvl w:val="0"/>
          <w:numId w:val="0"/>
        </w:numPr>
        <w:rPr>
          <w:noProof w:val="0"/>
        </w:rPr>
      </w:pPr>
      <w:bookmarkStart w:id="1006" w:name="_Toc450673963"/>
      <w:r w:rsidRPr="000B6820">
        <w:rPr>
          <w:noProof w:val="0"/>
        </w:rPr>
        <w:lastRenderedPageBreak/>
        <w:t>3.</w:t>
      </w:r>
      <w:del w:id="1007" w:author="Elena Vio" w:date="2016-07-19T13:08:00Z">
        <w:r w:rsidRPr="000B6820" w:rsidDel="009E0620">
          <w:rPr>
            <w:noProof w:val="0"/>
          </w:rPr>
          <w:delText>Y</w:delText>
        </w:r>
        <w:r w:rsidR="0044043C" w:rsidRPr="000B6820" w:rsidDel="009E0620">
          <w:rPr>
            <w:noProof w:val="0"/>
          </w:rPr>
          <w:delText>4</w:delText>
        </w:r>
      </w:del>
      <w:ins w:id="1008" w:author="Elena Vio" w:date="2016-07-19T13:08:00Z">
        <w:r w:rsidR="009E0620">
          <w:rPr>
            <w:noProof w:val="0"/>
          </w:rPr>
          <w:t>29</w:t>
        </w:r>
      </w:ins>
      <w:r w:rsidRPr="000B6820">
        <w:rPr>
          <w:noProof w:val="0"/>
        </w:rPr>
        <w:t>.4.1.3 Expected Actions</w:t>
      </w:r>
      <w:bookmarkEnd w:id="1006"/>
    </w:p>
    <w:p w14:paraId="35A6B868" w14:textId="42806375" w:rsidR="00F5323B" w:rsidRPr="000B6820" w:rsidRDefault="00F5323B"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6F4DD1A1" w14:textId="36F96D07" w:rsidR="00F5323B" w:rsidRPr="000B6820" w:rsidRDefault="00F5323B" w:rsidP="00FA36E1">
      <w:pPr>
        <w:pStyle w:val="Titolo4"/>
        <w:numPr>
          <w:ilvl w:val="0"/>
          <w:numId w:val="0"/>
        </w:numPr>
        <w:rPr>
          <w:noProof w:val="0"/>
        </w:rPr>
      </w:pPr>
      <w:bookmarkStart w:id="1009" w:name="_Toc450673964"/>
      <w:r w:rsidRPr="000B6820">
        <w:rPr>
          <w:noProof w:val="0"/>
        </w:rPr>
        <w:t>3.</w:t>
      </w:r>
      <w:del w:id="1010" w:author="Elena Vio" w:date="2016-07-19T13:08:00Z">
        <w:r w:rsidRPr="000B6820" w:rsidDel="009E0620">
          <w:rPr>
            <w:noProof w:val="0"/>
          </w:rPr>
          <w:delText>Y</w:delText>
        </w:r>
        <w:r w:rsidR="0044043C" w:rsidRPr="000B6820" w:rsidDel="009E0620">
          <w:rPr>
            <w:noProof w:val="0"/>
          </w:rPr>
          <w:delText>4</w:delText>
        </w:r>
      </w:del>
      <w:ins w:id="1011" w:author="Elena Vio" w:date="2016-07-19T13:08:00Z">
        <w:r w:rsidR="009E0620">
          <w:rPr>
            <w:noProof w:val="0"/>
          </w:rPr>
          <w:t>29</w:t>
        </w:r>
      </w:ins>
      <w:r w:rsidRPr="000B6820">
        <w:rPr>
          <w:noProof w:val="0"/>
        </w:rPr>
        <w:t>.4.2 Provide And Register Document set-b Response</w:t>
      </w:r>
      <w:bookmarkEnd w:id="1009"/>
    </w:p>
    <w:p w14:paraId="3FA4DE3D" w14:textId="53A8A13F" w:rsidR="00F5323B" w:rsidRPr="000B6820" w:rsidRDefault="00F5323B"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w:t>
      </w:r>
    </w:p>
    <w:p w14:paraId="32EEA8DF" w14:textId="19D86A7B" w:rsidR="00F5323B" w:rsidRPr="000B6820" w:rsidRDefault="00F5323B" w:rsidP="00F5323B">
      <w:pPr>
        <w:pStyle w:val="Titolo5"/>
        <w:numPr>
          <w:ilvl w:val="0"/>
          <w:numId w:val="0"/>
        </w:numPr>
        <w:rPr>
          <w:noProof w:val="0"/>
        </w:rPr>
      </w:pPr>
      <w:bookmarkStart w:id="1012" w:name="_Toc450673965"/>
      <w:r w:rsidRPr="000B6820">
        <w:rPr>
          <w:noProof w:val="0"/>
        </w:rPr>
        <w:t>3.</w:t>
      </w:r>
      <w:del w:id="1013" w:author="Elena Vio" w:date="2016-07-19T13:08:00Z">
        <w:r w:rsidRPr="000B6820" w:rsidDel="009E0620">
          <w:rPr>
            <w:noProof w:val="0"/>
          </w:rPr>
          <w:delText>Y</w:delText>
        </w:r>
        <w:r w:rsidR="0044043C" w:rsidRPr="000B6820" w:rsidDel="009E0620">
          <w:rPr>
            <w:noProof w:val="0"/>
          </w:rPr>
          <w:delText>4</w:delText>
        </w:r>
      </w:del>
      <w:ins w:id="1014" w:author="Elena Vio" w:date="2016-07-19T13:08:00Z">
        <w:r w:rsidR="009E0620">
          <w:rPr>
            <w:noProof w:val="0"/>
          </w:rPr>
          <w:t>29</w:t>
        </w:r>
      </w:ins>
      <w:r w:rsidRPr="000B6820">
        <w:rPr>
          <w:noProof w:val="0"/>
        </w:rPr>
        <w:t>.4.2.1 Trigger Events</w:t>
      </w:r>
      <w:bookmarkEnd w:id="1012"/>
    </w:p>
    <w:p w14:paraId="4756CCC8" w14:textId="0D5609B2" w:rsidR="00F5323B" w:rsidRPr="000B6820" w:rsidRDefault="00F5323B" w:rsidP="004B2F11">
      <w:pPr>
        <w:pStyle w:val="Corpodeltesto"/>
      </w:pPr>
      <w:r w:rsidRPr="000B6820">
        <w:t>See ITI TF-2b</w:t>
      </w:r>
      <w:proofErr w:type="gramStart"/>
      <w:r w:rsidRPr="000B6820">
        <w:t>:3.41.4.2.1</w:t>
      </w:r>
      <w:proofErr w:type="gramEnd"/>
      <w:r w:rsidR="00891CDD" w:rsidRPr="000B6820">
        <w:t>.</w:t>
      </w:r>
    </w:p>
    <w:p w14:paraId="67FAE1AE" w14:textId="1E79A85C" w:rsidR="00F5323B" w:rsidRPr="000B6820" w:rsidRDefault="00F5323B" w:rsidP="00F5323B">
      <w:pPr>
        <w:pStyle w:val="Titolo5"/>
        <w:numPr>
          <w:ilvl w:val="0"/>
          <w:numId w:val="0"/>
        </w:numPr>
        <w:rPr>
          <w:noProof w:val="0"/>
        </w:rPr>
      </w:pPr>
      <w:bookmarkStart w:id="1015" w:name="_Toc450673966"/>
      <w:r w:rsidRPr="000B6820">
        <w:rPr>
          <w:noProof w:val="0"/>
        </w:rPr>
        <w:t>3.</w:t>
      </w:r>
      <w:del w:id="1016" w:author="Elena Vio" w:date="2016-07-19T13:08:00Z">
        <w:r w:rsidRPr="000B6820" w:rsidDel="009E0620">
          <w:rPr>
            <w:noProof w:val="0"/>
          </w:rPr>
          <w:delText>Y</w:delText>
        </w:r>
        <w:r w:rsidR="0044043C" w:rsidRPr="000B6820" w:rsidDel="009E0620">
          <w:rPr>
            <w:noProof w:val="0"/>
          </w:rPr>
          <w:delText>4</w:delText>
        </w:r>
      </w:del>
      <w:ins w:id="1017" w:author="Elena Vio" w:date="2016-07-19T13:08:00Z">
        <w:r w:rsidR="009E0620">
          <w:rPr>
            <w:noProof w:val="0"/>
          </w:rPr>
          <w:t>29</w:t>
        </w:r>
      </w:ins>
      <w:r w:rsidRPr="000B6820">
        <w:rPr>
          <w:noProof w:val="0"/>
        </w:rPr>
        <w:t>.4.2.2 Message Semantics</w:t>
      </w:r>
      <w:bookmarkEnd w:id="1015"/>
    </w:p>
    <w:p w14:paraId="64D63372" w14:textId="05BDDD26" w:rsidR="00F5323B" w:rsidRPr="000B6820" w:rsidRDefault="00F5323B" w:rsidP="004B2F11">
      <w:pPr>
        <w:pStyle w:val="Corpodeltesto"/>
      </w:pPr>
      <w:r w:rsidRPr="000B6820">
        <w:t>See ITI TF-2b</w:t>
      </w:r>
      <w:proofErr w:type="gramStart"/>
      <w:r w:rsidRPr="000B6820">
        <w:t>:3.41.4.2.2</w:t>
      </w:r>
      <w:proofErr w:type="gramEnd"/>
      <w:r w:rsidR="00891CDD" w:rsidRPr="000B6820">
        <w:t>.</w:t>
      </w:r>
    </w:p>
    <w:p w14:paraId="08809221" w14:textId="3C3C8353" w:rsidR="00F5323B" w:rsidRPr="000B6820" w:rsidRDefault="00F5323B" w:rsidP="00F5323B">
      <w:pPr>
        <w:pStyle w:val="Titolo5"/>
        <w:numPr>
          <w:ilvl w:val="0"/>
          <w:numId w:val="0"/>
        </w:numPr>
        <w:rPr>
          <w:noProof w:val="0"/>
        </w:rPr>
      </w:pPr>
      <w:bookmarkStart w:id="1018" w:name="_Toc450673967"/>
      <w:r w:rsidRPr="000B6820">
        <w:rPr>
          <w:noProof w:val="0"/>
        </w:rPr>
        <w:t>3.</w:t>
      </w:r>
      <w:del w:id="1019" w:author="Elena Vio" w:date="2016-07-19T13:08:00Z">
        <w:r w:rsidRPr="000B6820" w:rsidDel="009E0620">
          <w:rPr>
            <w:noProof w:val="0"/>
          </w:rPr>
          <w:delText>Y</w:delText>
        </w:r>
        <w:r w:rsidR="0044043C" w:rsidRPr="000B6820" w:rsidDel="009E0620">
          <w:rPr>
            <w:noProof w:val="0"/>
          </w:rPr>
          <w:delText>4</w:delText>
        </w:r>
      </w:del>
      <w:ins w:id="1020" w:author="Elena Vio" w:date="2016-07-19T13:08:00Z">
        <w:r w:rsidR="009E0620">
          <w:rPr>
            <w:noProof w:val="0"/>
          </w:rPr>
          <w:t>29</w:t>
        </w:r>
      </w:ins>
      <w:r w:rsidRPr="000B6820">
        <w:rPr>
          <w:noProof w:val="0"/>
        </w:rPr>
        <w:t>.4.2.3 Expected Actions</w:t>
      </w:r>
      <w:bookmarkEnd w:id="1018"/>
    </w:p>
    <w:p w14:paraId="28E86461" w14:textId="5FD9B52C" w:rsidR="00F5323B" w:rsidRPr="000B6820" w:rsidRDefault="00F5323B" w:rsidP="004B2F11">
      <w:pPr>
        <w:pStyle w:val="Corpodeltesto"/>
      </w:pPr>
      <w:r w:rsidRPr="000B6820">
        <w:t>See ITI TF-2b</w:t>
      </w:r>
      <w:proofErr w:type="gramStart"/>
      <w:r w:rsidRPr="000B6820">
        <w:t>:3.41.4.2.3</w:t>
      </w:r>
      <w:proofErr w:type="gramEnd"/>
      <w:r w:rsidRPr="000B6820">
        <w:t>.</w:t>
      </w:r>
    </w:p>
    <w:p w14:paraId="0D32E819" w14:textId="7A5AB5A8" w:rsidR="00F5323B" w:rsidRPr="000B6820" w:rsidRDefault="00F5323B" w:rsidP="004B2F11">
      <w:pPr>
        <w:pStyle w:val="Corpodeltesto"/>
        <w:rPr>
          <w:rFonts w:ascii="Times" w:hAnsi="Times"/>
          <w:sz w:val="20"/>
          <w:szCs w:val="20"/>
          <w:lang w:eastAsia="it-IT"/>
        </w:rPr>
      </w:pPr>
      <w:r w:rsidRPr="000B6820">
        <w:t>If an error is generated by the Document Repository</w:t>
      </w:r>
      <w:r w:rsidR="00ED1069" w:rsidRPr="000B6820">
        <w:t>,</w:t>
      </w:r>
      <w:r w:rsidRPr="000B6820">
        <w:t xml:space="preserve"> that error should be managed by the HT </w:t>
      </w:r>
      <w:r w:rsidR="00140685" w:rsidRPr="000B6820">
        <w:t>Participant</w:t>
      </w:r>
      <w:r w:rsidRPr="000B6820">
        <w:t xml:space="preserve"> in accordance to local defined behaviors, and in accordance to XDW actor behaviors (race condition) defined in </w:t>
      </w:r>
      <w:r w:rsidRPr="000B6820">
        <w:rPr>
          <w:lang w:eastAsia="it-IT"/>
        </w:rPr>
        <w:t>ITI TF-3: 5.4.5.1</w:t>
      </w:r>
      <w:r w:rsidR="00891CDD" w:rsidRPr="000B6820">
        <w:rPr>
          <w:lang w:eastAsia="it-IT"/>
        </w:rPr>
        <w:t>.</w:t>
      </w:r>
    </w:p>
    <w:p w14:paraId="74FECB44" w14:textId="7886DFF0" w:rsidR="00F5323B" w:rsidRPr="000B6820" w:rsidRDefault="00F5323B" w:rsidP="00F5323B">
      <w:pPr>
        <w:pStyle w:val="Titolo3"/>
        <w:numPr>
          <w:ilvl w:val="0"/>
          <w:numId w:val="0"/>
        </w:numPr>
        <w:rPr>
          <w:noProof w:val="0"/>
        </w:rPr>
      </w:pPr>
      <w:bookmarkStart w:id="1021" w:name="_Toc450673968"/>
      <w:r w:rsidRPr="000B6820">
        <w:rPr>
          <w:noProof w:val="0"/>
        </w:rPr>
        <w:t>3.</w:t>
      </w:r>
      <w:del w:id="1022" w:author="Elena Vio" w:date="2016-07-19T13:08:00Z">
        <w:r w:rsidRPr="000B6820" w:rsidDel="009E0620">
          <w:rPr>
            <w:noProof w:val="0"/>
          </w:rPr>
          <w:delText>Y</w:delText>
        </w:r>
        <w:r w:rsidR="0044043C" w:rsidRPr="000B6820" w:rsidDel="009E0620">
          <w:rPr>
            <w:noProof w:val="0"/>
          </w:rPr>
          <w:delText>4</w:delText>
        </w:r>
      </w:del>
      <w:ins w:id="1023" w:author="Elena Vio" w:date="2016-07-19T13:08:00Z">
        <w:r w:rsidR="009E0620">
          <w:rPr>
            <w:noProof w:val="0"/>
          </w:rPr>
          <w:t>29</w:t>
        </w:r>
      </w:ins>
      <w:r w:rsidRPr="000B6820">
        <w:rPr>
          <w:noProof w:val="0"/>
        </w:rPr>
        <w:t>.5 Security Considerations</w:t>
      </w:r>
      <w:bookmarkEnd w:id="1021"/>
    </w:p>
    <w:p w14:paraId="7840558D" w14:textId="378F3921" w:rsidR="00F5323B" w:rsidRPr="000B6820" w:rsidRDefault="00F5323B" w:rsidP="004B2F11">
      <w:pPr>
        <w:pStyle w:val="Corpodeltesto"/>
      </w:pPr>
      <w:r w:rsidRPr="000B6820">
        <w:t>See ITI TF-2b</w:t>
      </w:r>
      <w:proofErr w:type="gramStart"/>
      <w:r w:rsidRPr="000B6820">
        <w:t>:3.41.5</w:t>
      </w:r>
      <w:proofErr w:type="gramEnd"/>
      <w:r w:rsidRPr="000B6820">
        <w:t>.</w:t>
      </w:r>
    </w:p>
    <w:p w14:paraId="571F0B7D" w14:textId="694A03C1" w:rsidR="00F5323B" w:rsidRPr="000B6820" w:rsidRDefault="00F5323B" w:rsidP="00F5323B">
      <w:pPr>
        <w:pStyle w:val="Titolo4"/>
        <w:numPr>
          <w:ilvl w:val="0"/>
          <w:numId w:val="0"/>
        </w:numPr>
        <w:rPr>
          <w:noProof w:val="0"/>
        </w:rPr>
      </w:pPr>
      <w:bookmarkStart w:id="1024" w:name="_Toc450673969"/>
      <w:r w:rsidRPr="000B6820">
        <w:rPr>
          <w:noProof w:val="0"/>
        </w:rPr>
        <w:t>3.</w:t>
      </w:r>
      <w:del w:id="1025" w:author="Elena Vio" w:date="2016-07-19T13:08:00Z">
        <w:r w:rsidRPr="000B6820" w:rsidDel="009E0620">
          <w:rPr>
            <w:noProof w:val="0"/>
          </w:rPr>
          <w:delText>Y</w:delText>
        </w:r>
        <w:r w:rsidR="0044043C" w:rsidRPr="000B6820" w:rsidDel="009E0620">
          <w:rPr>
            <w:noProof w:val="0"/>
          </w:rPr>
          <w:delText>4</w:delText>
        </w:r>
      </w:del>
      <w:ins w:id="1026" w:author="Elena Vio" w:date="2016-07-19T13:08:00Z">
        <w:r w:rsidR="009E0620">
          <w:rPr>
            <w:noProof w:val="0"/>
          </w:rPr>
          <w:t>29</w:t>
        </w:r>
      </w:ins>
      <w:r w:rsidRPr="000B6820">
        <w:rPr>
          <w:noProof w:val="0"/>
        </w:rPr>
        <w:t>.5.1 Security Audit Considerations</w:t>
      </w:r>
      <w:bookmarkEnd w:id="1024"/>
    </w:p>
    <w:p w14:paraId="6E965843" w14:textId="777C4020" w:rsidR="00F5323B" w:rsidRPr="000B6820" w:rsidRDefault="00F5323B" w:rsidP="004B2F11">
      <w:pPr>
        <w:pStyle w:val="Corpodeltesto"/>
      </w:pPr>
      <w:r w:rsidRPr="000B6820">
        <w:t>See ITI TF-2b</w:t>
      </w:r>
      <w:proofErr w:type="gramStart"/>
      <w:r w:rsidRPr="000B6820">
        <w:t>:3.41.5.1</w:t>
      </w:r>
      <w:proofErr w:type="gramEnd"/>
      <w:r w:rsidRPr="000B6820">
        <w:t>.</w:t>
      </w:r>
    </w:p>
    <w:p w14:paraId="15D0394E" w14:textId="3DDA5135" w:rsidR="00F07FA7" w:rsidRPr="000B6820" w:rsidRDefault="00F07FA7" w:rsidP="00B23B46">
      <w:pPr>
        <w:pStyle w:val="Titolo2"/>
        <w:numPr>
          <w:ilvl w:val="0"/>
          <w:numId w:val="0"/>
        </w:numPr>
        <w:ind w:left="576" w:hanging="576"/>
        <w:rPr>
          <w:noProof w:val="0"/>
        </w:rPr>
      </w:pPr>
      <w:bookmarkStart w:id="1027" w:name="_Toc450673970"/>
      <w:r w:rsidRPr="000B6820">
        <w:rPr>
          <w:noProof w:val="0"/>
        </w:rPr>
        <w:t>3.</w:t>
      </w:r>
      <w:del w:id="1028" w:author="Elena Vio" w:date="2016-07-19T13:08:00Z">
        <w:r w:rsidRPr="000B6820" w:rsidDel="009E0620">
          <w:rPr>
            <w:noProof w:val="0"/>
          </w:rPr>
          <w:delText>Y5</w:delText>
        </w:r>
      </w:del>
      <w:ins w:id="1029" w:author="Elena Vio" w:date="2016-07-19T13:08:00Z">
        <w:r w:rsidR="009E0620">
          <w:rPr>
            <w:noProof w:val="0"/>
          </w:rPr>
          <w:t>30</w:t>
        </w:r>
      </w:ins>
      <w:r w:rsidRPr="000B6820">
        <w:rPr>
          <w:noProof w:val="0"/>
        </w:rPr>
        <w:t xml:space="preserve"> </w:t>
      </w:r>
      <w:r w:rsidR="00D82C8E" w:rsidRPr="000B6820">
        <w:rPr>
          <w:noProof w:val="0"/>
        </w:rPr>
        <w:t xml:space="preserve">Add more clinical information </w:t>
      </w:r>
      <w:r w:rsidRPr="000B6820">
        <w:rPr>
          <w:noProof w:val="0"/>
        </w:rPr>
        <w:t>[PCC-</w:t>
      </w:r>
      <w:del w:id="1030" w:author="Elena Vio" w:date="2016-07-19T13:08:00Z">
        <w:r w:rsidRPr="000B6820" w:rsidDel="009E0620">
          <w:rPr>
            <w:noProof w:val="0"/>
          </w:rPr>
          <w:delText>Y5</w:delText>
        </w:r>
      </w:del>
      <w:ins w:id="1031" w:author="Elena Vio" w:date="2016-07-19T13:08:00Z">
        <w:r w:rsidR="009E0620">
          <w:rPr>
            <w:noProof w:val="0"/>
          </w:rPr>
          <w:t>30</w:t>
        </w:r>
      </w:ins>
      <w:r w:rsidRPr="000B6820">
        <w:rPr>
          <w:noProof w:val="0"/>
        </w:rPr>
        <w:t>]</w:t>
      </w:r>
      <w:bookmarkEnd w:id="1027"/>
      <w:r w:rsidRPr="000B6820">
        <w:rPr>
          <w:noProof w:val="0"/>
        </w:rPr>
        <w:t xml:space="preserve"> </w:t>
      </w:r>
    </w:p>
    <w:p w14:paraId="70331E21" w14:textId="0D8880F1" w:rsidR="00F07FA7" w:rsidRPr="000B6820" w:rsidRDefault="00F07FA7" w:rsidP="00F07FA7">
      <w:pPr>
        <w:pStyle w:val="Titolo3"/>
        <w:numPr>
          <w:ilvl w:val="0"/>
          <w:numId w:val="0"/>
        </w:numPr>
        <w:rPr>
          <w:noProof w:val="0"/>
        </w:rPr>
      </w:pPr>
      <w:bookmarkStart w:id="1032" w:name="_Toc450673971"/>
      <w:r w:rsidRPr="000B6820">
        <w:rPr>
          <w:noProof w:val="0"/>
        </w:rPr>
        <w:t>3.</w:t>
      </w:r>
      <w:del w:id="1033" w:author="Elena Vio" w:date="2016-07-19T13:08:00Z">
        <w:r w:rsidRPr="000B6820" w:rsidDel="009E0620">
          <w:rPr>
            <w:noProof w:val="0"/>
          </w:rPr>
          <w:delText>Y</w:delText>
        </w:r>
        <w:r w:rsidR="00702308" w:rsidRPr="000B6820" w:rsidDel="009E0620">
          <w:rPr>
            <w:noProof w:val="0"/>
          </w:rPr>
          <w:delText>5</w:delText>
        </w:r>
      </w:del>
      <w:ins w:id="1034" w:author="Elena Vio" w:date="2016-07-19T13:08:00Z">
        <w:r w:rsidR="009E0620">
          <w:rPr>
            <w:noProof w:val="0"/>
          </w:rPr>
          <w:t>30</w:t>
        </w:r>
      </w:ins>
      <w:r w:rsidRPr="000B6820">
        <w:rPr>
          <w:noProof w:val="0"/>
        </w:rPr>
        <w:t>.1 Scope</w:t>
      </w:r>
      <w:bookmarkEnd w:id="1032"/>
    </w:p>
    <w:p w14:paraId="7417CC0D" w14:textId="577EEFD5" w:rsidR="00F07FA7" w:rsidRPr="000B6820" w:rsidRDefault="00F07FA7" w:rsidP="00F07FA7">
      <w:pPr>
        <w:pStyle w:val="Corpodeltesto"/>
        <w:tabs>
          <w:tab w:val="right" w:pos="9360"/>
        </w:tabs>
      </w:pPr>
      <w:r w:rsidRPr="000B6820">
        <w:t>The Add more clinical information transaction updates and submits an updated Workflow Document</w:t>
      </w:r>
      <w:r w:rsidR="00ED1069" w:rsidRPr="000B6820">
        <w:t xml:space="preserve"> which </w:t>
      </w:r>
      <w:r w:rsidRPr="000B6820">
        <w:t>provides clinical information</w:t>
      </w:r>
      <w:r w:rsidR="00657FCE" w:rsidRPr="000B6820">
        <w:t xml:space="preserve"> </w:t>
      </w:r>
      <w:r w:rsidR="00231FF2" w:rsidRPr="000B6820">
        <w:t>requested by</w:t>
      </w:r>
      <w:r w:rsidR="00B6307A" w:rsidRPr="000B6820">
        <w:t xml:space="preserve"> </w:t>
      </w:r>
      <w:r w:rsidR="00690226" w:rsidRPr="000B6820">
        <w:t xml:space="preserve">one or more </w:t>
      </w:r>
      <w:r w:rsidR="00B6307A" w:rsidRPr="000B6820">
        <w:t>PCC-</w:t>
      </w:r>
      <w:del w:id="1035" w:author="Elena Vio" w:date="2016-07-19T13:08:00Z">
        <w:r w:rsidR="00B6307A" w:rsidRPr="000B6820" w:rsidDel="009E0620">
          <w:delText>Y4</w:delText>
        </w:r>
      </w:del>
      <w:ins w:id="1036" w:author="Elena Vio" w:date="2016-07-19T13:08:00Z">
        <w:r w:rsidR="009E0620">
          <w:t>29</w:t>
        </w:r>
      </w:ins>
      <w:r w:rsidR="00B6307A" w:rsidRPr="000B6820">
        <w:t xml:space="preserve"> transaction</w:t>
      </w:r>
      <w:r w:rsidR="00ED1069" w:rsidRPr="000B6820">
        <w:t>s</w:t>
      </w:r>
      <w:r w:rsidRPr="000B6820">
        <w:t xml:space="preserve">. </w:t>
      </w:r>
    </w:p>
    <w:p w14:paraId="2B297670" w14:textId="77777777" w:rsidR="00F07FA7" w:rsidRPr="000B6820" w:rsidRDefault="00F07FA7" w:rsidP="00F07FA7">
      <w:pPr>
        <w:pStyle w:val="Corpodeltesto"/>
      </w:pPr>
    </w:p>
    <w:p w14:paraId="70B15DC2" w14:textId="48C7682E" w:rsidR="00F07FA7" w:rsidRPr="000B6820" w:rsidRDefault="00F07FA7" w:rsidP="00F07FA7">
      <w:pPr>
        <w:pStyle w:val="Titolo3"/>
        <w:numPr>
          <w:ilvl w:val="0"/>
          <w:numId w:val="0"/>
        </w:numPr>
        <w:rPr>
          <w:noProof w:val="0"/>
        </w:rPr>
      </w:pPr>
      <w:bookmarkStart w:id="1037" w:name="_Toc450673972"/>
      <w:r w:rsidRPr="000B6820">
        <w:rPr>
          <w:noProof w:val="0"/>
        </w:rPr>
        <w:lastRenderedPageBreak/>
        <w:t>3.</w:t>
      </w:r>
      <w:del w:id="1038" w:author="Elena Vio" w:date="2016-07-19T13:08:00Z">
        <w:r w:rsidRPr="000B6820" w:rsidDel="009E0620">
          <w:rPr>
            <w:noProof w:val="0"/>
          </w:rPr>
          <w:delText>Y</w:delText>
        </w:r>
        <w:r w:rsidR="00702308" w:rsidRPr="000B6820" w:rsidDel="009E0620">
          <w:rPr>
            <w:noProof w:val="0"/>
          </w:rPr>
          <w:delText>5</w:delText>
        </w:r>
      </w:del>
      <w:ins w:id="1039" w:author="Elena Vio" w:date="2016-07-19T13:08:00Z">
        <w:r w:rsidR="009E0620">
          <w:rPr>
            <w:noProof w:val="0"/>
          </w:rPr>
          <w:t>30</w:t>
        </w:r>
      </w:ins>
      <w:r w:rsidRPr="000B6820">
        <w:rPr>
          <w:noProof w:val="0"/>
        </w:rPr>
        <w:t>.2 Actor Roles</w:t>
      </w:r>
      <w:bookmarkEnd w:id="1037"/>
    </w:p>
    <w:p w14:paraId="5F66C8B8" w14:textId="35009CB5" w:rsidR="00F07FA7" w:rsidRPr="000B6820" w:rsidRDefault="00F07FA7" w:rsidP="00F07FA7">
      <w:pPr>
        <w:pStyle w:val="Corpodeltesto"/>
        <w:jc w:val="center"/>
      </w:pPr>
      <w:r w:rsidRPr="000B6820">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9AB1AF5" w14:textId="62FF8450" w:rsidR="00243663" w:rsidRDefault="00243663" w:rsidP="00F07FA7">
                              <w:pPr>
                                <w:spacing w:before="0"/>
                                <w:jc w:val="center"/>
                                <w:rPr>
                                  <w:sz w:val="18"/>
                                </w:rPr>
                              </w:pPr>
                              <w:r w:rsidRPr="00A71BB9">
                                <w:rPr>
                                  <w:sz w:val="18"/>
                                </w:rPr>
                                <w:t xml:space="preserve">Add  more clinical information </w:t>
                              </w:r>
                              <w:r>
                                <w:rPr>
                                  <w:sz w:val="18"/>
                                </w:rPr>
                                <w:t>[PCC-</w:t>
                              </w:r>
                              <w:del w:id="1040" w:author="Elena Vio" w:date="2016-07-19T13:08:00Z">
                                <w:r w:rsidDel="009E0620">
                                  <w:rPr>
                                    <w:sz w:val="18"/>
                                  </w:rPr>
                                  <w:delText>Y5</w:delText>
                                </w:r>
                              </w:del>
                              <w:ins w:id="1041" w:author="Elena Vio" w:date="2016-07-19T13:08:00Z">
                                <w:r>
                                  <w:rPr>
                                    <w:sz w:val="18"/>
                                  </w:rPr>
                                  <w:t>30</w:t>
                                </w:r>
                              </w:ins>
                              <w:r>
                                <w:rPr>
                                  <w:sz w:val="18"/>
                                </w:rPr>
                                <w:t>]</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87ABE24" w14:textId="3B70DE21" w:rsidR="00243663" w:rsidRDefault="00243663" w:rsidP="002314B9">
                              <w:pPr>
                                <w:spacing w:before="0"/>
                                <w:rPr>
                                  <w:sz w:val="18"/>
                                </w:rPr>
                              </w:pPr>
                              <w:r>
                                <w:rPr>
                                  <w:sz w:val="18"/>
                                </w:rPr>
                                <w:t>HT Requester</w:t>
                              </w:r>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243663" w:rsidRDefault="00243663" w:rsidP="00F07FA7">
                              <w:pPr>
                                <w:spacing w:before="0"/>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9AB1AF5" w14:textId="62FF8450" w:rsidR="00243663" w:rsidRDefault="00243663" w:rsidP="00F07FA7">
                        <w:pPr>
                          <w:spacing w:before="0"/>
                          <w:jc w:val="center"/>
                          <w:rPr>
                            <w:sz w:val="18"/>
                          </w:rPr>
                        </w:pPr>
                        <w:r w:rsidRPr="00A71BB9">
                          <w:rPr>
                            <w:sz w:val="18"/>
                          </w:rPr>
                          <w:t xml:space="preserve">Add  more clinical information </w:t>
                        </w:r>
                        <w:r>
                          <w:rPr>
                            <w:sz w:val="18"/>
                          </w:rPr>
                          <w:t>[PCC-</w:t>
                        </w:r>
                        <w:del w:id="1042" w:author="Elena Vio" w:date="2016-07-19T13:08:00Z">
                          <w:r w:rsidDel="009E0620">
                            <w:rPr>
                              <w:sz w:val="18"/>
                            </w:rPr>
                            <w:delText>Y5</w:delText>
                          </w:r>
                        </w:del>
                        <w:ins w:id="1043" w:author="Elena Vio" w:date="2016-07-19T13:08:00Z">
                          <w:r>
                            <w:rPr>
                              <w:sz w:val="18"/>
                            </w:rPr>
                            <w:t>30</w:t>
                          </w:r>
                        </w:ins>
                        <w:r>
                          <w:rPr>
                            <w:sz w:val="18"/>
                          </w:rPr>
                          <w:t>]</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087ABE24" w14:textId="3B70DE21" w:rsidR="00243663" w:rsidRDefault="00243663" w:rsidP="002314B9">
                        <w:pPr>
                          <w:spacing w:before="0"/>
                          <w:rPr>
                            <w:sz w:val="18"/>
                          </w:rPr>
                        </w:pPr>
                        <w:r>
                          <w:rPr>
                            <w:sz w:val="18"/>
                          </w:rPr>
                          <w:t>HT Requester</w:t>
                        </w:r>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243663" w:rsidRDefault="00243663" w:rsidP="00F07FA7">
                        <w:pPr>
                          <w:spacing w:before="0"/>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3BC3ADB9" w:rsidR="00F07FA7" w:rsidRPr="000B6820" w:rsidRDefault="00F07FA7" w:rsidP="00F07FA7">
      <w:pPr>
        <w:pStyle w:val="FigureTitle"/>
      </w:pPr>
      <w:r w:rsidRPr="000B6820">
        <w:t>Figure 3.</w:t>
      </w:r>
      <w:del w:id="1044" w:author="Elena Vio" w:date="2016-07-19T13:08:00Z">
        <w:r w:rsidRPr="000B6820" w:rsidDel="009E0620">
          <w:delText>Y4</w:delText>
        </w:r>
      </w:del>
      <w:ins w:id="1045" w:author="Elena Vio" w:date="2016-07-19T13:08:00Z">
        <w:r w:rsidR="009E0620">
          <w:t>29</w:t>
        </w:r>
      </w:ins>
      <w:r w:rsidRPr="000B6820">
        <w:t>.2-1: Use Case Diagram</w:t>
      </w:r>
    </w:p>
    <w:p w14:paraId="7F0797E4" w14:textId="77777777" w:rsidR="00F07FA7" w:rsidRPr="000B6820" w:rsidRDefault="00F07FA7" w:rsidP="00F07FA7">
      <w:pPr>
        <w:pStyle w:val="TableTitle"/>
      </w:pPr>
    </w:p>
    <w:p w14:paraId="615B067A" w14:textId="5CEC68E6" w:rsidR="00F07FA7" w:rsidRPr="000B6820" w:rsidRDefault="00F07FA7" w:rsidP="00F07FA7">
      <w:pPr>
        <w:pStyle w:val="TableTitle"/>
      </w:pPr>
      <w:r w:rsidRPr="000B6820">
        <w:t>Table 3.</w:t>
      </w:r>
      <w:del w:id="1046" w:author="Elena Vio" w:date="2016-07-19T13:08:00Z">
        <w:r w:rsidRPr="000B6820" w:rsidDel="009E0620">
          <w:delText>Y4</w:delText>
        </w:r>
      </w:del>
      <w:ins w:id="1047" w:author="Elena Vio" w:date="2016-07-19T13:08:00Z">
        <w:r w:rsidR="009E0620">
          <w:t>29</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0B6820" w14:paraId="3452E4DD" w14:textId="77777777" w:rsidTr="00702308">
        <w:tc>
          <w:tcPr>
            <w:tcW w:w="1008" w:type="dxa"/>
            <w:shd w:val="clear" w:color="auto" w:fill="auto"/>
          </w:tcPr>
          <w:p w14:paraId="7C1471E0" w14:textId="77777777" w:rsidR="00F07FA7" w:rsidRPr="000B6820" w:rsidRDefault="00F07FA7" w:rsidP="00702308">
            <w:pPr>
              <w:pStyle w:val="Corpodeltesto"/>
              <w:rPr>
                <w:b/>
              </w:rPr>
            </w:pPr>
            <w:r w:rsidRPr="000B6820">
              <w:rPr>
                <w:b/>
              </w:rPr>
              <w:t>Actor:</w:t>
            </w:r>
          </w:p>
        </w:tc>
        <w:tc>
          <w:tcPr>
            <w:tcW w:w="8568" w:type="dxa"/>
          </w:tcPr>
          <w:p w14:paraId="37618C5F" w14:textId="1A2AFC35" w:rsidR="00F07FA7" w:rsidRPr="000B6820" w:rsidRDefault="00F07FA7" w:rsidP="00D777D6">
            <w:pPr>
              <w:pStyle w:val="Corpodeltesto"/>
            </w:pPr>
            <w:r w:rsidRPr="000B6820">
              <w:t xml:space="preserve">HT </w:t>
            </w:r>
            <w:r w:rsidR="00D777D6" w:rsidRPr="000B6820">
              <w:t>Requester</w:t>
            </w:r>
          </w:p>
        </w:tc>
      </w:tr>
      <w:tr w:rsidR="00F07FA7" w:rsidRPr="000B6820" w14:paraId="4FA7E2EF" w14:textId="77777777" w:rsidTr="00702308">
        <w:trPr>
          <w:trHeight w:val="435"/>
        </w:trPr>
        <w:tc>
          <w:tcPr>
            <w:tcW w:w="1008" w:type="dxa"/>
            <w:shd w:val="clear" w:color="auto" w:fill="auto"/>
          </w:tcPr>
          <w:p w14:paraId="6B22CFA5" w14:textId="77777777" w:rsidR="00F07FA7" w:rsidRPr="000B6820" w:rsidRDefault="00F07FA7" w:rsidP="00702308">
            <w:pPr>
              <w:pStyle w:val="Corpodeltesto"/>
              <w:rPr>
                <w:b/>
              </w:rPr>
            </w:pPr>
            <w:r w:rsidRPr="000B6820">
              <w:rPr>
                <w:b/>
              </w:rPr>
              <w:t>Role:</w:t>
            </w:r>
          </w:p>
        </w:tc>
        <w:tc>
          <w:tcPr>
            <w:tcW w:w="8568" w:type="dxa"/>
          </w:tcPr>
          <w:p w14:paraId="3184D338" w14:textId="4303CB7D" w:rsidR="00F07FA7" w:rsidRPr="000B6820" w:rsidRDefault="00D777D6" w:rsidP="00702308">
            <w:pPr>
              <w:pStyle w:val="Corpodeltesto"/>
              <w:tabs>
                <w:tab w:val="right" w:pos="9360"/>
              </w:tabs>
            </w:pPr>
            <w:r w:rsidRPr="000B6820">
              <w:t>P</w:t>
            </w:r>
            <w:r w:rsidR="00F07FA7" w:rsidRPr="000B6820">
              <w:t>rovides more clinical information</w:t>
            </w:r>
            <w:r w:rsidR="00147A4C" w:rsidRPr="000B6820">
              <w:t xml:space="preserve"> requested by HT Participants</w:t>
            </w:r>
            <w:r w:rsidR="00F07FA7" w:rsidRPr="000B6820">
              <w:t>, updates and submits the Heart Team Workflow Documents with associated metadata to a Document Repository.</w:t>
            </w:r>
          </w:p>
        </w:tc>
      </w:tr>
      <w:tr w:rsidR="00F07FA7" w:rsidRPr="000B6820" w14:paraId="464D0783" w14:textId="77777777" w:rsidTr="00702308">
        <w:tc>
          <w:tcPr>
            <w:tcW w:w="1008" w:type="dxa"/>
            <w:shd w:val="clear" w:color="auto" w:fill="auto"/>
          </w:tcPr>
          <w:p w14:paraId="76B9D19F" w14:textId="77777777" w:rsidR="00F07FA7" w:rsidRPr="000B6820" w:rsidRDefault="00F07FA7" w:rsidP="00702308">
            <w:pPr>
              <w:pStyle w:val="Corpodeltesto"/>
              <w:rPr>
                <w:b/>
              </w:rPr>
            </w:pPr>
            <w:r w:rsidRPr="000B6820">
              <w:rPr>
                <w:b/>
              </w:rPr>
              <w:t>Actor:</w:t>
            </w:r>
          </w:p>
        </w:tc>
        <w:tc>
          <w:tcPr>
            <w:tcW w:w="8568" w:type="dxa"/>
          </w:tcPr>
          <w:p w14:paraId="51ABC90E" w14:textId="77777777" w:rsidR="00F07FA7" w:rsidRPr="000B6820" w:rsidRDefault="00F07FA7" w:rsidP="00702308">
            <w:pPr>
              <w:pStyle w:val="Corpodeltesto"/>
            </w:pPr>
            <w:r w:rsidRPr="000B6820">
              <w:t>XDS Document Repository</w:t>
            </w:r>
          </w:p>
        </w:tc>
      </w:tr>
      <w:tr w:rsidR="00F07FA7" w:rsidRPr="000B6820" w14:paraId="79B76567" w14:textId="77777777" w:rsidTr="00702308">
        <w:tc>
          <w:tcPr>
            <w:tcW w:w="1008" w:type="dxa"/>
            <w:shd w:val="clear" w:color="auto" w:fill="auto"/>
          </w:tcPr>
          <w:p w14:paraId="1425F5DF" w14:textId="77777777" w:rsidR="00F07FA7" w:rsidRPr="000B6820" w:rsidRDefault="00F07FA7" w:rsidP="00702308">
            <w:pPr>
              <w:pStyle w:val="Corpodeltesto"/>
              <w:rPr>
                <w:b/>
              </w:rPr>
            </w:pPr>
            <w:r w:rsidRPr="000B6820">
              <w:rPr>
                <w:b/>
              </w:rPr>
              <w:t>Role:</w:t>
            </w:r>
          </w:p>
        </w:tc>
        <w:tc>
          <w:tcPr>
            <w:tcW w:w="8568" w:type="dxa"/>
          </w:tcPr>
          <w:p w14:paraId="0F563838" w14:textId="77777777" w:rsidR="00F07FA7" w:rsidRPr="000B6820" w:rsidRDefault="00F07FA7" w:rsidP="00702308">
            <w:pPr>
              <w:pStyle w:val="Corpodeltesto"/>
            </w:pPr>
            <w:r w:rsidRPr="000B6820">
              <w:t>Receives, stores and eventually notifies the Workflow Document</w:t>
            </w:r>
          </w:p>
        </w:tc>
      </w:tr>
    </w:tbl>
    <w:p w14:paraId="0BBA0EF1" w14:textId="24F48341" w:rsidR="00F07FA7" w:rsidRPr="000B6820" w:rsidRDefault="00F07FA7" w:rsidP="00F07FA7">
      <w:pPr>
        <w:pStyle w:val="Titolo3"/>
        <w:numPr>
          <w:ilvl w:val="0"/>
          <w:numId w:val="0"/>
        </w:numPr>
        <w:rPr>
          <w:noProof w:val="0"/>
        </w:rPr>
      </w:pPr>
      <w:bookmarkStart w:id="1048" w:name="_Toc450673973"/>
      <w:r w:rsidRPr="000B6820">
        <w:rPr>
          <w:noProof w:val="0"/>
        </w:rPr>
        <w:t>3.</w:t>
      </w:r>
      <w:del w:id="1049" w:author="Elena Vio" w:date="2016-07-19T13:08:00Z">
        <w:r w:rsidRPr="000B6820" w:rsidDel="009E0620">
          <w:rPr>
            <w:noProof w:val="0"/>
          </w:rPr>
          <w:delText>Y</w:delText>
        </w:r>
        <w:r w:rsidR="00702308" w:rsidRPr="000B6820" w:rsidDel="009E0620">
          <w:rPr>
            <w:noProof w:val="0"/>
          </w:rPr>
          <w:delText>5</w:delText>
        </w:r>
      </w:del>
      <w:ins w:id="1050" w:author="Elena Vio" w:date="2016-07-19T13:08:00Z">
        <w:r w:rsidR="009E0620">
          <w:rPr>
            <w:noProof w:val="0"/>
          </w:rPr>
          <w:t>30</w:t>
        </w:r>
      </w:ins>
      <w:r w:rsidRPr="000B6820">
        <w:rPr>
          <w:noProof w:val="0"/>
        </w:rPr>
        <w:t>.3 Referenced Standards</w:t>
      </w:r>
      <w:bookmarkEnd w:id="1048"/>
    </w:p>
    <w:p w14:paraId="7BDBE407" w14:textId="77777777" w:rsidR="00F07FA7" w:rsidRPr="000B6820" w:rsidRDefault="00F07FA7"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3DC7CE63" w14:textId="77777777" w:rsidR="00F07FA7" w:rsidRPr="000B6820" w:rsidRDefault="00F07FA7"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354590E5" w14:textId="535C2695" w:rsidR="00F07FA7" w:rsidRPr="000B6820" w:rsidRDefault="00F07FA7" w:rsidP="00F07FA7">
      <w:pPr>
        <w:pStyle w:val="Titolo3"/>
        <w:numPr>
          <w:ilvl w:val="0"/>
          <w:numId w:val="0"/>
        </w:numPr>
        <w:rPr>
          <w:noProof w:val="0"/>
        </w:rPr>
      </w:pPr>
      <w:bookmarkStart w:id="1051" w:name="_Toc450673974"/>
      <w:r w:rsidRPr="000B6820">
        <w:rPr>
          <w:noProof w:val="0"/>
        </w:rPr>
        <w:t>3.</w:t>
      </w:r>
      <w:del w:id="1052" w:author="Elena Vio" w:date="2016-07-19T13:08:00Z">
        <w:r w:rsidRPr="000B6820" w:rsidDel="009E0620">
          <w:rPr>
            <w:noProof w:val="0"/>
          </w:rPr>
          <w:delText>Y</w:delText>
        </w:r>
        <w:r w:rsidR="00702308" w:rsidRPr="000B6820" w:rsidDel="009E0620">
          <w:rPr>
            <w:noProof w:val="0"/>
          </w:rPr>
          <w:delText>5</w:delText>
        </w:r>
      </w:del>
      <w:ins w:id="1053" w:author="Elena Vio" w:date="2016-07-19T13:08:00Z">
        <w:r w:rsidR="009E0620">
          <w:rPr>
            <w:noProof w:val="0"/>
          </w:rPr>
          <w:t>30</w:t>
        </w:r>
      </w:ins>
      <w:r w:rsidRPr="000B6820">
        <w:rPr>
          <w:noProof w:val="0"/>
        </w:rPr>
        <w:t>.4 Interaction Diagram</w:t>
      </w:r>
      <w:bookmarkEnd w:id="1051"/>
    </w:p>
    <w:p w14:paraId="48D46E5E" w14:textId="77777777" w:rsidR="00F07FA7" w:rsidRPr="000B6820" w:rsidRDefault="00F07FA7" w:rsidP="00F07FA7">
      <w:pPr>
        <w:pStyle w:val="Corpodeltesto"/>
      </w:pPr>
      <w:r w:rsidRPr="000B6820">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3F2D6B20" w:rsidR="00243663" w:rsidRPr="007C1AAC" w:rsidRDefault="00243663" w:rsidP="00F07FA7">
                              <w:pPr>
                                <w:spacing w:before="0"/>
                                <w:jc w:val="center"/>
                                <w:rPr>
                                  <w:sz w:val="22"/>
                                  <w:szCs w:val="22"/>
                                </w:rPr>
                              </w:pPr>
                              <w:r>
                                <w:rPr>
                                  <w:sz w:val="22"/>
                                  <w:szCs w:val="22"/>
                                </w:rPr>
                                <w:t>HT Requester</w:t>
                              </w:r>
                            </w:p>
                            <w:p w14:paraId="630659E8" w14:textId="77777777" w:rsidR="00243663" w:rsidRDefault="00243663" w:rsidP="00F07FA7">
                              <w:pPr>
                                <w:spacing w:before="0"/>
                              </w:pPr>
                            </w:p>
                            <w:p w14:paraId="05B40F99" w14:textId="77777777" w:rsidR="00243663" w:rsidRPr="007C1AAC" w:rsidRDefault="00243663" w:rsidP="00F07FA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66448C2B" w:rsidR="00243663" w:rsidRPr="007C1AAC" w:rsidRDefault="00243663" w:rsidP="00F07FA7">
                              <w:pPr>
                                <w:spacing w:before="0"/>
                                <w:rPr>
                                  <w:sz w:val="22"/>
                                  <w:szCs w:val="22"/>
                                </w:rPr>
                              </w:pPr>
                              <w:r>
                                <w:t>Add more clinical information</w:t>
                              </w:r>
                              <w:r w:rsidRPr="00664105">
                                <w:t xml:space="preserve"> </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243663" w:rsidRPr="007C1AAC" w:rsidRDefault="00243663" w:rsidP="00F07FA7">
                              <w:pPr>
                                <w:spacing w:before="0"/>
                                <w:jc w:val="center"/>
                                <w:rPr>
                                  <w:sz w:val="22"/>
                                  <w:szCs w:val="22"/>
                                </w:rPr>
                              </w:pPr>
                              <w:r>
                                <w:rPr>
                                  <w:sz w:val="22"/>
                                  <w:szCs w:val="22"/>
                                </w:rPr>
                                <w:t>XDS Document Repository</w:t>
                              </w:r>
                            </w:p>
                            <w:p w14:paraId="543E636F" w14:textId="77777777" w:rsidR="00243663" w:rsidRDefault="00243663" w:rsidP="00F07FA7">
                              <w:pPr>
                                <w:spacing w:before="0"/>
                              </w:pPr>
                            </w:p>
                            <w:p w14:paraId="7879843E" w14:textId="77777777" w:rsidR="00243663" w:rsidRPr="007C1AAC" w:rsidRDefault="00243663" w:rsidP="00F07FA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243663" w:rsidRPr="007C1AAC" w:rsidRDefault="00243663" w:rsidP="00F07FA7">
                              <w:pPr>
                                <w:spacing w:before="0"/>
                                <w:rPr>
                                  <w:sz w:val="22"/>
                                  <w:szCs w:val="22"/>
                                </w:rPr>
                              </w:pPr>
                              <w:r>
                                <w:t>Provide And Register Document set-b Response</w:t>
                              </w:r>
                              <w:r w:rsidDel="00281B77">
                                <w:rPr>
                                  <w:sz w:val="22"/>
                                  <w:szCs w:val="22"/>
                                </w:rPr>
                                <w:t xml:space="preserve"> </w:t>
                              </w:r>
                            </w:p>
                            <w:p w14:paraId="66207964" w14:textId="77777777" w:rsidR="00243663" w:rsidRDefault="00243663" w:rsidP="00F07FA7">
                              <w:pPr>
                                <w:spacing w:before="0"/>
                              </w:pPr>
                            </w:p>
                            <w:p w14:paraId="06DDDDE7" w14:textId="77777777" w:rsidR="00243663" w:rsidRPr="007C1AAC" w:rsidRDefault="00243663" w:rsidP="00F07FA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3F2D6B20" w:rsidR="00243663" w:rsidRPr="007C1AAC" w:rsidRDefault="00243663" w:rsidP="00F07FA7">
                        <w:pPr>
                          <w:spacing w:before="0"/>
                          <w:jc w:val="center"/>
                          <w:rPr>
                            <w:sz w:val="22"/>
                            <w:szCs w:val="22"/>
                          </w:rPr>
                        </w:pPr>
                        <w:r>
                          <w:rPr>
                            <w:sz w:val="22"/>
                            <w:szCs w:val="22"/>
                          </w:rPr>
                          <w:t>HT Requester</w:t>
                        </w:r>
                      </w:p>
                      <w:p w14:paraId="630659E8" w14:textId="77777777" w:rsidR="00243663" w:rsidRDefault="00243663" w:rsidP="00F07FA7">
                        <w:pPr>
                          <w:spacing w:before="0"/>
                        </w:pPr>
                      </w:p>
                      <w:p w14:paraId="05B40F99" w14:textId="77777777" w:rsidR="00243663" w:rsidRPr="007C1AAC" w:rsidRDefault="00243663" w:rsidP="00F07FA7">
                        <w:pPr>
                          <w:spacing w:before="0"/>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66448C2B" w:rsidR="00243663" w:rsidRPr="007C1AAC" w:rsidRDefault="00243663" w:rsidP="00F07FA7">
                        <w:pPr>
                          <w:spacing w:before="0"/>
                          <w:rPr>
                            <w:sz w:val="22"/>
                            <w:szCs w:val="22"/>
                          </w:rPr>
                        </w:pPr>
                        <w:r>
                          <w:t>Add more clinical information</w:t>
                        </w:r>
                        <w:r w:rsidRPr="00664105">
                          <w:t xml:space="preserve"> </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243663" w:rsidRPr="007C1AAC" w:rsidRDefault="00243663" w:rsidP="00F07FA7">
                        <w:pPr>
                          <w:spacing w:before="0"/>
                          <w:jc w:val="center"/>
                          <w:rPr>
                            <w:sz w:val="22"/>
                            <w:szCs w:val="22"/>
                          </w:rPr>
                        </w:pPr>
                        <w:r>
                          <w:rPr>
                            <w:sz w:val="22"/>
                            <w:szCs w:val="22"/>
                          </w:rPr>
                          <w:t>XDS Document Repository</w:t>
                        </w:r>
                      </w:p>
                      <w:p w14:paraId="543E636F" w14:textId="77777777" w:rsidR="00243663" w:rsidRDefault="00243663" w:rsidP="00F07FA7">
                        <w:pPr>
                          <w:spacing w:before="0"/>
                        </w:pPr>
                      </w:p>
                      <w:p w14:paraId="7879843E" w14:textId="77777777" w:rsidR="00243663" w:rsidRPr="007C1AAC" w:rsidRDefault="00243663" w:rsidP="00F07FA7">
                        <w:pPr>
                          <w:spacing w:before="0"/>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243663" w:rsidRPr="007C1AAC" w:rsidRDefault="00243663" w:rsidP="00F07FA7">
                        <w:pPr>
                          <w:spacing w:before="0"/>
                          <w:rPr>
                            <w:sz w:val="22"/>
                            <w:szCs w:val="22"/>
                          </w:rPr>
                        </w:pPr>
                        <w:r>
                          <w:t>Provide And Register Document set-b Response</w:t>
                        </w:r>
                        <w:r w:rsidDel="00281B77">
                          <w:rPr>
                            <w:sz w:val="22"/>
                            <w:szCs w:val="22"/>
                          </w:rPr>
                          <w:t xml:space="preserve"> </w:t>
                        </w:r>
                      </w:p>
                      <w:p w14:paraId="66207964" w14:textId="77777777" w:rsidR="00243663" w:rsidRDefault="00243663" w:rsidP="00F07FA7">
                        <w:pPr>
                          <w:spacing w:before="0"/>
                        </w:pPr>
                      </w:p>
                      <w:p w14:paraId="06DDDDE7" w14:textId="77777777" w:rsidR="00243663" w:rsidRPr="007C1AAC" w:rsidRDefault="00243663" w:rsidP="00F07FA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11411765" w:rsidR="00F07FA7" w:rsidRPr="000B6820" w:rsidRDefault="00F07FA7" w:rsidP="00F07FA7">
      <w:pPr>
        <w:pStyle w:val="Titolo4"/>
        <w:numPr>
          <w:ilvl w:val="0"/>
          <w:numId w:val="0"/>
        </w:numPr>
        <w:rPr>
          <w:noProof w:val="0"/>
        </w:rPr>
      </w:pPr>
      <w:bookmarkStart w:id="1054" w:name="_Toc450673975"/>
      <w:r w:rsidRPr="000B6820">
        <w:rPr>
          <w:noProof w:val="0"/>
        </w:rPr>
        <w:lastRenderedPageBreak/>
        <w:t>3.</w:t>
      </w:r>
      <w:del w:id="1055" w:author="Elena Vio" w:date="2016-07-19T13:08:00Z">
        <w:r w:rsidRPr="000B6820" w:rsidDel="009E0620">
          <w:rPr>
            <w:noProof w:val="0"/>
          </w:rPr>
          <w:delText>Y</w:delText>
        </w:r>
        <w:r w:rsidR="00702308" w:rsidRPr="000B6820" w:rsidDel="009E0620">
          <w:rPr>
            <w:noProof w:val="0"/>
          </w:rPr>
          <w:delText>5</w:delText>
        </w:r>
      </w:del>
      <w:ins w:id="1056" w:author="Elena Vio" w:date="2016-07-19T13:08:00Z">
        <w:r w:rsidR="009E0620">
          <w:rPr>
            <w:noProof w:val="0"/>
          </w:rPr>
          <w:t>30</w:t>
        </w:r>
      </w:ins>
      <w:r w:rsidRPr="000B6820">
        <w:rPr>
          <w:noProof w:val="0"/>
        </w:rPr>
        <w:t xml:space="preserve">.4.1 </w:t>
      </w:r>
      <w:r w:rsidR="00702308" w:rsidRPr="000B6820">
        <w:rPr>
          <w:noProof w:val="0"/>
        </w:rPr>
        <w:t xml:space="preserve">Add </w:t>
      </w:r>
      <w:r w:rsidRPr="000B6820">
        <w:rPr>
          <w:noProof w:val="0"/>
        </w:rPr>
        <w:t>more clinical information</w:t>
      </w:r>
      <w:bookmarkEnd w:id="1054"/>
    </w:p>
    <w:p w14:paraId="5CA8F07D" w14:textId="74811F76" w:rsidR="00F07FA7" w:rsidRPr="000B6820" w:rsidRDefault="00F07FA7" w:rsidP="004B2F11">
      <w:pPr>
        <w:pStyle w:val="Corpodeltesto"/>
      </w:pPr>
      <w:r w:rsidRPr="000B6820">
        <w:t xml:space="preserve">This message provides more clinical information to </w:t>
      </w:r>
      <w:r w:rsidR="00ED1069" w:rsidRPr="000B6820">
        <w:t xml:space="preserve">the </w:t>
      </w:r>
      <w:r w:rsidRPr="000B6820">
        <w:t>Heart Team.</w:t>
      </w:r>
      <w:r w:rsidR="00C84F90" w:rsidRPr="00F12989">
        <w:t xml:space="preserve"> </w:t>
      </w:r>
      <w:r w:rsidR="00C84F90" w:rsidRPr="000B6820">
        <w:t>This message</w:t>
      </w:r>
      <w:r w:rsidR="00C84F90" w:rsidRPr="00F12989">
        <w:t xml:space="preserve"> </w:t>
      </w:r>
      <w:r w:rsidR="00C84F90" w:rsidRPr="000B6820">
        <w:t>provides clinical information requested by one or more PCC-</w:t>
      </w:r>
      <w:del w:id="1057" w:author="Elena Vio" w:date="2016-07-19T13:08:00Z">
        <w:r w:rsidR="00C84F90" w:rsidRPr="000B6820" w:rsidDel="009E0620">
          <w:delText>Y4</w:delText>
        </w:r>
      </w:del>
      <w:ins w:id="1058" w:author="Elena Vio" w:date="2016-07-19T13:08:00Z">
        <w:r w:rsidR="009E0620">
          <w:t>29</w:t>
        </w:r>
      </w:ins>
      <w:r w:rsidR="00C84F90" w:rsidRPr="000B6820">
        <w:t xml:space="preserve"> transactions </w:t>
      </w:r>
      <w:r w:rsidR="00AE34C4" w:rsidRPr="000B6820">
        <w:t>from</w:t>
      </w:r>
      <w:r w:rsidR="00C84F90" w:rsidRPr="000B6820">
        <w:t xml:space="preserve"> each HT Participant. </w:t>
      </w:r>
      <w:proofErr w:type="gramStart"/>
      <w:r w:rsidR="00C84F90" w:rsidRPr="000B6820">
        <w:t>This mean</w:t>
      </w:r>
      <w:proofErr w:type="gramEnd"/>
      <w:r w:rsidR="00C84F90" w:rsidRPr="000B6820">
        <w:t xml:space="preserve"> that it </w:t>
      </w:r>
      <w:r w:rsidR="007B7BE6" w:rsidRPr="000B6820">
        <w:t xml:space="preserve">concludes </w:t>
      </w:r>
      <w:r w:rsidR="00C84F90" w:rsidRPr="000B6820">
        <w:t>HT Preparation tasks</w:t>
      </w:r>
      <w:r w:rsidR="007B7BE6" w:rsidRPr="000B6820">
        <w:t xml:space="preserve"> generated by HT P</w:t>
      </w:r>
      <w:r w:rsidR="00497648" w:rsidRPr="000B6820">
        <w:t>artici</w:t>
      </w:r>
      <w:r w:rsidR="007B7BE6" w:rsidRPr="000B6820">
        <w:t>pants</w:t>
      </w:r>
      <w:r w:rsidR="00497648" w:rsidRPr="000B6820">
        <w:t xml:space="preserve"> for HT Requester</w:t>
      </w:r>
      <w:r w:rsidR="007B7BE6" w:rsidRPr="000B6820">
        <w:t>.</w:t>
      </w:r>
    </w:p>
    <w:p w14:paraId="581ECADE" w14:textId="092B3B70" w:rsidR="00F07FA7" w:rsidRPr="000B6820" w:rsidRDefault="00F07FA7" w:rsidP="00F07FA7">
      <w:pPr>
        <w:pStyle w:val="Titolo5"/>
        <w:numPr>
          <w:ilvl w:val="0"/>
          <w:numId w:val="0"/>
        </w:numPr>
        <w:rPr>
          <w:noProof w:val="0"/>
        </w:rPr>
      </w:pPr>
      <w:bookmarkStart w:id="1059" w:name="_Toc450673976"/>
      <w:r w:rsidRPr="000B6820">
        <w:rPr>
          <w:noProof w:val="0"/>
        </w:rPr>
        <w:t>3.</w:t>
      </w:r>
      <w:del w:id="1060" w:author="Elena Vio" w:date="2016-07-19T13:08:00Z">
        <w:r w:rsidRPr="000B6820" w:rsidDel="009E0620">
          <w:rPr>
            <w:noProof w:val="0"/>
          </w:rPr>
          <w:delText>Y</w:delText>
        </w:r>
        <w:r w:rsidR="00CA2472" w:rsidRPr="000B6820" w:rsidDel="009E0620">
          <w:rPr>
            <w:noProof w:val="0"/>
          </w:rPr>
          <w:delText>5</w:delText>
        </w:r>
      </w:del>
      <w:ins w:id="1061" w:author="Elena Vio" w:date="2016-07-19T13:08:00Z">
        <w:r w:rsidR="009E0620">
          <w:rPr>
            <w:noProof w:val="0"/>
          </w:rPr>
          <w:t>30</w:t>
        </w:r>
      </w:ins>
      <w:r w:rsidRPr="000B6820">
        <w:rPr>
          <w:noProof w:val="0"/>
        </w:rPr>
        <w:t>.4.1.1 Trigger Events</w:t>
      </w:r>
      <w:bookmarkEnd w:id="1059"/>
    </w:p>
    <w:p w14:paraId="30599039" w14:textId="5895140C" w:rsidR="00F07FA7" w:rsidRPr="000B6820" w:rsidRDefault="00702308" w:rsidP="00F07FA7">
      <w:r w:rsidRPr="000B6820">
        <w:t>The HT Requester</w:t>
      </w:r>
      <w:r w:rsidR="00F07FA7" w:rsidRPr="000B6820">
        <w:t xml:space="preserve"> sends this message when </w:t>
      </w:r>
      <w:r w:rsidR="00EC1D36" w:rsidRPr="000B6820">
        <w:t xml:space="preserve">is ready to </w:t>
      </w:r>
      <w:r w:rsidR="00DE57A1" w:rsidRPr="000B6820">
        <w:t>respon</w:t>
      </w:r>
      <w:r w:rsidR="00ED1069" w:rsidRPr="000B6820">
        <w:t>d</w:t>
      </w:r>
      <w:r w:rsidR="00DE57A1" w:rsidRPr="000B6820">
        <w:t xml:space="preserve"> to </w:t>
      </w:r>
      <w:r w:rsidRPr="000B6820">
        <w:t>request</w:t>
      </w:r>
      <w:r w:rsidR="00DE57A1" w:rsidRPr="000B6820">
        <w:t xml:space="preserve"> of</w:t>
      </w:r>
      <w:r w:rsidRPr="000B6820">
        <w:t xml:space="preserve"> information </w:t>
      </w:r>
      <w:r w:rsidR="00DE57A1" w:rsidRPr="000B6820">
        <w:rPr>
          <w:i/>
        </w:rPr>
        <w:t>by</w:t>
      </w:r>
      <w:r w:rsidR="00F07FA7" w:rsidRPr="000B6820">
        <w:rPr>
          <w:i/>
        </w:rPr>
        <w:t xml:space="preserve"> </w:t>
      </w:r>
      <w:r w:rsidR="00F07FA7" w:rsidRPr="000B6820">
        <w:t>Heart Team.</w:t>
      </w:r>
    </w:p>
    <w:p w14:paraId="76FEB1EC" w14:textId="77777777" w:rsidR="00F07FA7" w:rsidRPr="000B6820" w:rsidRDefault="00F07FA7" w:rsidP="00F07FA7">
      <w:r w:rsidRPr="000B6820">
        <w:t xml:space="preserve">The </w:t>
      </w:r>
      <w:r w:rsidRPr="000B6820">
        <w:rPr>
          <w:b/>
        </w:rPr>
        <w:t>pre-conditions</w:t>
      </w:r>
      <w:r w:rsidRPr="000B6820">
        <w:t xml:space="preserve"> are encoded as:</w:t>
      </w:r>
    </w:p>
    <w:p w14:paraId="23FC950F" w14:textId="6F9978E0" w:rsidR="00F07FA7" w:rsidRPr="000B6820" w:rsidRDefault="00F07FA7" w:rsidP="00704901">
      <w:r w:rsidRPr="000B6820">
        <w:t xml:space="preserve">The workflow document is </w:t>
      </w:r>
      <w:r w:rsidR="00346182" w:rsidRPr="000B6820">
        <w:t>open</w:t>
      </w:r>
      <w:r w:rsidRPr="000B6820">
        <w:t xml:space="preserve">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and t</w:t>
      </w:r>
      <w:r w:rsidR="005A38F4" w:rsidRPr="000B6820">
        <w:t xml:space="preserve">he </w:t>
      </w:r>
      <w:r w:rsidRPr="000B6820">
        <w:t xml:space="preserve">HT </w:t>
      </w:r>
      <w:r w:rsidR="00DB4C55" w:rsidRPr="000B6820">
        <w:t xml:space="preserve">Preparation </w:t>
      </w:r>
      <w:r w:rsidRPr="000B6820">
        <w:t>task is “</w:t>
      </w:r>
      <w:r w:rsidR="00DB4C55" w:rsidRPr="000B6820">
        <w:t>READY</w:t>
      </w:r>
      <w:r w:rsidRPr="000B6820">
        <w:t>”</w:t>
      </w:r>
      <w:r w:rsidRPr="000B6820">
        <w:rPr>
          <w:b/>
        </w:rPr>
        <w:t xml:space="preserve"> </w:t>
      </w:r>
      <w:r w:rsidRPr="000B6820">
        <w:t>(</w:t>
      </w:r>
      <w:r w:rsidRPr="000B6820">
        <w:rPr>
          <w:rFonts w:ascii="Courier" w:hAnsi="Courier"/>
          <w:b/>
        </w:rPr>
        <w:t>WorkflowDocument/TaskList/XDWTask/taskData/taskDetails/status</w:t>
      </w:r>
      <w:r w:rsidRPr="000B6820">
        <w:t>=”</w:t>
      </w:r>
      <w:r w:rsidR="00DB4C55" w:rsidRPr="000B6820">
        <w:t>READY</w:t>
      </w:r>
      <w:r w:rsidRPr="000B6820">
        <w:t>” and</w:t>
      </w:r>
      <w:r w:rsidRPr="000B6820">
        <w:rPr>
          <w:b/>
        </w:rPr>
        <w:t xml:space="preserve"> </w:t>
      </w:r>
      <w:r w:rsidRPr="000B6820">
        <w:rPr>
          <w:rFonts w:ascii="Courier" w:hAnsi="Courier"/>
          <w:b/>
        </w:rPr>
        <w:t>WorkflowDocument/TaskList/XDWTask/taskData/taskDetails/taskType</w:t>
      </w:r>
      <w:r w:rsidRPr="000B6820">
        <w:t>=”</w:t>
      </w:r>
      <w:r w:rsidR="00DD21C9" w:rsidRPr="000B6820">
        <w:t>HTPreparation</w:t>
      </w:r>
      <w:r w:rsidRPr="000B6820">
        <w:t>”)</w:t>
      </w:r>
    </w:p>
    <w:p w14:paraId="4B170C02" w14:textId="1EF45DEB" w:rsidR="00DB4C55" w:rsidRPr="000B6820" w:rsidRDefault="00DB4C55" w:rsidP="004B2F11">
      <w:pPr>
        <w:pStyle w:val="Corpodeltesto"/>
      </w:pPr>
      <w:r w:rsidRPr="000B6820">
        <w:t xml:space="preserve">The information needed </w:t>
      </w:r>
      <w:r w:rsidR="003E1469">
        <w:t xml:space="preserve">is </w:t>
      </w:r>
      <w:r w:rsidR="00E429E0" w:rsidRPr="000B6820">
        <w:t>one or more of these</w:t>
      </w:r>
      <w:r w:rsidRPr="000B6820">
        <w:t xml:space="preserve">:  </w:t>
      </w:r>
    </w:p>
    <w:p w14:paraId="4E5E4876" w14:textId="29BE3ABD" w:rsidR="00E429E0" w:rsidRPr="000B6820" w:rsidRDefault="00E429E0" w:rsidP="00DB4C55">
      <w:pPr>
        <w:pStyle w:val="Corpodeltesto"/>
        <w:numPr>
          <w:ilvl w:val="0"/>
          <w:numId w:val="36"/>
        </w:numPr>
      </w:pPr>
      <w:r w:rsidRPr="000B6820">
        <w:t xml:space="preserve">Basic </w:t>
      </w:r>
      <w:proofErr w:type="spellStart"/>
      <w:r w:rsidRPr="000B6820">
        <w:t>ePrescription</w:t>
      </w:r>
      <w:proofErr w:type="spellEnd"/>
      <w:r w:rsidRPr="000B6820">
        <w:t xml:space="preserve"> Workflow Document </w:t>
      </w:r>
    </w:p>
    <w:p w14:paraId="4D8ABCFB" w14:textId="77777777" w:rsidR="00DB4C55" w:rsidRPr="000B6820" w:rsidRDefault="00DB4C55" w:rsidP="00DB4C55">
      <w:pPr>
        <w:pStyle w:val="Corpodeltesto"/>
        <w:numPr>
          <w:ilvl w:val="0"/>
          <w:numId w:val="36"/>
        </w:numPr>
      </w:pPr>
      <w:r w:rsidRPr="000B6820">
        <w:t xml:space="preserve">Images Manifest: a document identifying the key images set </w:t>
      </w:r>
    </w:p>
    <w:p w14:paraId="5E80BADB" w14:textId="0F9A2AE7" w:rsidR="00DB4C55" w:rsidRPr="000B6820" w:rsidRDefault="00DB4C55" w:rsidP="00DB4C55">
      <w:pPr>
        <w:pStyle w:val="Corpodeltesto"/>
        <w:numPr>
          <w:ilvl w:val="0"/>
          <w:numId w:val="36"/>
        </w:numPr>
      </w:pPr>
      <w:r w:rsidRPr="000B6820">
        <w:t xml:space="preserve">Images Report </w:t>
      </w:r>
    </w:p>
    <w:p w14:paraId="0B8D3CF4" w14:textId="1A9060B4" w:rsidR="00DB4C55" w:rsidRPr="000B6820" w:rsidRDefault="00DB4C55" w:rsidP="00DB4C55">
      <w:pPr>
        <w:pStyle w:val="Corpodeltesto"/>
        <w:numPr>
          <w:ilvl w:val="0"/>
          <w:numId w:val="36"/>
        </w:numPr>
      </w:pPr>
      <w:r w:rsidRPr="000B6820">
        <w:t xml:space="preserve">Clinical Report </w:t>
      </w:r>
    </w:p>
    <w:p w14:paraId="3EB300F9" w14:textId="1FC3B4F9" w:rsidR="00F07FA7" w:rsidRPr="000B6820" w:rsidRDefault="008E0EB0" w:rsidP="004B2F11">
      <w:pPr>
        <w:pStyle w:val="Corpodeltesto"/>
        <w:numPr>
          <w:ilvl w:val="0"/>
          <w:numId w:val="36"/>
        </w:numPr>
      </w:pPr>
      <w:r w:rsidRPr="000B6820">
        <w:t xml:space="preserve">Clinical </w:t>
      </w:r>
      <w:r w:rsidR="00DB4C55" w:rsidRPr="000B6820">
        <w:t xml:space="preserve">Videos </w:t>
      </w:r>
    </w:p>
    <w:p w14:paraId="74391517" w14:textId="5A93DE93" w:rsidR="00F07FA7" w:rsidRPr="000B6820" w:rsidRDefault="00F07FA7" w:rsidP="00F07FA7">
      <w:pPr>
        <w:pStyle w:val="Titolo5"/>
        <w:numPr>
          <w:ilvl w:val="0"/>
          <w:numId w:val="0"/>
        </w:numPr>
        <w:rPr>
          <w:noProof w:val="0"/>
        </w:rPr>
      </w:pPr>
      <w:bookmarkStart w:id="1062" w:name="_Toc450673977"/>
      <w:r w:rsidRPr="000B6820">
        <w:rPr>
          <w:noProof w:val="0"/>
        </w:rPr>
        <w:t>3.</w:t>
      </w:r>
      <w:del w:id="1063" w:author="Elena Vio" w:date="2016-07-19T13:08:00Z">
        <w:r w:rsidRPr="000B6820" w:rsidDel="009E0620">
          <w:rPr>
            <w:noProof w:val="0"/>
          </w:rPr>
          <w:delText>Y</w:delText>
        </w:r>
        <w:r w:rsidR="00CA2472" w:rsidRPr="000B6820" w:rsidDel="009E0620">
          <w:rPr>
            <w:noProof w:val="0"/>
          </w:rPr>
          <w:delText>5</w:delText>
        </w:r>
      </w:del>
      <w:ins w:id="1064" w:author="Elena Vio" w:date="2016-07-19T13:08:00Z">
        <w:r w:rsidR="009E0620">
          <w:rPr>
            <w:noProof w:val="0"/>
          </w:rPr>
          <w:t>30</w:t>
        </w:r>
      </w:ins>
      <w:r w:rsidRPr="000B6820">
        <w:rPr>
          <w:noProof w:val="0"/>
        </w:rPr>
        <w:t>.4.1.2 Message Semantics</w:t>
      </w:r>
      <w:bookmarkEnd w:id="1062"/>
    </w:p>
    <w:p w14:paraId="4CEAFBE1" w14:textId="2A782358" w:rsidR="00F07FA7" w:rsidRPr="000B6820" w:rsidRDefault="00F07FA7" w:rsidP="00F07FA7">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The HT Requester is the Document Source</w:t>
      </w:r>
      <w:r w:rsidR="00C56FB7" w:rsidRPr="000B6820">
        <w:t>.</w:t>
      </w:r>
    </w:p>
    <w:p w14:paraId="6DCDCF8F" w14:textId="77777777" w:rsidR="00F07FA7" w:rsidRPr="000B6820" w:rsidRDefault="00F07FA7" w:rsidP="00F07FA7">
      <w:pPr>
        <w:pStyle w:val="Corpodeltesto"/>
      </w:pPr>
      <w:r w:rsidRPr="000B6820">
        <w:t xml:space="preserve"> This section defines:</w:t>
      </w:r>
    </w:p>
    <w:p w14:paraId="0BA0A593" w14:textId="18A0DEE4" w:rsidR="00F07FA7" w:rsidRPr="000B6820" w:rsidRDefault="001B3534" w:rsidP="00F07FA7">
      <w:pPr>
        <w:pStyle w:val="Corpodeltesto"/>
        <w:numPr>
          <w:ilvl w:val="0"/>
          <w:numId w:val="37"/>
        </w:numPr>
      </w:pPr>
      <w:r w:rsidRPr="000B6820">
        <w:t>T</w:t>
      </w:r>
      <w:r w:rsidR="00F07FA7" w:rsidRPr="000B6820">
        <w:t>he Heart Team Workflow Document Content submitted in the Provide and Register</w:t>
      </w:r>
      <w:r w:rsidR="000B6820">
        <w:t xml:space="preserve">. </w:t>
      </w:r>
      <w:r w:rsidR="00F07FA7" w:rsidRPr="000B6820">
        <w:t>See Section 3.</w:t>
      </w:r>
      <w:del w:id="1065" w:author="Elena Vio" w:date="2016-07-19T13:08:00Z">
        <w:r w:rsidR="00F07FA7" w:rsidRPr="000B6820" w:rsidDel="009E0620">
          <w:delText>Y4</w:delText>
        </w:r>
      </w:del>
      <w:ins w:id="1066" w:author="Elena Vio" w:date="2016-07-19T13:08:00Z">
        <w:r w:rsidR="009E0620">
          <w:t>29</w:t>
        </w:r>
      </w:ins>
      <w:r w:rsidR="00F07FA7" w:rsidRPr="000B6820">
        <w:t>.4.1.2.1.</w:t>
      </w:r>
    </w:p>
    <w:p w14:paraId="774606C8" w14:textId="6E938F64" w:rsidR="00F07FA7" w:rsidRPr="000B6820" w:rsidRDefault="00F07FA7" w:rsidP="00F07FA7">
      <w:pPr>
        <w:pStyle w:val="Corpodeltesto"/>
        <w:numPr>
          <w:ilvl w:val="0"/>
          <w:numId w:val="37"/>
        </w:numPr>
      </w:pPr>
      <w:r w:rsidRPr="000B6820">
        <w:t>The Document Sharing Metadata requirements for the Submission Set and Document Entry</w:t>
      </w:r>
      <w:r w:rsidR="000B6820">
        <w:t xml:space="preserve">. </w:t>
      </w:r>
      <w:r w:rsidRPr="000B6820">
        <w:t>See Section 3.</w:t>
      </w:r>
      <w:del w:id="1067" w:author="Elena Vio" w:date="2016-07-19T13:08:00Z">
        <w:r w:rsidRPr="000B6820" w:rsidDel="009E0620">
          <w:delText>Y4</w:delText>
        </w:r>
      </w:del>
      <w:ins w:id="1068" w:author="Elena Vio" w:date="2016-07-19T13:08:00Z">
        <w:r w:rsidR="009E0620">
          <w:t>29</w:t>
        </w:r>
      </w:ins>
      <w:r w:rsidRPr="000B6820">
        <w:t>.4.1.2.3.</w:t>
      </w:r>
    </w:p>
    <w:p w14:paraId="3AC30FC5" w14:textId="0F817E58" w:rsidR="003027B4" w:rsidRPr="000B6820" w:rsidRDefault="003027B4" w:rsidP="003027B4">
      <w:pPr>
        <w:pStyle w:val="Corpodeltesto"/>
      </w:pPr>
      <w:r w:rsidRPr="000B6820">
        <w:t xml:space="preserve">This specification does not require that all the documents referenced as input documents within the Workflow Document are included in the same </w:t>
      </w:r>
      <w:proofErr w:type="spellStart"/>
      <w:r w:rsidRPr="000B6820">
        <w:t>submissionSet</w:t>
      </w:r>
      <w:proofErr w:type="spellEnd"/>
      <w:r w:rsidRPr="000B6820">
        <w:t>.</w:t>
      </w:r>
    </w:p>
    <w:p w14:paraId="2D58D3CA" w14:textId="75CE91A7" w:rsidR="00F07FA7" w:rsidRPr="000B6820" w:rsidRDefault="00F07FA7" w:rsidP="004B2F11">
      <w:pPr>
        <w:pStyle w:val="Titolo6"/>
        <w:numPr>
          <w:ilvl w:val="0"/>
          <w:numId w:val="0"/>
        </w:numPr>
      </w:pPr>
      <w:bookmarkStart w:id="1069" w:name="_Toc450673978"/>
      <w:r w:rsidRPr="000B6820">
        <w:t>3.</w:t>
      </w:r>
      <w:del w:id="1070" w:author="Elena Vio" w:date="2016-07-19T13:08:00Z">
        <w:r w:rsidRPr="000B6820" w:rsidDel="009E0620">
          <w:delText>Y</w:delText>
        </w:r>
        <w:r w:rsidR="00CA2472" w:rsidRPr="000B6820" w:rsidDel="009E0620">
          <w:delText>5</w:delText>
        </w:r>
      </w:del>
      <w:ins w:id="1071" w:author="Elena Vio" w:date="2016-07-19T13:08:00Z">
        <w:r w:rsidR="009E0620">
          <w:t>30</w:t>
        </w:r>
      </w:ins>
      <w:r w:rsidRPr="000B6820">
        <w:t>.4.1.2.1 Heart Team Workflow Document Content Requirements</w:t>
      </w:r>
      <w:bookmarkEnd w:id="1069"/>
    </w:p>
    <w:p w14:paraId="43C1C433" w14:textId="5AAB61BE" w:rsidR="00F07FA7" w:rsidRPr="000B6820" w:rsidRDefault="00F07FA7" w:rsidP="00F07FA7">
      <w:pPr>
        <w:pStyle w:val="Corpodeltesto"/>
      </w:pPr>
      <w:r w:rsidRPr="000B6820">
        <w:t xml:space="preserve">The </w:t>
      </w:r>
      <w:proofErr w:type="gramStart"/>
      <w:r w:rsidRPr="000B6820">
        <w:t xml:space="preserve">Heart Team Workflow Document is updated by the HT </w:t>
      </w:r>
      <w:r w:rsidR="00C56FB7" w:rsidRPr="000B6820">
        <w:t>Requester</w:t>
      </w:r>
      <w:proofErr w:type="gramEnd"/>
      <w:r w:rsidR="00C56FB7" w:rsidRPr="000B6820">
        <w:t>.</w:t>
      </w:r>
    </w:p>
    <w:p w14:paraId="7B90ADDE" w14:textId="10B6B539" w:rsidR="00F07FA7" w:rsidRPr="000B6820" w:rsidRDefault="00F07FA7" w:rsidP="004B2F11">
      <w:pPr>
        <w:pStyle w:val="Titolo7"/>
        <w:numPr>
          <w:ilvl w:val="0"/>
          <w:numId w:val="0"/>
        </w:numPr>
      </w:pPr>
      <w:bookmarkStart w:id="1072" w:name="_Toc450673979"/>
      <w:r w:rsidRPr="000B6820">
        <w:lastRenderedPageBreak/>
        <w:t>3.</w:t>
      </w:r>
      <w:del w:id="1073" w:author="Elena Vio" w:date="2016-07-19T13:08:00Z">
        <w:r w:rsidRPr="000B6820" w:rsidDel="009E0620">
          <w:delText>Y</w:delText>
        </w:r>
        <w:r w:rsidR="00CA2472" w:rsidRPr="000B6820" w:rsidDel="009E0620">
          <w:delText>5</w:delText>
        </w:r>
      </w:del>
      <w:ins w:id="1074" w:author="Elena Vio" w:date="2016-07-19T13:08:00Z">
        <w:r w:rsidR="009E0620">
          <w:t>30</w:t>
        </w:r>
      </w:ins>
      <w:r w:rsidRPr="000B6820">
        <w:t>.4.1.2.1.1 Workflow Document Elements</w:t>
      </w:r>
      <w:bookmarkEnd w:id="1072"/>
    </w:p>
    <w:p w14:paraId="7F025490" w14:textId="77777777" w:rsidR="00C56FB7" w:rsidRPr="000B6820" w:rsidRDefault="00F07FA7" w:rsidP="00F07FA7">
      <w:pPr>
        <w:pStyle w:val="AuthorInstructions"/>
        <w:rPr>
          <w:i w:val="0"/>
        </w:rPr>
      </w:pPr>
      <w:r w:rsidRPr="000B6820">
        <w:rPr>
          <w:i w:val="0"/>
        </w:rPr>
        <w:t xml:space="preserve">The HT </w:t>
      </w:r>
      <w:r w:rsidR="00C56FB7" w:rsidRPr="000B6820">
        <w:rPr>
          <w:i w:val="0"/>
        </w:rPr>
        <w:t>Requester</w:t>
      </w:r>
      <w:r w:rsidRPr="000B6820">
        <w:rPr>
          <w:i w:val="0"/>
        </w:rPr>
        <w:t xml:space="preserve"> shall update the Heart Team Workflow Document according to the definition of an XDW Workflow Document in ITI TF-3: 5.4</w:t>
      </w:r>
      <w:r w:rsidR="00C56FB7" w:rsidRPr="000B6820">
        <w:rPr>
          <w:i w:val="0"/>
        </w:rPr>
        <w:t>.</w:t>
      </w:r>
    </w:p>
    <w:p w14:paraId="43D5E803" w14:textId="2752E4A4" w:rsidR="00C56FB7" w:rsidRPr="000B6820" w:rsidRDefault="00C56FB7" w:rsidP="00C56FB7">
      <w:pPr>
        <w:pStyle w:val="AuthorInstructions"/>
        <w:rPr>
          <w:i w:val="0"/>
        </w:rPr>
      </w:pPr>
      <w:r w:rsidRPr="000B6820">
        <w:rPr>
          <w:i w:val="0"/>
        </w:rPr>
        <w:t xml:space="preserve">This transaction does not require the creation of new tasks within the Workflow Document; however, it requires the HT Requester to add a new </w:t>
      </w:r>
      <w:proofErr w:type="spellStart"/>
      <w:r w:rsidRPr="004B2F11">
        <w:rPr>
          <w:rStyle w:val="CorpodeltestoCarattere"/>
          <w:bCs/>
          <w:iCs/>
        </w:rPr>
        <w:t>taskEvent</w:t>
      </w:r>
      <w:proofErr w:type="spellEnd"/>
      <w:r w:rsidRPr="000B6820">
        <w:rPr>
          <w:i w:val="0"/>
        </w:rPr>
        <w:t xml:space="preserve"> in</w:t>
      </w:r>
      <w:r w:rsidR="002750E9" w:rsidRPr="000B6820">
        <w:rPr>
          <w:i w:val="0"/>
        </w:rPr>
        <w:t xml:space="preserve"> each</w:t>
      </w:r>
      <w:r w:rsidRPr="000B6820">
        <w:rPr>
          <w:i w:val="0"/>
        </w:rPr>
        <w:t xml:space="preserve"> HT Preparation task</w:t>
      </w:r>
      <w:r w:rsidR="000B6820">
        <w:rPr>
          <w:i w:val="0"/>
        </w:rPr>
        <w:t xml:space="preserve">. </w:t>
      </w:r>
      <w:r w:rsidRPr="000B6820">
        <w:rPr>
          <w:i w:val="0"/>
        </w:rPr>
        <w:t>See Section 3.VV.4.1.2.1.1.1.</w:t>
      </w:r>
    </w:p>
    <w:p w14:paraId="186D88D8" w14:textId="4C53016E" w:rsidR="00F07FA7" w:rsidRPr="000B6820" w:rsidRDefault="00F07FA7" w:rsidP="004B2F11">
      <w:pPr>
        <w:pStyle w:val="Titolo8"/>
        <w:numPr>
          <w:ilvl w:val="0"/>
          <w:numId w:val="0"/>
        </w:numPr>
      </w:pPr>
      <w:r w:rsidRPr="000B6820">
        <w:t>3.</w:t>
      </w:r>
      <w:del w:id="1075" w:author="Elena Vio" w:date="2016-07-19T13:08:00Z">
        <w:r w:rsidRPr="000B6820" w:rsidDel="009E0620">
          <w:delText>Y</w:delText>
        </w:r>
        <w:r w:rsidR="00CA2472" w:rsidRPr="000B6820" w:rsidDel="009E0620">
          <w:delText>5</w:delText>
        </w:r>
      </w:del>
      <w:ins w:id="1076" w:author="Elena Vio" w:date="2016-07-19T13:08:00Z">
        <w:r w:rsidR="009E0620">
          <w:t>30</w:t>
        </w:r>
      </w:ins>
      <w:r w:rsidRPr="000B6820">
        <w:t>.4.1.2.1.1.1 XDW Task “HT Preparation”</w:t>
      </w:r>
    </w:p>
    <w:p w14:paraId="69940899" w14:textId="7AEE7FC1" w:rsidR="003861C5" w:rsidRPr="000B6820" w:rsidRDefault="00DE57A1" w:rsidP="004B2F11">
      <w:pPr>
        <w:pStyle w:val="Corpodeltesto"/>
      </w:pPr>
      <w:r w:rsidRPr="000B6820">
        <w:t xml:space="preserve">If the HT Requester is ready to provide requested information to Heart Team, a new </w:t>
      </w:r>
      <w:r w:rsidRPr="000B6820">
        <w:rPr>
          <w:rFonts w:ascii="Courier" w:hAnsi="Courier"/>
          <w:b/>
          <w:bCs/>
        </w:rPr>
        <w:t>&lt;</w:t>
      </w:r>
      <w:proofErr w:type="spellStart"/>
      <w:r w:rsidRPr="000B6820">
        <w:rPr>
          <w:rFonts w:ascii="Courier" w:hAnsi="Courier"/>
          <w:b/>
          <w:bCs/>
        </w:rPr>
        <w:t>taskEvent</w:t>
      </w:r>
      <w:proofErr w:type="spellEnd"/>
      <w:r w:rsidRPr="000B6820">
        <w:rPr>
          <w:rFonts w:ascii="Courier" w:hAnsi="Courier"/>
          <w:b/>
          <w:bCs/>
        </w:rPr>
        <w:t>&gt;</w:t>
      </w:r>
      <w:r w:rsidRPr="000B6820">
        <w:t xml:space="preserve"> (characterized by: status=COMPLETED, </w:t>
      </w:r>
      <w:proofErr w:type="spellStart"/>
      <w:r w:rsidRPr="000B6820">
        <w:t>eventType</w:t>
      </w:r>
      <w:proofErr w:type="spellEnd"/>
      <w:r w:rsidRPr="000B6820">
        <w:t xml:space="preserve">=”start”) shall be added to the </w:t>
      </w:r>
      <w:r w:rsidRPr="000B6820">
        <w:rPr>
          <w:rFonts w:ascii="Courier" w:hAnsi="Courier"/>
          <w:b/>
          <w:bCs/>
        </w:rPr>
        <w:t>&lt;</w:t>
      </w:r>
      <w:proofErr w:type="spellStart"/>
      <w:r w:rsidRPr="000B6820">
        <w:rPr>
          <w:rFonts w:ascii="Courier" w:hAnsi="Courier"/>
          <w:b/>
          <w:bCs/>
        </w:rPr>
        <w:t>taskEventHistory</w:t>
      </w:r>
      <w:proofErr w:type="spellEnd"/>
      <w:r w:rsidRPr="000B6820">
        <w:rPr>
          <w:rFonts w:ascii="Courier" w:hAnsi="Courier"/>
          <w:b/>
          <w:bCs/>
        </w:rPr>
        <w:t>&gt;</w:t>
      </w:r>
      <w:r w:rsidRPr="000B6820">
        <w:t xml:space="preserve"> element. </w:t>
      </w:r>
    </w:p>
    <w:p w14:paraId="692AD2E0" w14:textId="2F65E0E5" w:rsidR="00F07FA7" w:rsidRPr="000B6820" w:rsidRDefault="00F07FA7"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w:t>
      </w:r>
      <w:r w:rsidR="002D2D11" w:rsidRPr="000B6820">
        <w:rPr>
          <w:b/>
        </w:rPr>
        <w:t>out</w:t>
      </w:r>
      <w:r w:rsidRPr="000B6820">
        <w:rPr>
          <w:b/>
        </w:rPr>
        <w:t>put/part</w:t>
      </w:r>
      <w:r w:rsidRPr="000B6820">
        <w:t xml:space="preserve"> for each </w:t>
      </w:r>
      <w:r w:rsidR="002D2D11" w:rsidRPr="000B6820">
        <w:t>out</w:t>
      </w:r>
      <w:r w:rsidRPr="000B6820">
        <w:t xml:space="preserve">put document referenced. The </w:t>
      </w:r>
      <w:proofErr w:type="gramStart"/>
      <w:r w:rsidRPr="000B6820">
        <w:t xml:space="preserve">document referenced as </w:t>
      </w:r>
      <w:r w:rsidR="002D2D11" w:rsidRPr="000B6820">
        <w:t>out</w:t>
      </w:r>
      <w:r w:rsidRPr="000B6820">
        <w:t>put are</w:t>
      </w:r>
      <w:proofErr w:type="gramEnd"/>
      <w:r w:rsidRPr="000B6820">
        <w:t xml:space="preserve"> listed below.</w:t>
      </w:r>
      <w:r w:rsidR="00854B89" w:rsidRPr="000B6820">
        <w:t xml:space="preserve"> At least one document</w:t>
      </w:r>
      <w:r w:rsidRPr="000B6820">
        <w:t xml:space="preserve"> </w:t>
      </w:r>
      <w:proofErr w:type="gramStart"/>
      <w:r w:rsidR="00854B89" w:rsidRPr="000B6820">
        <w:t>have</w:t>
      </w:r>
      <w:proofErr w:type="gramEnd"/>
      <w:r w:rsidR="00854B89" w:rsidRPr="000B6820">
        <w:t xml:space="preserve"> to be presence. </w:t>
      </w:r>
      <w:r w:rsidRPr="000B6820">
        <w:t xml:space="preserve">Further details about attachment encoding within </w:t>
      </w:r>
      <w:proofErr w:type="spellStart"/>
      <w:r w:rsidRPr="000B6820">
        <w:rPr>
          <w:rFonts w:ascii="Courier" w:hAnsi="Courier"/>
          <w:b/>
          <w:bCs/>
        </w:rPr>
        <w:t>taskData</w:t>
      </w:r>
      <w:proofErr w:type="spellEnd"/>
      <w:r w:rsidRPr="000B6820">
        <w:rPr>
          <w:rFonts w:ascii="Courier" w:hAnsi="Courier"/>
          <w:b/>
          <w:bCs/>
        </w:rPr>
        <w:t>/</w:t>
      </w:r>
      <w:r w:rsidR="002D2D11" w:rsidRPr="000B6820">
        <w:rPr>
          <w:rFonts w:ascii="Courier" w:hAnsi="Courier"/>
          <w:b/>
          <w:bCs/>
        </w:rPr>
        <w:t>out</w:t>
      </w:r>
      <w:r w:rsidRPr="00F12989">
        <w:rPr>
          <w:rFonts w:ascii="Courier" w:hAnsi="Courier"/>
          <w:b/>
          <w:bCs/>
        </w:rPr>
        <w:t>put/part</w:t>
      </w:r>
      <w:r w:rsidRPr="000B6820">
        <w:t xml:space="preserve"> are specified at ITI TF-3: Table 5.4.3-9 </w:t>
      </w:r>
      <w:proofErr w:type="spellStart"/>
      <w:r w:rsidRPr="000B6820">
        <w:t>AttachmentInfo</w:t>
      </w:r>
      <w:proofErr w:type="spellEnd"/>
      <w:r w:rsidRPr="000B6820">
        <w:t xml:space="preserve"> Element</w:t>
      </w:r>
    </w:p>
    <w:p w14:paraId="632A1066" w14:textId="2715C1D6" w:rsidR="00854B89" w:rsidRPr="000B6820" w:rsidRDefault="00854B89" w:rsidP="00854B89">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xbepWorkflowDocument</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w:t>
      </w:r>
      <w:r w:rsidR="002D2D11" w:rsidRPr="000B6820">
        <w:rPr>
          <w:i w:val="0"/>
        </w:rPr>
        <w:t>out</w:t>
      </w:r>
      <w:r w:rsidRPr="000B6820">
        <w:rPr>
          <w:i w:val="0"/>
        </w:rPr>
        <w:t xml:space="preserve">put that identifies other Basic </w:t>
      </w:r>
      <w:proofErr w:type="spellStart"/>
      <w:r w:rsidRPr="000B6820">
        <w:rPr>
          <w:i w:val="0"/>
        </w:rPr>
        <w:t>ePrescription</w:t>
      </w:r>
      <w:proofErr w:type="spellEnd"/>
      <w:r w:rsidRPr="000B6820">
        <w:rPr>
          <w:i w:val="0"/>
        </w:rPr>
        <w:t xml:space="preserve"> Workflows.</w:t>
      </w:r>
    </w:p>
    <w:p w14:paraId="75ABC906" w14:textId="45427555" w:rsidR="00854B89" w:rsidRPr="000B6820" w:rsidRDefault="00854B89" w:rsidP="00854B89">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w:t>
      </w:r>
      <w:r w:rsidR="002D2D11" w:rsidRPr="000B6820">
        <w:rPr>
          <w:i w:val="0"/>
        </w:rPr>
        <w:t>out</w:t>
      </w:r>
      <w:r w:rsidRPr="000B6820">
        <w:rPr>
          <w:i w:val="0"/>
        </w:rPr>
        <w:t>put that identifies relevant Clinical Document.</w:t>
      </w:r>
    </w:p>
    <w:p w14:paraId="5A4BF0C7" w14:textId="12C29F04" w:rsidR="00854B89" w:rsidRPr="000B6820" w:rsidRDefault="00854B89" w:rsidP="00854B89">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ImageManifest</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w:t>
      </w:r>
      <w:r w:rsidR="002D2D11" w:rsidRPr="000B6820">
        <w:rPr>
          <w:i w:val="0"/>
        </w:rPr>
        <w:t>out</w:t>
      </w:r>
      <w:r w:rsidRPr="000B6820">
        <w:rPr>
          <w:i w:val="0"/>
        </w:rPr>
        <w:t xml:space="preserve">put that identifies the Image Manifest of the relevant images. </w:t>
      </w:r>
    </w:p>
    <w:p w14:paraId="2E60D70A" w14:textId="244B2B9D" w:rsidR="00854B89" w:rsidRPr="000B6820" w:rsidRDefault="00854B89" w:rsidP="00854B89">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ClinicalVideo</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w:t>
      </w:r>
      <w:r w:rsidR="002D2D11" w:rsidRPr="000B6820">
        <w:rPr>
          <w:i w:val="0"/>
        </w:rPr>
        <w:t>out</w:t>
      </w:r>
      <w:r w:rsidRPr="000B6820">
        <w:rPr>
          <w:i w:val="0"/>
        </w:rPr>
        <w:t xml:space="preserve">put that identifies the </w:t>
      </w:r>
      <w:r w:rsidR="00F12989">
        <w:rPr>
          <w:i w:val="0"/>
        </w:rPr>
        <w:t>r</w:t>
      </w:r>
      <w:r w:rsidRPr="000B6820">
        <w:rPr>
          <w:i w:val="0"/>
        </w:rPr>
        <w:t>elevant videos</w:t>
      </w:r>
    </w:p>
    <w:p w14:paraId="7EBBEAF9" w14:textId="5996F1AE" w:rsidR="00DE57A1" w:rsidRPr="000B6820" w:rsidRDefault="00DE57A1" w:rsidP="00DB04E6">
      <w:pPr>
        <w:pStyle w:val="AuthorInstructions"/>
        <w:rPr>
          <w:i w:val="0"/>
        </w:rPr>
      </w:pPr>
      <w:r w:rsidRPr="000B6820">
        <w:rPr>
          <w:i w:val="0"/>
        </w:rPr>
        <w:t xml:space="preserve">If the HT Requester </w:t>
      </w:r>
      <w:r w:rsidR="00A54F04" w:rsidRPr="000B6820">
        <w:t>cannot</w:t>
      </w:r>
      <w:r w:rsidRPr="000B6820">
        <w:t xml:space="preserve"> provide requested information </w:t>
      </w:r>
      <w:r w:rsidR="00187A5B" w:rsidRPr="000B6820">
        <w:rPr>
          <w:i w:val="0"/>
        </w:rPr>
        <w:t>in HT Preparation task</w:t>
      </w:r>
      <w:r w:rsidR="00A54F04" w:rsidRPr="000B6820">
        <w:rPr>
          <w:i w:val="0"/>
        </w:rPr>
        <w:t>, a</w:t>
      </w:r>
      <w:r w:rsidRPr="000B6820">
        <w:rPr>
          <w:i w:val="0"/>
        </w:rPr>
        <w:t xml:space="preserve">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 EXITED, </w:t>
      </w:r>
      <w:proofErr w:type="spellStart"/>
      <w:r w:rsidRPr="000B6820">
        <w:rPr>
          <w:i w:val="0"/>
        </w:rPr>
        <w:t>eventType</w:t>
      </w:r>
      <w:proofErr w:type="spellEnd"/>
      <w:r w:rsidRPr="000B6820">
        <w:rPr>
          <w:i w:val="0"/>
        </w:rPr>
        <w:t xml:space="preserve">=”start”)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 xml:space="preserve">element. </w:t>
      </w:r>
    </w:p>
    <w:p w14:paraId="6772032E" w14:textId="72D4F9E1" w:rsidR="00DE57A1" w:rsidRPr="000B6820" w:rsidRDefault="0042465F" w:rsidP="004B2F11">
      <w:pPr>
        <w:pStyle w:val="Corpodeltesto"/>
      </w:pPr>
      <w:r w:rsidRPr="000B6820">
        <w:t xml:space="preserve">The HT </w:t>
      </w:r>
      <w:r w:rsidR="00137169" w:rsidRPr="000B6820">
        <w:t>Re</w:t>
      </w:r>
      <w:r w:rsidRPr="000B6820">
        <w:t>q</w:t>
      </w:r>
      <w:r w:rsidR="00137169" w:rsidRPr="000B6820">
        <w:t>u</w:t>
      </w:r>
      <w:r w:rsidRPr="000B6820">
        <w:t>est</w:t>
      </w:r>
      <w:r w:rsidR="00DF294B" w:rsidRPr="000B6820">
        <w:t>er</w:t>
      </w:r>
      <w:r w:rsidRPr="000B6820">
        <w:t xml:space="preserve"> shall populate </w:t>
      </w:r>
      <w:proofErr w:type="spellStart"/>
      <w:r w:rsidRPr="000B6820">
        <w:rPr>
          <w:rFonts w:ascii="Courier" w:hAnsi="Courier"/>
          <w:b/>
        </w:rPr>
        <w:t>taskData</w:t>
      </w:r>
      <w:proofErr w:type="spellEnd"/>
      <w:r w:rsidRPr="000B6820">
        <w:rPr>
          <w:rFonts w:ascii="Courier" w:hAnsi="Courier"/>
          <w:b/>
        </w:rPr>
        <w:t xml:space="preserve">/comments </w:t>
      </w:r>
      <w:r w:rsidRPr="000B6820">
        <w:t>child element of the updated task with reason</w:t>
      </w:r>
      <w:r w:rsidR="008B406A" w:rsidRPr="000B6820">
        <w:t>s for which cannot provide info</w:t>
      </w:r>
      <w:r w:rsidRPr="000B6820">
        <w:t>r</w:t>
      </w:r>
      <w:r w:rsidR="008B406A" w:rsidRPr="000B6820">
        <w:t>m</w:t>
      </w:r>
      <w:r w:rsidRPr="000B6820">
        <w:t xml:space="preserve">ation. </w:t>
      </w:r>
    </w:p>
    <w:p w14:paraId="59BF353A" w14:textId="276ABBDE" w:rsidR="00F07FA7" w:rsidRPr="000B6820" w:rsidRDefault="00F07FA7" w:rsidP="004B2F11">
      <w:pPr>
        <w:pStyle w:val="Titolo6"/>
        <w:numPr>
          <w:ilvl w:val="0"/>
          <w:numId w:val="0"/>
        </w:numPr>
      </w:pPr>
      <w:bookmarkStart w:id="1077" w:name="_Toc450673980"/>
      <w:r w:rsidRPr="000B6820">
        <w:t>3.</w:t>
      </w:r>
      <w:del w:id="1078" w:author="Elena Vio" w:date="2016-07-19T13:08:00Z">
        <w:r w:rsidRPr="000B6820" w:rsidDel="009E0620">
          <w:delText>Y</w:delText>
        </w:r>
        <w:r w:rsidR="00E91F7F" w:rsidRPr="000B6820" w:rsidDel="009E0620">
          <w:delText>5</w:delText>
        </w:r>
      </w:del>
      <w:ins w:id="1079" w:author="Elena Vio" w:date="2016-07-19T13:08:00Z">
        <w:r w:rsidR="009E0620">
          <w:t>30</w:t>
        </w:r>
      </w:ins>
      <w:r w:rsidRPr="000B6820">
        <w:t>.4.1.2.</w:t>
      </w:r>
      <w:r w:rsidR="00F32A6D" w:rsidRPr="000B6820">
        <w:t>2</w:t>
      </w:r>
      <w:r w:rsidRPr="000B6820">
        <w:t xml:space="preserve"> Document Sharing Metadata Requirements</w:t>
      </w:r>
      <w:bookmarkEnd w:id="1077"/>
    </w:p>
    <w:p w14:paraId="1769CE4F" w14:textId="77777777" w:rsidR="00F07FA7" w:rsidRPr="000B6820" w:rsidRDefault="00F07FA7" w:rsidP="00F07FA7">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511C772D" w14:textId="0C37C26D" w:rsidR="00F07FA7" w:rsidRPr="000B6820" w:rsidRDefault="00F07FA7" w:rsidP="00F07FA7">
      <w:pPr>
        <w:pStyle w:val="Corpodeltesto"/>
      </w:pPr>
      <w:r w:rsidRPr="000B6820">
        <w:t xml:space="preserve">This section specifies additional Document Sharing Metadata requirements for </w:t>
      </w:r>
      <w:r w:rsidR="002869D8" w:rsidRPr="000B6820">
        <w:t xml:space="preserve">the </w:t>
      </w:r>
      <w:r w:rsidRPr="000B6820">
        <w:t>Heart Team Workflow Document.</w:t>
      </w:r>
    </w:p>
    <w:p w14:paraId="4C14E851" w14:textId="77777777" w:rsidR="00F07FA7" w:rsidRPr="000B6820" w:rsidRDefault="00F07FA7" w:rsidP="00F07FA7">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592145A3" w14:textId="77777777" w:rsidR="00F07FA7" w:rsidRPr="000B6820" w:rsidRDefault="00F07FA7"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6C7972BA" w14:textId="77777777" w:rsidR="00F07FA7" w:rsidRPr="000B6820" w:rsidRDefault="00F07FA7" w:rsidP="004B2F11">
      <w:pPr>
        <w:pStyle w:val="Puntoelenco3"/>
      </w:pPr>
      <w:r w:rsidRPr="000B6820">
        <w:lastRenderedPageBreak/>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p>
    <w:p w14:paraId="38621A0A" w14:textId="3707787B" w:rsidR="00713D3C" w:rsidRPr="000B6820" w:rsidRDefault="00F95FA2" w:rsidP="004B2F11">
      <w:pPr>
        <w:pStyle w:val="Puntoelenco3"/>
      </w:pPr>
      <w:r w:rsidRPr="000B6820">
        <w:t>A single entry</w:t>
      </w:r>
      <w:r w:rsidR="00F07FA7" w:rsidRPr="000B6820">
        <w:t xml:space="preserve"> of the </w:t>
      </w:r>
      <w:proofErr w:type="spellStart"/>
      <w:r w:rsidR="00F07FA7" w:rsidRPr="000B6820">
        <w:t>eventCodeList</w:t>
      </w:r>
      <w:proofErr w:type="spellEnd"/>
      <w:r w:rsidR="00F07FA7" w:rsidRPr="000B6820">
        <w:t xml:space="preserve"> metadata </w:t>
      </w:r>
      <w:r w:rsidRPr="000B6820">
        <w:t xml:space="preserve">for each HT Preparation task </w:t>
      </w:r>
      <w:r w:rsidR="00F07FA7" w:rsidRPr="000B6820">
        <w:t>shall convey the status of the HT Preparation task</w:t>
      </w:r>
      <w:r w:rsidR="00B27FB8" w:rsidRPr="000B6820">
        <w:t>. The value shall be one of:</w:t>
      </w:r>
    </w:p>
    <w:p w14:paraId="59448DA4" w14:textId="58953E04" w:rsidR="00713D3C" w:rsidRPr="000B6820" w:rsidRDefault="00F07FA7" w:rsidP="004B2F11">
      <w:pPr>
        <w:pStyle w:val="Puntoelenco4"/>
      </w:pPr>
      <w:proofErr w:type="gramStart"/>
      <w:r w:rsidRPr="000B6820">
        <w:t>code</w:t>
      </w:r>
      <w:proofErr w:type="gramEnd"/>
      <w:r w:rsidRPr="000B6820">
        <w:t>=”urn:ihe:</w:t>
      </w:r>
      <w:r w:rsidR="00774FB1" w:rsidRPr="000B6820">
        <w:t>pcc</w:t>
      </w:r>
      <w:r w:rsidRPr="000B6820">
        <w:t>:xcht-wd:2015:eventCodeTaskStatus:HTPreparation</w:t>
      </w:r>
      <w:r w:rsidR="005173E5" w:rsidRPr="000B6820">
        <w:t>Completed</w:t>
      </w:r>
      <w:r w:rsidRPr="000B6820">
        <w:t xml:space="preserve">” </w:t>
      </w:r>
      <w:proofErr w:type="spellStart"/>
      <w:r w:rsidRPr="000B6820">
        <w:t>codingScheme</w:t>
      </w:r>
      <w:proofErr w:type="spellEnd"/>
      <w:r w:rsidRPr="000B6820">
        <w:t>=”1.3.6.1.4.1.19376.1.2.1”</w:t>
      </w:r>
    </w:p>
    <w:p w14:paraId="40DE8349" w14:textId="7B8C54F4" w:rsidR="00713D3C" w:rsidRPr="000B6820" w:rsidRDefault="00713D3C" w:rsidP="004B2F11">
      <w:pPr>
        <w:pStyle w:val="Elencocontinua4"/>
      </w:pPr>
      <w:r w:rsidRPr="000B6820">
        <w:t>OR</w:t>
      </w:r>
    </w:p>
    <w:p w14:paraId="6E627EBE" w14:textId="6F831064" w:rsidR="00C91729" w:rsidRPr="000B6820" w:rsidRDefault="006E24C4" w:rsidP="004B2F11">
      <w:pPr>
        <w:pStyle w:val="Puntoelenco4"/>
      </w:pPr>
      <w:proofErr w:type="gramStart"/>
      <w:r w:rsidRPr="000B6820">
        <w:t>code</w:t>
      </w:r>
      <w:proofErr w:type="gramEnd"/>
      <w:r w:rsidRPr="000B6820">
        <w:t>=”urn:ihe:</w:t>
      </w:r>
      <w:r w:rsidR="00774FB1" w:rsidRPr="000B6820">
        <w:t>pcc</w:t>
      </w:r>
      <w:r w:rsidRPr="000B6820">
        <w:t xml:space="preserve">:xcht-wd:2015:eventCodeTaskStatus:HTPreparationExited” </w:t>
      </w:r>
      <w:proofErr w:type="spellStart"/>
      <w:r w:rsidRPr="000B6820">
        <w:t>codingScheme</w:t>
      </w:r>
      <w:proofErr w:type="spellEnd"/>
      <w:r w:rsidRPr="000B6820">
        <w:t>=”1.3.6.1.4.1.19376.1.2.1”</w:t>
      </w:r>
    </w:p>
    <w:p w14:paraId="6ECB2745" w14:textId="44B6047F" w:rsidR="00F07FA7" w:rsidRPr="000B6820" w:rsidRDefault="00F07FA7" w:rsidP="00F07FA7">
      <w:pPr>
        <w:pStyle w:val="Titolo5"/>
        <w:numPr>
          <w:ilvl w:val="0"/>
          <w:numId w:val="0"/>
        </w:numPr>
        <w:rPr>
          <w:noProof w:val="0"/>
        </w:rPr>
      </w:pPr>
      <w:bookmarkStart w:id="1080" w:name="_Toc450673981"/>
      <w:r w:rsidRPr="000B6820">
        <w:rPr>
          <w:noProof w:val="0"/>
        </w:rPr>
        <w:t>3.</w:t>
      </w:r>
      <w:del w:id="1081" w:author="Elena Vio" w:date="2016-07-19T13:08:00Z">
        <w:r w:rsidRPr="000B6820" w:rsidDel="009E0620">
          <w:rPr>
            <w:noProof w:val="0"/>
          </w:rPr>
          <w:delText>Y</w:delText>
        </w:r>
        <w:r w:rsidR="00CA2472" w:rsidRPr="000B6820" w:rsidDel="009E0620">
          <w:rPr>
            <w:noProof w:val="0"/>
          </w:rPr>
          <w:delText>5</w:delText>
        </w:r>
      </w:del>
      <w:ins w:id="1082" w:author="Elena Vio" w:date="2016-07-19T13:08:00Z">
        <w:r w:rsidR="009E0620">
          <w:rPr>
            <w:noProof w:val="0"/>
          </w:rPr>
          <w:t>30</w:t>
        </w:r>
      </w:ins>
      <w:r w:rsidRPr="000B6820">
        <w:rPr>
          <w:noProof w:val="0"/>
        </w:rPr>
        <w:t>.4.1.3 Expected Actions</w:t>
      </w:r>
      <w:bookmarkEnd w:id="1080"/>
    </w:p>
    <w:p w14:paraId="789AE756" w14:textId="4978BAB4" w:rsidR="00F07FA7" w:rsidRPr="000B6820" w:rsidRDefault="00F07FA7"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69A9B6FE" w14:textId="15D7559B" w:rsidR="00F07FA7" w:rsidRPr="000B6820" w:rsidRDefault="00F07FA7" w:rsidP="00F07FA7">
      <w:pPr>
        <w:pStyle w:val="Titolo4"/>
        <w:numPr>
          <w:ilvl w:val="0"/>
          <w:numId w:val="0"/>
        </w:numPr>
        <w:rPr>
          <w:noProof w:val="0"/>
        </w:rPr>
      </w:pPr>
      <w:bookmarkStart w:id="1083" w:name="_Toc450673982"/>
      <w:r w:rsidRPr="000B6820">
        <w:rPr>
          <w:noProof w:val="0"/>
        </w:rPr>
        <w:t>3.</w:t>
      </w:r>
      <w:del w:id="1084" w:author="Elena Vio" w:date="2016-07-19T13:08:00Z">
        <w:r w:rsidRPr="000B6820" w:rsidDel="009E0620">
          <w:rPr>
            <w:noProof w:val="0"/>
          </w:rPr>
          <w:delText>Y</w:delText>
        </w:r>
        <w:r w:rsidR="00CA2472" w:rsidRPr="000B6820" w:rsidDel="009E0620">
          <w:rPr>
            <w:noProof w:val="0"/>
          </w:rPr>
          <w:delText>5</w:delText>
        </w:r>
      </w:del>
      <w:ins w:id="1085" w:author="Elena Vio" w:date="2016-07-19T13:08:00Z">
        <w:r w:rsidR="009E0620">
          <w:rPr>
            <w:noProof w:val="0"/>
          </w:rPr>
          <w:t>30</w:t>
        </w:r>
      </w:ins>
      <w:r w:rsidRPr="000B6820">
        <w:rPr>
          <w:noProof w:val="0"/>
        </w:rPr>
        <w:t>.4.2 Provide And Register Document set-b Response</w:t>
      </w:r>
      <w:bookmarkEnd w:id="1083"/>
    </w:p>
    <w:p w14:paraId="19FDAEC6" w14:textId="379F7929" w:rsidR="00F07FA7" w:rsidRPr="000B6820" w:rsidRDefault="00F07FA7"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3426AAB0" w14:textId="00FBCA25" w:rsidR="00F07FA7" w:rsidRPr="000B6820" w:rsidRDefault="00F07FA7" w:rsidP="00F07FA7">
      <w:pPr>
        <w:pStyle w:val="Titolo5"/>
        <w:numPr>
          <w:ilvl w:val="0"/>
          <w:numId w:val="0"/>
        </w:numPr>
        <w:rPr>
          <w:noProof w:val="0"/>
        </w:rPr>
      </w:pPr>
      <w:bookmarkStart w:id="1086" w:name="_Toc450673983"/>
      <w:r w:rsidRPr="000B6820">
        <w:rPr>
          <w:noProof w:val="0"/>
        </w:rPr>
        <w:t>3.</w:t>
      </w:r>
      <w:del w:id="1087" w:author="Elena Vio" w:date="2016-07-19T13:08:00Z">
        <w:r w:rsidRPr="000B6820" w:rsidDel="009E0620">
          <w:rPr>
            <w:noProof w:val="0"/>
          </w:rPr>
          <w:delText>Y</w:delText>
        </w:r>
        <w:r w:rsidR="00CA2472" w:rsidRPr="000B6820" w:rsidDel="009E0620">
          <w:rPr>
            <w:noProof w:val="0"/>
          </w:rPr>
          <w:delText>5</w:delText>
        </w:r>
      </w:del>
      <w:ins w:id="1088" w:author="Elena Vio" w:date="2016-07-19T13:08:00Z">
        <w:r w:rsidR="009E0620">
          <w:rPr>
            <w:noProof w:val="0"/>
          </w:rPr>
          <w:t>30</w:t>
        </w:r>
      </w:ins>
      <w:r w:rsidRPr="000B6820">
        <w:rPr>
          <w:noProof w:val="0"/>
        </w:rPr>
        <w:t>.4.2.1 Trigger Events</w:t>
      </w:r>
      <w:bookmarkEnd w:id="1086"/>
    </w:p>
    <w:p w14:paraId="1B231C7B" w14:textId="72E69E1D" w:rsidR="00F07FA7" w:rsidRPr="000B6820" w:rsidRDefault="00F07FA7" w:rsidP="004B2F11">
      <w:pPr>
        <w:pStyle w:val="Corpodeltesto"/>
      </w:pPr>
      <w:r w:rsidRPr="000B6820">
        <w:t>See ITI TF-2b</w:t>
      </w:r>
      <w:proofErr w:type="gramStart"/>
      <w:r w:rsidRPr="000B6820">
        <w:t>:3.41.4.2.1</w:t>
      </w:r>
      <w:proofErr w:type="gramEnd"/>
      <w:r w:rsidR="00891CDD" w:rsidRPr="000B6820">
        <w:t>.</w:t>
      </w:r>
    </w:p>
    <w:p w14:paraId="2D086038" w14:textId="56868EB5" w:rsidR="00F07FA7" w:rsidRPr="000B6820" w:rsidRDefault="00F07FA7" w:rsidP="00F07FA7">
      <w:pPr>
        <w:pStyle w:val="Titolo5"/>
        <w:numPr>
          <w:ilvl w:val="0"/>
          <w:numId w:val="0"/>
        </w:numPr>
        <w:rPr>
          <w:noProof w:val="0"/>
        </w:rPr>
      </w:pPr>
      <w:bookmarkStart w:id="1089" w:name="_Toc450673984"/>
      <w:r w:rsidRPr="000B6820">
        <w:rPr>
          <w:noProof w:val="0"/>
        </w:rPr>
        <w:t>3.</w:t>
      </w:r>
      <w:del w:id="1090" w:author="Elena Vio" w:date="2016-07-19T13:08:00Z">
        <w:r w:rsidRPr="000B6820" w:rsidDel="009E0620">
          <w:rPr>
            <w:noProof w:val="0"/>
          </w:rPr>
          <w:delText>Y</w:delText>
        </w:r>
        <w:r w:rsidR="00CA2472" w:rsidRPr="000B6820" w:rsidDel="009E0620">
          <w:rPr>
            <w:noProof w:val="0"/>
          </w:rPr>
          <w:delText>5</w:delText>
        </w:r>
      </w:del>
      <w:ins w:id="1091" w:author="Elena Vio" w:date="2016-07-19T13:08:00Z">
        <w:r w:rsidR="009E0620">
          <w:rPr>
            <w:noProof w:val="0"/>
          </w:rPr>
          <w:t>30</w:t>
        </w:r>
      </w:ins>
      <w:r w:rsidRPr="000B6820">
        <w:rPr>
          <w:noProof w:val="0"/>
        </w:rPr>
        <w:t>.4.2.2 Message Semantics</w:t>
      </w:r>
      <w:bookmarkEnd w:id="1089"/>
    </w:p>
    <w:p w14:paraId="40EEDFB7" w14:textId="5B3358F7" w:rsidR="00F07FA7" w:rsidRPr="000B6820" w:rsidRDefault="00F07FA7" w:rsidP="004B2F11">
      <w:pPr>
        <w:pStyle w:val="Corpodeltesto"/>
      </w:pPr>
      <w:r w:rsidRPr="000B6820">
        <w:t>See ITI TF-2b</w:t>
      </w:r>
      <w:proofErr w:type="gramStart"/>
      <w:r w:rsidRPr="000B6820">
        <w:t>:3.41.4.2.2</w:t>
      </w:r>
      <w:proofErr w:type="gramEnd"/>
      <w:r w:rsidR="00891CDD" w:rsidRPr="000B6820">
        <w:t>.</w:t>
      </w:r>
    </w:p>
    <w:p w14:paraId="27094B45" w14:textId="031DA879" w:rsidR="00F07FA7" w:rsidRPr="000B6820" w:rsidRDefault="00F07FA7" w:rsidP="00F07FA7">
      <w:pPr>
        <w:pStyle w:val="Titolo5"/>
        <w:numPr>
          <w:ilvl w:val="0"/>
          <w:numId w:val="0"/>
        </w:numPr>
        <w:rPr>
          <w:noProof w:val="0"/>
        </w:rPr>
      </w:pPr>
      <w:bookmarkStart w:id="1092" w:name="_Toc450673985"/>
      <w:r w:rsidRPr="000B6820">
        <w:rPr>
          <w:noProof w:val="0"/>
        </w:rPr>
        <w:t>3.</w:t>
      </w:r>
      <w:del w:id="1093" w:author="Elena Vio" w:date="2016-07-19T13:08:00Z">
        <w:r w:rsidRPr="000B6820" w:rsidDel="009E0620">
          <w:rPr>
            <w:noProof w:val="0"/>
          </w:rPr>
          <w:delText>Y</w:delText>
        </w:r>
        <w:r w:rsidR="00CA2472" w:rsidRPr="000B6820" w:rsidDel="009E0620">
          <w:rPr>
            <w:noProof w:val="0"/>
          </w:rPr>
          <w:delText>5</w:delText>
        </w:r>
      </w:del>
      <w:ins w:id="1094" w:author="Elena Vio" w:date="2016-07-19T13:08:00Z">
        <w:r w:rsidR="009E0620">
          <w:rPr>
            <w:noProof w:val="0"/>
          </w:rPr>
          <w:t>30</w:t>
        </w:r>
      </w:ins>
      <w:r w:rsidRPr="000B6820">
        <w:rPr>
          <w:noProof w:val="0"/>
        </w:rPr>
        <w:t>.4.2.3 Expected Actions</w:t>
      </w:r>
      <w:bookmarkEnd w:id="1092"/>
    </w:p>
    <w:p w14:paraId="2A995D1A" w14:textId="5BE8CF80" w:rsidR="00F07FA7" w:rsidRPr="000B6820" w:rsidRDefault="00F07FA7" w:rsidP="004B2F11">
      <w:pPr>
        <w:pStyle w:val="Corpodeltesto"/>
      </w:pPr>
      <w:r w:rsidRPr="000B6820">
        <w:t>See ITI TF-2b</w:t>
      </w:r>
      <w:proofErr w:type="gramStart"/>
      <w:r w:rsidRPr="000B6820">
        <w:t>:3.41.4.2.3</w:t>
      </w:r>
      <w:proofErr w:type="gramEnd"/>
      <w:r w:rsidRPr="000B6820">
        <w:t>.</w:t>
      </w:r>
    </w:p>
    <w:p w14:paraId="6AFF083C" w14:textId="32F7855D" w:rsidR="00F07FA7" w:rsidRPr="000B6820" w:rsidRDefault="00F07FA7" w:rsidP="004B2F11">
      <w:pPr>
        <w:pStyle w:val="Corpodeltesto"/>
        <w:rPr>
          <w:rFonts w:ascii="Times" w:hAnsi="Times"/>
          <w:sz w:val="20"/>
          <w:szCs w:val="20"/>
          <w:lang w:eastAsia="it-IT"/>
        </w:rPr>
      </w:pPr>
      <w:r w:rsidRPr="000B6820">
        <w:t>If an error is generated by the Document Repository</w:t>
      </w:r>
      <w:r w:rsidR="001B3534" w:rsidRPr="000B6820">
        <w:t>,</w:t>
      </w:r>
      <w:r w:rsidRPr="000B6820">
        <w:t xml:space="preserve"> that error should be managed by the HT </w:t>
      </w:r>
      <w:r w:rsidR="008709B2" w:rsidRPr="000B6820">
        <w:t>Requester</w:t>
      </w:r>
      <w:r w:rsidRPr="000B6820">
        <w:t xml:space="preserve"> in accordance to local defined behaviors, and in accordance to XDW actor behaviors (race condition) defined in section </w:t>
      </w:r>
      <w:r w:rsidRPr="000B6820">
        <w:rPr>
          <w:lang w:eastAsia="it-IT"/>
        </w:rPr>
        <w:t>ITI TF-3: 5.4.5.1</w:t>
      </w:r>
      <w:r w:rsidR="00891CDD" w:rsidRPr="000B6820">
        <w:rPr>
          <w:lang w:eastAsia="it-IT"/>
        </w:rPr>
        <w:t>.</w:t>
      </w:r>
    </w:p>
    <w:p w14:paraId="54EBD98F" w14:textId="23D4EC6C" w:rsidR="00F07FA7" w:rsidRPr="000B6820" w:rsidRDefault="00F07FA7" w:rsidP="00F07FA7">
      <w:pPr>
        <w:pStyle w:val="Titolo3"/>
        <w:numPr>
          <w:ilvl w:val="0"/>
          <w:numId w:val="0"/>
        </w:numPr>
        <w:rPr>
          <w:noProof w:val="0"/>
        </w:rPr>
      </w:pPr>
      <w:bookmarkStart w:id="1095" w:name="_Toc450673986"/>
      <w:r w:rsidRPr="000B6820">
        <w:rPr>
          <w:noProof w:val="0"/>
        </w:rPr>
        <w:t>3.</w:t>
      </w:r>
      <w:del w:id="1096" w:author="Elena Vio" w:date="2016-07-19T13:08:00Z">
        <w:r w:rsidRPr="000B6820" w:rsidDel="009E0620">
          <w:rPr>
            <w:noProof w:val="0"/>
          </w:rPr>
          <w:delText>Y</w:delText>
        </w:r>
        <w:r w:rsidR="00CA2472" w:rsidRPr="000B6820" w:rsidDel="009E0620">
          <w:rPr>
            <w:noProof w:val="0"/>
          </w:rPr>
          <w:delText>5</w:delText>
        </w:r>
      </w:del>
      <w:ins w:id="1097" w:author="Elena Vio" w:date="2016-07-19T13:08:00Z">
        <w:r w:rsidR="009E0620">
          <w:rPr>
            <w:noProof w:val="0"/>
          </w:rPr>
          <w:t>30</w:t>
        </w:r>
      </w:ins>
      <w:r w:rsidRPr="000B6820">
        <w:rPr>
          <w:noProof w:val="0"/>
        </w:rPr>
        <w:t>.5 Security Considerations</w:t>
      </w:r>
      <w:bookmarkEnd w:id="1095"/>
    </w:p>
    <w:p w14:paraId="443458E5" w14:textId="69B44401" w:rsidR="00F07FA7" w:rsidRPr="000B6820" w:rsidRDefault="00F07FA7" w:rsidP="004B2F11">
      <w:pPr>
        <w:pStyle w:val="Corpodeltesto"/>
      </w:pPr>
      <w:r w:rsidRPr="000B6820">
        <w:t>See ITI TF-2b</w:t>
      </w:r>
      <w:proofErr w:type="gramStart"/>
      <w:r w:rsidRPr="000B6820">
        <w:t>:3.41.5</w:t>
      </w:r>
      <w:proofErr w:type="gramEnd"/>
      <w:r w:rsidRPr="000B6820">
        <w:t>.</w:t>
      </w:r>
    </w:p>
    <w:p w14:paraId="274321D5" w14:textId="3A7EA322" w:rsidR="00F07FA7" w:rsidRPr="000B6820" w:rsidRDefault="00F07FA7" w:rsidP="00F07FA7">
      <w:pPr>
        <w:pStyle w:val="Titolo4"/>
        <w:numPr>
          <w:ilvl w:val="0"/>
          <w:numId w:val="0"/>
        </w:numPr>
        <w:rPr>
          <w:noProof w:val="0"/>
        </w:rPr>
      </w:pPr>
      <w:bookmarkStart w:id="1098" w:name="_Toc450673987"/>
      <w:r w:rsidRPr="000B6820">
        <w:rPr>
          <w:noProof w:val="0"/>
        </w:rPr>
        <w:t>3.</w:t>
      </w:r>
      <w:del w:id="1099" w:author="Elena Vio" w:date="2016-07-19T13:08:00Z">
        <w:r w:rsidRPr="000B6820" w:rsidDel="009E0620">
          <w:rPr>
            <w:noProof w:val="0"/>
          </w:rPr>
          <w:delText>Y</w:delText>
        </w:r>
        <w:r w:rsidR="00CA2472" w:rsidRPr="000B6820" w:rsidDel="009E0620">
          <w:rPr>
            <w:noProof w:val="0"/>
          </w:rPr>
          <w:delText>5</w:delText>
        </w:r>
      </w:del>
      <w:ins w:id="1100" w:author="Elena Vio" w:date="2016-07-19T13:08:00Z">
        <w:r w:rsidR="009E0620">
          <w:rPr>
            <w:noProof w:val="0"/>
          </w:rPr>
          <w:t>30</w:t>
        </w:r>
      </w:ins>
      <w:r w:rsidRPr="000B6820">
        <w:rPr>
          <w:noProof w:val="0"/>
        </w:rPr>
        <w:t>.5.1 Security Audit Considerations</w:t>
      </w:r>
      <w:bookmarkEnd w:id="1098"/>
    </w:p>
    <w:p w14:paraId="38745421" w14:textId="2E5FB6FE" w:rsidR="00CA2472" w:rsidRPr="000B6820" w:rsidRDefault="00F07FA7" w:rsidP="004B2F11">
      <w:pPr>
        <w:pStyle w:val="Corpodeltesto"/>
      </w:pPr>
      <w:r w:rsidRPr="000B6820">
        <w:t>See ITI TF-2b</w:t>
      </w:r>
      <w:proofErr w:type="gramStart"/>
      <w:r w:rsidRPr="000B6820">
        <w:t>:3.41.5.1</w:t>
      </w:r>
      <w:proofErr w:type="gramEnd"/>
      <w:r w:rsidRPr="000B6820">
        <w:t>.</w:t>
      </w:r>
    </w:p>
    <w:p w14:paraId="22C007B1" w14:textId="3D2A6FF9" w:rsidR="00CA2472" w:rsidRPr="000B6820" w:rsidRDefault="00CA2472" w:rsidP="00CA2472">
      <w:pPr>
        <w:pStyle w:val="Titolo2"/>
        <w:numPr>
          <w:ilvl w:val="0"/>
          <w:numId w:val="0"/>
        </w:numPr>
        <w:ind w:left="576" w:hanging="576"/>
        <w:rPr>
          <w:noProof w:val="0"/>
        </w:rPr>
      </w:pPr>
      <w:bookmarkStart w:id="1101" w:name="_Toc450673988"/>
      <w:r w:rsidRPr="000B6820">
        <w:rPr>
          <w:noProof w:val="0"/>
        </w:rPr>
        <w:lastRenderedPageBreak/>
        <w:t>3.</w:t>
      </w:r>
      <w:del w:id="1102" w:author="Elena Vio" w:date="2016-07-19T13:08:00Z">
        <w:r w:rsidRPr="000B6820" w:rsidDel="009E0620">
          <w:rPr>
            <w:noProof w:val="0"/>
          </w:rPr>
          <w:delText>Y6</w:delText>
        </w:r>
      </w:del>
      <w:ins w:id="1103" w:author="Elena Vio" w:date="2016-07-19T13:08:00Z">
        <w:r w:rsidR="009E0620">
          <w:rPr>
            <w:noProof w:val="0"/>
          </w:rPr>
          <w:t>31</w:t>
        </w:r>
      </w:ins>
      <w:r w:rsidRPr="000B6820">
        <w:rPr>
          <w:noProof w:val="0"/>
        </w:rPr>
        <w:t xml:space="preserve"> </w:t>
      </w:r>
      <w:r w:rsidR="00A15F33" w:rsidRPr="000B6820">
        <w:rPr>
          <w:noProof w:val="0"/>
        </w:rPr>
        <w:t xml:space="preserve">Complete individual preparation </w:t>
      </w:r>
      <w:r w:rsidRPr="000B6820">
        <w:rPr>
          <w:noProof w:val="0"/>
        </w:rPr>
        <w:t>[PCC-</w:t>
      </w:r>
      <w:del w:id="1104" w:author="Elena Vio" w:date="2016-07-19T13:08:00Z">
        <w:r w:rsidRPr="000B6820" w:rsidDel="009E0620">
          <w:rPr>
            <w:noProof w:val="0"/>
          </w:rPr>
          <w:delText>Y6</w:delText>
        </w:r>
      </w:del>
      <w:ins w:id="1105" w:author="Elena Vio" w:date="2016-07-19T13:08:00Z">
        <w:r w:rsidR="009E0620">
          <w:rPr>
            <w:noProof w:val="0"/>
          </w:rPr>
          <w:t>31</w:t>
        </w:r>
      </w:ins>
      <w:r w:rsidRPr="000B6820">
        <w:rPr>
          <w:noProof w:val="0"/>
        </w:rPr>
        <w:t>]</w:t>
      </w:r>
      <w:bookmarkEnd w:id="1101"/>
      <w:r w:rsidRPr="000B6820">
        <w:rPr>
          <w:noProof w:val="0"/>
        </w:rPr>
        <w:t xml:space="preserve"> </w:t>
      </w:r>
    </w:p>
    <w:p w14:paraId="3BF3D077" w14:textId="33A604DE" w:rsidR="00CA2472" w:rsidRPr="000B6820" w:rsidRDefault="00CA2472" w:rsidP="00CA2472">
      <w:pPr>
        <w:pStyle w:val="Titolo3"/>
        <w:numPr>
          <w:ilvl w:val="0"/>
          <w:numId w:val="0"/>
        </w:numPr>
        <w:rPr>
          <w:noProof w:val="0"/>
        </w:rPr>
      </w:pPr>
      <w:bookmarkStart w:id="1106" w:name="_Toc450673989"/>
      <w:r w:rsidRPr="000B6820">
        <w:rPr>
          <w:noProof w:val="0"/>
        </w:rPr>
        <w:t>3.</w:t>
      </w:r>
      <w:del w:id="1107" w:author="Elena Vio" w:date="2016-07-19T13:08:00Z">
        <w:r w:rsidRPr="000B6820" w:rsidDel="009E0620">
          <w:rPr>
            <w:noProof w:val="0"/>
          </w:rPr>
          <w:delText>Y</w:delText>
        </w:r>
        <w:r w:rsidR="00131D37" w:rsidRPr="000B6820" w:rsidDel="009E0620">
          <w:rPr>
            <w:noProof w:val="0"/>
          </w:rPr>
          <w:delText>6</w:delText>
        </w:r>
      </w:del>
      <w:ins w:id="1108" w:author="Elena Vio" w:date="2016-07-19T13:08:00Z">
        <w:r w:rsidR="009E0620">
          <w:rPr>
            <w:noProof w:val="0"/>
          </w:rPr>
          <w:t>31</w:t>
        </w:r>
      </w:ins>
      <w:r w:rsidRPr="000B6820">
        <w:rPr>
          <w:noProof w:val="0"/>
        </w:rPr>
        <w:t>.1 Scope</w:t>
      </w:r>
      <w:bookmarkEnd w:id="1106"/>
    </w:p>
    <w:p w14:paraId="139143CB" w14:textId="61123BEF" w:rsidR="00CA2472" w:rsidRPr="000B6820" w:rsidRDefault="00CA2472" w:rsidP="00CA2472">
      <w:pPr>
        <w:pStyle w:val="Corpodeltesto"/>
        <w:tabs>
          <w:tab w:val="right" w:pos="9360"/>
        </w:tabs>
      </w:pPr>
      <w:r w:rsidRPr="000B6820">
        <w:t xml:space="preserve">The </w:t>
      </w:r>
      <w:r w:rsidR="00C20F8C" w:rsidRPr="000B6820">
        <w:t>Complete individual preparation</w:t>
      </w:r>
      <w:r w:rsidRPr="000B6820">
        <w:t xml:space="preserve"> transaction updates and submits an updated Workflow Document, in order to </w:t>
      </w:r>
      <w:r w:rsidR="008B273E" w:rsidRPr="000B6820">
        <w:t>inform H</w:t>
      </w:r>
      <w:r w:rsidR="00AC3A8A" w:rsidRPr="000B6820">
        <w:t xml:space="preserve">eart </w:t>
      </w:r>
      <w:r w:rsidR="008B273E" w:rsidRPr="000B6820">
        <w:t>T</w:t>
      </w:r>
      <w:r w:rsidR="00AC3A8A" w:rsidRPr="000B6820">
        <w:t>eam</w:t>
      </w:r>
      <w:r w:rsidR="008B273E" w:rsidRPr="000B6820">
        <w:t xml:space="preserve"> that HT Participant </w:t>
      </w:r>
      <w:r w:rsidR="00AC3A8A" w:rsidRPr="000B6820">
        <w:t xml:space="preserve">has concluded the </w:t>
      </w:r>
      <w:r w:rsidR="00A02BC9" w:rsidRPr="000B6820">
        <w:t>preliminary</w:t>
      </w:r>
      <w:r w:rsidR="00AC3A8A" w:rsidRPr="000B6820">
        <w:t xml:space="preserve"> phase</w:t>
      </w:r>
      <w:r w:rsidR="002E2F58" w:rsidRPr="000B6820">
        <w:t xml:space="preserve"> (Involvement task and Preparation task)</w:t>
      </w:r>
      <w:r w:rsidR="00AC3A8A" w:rsidRPr="000B6820">
        <w:t>. In this tr</w:t>
      </w:r>
      <w:r w:rsidR="00301D3D" w:rsidRPr="000B6820">
        <w:t>ansaction the HT Participant may provide</w:t>
      </w:r>
      <w:r w:rsidRPr="000B6820">
        <w:t xml:space="preserve"> Individual evaluation report</w:t>
      </w:r>
      <w:r w:rsidR="00DA0637" w:rsidRPr="000B6820">
        <w:t xml:space="preserve"> to support the Heart Team</w:t>
      </w:r>
      <w:r w:rsidRPr="000B6820">
        <w:t xml:space="preserve">. </w:t>
      </w:r>
    </w:p>
    <w:p w14:paraId="2E78C63E" w14:textId="0315902B" w:rsidR="00CA2472" w:rsidRPr="000B6820" w:rsidRDefault="00CA2472" w:rsidP="00CA2472">
      <w:pPr>
        <w:pStyle w:val="Titolo3"/>
        <w:numPr>
          <w:ilvl w:val="0"/>
          <w:numId w:val="0"/>
        </w:numPr>
        <w:rPr>
          <w:noProof w:val="0"/>
        </w:rPr>
      </w:pPr>
      <w:bookmarkStart w:id="1109" w:name="_Toc450673990"/>
      <w:r w:rsidRPr="000B6820">
        <w:rPr>
          <w:noProof w:val="0"/>
        </w:rPr>
        <w:t>3.</w:t>
      </w:r>
      <w:del w:id="1110" w:author="Elena Vio" w:date="2016-07-19T13:08:00Z">
        <w:r w:rsidRPr="000B6820" w:rsidDel="009E0620">
          <w:rPr>
            <w:noProof w:val="0"/>
          </w:rPr>
          <w:delText>Y</w:delText>
        </w:r>
        <w:r w:rsidR="00131D37" w:rsidRPr="000B6820" w:rsidDel="009E0620">
          <w:rPr>
            <w:noProof w:val="0"/>
          </w:rPr>
          <w:delText>6</w:delText>
        </w:r>
      </w:del>
      <w:ins w:id="1111" w:author="Elena Vio" w:date="2016-07-19T13:08:00Z">
        <w:r w:rsidR="009E0620">
          <w:rPr>
            <w:noProof w:val="0"/>
          </w:rPr>
          <w:t>31</w:t>
        </w:r>
      </w:ins>
      <w:r w:rsidRPr="000B6820">
        <w:rPr>
          <w:noProof w:val="0"/>
        </w:rPr>
        <w:t>.2 Actor Roles</w:t>
      </w:r>
      <w:bookmarkEnd w:id="1109"/>
    </w:p>
    <w:p w14:paraId="6A5A0360" w14:textId="77777777" w:rsidR="00CA2472" w:rsidRPr="000B6820" w:rsidRDefault="00CA2472" w:rsidP="00CA2472">
      <w:pPr>
        <w:pStyle w:val="Corpodeltesto"/>
        <w:jc w:val="center"/>
      </w:pPr>
      <w:r w:rsidRPr="000B6820">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00C7F2C0" w:rsidR="00243663" w:rsidRDefault="00243663" w:rsidP="00CA2472">
                              <w:pPr>
                                <w:spacing w:before="0"/>
                                <w:jc w:val="center"/>
                                <w:rPr>
                                  <w:sz w:val="18"/>
                                </w:rPr>
                              </w:pPr>
                              <w:r>
                                <w:rPr>
                                  <w:sz w:val="18"/>
                                </w:rPr>
                                <w:t>Complete individual preparation</w:t>
                              </w:r>
                              <w:r w:rsidRPr="00A71BB9">
                                <w:rPr>
                                  <w:sz w:val="18"/>
                                </w:rPr>
                                <w:t xml:space="preserve"> </w:t>
                              </w:r>
                              <w:r>
                                <w:rPr>
                                  <w:sz w:val="18"/>
                                </w:rPr>
                                <w:t>[PCC-</w:t>
                              </w:r>
                              <w:del w:id="1112" w:author="Elena Vio" w:date="2016-07-19T13:08:00Z">
                                <w:r w:rsidDel="009E0620">
                                  <w:rPr>
                                    <w:sz w:val="18"/>
                                  </w:rPr>
                                  <w:delText>Y6</w:delText>
                                </w:r>
                              </w:del>
                              <w:ins w:id="1113" w:author="Elena Vio" w:date="2016-07-19T13:08:00Z">
                                <w:r>
                                  <w:rPr>
                                    <w:sz w:val="18"/>
                                  </w:rPr>
                                  <w:t>31</w:t>
                                </w:r>
                              </w:ins>
                              <w:r>
                                <w:rPr>
                                  <w:sz w:val="18"/>
                                </w:rPr>
                                <w:t>]</w:t>
                              </w:r>
                            </w:p>
                            <w:p w14:paraId="6567CF26" w14:textId="77777777" w:rsidR="00243663" w:rsidRDefault="00243663" w:rsidP="00CA2472">
                              <w:pPr>
                                <w:spacing w:before="0"/>
                              </w:pPr>
                            </w:p>
                            <w:p w14:paraId="5A82CDC7" w14:textId="77777777" w:rsidR="00243663" w:rsidRDefault="00243663" w:rsidP="00CA2472">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4B21AADF" w:rsidR="00243663" w:rsidRDefault="00243663" w:rsidP="00CA2472">
                              <w:pPr>
                                <w:spacing w:before="0"/>
                                <w:rPr>
                                  <w:sz w:val="18"/>
                                </w:rPr>
                              </w:pPr>
                              <w:r>
                                <w:rPr>
                                  <w:sz w:val="18"/>
                                </w:rPr>
                                <w:t>HT Participant</w:t>
                              </w:r>
                            </w:p>
                            <w:p w14:paraId="79D046F0" w14:textId="52087870" w:rsidR="00243663" w:rsidRDefault="00243663" w:rsidP="00CA2472">
                              <w:pPr>
                                <w:spacing w:before="0"/>
                                <w:rPr>
                                  <w:sz w:val="18"/>
                                </w:rPr>
                              </w:pP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243663" w:rsidRDefault="00243663" w:rsidP="00CA2472">
                              <w:pPr>
                                <w:spacing w:before="0"/>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00C7F2C0" w:rsidR="00243663" w:rsidRDefault="00243663" w:rsidP="00CA2472">
                        <w:pPr>
                          <w:spacing w:before="0"/>
                          <w:jc w:val="center"/>
                          <w:rPr>
                            <w:sz w:val="18"/>
                          </w:rPr>
                        </w:pPr>
                        <w:r>
                          <w:rPr>
                            <w:sz w:val="18"/>
                          </w:rPr>
                          <w:t>Complete individual preparation</w:t>
                        </w:r>
                        <w:r w:rsidRPr="00A71BB9">
                          <w:rPr>
                            <w:sz w:val="18"/>
                          </w:rPr>
                          <w:t xml:space="preserve"> </w:t>
                        </w:r>
                        <w:r>
                          <w:rPr>
                            <w:sz w:val="18"/>
                          </w:rPr>
                          <w:t>[PCC-</w:t>
                        </w:r>
                        <w:del w:id="1114" w:author="Elena Vio" w:date="2016-07-19T13:08:00Z">
                          <w:r w:rsidDel="009E0620">
                            <w:rPr>
                              <w:sz w:val="18"/>
                            </w:rPr>
                            <w:delText>Y6</w:delText>
                          </w:r>
                        </w:del>
                        <w:ins w:id="1115" w:author="Elena Vio" w:date="2016-07-19T13:08:00Z">
                          <w:r>
                            <w:rPr>
                              <w:sz w:val="18"/>
                            </w:rPr>
                            <w:t>31</w:t>
                          </w:r>
                        </w:ins>
                        <w:r>
                          <w:rPr>
                            <w:sz w:val="18"/>
                          </w:rPr>
                          <w:t>]</w:t>
                        </w:r>
                      </w:p>
                      <w:p w14:paraId="6567CF26" w14:textId="77777777" w:rsidR="00243663" w:rsidRDefault="00243663" w:rsidP="00CA2472">
                        <w:pPr>
                          <w:spacing w:before="0"/>
                        </w:pPr>
                      </w:p>
                      <w:p w14:paraId="5A82CDC7" w14:textId="77777777" w:rsidR="00243663" w:rsidRDefault="00243663" w:rsidP="00CA2472">
                        <w:pPr>
                          <w:spacing w:before="0"/>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4B21AADF" w:rsidR="00243663" w:rsidRDefault="00243663" w:rsidP="00CA2472">
                        <w:pPr>
                          <w:spacing w:before="0"/>
                          <w:rPr>
                            <w:sz w:val="18"/>
                          </w:rPr>
                        </w:pPr>
                        <w:r>
                          <w:rPr>
                            <w:sz w:val="18"/>
                          </w:rPr>
                          <w:t>HT Participant</w:t>
                        </w:r>
                      </w:p>
                      <w:p w14:paraId="79D046F0" w14:textId="52087870" w:rsidR="00243663" w:rsidRDefault="00243663" w:rsidP="00CA2472">
                        <w:pPr>
                          <w:spacing w:before="0"/>
                          <w:rPr>
                            <w:sz w:val="18"/>
                          </w:rPr>
                        </w:pP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243663" w:rsidRDefault="00243663" w:rsidP="00CA2472">
                        <w:pPr>
                          <w:spacing w:before="0"/>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p>
    <w:p w14:paraId="1A406553" w14:textId="6D487B17" w:rsidR="00CA2472" w:rsidRPr="000B6820" w:rsidRDefault="00CA2472" w:rsidP="00CA2472">
      <w:pPr>
        <w:pStyle w:val="FigureTitle"/>
      </w:pPr>
      <w:r w:rsidRPr="000B6820">
        <w:t>Figure 3.</w:t>
      </w:r>
      <w:del w:id="1116" w:author="Elena Vio" w:date="2016-07-19T13:08:00Z">
        <w:r w:rsidRPr="000B6820" w:rsidDel="009E0620">
          <w:delText>Y</w:delText>
        </w:r>
        <w:r w:rsidR="00131D37" w:rsidRPr="000B6820" w:rsidDel="009E0620">
          <w:delText>6</w:delText>
        </w:r>
      </w:del>
      <w:ins w:id="1117" w:author="Elena Vio" w:date="2016-07-19T13:08:00Z">
        <w:r w:rsidR="009E0620">
          <w:t>31</w:t>
        </w:r>
      </w:ins>
      <w:r w:rsidRPr="000B6820">
        <w:t>.2-1: Use Case Diagram</w:t>
      </w:r>
    </w:p>
    <w:p w14:paraId="337BE6C3" w14:textId="77777777" w:rsidR="00CA2472" w:rsidRPr="000B6820" w:rsidRDefault="00CA2472" w:rsidP="00CA2472">
      <w:pPr>
        <w:pStyle w:val="TableTitle"/>
      </w:pPr>
    </w:p>
    <w:p w14:paraId="335096DD" w14:textId="10A7076A" w:rsidR="00CA2472" w:rsidRPr="000B6820" w:rsidRDefault="00CA2472" w:rsidP="00CA2472">
      <w:pPr>
        <w:pStyle w:val="TableTitle"/>
      </w:pPr>
      <w:r w:rsidRPr="000B6820">
        <w:t>Table 3.</w:t>
      </w:r>
      <w:del w:id="1118" w:author="Elena Vio" w:date="2016-07-19T13:08:00Z">
        <w:r w:rsidRPr="000B6820" w:rsidDel="009E0620">
          <w:delText>Y</w:delText>
        </w:r>
        <w:r w:rsidR="00131D37" w:rsidRPr="000B6820" w:rsidDel="009E0620">
          <w:delText>6</w:delText>
        </w:r>
      </w:del>
      <w:ins w:id="1119" w:author="Elena Vio" w:date="2016-07-19T13:08:00Z">
        <w:r w:rsidR="009E0620">
          <w:t>31</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0B6820" w14:paraId="3BA54470" w14:textId="77777777" w:rsidTr="00CA2472">
        <w:tc>
          <w:tcPr>
            <w:tcW w:w="1008" w:type="dxa"/>
            <w:shd w:val="clear" w:color="auto" w:fill="auto"/>
          </w:tcPr>
          <w:p w14:paraId="35B875D3" w14:textId="77777777" w:rsidR="00CA2472" w:rsidRPr="000B6820" w:rsidRDefault="00CA2472" w:rsidP="00CA2472">
            <w:pPr>
              <w:pStyle w:val="Corpodeltesto"/>
              <w:rPr>
                <w:b/>
              </w:rPr>
            </w:pPr>
            <w:r w:rsidRPr="000B6820">
              <w:rPr>
                <w:b/>
              </w:rPr>
              <w:t>Actor:</w:t>
            </w:r>
          </w:p>
        </w:tc>
        <w:tc>
          <w:tcPr>
            <w:tcW w:w="8568" w:type="dxa"/>
          </w:tcPr>
          <w:p w14:paraId="008CFBD1" w14:textId="34D81DDE" w:rsidR="00CA2472" w:rsidRPr="000B6820" w:rsidRDefault="00CA2472" w:rsidP="00CA2472">
            <w:pPr>
              <w:pStyle w:val="Corpodeltesto"/>
            </w:pPr>
            <w:r w:rsidRPr="000B6820">
              <w:t>HT Participant</w:t>
            </w:r>
          </w:p>
        </w:tc>
      </w:tr>
      <w:tr w:rsidR="00CA2472" w:rsidRPr="000B6820" w14:paraId="59BF9137" w14:textId="77777777" w:rsidTr="00CA2472">
        <w:trPr>
          <w:trHeight w:val="435"/>
        </w:trPr>
        <w:tc>
          <w:tcPr>
            <w:tcW w:w="1008" w:type="dxa"/>
            <w:shd w:val="clear" w:color="auto" w:fill="auto"/>
          </w:tcPr>
          <w:p w14:paraId="4E3F496A" w14:textId="77777777" w:rsidR="00CA2472" w:rsidRPr="000B6820" w:rsidRDefault="00CA2472" w:rsidP="00CA2472">
            <w:pPr>
              <w:pStyle w:val="Corpodeltesto"/>
              <w:rPr>
                <w:b/>
              </w:rPr>
            </w:pPr>
            <w:r w:rsidRPr="000B6820">
              <w:rPr>
                <w:b/>
              </w:rPr>
              <w:t>Role:</w:t>
            </w:r>
          </w:p>
        </w:tc>
        <w:tc>
          <w:tcPr>
            <w:tcW w:w="8568" w:type="dxa"/>
          </w:tcPr>
          <w:p w14:paraId="6CF04CCF" w14:textId="55796C03" w:rsidR="00CA2472" w:rsidRPr="000B6820" w:rsidRDefault="002E2F58" w:rsidP="001B3534">
            <w:pPr>
              <w:pStyle w:val="Corpodeltesto"/>
              <w:tabs>
                <w:tab w:val="right" w:pos="9360"/>
              </w:tabs>
            </w:pPr>
            <w:r w:rsidRPr="000B6820">
              <w:t>Concludes p</w:t>
            </w:r>
            <w:r w:rsidR="00A02BC9" w:rsidRPr="000B6820">
              <w:t>reliminary</w:t>
            </w:r>
            <w:r w:rsidRPr="000B6820">
              <w:t xml:space="preserve"> phase, </w:t>
            </w:r>
            <w:r w:rsidR="001B3534" w:rsidRPr="000B6820">
              <w:t xml:space="preserve">provides </w:t>
            </w:r>
            <w:r w:rsidR="00A744B2" w:rsidRPr="000B6820">
              <w:t>Individual evaluation</w:t>
            </w:r>
            <w:r w:rsidR="00CA2472" w:rsidRPr="000B6820">
              <w:t xml:space="preserve"> report, updates and submits updates </w:t>
            </w:r>
            <w:r w:rsidR="001B3534" w:rsidRPr="000B6820">
              <w:t xml:space="preserve">of </w:t>
            </w:r>
            <w:r w:rsidR="00CA2472" w:rsidRPr="000B6820">
              <w:t>the Heart Team Workflow Documents with associated metadata to a Document Repository.</w:t>
            </w:r>
          </w:p>
        </w:tc>
      </w:tr>
      <w:tr w:rsidR="00CA2472" w:rsidRPr="000B6820" w14:paraId="4ECB98B4" w14:textId="77777777" w:rsidTr="00CA2472">
        <w:tc>
          <w:tcPr>
            <w:tcW w:w="1008" w:type="dxa"/>
            <w:shd w:val="clear" w:color="auto" w:fill="auto"/>
          </w:tcPr>
          <w:p w14:paraId="2532DA1A" w14:textId="77777777" w:rsidR="00CA2472" w:rsidRPr="000B6820" w:rsidRDefault="00CA2472" w:rsidP="00CA2472">
            <w:pPr>
              <w:pStyle w:val="Corpodeltesto"/>
              <w:rPr>
                <w:b/>
              </w:rPr>
            </w:pPr>
            <w:r w:rsidRPr="000B6820">
              <w:rPr>
                <w:b/>
              </w:rPr>
              <w:t>Actor:</w:t>
            </w:r>
          </w:p>
        </w:tc>
        <w:tc>
          <w:tcPr>
            <w:tcW w:w="8568" w:type="dxa"/>
          </w:tcPr>
          <w:p w14:paraId="2AE5D93C" w14:textId="77777777" w:rsidR="00CA2472" w:rsidRPr="000B6820" w:rsidRDefault="00CA2472" w:rsidP="00CA2472">
            <w:pPr>
              <w:pStyle w:val="Corpodeltesto"/>
            </w:pPr>
            <w:r w:rsidRPr="000B6820">
              <w:t>XDS Document Repository</w:t>
            </w:r>
          </w:p>
        </w:tc>
      </w:tr>
      <w:tr w:rsidR="00CA2472" w:rsidRPr="000B6820" w14:paraId="00149CED" w14:textId="77777777" w:rsidTr="00CA2472">
        <w:tc>
          <w:tcPr>
            <w:tcW w:w="1008" w:type="dxa"/>
            <w:shd w:val="clear" w:color="auto" w:fill="auto"/>
          </w:tcPr>
          <w:p w14:paraId="73AE1D49" w14:textId="77777777" w:rsidR="00CA2472" w:rsidRPr="000B6820" w:rsidRDefault="00CA2472" w:rsidP="00CA2472">
            <w:pPr>
              <w:pStyle w:val="Corpodeltesto"/>
              <w:rPr>
                <w:b/>
              </w:rPr>
            </w:pPr>
            <w:r w:rsidRPr="000B6820">
              <w:rPr>
                <w:b/>
              </w:rPr>
              <w:t>Role:</w:t>
            </w:r>
          </w:p>
        </w:tc>
        <w:tc>
          <w:tcPr>
            <w:tcW w:w="8568" w:type="dxa"/>
          </w:tcPr>
          <w:p w14:paraId="79A668EF" w14:textId="77777777" w:rsidR="00CA2472" w:rsidRPr="000B6820" w:rsidRDefault="00CA2472" w:rsidP="00CA2472">
            <w:pPr>
              <w:pStyle w:val="Corpodeltesto"/>
            </w:pPr>
            <w:r w:rsidRPr="000B6820">
              <w:t>Receives, stores and eventually notifies the Workflow Document</w:t>
            </w:r>
          </w:p>
        </w:tc>
      </w:tr>
    </w:tbl>
    <w:p w14:paraId="31D4EC91" w14:textId="72D420D5" w:rsidR="00CA2472" w:rsidRPr="000B6820" w:rsidRDefault="00CA2472" w:rsidP="00CA2472">
      <w:pPr>
        <w:pStyle w:val="Titolo3"/>
        <w:numPr>
          <w:ilvl w:val="0"/>
          <w:numId w:val="0"/>
        </w:numPr>
        <w:rPr>
          <w:noProof w:val="0"/>
        </w:rPr>
      </w:pPr>
      <w:bookmarkStart w:id="1120" w:name="_Toc450673991"/>
      <w:r w:rsidRPr="000B6820">
        <w:rPr>
          <w:noProof w:val="0"/>
        </w:rPr>
        <w:t>3.</w:t>
      </w:r>
      <w:del w:id="1121" w:author="Elena Vio" w:date="2016-07-19T13:08:00Z">
        <w:r w:rsidRPr="000B6820" w:rsidDel="009E0620">
          <w:rPr>
            <w:noProof w:val="0"/>
          </w:rPr>
          <w:delText>Y</w:delText>
        </w:r>
        <w:r w:rsidR="00131D37" w:rsidRPr="000B6820" w:rsidDel="009E0620">
          <w:rPr>
            <w:noProof w:val="0"/>
          </w:rPr>
          <w:delText>6</w:delText>
        </w:r>
      </w:del>
      <w:ins w:id="1122" w:author="Elena Vio" w:date="2016-07-19T13:08:00Z">
        <w:r w:rsidR="009E0620">
          <w:rPr>
            <w:noProof w:val="0"/>
          </w:rPr>
          <w:t>31</w:t>
        </w:r>
      </w:ins>
      <w:r w:rsidRPr="000B6820">
        <w:rPr>
          <w:noProof w:val="0"/>
        </w:rPr>
        <w:t>.3 Referenced Standards</w:t>
      </w:r>
      <w:bookmarkEnd w:id="1120"/>
    </w:p>
    <w:p w14:paraId="5084408E" w14:textId="77777777" w:rsidR="00CA2472" w:rsidRPr="000B6820" w:rsidRDefault="00CA2472"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7CAD72CE" w14:textId="77777777" w:rsidR="00CA2472" w:rsidRPr="000B6820" w:rsidRDefault="00CA2472"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251A4645" w14:textId="4EFC757A" w:rsidR="00CA2472" w:rsidRPr="000B6820" w:rsidRDefault="00CA2472" w:rsidP="00CA2472">
      <w:pPr>
        <w:pStyle w:val="Titolo3"/>
        <w:numPr>
          <w:ilvl w:val="0"/>
          <w:numId w:val="0"/>
        </w:numPr>
        <w:rPr>
          <w:noProof w:val="0"/>
        </w:rPr>
      </w:pPr>
      <w:bookmarkStart w:id="1123" w:name="_Toc450673992"/>
      <w:r w:rsidRPr="000B6820">
        <w:rPr>
          <w:noProof w:val="0"/>
        </w:rPr>
        <w:lastRenderedPageBreak/>
        <w:t>3.</w:t>
      </w:r>
      <w:del w:id="1124" w:author="Elena Vio" w:date="2016-07-19T13:08:00Z">
        <w:r w:rsidRPr="000B6820" w:rsidDel="009E0620">
          <w:rPr>
            <w:noProof w:val="0"/>
          </w:rPr>
          <w:delText>Y</w:delText>
        </w:r>
        <w:r w:rsidR="00131D37" w:rsidRPr="000B6820" w:rsidDel="009E0620">
          <w:rPr>
            <w:noProof w:val="0"/>
          </w:rPr>
          <w:delText>6</w:delText>
        </w:r>
      </w:del>
      <w:ins w:id="1125" w:author="Elena Vio" w:date="2016-07-19T13:08:00Z">
        <w:r w:rsidR="009E0620">
          <w:rPr>
            <w:noProof w:val="0"/>
          </w:rPr>
          <w:t>31</w:t>
        </w:r>
      </w:ins>
      <w:r w:rsidRPr="000B6820">
        <w:rPr>
          <w:noProof w:val="0"/>
        </w:rPr>
        <w:t>.4 Interaction Diagram</w:t>
      </w:r>
      <w:bookmarkEnd w:id="1123"/>
    </w:p>
    <w:p w14:paraId="7C067B3C" w14:textId="77777777" w:rsidR="00CA2472" w:rsidRPr="000B6820" w:rsidRDefault="00CA2472" w:rsidP="00CA2472">
      <w:pPr>
        <w:pStyle w:val="Corpodeltesto"/>
      </w:pPr>
      <w:r w:rsidRPr="000B6820">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2B561108" w:rsidR="00243663" w:rsidRPr="007C1AAC" w:rsidRDefault="00243663" w:rsidP="00CA2472">
                              <w:pPr>
                                <w:spacing w:before="0"/>
                                <w:jc w:val="center"/>
                                <w:rPr>
                                  <w:sz w:val="22"/>
                                  <w:szCs w:val="22"/>
                                </w:rPr>
                              </w:pPr>
                              <w:r>
                                <w:rPr>
                                  <w:sz w:val="22"/>
                                  <w:szCs w:val="22"/>
                                </w:rPr>
                                <w:t>HT Participant</w:t>
                              </w:r>
                            </w:p>
                            <w:p w14:paraId="366DBB47" w14:textId="77777777" w:rsidR="00243663" w:rsidRDefault="00243663" w:rsidP="00CA2472">
                              <w:pPr>
                                <w:spacing w:before="0"/>
                              </w:pPr>
                            </w:p>
                            <w:p w14:paraId="2AB656C1" w14:textId="77777777" w:rsidR="00243663" w:rsidRPr="007C1AAC" w:rsidRDefault="00243663" w:rsidP="00CA2472">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2AACDD51" w:rsidR="00243663" w:rsidRPr="007C1AAC" w:rsidRDefault="00243663" w:rsidP="00CA2472">
                              <w:pPr>
                                <w:spacing w:before="0"/>
                                <w:rPr>
                                  <w:sz w:val="22"/>
                                  <w:szCs w:val="22"/>
                                </w:rPr>
                              </w:pPr>
                              <w:r>
                                <w:t>Complete individual preparation</w:t>
                              </w:r>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243663" w:rsidRPr="007C1AAC" w:rsidRDefault="00243663" w:rsidP="00CA2472">
                              <w:pPr>
                                <w:spacing w:before="0"/>
                                <w:jc w:val="center"/>
                                <w:rPr>
                                  <w:sz w:val="22"/>
                                  <w:szCs w:val="22"/>
                                </w:rPr>
                              </w:pPr>
                              <w:r>
                                <w:rPr>
                                  <w:sz w:val="22"/>
                                  <w:szCs w:val="22"/>
                                </w:rPr>
                                <w:t>XDS Document Repository</w:t>
                              </w:r>
                            </w:p>
                            <w:p w14:paraId="437D2E4D" w14:textId="77777777" w:rsidR="00243663" w:rsidRDefault="00243663" w:rsidP="00CA2472">
                              <w:pPr>
                                <w:spacing w:before="0"/>
                              </w:pPr>
                            </w:p>
                            <w:p w14:paraId="346616F7" w14:textId="77777777" w:rsidR="00243663" w:rsidRPr="007C1AAC" w:rsidRDefault="00243663" w:rsidP="00CA2472">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243663" w:rsidRPr="007C1AAC" w:rsidRDefault="00243663" w:rsidP="00CA2472">
                              <w:pPr>
                                <w:spacing w:before="0"/>
                                <w:rPr>
                                  <w:sz w:val="22"/>
                                  <w:szCs w:val="22"/>
                                </w:rPr>
                              </w:pPr>
                              <w:r>
                                <w:t>Provide And Register Document set-b Response</w:t>
                              </w:r>
                              <w:r w:rsidDel="00281B77">
                                <w:rPr>
                                  <w:sz w:val="22"/>
                                  <w:szCs w:val="22"/>
                                </w:rPr>
                                <w:t xml:space="preserve"> </w:t>
                              </w:r>
                            </w:p>
                            <w:p w14:paraId="297254F6" w14:textId="77777777" w:rsidR="00243663" w:rsidRDefault="00243663" w:rsidP="00CA2472">
                              <w:pPr>
                                <w:spacing w:before="0"/>
                              </w:pPr>
                            </w:p>
                            <w:p w14:paraId="2232197E" w14:textId="77777777" w:rsidR="00243663" w:rsidRPr="007C1AAC" w:rsidRDefault="00243663" w:rsidP="00CA2472">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2B561108" w:rsidR="00243663" w:rsidRPr="007C1AAC" w:rsidRDefault="00243663" w:rsidP="00CA2472">
                        <w:pPr>
                          <w:spacing w:before="0"/>
                          <w:jc w:val="center"/>
                          <w:rPr>
                            <w:sz w:val="22"/>
                            <w:szCs w:val="22"/>
                          </w:rPr>
                        </w:pPr>
                        <w:r>
                          <w:rPr>
                            <w:sz w:val="22"/>
                            <w:szCs w:val="22"/>
                          </w:rPr>
                          <w:t>HT Participant</w:t>
                        </w:r>
                      </w:p>
                      <w:p w14:paraId="366DBB47" w14:textId="77777777" w:rsidR="00243663" w:rsidRDefault="00243663" w:rsidP="00CA2472">
                        <w:pPr>
                          <w:spacing w:before="0"/>
                        </w:pPr>
                      </w:p>
                      <w:p w14:paraId="2AB656C1" w14:textId="77777777" w:rsidR="00243663" w:rsidRPr="007C1AAC" w:rsidRDefault="00243663" w:rsidP="00CA2472">
                        <w:pPr>
                          <w:spacing w:before="0"/>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2AACDD51" w:rsidR="00243663" w:rsidRPr="007C1AAC" w:rsidRDefault="00243663" w:rsidP="00CA2472">
                        <w:pPr>
                          <w:spacing w:before="0"/>
                          <w:rPr>
                            <w:sz w:val="22"/>
                            <w:szCs w:val="22"/>
                          </w:rPr>
                        </w:pPr>
                        <w:r>
                          <w:t>Complete individual preparation</w:t>
                        </w:r>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243663" w:rsidRPr="007C1AAC" w:rsidRDefault="00243663" w:rsidP="00CA2472">
                        <w:pPr>
                          <w:spacing w:before="0"/>
                          <w:jc w:val="center"/>
                          <w:rPr>
                            <w:sz w:val="22"/>
                            <w:szCs w:val="22"/>
                          </w:rPr>
                        </w:pPr>
                        <w:r>
                          <w:rPr>
                            <w:sz w:val="22"/>
                            <w:szCs w:val="22"/>
                          </w:rPr>
                          <w:t>XDS Document Repository</w:t>
                        </w:r>
                      </w:p>
                      <w:p w14:paraId="437D2E4D" w14:textId="77777777" w:rsidR="00243663" w:rsidRDefault="00243663" w:rsidP="00CA2472">
                        <w:pPr>
                          <w:spacing w:before="0"/>
                        </w:pPr>
                      </w:p>
                      <w:p w14:paraId="346616F7" w14:textId="77777777" w:rsidR="00243663" w:rsidRPr="007C1AAC" w:rsidRDefault="00243663" w:rsidP="00CA2472">
                        <w:pPr>
                          <w:spacing w:before="0"/>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243663" w:rsidRPr="007C1AAC" w:rsidRDefault="00243663" w:rsidP="00CA2472">
                        <w:pPr>
                          <w:spacing w:before="0"/>
                          <w:rPr>
                            <w:sz w:val="22"/>
                            <w:szCs w:val="22"/>
                          </w:rPr>
                        </w:pPr>
                        <w:r>
                          <w:t>Provide And Register Document set-b Response</w:t>
                        </w:r>
                        <w:r w:rsidDel="00281B77">
                          <w:rPr>
                            <w:sz w:val="22"/>
                            <w:szCs w:val="22"/>
                          </w:rPr>
                          <w:t xml:space="preserve"> </w:t>
                        </w:r>
                      </w:p>
                      <w:p w14:paraId="297254F6" w14:textId="77777777" w:rsidR="00243663" w:rsidRDefault="00243663" w:rsidP="00CA2472">
                        <w:pPr>
                          <w:spacing w:before="0"/>
                        </w:pPr>
                      </w:p>
                      <w:p w14:paraId="2232197E" w14:textId="77777777" w:rsidR="00243663" w:rsidRPr="007C1AAC" w:rsidRDefault="00243663" w:rsidP="00CA2472">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FB2B984" w14:textId="4633AAF4" w:rsidR="00CA2472" w:rsidRPr="000B6820" w:rsidRDefault="00CA2472" w:rsidP="00CA2472">
      <w:pPr>
        <w:pStyle w:val="Titolo4"/>
        <w:numPr>
          <w:ilvl w:val="0"/>
          <w:numId w:val="0"/>
        </w:numPr>
        <w:rPr>
          <w:noProof w:val="0"/>
        </w:rPr>
      </w:pPr>
      <w:bookmarkStart w:id="1126" w:name="_Toc450673993"/>
      <w:r w:rsidRPr="000B6820">
        <w:rPr>
          <w:noProof w:val="0"/>
        </w:rPr>
        <w:t>3.</w:t>
      </w:r>
      <w:del w:id="1127" w:author="Elena Vio" w:date="2016-07-19T13:08:00Z">
        <w:r w:rsidRPr="000B6820" w:rsidDel="009E0620">
          <w:rPr>
            <w:noProof w:val="0"/>
          </w:rPr>
          <w:delText>Y</w:delText>
        </w:r>
        <w:r w:rsidR="000863DC" w:rsidRPr="000B6820" w:rsidDel="009E0620">
          <w:rPr>
            <w:noProof w:val="0"/>
          </w:rPr>
          <w:delText>6</w:delText>
        </w:r>
      </w:del>
      <w:ins w:id="1128" w:author="Elena Vio" w:date="2016-07-19T13:08:00Z">
        <w:r w:rsidR="009E0620">
          <w:rPr>
            <w:noProof w:val="0"/>
          </w:rPr>
          <w:t>31</w:t>
        </w:r>
      </w:ins>
      <w:r w:rsidR="000863DC" w:rsidRPr="000B6820">
        <w:rPr>
          <w:noProof w:val="0"/>
        </w:rPr>
        <w:t>.4</w:t>
      </w:r>
      <w:r w:rsidRPr="000B6820">
        <w:rPr>
          <w:noProof w:val="0"/>
        </w:rPr>
        <w:t xml:space="preserve">.1 </w:t>
      </w:r>
      <w:r w:rsidR="008B0DF6" w:rsidRPr="000B6820">
        <w:rPr>
          <w:noProof w:val="0"/>
        </w:rPr>
        <w:t>Complete individual preparation</w:t>
      </w:r>
      <w:bookmarkEnd w:id="1126"/>
      <w:r w:rsidR="000863DC" w:rsidRPr="000B6820">
        <w:rPr>
          <w:noProof w:val="0"/>
        </w:rPr>
        <w:t xml:space="preserve"> </w:t>
      </w:r>
    </w:p>
    <w:p w14:paraId="25CC355C" w14:textId="28FC099D" w:rsidR="00CA2472" w:rsidRPr="000B6820" w:rsidRDefault="00D4426F" w:rsidP="004B2F11">
      <w:pPr>
        <w:pStyle w:val="Corpodeltesto"/>
      </w:pPr>
      <w:r w:rsidRPr="000B6820">
        <w:t xml:space="preserve">This message informs </w:t>
      </w:r>
      <w:r w:rsidR="001B3534" w:rsidRPr="000B6820">
        <w:t xml:space="preserve">the </w:t>
      </w:r>
      <w:r w:rsidRPr="000B6820">
        <w:t>Heart Team that HT Participant has concluded the preparation phase (Involvement task and Preparation task), providing Individual evaluation report to support the Heart Team.</w:t>
      </w:r>
    </w:p>
    <w:p w14:paraId="2627C23F" w14:textId="4732201E" w:rsidR="00CA2472" w:rsidRPr="000B6820" w:rsidRDefault="00CA2472" w:rsidP="00CA2472">
      <w:pPr>
        <w:pStyle w:val="Titolo5"/>
        <w:numPr>
          <w:ilvl w:val="0"/>
          <w:numId w:val="0"/>
        </w:numPr>
        <w:rPr>
          <w:noProof w:val="0"/>
        </w:rPr>
      </w:pPr>
      <w:bookmarkStart w:id="1129" w:name="_Toc450673994"/>
      <w:r w:rsidRPr="000B6820">
        <w:rPr>
          <w:noProof w:val="0"/>
        </w:rPr>
        <w:t>3.</w:t>
      </w:r>
      <w:del w:id="1130" w:author="Elena Vio" w:date="2016-07-19T13:08:00Z">
        <w:r w:rsidRPr="000B6820" w:rsidDel="009E0620">
          <w:rPr>
            <w:noProof w:val="0"/>
          </w:rPr>
          <w:delText>Y</w:delText>
        </w:r>
        <w:r w:rsidR="000863DC" w:rsidRPr="000B6820" w:rsidDel="009E0620">
          <w:rPr>
            <w:noProof w:val="0"/>
          </w:rPr>
          <w:delText>6</w:delText>
        </w:r>
      </w:del>
      <w:ins w:id="1131" w:author="Elena Vio" w:date="2016-07-19T13:08:00Z">
        <w:r w:rsidR="009E0620">
          <w:rPr>
            <w:noProof w:val="0"/>
          </w:rPr>
          <w:t>31</w:t>
        </w:r>
      </w:ins>
      <w:r w:rsidRPr="000B6820">
        <w:rPr>
          <w:noProof w:val="0"/>
        </w:rPr>
        <w:t>.4.1.1 Trigger Events</w:t>
      </w:r>
      <w:bookmarkEnd w:id="1129"/>
    </w:p>
    <w:p w14:paraId="5E53AAB9" w14:textId="0604572C" w:rsidR="00CA2472" w:rsidRPr="000B6820" w:rsidRDefault="00CA2472" w:rsidP="00CA2472">
      <w:r w:rsidRPr="000B6820">
        <w:t xml:space="preserve">The HT </w:t>
      </w:r>
      <w:r w:rsidR="000863DC" w:rsidRPr="000B6820">
        <w:t>Participant</w:t>
      </w:r>
      <w:r w:rsidRPr="000B6820">
        <w:t xml:space="preserve"> sends this message </w:t>
      </w:r>
      <w:r w:rsidR="001B3534" w:rsidRPr="000B6820">
        <w:t>after receiving</w:t>
      </w:r>
      <w:r w:rsidR="00E60A02" w:rsidRPr="000B6820">
        <w:t xml:space="preserve"> all information by HT Requester, if needed, and</w:t>
      </w:r>
      <w:r w:rsidRPr="000B6820">
        <w:t xml:space="preserve"> is ready to provide </w:t>
      </w:r>
      <w:r w:rsidR="000863DC" w:rsidRPr="000B6820">
        <w:t xml:space="preserve">Individual Evaluation Report </w:t>
      </w:r>
      <w:r w:rsidRPr="000B6820">
        <w:t>to Heart Team.</w:t>
      </w:r>
    </w:p>
    <w:p w14:paraId="59801C5A" w14:textId="4BCC4520" w:rsidR="00271794" w:rsidRPr="000B6820" w:rsidRDefault="00CA2472" w:rsidP="00933E06">
      <w:r w:rsidRPr="000B6820">
        <w:t xml:space="preserve">The </w:t>
      </w:r>
      <w:r w:rsidRPr="000B6820">
        <w:rPr>
          <w:b/>
        </w:rPr>
        <w:t>pre-conditions</w:t>
      </w:r>
      <w:r w:rsidRPr="000B6820">
        <w:t xml:space="preserve"> are encoded as:</w:t>
      </w:r>
    </w:p>
    <w:p w14:paraId="16CE3FD3" w14:textId="7684C2E6" w:rsidR="0022373E" w:rsidRPr="000B6820" w:rsidRDefault="00B27FB8" w:rsidP="003027B4">
      <w:pPr>
        <w:pStyle w:val="Paragrafoelenco"/>
        <w:numPr>
          <w:ilvl w:val="0"/>
          <w:numId w:val="71"/>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proofErr w:type="gramStart"/>
      <w:r w:rsidRPr="000B6820">
        <w:t>)</w:t>
      </w:r>
      <w:r w:rsidRPr="000B6820">
        <w:rPr>
          <w:b/>
        </w:rPr>
        <w:t xml:space="preserve">  and</w:t>
      </w:r>
      <w:proofErr w:type="gramEnd"/>
      <w:r w:rsidRPr="000B6820">
        <w:t xml:space="preserve"> i</w:t>
      </w:r>
      <w:r w:rsidR="00742165" w:rsidRPr="000B6820">
        <w:t>f</w:t>
      </w:r>
      <w:r w:rsidR="00271794" w:rsidRPr="000B6820">
        <w:t xml:space="preserve"> the HT Participant</w:t>
      </w:r>
      <w:r w:rsidR="00742165" w:rsidRPr="000B6820">
        <w:t xml:space="preserve"> </w:t>
      </w:r>
      <w:r w:rsidR="00271794" w:rsidRPr="000B6820">
        <w:t>ha</w:t>
      </w:r>
      <w:r w:rsidR="00742165" w:rsidRPr="000B6820">
        <w:t>s</w:t>
      </w:r>
      <w:r w:rsidR="00271794" w:rsidRPr="000B6820">
        <w:t xml:space="preserve">n’t created any HT Preparation tasks, </w:t>
      </w:r>
      <w:r w:rsidR="0022373E" w:rsidRPr="000B6820">
        <w:rPr>
          <w:b/>
        </w:rPr>
        <w:t xml:space="preserve"> t</w:t>
      </w:r>
      <w:r w:rsidR="0022373E" w:rsidRPr="000B6820">
        <w:t>he HT Involvement task is “</w:t>
      </w:r>
      <w:r w:rsidR="00695135" w:rsidRPr="000B6820">
        <w:t>IN PROGRESS</w:t>
      </w:r>
      <w:r w:rsidR="0022373E" w:rsidRPr="000B6820">
        <w:t>”</w:t>
      </w:r>
      <w:r w:rsidR="0022373E" w:rsidRPr="000B6820">
        <w:rPr>
          <w:b/>
        </w:rPr>
        <w:t xml:space="preserve"> </w:t>
      </w:r>
      <w:r w:rsidR="0022373E" w:rsidRPr="000B6820">
        <w:t>(</w:t>
      </w:r>
      <w:proofErr w:type="spellStart"/>
      <w:r w:rsidR="0022373E" w:rsidRPr="000B6820">
        <w:rPr>
          <w:rFonts w:ascii="Courier" w:hAnsi="Courier"/>
          <w:b/>
        </w:rPr>
        <w:t>WorkflowDocument</w:t>
      </w:r>
      <w:proofErr w:type="spellEnd"/>
      <w:r w:rsidR="0022373E" w:rsidRPr="000B6820">
        <w:rPr>
          <w:rFonts w:ascii="Courier" w:hAnsi="Courier"/>
          <w:b/>
        </w:rPr>
        <w:t>/</w:t>
      </w:r>
      <w:proofErr w:type="spellStart"/>
      <w:r w:rsidR="0022373E" w:rsidRPr="000B6820">
        <w:rPr>
          <w:rFonts w:ascii="Courier" w:hAnsi="Courier"/>
          <w:b/>
        </w:rPr>
        <w:t>TaskList</w:t>
      </w:r>
      <w:proofErr w:type="spellEnd"/>
      <w:r w:rsidR="0022373E" w:rsidRPr="000B6820">
        <w:rPr>
          <w:rFonts w:ascii="Courier" w:hAnsi="Courier"/>
          <w:b/>
        </w:rPr>
        <w:t>/</w:t>
      </w:r>
      <w:proofErr w:type="spellStart"/>
      <w:r w:rsidR="0022373E" w:rsidRPr="000B6820">
        <w:rPr>
          <w:rFonts w:ascii="Courier" w:hAnsi="Courier"/>
          <w:b/>
        </w:rPr>
        <w:t>XDWTask</w:t>
      </w:r>
      <w:proofErr w:type="spellEnd"/>
      <w:r w:rsidR="0022373E" w:rsidRPr="000B6820">
        <w:rPr>
          <w:rFonts w:ascii="Courier" w:hAnsi="Courier"/>
          <w:b/>
        </w:rPr>
        <w:t>/</w:t>
      </w:r>
      <w:proofErr w:type="spellStart"/>
      <w:r w:rsidR="0022373E" w:rsidRPr="000B6820">
        <w:rPr>
          <w:rFonts w:ascii="Courier" w:hAnsi="Courier"/>
          <w:b/>
        </w:rPr>
        <w:t>taskData</w:t>
      </w:r>
      <w:proofErr w:type="spellEnd"/>
      <w:r w:rsidR="0022373E" w:rsidRPr="000B6820">
        <w:rPr>
          <w:rFonts w:ascii="Courier" w:hAnsi="Courier"/>
          <w:b/>
        </w:rPr>
        <w:t>/</w:t>
      </w:r>
      <w:proofErr w:type="spellStart"/>
      <w:r w:rsidR="0022373E" w:rsidRPr="000B6820">
        <w:rPr>
          <w:rFonts w:ascii="Courier" w:hAnsi="Courier"/>
          <w:b/>
        </w:rPr>
        <w:t>taskDetails</w:t>
      </w:r>
      <w:proofErr w:type="spellEnd"/>
      <w:r w:rsidR="0022373E" w:rsidRPr="000B6820">
        <w:rPr>
          <w:rFonts w:ascii="Courier" w:hAnsi="Courier"/>
          <w:b/>
        </w:rPr>
        <w:t>/status</w:t>
      </w:r>
      <w:r w:rsidR="0022373E" w:rsidRPr="000B6820">
        <w:t>=”</w:t>
      </w:r>
      <w:r w:rsidR="00695135" w:rsidRPr="000B6820">
        <w:t>IN PROGRESS</w:t>
      </w:r>
      <w:r w:rsidR="0022373E" w:rsidRPr="000B6820">
        <w:t>” and</w:t>
      </w:r>
      <w:r w:rsidR="0022373E" w:rsidRPr="000B6820">
        <w:rPr>
          <w:b/>
        </w:rPr>
        <w:t xml:space="preserve"> </w:t>
      </w:r>
      <w:r w:rsidR="0022373E" w:rsidRPr="000B6820">
        <w:rPr>
          <w:rFonts w:ascii="Courier" w:hAnsi="Courier"/>
          <w:b/>
        </w:rPr>
        <w:t>WorkflowDocument/TaskList/XDWTask/taskData/taskDetails/taskType</w:t>
      </w:r>
      <w:r w:rsidR="0022373E" w:rsidRPr="000B6820">
        <w:t>=”HTInvolvement”</w:t>
      </w:r>
      <w:r w:rsidR="00271794" w:rsidRPr="000B6820">
        <w:t>)</w:t>
      </w:r>
    </w:p>
    <w:p w14:paraId="16A084F0" w14:textId="32C87A50" w:rsidR="00870349" w:rsidRPr="000B6820" w:rsidRDefault="00870349" w:rsidP="00933E06">
      <w:pPr>
        <w:pStyle w:val="Paragrafoelenco"/>
      </w:pPr>
      <w:r w:rsidRPr="000B6820">
        <w:t>OR</w:t>
      </w:r>
    </w:p>
    <w:p w14:paraId="74BD2A7F" w14:textId="5E35EF6F" w:rsidR="00870349" w:rsidRPr="000B6820" w:rsidRDefault="00B27FB8" w:rsidP="00870349">
      <w:pPr>
        <w:pStyle w:val="Paragrafoelenco"/>
        <w:numPr>
          <w:ilvl w:val="0"/>
          <w:numId w:val="71"/>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proofErr w:type="gramStart"/>
      <w:r w:rsidRPr="000B6820">
        <w:t>)</w:t>
      </w:r>
      <w:r w:rsidRPr="000B6820">
        <w:rPr>
          <w:b/>
        </w:rPr>
        <w:t xml:space="preserve">  and</w:t>
      </w:r>
      <w:proofErr w:type="gramEnd"/>
      <w:r w:rsidRPr="000B6820">
        <w:t xml:space="preserve"> i</w:t>
      </w:r>
      <w:r w:rsidR="00742165" w:rsidRPr="000B6820">
        <w:t>f</w:t>
      </w:r>
      <w:r w:rsidR="00271794" w:rsidRPr="000B6820">
        <w:t xml:space="preserve"> the HT Participant</w:t>
      </w:r>
      <w:r w:rsidR="00742165" w:rsidRPr="000B6820">
        <w:t xml:space="preserve"> has</w:t>
      </w:r>
      <w:r w:rsidR="00271794" w:rsidRPr="000B6820">
        <w:t xml:space="preserve"> created HT Preparation tasks,</w:t>
      </w:r>
      <w:r w:rsidR="00870349" w:rsidRPr="000B6820">
        <w:rPr>
          <w:b/>
        </w:rPr>
        <w:t xml:space="preserve"> t</w:t>
      </w:r>
      <w:r w:rsidR="00870349" w:rsidRPr="000B6820">
        <w:t>he HT Preparation task is “COMPLETED”</w:t>
      </w:r>
      <w:r w:rsidR="00870349" w:rsidRPr="000B6820">
        <w:rPr>
          <w:b/>
        </w:rPr>
        <w:t xml:space="preserve"> </w:t>
      </w:r>
      <w:r w:rsidR="00271794" w:rsidRPr="000B6820">
        <w:t>or “EXITED”</w:t>
      </w:r>
      <w:r w:rsidR="00271794" w:rsidRPr="000B6820">
        <w:rPr>
          <w:b/>
        </w:rPr>
        <w:t xml:space="preserve"> </w:t>
      </w:r>
      <w:r w:rsidR="00870349" w:rsidRPr="000B6820">
        <w:t>(</w:t>
      </w:r>
      <w:r w:rsidR="00870349" w:rsidRPr="000B6820">
        <w:rPr>
          <w:rFonts w:ascii="Courier" w:hAnsi="Courier"/>
          <w:b/>
        </w:rPr>
        <w:t>WorkflowDocument/TaskList/XDWTask/taskData/taskDetails/status</w:t>
      </w:r>
      <w:r w:rsidR="00870349" w:rsidRPr="000B6820">
        <w:t xml:space="preserve">=”COMPLETED” </w:t>
      </w:r>
      <w:r w:rsidR="00271794" w:rsidRPr="000B6820">
        <w:t>or “EXITED ”</w:t>
      </w:r>
      <w:r w:rsidR="00870349" w:rsidRPr="000B6820">
        <w:t>and</w:t>
      </w:r>
      <w:r w:rsidR="00870349" w:rsidRPr="000B6820">
        <w:rPr>
          <w:b/>
        </w:rPr>
        <w:t xml:space="preserve"> </w:t>
      </w:r>
      <w:r w:rsidR="00870349" w:rsidRPr="000B6820">
        <w:rPr>
          <w:rFonts w:ascii="Courier" w:hAnsi="Courier"/>
          <w:b/>
        </w:rPr>
        <w:t>WorkflowDocument/TaskList/XDWTask/taskData/taskDetails/taskType</w:t>
      </w:r>
      <w:r w:rsidR="00870349" w:rsidRPr="000B6820">
        <w:t xml:space="preserve">=”HTPreparation”) </w:t>
      </w:r>
    </w:p>
    <w:p w14:paraId="6338FF3D" w14:textId="6906F1B1" w:rsidR="00CA2472" w:rsidRPr="000B6820" w:rsidRDefault="00CA2472" w:rsidP="00CA2472">
      <w:pPr>
        <w:pStyle w:val="Titolo5"/>
        <w:numPr>
          <w:ilvl w:val="0"/>
          <w:numId w:val="0"/>
        </w:numPr>
        <w:rPr>
          <w:noProof w:val="0"/>
        </w:rPr>
      </w:pPr>
      <w:bookmarkStart w:id="1132" w:name="_Toc450673995"/>
      <w:r w:rsidRPr="000B6820">
        <w:rPr>
          <w:noProof w:val="0"/>
        </w:rPr>
        <w:lastRenderedPageBreak/>
        <w:t>3.</w:t>
      </w:r>
      <w:del w:id="1133" w:author="Elena Vio" w:date="2016-07-19T13:08:00Z">
        <w:r w:rsidRPr="000B6820" w:rsidDel="009E0620">
          <w:rPr>
            <w:noProof w:val="0"/>
          </w:rPr>
          <w:delText>Y</w:delText>
        </w:r>
        <w:r w:rsidR="00511C99" w:rsidRPr="000B6820" w:rsidDel="009E0620">
          <w:rPr>
            <w:noProof w:val="0"/>
          </w:rPr>
          <w:delText>6</w:delText>
        </w:r>
      </w:del>
      <w:ins w:id="1134" w:author="Elena Vio" w:date="2016-07-19T13:08:00Z">
        <w:r w:rsidR="009E0620">
          <w:rPr>
            <w:noProof w:val="0"/>
          </w:rPr>
          <w:t>31</w:t>
        </w:r>
      </w:ins>
      <w:r w:rsidRPr="000B6820">
        <w:rPr>
          <w:noProof w:val="0"/>
        </w:rPr>
        <w:t>.4.1.2 Message Semantics</w:t>
      </w:r>
      <w:bookmarkEnd w:id="1132"/>
    </w:p>
    <w:p w14:paraId="1CA4B3A9" w14:textId="4FCA557C" w:rsidR="00CA2472" w:rsidRPr="000B6820" w:rsidRDefault="00CA2472" w:rsidP="00CA2472">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 xml:space="preserve">The HT </w:t>
      </w:r>
      <w:r w:rsidR="00511C99" w:rsidRPr="000B6820">
        <w:t>Participant</w:t>
      </w:r>
      <w:r w:rsidRPr="000B6820">
        <w:t xml:space="preserve"> is the Document Source.</w:t>
      </w:r>
    </w:p>
    <w:p w14:paraId="758D0E77" w14:textId="77777777" w:rsidR="00CA2472" w:rsidRPr="000B6820" w:rsidRDefault="00CA2472" w:rsidP="00CA2472">
      <w:pPr>
        <w:pStyle w:val="Corpodeltesto"/>
      </w:pPr>
      <w:r w:rsidRPr="000B6820">
        <w:t xml:space="preserve"> This section defines:</w:t>
      </w:r>
    </w:p>
    <w:p w14:paraId="3F70F4A6" w14:textId="4A73087D" w:rsidR="00CA2472" w:rsidRPr="000B6820" w:rsidRDefault="001B3534" w:rsidP="00CA2472">
      <w:pPr>
        <w:pStyle w:val="Corpodeltesto"/>
        <w:numPr>
          <w:ilvl w:val="0"/>
          <w:numId w:val="37"/>
        </w:numPr>
      </w:pPr>
      <w:r w:rsidRPr="000B6820">
        <w:t>T</w:t>
      </w:r>
      <w:r w:rsidR="00CA2472" w:rsidRPr="000B6820">
        <w:t>he Heart Team Workflow Document Content submitted in the Provide</w:t>
      </w:r>
      <w:r w:rsidR="00511C99" w:rsidRPr="000B6820">
        <w:t xml:space="preserve"> and Register</w:t>
      </w:r>
      <w:r w:rsidR="000B6820">
        <w:t xml:space="preserve">. </w:t>
      </w:r>
      <w:r w:rsidR="00511C99" w:rsidRPr="000B6820">
        <w:t>See Section 3.</w:t>
      </w:r>
      <w:del w:id="1135" w:author="Elena Vio" w:date="2016-07-19T13:08:00Z">
        <w:r w:rsidR="00511C99" w:rsidRPr="000B6820" w:rsidDel="009E0620">
          <w:delText>Y6</w:delText>
        </w:r>
      </w:del>
      <w:ins w:id="1136" w:author="Elena Vio" w:date="2016-07-19T13:08:00Z">
        <w:r w:rsidR="009E0620">
          <w:t>31</w:t>
        </w:r>
      </w:ins>
      <w:r w:rsidR="00CA2472" w:rsidRPr="000B6820">
        <w:t>.4.1.2.1.</w:t>
      </w:r>
    </w:p>
    <w:p w14:paraId="59D8D2F5" w14:textId="3A19808C" w:rsidR="00511C99" w:rsidRPr="000B6820" w:rsidRDefault="00511C99" w:rsidP="00511C99">
      <w:pPr>
        <w:pStyle w:val="Corpodeltesto"/>
        <w:numPr>
          <w:ilvl w:val="0"/>
          <w:numId w:val="37"/>
        </w:numPr>
      </w:pPr>
      <w:r w:rsidRPr="000B6820">
        <w:t>The Individual Evaluation Report Document submitted in the Provide and Register</w:t>
      </w:r>
      <w:r w:rsidR="000B6820">
        <w:t xml:space="preserve">. </w:t>
      </w:r>
      <w:r w:rsidRPr="000B6820">
        <w:t>See Section 3.</w:t>
      </w:r>
      <w:del w:id="1137" w:author="Elena Vio" w:date="2016-07-19T13:08:00Z">
        <w:r w:rsidRPr="000B6820" w:rsidDel="009E0620">
          <w:delText>Y6</w:delText>
        </w:r>
      </w:del>
      <w:ins w:id="1138" w:author="Elena Vio" w:date="2016-07-19T13:08:00Z">
        <w:r w:rsidR="009E0620">
          <w:t>31</w:t>
        </w:r>
      </w:ins>
      <w:r w:rsidRPr="000B6820">
        <w:t xml:space="preserve">.4.1.2.2.. </w:t>
      </w:r>
    </w:p>
    <w:p w14:paraId="6B66633D" w14:textId="7F654C3A" w:rsidR="00CA2472" w:rsidRPr="000B6820" w:rsidRDefault="00CA2472" w:rsidP="00CA2472">
      <w:pPr>
        <w:pStyle w:val="Corpodeltesto"/>
        <w:numPr>
          <w:ilvl w:val="0"/>
          <w:numId w:val="37"/>
        </w:numPr>
      </w:pPr>
      <w:r w:rsidRPr="000B6820">
        <w:t>The Document Sharing Metadata requirements for the Submission Set and D</w:t>
      </w:r>
      <w:r w:rsidR="00511C99" w:rsidRPr="000B6820">
        <w:t>ocument Entry</w:t>
      </w:r>
      <w:r w:rsidR="000B6820">
        <w:t xml:space="preserve">. </w:t>
      </w:r>
      <w:r w:rsidR="00511C99" w:rsidRPr="000B6820">
        <w:t>See Section 3.</w:t>
      </w:r>
      <w:del w:id="1139" w:author="Elena Vio" w:date="2016-07-19T13:08:00Z">
        <w:r w:rsidR="00511C99" w:rsidRPr="000B6820" w:rsidDel="009E0620">
          <w:delText>Y6</w:delText>
        </w:r>
      </w:del>
      <w:ins w:id="1140" w:author="Elena Vio" w:date="2016-07-19T13:08:00Z">
        <w:r w:rsidR="009E0620">
          <w:t>31</w:t>
        </w:r>
      </w:ins>
      <w:r w:rsidRPr="000B6820">
        <w:t>.4.1.2.3.</w:t>
      </w:r>
    </w:p>
    <w:p w14:paraId="51F9FA51" w14:textId="6C2A5750" w:rsidR="00CA2472" w:rsidRPr="000B6820" w:rsidRDefault="00440F1B" w:rsidP="004B2F11">
      <w:pPr>
        <w:pStyle w:val="Titolo6"/>
        <w:numPr>
          <w:ilvl w:val="0"/>
          <w:numId w:val="0"/>
        </w:numPr>
      </w:pPr>
      <w:bookmarkStart w:id="1141" w:name="_Toc450673996"/>
      <w:r w:rsidRPr="000B6820">
        <w:t>3.</w:t>
      </w:r>
      <w:del w:id="1142" w:author="Elena Vio" w:date="2016-07-19T13:08:00Z">
        <w:r w:rsidRPr="000B6820" w:rsidDel="009E0620">
          <w:delText>Y6</w:delText>
        </w:r>
      </w:del>
      <w:ins w:id="1143" w:author="Elena Vio" w:date="2016-07-19T13:08:00Z">
        <w:r w:rsidR="009E0620">
          <w:t>31</w:t>
        </w:r>
      </w:ins>
      <w:r w:rsidR="00CA2472" w:rsidRPr="000B6820">
        <w:t>.4.1.2.1 Heart Team Workflow Document Content Requirements</w:t>
      </w:r>
      <w:bookmarkEnd w:id="1141"/>
    </w:p>
    <w:p w14:paraId="7E04E9A3" w14:textId="366C3C36" w:rsidR="00CA2472" w:rsidRPr="000B6820" w:rsidRDefault="00CA2472" w:rsidP="00CA2472">
      <w:pPr>
        <w:pStyle w:val="Corpodeltesto"/>
      </w:pPr>
      <w:r w:rsidRPr="000B6820">
        <w:t xml:space="preserve">The </w:t>
      </w:r>
      <w:proofErr w:type="gramStart"/>
      <w:r w:rsidRPr="000B6820">
        <w:t xml:space="preserve">Heart Team Workflow Document is updated by the HT </w:t>
      </w:r>
      <w:r w:rsidR="00511C99" w:rsidRPr="000B6820">
        <w:t>Participant</w:t>
      </w:r>
      <w:proofErr w:type="gramEnd"/>
      <w:r w:rsidRPr="000B6820">
        <w:t>.</w:t>
      </w:r>
    </w:p>
    <w:p w14:paraId="1D8407DB" w14:textId="2F6476D9" w:rsidR="00CA2472" w:rsidRPr="000B6820" w:rsidRDefault="00440F1B" w:rsidP="004B2F11">
      <w:pPr>
        <w:pStyle w:val="Titolo7"/>
        <w:numPr>
          <w:ilvl w:val="0"/>
          <w:numId w:val="0"/>
        </w:numPr>
      </w:pPr>
      <w:bookmarkStart w:id="1144" w:name="_Toc450673997"/>
      <w:r w:rsidRPr="000B6820">
        <w:t>3.</w:t>
      </w:r>
      <w:del w:id="1145" w:author="Elena Vio" w:date="2016-07-19T13:08:00Z">
        <w:r w:rsidRPr="000B6820" w:rsidDel="009E0620">
          <w:delText>Y6</w:delText>
        </w:r>
      </w:del>
      <w:ins w:id="1146" w:author="Elena Vio" w:date="2016-07-19T13:08:00Z">
        <w:r w:rsidR="009E0620">
          <w:t>31</w:t>
        </w:r>
      </w:ins>
      <w:r w:rsidR="00CA2472" w:rsidRPr="000B6820">
        <w:t>.4.1.2.1.1 Workflow Document Elements</w:t>
      </w:r>
      <w:bookmarkEnd w:id="1144"/>
    </w:p>
    <w:p w14:paraId="6D2E16ED" w14:textId="6E8EAAAF" w:rsidR="00CA2472" w:rsidRPr="000B6820" w:rsidRDefault="00CA2472" w:rsidP="00CA2472">
      <w:pPr>
        <w:pStyle w:val="AuthorInstructions"/>
        <w:rPr>
          <w:i w:val="0"/>
        </w:rPr>
      </w:pPr>
      <w:r w:rsidRPr="000B6820">
        <w:rPr>
          <w:i w:val="0"/>
        </w:rPr>
        <w:t xml:space="preserve">The HT </w:t>
      </w:r>
      <w:r w:rsidR="003A7047" w:rsidRPr="000B6820">
        <w:rPr>
          <w:i w:val="0"/>
        </w:rPr>
        <w:t xml:space="preserve">Participant </w:t>
      </w:r>
      <w:r w:rsidRPr="000B6820">
        <w:rPr>
          <w:i w:val="0"/>
        </w:rPr>
        <w:t>shall update the Heart Team Workflow Document according to the definition of an XDW Workflow Document in ITI TF-3: 5.4.</w:t>
      </w:r>
    </w:p>
    <w:p w14:paraId="1C326F0C" w14:textId="3C303421" w:rsidR="00CA2472" w:rsidRPr="000B6820" w:rsidRDefault="00CA2472" w:rsidP="00CA2472">
      <w:pPr>
        <w:pStyle w:val="AuthorInstructions"/>
        <w:rPr>
          <w:i w:val="0"/>
        </w:rPr>
      </w:pPr>
      <w:r w:rsidRPr="000B6820">
        <w:rPr>
          <w:i w:val="0"/>
        </w:rPr>
        <w:t>This transaction does not require the creation of new tasks within the Workflow Documen</w:t>
      </w:r>
      <w:r w:rsidR="003A7047" w:rsidRPr="000B6820">
        <w:rPr>
          <w:i w:val="0"/>
        </w:rPr>
        <w:t xml:space="preserve">t; however, it requires the HT Participant </w:t>
      </w:r>
      <w:r w:rsidRPr="000B6820">
        <w:rPr>
          <w:i w:val="0"/>
        </w:rPr>
        <w:t xml:space="preserve">to add a new </w:t>
      </w:r>
      <w:proofErr w:type="spellStart"/>
      <w:r w:rsidRPr="004B2F11">
        <w:rPr>
          <w:rStyle w:val="CorpodeltestoCarattere"/>
          <w:bCs/>
          <w:iCs/>
        </w:rPr>
        <w:t>taskEvent</w:t>
      </w:r>
      <w:proofErr w:type="spellEnd"/>
      <w:r w:rsidRPr="000B6820">
        <w:rPr>
          <w:i w:val="0"/>
        </w:rPr>
        <w:t xml:space="preserve"> in the HT </w:t>
      </w:r>
      <w:r w:rsidR="003A7047" w:rsidRPr="000B6820">
        <w:rPr>
          <w:i w:val="0"/>
        </w:rPr>
        <w:t>Involvement task</w:t>
      </w:r>
      <w:r w:rsidR="000B6820">
        <w:rPr>
          <w:i w:val="0"/>
        </w:rPr>
        <w:t xml:space="preserve">. </w:t>
      </w:r>
      <w:r w:rsidR="003A7047" w:rsidRPr="000B6820">
        <w:rPr>
          <w:i w:val="0"/>
        </w:rPr>
        <w:t>See Section 3.</w:t>
      </w:r>
      <w:del w:id="1147" w:author="Elena Vio" w:date="2016-07-19T13:08:00Z">
        <w:r w:rsidR="003A7047" w:rsidRPr="000B6820" w:rsidDel="009E0620">
          <w:rPr>
            <w:i w:val="0"/>
          </w:rPr>
          <w:delText>Y6</w:delText>
        </w:r>
      </w:del>
      <w:ins w:id="1148" w:author="Elena Vio" w:date="2016-07-19T13:08:00Z">
        <w:r w:rsidR="009E0620">
          <w:rPr>
            <w:i w:val="0"/>
          </w:rPr>
          <w:t>31</w:t>
        </w:r>
      </w:ins>
      <w:r w:rsidRPr="000B6820">
        <w:rPr>
          <w:i w:val="0"/>
        </w:rPr>
        <w:t>.4.1.2.1.1.1.</w:t>
      </w:r>
    </w:p>
    <w:p w14:paraId="7F3E1522" w14:textId="204CB2E7" w:rsidR="00CA2472" w:rsidRPr="000B6820" w:rsidRDefault="003861C5" w:rsidP="004B2F11">
      <w:pPr>
        <w:pStyle w:val="Titolo8"/>
        <w:numPr>
          <w:ilvl w:val="0"/>
          <w:numId w:val="0"/>
        </w:numPr>
      </w:pPr>
      <w:r w:rsidRPr="000B6820">
        <w:t>3.</w:t>
      </w:r>
      <w:del w:id="1149" w:author="Elena Vio" w:date="2016-07-19T13:08:00Z">
        <w:r w:rsidRPr="000B6820" w:rsidDel="009E0620">
          <w:delText>Y6</w:delText>
        </w:r>
      </w:del>
      <w:ins w:id="1150" w:author="Elena Vio" w:date="2016-07-19T13:08:00Z">
        <w:r w:rsidR="009E0620">
          <w:t>31</w:t>
        </w:r>
      </w:ins>
      <w:r w:rsidR="00CA2472" w:rsidRPr="000B6820">
        <w:t xml:space="preserve">.4.1.2.1.1.1 XDW Task “HT </w:t>
      </w:r>
      <w:r w:rsidR="00440F1B" w:rsidRPr="000B6820">
        <w:t>Involvement</w:t>
      </w:r>
      <w:r w:rsidR="00CA2472" w:rsidRPr="000B6820">
        <w:t>”</w:t>
      </w:r>
    </w:p>
    <w:p w14:paraId="573A67AA" w14:textId="0434B35A" w:rsidR="00CA2472" w:rsidRPr="000B6820" w:rsidRDefault="00CA2472" w:rsidP="0042010F">
      <w:pPr>
        <w:pStyle w:val="AuthorInstructions"/>
        <w:rPr>
          <w:i w:val="0"/>
        </w:rPr>
      </w:pPr>
      <w:r w:rsidRPr="000B6820">
        <w:rPr>
          <w:i w:val="0"/>
        </w:rPr>
        <w:t xml:space="preserve">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status=COMPLETED, </w:t>
      </w:r>
      <w:proofErr w:type="spellStart"/>
      <w:r w:rsidRPr="000B6820">
        <w:rPr>
          <w:i w:val="0"/>
        </w:rPr>
        <w:t>eventType</w:t>
      </w:r>
      <w:proofErr w:type="spellEnd"/>
      <w:r w:rsidRPr="000B6820">
        <w:rPr>
          <w:i w:val="0"/>
        </w:rPr>
        <w:t xml:space="preserve">=”start”)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element</w:t>
      </w:r>
      <w:r w:rsidR="000B6820">
        <w:rPr>
          <w:i w:val="0"/>
        </w:rPr>
        <w:t xml:space="preserve">. </w:t>
      </w:r>
    </w:p>
    <w:p w14:paraId="292B17D2" w14:textId="18C4867D" w:rsidR="0045087A" w:rsidRPr="000B6820" w:rsidRDefault="0045087A" w:rsidP="0045087A">
      <w:pPr>
        <w:pStyle w:val="AuthorInstructions"/>
        <w:rPr>
          <w:i w:val="0"/>
        </w:rPr>
      </w:pPr>
      <w:r w:rsidRPr="000B6820">
        <w:rPr>
          <w:i w:val="0"/>
        </w:rPr>
        <w:t xml:space="preserve">The HT Participant </w:t>
      </w:r>
      <w:r w:rsidR="00E74C45" w:rsidRPr="000B6820">
        <w:rPr>
          <w:i w:val="0"/>
        </w:rPr>
        <w:t>may</w:t>
      </w:r>
      <w:r w:rsidRPr="000B6820">
        <w:rPr>
          <w:i w:val="0"/>
        </w:rPr>
        <w:t xml:space="preserve"> update the element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to have a child element </w:t>
      </w:r>
      <w:proofErr w:type="spellStart"/>
      <w:r w:rsidRPr="004B2F11">
        <w:rPr>
          <w:rStyle w:val="CorpodeltestoCarattere"/>
          <w:bCs/>
        </w:rPr>
        <w:t>taskData</w:t>
      </w:r>
      <w:proofErr w:type="spellEnd"/>
      <w:r w:rsidRPr="004B2F11">
        <w:rPr>
          <w:rStyle w:val="CorpodeltestoCarattere"/>
          <w:bCs/>
        </w:rPr>
        <w:t xml:space="preserve">/output/part </w:t>
      </w:r>
      <w:r w:rsidRPr="000B6820">
        <w:rPr>
          <w:i w:val="0"/>
        </w:rPr>
        <w:t xml:space="preserve">where: </w:t>
      </w:r>
    </w:p>
    <w:p w14:paraId="6DB9B316" w14:textId="37E8E247" w:rsidR="0045087A" w:rsidRPr="000B6820" w:rsidRDefault="0045087A" w:rsidP="0045087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IndividualEvaluat</w:t>
      </w:r>
      <w:r w:rsidR="00C0270A" w:rsidRPr="000B6820">
        <w:rPr>
          <w:i w:val="0"/>
        </w:rPr>
        <w:t>ionReport</w:t>
      </w:r>
      <w:proofErr w:type="spellEnd"/>
      <w:r w:rsidR="00C0270A" w:rsidRPr="000B6820">
        <w:rPr>
          <w:i w:val="0"/>
        </w:rPr>
        <w:t xml:space="preserve">”: </w:t>
      </w:r>
      <w:r w:rsidR="006B5334" w:rsidRPr="000B6820">
        <w:rPr>
          <w:i w:val="0"/>
        </w:rPr>
        <w:t>[0..1]</w:t>
      </w:r>
      <w:r w:rsidR="007136DA" w:rsidRPr="000B6820">
        <w:rPr>
          <w:i w:val="0"/>
        </w:rPr>
        <w:t xml:space="preserve"> </w:t>
      </w:r>
      <w:proofErr w:type="gramStart"/>
      <w:r w:rsidR="007136DA" w:rsidRPr="000B6820">
        <w:rPr>
          <w:i w:val="0"/>
        </w:rPr>
        <w:t>this</w:t>
      </w:r>
      <w:proofErr w:type="gramEnd"/>
      <w:r w:rsidR="007136DA" w:rsidRPr="000B6820">
        <w:rPr>
          <w:i w:val="0"/>
        </w:rPr>
        <w:t xml:space="preserve"> is an out</w:t>
      </w:r>
      <w:r w:rsidRPr="000B6820">
        <w:rPr>
          <w:i w:val="0"/>
        </w:rPr>
        <w:t>put that describe what HT Participant thinks on this clinical case and how professional thinks patient has to be tr</w:t>
      </w:r>
      <w:r w:rsidR="00F12989">
        <w:rPr>
          <w:i w:val="0"/>
        </w:rPr>
        <w:t>e</w:t>
      </w:r>
      <w:r w:rsidRPr="000B6820">
        <w:rPr>
          <w:i w:val="0"/>
        </w:rPr>
        <w:t>ated.</w:t>
      </w:r>
    </w:p>
    <w:p w14:paraId="0D18A996" w14:textId="39780463" w:rsidR="00F32A6D" w:rsidRPr="000B6820" w:rsidRDefault="00F32A6D" w:rsidP="004B2F11">
      <w:pPr>
        <w:pStyle w:val="Titolo6"/>
        <w:numPr>
          <w:ilvl w:val="0"/>
          <w:numId w:val="0"/>
        </w:numPr>
      </w:pPr>
      <w:bookmarkStart w:id="1151" w:name="_Toc450673998"/>
      <w:r w:rsidRPr="000B6820">
        <w:t>3.</w:t>
      </w:r>
      <w:del w:id="1152" w:author="Elena Vio" w:date="2016-07-19T13:08:00Z">
        <w:r w:rsidRPr="000B6820" w:rsidDel="009E0620">
          <w:delText>Y6</w:delText>
        </w:r>
      </w:del>
      <w:ins w:id="1153" w:author="Elena Vio" w:date="2016-07-19T13:08:00Z">
        <w:r w:rsidR="009E0620">
          <w:t>31</w:t>
        </w:r>
      </w:ins>
      <w:r w:rsidRPr="000B6820">
        <w:t>.4.1.2.2 Individual Evaluation Report Content Requirements</w:t>
      </w:r>
      <w:bookmarkEnd w:id="1151"/>
    </w:p>
    <w:p w14:paraId="3A87418D" w14:textId="16D95CDF" w:rsidR="0045087A" w:rsidRPr="000B6820" w:rsidRDefault="00F32A6D" w:rsidP="00CA2472">
      <w:pPr>
        <w:pStyle w:val="AuthorInstructions"/>
        <w:rPr>
          <w:i w:val="0"/>
        </w:rPr>
      </w:pPr>
      <w:r w:rsidRPr="000B6820">
        <w:rPr>
          <w:i w:val="0"/>
        </w:rPr>
        <w:t xml:space="preserve">The Individual Evaluation Report Document shall contain what </w:t>
      </w:r>
      <w:r w:rsidR="001B3534" w:rsidRPr="000B6820">
        <w:rPr>
          <w:i w:val="0"/>
        </w:rPr>
        <w:t xml:space="preserve">the </w:t>
      </w:r>
      <w:r w:rsidRPr="000B6820">
        <w:rPr>
          <w:i w:val="0"/>
        </w:rPr>
        <w:t xml:space="preserve">HT Participant </w:t>
      </w:r>
      <w:r w:rsidR="001B3534" w:rsidRPr="000B6820">
        <w:rPr>
          <w:i w:val="0"/>
        </w:rPr>
        <w:t>input about this</w:t>
      </w:r>
      <w:r w:rsidRPr="000B6820">
        <w:rPr>
          <w:i w:val="0"/>
        </w:rPr>
        <w:t xml:space="preserve"> clinical case and </w:t>
      </w:r>
      <w:r w:rsidR="001B3534" w:rsidRPr="000B6820">
        <w:rPr>
          <w:i w:val="0"/>
        </w:rPr>
        <w:t>the patient</w:t>
      </w:r>
      <w:r w:rsidR="009D0E95" w:rsidRPr="000B6820">
        <w:rPr>
          <w:i w:val="0"/>
        </w:rPr>
        <w:t>’s</w:t>
      </w:r>
      <w:r w:rsidR="001B3534" w:rsidRPr="000B6820">
        <w:rPr>
          <w:i w:val="0"/>
        </w:rPr>
        <w:t xml:space="preserve"> treatment plan</w:t>
      </w:r>
      <w:r w:rsidRPr="000B6820">
        <w:rPr>
          <w:i w:val="0"/>
        </w:rPr>
        <w:t xml:space="preserve">, </w:t>
      </w:r>
      <w:r w:rsidR="001B3534" w:rsidRPr="000B6820">
        <w:rPr>
          <w:i w:val="0"/>
        </w:rPr>
        <w:t>based on</w:t>
      </w:r>
      <w:r w:rsidRPr="000B6820">
        <w:rPr>
          <w:i w:val="0"/>
        </w:rPr>
        <w:t xml:space="preserve"> information provided by </w:t>
      </w:r>
      <w:r w:rsidR="001B3534" w:rsidRPr="000B6820">
        <w:rPr>
          <w:i w:val="0"/>
        </w:rPr>
        <w:t xml:space="preserve">the </w:t>
      </w:r>
      <w:r w:rsidRPr="000B6820">
        <w:rPr>
          <w:i w:val="0"/>
        </w:rPr>
        <w:t xml:space="preserve">HT Requester. This specification does not mandate any specific structure for this document. </w:t>
      </w:r>
    </w:p>
    <w:p w14:paraId="26009038" w14:textId="4C4D13D8" w:rsidR="00CA2472" w:rsidRPr="000B6820" w:rsidRDefault="00CA2472" w:rsidP="004B2F11">
      <w:pPr>
        <w:pStyle w:val="Titolo6"/>
        <w:numPr>
          <w:ilvl w:val="0"/>
          <w:numId w:val="0"/>
        </w:numPr>
      </w:pPr>
      <w:bookmarkStart w:id="1154" w:name="_Toc450673999"/>
      <w:r w:rsidRPr="000B6820">
        <w:t>3.</w:t>
      </w:r>
      <w:del w:id="1155" w:author="Elena Vio" w:date="2016-07-19T13:08:00Z">
        <w:r w:rsidRPr="000B6820" w:rsidDel="009E0620">
          <w:delText>Y</w:delText>
        </w:r>
        <w:r w:rsidR="005C3B17" w:rsidRPr="000B6820" w:rsidDel="009E0620">
          <w:delText>6</w:delText>
        </w:r>
      </w:del>
      <w:ins w:id="1156" w:author="Elena Vio" w:date="2016-07-19T13:08:00Z">
        <w:r w:rsidR="009E0620">
          <w:t>31</w:t>
        </w:r>
      </w:ins>
      <w:r w:rsidRPr="000B6820">
        <w:t>.4.1.2.3 Document Sharing Metadata Requirements</w:t>
      </w:r>
      <w:bookmarkEnd w:id="1154"/>
    </w:p>
    <w:p w14:paraId="7EA97933" w14:textId="77777777" w:rsidR="00CA2472" w:rsidRPr="000B6820" w:rsidRDefault="00CA2472" w:rsidP="00CA2472">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469B96F5" w14:textId="52DD8A57" w:rsidR="00CA2472" w:rsidRPr="000B6820" w:rsidRDefault="00CA2472" w:rsidP="00CA2472">
      <w:pPr>
        <w:pStyle w:val="Corpodeltesto"/>
      </w:pPr>
      <w:r w:rsidRPr="000B6820">
        <w:lastRenderedPageBreak/>
        <w:t>This section specifies additional Document Sharing Metadata requirements for the Heart Team Workflow Document.</w:t>
      </w:r>
    </w:p>
    <w:p w14:paraId="59FB118A" w14:textId="77777777" w:rsidR="00CA2472" w:rsidRPr="000B6820" w:rsidRDefault="00CA2472" w:rsidP="00CA2472">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0FDCC17D" w14:textId="77777777" w:rsidR="00CA2472" w:rsidRPr="000B6820" w:rsidRDefault="00CA2472" w:rsidP="00CA2472">
      <w:pPr>
        <w:pStyle w:val="Corpodeltesto"/>
        <w:numPr>
          <w:ilvl w:val="0"/>
          <w:numId w:val="53"/>
        </w:numPr>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22F79089" w14:textId="77777777" w:rsidR="00CA2472" w:rsidRPr="000B6820" w:rsidRDefault="00CA2472" w:rsidP="00CA2472">
      <w:pPr>
        <w:pStyle w:val="Corpodeltesto"/>
        <w:numPr>
          <w:ilvl w:val="0"/>
          <w:numId w:val="41"/>
        </w:numPr>
      </w:pPr>
      <w:r w:rsidRPr="000B6820">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r w:rsidRPr="000B6820">
        <w:t>”</w:t>
      </w:r>
    </w:p>
    <w:p w14:paraId="0E708D1F" w14:textId="562F5528" w:rsidR="00CA2472" w:rsidRPr="000B6820" w:rsidRDefault="00E11D5D" w:rsidP="00CA2472">
      <w:pPr>
        <w:pStyle w:val="Corpodeltesto"/>
        <w:numPr>
          <w:ilvl w:val="0"/>
          <w:numId w:val="41"/>
        </w:numPr>
      </w:pPr>
      <w:r w:rsidRPr="000B6820">
        <w:t>A single</w:t>
      </w:r>
      <w:r w:rsidR="00CA2472" w:rsidRPr="000B6820">
        <w:t xml:space="preserve"> </w:t>
      </w:r>
      <w:proofErr w:type="spellStart"/>
      <w:r w:rsidR="00CA2472" w:rsidRPr="000B6820">
        <w:t>eventCodeList</w:t>
      </w:r>
      <w:proofErr w:type="spellEnd"/>
      <w:r w:rsidR="00CA2472" w:rsidRPr="000B6820">
        <w:t xml:space="preserve"> metadata shall convey the status of the HT Preparation task: code=”urn</w:t>
      </w:r>
      <w:proofErr w:type="gramStart"/>
      <w:r w:rsidR="00CA2472" w:rsidRPr="000B6820">
        <w:t>:ihe:</w:t>
      </w:r>
      <w:r w:rsidR="00C70CF0" w:rsidRPr="000B6820">
        <w:t>pcc</w:t>
      </w:r>
      <w:r w:rsidR="00CA2472" w:rsidRPr="000B6820">
        <w:t>:xcht</w:t>
      </w:r>
      <w:proofErr w:type="gramEnd"/>
      <w:r w:rsidR="00CA2472" w:rsidRPr="000B6820">
        <w:t>-wd:2015:eventCodeTaskStatus:HT</w:t>
      </w:r>
      <w:r w:rsidR="00B31F2D" w:rsidRPr="000B6820">
        <w:t>Involvement</w:t>
      </w:r>
      <w:r w:rsidR="00CA2472" w:rsidRPr="000B6820">
        <w:t xml:space="preserve">Completed” </w:t>
      </w:r>
      <w:proofErr w:type="spellStart"/>
      <w:r w:rsidR="00CA2472" w:rsidRPr="000B6820">
        <w:t>codingScheme</w:t>
      </w:r>
      <w:proofErr w:type="spellEnd"/>
      <w:r w:rsidR="00CA2472" w:rsidRPr="000B6820">
        <w:t>=”1.3.6.1.4.1.19376.1.2.1”</w:t>
      </w:r>
    </w:p>
    <w:p w14:paraId="7D7785AF" w14:textId="43FF230E" w:rsidR="00E11D5D" w:rsidRPr="000B6820" w:rsidRDefault="000108DE" w:rsidP="0042010F">
      <w:pPr>
        <w:pStyle w:val="Corpodeltesto"/>
      </w:pPr>
      <w:r w:rsidRPr="000B6820">
        <w:t>This transaction does not define document sharing metadata requirements for the Individual Evaluation Report document. The document may be included in the same Submission Set as the Heart Team Workflow Document in this transaction ([PCC-</w:t>
      </w:r>
      <w:del w:id="1157" w:author="Elena Vio" w:date="2016-07-19T13:08:00Z">
        <w:r w:rsidRPr="000B6820" w:rsidDel="009E0620">
          <w:delText>Y6</w:delText>
        </w:r>
      </w:del>
      <w:ins w:id="1158" w:author="Elena Vio" w:date="2016-07-19T13:08:00Z">
        <w:r w:rsidR="009E0620">
          <w:t>31</w:t>
        </w:r>
      </w:ins>
      <w:r w:rsidRPr="000B6820">
        <w:t xml:space="preserve">] </w:t>
      </w:r>
      <w:r w:rsidR="00C20F8C" w:rsidRPr="000B6820">
        <w:t>Complete individual preparation</w:t>
      </w:r>
      <w:r w:rsidRPr="000B6820">
        <w:t>) or in a different Submission Set using a [ITI-41] Provide and Register Document Set-b transaction</w:t>
      </w:r>
      <w:r w:rsidR="000B6820">
        <w:t xml:space="preserve">. </w:t>
      </w:r>
      <w:r w:rsidR="00E11D5D" w:rsidRPr="000B6820">
        <w:rPr>
          <w:rFonts w:ascii="Courier" w:hAnsi="Courier"/>
          <w:b/>
          <w:i/>
        </w:rPr>
        <w:t xml:space="preserve"> </w:t>
      </w:r>
    </w:p>
    <w:p w14:paraId="0EE29E54" w14:textId="2DF0A4E8" w:rsidR="00CA2472" w:rsidRPr="000B6820" w:rsidRDefault="00CA2472" w:rsidP="00CA2472">
      <w:pPr>
        <w:pStyle w:val="Titolo5"/>
        <w:numPr>
          <w:ilvl w:val="0"/>
          <w:numId w:val="0"/>
        </w:numPr>
        <w:rPr>
          <w:noProof w:val="0"/>
        </w:rPr>
      </w:pPr>
      <w:bookmarkStart w:id="1159" w:name="_Toc450674000"/>
      <w:r w:rsidRPr="000B6820">
        <w:rPr>
          <w:noProof w:val="0"/>
        </w:rPr>
        <w:t>3.</w:t>
      </w:r>
      <w:del w:id="1160" w:author="Elena Vio" w:date="2016-07-19T13:08:00Z">
        <w:r w:rsidRPr="000B6820" w:rsidDel="009E0620">
          <w:rPr>
            <w:noProof w:val="0"/>
          </w:rPr>
          <w:delText>Y</w:delText>
        </w:r>
        <w:r w:rsidR="00530056" w:rsidRPr="000B6820" w:rsidDel="009E0620">
          <w:rPr>
            <w:noProof w:val="0"/>
          </w:rPr>
          <w:delText>6</w:delText>
        </w:r>
      </w:del>
      <w:ins w:id="1161" w:author="Elena Vio" w:date="2016-07-19T13:08:00Z">
        <w:r w:rsidR="009E0620">
          <w:rPr>
            <w:noProof w:val="0"/>
          </w:rPr>
          <w:t>31</w:t>
        </w:r>
      </w:ins>
      <w:r w:rsidRPr="000B6820">
        <w:rPr>
          <w:noProof w:val="0"/>
        </w:rPr>
        <w:t>.4.1.3 Expected Actions</w:t>
      </w:r>
      <w:bookmarkEnd w:id="1159"/>
    </w:p>
    <w:p w14:paraId="168A00E7" w14:textId="63B7662A" w:rsidR="00CA2472" w:rsidRPr="000B6820" w:rsidRDefault="00CA2472"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47515E5B" w14:textId="03F32370" w:rsidR="00CA2472" w:rsidRPr="000B6820" w:rsidRDefault="00CA2472" w:rsidP="00CA2472">
      <w:pPr>
        <w:pStyle w:val="Titolo4"/>
        <w:numPr>
          <w:ilvl w:val="0"/>
          <w:numId w:val="0"/>
        </w:numPr>
        <w:rPr>
          <w:noProof w:val="0"/>
        </w:rPr>
      </w:pPr>
      <w:bookmarkStart w:id="1162" w:name="_Toc450674001"/>
      <w:r w:rsidRPr="000B6820">
        <w:rPr>
          <w:noProof w:val="0"/>
        </w:rPr>
        <w:t>3.</w:t>
      </w:r>
      <w:del w:id="1163" w:author="Elena Vio" w:date="2016-07-19T13:08:00Z">
        <w:r w:rsidRPr="000B6820" w:rsidDel="009E0620">
          <w:rPr>
            <w:noProof w:val="0"/>
          </w:rPr>
          <w:delText>Y</w:delText>
        </w:r>
        <w:r w:rsidR="00530056" w:rsidRPr="000B6820" w:rsidDel="009E0620">
          <w:rPr>
            <w:noProof w:val="0"/>
          </w:rPr>
          <w:delText>6</w:delText>
        </w:r>
      </w:del>
      <w:ins w:id="1164" w:author="Elena Vio" w:date="2016-07-19T13:08:00Z">
        <w:r w:rsidR="009E0620">
          <w:rPr>
            <w:noProof w:val="0"/>
          </w:rPr>
          <w:t>31</w:t>
        </w:r>
      </w:ins>
      <w:r w:rsidRPr="000B6820">
        <w:rPr>
          <w:noProof w:val="0"/>
        </w:rPr>
        <w:t>.4.2 Provide And Register Document set-b Response</w:t>
      </w:r>
      <w:bookmarkEnd w:id="1162"/>
    </w:p>
    <w:p w14:paraId="16B59543" w14:textId="0DD74D53" w:rsidR="00CA2472" w:rsidRPr="000B6820" w:rsidRDefault="00CA2472"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4F2BEDA7" w14:textId="21A33A49" w:rsidR="00CA2472" w:rsidRPr="000B6820" w:rsidRDefault="00CA2472" w:rsidP="00CA2472">
      <w:pPr>
        <w:pStyle w:val="Titolo5"/>
        <w:numPr>
          <w:ilvl w:val="0"/>
          <w:numId w:val="0"/>
        </w:numPr>
        <w:rPr>
          <w:noProof w:val="0"/>
        </w:rPr>
      </w:pPr>
      <w:bookmarkStart w:id="1165" w:name="_Toc450674002"/>
      <w:r w:rsidRPr="000B6820">
        <w:rPr>
          <w:noProof w:val="0"/>
        </w:rPr>
        <w:t>3.</w:t>
      </w:r>
      <w:del w:id="1166" w:author="Elena Vio" w:date="2016-07-19T13:08:00Z">
        <w:r w:rsidRPr="000B6820" w:rsidDel="009E0620">
          <w:rPr>
            <w:noProof w:val="0"/>
          </w:rPr>
          <w:delText>Y</w:delText>
        </w:r>
        <w:r w:rsidR="00530056" w:rsidRPr="000B6820" w:rsidDel="009E0620">
          <w:rPr>
            <w:noProof w:val="0"/>
          </w:rPr>
          <w:delText>6</w:delText>
        </w:r>
      </w:del>
      <w:ins w:id="1167" w:author="Elena Vio" w:date="2016-07-19T13:08:00Z">
        <w:r w:rsidR="009E0620">
          <w:rPr>
            <w:noProof w:val="0"/>
          </w:rPr>
          <w:t>31</w:t>
        </w:r>
      </w:ins>
      <w:r w:rsidRPr="000B6820">
        <w:rPr>
          <w:noProof w:val="0"/>
        </w:rPr>
        <w:t>.4.2.1 Trigger Events</w:t>
      </w:r>
      <w:bookmarkEnd w:id="1165"/>
    </w:p>
    <w:p w14:paraId="002BB254" w14:textId="7570E63B" w:rsidR="00CA2472" w:rsidRPr="000B6820" w:rsidRDefault="00CA2472" w:rsidP="004B2F11">
      <w:pPr>
        <w:pStyle w:val="Corpodeltesto"/>
      </w:pPr>
      <w:r w:rsidRPr="000B6820">
        <w:t>See ITI TF-2b</w:t>
      </w:r>
      <w:proofErr w:type="gramStart"/>
      <w:r w:rsidRPr="000B6820">
        <w:t>:3.41.4.2.1</w:t>
      </w:r>
      <w:proofErr w:type="gramEnd"/>
      <w:r w:rsidR="00891CDD" w:rsidRPr="000B6820">
        <w:t>.</w:t>
      </w:r>
    </w:p>
    <w:p w14:paraId="2764E5D5" w14:textId="0DFFB7A6" w:rsidR="00CA2472" w:rsidRPr="000B6820" w:rsidRDefault="00CA2472" w:rsidP="00CA2472">
      <w:pPr>
        <w:pStyle w:val="Titolo5"/>
        <w:numPr>
          <w:ilvl w:val="0"/>
          <w:numId w:val="0"/>
        </w:numPr>
        <w:rPr>
          <w:noProof w:val="0"/>
        </w:rPr>
      </w:pPr>
      <w:bookmarkStart w:id="1168" w:name="_Toc450674003"/>
      <w:r w:rsidRPr="000B6820">
        <w:rPr>
          <w:noProof w:val="0"/>
        </w:rPr>
        <w:t>3.</w:t>
      </w:r>
      <w:del w:id="1169" w:author="Elena Vio" w:date="2016-07-19T13:08:00Z">
        <w:r w:rsidRPr="000B6820" w:rsidDel="009E0620">
          <w:rPr>
            <w:noProof w:val="0"/>
          </w:rPr>
          <w:delText>Y</w:delText>
        </w:r>
        <w:r w:rsidR="00530056" w:rsidRPr="000B6820" w:rsidDel="009E0620">
          <w:rPr>
            <w:noProof w:val="0"/>
          </w:rPr>
          <w:delText>6</w:delText>
        </w:r>
      </w:del>
      <w:ins w:id="1170" w:author="Elena Vio" w:date="2016-07-19T13:08:00Z">
        <w:r w:rsidR="009E0620">
          <w:rPr>
            <w:noProof w:val="0"/>
          </w:rPr>
          <w:t>31</w:t>
        </w:r>
      </w:ins>
      <w:r w:rsidRPr="000B6820">
        <w:rPr>
          <w:noProof w:val="0"/>
        </w:rPr>
        <w:t>.4.2.2 Message Semantics</w:t>
      </w:r>
      <w:bookmarkEnd w:id="1168"/>
    </w:p>
    <w:p w14:paraId="62C0865A" w14:textId="5A1A8868" w:rsidR="00CA2472" w:rsidRPr="000B6820" w:rsidRDefault="00CA2472" w:rsidP="004B2F11">
      <w:pPr>
        <w:pStyle w:val="Corpodeltesto"/>
      </w:pPr>
      <w:r w:rsidRPr="000B6820">
        <w:t>See ITI TF-2b</w:t>
      </w:r>
      <w:proofErr w:type="gramStart"/>
      <w:r w:rsidRPr="000B6820">
        <w:t>:3.41.4.2.2</w:t>
      </w:r>
      <w:proofErr w:type="gramEnd"/>
      <w:r w:rsidR="00891CDD" w:rsidRPr="000B6820">
        <w:t>.</w:t>
      </w:r>
    </w:p>
    <w:p w14:paraId="0EEF2069" w14:textId="26350677" w:rsidR="00CA2472" w:rsidRPr="000B6820" w:rsidRDefault="00CA2472" w:rsidP="00CA2472">
      <w:pPr>
        <w:pStyle w:val="Titolo5"/>
        <w:numPr>
          <w:ilvl w:val="0"/>
          <w:numId w:val="0"/>
        </w:numPr>
        <w:rPr>
          <w:noProof w:val="0"/>
        </w:rPr>
      </w:pPr>
      <w:bookmarkStart w:id="1171" w:name="_Toc450674004"/>
      <w:r w:rsidRPr="000B6820">
        <w:rPr>
          <w:noProof w:val="0"/>
        </w:rPr>
        <w:t>3.</w:t>
      </w:r>
      <w:del w:id="1172" w:author="Elena Vio" w:date="2016-07-19T13:08:00Z">
        <w:r w:rsidRPr="000B6820" w:rsidDel="009E0620">
          <w:rPr>
            <w:noProof w:val="0"/>
          </w:rPr>
          <w:delText>Y</w:delText>
        </w:r>
        <w:r w:rsidR="00530056" w:rsidRPr="000B6820" w:rsidDel="009E0620">
          <w:rPr>
            <w:noProof w:val="0"/>
          </w:rPr>
          <w:delText>6</w:delText>
        </w:r>
      </w:del>
      <w:ins w:id="1173" w:author="Elena Vio" w:date="2016-07-19T13:08:00Z">
        <w:r w:rsidR="009E0620">
          <w:rPr>
            <w:noProof w:val="0"/>
          </w:rPr>
          <w:t>31</w:t>
        </w:r>
      </w:ins>
      <w:r w:rsidRPr="000B6820">
        <w:rPr>
          <w:noProof w:val="0"/>
        </w:rPr>
        <w:t>.4.2.3 Expected Actions</w:t>
      </w:r>
      <w:bookmarkEnd w:id="1171"/>
    </w:p>
    <w:p w14:paraId="06BB1D56" w14:textId="46EFD825" w:rsidR="00CA2472" w:rsidRPr="000B6820" w:rsidRDefault="00CA2472" w:rsidP="004B2F11">
      <w:pPr>
        <w:pStyle w:val="Corpodeltesto"/>
      </w:pPr>
      <w:r w:rsidRPr="000B6820">
        <w:t>See ITI TF-2b</w:t>
      </w:r>
      <w:proofErr w:type="gramStart"/>
      <w:r w:rsidRPr="000B6820">
        <w:t>:3.41.4.2.3</w:t>
      </w:r>
      <w:proofErr w:type="gramEnd"/>
      <w:r w:rsidRPr="000B6820">
        <w:t>.</w:t>
      </w:r>
    </w:p>
    <w:p w14:paraId="5032E5B4" w14:textId="18E320F3" w:rsidR="00CA2472" w:rsidRPr="000B6820" w:rsidRDefault="00CA2472" w:rsidP="004B2F11">
      <w:pPr>
        <w:pStyle w:val="Corpodeltesto"/>
        <w:rPr>
          <w:rFonts w:ascii="Times" w:hAnsi="Times"/>
          <w:sz w:val="20"/>
          <w:szCs w:val="20"/>
          <w:lang w:eastAsia="it-IT"/>
        </w:rPr>
      </w:pPr>
      <w:r w:rsidRPr="000B6820">
        <w:t xml:space="preserve">If an error is generated by the Document Repository that error should be managed by the HT </w:t>
      </w:r>
      <w:r w:rsidR="00530056" w:rsidRPr="000B6820">
        <w:t xml:space="preserve">Participant </w:t>
      </w:r>
      <w:r w:rsidRPr="000B6820">
        <w:t xml:space="preserve">in accordance to local defined behaviors, and in accordance to XDW actor behaviors (race condition) defined in section </w:t>
      </w:r>
      <w:r w:rsidRPr="000B6820">
        <w:rPr>
          <w:lang w:eastAsia="it-IT"/>
        </w:rPr>
        <w:t>ITI TF-3: 5.4.5.1</w:t>
      </w:r>
      <w:r w:rsidR="00891CDD" w:rsidRPr="000B6820">
        <w:rPr>
          <w:lang w:eastAsia="it-IT"/>
        </w:rPr>
        <w:t>.</w:t>
      </w:r>
    </w:p>
    <w:p w14:paraId="4BA316D0" w14:textId="5B45CEAF" w:rsidR="00CA2472" w:rsidRPr="000B6820" w:rsidRDefault="00CA2472" w:rsidP="00CA2472">
      <w:pPr>
        <w:pStyle w:val="Titolo3"/>
        <w:numPr>
          <w:ilvl w:val="0"/>
          <w:numId w:val="0"/>
        </w:numPr>
        <w:rPr>
          <w:noProof w:val="0"/>
        </w:rPr>
      </w:pPr>
      <w:bookmarkStart w:id="1174" w:name="_Toc450674005"/>
      <w:r w:rsidRPr="000B6820">
        <w:rPr>
          <w:noProof w:val="0"/>
        </w:rPr>
        <w:lastRenderedPageBreak/>
        <w:t>3.</w:t>
      </w:r>
      <w:del w:id="1175" w:author="Elena Vio" w:date="2016-07-19T13:08:00Z">
        <w:r w:rsidRPr="000B6820" w:rsidDel="009E0620">
          <w:rPr>
            <w:noProof w:val="0"/>
          </w:rPr>
          <w:delText>Y</w:delText>
        </w:r>
        <w:r w:rsidR="00530056" w:rsidRPr="000B6820" w:rsidDel="009E0620">
          <w:rPr>
            <w:noProof w:val="0"/>
          </w:rPr>
          <w:delText>6</w:delText>
        </w:r>
      </w:del>
      <w:ins w:id="1176" w:author="Elena Vio" w:date="2016-07-19T13:08:00Z">
        <w:r w:rsidR="009E0620">
          <w:rPr>
            <w:noProof w:val="0"/>
          </w:rPr>
          <w:t>31</w:t>
        </w:r>
      </w:ins>
      <w:r w:rsidRPr="000B6820">
        <w:rPr>
          <w:noProof w:val="0"/>
        </w:rPr>
        <w:t>.5 Security Considerations</w:t>
      </w:r>
      <w:bookmarkEnd w:id="1174"/>
    </w:p>
    <w:p w14:paraId="362E0315" w14:textId="63AA3416" w:rsidR="00CA2472" w:rsidRPr="000B6820" w:rsidRDefault="00CA2472" w:rsidP="004B2F11">
      <w:pPr>
        <w:pStyle w:val="Corpodeltesto"/>
      </w:pPr>
      <w:r w:rsidRPr="000B6820">
        <w:t>See ITI TF-2b</w:t>
      </w:r>
      <w:proofErr w:type="gramStart"/>
      <w:r w:rsidRPr="000B6820">
        <w:t>:3.41.5</w:t>
      </w:r>
      <w:proofErr w:type="gramEnd"/>
      <w:r w:rsidRPr="000B6820">
        <w:t>.</w:t>
      </w:r>
    </w:p>
    <w:p w14:paraId="1E391B0A" w14:textId="2016E60B" w:rsidR="00CA2472" w:rsidRPr="000B6820" w:rsidRDefault="00CA2472" w:rsidP="00CA2472">
      <w:pPr>
        <w:pStyle w:val="Titolo4"/>
        <w:numPr>
          <w:ilvl w:val="0"/>
          <w:numId w:val="0"/>
        </w:numPr>
        <w:rPr>
          <w:noProof w:val="0"/>
        </w:rPr>
      </w:pPr>
      <w:bookmarkStart w:id="1177" w:name="_Toc450674006"/>
      <w:r w:rsidRPr="000B6820">
        <w:rPr>
          <w:noProof w:val="0"/>
        </w:rPr>
        <w:t>3.</w:t>
      </w:r>
      <w:del w:id="1178" w:author="Elena Vio" w:date="2016-07-19T13:08:00Z">
        <w:r w:rsidRPr="000B6820" w:rsidDel="009E0620">
          <w:rPr>
            <w:noProof w:val="0"/>
          </w:rPr>
          <w:delText>Y</w:delText>
        </w:r>
        <w:r w:rsidR="00530056" w:rsidRPr="000B6820" w:rsidDel="009E0620">
          <w:rPr>
            <w:noProof w:val="0"/>
          </w:rPr>
          <w:delText>6</w:delText>
        </w:r>
      </w:del>
      <w:ins w:id="1179" w:author="Elena Vio" w:date="2016-07-19T13:08:00Z">
        <w:r w:rsidR="009E0620">
          <w:rPr>
            <w:noProof w:val="0"/>
          </w:rPr>
          <w:t>31</w:t>
        </w:r>
      </w:ins>
      <w:r w:rsidRPr="000B6820">
        <w:rPr>
          <w:noProof w:val="0"/>
        </w:rPr>
        <w:t>.5.1 Security Audit Considerations</w:t>
      </w:r>
      <w:bookmarkEnd w:id="1177"/>
    </w:p>
    <w:p w14:paraId="2DB86CFD" w14:textId="0F9C87DB" w:rsidR="00E85603" w:rsidRPr="000B6820" w:rsidRDefault="00CA2472" w:rsidP="004B2F11">
      <w:pPr>
        <w:pStyle w:val="Corpodeltesto"/>
      </w:pPr>
      <w:r w:rsidRPr="000B6820">
        <w:t>See ITI TF-2b</w:t>
      </w:r>
      <w:proofErr w:type="gramStart"/>
      <w:r w:rsidRPr="000B6820">
        <w:t>:3.41.5.1</w:t>
      </w:r>
      <w:proofErr w:type="gramEnd"/>
      <w:r w:rsidRPr="000B6820">
        <w:t>.</w:t>
      </w:r>
    </w:p>
    <w:p w14:paraId="0EE4E5B0" w14:textId="67454942" w:rsidR="0092087E" w:rsidRPr="000B6820" w:rsidRDefault="0092087E" w:rsidP="0092087E">
      <w:pPr>
        <w:pStyle w:val="Titolo2"/>
        <w:numPr>
          <w:ilvl w:val="0"/>
          <w:numId w:val="0"/>
        </w:numPr>
        <w:rPr>
          <w:noProof w:val="0"/>
        </w:rPr>
      </w:pPr>
      <w:bookmarkStart w:id="1180" w:name="_Toc450674007"/>
      <w:r w:rsidRPr="000B6820">
        <w:rPr>
          <w:noProof w:val="0"/>
        </w:rPr>
        <w:t>3.</w:t>
      </w:r>
      <w:del w:id="1181" w:author="Elena Vio" w:date="2016-07-19T13:09:00Z">
        <w:r w:rsidRPr="000B6820" w:rsidDel="009E0620">
          <w:rPr>
            <w:noProof w:val="0"/>
          </w:rPr>
          <w:delText>Y7</w:delText>
        </w:r>
      </w:del>
      <w:ins w:id="1182" w:author="Elena Vio" w:date="2016-07-19T13:09:00Z">
        <w:r w:rsidR="009E0620">
          <w:rPr>
            <w:noProof w:val="0"/>
          </w:rPr>
          <w:t>32</w:t>
        </w:r>
      </w:ins>
      <w:r w:rsidRPr="000B6820">
        <w:rPr>
          <w:noProof w:val="0"/>
        </w:rPr>
        <w:t xml:space="preserve"> Plan HT </w:t>
      </w:r>
      <w:r w:rsidR="00920F79" w:rsidRPr="000B6820">
        <w:rPr>
          <w:noProof w:val="0"/>
        </w:rPr>
        <w:t>Discussion</w:t>
      </w:r>
      <w:r w:rsidRPr="000B6820">
        <w:rPr>
          <w:noProof w:val="0"/>
        </w:rPr>
        <w:t xml:space="preserve"> [PCC-</w:t>
      </w:r>
      <w:del w:id="1183" w:author="Elena Vio" w:date="2016-07-19T13:09:00Z">
        <w:r w:rsidRPr="000B6820" w:rsidDel="009E0620">
          <w:rPr>
            <w:noProof w:val="0"/>
          </w:rPr>
          <w:delText>Y7</w:delText>
        </w:r>
      </w:del>
      <w:ins w:id="1184" w:author="Elena Vio" w:date="2016-07-19T13:09:00Z">
        <w:r w:rsidR="009E0620">
          <w:rPr>
            <w:noProof w:val="0"/>
          </w:rPr>
          <w:t>32</w:t>
        </w:r>
      </w:ins>
      <w:r w:rsidRPr="000B6820">
        <w:rPr>
          <w:noProof w:val="0"/>
        </w:rPr>
        <w:t>]</w:t>
      </w:r>
      <w:bookmarkEnd w:id="1180"/>
      <w:r w:rsidRPr="000B6820">
        <w:rPr>
          <w:noProof w:val="0"/>
        </w:rPr>
        <w:t xml:space="preserve"> </w:t>
      </w:r>
    </w:p>
    <w:p w14:paraId="4E7F0CF7" w14:textId="7AE2E3FF" w:rsidR="0092087E" w:rsidRPr="000B6820" w:rsidRDefault="0092087E" w:rsidP="0092087E">
      <w:pPr>
        <w:pStyle w:val="Titolo3"/>
        <w:numPr>
          <w:ilvl w:val="0"/>
          <w:numId w:val="0"/>
        </w:numPr>
        <w:rPr>
          <w:noProof w:val="0"/>
        </w:rPr>
      </w:pPr>
      <w:bookmarkStart w:id="1185" w:name="_Toc450674008"/>
      <w:r w:rsidRPr="000B6820">
        <w:rPr>
          <w:noProof w:val="0"/>
        </w:rPr>
        <w:t>3.</w:t>
      </w:r>
      <w:del w:id="1186" w:author="Elena Vio" w:date="2016-07-19T13:09:00Z">
        <w:r w:rsidRPr="000B6820" w:rsidDel="009E0620">
          <w:rPr>
            <w:noProof w:val="0"/>
          </w:rPr>
          <w:delText>Y7</w:delText>
        </w:r>
      </w:del>
      <w:ins w:id="1187" w:author="Elena Vio" w:date="2016-07-19T13:09:00Z">
        <w:r w:rsidR="009E0620">
          <w:rPr>
            <w:noProof w:val="0"/>
          </w:rPr>
          <w:t>32</w:t>
        </w:r>
      </w:ins>
      <w:r w:rsidRPr="000B6820">
        <w:rPr>
          <w:noProof w:val="0"/>
        </w:rPr>
        <w:t>.1 Scope</w:t>
      </w:r>
      <w:bookmarkEnd w:id="1185"/>
    </w:p>
    <w:p w14:paraId="69B72C04" w14:textId="2BCC8D43" w:rsidR="00867DF4" w:rsidRPr="000B6820" w:rsidRDefault="0092087E" w:rsidP="0092087E">
      <w:pPr>
        <w:pStyle w:val="Corpodeltesto"/>
        <w:tabs>
          <w:tab w:val="right" w:pos="9360"/>
        </w:tabs>
      </w:pPr>
      <w:r w:rsidRPr="000B6820">
        <w:t xml:space="preserve">The </w:t>
      </w:r>
      <w:r w:rsidR="00867DF4" w:rsidRPr="000B6820">
        <w:t xml:space="preserve">Plan HT Discussion </w:t>
      </w:r>
      <w:r w:rsidRPr="000B6820">
        <w:t xml:space="preserve">transaction updates Workflow Document in order to </w:t>
      </w:r>
      <w:r w:rsidR="00867DF4" w:rsidRPr="000B6820">
        <w:t xml:space="preserve">schedule the </w:t>
      </w:r>
      <w:r w:rsidR="000C0E95" w:rsidRPr="000B6820">
        <w:t>team’s communication</w:t>
      </w:r>
      <w:r w:rsidR="00D33BB3" w:rsidRPr="000B6820">
        <w:t xml:space="preserve"> among members of Heart Team</w:t>
      </w:r>
      <w:r w:rsidR="00867DF4" w:rsidRPr="000B6820">
        <w:t xml:space="preserve">. </w:t>
      </w:r>
    </w:p>
    <w:p w14:paraId="4476AA0A" w14:textId="6D51B3C2" w:rsidR="0092087E" w:rsidRPr="000B6820" w:rsidRDefault="0092087E" w:rsidP="0092087E">
      <w:pPr>
        <w:pStyle w:val="Titolo3"/>
        <w:numPr>
          <w:ilvl w:val="0"/>
          <w:numId w:val="0"/>
        </w:numPr>
        <w:rPr>
          <w:noProof w:val="0"/>
        </w:rPr>
      </w:pPr>
      <w:bookmarkStart w:id="1188" w:name="_Toc450674009"/>
      <w:r w:rsidRPr="000B6820">
        <w:rPr>
          <w:noProof w:val="0"/>
        </w:rPr>
        <w:t>3.</w:t>
      </w:r>
      <w:del w:id="1189" w:author="Elena Vio" w:date="2016-07-19T13:09:00Z">
        <w:r w:rsidRPr="000B6820" w:rsidDel="009E0620">
          <w:rPr>
            <w:noProof w:val="0"/>
          </w:rPr>
          <w:delText>Y</w:delText>
        </w:r>
        <w:r w:rsidR="00867DF4" w:rsidRPr="000B6820" w:rsidDel="009E0620">
          <w:rPr>
            <w:noProof w:val="0"/>
          </w:rPr>
          <w:delText>7</w:delText>
        </w:r>
      </w:del>
      <w:ins w:id="1190" w:author="Elena Vio" w:date="2016-07-19T13:09:00Z">
        <w:r w:rsidR="009E0620">
          <w:rPr>
            <w:noProof w:val="0"/>
          </w:rPr>
          <w:t>32</w:t>
        </w:r>
      </w:ins>
      <w:r w:rsidRPr="000B6820">
        <w:rPr>
          <w:noProof w:val="0"/>
        </w:rPr>
        <w:t>.2 Actor Roles</w:t>
      </w:r>
      <w:bookmarkEnd w:id="1188"/>
    </w:p>
    <w:p w14:paraId="42C5C7CD" w14:textId="73DDE238" w:rsidR="0092087E" w:rsidRPr="000B6820" w:rsidRDefault="0092087E" w:rsidP="0092087E">
      <w:pPr>
        <w:pStyle w:val="Corpodeltesto"/>
        <w:jc w:val="center"/>
      </w:pPr>
      <w:r w:rsidRPr="000B6820">
        <w:rPr>
          <w:noProof/>
          <w:lang w:val="it-IT" w:eastAsia="it-IT"/>
        </w:rPr>
        <mc:AlternateContent>
          <mc:Choice Requires="wpg">
            <w:drawing>
              <wp:inline distT="0" distB="0" distL="0" distR="0" wp14:anchorId="283DF81C" wp14:editId="0DF9C23C">
                <wp:extent cx="3749293" cy="1594537"/>
                <wp:effectExtent l="0" t="0" r="22860" b="2476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D2F8AD5" w14:textId="6EB65257" w:rsidR="00243663" w:rsidRDefault="00243663" w:rsidP="0092087E">
                              <w:pPr>
                                <w:spacing w:before="0"/>
                                <w:jc w:val="center"/>
                                <w:rPr>
                                  <w:sz w:val="18"/>
                                </w:rPr>
                              </w:pPr>
                              <w:r>
                                <w:rPr>
                                  <w:sz w:val="18"/>
                                </w:rPr>
                                <w:t>Plan HT Discussion [PCC-</w:t>
                              </w:r>
                              <w:del w:id="1191" w:author="Elena Vio" w:date="2016-07-19T13:09:00Z">
                                <w:r w:rsidDel="009E0620">
                                  <w:rPr>
                                    <w:sz w:val="18"/>
                                  </w:rPr>
                                  <w:delText>Y7</w:delText>
                                </w:r>
                              </w:del>
                              <w:ins w:id="1192" w:author="Elena Vio" w:date="2016-07-19T13:09:00Z">
                                <w:r>
                                  <w:rPr>
                                    <w:sz w:val="18"/>
                                  </w:rPr>
                                  <w:t>32</w:t>
                                </w:r>
                              </w:ins>
                              <w:r>
                                <w:rPr>
                                  <w:sz w:val="18"/>
                                </w:rPr>
                                <w:t>]</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906D98E" w14:textId="12611EF1" w:rsidR="00243663" w:rsidRDefault="00243663">
                              <w:pPr>
                                <w:spacing w:before="0"/>
                                <w:rPr>
                                  <w:sz w:val="18"/>
                                </w:rPr>
                              </w:pPr>
                              <w:r>
                                <w:rPr>
                                  <w:sz w:val="18"/>
                                </w:rPr>
                                <w:t>HT Manager</w:t>
                              </w: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243663" w:rsidRDefault="00243663" w:rsidP="0092087E">
                              <w:pPr>
                                <w:spacing w:before="0"/>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2D2F8AD5" w14:textId="6EB65257" w:rsidR="00243663" w:rsidRDefault="00243663" w:rsidP="0092087E">
                        <w:pPr>
                          <w:spacing w:before="0"/>
                          <w:jc w:val="center"/>
                          <w:rPr>
                            <w:sz w:val="18"/>
                          </w:rPr>
                        </w:pPr>
                        <w:r>
                          <w:rPr>
                            <w:sz w:val="18"/>
                          </w:rPr>
                          <w:t>Plan HT Discussion [PCC-</w:t>
                        </w:r>
                        <w:del w:id="1193" w:author="Elena Vio" w:date="2016-07-19T13:09:00Z">
                          <w:r w:rsidDel="009E0620">
                            <w:rPr>
                              <w:sz w:val="18"/>
                            </w:rPr>
                            <w:delText>Y7</w:delText>
                          </w:r>
                        </w:del>
                        <w:ins w:id="1194" w:author="Elena Vio" w:date="2016-07-19T13:09:00Z">
                          <w:r>
                            <w:rPr>
                              <w:sz w:val="18"/>
                            </w:rPr>
                            <w:t>32</w:t>
                          </w:r>
                        </w:ins>
                        <w:r>
                          <w:rPr>
                            <w:sz w:val="18"/>
                          </w:rPr>
                          <w:t>]</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5906D98E" w14:textId="12611EF1" w:rsidR="00243663" w:rsidRDefault="00243663">
                        <w:pPr>
                          <w:spacing w:before="0"/>
                          <w:rPr>
                            <w:sz w:val="18"/>
                          </w:rPr>
                        </w:pPr>
                        <w:r>
                          <w:rPr>
                            <w:sz w:val="18"/>
                          </w:rPr>
                          <w:t>HT Manager</w:t>
                        </w: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243663" w:rsidRDefault="00243663" w:rsidP="0092087E">
                        <w:pPr>
                          <w:spacing w:before="0"/>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p>
    <w:p w14:paraId="388EE841" w14:textId="61E5F182" w:rsidR="0092087E" w:rsidRPr="000B6820" w:rsidRDefault="00867DF4" w:rsidP="0092087E">
      <w:pPr>
        <w:pStyle w:val="FigureTitle"/>
      </w:pPr>
      <w:r w:rsidRPr="000B6820">
        <w:t>Figure 3.</w:t>
      </w:r>
      <w:ins w:id="1195" w:author="Elena Vio" w:date="2016-07-19T13:09:00Z">
        <w:r w:rsidR="009E0620">
          <w:t>32</w:t>
        </w:r>
      </w:ins>
      <w:del w:id="1196" w:author="Elena Vio" w:date="2016-07-19T13:09:00Z">
        <w:r w:rsidRPr="000B6820" w:rsidDel="009E0620">
          <w:delText>Y.7</w:delText>
        </w:r>
      </w:del>
      <w:r w:rsidR="0092087E" w:rsidRPr="000B6820">
        <w:t>-1: Use Case Diagram</w:t>
      </w:r>
    </w:p>
    <w:p w14:paraId="5D70C4DA" w14:textId="77777777" w:rsidR="0092087E" w:rsidRPr="000B6820" w:rsidRDefault="0092087E" w:rsidP="0092087E">
      <w:pPr>
        <w:pStyle w:val="TableTitle"/>
      </w:pPr>
    </w:p>
    <w:p w14:paraId="4A3CC4B9" w14:textId="10B67D4E" w:rsidR="0092087E" w:rsidRPr="000B6820" w:rsidRDefault="00867DF4" w:rsidP="0092087E">
      <w:pPr>
        <w:pStyle w:val="TableTitle"/>
      </w:pPr>
      <w:r w:rsidRPr="000B6820">
        <w:t>Table 3.</w:t>
      </w:r>
      <w:ins w:id="1197" w:author="Elena Vio" w:date="2016-07-19T13:09:00Z">
        <w:r w:rsidR="009E0620">
          <w:t>32</w:t>
        </w:r>
      </w:ins>
      <w:del w:id="1198" w:author="Elena Vio" w:date="2016-07-19T13:09:00Z">
        <w:r w:rsidRPr="000B6820" w:rsidDel="009E0620">
          <w:delText>Y.7</w:delText>
        </w:r>
      </w:del>
      <w:r w:rsidR="0092087E" w:rsidRPr="000B6820">
        <w:t>-1: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0B6820" w14:paraId="2AD7C069" w14:textId="77777777" w:rsidTr="00A0159D">
        <w:tc>
          <w:tcPr>
            <w:tcW w:w="1008" w:type="dxa"/>
            <w:shd w:val="clear" w:color="auto" w:fill="auto"/>
          </w:tcPr>
          <w:p w14:paraId="1853CBC5" w14:textId="77777777" w:rsidR="0092087E" w:rsidRPr="000B6820" w:rsidRDefault="0092087E" w:rsidP="00A0159D">
            <w:pPr>
              <w:pStyle w:val="Corpodeltesto"/>
              <w:rPr>
                <w:b/>
              </w:rPr>
            </w:pPr>
            <w:r w:rsidRPr="000B6820">
              <w:rPr>
                <w:b/>
              </w:rPr>
              <w:t>Actor:</w:t>
            </w:r>
          </w:p>
        </w:tc>
        <w:tc>
          <w:tcPr>
            <w:tcW w:w="8568" w:type="dxa"/>
          </w:tcPr>
          <w:p w14:paraId="61BD00E2" w14:textId="77777777" w:rsidR="0092087E" w:rsidRPr="000B6820" w:rsidRDefault="0092087E" w:rsidP="00A0159D">
            <w:pPr>
              <w:pStyle w:val="Corpodeltesto"/>
            </w:pPr>
            <w:r w:rsidRPr="000B6820">
              <w:t>HT Manager</w:t>
            </w:r>
          </w:p>
        </w:tc>
      </w:tr>
      <w:tr w:rsidR="0092087E" w:rsidRPr="000B6820" w14:paraId="106A8239" w14:textId="77777777" w:rsidTr="00A0159D">
        <w:trPr>
          <w:trHeight w:val="435"/>
        </w:trPr>
        <w:tc>
          <w:tcPr>
            <w:tcW w:w="1008" w:type="dxa"/>
            <w:shd w:val="clear" w:color="auto" w:fill="auto"/>
          </w:tcPr>
          <w:p w14:paraId="31FD3B9C" w14:textId="77777777" w:rsidR="0092087E" w:rsidRPr="000B6820" w:rsidRDefault="0092087E" w:rsidP="00A0159D">
            <w:pPr>
              <w:pStyle w:val="Corpodeltesto"/>
              <w:rPr>
                <w:b/>
              </w:rPr>
            </w:pPr>
            <w:r w:rsidRPr="000B6820">
              <w:rPr>
                <w:b/>
              </w:rPr>
              <w:t>Role:</w:t>
            </w:r>
          </w:p>
        </w:tc>
        <w:tc>
          <w:tcPr>
            <w:tcW w:w="8568" w:type="dxa"/>
          </w:tcPr>
          <w:p w14:paraId="5AE4A3BD" w14:textId="2C472946" w:rsidR="0092087E" w:rsidRPr="000B6820" w:rsidRDefault="00867DF4" w:rsidP="000C0E95">
            <w:pPr>
              <w:pStyle w:val="Corpodeltesto"/>
            </w:pPr>
            <w:r w:rsidRPr="000B6820">
              <w:t xml:space="preserve">Schedules the </w:t>
            </w:r>
            <w:r w:rsidR="000C0E95" w:rsidRPr="000B6820">
              <w:t xml:space="preserve">team’s </w:t>
            </w:r>
            <w:r w:rsidRPr="000B6820">
              <w:t xml:space="preserve">communication </w:t>
            </w:r>
            <w:r w:rsidR="00D33BB3" w:rsidRPr="000B6820">
              <w:rPr>
                <w:i/>
              </w:rPr>
              <w:t>among members of Heart Team</w:t>
            </w:r>
            <w:r w:rsidR="0092087E" w:rsidRPr="000B6820">
              <w:t>, updates Heart Team Workflow Documents and submits the updated Heart Team Workflow Documents to a Document Repository.</w:t>
            </w:r>
          </w:p>
        </w:tc>
      </w:tr>
      <w:tr w:rsidR="0092087E" w:rsidRPr="000B6820" w14:paraId="10B5A03D" w14:textId="77777777" w:rsidTr="00A0159D">
        <w:tc>
          <w:tcPr>
            <w:tcW w:w="1008" w:type="dxa"/>
            <w:shd w:val="clear" w:color="auto" w:fill="auto"/>
          </w:tcPr>
          <w:p w14:paraId="61128226" w14:textId="77777777" w:rsidR="0092087E" w:rsidRPr="000B6820" w:rsidRDefault="0092087E" w:rsidP="00A0159D">
            <w:pPr>
              <w:pStyle w:val="Corpodeltesto"/>
              <w:rPr>
                <w:b/>
              </w:rPr>
            </w:pPr>
            <w:r w:rsidRPr="000B6820">
              <w:rPr>
                <w:b/>
              </w:rPr>
              <w:t>Actor:</w:t>
            </w:r>
          </w:p>
        </w:tc>
        <w:tc>
          <w:tcPr>
            <w:tcW w:w="8568" w:type="dxa"/>
          </w:tcPr>
          <w:p w14:paraId="1E17C38C" w14:textId="77777777" w:rsidR="0092087E" w:rsidRPr="000B6820" w:rsidRDefault="0092087E" w:rsidP="00A0159D">
            <w:pPr>
              <w:pStyle w:val="Corpodeltesto"/>
            </w:pPr>
            <w:r w:rsidRPr="000B6820">
              <w:t>XDS Document Repository</w:t>
            </w:r>
          </w:p>
        </w:tc>
      </w:tr>
      <w:tr w:rsidR="0092087E" w:rsidRPr="000B6820" w14:paraId="07CA7F14" w14:textId="77777777" w:rsidTr="00A0159D">
        <w:tc>
          <w:tcPr>
            <w:tcW w:w="1008" w:type="dxa"/>
            <w:shd w:val="clear" w:color="auto" w:fill="auto"/>
          </w:tcPr>
          <w:p w14:paraId="22D0F77D" w14:textId="77777777" w:rsidR="0092087E" w:rsidRPr="000B6820" w:rsidRDefault="0092087E" w:rsidP="00A0159D">
            <w:pPr>
              <w:pStyle w:val="Corpodeltesto"/>
              <w:rPr>
                <w:b/>
              </w:rPr>
            </w:pPr>
            <w:r w:rsidRPr="000B6820">
              <w:rPr>
                <w:b/>
              </w:rPr>
              <w:t>Role:</w:t>
            </w:r>
          </w:p>
        </w:tc>
        <w:tc>
          <w:tcPr>
            <w:tcW w:w="8568" w:type="dxa"/>
          </w:tcPr>
          <w:p w14:paraId="45B33A25" w14:textId="77777777" w:rsidR="0092087E" w:rsidRPr="000B6820" w:rsidRDefault="0092087E" w:rsidP="00A0159D">
            <w:pPr>
              <w:pStyle w:val="Corpodeltesto"/>
            </w:pPr>
            <w:r w:rsidRPr="000B6820">
              <w:t>Receives, stores and eventually notifies the updated Workflow Document</w:t>
            </w:r>
          </w:p>
        </w:tc>
      </w:tr>
    </w:tbl>
    <w:p w14:paraId="7E79C960" w14:textId="7269F8B5" w:rsidR="0092087E" w:rsidRPr="000B6820" w:rsidRDefault="0092087E" w:rsidP="0092087E">
      <w:pPr>
        <w:pStyle w:val="Titolo3"/>
        <w:numPr>
          <w:ilvl w:val="0"/>
          <w:numId w:val="0"/>
        </w:numPr>
        <w:rPr>
          <w:noProof w:val="0"/>
        </w:rPr>
      </w:pPr>
      <w:bookmarkStart w:id="1199" w:name="_Toc450674010"/>
      <w:r w:rsidRPr="000B6820">
        <w:rPr>
          <w:noProof w:val="0"/>
        </w:rPr>
        <w:t>3.</w:t>
      </w:r>
      <w:del w:id="1200" w:author="Elena Vio" w:date="2016-07-19T13:09:00Z">
        <w:r w:rsidRPr="000B6820" w:rsidDel="009E0620">
          <w:rPr>
            <w:noProof w:val="0"/>
          </w:rPr>
          <w:delText>Y</w:delText>
        </w:r>
        <w:r w:rsidR="00867DF4" w:rsidRPr="000B6820" w:rsidDel="009E0620">
          <w:rPr>
            <w:noProof w:val="0"/>
          </w:rPr>
          <w:delText>7</w:delText>
        </w:r>
      </w:del>
      <w:ins w:id="1201" w:author="Elena Vio" w:date="2016-07-19T13:09:00Z">
        <w:r w:rsidR="009E0620">
          <w:rPr>
            <w:noProof w:val="0"/>
          </w:rPr>
          <w:t>32</w:t>
        </w:r>
      </w:ins>
      <w:r w:rsidRPr="000B6820">
        <w:rPr>
          <w:noProof w:val="0"/>
        </w:rPr>
        <w:t>.3 Referenced Standards</w:t>
      </w:r>
      <w:bookmarkEnd w:id="1199"/>
    </w:p>
    <w:p w14:paraId="212F6109" w14:textId="77777777" w:rsidR="0092087E" w:rsidRPr="000B6820" w:rsidRDefault="0092087E"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31AA652C" w14:textId="77777777" w:rsidR="0092087E" w:rsidRPr="000B6820" w:rsidRDefault="0092087E"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70F806B9" w14:textId="667732DC" w:rsidR="0092087E" w:rsidRPr="000B6820" w:rsidRDefault="0092087E" w:rsidP="0092087E">
      <w:pPr>
        <w:pStyle w:val="Titolo3"/>
        <w:numPr>
          <w:ilvl w:val="0"/>
          <w:numId w:val="0"/>
        </w:numPr>
        <w:rPr>
          <w:noProof w:val="0"/>
        </w:rPr>
      </w:pPr>
      <w:bookmarkStart w:id="1202" w:name="_Toc450674011"/>
      <w:r w:rsidRPr="000B6820">
        <w:rPr>
          <w:noProof w:val="0"/>
        </w:rPr>
        <w:lastRenderedPageBreak/>
        <w:t>3.</w:t>
      </w:r>
      <w:del w:id="1203" w:author="Elena Vio" w:date="2016-07-19T13:09:00Z">
        <w:r w:rsidRPr="000B6820" w:rsidDel="009E0620">
          <w:rPr>
            <w:noProof w:val="0"/>
          </w:rPr>
          <w:delText>Y</w:delText>
        </w:r>
        <w:r w:rsidR="00867DF4" w:rsidRPr="000B6820" w:rsidDel="009E0620">
          <w:rPr>
            <w:noProof w:val="0"/>
          </w:rPr>
          <w:delText>7</w:delText>
        </w:r>
      </w:del>
      <w:ins w:id="1204" w:author="Elena Vio" w:date="2016-07-19T13:09:00Z">
        <w:r w:rsidR="009E0620">
          <w:rPr>
            <w:noProof w:val="0"/>
          </w:rPr>
          <w:t>32</w:t>
        </w:r>
      </w:ins>
      <w:r w:rsidRPr="000B6820">
        <w:rPr>
          <w:noProof w:val="0"/>
        </w:rPr>
        <w:t>.4 Interaction Diagram</w:t>
      </w:r>
      <w:bookmarkEnd w:id="1202"/>
    </w:p>
    <w:p w14:paraId="7626DAD2" w14:textId="77777777" w:rsidR="0092087E" w:rsidRPr="000B6820" w:rsidRDefault="0092087E" w:rsidP="0092087E">
      <w:pPr>
        <w:pStyle w:val="Corpodeltesto"/>
      </w:pPr>
      <w:r w:rsidRPr="000B6820">
        <w:rPr>
          <w:noProof/>
          <w:lang w:val="it-IT" w:eastAsia="it-IT"/>
        </w:rPr>
        <mc:AlternateContent>
          <mc:Choice Requires="wpg">
            <w:drawing>
              <wp:inline distT="0" distB="0" distL="0" distR="0" wp14:anchorId="55E679DE" wp14:editId="50281A68">
                <wp:extent cx="5943600" cy="2400300"/>
                <wp:effectExtent l="0" t="0" r="0" b="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5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07884A" w14:textId="61E67D0F" w:rsidR="00243663" w:rsidRPr="007C1AAC" w:rsidRDefault="00243663" w:rsidP="0092087E">
                              <w:pPr>
                                <w:spacing w:before="0"/>
                                <w:jc w:val="center"/>
                                <w:rPr>
                                  <w:sz w:val="22"/>
                                  <w:szCs w:val="22"/>
                                </w:rPr>
                              </w:pPr>
                              <w:r>
                                <w:rPr>
                                  <w:sz w:val="22"/>
                                  <w:szCs w:val="22"/>
                                </w:rPr>
                                <w:t>HT Manager</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3D938AA0" w:rsidR="00243663" w:rsidRPr="007C1AAC" w:rsidRDefault="00243663" w:rsidP="0092087E">
                              <w:pPr>
                                <w:spacing w:before="0"/>
                                <w:rPr>
                                  <w:sz w:val="22"/>
                                  <w:szCs w:val="22"/>
                                </w:rPr>
                              </w:pPr>
                              <w:r>
                                <w:t>Plan HT Discussion</w:t>
                              </w:r>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9F4BE" w14:textId="20E90499" w:rsidR="00243663" w:rsidRPr="007C1AAC" w:rsidRDefault="00243663" w:rsidP="0092087E">
                              <w:pPr>
                                <w:spacing w:before="0"/>
                                <w:jc w:val="center"/>
                                <w:rPr>
                                  <w:sz w:val="22"/>
                                  <w:szCs w:val="22"/>
                                </w:rPr>
                              </w:pPr>
                              <w:r>
                                <w:rPr>
                                  <w:sz w:val="22"/>
                                  <w:szCs w:val="22"/>
                                </w:rPr>
                                <w:t>XDS Document Repository</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9892"/>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20257" w14:textId="094C01B7" w:rsidR="00243663" w:rsidRPr="007C1AAC" w:rsidRDefault="00243663" w:rsidP="0092087E">
                              <w:pPr>
                                <w:spacing w:before="0"/>
                                <w:rPr>
                                  <w:sz w:val="22"/>
                                  <w:szCs w:val="22"/>
                                </w:rPr>
                              </w:pPr>
                              <w:r>
                                <w:t>Provide And Register Document set-b Response</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1907884A" w14:textId="61E67D0F" w:rsidR="00243663" w:rsidRPr="007C1AAC" w:rsidRDefault="00243663" w:rsidP="0092087E">
                        <w:pPr>
                          <w:spacing w:before="0"/>
                          <w:jc w:val="center"/>
                          <w:rPr>
                            <w:sz w:val="22"/>
                            <w:szCs w:val="22"/>
                          </w:rPr>
                        </w:pPr>
                        <w:r>
                          <w:rPr>
                            <w:sz w:val="22"/>
                            <w:szCs w:val="22"/>
                          </w:rPr>
                          <w:t>HT Manager</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3D938AA0" w:rsidR="00243663" w:rsidRPr="007C1AAC" w:rsidRDefault="00243663" w:rsidP="0092087E">
                        <w:pPr>
                          <w:spacing w:before="0"/>
                          <w:rPr>
                            <w:sz w:val="22"/>
                            <w:szCs w:val="22"/>
                          </w:rPr>
                        </w:pPr>
                        <w:r>
                          <w:t>Plan HT Discussion</w:t>
                        </w:r>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0FF9F4BE" w14:textId="20E90499" w:rsidR="00243663" w:rsidRPr="007C1AAC" w:rsidRDefault="00243663" w:rsidP="0092087E">
                        <w:pPr>
                          <w:spacing w:before="0"/>
                          <w:jc w:val="center"/>
                          <w:rPr>
                            <w:sz w:val="22"/>
                            <w:szCs w:val="22"/>
                          </w:rPr>
                        </w:pPr>
                        <w:r>
                          <w:rPr>
                            <w:sz w:val="22"/>
                            <w:szCs w:val="22"/>
                          </w:rPr>
                          <w:t>XDS Document Repository</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9892;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6820257" w14:textId="094C01B7" w:rsidR="00243663" w:rsidRPr="007C1AAC" w:rsidRDefault="00243663" w:rsidP="0092087E">
                        <w:pPr>
                          <w:spacing w:before="0"/>
                          <w:rPr>
                            <w:sz w:val="22"/>
                            <w:szCs w:val="22"/>
                          </w:rPr>
                        </w:pPr>
                        <w:r>
                          <w:t>Provide And Register Document set-b Response</w:t>
                        </w:r>
                      </w:p>
                    </w:txbxContent>
                  </v:textbox>
                </v:shape>
                <w10:anchorlock/>
              </v:group>
            </w:pict>
          </mc:Fallback>
        </mc:AlternateContent>
      </w:r>
    </w:p>
    <w:p w14:paraId="4BA58E9E" w14:textId="05E70C8C" w:rsidR="0092087E" w:rsidRPr="000B6820" w:rsidRDefault="0092087E" w:rsidP="0092087E">
      <w:pPr>
        <w:pStyle w:val="Titolo4"/>
        <w:numPr>
          <w:ilvl w:val="0"/>
          <w:numId w:val="0"/>
        </w:numPr>
        <w:rPr>
          <w:noProof w:val="0"/>
        </w:rPr>
      </w:pPr>
      <w:bookmarkStart w:id="1205" w:name="_Toc450674012"/>
      <w:r w:rsidRPr="000B6820">
        <w:rPr>
          <w:noProof w:val="0"/>
        </w:rPr>
        <w:t>3.</w:t>
      </w:r>
      <w:del w:id="1206" w:author="Elena Vio" w:date="2016-07-19T13:09:00Z">
        <w:r w:rsidRPr="000B6820" w:rsidDel="009E0620">
          <w:rPr>
            <w:noProof w:val="0"/>
          </w:rPr>
          <w:delText>Y</w:delText>
        </w:r>
        <w:r w:rsidR="00867DF4" w:rsidRPr="000B6820" w:rsidDel="009E0620">
          <w:rPr>
            <w:noProof w:val="0"/>
          </w:rPr>
          <w:delText>7</w:delText>
        </w:r>
      </w:del>
      <w:ins w:id="1207" w:author="Elena Vio" w:date="2016-07-19T13:09:00Z">
        <w:r w:rsidR="009E0620">
          <w:rPr>
            <w:noProof w:val="0"/>
          </w:rPr>
          <w:t>32</w:t>
        </w:r>
      </w:ins>
      <w:r w:rsidRPr="000B6820">
        <w:rPr>
          <w:noProof w:val="0"/>
        </w:rPr>
        <w:t xml:space="preserve">.4.1 </w:t>
      </w:r>
      <w:r w:rsidR="005F6A25" w:rsidRPr="000B6820">
        <w:rPr>
          <w:noProof w:val="0"/>
        </w:rPr>
        <w:t>Plan HT Discussion</w:t>
      </w:r>
      <w:bookmarkEnd w:id="1205"/>
    </w:p>
    <w:p w14:paraId="75797058" w14:textId="4AA0D001" w:rsidR="0092087E" w:rsidRPr="000B6820" w:rsidRDefault="0092087E" w:rsidP="004B2F11">
      <w:pPr>
        <w:pStyle w:val="Corpodeltesto"/>
      </w:pPr>
      <w:r w:rsidRPr="000B6820">
        <w:t xml:space="preserve">This message </w:t>
      </w:r>
      <w:r w:rsidR="00867DF4" w:rsidRPr="000B6820">
        <w:t xml:space="preserve">schedules the </w:t>
      </w:r>
      <w:r w:rsidR="000C0E95" w:rsidRPr="000B6820">
        <w:t xml:space="preserve">team’s </w:t>
      </w:r>
      <w:r w:rsidR="00867DF4" w:rsidRPr="000B6820">
        <w:t>communication among me</w:t>
      </w:r>
      <w:r w:rsidR="00D33BB3" w:rsidRPr="000B6820">
        <w:t>m</w:t>
      </w:r>
      <w:r w:rsidR="00867DF4" w:rsidRPr="000B6820">
        <w:t>ber</w:t>
      </w:r>
      <w:r w:rsidR="00D33BB3" w:rsidRPr="000B6820">
        <w:t>s</w:t>
      </w:r>
      <w:r w:rsidR="00867DF4" w:rsidRPr="000B6820">
        <w:t xml:space="preserve"> of Heart Team</w:t>
      </w:r>
      <w:r w:rsidR="000B6820">
        <w:t xml:space="preserve">. </w:t>
      </w:r>
    </w:p>
    <w:p w14:paraId="4ED7DE86" w14:textId="0BD91C8C" w:rsidR="0092087E" w:rsidRPr="000B6820" w:rsidRDefault="0092087E" w:rsidP="0092087E">
      <w:pPr>
        <w:pStyle w:val="Titolo5"/>
        <w:numPr>
          <w:ilvl w:val="0"/>
          <w:numId w:val="0"/>
        </w:numPr>
        <w:rPr>
          <w:noProof w:val="0"/>
        </w:rPr>
      </w:pPr>
      <w:bookmarkStart w:id="1208" w:name="_Toc450674013"/>
      <w:r w:rsidRPr="000B6820">
        <w:rPr>
          <w:noProof w:val="0"/>
        </w:rPr>
        <w:t>3.</w:t>
      </w:r>
      <w:del w:id="1209" w:author="Elena Vio" w:date="2016-07-19T13:09:00Z">
        <w:r w:rsidRPr="000B6820" w:rsidDel="009E0620">
          <w:rPr>
            <w:noProof w:val="0"/>
          </w:rPr>
          <w:delText>Y</w:delText>
        </w:r>
        <w:r w:rsidR="00F46EE1" w:rsidRPr="000B6820" w:rsidDel="009E0620">
          <w:rPr>
            <w:noProof w:val="0"/>
          </w:rPr>
          <w:delText>7</w:delText>
        </w:r>
      </w:del>
      <w:ins w:id="1210" w:author="Elena Vio" w:date="2016-07-19T13:09:00Z">
        <w:r w:rsidR="009E0620">
          <w:rPr>
            <w:noProof w:val="0"/>
          </w:rPr>
          <w:t>32</w:t>
        </w:r>
      </w:ins>
      <w:r w:rsidRPr="000B6820">
        <w:rPr>
          <w:noProof w:val="0"/>
        </w:rPr>
        <w:t>.4.1.1 Trigger Events</w:t>
      </w:r>
      <w:bookmarkEnd w:id="1208"/>
    </w:p>
    <w:p w14:paraId="4A808C93" w14:textId="742C8235" w:rsidR="0092087E" w:rsidRPr="000B6820" w:rsidRDefault="0092087E" w:rsidP="004B2F11">
      <w:pPr>
        <w:pStyle w:val="Corpodeltesto"/>
      </w:pPr>
      <w:r w:rsidRPr="000B6820">
        <w:t>The HT Manager sends this message when</w:t>
      </w:r>
      <w:r w:rsidR="000A542A" w:rsidRPr="000B6820">
        <w:t xml:space="preserve"> all HT Participants </w:t>
      </w:r>
      <w:r w:rsidR="009D0E95" w:rsidRPr="000B6820">
        <w:t xml:space="preserve">have </w:t>
      </w:r>
      <w:r w:rsidR="000A542A" w:rsidRPr="000B6820">
        <w:t xml:space="preserve">been involved in Heart Team, </w:t>
      </w:r>
      <w:r w:rsidR="009D0E95" w:rsidRPr="000B6820">
        <w:t>participants have</w:t>
      </w:r>
      <w:r w:rsidR="000A542A" w:rsidRPr="000B6820">
        <w:t xml:space="preserve"> received needed information</w:t>
      </w:r>
      <w:r w:rsidR="009D0E95" w:rsidRPr="000B6820">
        <w:t xml:space="preserve">, participants have </w:t>
      </w:r>
      <w:r w:rsidR="000A542A" w:rsidRPr="000B6820">
        <w:t>provided in</w:t>
      </w:r>
      <w:r w:rsidR="009D0E95" w:rsidRPr="000B6820">
        <w:t>di</w:t>
      </w:r>
      <w:r w:rsidR="000A542A" w:rsidRPr="000B6820">
        <w:t xml:space="preserve">vidual evaluation report, and </w:t>
      </w:r>
      <w:r w:rsidR="009D0E95" w:rsidRPr="000B6820">
        <w:t xml:space="preserve">the </w:t>
      </w:r>
      <w:r w:rsidR="000A542A" w:rsidRPr="000B6820">
        <w:t>HT Manager</w:t>
      </w:r>
      <w:r w:rsidRPr="000B6820">
        <w:t xml:space="preserve"> is ready to</w:t>
      </w:r>
      <w:r w:rsidR="00D33BB3" w:rsidRPr="000B6820">
        <w:t xml:space="preserve"> </w:t>
      </w:r>
      <w:r w:rsidR="00D33BB3" w:rsidRPr="000B6820">
        <w:rPr>
          <w:i/>
        </w:rPr>
        <w:t>schedule the</w:t>
      </w:r>
      <w:r w:rsidR="000C0E95" w:rsidRPr="000B6820">
        <w:rPr>
          <w:i/>
        </w:rPr>
        <w:t xml:space="preserve"> team’s</w:t>
      </w:r>
      <w:r w:rsidR="00D33BB3" w:rsidRPr="000B6820">
        <w:rPr>
          <w:i/>
        </w:rPr>
        <w:t xml:space="preserve"> communication among members of Heart Team</w:t>
      </w:r>
      <w:r w:rsidRPr="000B6820">
        <w:t>.</w:t>
      </w:r>
    </w:p>
    <w:p w14:paraId="409DD1B2" w14:textId="77777777" w:rsidR="0092087E" w:rsidRPr="000B6820" w:rsidRDefault="0092087E" w:rsidP="004B2F11">
      <w:pPr>
        <w:pStyle w:val="Corpodeltesto"/>
      </w:pPr>
      <w:r w:rsidRPr="000B6820">
        <w:t xml:space="preserve">The </w:t>
      </w:r>
      <w:r w:rsidRPr="000B6820">
        <w:rPr>
          <w:b/>
        </w:rPr>
        <w:t>pre-conditions</w:t>
      </w:r>
      <w:r w:rsidRPr="000B6820">
        <w:t xml:space="preserve"> are encoded as:</w:t>
      </w:r>
    </w:p>
    <w:p w14:paraId="06BDD4B5" w14:textId="16589CA5" w:rsidR="0092087E" w:rsidRPr="000B6820" w:rsidRDefault="0092087E">
      <w:pPr>
        <w:pStyle w:val="Corpodeltesto"/>
      </w:pPr>
      <w:r w:rsidRPr="000B6820">
        <w:t>The workflow document is active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and </w:t>
      </w:r>
      <w:r w:rsidR="00560D7E" w:rsidRPr="000B6820">
        <w:t>all</w:t>
      </w:r>
      <w:r w:rsidRPr="000B6820">
        <w:t xml:space="preserve"> HT </w:t>
      </w:r>
      <w:r w:rsidR="00C96167" w:rsidRPr="000B6820">
        <w:t>Involvement</w:t>
      </w:r>
      <w:r w:rsidR="000E1B8B" w:rsidRPr="000B6820">
        <w:t xml:space="preserve"> tasks are</w:t>
      </w:r>
      <w:r w:rsidRPr="000B6820">
        <w:t xml:space="preserve"> “COMPLETED”</w:t>
      </w:r>
      <w:r w:rsidRPr="000B6820">
        <w:rPr>
          <w:b/>
        </w:rPr>
        <w:t xml:space="preserve"> </w:t>
      </w:r>
      <w:r w:rsidR="00010C3A" w:rsidRPr="000B6820">
        <w:t xml:space="preserve">or “EXITED” </w:t>
      </w:r>
      <w:r w:rsidRPr="000B6820">
        <w:t>(</w:t>
      </w:r>
      <w:r w:rsidRPr="000B6820">
        <w:rPr>
          <w:rFonts w:ascii="Courier" w:hAnsi="Courier"/>
          <w:b/>
        </w:rPr>
        <w:t>WorkflowDocument/TaskList/XDWTask/taskData/taskDetails/status</w:t>
      </w:r>
      <w:r w:rsidRPr="000B6820">
        <w:t xml:space="preserve">=”COMPLETED” </w:t>
      </w:r>
      <w:r w:rsidR="00010C3A" w:rsidRPr="000B6820">
        <w:t xml:space="preserve">or “EXITED” and </w:t>
      </w:r>
      <w:r w:rsidRPr="000B6820">
        <w:rPr>
          <w:rFonts w:ascii="Courier" w:hAnsi="Courier"/>
          <w:b/>
        </w:rPr>
        <w:t>WorkflowDocument/TaskList/XDWTask/taskData/taskDetails/taskType</w:t>
      </w:r>
      <w:r w:rsidR="00C96167" w:rsidRPr="000B6820">
        <w:t>=”HTInvolvement</w:t>
      </w:r>
      <w:r w:rsidRPr="000B6820">
        <w:t>”)</w:t>
      </w:r>
    </w:p>
    <w:p w14:paraId="3B95E52B" w14:textId="2328D77D" w:rsidR="0092087E" w:rsidRPr="000B6820" w:rsidRDefault="0092087E" w:rsidP="0092087E">
      <w:pPr>
        <w:pStyle w:val="Titolo5"/>
        <w:numPr>
          <w:ilvl w:val="0"/>
          <w:numId w:val="0"/>
        </w:numPr>
        <w:rPr>
          <w:noProof w:val="0"/>
        </w:rPr>
      </w:pPr>
      <w:bookmarkStart w:id="1211" w:name="_Toc450674014"/>
      <w:r w:rsidRPr="000B6820">
        <w:rPr>
          <w:noProof w:val="0"/>
        </w:rPr>
        <w:t>3.</w:t>
      </w:r>
      <w:del w:id="1212" w:author="Elena Vio" w:date="2016-07-19T13:09:00Z">
        <w:r w:rsidRPr="000B6820" w:rsidDel="009E0620">
          <w:rPr>
            <w:noProof w:val="0"/>
          </w:rPr>
          <w:delText>Y</w:delText>
        </w:r>
        <w:r w:rsidR="00F46EE1" w:rsidRPr="000B6820" w:rsidDel="009E0620">
          <w:rPr>
            <w:noProof w:val="0"/>
          </w:rPr>
          <w:delText>7</w:delText>
        </w:r>
      </w:del>
      <w:ins w:id="1213" w:author="Elena Vio" w:date="2016-07-19T13:09:00Z">
        <w:r w:rsidR="009E0620">
          <w:rPr>
            <w:noProof w:val="0"/>
          </w:rPr>
          <w:t>32</w:t>
        </w:r>
      </w:ins>
      <w:r w:rsidRPr="000B6820">
        <w:rPr>
          <w:noProof w:val="0"/>
        </w:rPr>
        <w:t>.4.1.2 Message Semantics</w:t>
      </w:r>
      <w:bookmarkEnd w:id="1211"/>
    </w:p>
    <w:p w14:paraId="0085778E" w14:textId="1D30B1B4" w:rsidR="0092087E" w:rsidRPr="000B6820" w:rsidRDefault="0092087E" w:rsidP="0092087E">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 xml:space="preserve">The HT </w:t>
      </w:r>
      <w:r w:rsidR="00F46EE1" w:rsidRPr="000B6820">
        <w:t>Manager</w:t>
      </w:r>
      <w:r w:rsidRPr="000B6820">
        <w:t xml:space="preserve"> is the Document Source</w:t>
      </w:r>
      <w:r w:rsidR="001B3489" w:rsidRPr="000B6820">
        <w:t>.</w:t>
      </w:r>
    </w:p>
    <w:p w14:paraId="1B4844FA" w14:textId="77777777" w:rsidR="0092087E" w:rsidRPr="000B6820" w:rsidRDefault="0092087E" w:rsidP="0092087E">
      <w:pPr>
        <w:pStyle w:val="Corpodeltesto"/>
      </w:pPr>
      <w:r w:rsidRPr="000B6820">
        <w:t xml:space="preserve"> This section defines:</w:t>
      </w:r>
    </w:p>
    <w:p w14:paraId="3E8ADBC0" w14:textId="70DFABD3" w:rsidR="0092087E" w:rsidRPr="000B6820" w:rsidRDefault="009D0E95" w:rsidP="0092087E">
      <w:pPr>
        <w:pStyle w:val="Corpodeltesto"/>
        <w:numPr>
          <w:ilvl w:val="0"/>
          <w:numId w:val="37"/>
        </w:numPr>
      </w:pPr>
      <w:r w:rsidRPr="000B6820">
        <w:t>T</w:t>
      </w:r>
      <w:r w:rsidR="0092087E" w:rsidRPr="000B6820">
        <w:t>he Heart Team Workflow Document Content submitted in the Provide</w:t>
      </w:r>
      <w:r w:rsidR="001B3489" w:rsidRPr="000B6820">
        <w:t xml:space="preserve"> and Register</w:t>
      </w:r>
      <w:r w:rsidR="000B6820">
        <w:t xml:space="preserve">. </w:t>
      </w:r>
      <w:r w:rsidR="001B3489" w:rsidRPr="000B6820">
        <w:t>See Section 3.</w:t>
      </w:r>
      <w:del w:id="1214" w:author="Elena Vio" w:date="2016-07-19T13:09:00Z">
        <w:r w:rsidR="001B3489" w:rsidRPr="000B6820" w:rsidDel="009E0620">
          <w:delText>Y7</w:delText>
        </w:r>
      </w:del>
      <w:ins w:id="1215" w:author="Elena Vio" w:date="2016-07-19T13:09:00Z">
        <w:r w:rsidR="009E0620">
          <w:t>32</w:t>
        </w:r>
      </w:ins>
      <w:r w:rsidR="0092087E" w:rsidRPr="000B6820">
        <w:t>.4.1.2.1.</w:t>
      </w:r>
    </w:p>
    <w:p w14:paraId="701D2B2D" w14:textId="4FCFC08D" w:rsidR="0092087E" w:rsidRPr="000B6820" w:rsidRDefault="0092087E" w:rsidP="0092087E">
      <w:pPr>
        <w:pStyle w:val="Corpodeltesto"/>
        <w:numPr>
          <w:ilvl w:val="0"/>
          <w:numId w:val="37"/>
        </w:numPr>
      </w:pPr>
      <w:r w:rsidRPr="000B6820">
        <w:t>The Document Sharing Metadata requirements for the Submission Set and D</w:t>
      </w:r>
      <w:r w:rsidR="001B3489" w:rsidRPr="000B6820">
        <w:t>ocument Entry</w:t>
      </w:r>
      <w:r w:rsidR="000B6820">
        <w:t xml:space="preserve">. </w:t>
      </w:r>
      <w:r w:rsidR="001B3489" w:rsidRPr="000B6820">
        <w:t>See Section 3.</w:t>
      </w:r>
      <w:del w:id="1216" w:author="Elena Vio" w:date="2016-07-19T13:09:00Z">
        <w:r w:rsidR="001B3489" w:rsidRPr="000B6820" w:rsidDel="009E0620">
          <w:delText>Y7</w:delText>
        </w:r>
      </w:del>
      <w:ins w:id="1217" w:author="Elena Vio" w:date="2016-07-19T13:09:00Z">
        <w:r w:rsidR="009E0620">
          <w:t>32</w:t>
        </w:r>
      </w:ins>
      <w:r w:rsidRPr="000B6820">
        <w:t>.4.1.2.3.</w:t>
      </w:r>
    </w:p>
    <w:p w14:paraId="2A0E5E60" w14:textId="701AC7A6" w:rsidR="0092087E" w:rsidRPr="000B6820" w:rsidRDefault="0074406F" w:rsidP="004B2F11">
      <w:pPr>
        <w:pStyle w:val="Titolo6"/>
        <w:numPr>
          <w:ilvl w:val="0"/>
          <w:numId w:val="0"/>
        </w:numPr>
        <w:rPr>
          <w:noProof w:val="0"/>
        </w:rPr>
      </w:pPr>
      <w:bookmarkStart w:id="1218" w:name="_Toc450674015"/>
      <w:r w:rsidRPr="000B6820">
        <w:rPr>
          <w:noProof w:val="0"/>
        </w:rPr>
        <w:lastRenderedPageBreak/>
        <w:t>3.</w:t>
      </w:r>
      <w:del w:id="1219" w:author="Elena Vio" w:date="2016-07-19T13:09:00Z">
        <w:r w:rsidRPr="000B6820" w:rsidDel="009E0620">
          <w:rPr>
            <w:noProof w:val="0"/>
          </w:rPr>
          <w:delText>Y7</w:delText>
        </w:r>
      </w:del>
      <w:ins w:id="1220" w:author="Elena Vio" w:date="2016-07-19T13:09:00Z">
        <w:r w:rsidR="009E0620">
          <w:rPr>
            <w:noProof w:val="0"/>
          </w:rPr>
          <w:t>32</w:t>
        </w:r>
      </w:ins>
      <w:r w:rsidR="0092087E" w:rsidRPr="000B6820">
        <w:rPr>
          <w:noProof w:val="0"/>
        </w:rPr>
        <w:t>.4.1.2.1 Heart Team Workflow Document Content Requirements</w:t>
      </w:r>
      <w:bookmarkEnd w:id="1218"/>
    </w:p>
    <w:p w14:paraId="04475AA0" w14:textId="55EFD2AB" w:rsidR="0092087E" w:rsidRPr="000B6820" w:rsidRDefault="0092087E" w:rsidP="0092087E">
      <w:pPr>
        <w:pStyle w:val="Corpodeltesto"/>
      </w:pPr>
      <w:r w:rsidRPr="000B6820">
        <w:t xml:space="preserve">The </w:t>
      </w:r>
      <w:proofErr w:type="gramStart"/>
      <w:r w:rsidRPr="000B6820">
        <w:t>Heart Team Workflow Document is updated by the HT</w:t>
      </w:r>
      <w:r w:rsidR="001B3489" w:rsidRPr="000B6820">
        <w:t xml:space="preserve"> Manager</w:t>
      </w:r>
      <w:proofErr w:type="gramEnd"/>
      <w:r w:rsidRPr="000B6820">
        <w:t xml:space="preserve">. </w:t>
      </w:r>
    </w:p>
    <w:p w14:paraId="406C661F" w14:textId="4E6A10C2" w:rsidR="0092087E" w:rsidRPr="000B6820" w:rsidRDefault="00EF05A8" w:rsidP="004B2F11">
      <w:pPr>
        <w:pStyle w:val="Titolo7"/>
        <w:numPr>
          <w:ilvl w:val="0"/>
          <w:numId w:val="0"/>
        </w:numPr>
        <w:rPr>
          <w:noProof w:val="0"/>
        </w:rPr>
      </w:pPr>
      <w:bookmarkStart w:id="1221" w:name="_Toc450674016"/>
      <w:r w:rsidRPr="000B6820">
        <w:rPr>
          <w:noProof w:val="0"/>
        </w:rPr>
        <w:t>3.</w:t>
      </w:r>
      <w:del w:id="1222" w:author="Elena Vio" w:date="2016-07-19T13:09:00Z">
        <w:r w:rsidRPr="000B6820" w:rsidDel="009E0620">
          <w:rPr>
            <w:noProof w:val="0"/>
          </w:rPr>
          <w:delText>Y7</w:delText>
        </w:r>
      </w:del>
      <w:ins w:id="1223" w:author="Elena Vio" w:date="2016-07-19T13:09:00Z">
        <w:r w:rsidR="009E0620">
          <w:rPr>
            <w:noProof w:val="0"/>
          </w:rPr>
          <w:t>32</w:t>
        </w:r>
      </w:ins>
      <w:r w:rsidR="0092087E" w:rsidRPr="000B6820">
        <w:rPr>
          <w:noProof w:val="0"/>
        </w:rPr>
        <w:t>.4.1.2.1.1 Workflow Document Elements</w:t>
      </w:r>
      <w:bookmarkEnd w:id="1221"/>
    </w:p>
    <w:p w14:paraId="19967D5E" w14:textId="77777777" w:rsidR="0092087E" w:rsidRPr="000B6820" w:rsidRDefault="0092087E" w:rsidP="0092087E">
      <w:pPr>
        <w:pStyle w:val="AuthorInstructions"/>
        <w:rPr>
          <w:i w:val="0"/>
        </w:rPr>
      </w:pPr>
      <w:r w:rsidRPr="000B6820">
        <w:rPr>
          <w:i w:val="0"/>
        </w:rPr>
        <w:t>The HT Manager shall update the Heart Team Workflow Document according to the definition of an XDW Workflow Document in ITI TF-3: 5.4 with the following constraints:</w:t>
      </w:r>
    </w:p>
    <w:p w14:paraId="3D544B47" w14:textId="0208118A" w:rsidR="0092087E" w:rsidRPr="000B6820" w:rsidRDefault="0092087E" w:rsidP="0092087E">
      <w:pPr>
        <w:pStyle w:val="AuthorInstructions"/>
        <w:numPr>
          <w:ilvl w:val="0"/>
          <w:numId w:val="49"/>
        </w:numPr>
        <w:rPr>
          <w:i w:val="0"/>
        </w:rPr>
      </w:pPr>
      <w:r w:rsidRPr="000B6820">
        <w:rPr>
          <w:i w:val="0"/>
        </w:rPr>
        <w:t xml:space="preserve">for </w:t>
      </w:r>
      <w:r w:rsidRPr="004B2F11">
        <w:rPr>
          <w:rStyle w:val="CorpodeltestoCarattere"/>
          <w:bCs/>
        </w:rPr>
        <w:t>&lt;</w:t>
      </w:r>
      <w:proofErr w:type="spellStart"/>
      <w:r w:rsidRPr="004B2F11">
        <w:rPr>
          <w:rStyle w:val="CorpodeltestoCarattere"/>
          <w:bCs/>
        </w:rPr>
        <w:t>TaskList</w:t>
      </w:r>
      <w:proofErr w:type="spellEnd"/>
      <w:r w:rsidRPr="004B2F11">
        <w:rPr>
          <w:rStyle w:val="CorpodeltestoCarattere"/>
          <w:bCs/>
        </w:rPr>
        <w:t xml:space="preserve">&gt; </w:t>
      </w:r>
      <w:r w:rsidRPr="000B6820">
        <w:rPr>
          <w:i w:val="0"/>
        </w:rPr>
        <w:t>constraints see Section 3.</w:t>
      </w:r>
      <w:del w:id="1224" w:author="Elena Vio" w:date="2016-07-19T13:08:00Z">
        <w:r w:rsidRPr="000B6820" w:rsidDel="009E0620">
          <w:rPr>
            <w:i w:val="0"/>
          </w:rPr>
          <w:delText>Y3</w:delText>
        </w:r>
      </w:del>
      <w:ins w:id="1225" w:author="Elena Vio" w:date="2016-07-19T13:08:00Z">
        <w:r w:rsidR="009E0620">
          <w:rPr>
            <w:i w:val="0"/>
          </w:rPr>
          <w:t>28</w:t>
        </w:r>
      </w:ins>
      <w:r w:rsidRPr="000B6820">
        <w:rPr>
          <w:i w:val="0"/>
        </w:rPr>
        <w:t>.4.1.2.1.1.1</w:t>
      </w:r>
    </w:p>
    <w:p w14:paraId="65D8AB3F" w14:textId="5611BA37" w:rsidR="0092087E" w:rsidRPr="000B6820" w:rsidRDefault="0092087E" w:rsidP="004B2F11">
      <w:pPr>
        <w:pStyle w:val="Titolo8"/>
        <w:numPr>
          <w:ilvl w:val="0"/>
          <w:numId w:val="0"/>
        </w:numPr>
        <w:rPr>
          <w:noProof w:val="0"/>
        </w:rPr>
      </w:pPr>
      <w:r w:rsidRPr="000B6820">
        <w:rPr>
          <w:noProof w:val="0"/>
        </w:rPr>
        <w:t>3.</w:t>
      </w:r>
      <w:del w:id="1226" w:author="Elena Vio" w:date="2016-07-19T13:09:00Z">
        <w:r w:rsidRPr="000B6820" w:rsidDel="009E0620">
          <w:rPr>
            <w:noProof w:val="0"/>
          </w:rPr>
          <w:delText>Y</w:delText>
        </w:r>
        <w:r w:rsidR="00EF05A8" w:rsidRPr="000B6820" w:rsidDel="009E0620">
          <w:rPr>
            <w:noProof w:val="0"/>
          </w:rPr>
          <w:delText>7</w:delText>
        </w:r>
      </w:del>
      <w:ins w:id="1227" w:author="Elena Vio" w:date="2016-07-19T13:09:00Z">
        <w:r w:rsidR="009E0620">
          <w:rPr>
            <w:noProof w:val="0"/>
          </w:rPr>
          <w:t>32</w:t>
        </w:r>
      </w:ins>
      <w:r w:rsidRPr="000B6820">
        <w:rPr>
          <w:noProof w:val="0"/>
        </w:rPr>
        <w:t xml:space="preserve">.4.1.2.1.1.1 Workflow Document </w:t>
      </w:r>
      <w:proofErr w:type="spellStart"/>
      <w:r w:rsidRPr="000B6820">
        <w:rPr>
          <w:noProof w:val="0"/>
        </w:rPr>
        <w:t>taskList</w:t>
      </w:r>
      <w:proofErr w:type="spellEnd"/>
      <w:r w:rsidRPr="000B6820">
        <w:rPr>
          <w:noProof w:val="0"/>
        </w:rPr>
        <w:t xml:space="preserve"> Element</w:t>
      </w:r>
    </w:p>
    <w:p w14:paraId="442E8287" w14:textId="77777777" w:rsidR="0092087E" w:rsidRPr="000B6820" w:rsidRDefault="0092087E" w:rsidP="0092087E">
      <w:pPr>
        <w:pStyle w:val="Corpodeltesto"/>
      </w:pPr>
      <w:r w:rsidRPr="000B6820">
        <w:t>This element shall be structured according to ITI TF-3</w:t>
      </w:r>
      <w:proofErr w:type="gramStart"/>
      <w:r w:rsidRPr="000B6820">
        <w:t>:5.4.2.3</w:t>
      </w:r>
      <w:proofErr w:type="gramEnd"/>
      <w:r w:rsidRPr="000B6820">
        <w:t xml:space="preserve"> “XDW Workflow Document Elements from the OASIS Human Task,” with the additional constraints specified below. </w:t>
      </w:r>
    </w:p>
    <w:p w14:paraId="47524B6F" w14:textId="77777777" w:rsidR="0092087E" w:rsidRPr="000B6820" w:rsidRDefault="0092087E" w:rsidP="0092087E">
      <w:pPr>
        <w:pStyle w:val="Corpodeltesto"/>
      </w:pPr>
      <w:r w:rsidRPr="000B6820">
        <w:t xml:space="preserve">The HT Manager shall put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element: </w:t>
      </w:r>
    </w:p>
    <w:p w14:paraId="3B24CBB9" w14:textId="0121C4B9" w:rsidR="0092087E" w:rsidRPr="000B6820" w:rsidRDefault="0092087E" w:rsidP="0092087E">
      <w:pPr>
        <w:pStyle w:val="Corpodeltesto"/>
        <w:numPr>
          <w:ilvl w:val="0"/>
          <w:numId w:val="51"/>
        </w:numPr>
        <w:rPr>
          <w:i/>
        </w:rPr>
      </w:pPr>
      <w:r w:rsidRPr="000B6820">
        <w:t xml:space="preserve">A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child element that represents the </w:t>
      </w:r>
      <w:r w:rsidR="005F6A25" w:rsidRPr="000B6820">
        <w:t>HT Perform</w:t>
      </w:r>
      <w:r w:rsidRPr="000B6820">
        <w:t xml:space="preserve"> task</w:t>
      </w:r>
      <w:r w:rsidR="000B6820">
        <w:t xml:space="preserve">. </w:t>
      </w:r>
      <w:r w:rsidRPr="000B6820">
        <w:t>See Section 3.</w:t>
      </w:r>
      <w:del w:id="1228" w:author="Elena Vio" w:date="2016-07-19T13:09:00Z">
        <w:r w:rsidRPr="000B6820" w:rsidDel="009E0620">
          <w:delText>Y</w:delText>
        </w:r>
        <w:r w:rsidR="00EF05A8" w:rsidRPr="000B6820" w:rsidDel="009E0620">
          <w:delText>7</w:delText>
        </w:r>
      </w:del>
      <w:ins w:id="1229" w:author="Elena Vio" w:date="2016-07-19T13:09:00Z">
        <w:r w:rsidR="009E0620">
          <w:t>32</w:t>
        </w:r>
      </w:ins>
      <w:r w:rsidRPr="000B6820">
        <w:t>.4.1.2.1.1.1.1</w:t>
      </w:r>
      <w:r w:rsidR="00920F79">
        <w:t>.</w:t>
      </w:r>
    </w:p>
    <w:p w14:paraId="0DA84F5A" w14:textId="1FB33D2C" w:rsidR="0092087E" w:rsidRPr="000B6820" w:rsidRDefault="0092087E" w:rsidP="0092087E">
      <w:pPr>
        <w:pStyle w:val="Corpodeltesto"/>
        <w:rPr>
          <w:i/>
        </w:rPr>
      </w:pPr>
      <w:r w:rsidRPr="000B6820">
        <w:t>Further requirements are defined in the next sections</w:t>
      </w:r>
      <w:r w:rsidR="000B6820">
        <w:t xml:space="preserve">. </w:t>
      </w:r>
    </w:p>
    <w:p w14:paraId="0CF8ECB1" w14:textId="0784A089" w:rsidR="0092087E" w:rsidRPr="000B6820" w:rsidRDefault="001402DB" w:rsidP="004B2F11">
      <w:pPr>
        <w:pStyle w:val="Titolo9"/>
        <w:numPr>
          <w:ilvl w:val="0"/>
          <w:numId w:val="0"/>
        </w:numPr>
        <w:rPr>
          <w:noProof w:val="0"/>
        </w:rPr>
      </w:pPr>
      <w:r w:rsidRPr="000B6820">
        <w:rPr>
          <w:noProof w:val="0"/>
        </w:rPr>
        <w:t>3.</w:t>
      </w:r>
      <w:del w:id="1230" w:author="Elena Vio" w:date="2016-07-19T13:09:00Z">
        <w:r w:rsidRPr="000B6820" w:rsidDel="009E0620">
          <w:rPr>
            <w:noProof w:val="0"/>
          </w:rPr>
          <w:delText>Y7</w:delText>
        </w:r>
      </w:del>
      <w:ins w:id="1231" w:author="Elena Vio" w:date="2016-07-19T13:09:00Z">
        <w:r w:rsidR="009E0620">
          <w:rPr>
            <w:noProof w:val="0"/>
          </w:rPr>
          <w:t>32</w:t>
        </w:r>
      </w:ins>
      <w:r w:rsidR="0092087E" w:rsidRPr="000B6820">
        <w:rPr>
          <w:noProof w:val="0"/>
        </w:rPr>
        <w:t xml:space="preserve">.4.1.2.1.1.1.1 XDW Task “HT </w:t>
      </w:r>
      <w:r w:rsidR="005F6A25" w:rsidRPr="000B6820">
        <w:rPr>
          <w:noProof w:val="0"/>
        </w:rPr>
        <w:t>Perform</w:t>
      </w:r>
      <w:r w:rsidR="0092087E" w:rsidRPr="000B6820">
        <w:rPr>
          <w:noProof w:val="0"/>
        </w:rPr>
        <w:t>”</w:t>
      </w:r>
    </w:p>
    <w:p w14:paraId="449CF03B" w14:textId="45662283" w:rsidR="0092087E" w:rsidRPr="000B6820" w:rsidRDefault="0092087E" w:rsidP="0092087E">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sub element </w:t>
      </w:r>
      <w:r w:rsidRPr="004B2F11">
        <w:rPr>
          <w:rStyle w:val="CorpodeltestoCarattere"/>
          <w:bCs/>
        </w:rPr>
        <w:t>&lt;</w:t>
      </w:r>
      <w:proofErr w:type="spellStart"/>
      <w:r w:rsidRPr="004B2F11">
        <w:rPr>
          <w:rStyle w:val="CorpodeltestoCarattere"/>
          <w:bCs/>
        </w:rPr>
        <w:t>taskDetails</w:t>
      </w:r>
      <w:proofErr w:type="spellEnd"/>
      <w:proofErr w:type="gramStart"/>
      <w:r w:rsidRPr="004B2F11">
        <w:rPr>
          <w:rStyle w:val="CorpodeltestoCarattere"/>
          <w:bCs/>
        </w:rPr>
        <w:t>&gt;</w:t>
      </w:r>
      <w:r w:rsidRPr="000B6820">
        <w:rPr>
          <w:i w:val="0"/>
        </w:rPr>
        <w:t xml:space="preserve">  describes</w:t>
      </w:r>
      <w:proofErr w:type="gramEnd"/>
      <w:r w:rsidRPr="000B6820">
        <w:rPr>
          <w:i w:val="0"/>
        </w:rPr>
        <w:t xml:space="preserve"> the HT </w:t>
      </w:r>
      <w:r w:rsidR="00EF05A8" w:rsidRPr="000B6820">
        <w:rPr>
          <w:i w:val="0"/>
        </w:rPr>
        <w:t>Plan HT Discussion</w:t>
      </w:r>
      <w:r w:rsidRPr="000B6820">
        <w:rPr>
          <w:i w:val="0"/>
        </w:rPr>
        <w:t xml:space="preserve"> task details:</w:t>
      </w:r>
    </w:p>
    <w:p w14:paraId="53B8EE89" w14:textId="607E2E18" w:rsidR="0092087E" w:rsidRPr="000B6820" w:rsidRDefault="0092087E" w:rsidP="0092087E">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Pr="004B2F11">
        <w:rPr>
          <w:rStyle w:val="CorpodeltestoCarattere"/>
          <w:bCs/>
        </w:rPr>
        <w:t>taskType</w:t>
      </w:r>
      <w:proofErr w:type="spellEnd"/>
      <w:r w:rsidRPr="004B2F11">
        <w:rPr>
          <w:rStyle w:val="CorpodeltestoCarattere"/>
          <w:bCs/>
        </w:rPr>
        <w:t>&gt;</w:t>
      </w:r>
      <w:r w:rsidRPr="000B6820">
        <w:rPr>
          <w:i w:val="0"/>
        </w:rPr>
        <w:t xml:space="preserve"> child element shall have the value “</w:t>
      </w:r>
      <w:proofErr w:type="spellStart"/>
      <w:r w:rsidR="005F6A25" w:rsidRPr="000B6820">
        <w:rPr>
          <w:i w:val="0"/>
        </w:rPr>
        <w:t>HTP</w:t>
      </w:r>
      <w:r w:rsidR="00F12989">
        <w:rPr>
          <w:i w:val="0"/>
        </w:rPr>
        <w:t>er</w:t>
      </w:r>
      <w:r w:rsidR="005F6A25" w:rsidRPr="000B6820">
        <w:rPr>
          <w:i w:val="0"/>
        </w:rPr>
        <w:t>form</w:t>
      </w:r>
      <w:proofErr w:type="spellEnd"/>
      <w:r w:rsidRPr="000B6820">
        <w:rPr>
          <w:i w:val="0"/>
        </w:rPr>
        <w:t xml:space="preserve">” </w:t>
      </w:r>
    </w:p>
    <w:p w14:paraId="78A3D535" w14:textId="1F79AF60" w:rsidR="0092087E" w:rsidRPr="000B6820" w:rsidRDefault="0092087E" w:rsidP="0092087E">
      <w:pPr>
        <w:pStyle w:val="AuthorInstructions"/>
        <w:numPr>
          <w:ilvl w:val="0"/>
          <w:numId w:val="49"/>
        </w:numPr>
        <w:rPr>
          <w:i w:val="0"/>
        </w:rPr>
      </w:pPr>
      <w:proofErr w:type="gramStart"/>
      <w:r w:rsidRPr="000B6820">
        <w:rPr>
          <w:i w:val="0"/>
        </w:rPr>
        <w:t>the</w:t>
      </w:r>
      <w:proofErr w:type="gramEnd"/>
      <w:r w:rsidRPr="000B6820">
        <w:rPr>
          <w:i w:val="0"/>
        </w:rPr>
        <w:t xml:space="preserve"> &lt;</w:t>
      </w:r>
      <w:r w:rsidRPr="004B2F11">
        <w:rPr>
          <w:rStyle w:val="CorpodeltestoCarattere"/>
          <w:bCs/>
        </w:rPr>
        <w:t xml:space="preserve">status&gt; </w:t>
      </w:r>
      <w:r w:rsidRPr="000B6820">
        <w:rPr>
          <w:i w:val="0"/>
        </w:rPr>
        <w:t>child element shall have the</w:t>
      </w:r>
      <w:r w:rsidRPr="004B2F11">
        <w:rPr>
          <w:rStyle w:val="CorpodeltestoCarattere"/>
          <w:bCs/>
        </w:rPr>
        <w:t xml:space="preserve"> </w:t>
      </w:r>
      <w:r w:rsidR="00EF05A8" w:rsidRPr="000B6820">
        <w:rPr>
          <w:rFonts w:eastAsia="?l?r ??’c"/>
          <w:i w:val="0"/>
        </w:rPr>
        <w:t>value “IN PROGRESS</w:t>
      </w:r>
      <w:r w:rsidRPr="000B6820">
        <w:rPr>
          <w:rFonts w:eastAsia="?l?r ??’c"/>
          <w:i w:val="0"/>
        </w:rPr>
        <w:t>”</w:t>
      </w:r>
      <w:r w:rsidRPr="000B6820">
        <w:rPr>
          <w:i w:val="0"/>
        </w:rPr>
        <w:t xml:space="preserve">. </w:t>
      </w:r>
    </w:p>
    <w:p w14:paraId="013963D5" w14:textId="77777777" w:rsidR="0092087E" w:rsidRPr="000B6820" w:rsidRDefault="0092087E" w:rsidP="0092087E">
      <w:pPr>
        <w:pStyle w:val="AuthorInstructions"/>
        <w:rPr>
          <w:i w:val="0"/>
        </w:rPr>
      </w:pPr>
      <w:r w:rsidRPr="000B6820">
        <w:rPr>
          <w:i w:val="0"/>
        </w:rPr>
        <w:t xml:space="preserve">The HT Manager could set the value of additional elements that characterize the nature and the execution of the HT: </w:t>
      </w:r>
    </w:p>
    <w:p w14:paraId="11B78047" w14:textId="0909C96F" w:rsidR="0092087E" w:rsidRPr="000B6820" w:rsidRDefault="0092087E" w:rsidP="0092087E">
      <w:pPr>
        <w:pStyle w:val="AuthorInstructions"/>
        <w:numPr>
          <w:ilvl w:val="0"/>
          <w:numId w:val="39"/>
        </w:numPr>
        <w:rPr>
          <w:i w:val="0"/>
        </w:rPr>
      </w:pPr>
      <w:proofErr w:type="spellStart"/>
      <w:proofErr w:type="gramStart"/>
      <w:r w:rsidRPr="004B2F11">
        <w:rPr>
          <w:rStyle w:val="CorpodeltestoCarattere"/>
          <w:bCs/>
        </w:rPr>
        <w:t>taskData</w:t>
      </w:r>
      <w:proofErr w:type="spellEnd"/>
      <w:proofErr w:type="gramEnd"/>
      <w:r w:rsidRPr="004B2F11">
        <w:rPr>
          <w:rStyle w:val="CorpodeltestoCarattere"/>
          <w:bCs/>
        </w:rPr>
        <w:t>/</w:t>
      </w:r>
      <w:proofErr w:type="spellStart"/>
      <w:r w:rsidRPr="004B2F11">
        <w:rPr>
          <w:rStyle w:val="CorpodeltestoCarattere"/>
          <w:bCs/>
        </w:rPr>
        <w:t>taskDetails</w:t>
      </w:r>
      <w:proofErr w:type="spellEnd"/>
      <w:r w:rsidRPr="004B2F11">
        <w:rPr>
          <w:rStyle w:val="CorpodeltestoCarattere"/>
          <w:bCs/>
        </w:rPr>
        <w:t>/</w:t>
      </w:r>
      <w:proofErr w:type="spellStart"/>
      <w:r w:rsidRPr="004B2F11">
        <w:rPr>
          <w:rStyle w:val="CorpodeltestoCarattere"/>
          <w:bCs/>
        </w:rPr>
        <w:t>expirationTime</w:t>
      </w:r>
      <w:proofErr w:type="spellEnd"/>
      <w:r w:rsidRPr="000B6820">
        <w:rPr>
          <w:i w:val="0"/>
        </w:rPr>
        <w:t xml:space="preserve">: this element specifies a date/time by which the </w:t>
      </w:r>
      <w:r w:rsidR="004D39F3" w:rsidRPr="000B6820">
        <w:rPr>
          <w:i w:val="0"/>
        </w:rPr>
        <w:t xml:space="preserve">Final Report </w:t>
      </w:r>
      <w:r w:rsidRPr="000B6820">
        <w:rPr>
          <w:i w:val="0"/>
        </w:rPr>
        <w:t>needs to be completed</w:t>
      </w:r>
      <w:r w:rsidR="004D39F3" w:rsidRPr="000B6820">
        <w:rPr>
          <w:i w:val="0"/>
        </w:rPr>
        <w:t>.</w:t>
      </w:r>
    </w:p>
    <w:p w14:paraId="0A61FC69" w14:textId="77777777" w:rsidR="009B5A36" w:rsidRPr="000B6820" w:rsidRDefault="009B5A36" w:rsidP="004B2F11">
      <w:pPr>
        <w:pStyle w:val="Corpodeltesto"/>
      </w:pPr>
      <w:r w:rsidRPr="000B6820">
        <w:t xml:space="preserve">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/input/part</w:t>
      </w:r>
      <w:r w:rsidRPr="000B6820">
        <w:t xml:space="preserve"> for each input document referenced. The </w:t>
      </w:r>
      <w:proofErr w:type="gramStart"/>
      <w:r w:rsidRPr="000B6820">
        <w:t>document referenced as input are</w:t>
      </w:r>
      <w:proofErr w:type="gramEnd"/>
      <w:r w:rsidRPr="000B6820">
        <w:t xml:space="preserve"> listed below. Further details about attachment encoding within </w:t>
      </w:r>
      <w:proofErr w:type="spellStart"/>
      <w:r w:rsidRPr="000B6820">
        <w:rPr>
          <w:rFonts w:ascii="Courier" w:hAnsi="Courier"/>
          <w:b/>
          <w:bCs/>
        </w:rPr>
        <w:t>taskData</w:t>
      </w:r>
      <w:proofErr w:type="spellEnd"/>
      <w:r w:rsidRPr="000B6820">
        <w:rPr>
          <w:rFonts w:ascii="Courier" w:hAnsi="Courier"/>
          <w:b/>
          <w:bCs/>
        </w:rPr>
        <w:t>/input/part</w:t>
      </w:r>
      <w:r w:rsidRPr="000B6820">
        <w:t xml:space="preserve"> are specified at ITI TF-3: Table 5.4.3-9 </w:t>
      </w:r>
      <w:proofErr w:type="spellStart"/>
      <w:r w:rsidRPr="000B6820">
        <w:t>AttachmentInfo</w:t>
      </w:r>
      <w:proofErr w:type="spellEnd"/>
      <w:r w:rsidRPr="000B6820">
        <w:t xml:space="preserve"> Element</w:t>
      </w:r>
    </w:p>
    <w:p w14:paraId="6C1CEC08" w14:textId="77777777" w:rsidR="009B5A36" w:rsidRPr="000B6820" w:rsidRDefault="009B5A36" w:rsidP="009B5A36">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relevant Clinical Document.</w:t>
      </w:r>
    </w:p>
    <w:p w14:paraId="2C97EF56" w14:textId="77777777" w:rsidR="009B5A36" w:rsidRPr="000B6820" w:rsidRDefault="009B5A36" w:rsidP="009B5A36">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ImageManifest</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Image Manifest of the relevant images. </w:t>
      </w:r>
    </w:p>
    <w:p w14:paraId="5BC5769B" w14:textId="63BB4BD9" w:rsidR="009B5A36" w:rsidRPr="000B6820" w:rsidRDefault="009B5A36" w:rsidP="009B5A36">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ClinicalVideos</w:t>
      </w:r>
      <w:proofErr w:type="spellEnd"/>
      <w:r w:rsidRPr="000B6820">
        <w:rPr>
          <w:i w:val="0"/>
        </w:rPr>
        <w:t xml:space="preserve">”: [0..*] </w:t>
      </w:r>
      <w:proofErr w:type="gramStart"/>
      <w:r w:rsidRPr="000B6820">
        <w:rPr>
          <w:i w:val="0"/>
        </w:rPr>
        <w:t>this</w:t>
      </w:r>
      <w:proofErr w:type="gramEnd"/>
      <w:r w:rsidRPr="000B6820">
        <w:rPr>
          <w:i w:val="0"/>
        </w:rPr>
        <w:t xml:space="preserve"> is an optional and repeatable input that identifies the relevant videos</w:t>
      </w:r>
    </w:p>
    <w:p w14:paraId="32788B8A" w14:textId="62ABA9D2" w:rsidR="009B5A36" w:rsidRPr="000B6820" w:rsidRDefault="009B5A36" w:rsidP="009B5A36">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HTRequest</w:t>
      </w:r>
      <w:proofErr w:type="spellEnd"/>
      <w:r w:rsidRPr="000B6820">
        <w:rPr>
          <w:i w:val="0"/>
        </w:rPr>
        <w:t xml:space="preserve">”: [1..1] </w:t>
      </w:r>
      <w:proofErr w:type="gramStart"/>
      <w:r w:rsidRPr="000B6820">
        <w:rPr>
          <w:i w:val="0"/>
        </w:rPr>
        <w:t>this</w:t>
      </w:r>
      <w:proofErr w:type="gramEnd"/>
      <w:r w:rsidRPr="000B6820">
        <w:rPr>
          <w:i w:val="0"/>
        </w:rPr>
        <w:t xml:space="preserve"> is a required input that identifies the HT Request document. See Section 3.</w:t>
      </w:r>
      <w:del w:id="1232" w:author="Elena Vio" w:date="2016-07-19T13:12:00Z">
        <w:r w:rsidRPr="000B6820" w:rsidDel="00DE3782">
          <w:rPr>
            <w:i w:val="0"/>
          </w:rPr>
          <w:delText>Y1</w:delText>
        </w:r>
      </w:del>
      <w:ins w:id="1233" w:author="Elena Vio" w:date="2016-07-19T13:12:00Z">
        <w:r w:rsidR="00DE3782">
          <w:rPr>
            <w:i w:val="0"/>
          </w:rPr>
          <w:t>26</w:t>
        </w:r>
      </w:ins>
      <w:r w:rsidRPr="000B6820">
        <w:rPr>
          <w:i w:val="0"/>
        </w:rPr>
        <w:t xml:space="preserve"> 4.1.2.2</w:t>
      </w:r>
    </w:p>
    <w:p w14:paraId="1F27DE80" w14:textId="2359AAB6" w:rsidR="009B5A36" w:rsidRPr="000B6820" w:rsidRDefault="009B5A36" w:rsidP="004B2F11">
      <w:pPr>
        <w:pStyle w:val="AuthorInstructions"/>
        <w:numPr>
          <w:ilvl w:val="0"/>
          <w:numId w:val="40"/>
        </w:numPr>
        <w:rPr>
          <w:i w:val="0"/>
        </w:rPr>
      </w:pPr>
      <w:proofErr w:type="gramStart"/>
      <w:r w:rsidRPr="004B2F11">
        <w:rPr>
          <w:rStyle w:val="CorpodeltestoCarattere"/>
          <w:bCs/>
        </w:rPr>
        <w:lastRenderedPageBreak/>
        <w:t>part</w:t>
      </w:r>
      <w:proofErr w:type="gramEnd"/>
      <w:r w:rsidRPr="004B2F11">
        <w:rPr>
          <w:rStyle w:val="CorpodeltestoCarattere"/>
          <w:bCs/>
        </w:rPr>
        <w:t>/@name</w:t>
      </w:r>
      <w:r w:rsidRPr="000B6820">
        <w:t xml:space="preserve"> =”</w:t>
      </w:r>
      <w:proofErr w:type="spellStart"/>
      <w:r w:rsidRPr="000B6820">
        <w:t>IndividualEvaluationReport</w:t>
      </w:r>
      <w:proofErr w:type="spellEnd"/>
      <w:r w:rsidRPr="000B6820">
        <w:t xml:space="preserve">”: [0..1] </w:t>
      </w:r>
      <w:proofErr w:type="gramStart"/>
      <w:r w:rsidRPr="000B6820">
        <w:t>this</w:t>
      </w:r>
      <w:proofErr w:type="gramEnd"/>
      <w:r w:rsidRPr="000B6820">
        <w:t xml:space="preserve"> is an output that describe what HT Participant thinks on this clinical case and how professional thinks patient has to be tr</w:t>
      </w:r>
      <w:r w:rsidR="00AE092E">
        <w:t>e</w:t>
      </w:r>
      <w:r w:rsidRPr="000B6820">
        <w:t>ated.</w:t>
      </w:r>
    </w:p>
    <w:p w14:paraId="6DC9D4ED" w14:textId="6A8A8483" w:rsidR="00CF412A" w:rsidRPr="000B6820" w:rsidRDefault="00CF412A" w:rsidP="00CF412A">
      <w:pPr>
        <w:pStyle w:val="AuthorInstructions"/>
        <w:rPr>
          <w:i w:val="0"/>
        </w:rPr>
      </w:pPr>
      <w:r w:rsidRPr="000B6820">
        <w:rPr>
          <w:i w:val="0"/>
        </w:rPr>
        <w:t xml:space="preserve">The HT Manager shall update the element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to have a child element </w:t>
      </w:r>
      <w:proofErr w:type="spellStart"/>
      <w:r w:rsidRPr="004B2F11">
        <w:rPr>
          <w:rStyle w:val="CorpodeltestoCarattere"/>
          <w:bCs/>
        </w:rPr>
        <w:t>taskData</w:t>
      </w:r>
      <w:proofErr w:type="spellEnd"/>
      <w:r w:rsidRPr="004B2F11">
        <w:rPr>
          <w:rStyle w:val="CorpodeltestoCarattere"/>
          <w:bCs/>
        </w:rPr>
        <w:t xml:space="preserve">/output/part </w:t>
      </w:r>
      <w:r w:rsidRPr="000B6820">
        <w:rPr>
          <w:i w:val="0"/>
        </w:rPr>
        <w:t xml:space="preserve">where: </w:t>
      </w:r>
    </w:p>
    <w:p w14:paraId="72FA7411" w14:textId="02BDD455" w:rsidR="00CF412A" w:rsidRPr="000B6820" w:rsidRDefault="00CF412A" w:rsidP="00CF412A">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ConnectionPointI</w:t>
      </w:r>
      <w:r w:rsidR="000E1B8B" w:rsidRPr="000B6820">
        <w:rPr>
          <w:i w:val="0"/>
        </w:rPr>
        <w:t>nformation</w:t>
      </w:r>
      <w:proofErr w:type="spellEnd"/>
      <w:r w:rsidR="000E1B8B" w:rsidRPr="000B6820">
        <w:rPr>
          <w:i w:val="0"/>
        </w:rPr>
        <w:t xml:space="preserve">”: </w:t>
      </w:r>
      <w:r w:rsidR="006B5334" w:rsidRPr="000B6820">
        <w:rPr>
          <w:i w:val="0"/>
        </w:rPr>
        <w:t>[1..1]</w:t>
      </w:r>
      <w:r w:rsidRPr="000B6820">
        <w:rPr>
          <w:i w:val="0"/>
        </w:rPr>
        <w:t xml:space="preserve"> </w:t>
      </w:r>
      <w:proofErr w:type="gramStart"/>
      <w:r w:rsidRPr="000B6820">
        <w:rPr>
          <w:i w:val="0"/>
        </w:rPr>
        <w:t>this</w:t>
      </w:r>
      <w:proofErr w:type="gramEnd"/>
      <w:r w:rsidRPr="000B6820">
        <w:rPr>
          <w:i w:val="0"/>
        </w:rPr>
        <w:t xml:space="preserve"> is an output that contain the link that allow to access to videoconference room, for example.</w:t>
      </w:r>
    </w:p>
    <w:p w14:paraId="47C0E97A" w14:textId="060F6B82" w:rsidR="0092087E" w:rsidRPr="000B6820" w:rsidRDefault="0092087E" w:rsidP="004B2F11">
      <w:pPr>
        <w:pStyle w:val="Titolo6"/>
        <w:numPr>
          <w:ilvl w:val="0"/>
          <w:numId w:val="0"/>
        </w:numPr>
        <w:rPr>
          <w:noProof w:val="0"/>
        </w:rPr>
      </w:pPr>
      <w:bookmarkStart w:id="1234" w:name="_Toc450674017"/>
      <w:r w:rsidRPr="000B6820">
        <w:rPr>
          <w:noProof w:val="0"/>
        </w:rPr>
        <w:t>3.</w:t>
      </w:r>
      <w:del w:id="1235" w:author="Elena Vio" w:date="2016-07-19T13:09:00Z">
        <w:r w:rsidRPr="000B6820" w:rsidDel="009E0620">
          <w:rPr>
            <w:noProof w:val="0"/>
          </w:rPr>
          <w:delText>Y</w:delText>
        </w:r>
        <w:r w:rsidR="004F591C" w:rsidRPr="000B6820" w:rsidDel="009E0620">
          <w:rPr>
            <w:noProof w:val="0"/>
          </w:rPr>
          <w:delText>7</w:delText>
        </w:r>
      </w:del>
      <w:ins w:id="1236" w:author="Elena Vio" w:date="2016-07-19T13:09:00Z">
        <w:r w:rsidR="009E0620">
          <w:rPr>
            <w:noProof w:val="0"/>
          </w:rPr>
          <w:t>32</w:t>
        </w:r>
      </w:ins>
      <w:r w:rsidRPr="000B6820">
        <w:rPr>
          <w:noProof w:val="0"/>
        </w:rPr>
        <w:t>.4.1.2.2 Document Sharing Metadata Requirements</w:t>
      </w:r>
      <w:bookmarkEnd w:id="1234"/>
    </w:p>
    <w:p w14:paraId="4EC9CFD0" w14:textId="77777777" w:rsidR="0092087E" w:rsidRPr="000B6820" w:rsidRDefault="0092087E" w:rsidP="0092087E">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2F3642AB" w14:textId="4F914C83" w:rsidR="0092087E" w:rsidRPr="000B6820" w:rsidRDefault="0092087E" w:rsidP="0092087E">
      <w:pPr>
        <w:pStyle w:val="Corpodeltesto"/>
      </w:pPr>
      <w:r w:rsidRPr="000B6820">
        <w:t>This section specifies additional Document Sharing Metadata requirements for the Heart Team Workflow Document.</w:t>
      </w:r>
    </w:p>
    <w:p w14:paraId="4FA8675F" w14:textId="77777777" w:rsidR="0092087E" w:rsidRPr="000B6820" w:rsidRDefault="0092087E" w:rsidP="0092087E">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0A928BC5" w14:textId="77777777" w:rsidR="0092087E" w:rsidRPr="000B6820" w:rsidRDefault="0092087E" w:rsidP="0092087E">
      <w:pPr>
        <w:pStyle w:val="Corpodeltesto"/>
        <w:numPr>
          <w:ilvl w:val="0"/>
          <w:numId w:val="53"/>
        </w:numPr>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3308B964" w14:textId="77777777" w:rsidR="0092087E" w:rsidRPr="000B6820" w:rsidRDefault="0092087E" w:rsidP="0092087E">
      <w:pPr>
        <w:pStyle w:val="Corpodeltesto"/>
        <w:numPr>
          <w:ilvl w:val="0"/>
          <w:numId w:val="41"/>
        </w:numPr>
      </w:pPr>
      <w:r w:rsidRPr="000B6820">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r w:rsidRPr="000B6820">
        <w:t>”</w:t>
      </w:r>
    </w:p>
    <w:p w14:paraId="70BD0D56" w14:textId="2C191727" w:rsidR="0092087E" w:rsidRPr="000B6820" w:rsidRDefault="003C30B4" w:rsidP="0092087E">
      <w:pPr>
        <w:pStyle w:val="Corpodeltesto"/>
        <w:numPr>
          <w:ilvl w:val="0"/>
          <w:numId w:val="41"/>
        </w:numPr>
      </w:pPr>
      <w:r w:rsidRPr="000B6820">
        <w:t>A single entry of</w:t>
      </w:r>
      <w:r w:rsidR="00BC04F7" w:rsidRPr="000B6820">
        <w:t xml:space="preserve"> the</w:t>
      </w:r>
      <w:r w:rsidR="0092087E" w:rsidRPr="000B6820">
        <w:t xml:space="preserve"> </w:t>
      </w:r>
      <w:proofErr w:type="spellStart"/>
      <w:r w:rsidR="0092087E" w:rsidRPr="000B6820">
        <w:t>eventCodeList</w:t>
      </w:r>
      <w:proofErr w:type="spellEnd"/>
      <w:r w:rsidR="0092087E" w:rsidRPr="000B6820">
        <w:t xml:space="preserve"> metadata shall convey the status of the HT Invitation task: code=”urn</w:t>
      </w:r>
      <w:proofErr w:type="gramStart"/>
      <w:r w:rsidR="0092087E" w:rsidRPr="000B6820">
        <w:t>:ihe:</w:t>
      </w:r>
      <w:r w:rsidR="006C2A49" w:rsidRPr="000B6820">
        <w:t>pcc:xcht</w:t>
      </w:r>
      <w:proofErr w:type="gramEnd"/>
      <w:r w:rsidR="004F591C" w:rsidRPr="000B6820">
        <w:t>-wd:2015:eventCodeTaskStatus:</w:t>
      </w:r>
      <w:r w:rsidR="005F6A25" w:rsidRPr="000B6820">
        <w:t>HTPerform</w:t>
      </w:r>
      <w:r w:rsidR="004F591C" w:rsidRPr="000B6820">
        <w:t>InProgress</w:t>
      </w:r>
      <w:r w:rsidR="0092087E" w:rsidRPr="000B6820">
        <w:t xml:space="preserve">” </w:t>
      </w:r>
      <w:proofErr w:type="spellStart"/>
      <w:r w:rsidR="0092087E" w:rsidRPr="000B6820">
        <w:t>codingScheme</w:t>
      </w:r>
      <w:proofErr w:type="spellEnd"/>
      <w:r w:rsidR="0092087E" w:rsidRPr="000B6820">
        <w:t xml:space="preserve">=”1.3.6.1.4.1.19376.1.2.1” </w:t>
      </w:r>
    </w:p>
    <w:p w14:paraId="1FB59E8B" w14:textId="189C2100" w:rsidR="0092087E" w:rsidRPr="000B6820" w:rsidRDefault="0092087E" w:rsidP="0092087E">
      <w:pPr>
        <w:pStyle w:val="Titolo5"/>
        <w:numPr>
          <w:ilvl w:val="0"/>
          <w:numId w:val="0"/>
        </w:numPr>
        <w:rPr>
          <w:noProof w:val="0"/>
        </w:rPr>
      </w:pPr>
      <w:bookmarkStart w:id="1237" w:name="_Toc450674018"/>
      <w:r w:rsidRPr="000B6820">
        <w:rPr>
          <w:noProof w:val="0"/>
        </w:rPr>
        <w:t>3.</w:t>
      </w:r>
      <w:del w:id="1238" w:author="Elena Vio" w:date="2016-07-19T13:09:00Z">
        <w:r w:rsidRPr="000B6820" w:rsidDel="009E0620">
          <w:rPr>
            <w:noProof w:val="0"/>
          </w:rPr>
          <w:delText>Y</w:delText>
        </w:r>
        <w:r w:rsidR="004F591C" w:rsidRPr="000B6820" w:rsidDel="009E0620">
          <w:rPr>
            <w:noProof w:val="0"/>
          </w:rPr>
          <w:delText>7</w:delText>
        </w:r>
      </w:del>
      <w:ins w:id="1239" w:author="Elena Vio" w:date="2016-07-19T13:09:00Z">
        <w:r w:rsidR="009E0620">
          <w:rPr>
            <w:noProof w:val="0"/>
          </w:rPr>
          <w:t>32</w:t>
        </w:r>
      </w:ins>
      <w:r w:rsidRPr="000B6820">
        <w:rPr>
          <w:noProof w:val="0"/>
        </w:rPr>
        <w:t>.4.1.3 Expected Actions</w:t>
      </w:r>
      <w:bookmarkEnd w:id="1237"/>
    </w:p>
    <w:p w14:paraId="52B10131" w14:textId="4CBE333E" w:rsidR="0092087E" w:rsidRPr="000B6820" w:rsidRDefault="0092087E"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6B878964" w14:textId="38AAB2C3" w:rsidR="0092087E" w:rsidRPr="000B6820" w:rsidRDefault="0092087E" w:rsidP="0092087E">
      <w:pPr>
        <w:pStyle w:val="Titolo4"/>
        <w:numPr>
          <w:ilvl w:val="0"/>
          <w:numId w:val="0"/>
        </w:numPr>
        <w:rPr>
          <w:noProof w:val="0"/>
        </w:rPr>
      </w:pPr>
      <w:bookmarkStart w:id="1240" w:name="_Toc450674019"/>
      <w:r w:rsidRPr="000B6820">
        <w:rPr>
          <w:noProof w:val="0"/>
        </w:rPr>
        <w:t>3.</w:t>
      </w:r>
      <w:del w:id="1241" w:author="Elena Vio" w:date="2016-07-19T13:09:00Z">
        <w:r w:rsidRPr="000B6820" w:rsidDel="009E0620">
          <w:rPr>
            <w:noProof w:val="0"/>
          </w:rPr>
          <w:delText>Y</w:delText>
        </w:r>
        <w:r w:rsidR="004F591C" w:rsidRPr="000B6820" w:rsidDel="009E0620">
          <w:rPr>
            <w:noProof w:val="0"/>
          </w:rPr>
          <w:delText>7</w:delText>
        </w:r>
      </w:del>
      <w:ins w:id="1242" w:author="Elena Vio" w:date="2016-07-19T13:09:00Z">
        <w:r w:rsidR="009E0620">
          <w:rPr>
            <w:noProof w:val="0"/>
          </w:rPr>
          <w:t>32</w:t>
        </w:r>
      </w:ins>
      <w:r w:rsidRPr="000B6820">
        <w:rPr>
          <w:noProof w:val="0"/>
        </w:rPr>
        <w:t>.4.2 Provide And Register Document set-b Response</w:t>
      </w:r>
      <w:bookmarkEnd w:id="1240"/>
    </w:p>
    <w:p w14:paraId="50ADAB4B" w14:textId="37C09E53" w:rsidR="0092087E" w:rsidRPr="000B6820" w:rsidRDefault="0092087E"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3191369C" w14:textId="0798B60D" w:rsidR="0092087E" w:rsidRPr="000B6820" w:rsidRDefault="0092087E" w:rsidP="0092087E">
      <w:pPr>
        <w:pStyle w:val="Titolo5"/>
        <w:numPr>
          <w:ilvl w:val="0"/>
          <w:numId w:val="0"/>
        </w:numPr>
        <w:rPr>
          <w:noProof w:val="0"/>
        </w:rPr>
      </w:pPr>
      <w:bookmarkStart w:id="1243" w:name="_Toc450674020"/>
      <w:r w:rsidRPr="000B6820">
        <w:rPr>
          <w:noProof w:val="0"/>
        </w:rPr>
        <w:t>3.</w:t>
      </w:r>
      <w:del w:id="1244" w:author="Elena Vio" w:date="2016-07-19T13:09:00Z">
        <w:r w:rsidRPr="000B6820" w:rsidDel="009E0620">
          <w:rPr>
            <w:noProof w:val="0"/>
          </w:rPr>
          <w:delText>Y</w:delText>
        </w:r>
        <w:r w:rsidR="004F591C" w:rsidRPr="000B6820" w:rsidDel="009E0620">
          <w:rPr>
            <w:noProof w:val="0"/>
          </w:rPr>
          <w:delText>7</w:delText>
        </w:r>
      </w:del>
      <w:ins w:id="1245" w:author="Elena Vio" w:date="2016-07-19T13:09:00Z">
        <w:r w:rsidR="009E0620">
          <w:rPr>
            <w:noProof w:val="0"/>
          </w:rPr>
          <w:t>32</w:t>
        </w:r>
      </w:ins>
      <w:r w:rsidRPr="000B6820">
        <w:rPr>
          <w:noProof w:val="0"/>
        </w:rPr>
        <w:t>.4.2.1 Trigger Events</w:t>
      </w:r>
      <w:bookmarkEnd w:id="1243"/>
    </w:p>
    <w:p w14:paraId="421D2762" w14:textId="1225C8EC" w:rsidR="0092087E" w:rsidRPr="000B6820" w:rsidRDefault="0092087E" w:rsidP="004B2F11">
      <w:pPr>
        <w:pStyle w:val="Corpodeltesto"/>
      </w:pPr>
      <w:r w:rsidRPr="000B6820">
        <w:t>See ITI TF-2b</w:t>
      </w:r>
      <w:proofErr w:type="gramStart"/>
      <w:r w:rsidRPr="000B6820">
        <w:t>:3.41.4.2.1</w:t>
      </w:r>
      <w:proofErr w:type="gramEnd"/>
      <w:r w:rsidR="004369DE" w:rsidRPr="000B6820">
        <w:t>.</w:t>
      </w:r>
    </w:p>
    <w:p w14:paraId="737CAB72" w14:textId="088CCC5F" w:rsidR="0092087E" w:rsidRPr="000B6820" w:rsidRDefault="0092087E" w:rsidP="0092087E">
      <w:pPr>
        <w:pStyle w:val="Titolo5"/>
        <w:numPr>
          <w:ilvl w:val="0"/>
          <w:numId w:val="0"/>
        </w:numPr>
        <w:rPr>
          <w:noProof w:val="0"/>
        </w:rPr>
      </w:pPr>
      <w:bookmarkStart w:id="1246" w:name="_Toc450674021"/>
      <w:r w:rsidRPr="000B6820">
        <w:rPr>
          <w:noProof w:val="0"/>
        </w:rPr>
        <w:t>3.</w:t>
      </w:r>
      <w:del w:id="1247" w:author="Elena Vio" w:date="2016-07-19T13:09:00Z">
        <w:r w:rsidRPr="000B6820" w:rsidDel="009E0620">
          <w:rPr>
            <w:noProof w:val="0"/>
          </w:rPr>
          <w:delText>Y</w:delText>
        </w:r>
        <w:r w:rsidR="004F591C" w:rsidRPr="000B6820" w:rsidDel="009E0620">
          <w:rPr>
            <w:noProof w:val="0"/>
          </w:rPr>
          <w:delText>7</w:delText>
        </w:r>
      </w:del>
      <w:ins w:id="1248" w:author="Elena Vio" w:date="2016-07-19T13:09:00Z">
        <w:r w:rsidR="009E0620">
          <w:rPr>
            <w:noProof w:val="0"/>
          </w:rPr>
          <w:t>32</w:t>
        </w:r>
      </w:ins>
      <w:r w:rsidRPr="000B6820">
        <w:rPr>
          <w:noProof w:val="0"/>
        </w:rPr>
        <w:t>.4.2.2 Message Semantics</w:t>
      </w:r>
      <w:bookmarkEnd w:id="1246"/>
    </w:p>
    <w:p w14:paraId="384303DE" w14:textId="7A631E49" w:rsidR="0092087E" w:rsidRPr="000B6820" w:rsidRDefault="0092087E" w:rsidP="004B2F11">
      <w:pPr>
        <w:pStyle w:val="Corpodeltesto"/>
      </w:pPr>
      <w:r w:rsidRPr="000B6820">
        <w:t>See ITI TF-2b</w:t>
      </w:r>
      <w:proofErr w:type="gramStart"/>
      <w:r w:rsidRPr="000B6820">
        <w:t>:3.41.4.2.2</w:t>
      </w:r>
      <w:proofErr w:type="gramEnd"/>
      <w:r w:rsidR="004369DE" w:rsidRPr="000B6820">
        <w:t>.</w:t>
      </w:r>
    </w:p>
    <w:p w14:paraId="7DF83137" w14:textId="1C88FC1B" w:rsidR="0092087E" w:rsidRPr="000B6820" w:rsidRDefault="0092087E" w:rsidP="0092087E">
      <w:pPr>
        <w:pStyle w:val="Titolo5"/>
        <w:numPr>
          <w:ilvl w:val="0"/>
          <w:numId w:val="0"/>
        </w:numPr>
        <w:rPr>
          <w:noProof w:val="0"/>
        </w:rPr>
      </w:pPr>
      <w:bookmarkStart w:id="1249" w:name="_Toc450674022"/>
      <w:r w:rsidRPr="000B6820">
        <w:rPr>
          <w:noProof w:val="0"/>
        </w:rPr>
        <w:lastRenderedPageBreak/>
        <w:t>3.</w:t>
      </w:r>
      <w:del w:id="1250" w:author="Elena Vio" w:date="2016-07-19T13:09:00Z">
        <w:r w:rsidRPr="000B6820" w:rsidDel="009E0620">
          <w:rPr>
            <w:noProof w:val="0"/>
          </w:rPr>
          <w:delText>Y</w:delText>
        </w:r>
        <w:r w:rsidR="004F591C" w:rsidRPr="000B6820" w:rsidDel="009E0620">
          <w:rPr>
            <w:noProof w:val="0"/>
          </w:rPr>
          <w:delText>7</w:delText>
        </w:r>
      </w:del>
      <w:ins w:id="1251" w:author="Elena Vio" w:date="2016-07-19T13:09:00Z">
        <w:r w:rsidR="009E0620">
          <w:rPr>
            <w:noProof w:val="0"/>
          </w:rPr>
          <w:t>32</w:t>
        </w:r>
      </w:ins>
      <w:r w:rsidRPr="000B6820">
        <w:rPr>
          <w:noProof w:val="0"/>
        </w:rPr>
        <w:t>.4.2.3 Expected Actions</w:t>
      </w:r>
      <w:bookmarkEnd w:id="1249"/>
    </w:p>
    <w:p w14:paraId="11935C02" w14:textId="276209BB" w:rsidR="004369DE" w:rsidRPr="000B6820" w:rsidRDefault="0092087E" w:rsidP="004B2F11">
      <w:pPr>
        <w:pStyle w:val="Corpodeltesto"/>
      </w:pPr>
      <w:r w:rsidRPr="000B6820">
        <w:t>See ITI TF-2b</w:t>
      </w:r>
      <w:proofErr w:type="gramStart"/>
      <w:r w:rsidRPr="000B6820">
        <w:t>:3.41.4.2.3</w:t>
      </w:r>
      <w:proofErr w:type="gramEnd"/>
      <w:r w:rsidRPr="000B6820">
        <w:t>.</w:t>
      </w:r>
    </w:p>
    <w:p w14:paraId="6BDBF35A" w14:textId="771C1DA7" w:rsidR="0092087E" w:rsidRPr="000B6820" w:rsidRDefault="0092087E" w:rsidP="004B2F11">
      <w:pPr>
        <w:pStyle w:val="Corpodeltesto"/>
        <w:rPr>
          <w:rFonts w:ascii="Times" w:hAnsi="Times"/>
          <w:sz w:val="20"/>
          <w:szCs w:val="20"/>
          <w:lang w:eastAsia="it-IT"/>
        </w:rPr>
      </w:pPr>
      <w:r w:rsidRPr="000B6820">
        <w:t xml:space="preserve">If an error is generated by the Document Repository that error should be managed by the HT Manager in accordance to local defined behaviors, and in accordance to XDW actor behaviors (race condition) defined in section </w:t>
      </w:r>
      <w:r w:rsidRPr="000B6820">
        <w:rPr>
          <w:lang w:eastAsia="it-IT"/>
        </w:rPr>
        <w:t xml:space="preserve">ITI TF-3: 5.4.5.1 </w:t>
      </w:r>
    </w:p>
    <w:p w14:paraId="7013BA9B" w14:textId="4E3C5600" w:rsidR="0092087E" w:rsidRPr="000B6820" w:rsidRDefault="0092087E" w:rsidP="0092087E">
      <w:pPr>
        <w:pStyle w:val="Titolo3"/>
        <w:numPr>
          <w:ilvl w:val="0"/>
          <w:numId w:val="0"/>
        </w:numPr>
        <w:rPr>
          <w:noProof w:val="0"/>
        </w:rPr>
      </w:pPr>
      <w:bookmarkStart w:id="1252" w:name="_Toc450674023"/>
      <w:r w:rsidRPr="000B6820">
        <w:rPr>
          <w:noProof w:val="0"/>
        </w:rPr>
        <w:t>3.</w:t>
      </w:r>
      <w:del w:id="1253" w:author="Elena Vio" w:date="2016-07-19T13:09:00Z">
        <w:r w:rsidRPr="000B6820" w:rsidDel="009E0620">
          <w:rPr>
            <w:noProof w:val="0"/>
          </w:rPr>
          <w:delText>Y</w:delText>
        </w:r>
        <w:r w:rsidR="004F591C" w:rsidRPr="000B6820" w:rsidDel="009E0620">
          <w:rPr>
            <w:noProof w:val="0"/>
          </w:rPr>
          <w:delText>7</w:delText>
        </w:r>
      </w:del>
      <w:ins w:id="1254" w:author="Elena Vio" w:date="2016-07-19T13:09:00Z">
        <w:r w:rsidR="009E0620">
          <w:rPr>
            <w:noProof w:val="0"/>
          </w:rPr>
          <w:t>32</w:t>
        </w:r>
      </w:ins>
      <w:r w:rsidRPr="000B6820">
        <w:rPr>
          <w:noProof w:val="0"/>
        </w:rPr>
        <w:t>.5 Security Considerations</w:t>
      </w:r>
      <w:bookmarkEnd w:id="1252"/>
    </w:p>
    <w:p w14:paraId="297BBFF7" w14:textId="03AC4ECD" w:rsidR="0092087E" w:rsidRPr="000B6820" w:rsidRDefault="0092087E" w:rsidP="004B2F11">
      <w:pPr>
        <w:pStyle w:val="Corpodeltesto"/>
      </w:pPr>
      <w:r w:rsidRPr="000B6820">
        <w:t>See ITI TF-2b</w:t>
      </w:r>
      <w:proofErr w:type="gramStart"/>
      <w:r w:rsidRPr="000B6820">
        <w:t>:3.41.5</w:t>
      </w:r>
      <w:proofErr w:type="gramEnd"/>
      <w:r w:rsidRPr="000B6820">
        <w:t>.</w:t>
      </w:r>
    </w:p>
    <w:p w14:paraId="0B802FB7" w14:textId="7BBC0EB2" w:rsidR="0092087E" w:rsidRPr="000B6820" w:rsidRDefault="0092087E" w:rsidP="0092087E">
      <w:pPr>
        <w:pStyle w:val="Titolo4"/>
        <w:numPr>
          <w:ilvl w:val="0"/>
          <w:numId w:val="0"/>
        </w:numPr>
        <w:rPr>
          <w:noProof w:val="0"/>
        </w:rPr>
      </w:pPr>
      <w:bookmarkStart w:id="1255" w:name="_Toc450674024"/>
      <w:r w:rsidRPr="000B6820">
        <w:rPr>
          <w:noProof w:val="0"/>
        </w:rPr>
        <w:t>3.</w:t>
      </w:r>
      <w:del w:id="1256" w:author="Elena Vio" w:date="2016-07-19T13:09:00Z">
        <w:r w:rsidRPr="000B6820" w:rsidDel="009E0620">
          <w:rPr>
            <w:noProof w:val="0"/>
          </w:rPr>
          <w:delText>Y</w:delText>
        </w:r>
        <w:r w:rsidR="004F591C" w:rsidRPr="000B6820" w:rsidDel="009E0620">
          <w:rPr>
            <w:noProof w:val="0"/>
          </w:rPr>
          <w:delText>7</w:delText>
        </w:r>
      </w:del>
      <w:ins w:id="1257" w:author="Elena Vio" w:date="2016-07-19T13:09:00Z">
        <w:r w:rsidR="009E0620">
          <w:rPr>
            <w:noProof w:val="0"/>
          </w:rPr>
          <w:t>32</w:t>
        </w:r>
      </w:ins>
      <w:r w:rsidRPr="000B6820">
        <w:rPr>
          <w:noProof w:val="0"/>
        </w:rPr>
        <w:t>.5.1 Security Audit Considerations</w:t>
      </w:r>
      <w:bookmarkEnd w:id="1255"/>
    </w:p>
    <w:p w14:paraId="42D98ED3" w14:textId="3758E467" w:rsidR="002956C1" w:rsidRPr="000B6820" w:rsidRDefault="0092087E" w:rsidP="004B2F11">
      <w:pPr>
        <w:pStyle w:val="Corpodeltesto"/>
      </w:pPr>
      <w:r w:rsidRPr="000B6820">
        <w:t>See ITI TF-2b</w:t>
      </w:r>
      <w:proofErr w:type="gramStart"/>
      <w:r w:rsidRPr="000B6820">
        <w:t>:3.41.5.1</w:t>
      </w:r>
      <w:proofErr w:type="gramEnd"/>
      <w:r w:rsidRPr="000B6820">
        <w:t>.</w:t>
      </w:r>
    </w:p>
    <w:p w14:paraId="66ADA337" w14:textId="66E54281" w:rsidR="002956C1" w:rsidRPr="000B6820" w:rsidRDefault="002956C1" w:rsidP="002956C1">
      <w:pPr>
        <w:pStyle w:val="Titolo2"/>
        <w:numPr>
          <w:ilvl w:val="0"/>
          <w:numId w:val="0"/>
        </w:numPr>
        <w:ind w:left="576" w:hanging="576"/>
        <w:rPr>
          <w:noProof w:val="0"/>
        </w:rPr>
      </w:pPr>
      <w:bookmarkStart w:id="1258" w:name="_Toc450674025"/>
      <w:r w:rsidRPr="000B6820">
        <w:rPr>
          <w:noProof w:val="0"/>
        </w:rPr>
        <w:t>3.</w:t>
      </w:r>
      <w:del w:id="1259" w:author="Elena Vio" w:date="2016-07-19T13:09:00Z">
        <w:r w:rsidRPr="000B6820" w:rsidDel="009E0620">
          <w:rPr>
            <w:noProof w:val="0"/>
          </w:rPr>
          <w:delText>Y8</w:delText>
        </w:r>
      </w:del>
      <w:ins w:id="1260" w:author="Elena Vio" w:date="2016-07-19T13:09:00Z">
        <w:r w:rsidR="009E0620">
          <w:rPr>
            <w:noProof w:val="0"/>
          </w:rPr>
          <w:t>33</w:t>
        </w:r>
      </w:ins>
      <w:r w:rsidRPr="000B6820">
        <w:rPr>
          <w:noProof w:val="0"/>
        </w:rPr>
        <w:t xml:space="preserve"> Complete Heart Team [PCC-</w:t>
      </w:r>
      <w:del w:id="1261" w:author="Elena Vio" w:date="2016-07-19T13:09:00Z">
        <w:r w:rsidRPr="000B6820" w:rsidDel="009E0620">
          <w:rPr>
            <w:noProof w:val="0"/>
          </w:rPr>
          <w:delText>Y8</w:delText>
        </w:r>
      </w:del>
      <w:ins w:id="1262" w:author="Elena Vio" w:date="2016-07-19T13:09:00Z">
        <w:r w:rsidR="009E0620">
          <w:rPr>
            <w:noProof w:val="0"/>
          </w:rPr>
          <w:t>33</w:t>
        </w:r>
      </w:ins>
      <w:r w:rsidRPr="000B6820">
        <w:rPr>
          <w:noProof w:val="0"/>
        </w:rPr>
        <w:t>]</w:t>
      </w:r>
      <w:bookmarkEnd w:id="1258"/>
      <w:r w:rsidRPr="000B6820">
        <w:rPr>
          <w:noProof w:val="0"/>
        </w:rPr>
        <w:t xml:space="preserve"> </w:t>
      </w:r>
    </w:p>
    <w:p w14:paraId="5B07F698" w14:textId="2983FF00" w:rsidR="002174BE" w:rsidRPr="000B6820" w:rsidRDefault="002956C1" w:rsidP="001036C3">
      <w:pPr>
        <w:pStyle w:val="Titolo3"/>
        <w:numPr>
          <w:ilvl w:val="0"/>
          <w:numId w:val="0"/>
        </w:numPr>
        <w:rPr>
          <w:noProof w:val="0"/>
        </w:rPr>
      </w:pPr>
      <w:bookmarkStart w:id="1263" w:name="_Toc450674026"/>
      <w:r w:rsidRPr="000B6820">
        <w:rPr>
          <w:noProof w:val="0"/>
        </w:rPr>
        <w:t>3.</w:t>
      </w:r>
      <w:del w:id="1264" w:author="Elena Vio" w:date="2016-07-19T13:08:00Z">
        <w:r w:rsidRPr="000B6820" w:rsidDel="009E0620">
          <w:rPr>
            <w:noProof w:val="0"/>
          </w:rPr>
          <w:delText>Y6</w:delText>
        </w:r>
      </w:del>
      <w:ins w:id="1265" w:author="Elena Vio" w:date="2016-07-19T13:08:00Z">
        <w:r w:rsidR="009E0620">
          <w:rPr>
            <w:noProof w:val="0"/>
          </w:rPr>
          <w:t>31</w:t>
        </w:r>
      </w:ins>
      <w:r w:rsidRPr="000B6820">
        <w:rPr>
          <w:noProof w:val="0"/>
        </w:rPr>
        <w:t>.1 Scope</w:t>
      </w:r>
      <w:bookmarkEnd w:id="1263"/>
    </w:p>
    <w:p w14:paraId="17A1FBE1" w14:textId="683F0846" w:rsidR="002956C1" w:rsidRPr="000B6820" w:rsidRDefault="002956C1" w:rsidP="004B2F11">
      <w:pPr>
        <w:pStyle w:val="Corpodeltesto"/>
        <w:tabs>
          <w:tab w:val="right" w:pos="9360"/>
        </w:tabs>
      </w:pPr>
      <w:r w:rsidRPr="000B6820">
        <w:t xml:space="preserve">The Complete Heart Team transaction updates and submits an updated Workflow Document, in order </w:t>
      </w:r>
      <w:r w:rsidR="009D0E95" w:rsidRPr="000B6820">
        <w:t>for the</w:t>
      </w:r>
      <w:r w:rsidRPr="000B6820">
        <w:t xml:space="preserve"> HT Manager </w:t>
      </w:r>
      <w:r w:rsidR="009D0E95" w:rsidRPr="000B6820">
        <w:t xml:space="preserve">to </w:t>
      </w:r>
      <w:r w:rsidRPr="000B6820">
        <w:t>provide</w:t>
      </w:r>
      <w:r w:rsidR="009D0E95" w:rsidRPr="000B6820">
        <w:t xml:space="preserve"> the</w:t>
      </w:r>
      <w:r w:rsidRPr="000B6820">
        <w:t xml:space="preserve"> Final Report</w:t>
      </w:r>
      <w:r w:rsidR="009D0E95" w:rsidRPr="000B6820">
        <w:t xml:space="preserve"> in response</w:t>
      </w:r>
      <w:r w:rsidR="0006776F" w:rsidRPr="000B6820">
        <w:t xml:space="preserve"> to</w:t>
      </w:r>
      <w:r w:rsidR="003B24F7" w:rsidRPr="000B6820">
        <w:t xml:space="preserve"> </w:t>
      </w:r>
      <w:r w:rsidR="0006776F" w:rsidRPr="000B6820">
        <w:t xml:space="preserve">the </w:t>
      </w:r>
      <w:r w:rsidRPr="000B6820">
        <w:t xml:space="preserve">HT Request. </w:t>
      </w:r>
    </w:p>
    <w:p w14:paraId="3C4897BE" w14:textId="47BF76F9" w:rsidR="002956C1" w:rsidRPr="000B6820" w:rsidRDefault="002956C1" w:rsidP="002956C1">
      <w:pPr>
        <w:pStyle w:val="Titolo3"/>
        <w:numPr>
          <w:ilvl w:val="0"/>
          <w:numId w:val="0"/>
        </w:numPr>
        <w:rPr>
          <w:noProof w:val="0"/>
        </w:rPr>
      </w:pPr>
      <w:bookmarkStart w:id="1266" w:name="_Toc450674027"/>
      <w:r w:rsidRPr="000B6820">
        <w:rPr>
          <w:noProof w:val="0"/>
        </w:rPr>
        <w:t>3.</w:t>
      </w:r>
      <w:del w:id="1267" w:author="Elena Vio" w:date="2016-07-19T13:09:00Z">
        <w:r w:rsidRPr="000B6820" w:rsidDel="009E0620">
          <w:rPr>
            <w:noProof w:val="0"/>
          </w:rPr>
          <w:delText>Y</w:delText>
        </w:r>
        <w:r w:rsidR="002B240A" w:rsidRPr="000B6820" w:rsidDel="009E0620">
          <w:rPr>
            <w:noProof w:val="0"/>
          </w:rPr>
          <w:delText>8</w:delText>
        </w:r>
      </w:del>
      <w:ins w:id="1268" w:author="Elena Vio" w:date="2016-07-19T13:09:00Z">
        <w:r w:rsidR="009E0620">
          <w:rPr>
            <w:noProof w:val="0"/>
          </w:rPr>
          <w:t>33</w:t>
        </w:r>
      </w:ins>
      <w:r w:rsidRPr="000B6820">
        <w:rPr>
          <w:noProof w:val="0"/>
        </w:rPr>
        <w:t>.2 Actor Roles</w:t>
      </w:r>
      <w:bookmarkEnd w:id="1266"/>
    </w:p>
    <w:p w14:paraId="47F225EB" w14:textId="77777777" w:rsidR="002956C1" w:rsidRPr="000B6820" w:rsidRDefault="002956C1" w:rsidP="002956C1">
      <w:pPr>
        <w:pStyle w:val="Corpodeltesto"/>
        <w:jc w:val="center"/>
      </w:pPr>
      <w:r w:rsidRPr="000B6820">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34E7F2D3" w:rsidR="00243663" w:rsidRDefault="00243663" w:rsidP="002956C1">
                              <w:pPr>
                                <w:spacing w:before="0"/>
                                <w:jc w:val="center"/>
                                <w:rPr>
                                  <w:sz w:val="18"/>
                                </w:rPr>
                              </w:pPr>
                              <w:r>
                                <w:rPr>
                                  <w:sz w:val="18"/>
                                </w:rPr>
                                <w:t>Complete Heart Team</w:t>
                              </w:r>
                              <w:r w:rsidRPr="00A71BB9">
                                <w:rPr>
                                  <w:sz w:val="18"/>
                                </w:rPr>
                                <w:t xml:space="preserve"> </w:t>
                              </w:r>
                              <w:r>
                                <w:rPr>
                                  <w:sz w:val="18"/>
                                </w:rPr>
                                <w:t>[PCC-</w:t>
                              </w:r>
                              <w:del w:id="1269" w:author="Elena Vio" w:date="2016-07-19T13:09:00Z">
                                <w:r w:rsidDel="009E0620">
                                  <w:rPr>
                                    <w:sz w:val="18"/>
                                  </w:rPr>
                                  <w:delText>Y8</w:delText>
                                </w:r>
                              </w:del>
                              <w:ins w:id="1270" w:author="Elena Vio" w:date="2016-07-19T13:09:00Z">
                                <w:r>
                                  <w:rPr>
                                    <w:sz w:val="18"/>
                                  </w:rPr>
                                  <w:t>33</w:t>
                                </w:r>
                              </w:ins>
                              <w:r>
                                <w:rPr>
                                  <w:sz w:val="18"/>
                                </w:rPr>
                                <w:t>]</w:t>
                              </w:r>
                            </w:p>
                            <w:p w14:paraId="7BF47B39" w14:textId="77777777" w:rsidR="00243663" w:rsidRDefault="00243663" w:rsidP="002956C1">
                              <w:pPr>
                                <w:spacing w:before="0"/>
                              </w:pPr>
                            </w:p>
                            <w:p w14:paraId="6D284080" w14:textId="77777777" w:rsidR="00243663" w:rsidRDefault="00243663" w:rsidP="002956C1">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6161E365" w:rsidR="00243663" w:rsidRDefault="00243663" w:rsidP="002956C1">
                              <w:pPr>
                                <w:spacing w:before="0"/>
                                <w:rPr>
                                  <w:sz w:val="18"/>
                                </w:rPr>
                              </w:pPr>
                              <w:r>
                                <w:rPr>
                                  <w:sz w:val="18"/>
                                </w:rPr>
                                <w:t>HT Manager</w:t>
                              </w:r>
                            </w:p>
                            <w:p w14:paraId="1CC440C2" w14:textId="77777777" w:rsidR="00243663" w:rsidRDefault="00243663" w:rsidP="002956C1">
                              <w:pPr>
                                <w:spacing w:before="0"/>
                              </w:pPr>
                            </w:p>
                            <w:p w14:paraId="2FF5177D" w14:textId="035D8598" w:rsidR="00243663" w:rsidRDefault="00243663" w:rsidP="002956C1">
                              <w:pPr>
                                <w:spacing w:before="0"/>
                                <w:rPr>
                                  <w:sz w:val="18"/>
                                </w:rPr>
                              </w:pPr>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243663" w:rsidRDefault="00243663" w:rsidP="002956C1">
                              <w:pPr>
                                <w:spacing w:before="0"/>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34E7F2D3" w:rsidR="00243663" w:rsidRDefault="00243663" w:rsidP="002956C1">
                        <w:pPr>
                          <w:spacing w:before="0"/>
                          <w:jc w:val="center"/>
                          <w:rPr>
                            <w:sz w:val="18"/>
                          </w:rPr>
                        </w:pPr>
                        <w:r>
                          <w:rPr>
                            <w:sz w:val="18"/>
                          </w:rPr>
                          <w:t>Complete Heart Team</w:t>
                        </w:r>
                        <w:r w:rsidRPr="00A71BB9">
                          <w:rPr>
                            <w:sz w:val="18"/>
                          </w:rPr>
                          <w:t xml:space="preserve"> </w:t>
                        </w:r>
                        <w:r>
                          <w:rPr>
                            <w:sz w:val="18"/>
                          </w:rPr>
                          <w:t>[PCC-</w:t>
                        </w:r>
                        <w:del w:id="1271" w:author="Elena Vio" w:date="2016-07-19T13:09:00Z">
                          <w:r w:rsidDel="009E0620">
                            <w:rPr>
                              <w:sz w:val="18"/>
                            </w:rPr>
                            <w:delText>Y8</w:delText>
                          </w:r>
                        </w:del>
                        <w:ins w:id="1272" w:author="Elena Vio" w:date="2016-07-19T13:09:00Z">
                          <w:r>
                            <w:rPr>
                              <w:sz w:val="18"/>
                            </w:rPr>
                            <w:t>33</w:t>
                          </w:r>
                        </w:ins>
                        <w:r>
                          <w:rPr>
                            <w:sz w:val="18"/>
                          </w:rPr>
                          <w:t>]</w:t>
                        </w:r>
                      </w:p>
                      <w:p w14:paraId="7BF47B39" w14:textId="77777777" w:rsidR="00243663" w:rsidRDefault="00243663" w:rsidP="002956C1">
                        <w:pPr>
                          <w:spacing w:before="0"/>
                        </w:pPr>
                      </w:p>
                      <w:p w14:paraId="6D284080" w14:textId="77777777" w:rsidR="00243663" w:rsidRDefault="00243663" w:rsidP="002956C1">
                        <w:pPr>
                          <w:spacing w:before="0"/>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6161E365" w:rsidR="00243663" w:rsidRDefault="00243663" w:rsidP="002956C1">
                        <w:pPr>
                          <w:spacing w:before="0"/>
                          <w:rPr>
                            <w:sz w:val="18"/>
                          </w:rPr>
                        </w:pPr>
                        <w:r>
                          <w:rPr>
                            <w:sz w:val="18"/>
                          </w:rPr>
                          <w:t>HT Manager</w:t>
                        </w:r>
                      </w:p>
                      <w:p w14:paraId="1CC440C2" w14:textId="77777777" w:rsidR="00243663" w:rsidRDefault="00243663" w:rsidP="002956C1">
                        <w:pPr>
                          <w:spacing w:before="0"/>
                        </w:pPr>
                      </w:p>
                      <w:p w14:paraId="2FF5177D" w14:textId="035D8598" w:rsidR="00243663" w:rsidRDefault="00243663" w:rsidP="002956C1">
                        <w:pPr>
                          <w:spacing w:before="0"/>
                          <w:rPr>
                            <w:sz w:val="18"/>
                          </w:rPr>
                        </w:pPr>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243663" w:rsidRDefault="00243663" w:rsidP="002956C1">
                        <w:pPr>
                          <w:spacing w:before="0"/>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p>
    <w:p w14:paraId="2FA596AB" w14:textId="1743FF89" w:rsidR="002956C1" w:rsidRPr="000B6820" w:rsidRDefault="002956C1" w:rsidP="002956C1">
      <w:pPr>
        <w:pStyle w:val="FigureTitle"/>
      </w:pPr>
      <w:r w:rsidRPr="000B6820">
        <w:t>Figure 3.</w:t>
      </w:r>
      <w:del w:id="1273" w:author="Elena Vio" w:date="2016-07-19T13:09:00Z">
        <w:r w:rsidRPr="000B6820" w:rsidDel="009E0620">
          <w:delText>Y</w:delText>
        </w:r>
        <w:r w:rsidR="002B240A" w:rsidRPr="000B6820" w:rsidDel="009E0620">
          <w:delText>8</w:delText>
        </w:r>
      </w:del>
      <w:ins w:id="1274" w:author="Elena Vio" w:date="2016-07-19T13:09:00Z">
        <w:r w:rsidR="009E0620">
          <w:t>33</w:t>
        </w:r>
      </w:ins>
      <w:r w:rsidRPr="000B6820">
        <w:t>.2-1: Use Case Diagram</w:t>
      </w:r>
    </w:p>
    <w:p w14:paraId="7E91DFFB" w14:textId="77777777" w:rsidR="002956C1" w:rsidRPr="000B6820" w:rsidRDefault="002956C1" w:rsidP="004B2F11">
      <w:pPr>
        <w:pStyle w:val="Corpodeltesto"/>
      </w:pPr>
    </w:p>
    <w:p w14:paraId="12CB9904" w14:textId="77777777" w:rsidR="00920F79" w:rsidRDefault="00920F79" w:rsidP="004B2F11">
      <w:pPr>
        <w:pStyle w:val="Corpodeltesto"/>
      </w:pPr>
    </w:p>
    <w:p w14:paraId="41C5312A" w14:textId="77777777" w:rsidR="00920F79" w:rsidRDefault="00920F79" w:rsidP="004B2F11">
      <w:pPr>
        <w:pStyle w:val="Corpodeltesto"/>
      </w:pPr>
    </w:p>
    <w:p w14:paraId="3D4A936C" w14:textId="26AEDACD" w:rsidR="002956C1" w:rsidRPr="000B6820" w:rsidRDefault="002956C1" w:rsidP="002956C1">
      <w:pPr>
        <w:pStyle w:val="TableTitle"/>
      </w:pPr>
      <w:r w:rsidRPr="000B6820">
        <w:t>Table 3.</w:t>
      </w:r>
      <w:del w:id="1275" w:author="Elena Vio" w:date="2016-07-19T13:09:00Z">
        <w:r w:rsidRPr="000B6820" w:rsidDel="009E0620">
          <w:delText>Y</w:delText>
        </w:r>
        <w:r w:rsidR="002B240A" w:rsidRPr="000B6820" w:rsidDel="009E0620">
          <w:delText>8</w:delText>
        </w:r>
      </w:del>
      <w:ins w:id="1276" w:author="Elena Vio" w:date="2016-07-19T13:09:00Z">
        <w:r w:rsidR="009E0620">
          <w:t>33</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0B6820" w14:paraId="4D835663" w14:textId="77777777" w:rsidTr="00A2114B">
        <w:tc>
          <w:tcPr>
            <w:tcW w:w="1008" w:type="dxa"/>
            <w:shd w:val="clear" w:color="auto" w:fill="auto"/>
          </w:tcPr>
          <w:p w14:paraId="71067E28" w14:textId="77777777" w:rsidR="002956C1" w:rsidRPr="000B6820" w:rsidRDefault="002956C1" w:rsidP="00A2114B">
            <w:pPr>
              <w:pStyle w:val="Corpodeltesto"/>
              <w:rPr>
                <w:b/>
              </w:rPr>
            </w:pPr>
            <w:r w:rsidRPr="000B6820">
              <w:rPr>
                <w:b/>
              </w:rPr>
              <w:t>Actor:</w:t>
            </w:r>
          </w:p>
        </w:tc>
        <w:tc>
          <w:tcPr>
            <w:tcW w:w="8568" w:type="dxa"/>
          </w:tcPr>
          <w:p w14:paraId="2122C243" w14:textId="3AB1D481" w:rsidR="002956C1" w:rsidRPr="000B6820" w:rsidRDefault="002956C1" w:rsidP="00AE50B2">
            <w:pPr>
              <w:pStyle w:val="Corpodeltesto"/>
            </w:pPr>
            <w:r w:rsidRPr="000B6820">
              <w:t xml:space="preserve">HT </w:t>
            </w:r>
            <w:r w:rsidR="00AE50B2" w:rsidRPr="000B6820">
              <w:t>Manager</w:t>
            </w:r>
          </w:p>
        </w:tc>
      </w:tr>
      <w:tr w:rsidR="002956C1" w:rsidRPr="000B6820" w14:paraId="6C3B6D69" w14:textId="77777777" w:rsidTr="00A2114B">
        <w:trPr>
          <w:trHeight w:val="435"/>
        </w:trPr>
        <w:tc>
          <w:tcPr>
            <w:tcW w:w="1008" w:type="dxa"/>
            <w:shd w:val="clear" w:color="auto" w:fill="auto"/>
          </w:tcPr>
          <w:p w14:paraId="4295E9D5" w14:textId="77777777" w:rsidR="002956C1" w:rsidRPr="000B6820" w:rsidRDefault="002956C1" w:rsidP="00A2114B">
            <w:pPr>
              <w:pStyle w:val="Corpodeltesto"/>
              <w:rPr>
                <w:b/>
              </w:rPr>
            </w:pPr>
            <w:r w:rsidRPr="000B6820">
              <w:rPr>
                <w:b/>
              </w:rPr>
              <w:t>Role:</w:t>
            </w:r>
          </w:p>
        </w:tc>
        <w:tc>
          <w:tcPr>
            <w:tcW w:w="8568" w:type="dxa"/>
          </w:tcPr>
          <w:p w14:paraId="0C38705E" w14:textId="24481BD8" w:rsidR="002956C1" w:rsidRPr="000B6820" w:rsidRDefault="002956C1" w:rsidP="009D0E95">
            <w:pPr>
              <w:pStyle w:val="Corpodeltesto"/>
              <w:tabs>
                <w:tab w:val="right" w:pos="9360"/>
              </w:tabs>
            </w:pPr>
            <w:r w:rsidRPr="000B6820">
              <w:t xml:space="preserve">Provides </w:t>
            </w:r>
            <w:r w:rsidR="002B240A" w:rsidRPr="000B6820">
              <w:t>Final R</w:t>
            </w:r>
            <w:r w:rsidRPr="000B6820">
              <w:t>eport, updates and submits the Heart Team Workflow Documents with associated metadata to a Document Repository.</w:t>
            </w:r>
          </w:p>
        </w:tc>
      </w:tr>
      <w:tr w:rsidR="002956C1" w:rsidRPr="000B6820" w14:paraId="0FA76A8C" w14:textId="77777777" w:rsidTr="00A2114B">
        <w:tc>
          <w:tcPr>
            <w:tcW w:w="1008" w:type="dxa"/>
            <w:shd w:val="clear" w:color="auto" w:fill="auto"/>
          </w:tcPr>
          <w:p w14:paraId="3EE135E1" w14:textId="77777777" w:rsidR="002956C1" w:rsidRPr="000B6820" w:rsidRDefault="002956C1" w:rsidP="00A2114B">
            <w:pPr>
              <w:pStyle w:val="Corpodeltesto"/>
              <w:rPr>
                <w:b/>
              </w:rPr>
            </w:pPr>
            <w:r w:rsidRPr="000B6820">
              <w:rPr>
                <w:b/>
              </w:rPr>
              <w:t>Actor:</w:t>
            </w:r>
          </w:p>
        </w:tc>
        <w:tc>
          <w:tcPr>
            <w:tcW w:w="8568" w:type="dxa"/>
          </w:tcPr>
          <w:p w14:paraId="60DCBF65" w14:textId="77777777" w:rsidR="002956C1" w:rsidRPr="000B6820" w:rsidRDefault="002956C1" w:rsidP="00A2114B">
            <w:pPr>
              <w:pStyle w:val="Corpodeltesto"/>
            </w:pPr>
            <w:r w:rsidRPr="000B6820">
              <w:t>XDS Document Repository</w:t>
            </w:r>
          </w:p>
        </w:tc>
      </w:tr>
      <w:tr w:rsidR="002956C1" w:rsidRPr="000B6820" w14:paraId="68FE6710" w14:textId="77777777" w:rsidTr="00A2114B">
        <w:tc>
          <w:tcPr>
            <w:tcW w:w="1008" w:type="dxa"/>
            <w:shd w:val="clear" w:color="auto" w:fill="auto"/>
          </w:tcPr>
          <w:p w14:paraId="24AF4312" w14:textId="77777777" w:rsidR="002956C1" w:rsidRPr="000B6820" w:rsidRDefault="002956C1" w:rsidP="00A2114B">
            <w:pPr>
              <w:pStyle w:val="Corpodeltesto"/>
              <w:rPr>
                <w:b/>
              </w:rPr>
            </w:pPr>
            <w:r w:rsidRPr="000B6820">
              <w:rPr>
                <w:b/>
              </w:rPr>
              <w:t>Role:</w:t>
            </w:r>
          </w:p>
        </w:tc>
        <w:tc>
          <w:tcPr>
            <w:tcW w:w="8568" w:type="dxa"/>
          </w:tcPr>
          <w:p w14:paraId="72ACC494" w14:textId="77777777" w:rsidR="002956C1" w:rsidRPr="000B6820" w:rsidRDefault="002956C1" w:rsidP="00A2114B">
            <w:pPr>
              <w:pStyle w:val="Corpodeltesto"/>
            </w:pPr>
            <w:r w:rsidRPr="000B6820">
              <w:t>Receives, stores and eventually notifies the Workflow Document</w:t>
            </w:r>
          </w:p>
        </w:tc>
      </w:tr>
    </w:tbl>
    <w:p w14:paraId="02C4B00D" w14:textId="47DA7605" w:rsidR="002956C1" w:rsidRPr="000B6820" w:rsidRDefault="002956C1" w:rsidP="002956C1">
      <w:pPr>
        <w:pStyle w:val="Titolo3"/>
        <w:numPr>
          <w:ilvl w:val="0"/>
          <w:numId w:val="0"/>
        </w:numPr>
        <w:rPr>
          <w:noProof w:val="0"/>
        </w:rPr>
      </w:pPr>
      <w:bookmarkStart w:id="1277" w:name="_Toc450674028"/>
      <w:r w:rsidRPr="000B6820">
        <w:rPr>
          <w:noProof w:val="0"/>
        </w:rPr>
        <w:lastRenderedPageBreak/>
        <w:t>3.</w:t>
      </w:r>
      <w:del w:id="1278" w:author="Elena Vio" w:date="2016-07-19T13:08:00Z">
        <w:r w:rsidRPr="000B6820" w:rsidDel="009E0620">
          <w:rPr>
            <w:noProof w:val="0"/>
          </w:rPr>
          <w:delText>Y6</w:delText>
        </w:r>
      </w:del>
      <w:ins w:id="1279" w:author="Elena Vio" w:date="2016-07-19T13:08:00Z">
        <w:r w:rsidR="009E0620">
          <w:rPr>
            <w:noProof w:val="0"/>
          </w:rPr>
          <w:t>31</w:t>
        </w:r>
      </w:ins>
      <w:r w:rsidRPr="000B6820">
        <w:rPr>
          <w:noProof w:val="0"/>
        </w:rPr>
        <w:t>.3 Referenced Standards</w:t>
      </w:r>
      <w:bookmarkEnd w:id="1277"/>
    </w:p>
    <w:p w14:paraId="4EA29107" w14:textId="77777777" w:rsidR="002956C1" w:rsidRPr="000B6820" w:rsidRDefault="002956C1"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4DA29D20" w14:textId="77777777" w:rsidR="002956C1" w:rsidRPr="000B6820" w:rsidRDefault="002956C1"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7272AE76" w14:textId="22EE818C" w:rsidR="002956C1" w:rsidRPr="000B6820" w:rsidRDefault="002956C1" w:rsidP="002956C1">
      <w:pPr>
        <w:pStyle w:val="Titolo3"/>
        <w:numPr>
          <w:ilvl w:val="0"/>
          <w:numId w:val="0"/>
        </w:numPr>
        <w:rPr>
          <w:noProof w:val="0"/>
        </w:rPr>
      </w:pPr>
      <w:bookmarkStart w:id="1280" w:name="_Toc450674029"/>
      <w:r w:rsidRPr="000B6820">
        <w:rPr>
          <w:noProof w:val="0"/>
        </w:rPr>
        <w:t>3.</w:t>
      </w:r>
      <w:del w:id="1281" w:author="Elena Vio" w:date="2016-07-19T13:08:00Z">
        <w:r w:rsidRPr="000B6820" w:rsidDel="009E0620">
          <w:rPr>
            <w:noProof w:val="0"/>
          </w:rPr>
          <w:delText>Y6</w:delText>
        </w:r>
      </w:del>
      <w:ins w:id="1282" w:author="Elena Vio" w:date="2016-07-19T13:08:00Z">
        <w:r w:rsidR="009E0620">
          <w:rPr>
            <w:noProof w:val="0"/>
          </w:rPr>
          <w:t>31</w:t>
        </w:r>
      </w:ins>
      <w:r w:rsidRPr="000B6820">
        <w:rPr>
          <w:noProof w:val="0"/>
        </w:rPr>
        <w:t>.4 Interaction Diagram</w:t>
      </w:r>
      <w:bookmarkEnd w:id="1280"/>
    </w:p>
    <w:p w14:paraId="349BDCE7" w14:textId="77777777" w:rsidR="002956C1" w:rsidRPr="000B6820" w:rsidRDefault="002956C1" w:rsidP="002956C1">
      <w:pPr>
        <w:pStyle w:val="Corpodeltesto"/>
      </w:pPr>
      <w:r w:rsidRPr="000B6820">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35DABAE9" w:rsidR="00243663" w:rsidRPr="007C1AAC" w:rsidRDefault="00243663" w:rsidP="002956C1">
                              <w:pPr>
                                <w:spacing w:before="0"/>
                                <w:jc w:val="center"/>
                                <w:rPr>
                                  <w:sz w:val="22"/>
                                  <w:szCs w:val="22"/>
                                </w:rPr>
                              </w:pPr>
                              <w:r>
                                <w:rPr>
                                  <w:sz w:val="22"/>
                                  <w:szCs w:val="22"/>
                                </w:rPr>
                                <w:t>HT Manager</w:t>
                              </w:r>
                            </w:p>
                            <w:p w14:paraId="60E2D000" w14:textId="77777777" w:rsidR="00243663" w:rsidRDefault="00243663" w:rsidP="002956C1">
                              <w:pPr>
                                <w:spacing w:before="0"/>
                              </w:pPr>
                            </w:p>
                            <w:p w14:paraId="78528137" w14:textId="1D323E20" w:rsidR="00243663" w:rsidRPr="007C1AAC" w:rsidRDefault="00243663" w:rsidP="002956C1">
                              <w:pPr>
                                <w:spacing w:before="0"/>
                                <w:jc w:val="center"/>
                                <w:rPr>
                                  <w:sz w:val="22"/>
                                  <w:szCs w:val="22"/>
                                </w:rPr>
                              </w:pPr>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243663" w:rsidRPr="007C1AAC" w:rsidRDefault="00243663" w:rsidP="002956C1">
                              <w:pPr>
                                <w:spacing w:before="0"/>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243663" w:rsidRPr="007C1AAC" w:rsidRDefault="00243663" w:rsidP="002956C1">
                              <w:pPr>
                                <w:spacing w:before="0"/>
                                <w:jc w:val="center"/>
                                <w:rPr>
                                  <w:sz w:val="22"/>
                                  <w:szCs w:val="22"/>
                                </w:rPr>
                              </w:pPr>
                              <w:r>
                                <w:rPr>
                                  <w:sz w:val="22"/>
                                  <w:szCs w:val="22"/>
                                </w:rPr>
                                <w:t>XDS Document Repository</w:t>
                              </w:r>
                            </w:p>
                            <w:p w14:paraId="11BE0044" w14:textId="77777777" w:rsidR="00243663" w:rsidRDefault="00243663" w:rsidP="002956C1">
                              <w:pPr>
                                <w:spacing w:before="0"/>
                              </w:pPr>
                            </w:p>
                            <w:p w14:paraId="411CED2C" w14:textId="77777777" w:rsidR="00243663" w:rsidRPr="007C1AAC" w:rsidRDefault="00243663" w:rsidP="002956C1">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243663" w:rsidRPr="007C1AAC" w:rsidRDefault="00243663" w:rsidP="002956C1">
                              <w:pPr>
                                <w:spacing w:before="0"/>
                                <w:rPr>
                                  <w:sz w:val="22"/>
                                  <w:szCs w:val="22"/>
                                </w:rPr>
                              </w:pPr>
                              <w:r>
                                <w:t>Provide And Register Document set-b Response</w:t>
                              </w:r>
                              <w:r w:rsidDel="00281B77">
                                <w:rPr>
                                  <w:sz w:val="22"/>
                                  <w:szCs w:val="22"/>
                                </w:rPr>
                                <w:t xml:space="preserve"> </w:t>
                              </w:r>
                            </w:p>
                            <w:p w14:paraId="73B138D4" w14:textId="77777777" w:rsidR="00243663" w:rsidRDefault="00243663" w:rsidP="002956C1">
                              <w:pPr>
                                <w:spacing w:before="0"/>
                              </w:pPr>
                            </w:p>
                            <w:p w14:paraId="70DE0E88" w14:textId="77777777" w:rsidR="00243663" w:rsidRPr="007C1AAC" w:rsidRDefault="00243663" w:rsidP="002956C1">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35DABAE9" w:rsidR="00243663" w:rsidRPr="007C1AAC" w:rsidRDefault="00243663" w:rsidP="002956C1">
                        <w:pPr>
                          <w:spacing w:before="0"/>
                          <w:jc w:val="center"/>
                          <w:rPr>
                            <w:sz w:val="22"/>
                            <w:szCs w:val="22"/>
                          </w:rPr>
                        </w:pPr>
                        <w:r>
                          <w:rPr>
                            <w:sz w:val="22"/>
                            <w:szCs w:val="22"/>
                          </w:rPr>
                          <w:t>HT Manager</w:t>
                        </w:r>
                      </w:p>
                      <w:p w14:paraId="60E2D000" w14:textId="77777777" w:rsidR="00243663" w:rsidRDefault="00243663" w:rsidP="002956C1">
                        <w:pPr>
                          <w:spacing w:before="0"/>
                        </w:pPr>
                      </w:p>
                      <w:p w14:paraId="78528137" w14:textId="1D323E20" w:rsidR="00243663" w:rsidRPr="007C1AAC" w:rsidRDefault="00243663" w:rsidP="002956C1">
                        <w:pPr>
                          <w:spacing w:before="0"/>
                          <w:jc w:val="center"/>
                          <w:rPr>
                            <w:sz w:val="22"/>
                            <w:szCs w:val="22"/>
                          </w:rPr>
                        </w:pPr>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243663" w:rsidRPr="007C1AAC" w:rsidRDefault="00243663" w:rsidP="002956C1">
                        <w:pPr>
                          <w:spacing w:before="0"/>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243663" w:rsidRPr="007C1AAC" w:rsidRDefault="00243663" w:rsidP="002956C1">
                        <w:pPr>
                          <w:spacing w:before="0"/>
                          <w:jc w:val="center"/>
                          <w:rPr>
                            <w:sz w:val="22"/>
                            <w:szCs w:val="22"/>
                          </w:rPr>
                        </w:pPr>
                        <w:r>
                          <w:rPr>
                            <w:sz w:val="22"/>
                            <w:szCs w:val="22"/>
                          </w:rPr>
                          <w:t>XDS Document Repository</w:t>
                        </w:r>
                      </w:p>
                      <w:p w14:paraId="11BE0044" w14:textId="77777777" w:rsidR="00243663" w:rsidRDefault="00243663" w:rsidP="002956C1">
                        <w:pPr>
                          <w:spacing w:before="0"/>
                        </w:pPr>
                      </w:p>
                      <w:p w14:paraId="411CED2C" w14:textId="77777777" w:rsidR="00243663" w:rsidRPr="007C1AAC" w:rsidRDefault="00243663" w:rsidP="002956C1">
                        <w:pPr>
                          <w:spacing w:before="0"/>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243663" w:rsidRPr="007C1AAC" w:rsidRDefault="00243663" w:rsidP="002956C1">
                        <w:pPr>
                          <w:spacing w:before="0"/>
                          <w:rPr>
                            <w:sz w:val="22"/>
                            <w:szCs w:val="22"/>
                          </w:rPr>
                        </w:pPr>
                        <w:r>
                          <w:t>Provide And Register Document set-b Response</w:t>
                        </w:r>
                        <w:r w:rsidDel="00281B77">
                          <w:rPr>
                            <w:sz w:val="22"/>
                            <w:szCs w:val="22"/>
                          </w:rPr>
                          <w:t xml:space="preserve"> </w:t>
                        </w:r>
                      </w:p>
                      <w:p w14:paraId="73B138D4" w14:textId="77777777" w:rsidR="00243663" w:rsidRDefault="00243663" w:rsidP="002956C1">
                        <w:pPr>
                          <w:spacing w:before="0"/>
                        </w:pPr>
                      </w:p>
                      <w:p w14:paraId="70DE0E88" w14:textId="77777777" w:rsidR="00243663" w:rsidRPr="007C1AAC" w:rsidRDefault="00243663" w:rsidP="002956C1">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A766375" w14:textId="1D0CAE83" w:rsidR="002956C1" w:rsidRPr="000B6820" w:rsidRDefault="002956C1" w:rsidP="002956C1">
      <w:pPr>
        <w:pStyle w:val="Titolo4"/>
        <w:numPr>
          <w:ilvl w:val="0"/>
          <w:numId w:val="0"/>
        </w:numPr>
        <w:rPr>
          <w:noProof w:val="0"/>
        </w:rPr>
      </w:pPr>
      <w:bookmarkStart w:id="1283" w:name="_Toc450674030"/>
      <w:r w:rsidRPr="000B6820">
        <w:rPr>
          <w:noProof w:val="0"/>
        </w:rPr>
        <w:t>3.</w:t>
      </w:r>
      <w:del w:id="1284" w:author="Elena Vio" w:date="2016-07-19T13:09:00Z">
        <w:r w:rsidRPr="000B6820" w:rsidDel="009E0620">
          <w:rPr>
            <w:noProof w:val="0"/>
          </w:rPr>
          <w:delText>Y</w:delText>
        </w:r>
        <w:r w:rsidR="00C15485" w:rsidRPr="000B6820" w:rsidDel="009E0620">
          <w:rPr>
            <w:noProof w:val="0"/>
          </w:rPr>
          <w:delText>8</w:delText>
        </w:r>
      </w:del>
      <w:ins w:id="1285" w:author="Elena Vio" w:date="2016-07-19T13:09:00Z">
        <w:r w:rsidR="009E0620">
          <w:rPr>
            <w:noProof w:val="0"/>
          </w:rPr>
          <w:t>33</w:t>
        </w:r>
      </w:ins>
      <w:r w:rsidRPr="000B6820">
        <w:rPr>
          <w:noProof w:val="0"/>
        </w:rPr>
        <w:t xml:space="preserve">.4.1 </w:t>
      </w:r>
      <w:r w:rsidR="00C15485" w:rsidRPr="000B6820">
        <w:rPr>
          <w:noProof w:val="0"/>
        </w:rPr>
        <w:t>Complete Heart Team</w:t>
      </w:r>
      <w:bookmarkEnd w:id="1283"/>
      <w:r w:rsidRPr="000B6820">
        <w:rPr>
          <w:noProof w:val="0"/>
        </w:rPr>
        <w:t xml:space="preserve"> </w:t>
      </w:r>
    </w:p>
    <w:p w14:paraId="431372A2" w14:textId="552D62DC" w:rsidR="002956C1" w:rsidRPr="000B6820" w:rsidRDefault="002956C1" w:rsidP="004B2F11">
      <w:pPr>
        <w:pStyle w:val="Corpodeltesto"/>
      </w:pPr>
      <w:r w:rsidRPr="000B6820">
        <w:t xml:space="preserve">This message provides </w:t>
      </w:r>
      <w:r w:rsidR="00C15485" w:rsidRPr="000B6820">
        <w:t>Final</w:t>
      </w:r>
      <w:r w:rsidRPr="000B6820">
        <w:t xml:space="preserve"> Report to </w:t>
      </w:r>
      <w:r w:rsidR="00C15485" w:rsidRPr="000B6820">
        <w:t>HT Requester</w:t>
      </w:r>
      <w:r w:rsidR="00E23BC3" w:rsidRPr="000B6820">
        <w:t xml:space="preserve"> and marks task as completed</w:t>
      </w:r>
      <w:r w:rsidRPr="000B6820">
        <w:t>.</w:t>
      </w:r>
    </w:p>
    <w:p w14:paraId="5C217D94" w14:textId="0A8F885F" w:rsidR="002956C1" w:rsidRPr="000B6820" w:rsidRDefault="002956C1" w:rsidP="002956C1">
      <w:pPr>
        <w:pStyle w:val="Titolo5"/>
        <w:numPr>
          <w:ilvl w:val="0"/>
          <w:numId w:val="0"/>
        </w:numPr>
        <w:rPr>
          <w:noProof w:val="0"/>
        </w:rPr>
      </w:pPr>
      <w:bookmarkStart w:id="1286" w:name="_Toc450674031"/>
      <w:r w:rsidRPr="000B6820">
        <w:rPr>
          <w:noProof w:val="0"/>
        </w:rPr>
        <w:t>3.</w:t>
      </w:r>
      <w:del w:id="1287" w:author="Elena Vio" w:date="2016-07-19T13:09:00Z">
        <w:r w:rsidRPr="000B6820" w:rsidDel="009E0620">
          <w:rPr>
            <w:noProof w:val="0"/>
          </w:rPr>
          <w:delText>Y</w:delText>
        </w:r>
        <w:r w:rsidR="0021474A" w:rsidRPr="000B6820" w:rsidDel="009E0620">
          <w:rPr>
            <w:noProof w:val="0"/>
          </w:rPr>
          <w:delText>8</w:delText>
        </w:r>
      </w:del>
      <w:ins w:id="1288" w:author="Elena Vio" w:date="2016-07-19T13:09:00Z">
        <w:r w:rsidR="009E0620">
          <w:rPr>
            <w:noProof w:val="0"/>
          </w:rPr>
          <w:t>33</w:t>
        </w:r>
      </w:ins>
      <w:r w:rsidRPr="000B6820">
        <w:rPr>
          <w:noProof w:val="0"/>
        </w:rPr>
        <w:t>.4.1.1 Trigger Events</w:t>
      </w:r>
      <w:bookmarkEnd w:id="1286"/>
    </w:p>
    <w:p w14:paraId="25C0A95E" w14:textId="70E2C595" w:rsidR="002D6DF2" w:rsidRPr="000B6820" w:rsidRDefault="002956C1" w:rsidP="002956C1">
      <w:r w:rsidRPr="000B6820">
        <w:t xml:space="preserve">The HT </w:t>
      </w:r>
      <w:r w:rsidR="002D6DF2" w:rsidRPr="000B6820">
        <w:t>Manager</w:t>
      </w:r>
      <w:r w:rsidRPr="000B6820">
        <w:t xml:space="preserve"> sends this message when </w:t>
      </w:r>
      <w:r w:rsidR="002D6DF2" w:rsidRPr="000B6820">
        <w:t xml:space="preserve">it completes the HT Perform task and </w:t>
      </w:r>
      <w:r w:rsidRPr="000B6820">
        <w:t xml:space="preserve">is ready to provide </w:t>
      </w:r>
      <w:proofErr w:type="gramStart"/>
      <w:r w:rsidR="002D6DF2" w:rsidRPr="000B6820">
        <w:t xml:space="preserve">Final </w:t>
      </w:r>
      <w:r w:rsidRPr="000B6820">
        <w:t xml:space="preserve"> Report</w:t>
      </w:r>
      <w:proofErr w:type="gramEnd"/>
      <w:r w:rsidRPr="000B6820">
        <w:t xml:space="preserve"> to </w:t>
      </w:r>
      <w:r w:rsidR="00881484" w:rsidRPr="000B6820">
        <w:t>Heart Team, on basis of HT Request Document, and if needed, Individual evaluation report</w:t>
      </w:r>
      <w:r w:rsidR="00B13E42" w:rsidRPr="000B6820">
        <w:t>s</w:t>
      </w:r>
      <w:r w:rsidR="00881484" w:rsidRPr="000B6820">
        <w:t xml:space="preserve"> and the discussion in </w:t>
      </w:r>
      <w:r w:rsidR="000C0E95" w:rsidRPr="000B6820">
        <w:t xml:space="preserve">team’s </w:t>
      </w:r>
      <w:r w:rsidR="00881484" w:rsidRPr="000B6820">
        <w:t>communication</w:t>
      </w:r>
      <w:r w:rsidRPr="000B6820">
        <w:t>.</w:t>
      </w:r>
    </w:p>
    <w:p w14:paraId="39EC4E23" w14:textId="3A69A7B8" w:rsidR="00B13E42" w:rsidRPr="000B6820" w:rsidRDefault="002956C1" w:rsidP="006342C7">
      <w:r w:rsidRPr="000B6820">
        <w:t xml:space="preserve">The </w:t>
      </w:r>
      <w:r w:rsidRPr="000B6820">
        <w:rPr>
          <w:b/>
        </w:rPr>
        <w:t>pre-conditions</w:t>
      </w:r>
      <w:r w:rsidRPr="000B6820">
        <w:t xml:space="preserve"> are encoded as:</w:t>
      </w:r>
    </w:p>
    <w:p w14:paraId="50D57264" w14:textId="195E3FE9" w:rsidR="002956C1" w:rsidRPr="000B6820" w:rsidRDefault="00B27FB8" w:rsidP="00881484">
      <w:pPr>
        <w:pStyle w:val="Paragrafoelenco"/>
        <w:numPr>
          <w:ilvl w:val="0"/>
          <w:numId w:val="61"/>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w:t>
      </w:r>
      <w:r w:rsidRPr="000B6820">
        <w:t>and</w:t>
      </w:r>
      <w:r w:rsidRPr="000B6820">
        <w:rPr>
          <w:b/>
        </w:rPr>
        <w:t xml:space="preserve"> </w:t>
      </w:r>
      <w:r w:rsidR="00B13E42" w:rsidRPr="000B6820">
        <w:t xml:space="preserve">HT Manager requires a </w:t>
      </w:r>
      <w:r w:rsidR="000C0E95" w:rsidRPr="000B6820">
        <w:t>team’s communication</w:t>
      </w:r>
      <w:r w:rsidR="00B13E42" w:rsidRPr="000B6820">
        <w:t>,</w:t>
      </w:r>
      <w:r w:rsidR="00B13E42" w:rsidRPr="000B6820">
        <w:rPr>
          <w:b/>
        </w:rPr>
        <w:t xml:space="preserve"> </w:t>
      </w:r>
      <w:r w:rsidR="002956C1" w:rsidRPr="000B6820">
        <w:rPr>
          <w:b/>
        </w:rPr>
        <w:t>t</w:t>
      </w:r>
      <w:r w:rsidR="002956C1" w:rsidRPr="000B6820">
        <w:t xml:space="preserve">he HT </w:t>
      </w:r>
      <w:r w:rsidR="00115406" w:rsidRPr="000B6820">
        <w:t>Perform</w:t>
      </w:r>
      <w:r w:rsidR="002956C1" w:rsidRPr="000B6820">
        <w:t xml:space="preserve"> task is “IN PROGRESS”</w:t>
      </w:r>
      <w:r w:rsidR="002956C1" w:rsidRPr="000B6820">
        <w:rPr>
          <w:b/>
        </w:rPr>
        <w:t xml:space="preserve"> </w:t>
      </w:r>
      <w:r w:rsidR="002956C1" w:rsidRPr="000B6820">
        <w:t>(</w:t>
      </w:r>
      <w:proofErr w:type="spellStart"/>
      <w:r w:rsidR="002956C1" w:rsidRPr="000B6820">
        <w:rPr>
          <w:rFonts w:ascii="Courier" w:hAnsi="Courier"/>
          <w:b/>
        </w:rPr>
        <w:t>WorkflowDocument</w:t>
      </w:r>
      <w:proofErr w:type="spellEnd"/>
      <w:r w:rsidR="002956C1" w:rsidRPr="000B6820">
        <w:rPr>
          <w:rFonts w:ascii="Courier" w:hAnsi="Courier"/>
          <w:b/>
        </w:rPr>
        <w:t>/</w:t>
      </w:r>
      <w:proofErr w:type="spellStart"/>
      <w:r w:rsidR="002956C1" w:rsidRPr="000B6820">
        <w:rPr>
          <w:rFonts w:ascii="Courier" w:hAnsi="Courier"/>
          <w:b/>
        </w:rPr>
        <w:t>TaskList</w:t>
      </w:r>
      <w:proofErr w:type="spellEnd"/>
      <w:r w:rsidR="002956C1" w:rsidRPr="000B6820">
        <w:rPr>
          <w:rFonts w:ascii="Courier" w:hAnsi="Courier"/>
          <w:b/>
        </w:rPr>
        <w:t>/</w:t>
      </w:r>
      <w:proofErr w:type="spellStart"/>
      <w:r w:rsidR="002956C1" w:rsidRPr="000B6820">
        <w:rPr>
          <w:rFonts w:ascii="Courier" w:hAnsi="Courier"/>
          <w:b/>
        </w:rPr>
        <w:t>XDWTask</w:t>
      </w:r>
      <w:proofErr w:type="spellEnd"/>
      <w:r w:rsidR="002956C1" w:rsidRPr="000B6820">
        <w:rPr>
          <w:rFonts w:ascii="Courier" w:hAnsi="Courier"/>
          <w:b/>
        </w:rPr>
        <w:t>/</w:t>
      </w:r>
      <w:proofErr w:type="spellStart"/>
      <w:r w:rsidR="002956C1" w:rsidRPr="000B6820">
        <w:rPr>
          <w:rFonts w:ascii="Courier" w:hAnsi="Courier"/>
          <w:b/>
        </w:rPr>
        <w:t>taskData</w:t>
      </w:r>
      <w:proofErr w:type="spellEnd"/>
      <w:r w:rsidR="002956C1" w:rsidRPr="000B6820">
        <w:rPr>
          <w:rFonts w:ascii="Courier" w:hAnsi="Courier"/>
          <w:b/>
        </w:rPr>
        <w:t>/</w:t>
      </w:r>
      <w:proofErr w:type="spellStart"/>
      <w:r w:rsidR="002956C1" w:rsidRPr="000B6820">
        <w:rPr>
          <w:rFonts w:ascii="Courier" w:hAnsi="Courier"/>
          <w:b/>
        </w:rPr>
        <w:t>taskDetails</w:t>
      </w:r>
      <w:proofErr w:type="spellEnd"/>
      <w:r w:rsidR="002956C1" w:rsidRPr="000B6820">
        <w:rPr>
          <w:rFonts w:ascii="Courier" w:hAnsi="Courier"/>
          <w:b/>
        </w:rPr>
        <w:t>/status</w:t>
      </w:r>
      <w:r w:rsidR="002956C1" w:rsidRPr="000B6820">
        <w:t>=”IN PROGRESS” and</w:t>
      </w:r>
      <w:r w:rsidR="002956C1" w:rsidRPr="000B6820">
        <w:rPr>
          <w:b/>
        </w:rPr>
        <w:t xml:space="preserve"> </w:t>
      </w:r>
      <w:r w:rsidR="002956C1" w:rsidRPr="000B6820">
        <w:rPr>
          <w:rFonts w:ascii="Courier" w:hAnsi="Courier"/>
          <w:b/>
        </w:rPr>
        <w:t>WorkflowDocument/TaskList/XDWTask/taskData/taskDetails/taskType</w:t>
      </w:r>
      <w:r w:rsidR="002956C1" w:rsidRPr="000B6820">
        <w:t>=”HT</w:t>
      </w:r>
      <w:r w:rsidR="00115406" w:rsidRPr="000B6820">
        <w:t>Perform</w:t>
      </w:r>
      <w:r w:rsidR="002956C1" w:rsidRPr="000B6820">
        <w:t>”).</w:t>
      </w:r>
    </w:p>
    <w:p w14:paraId="11088D99" w14:textId="3A248C61" w:rsidR="00B13E42" w:rsidRPr="000B6820" w:rsidRDefault="00B13E42" w:rsidP="006342C7">
      <w:pPr>
        <w:pStyle w:val="Paragrafoelenco"/>
      </w:pPr>
      <w:r w:rsidRPr="000B6820">
        <w:t>OR</w:t>
      </w:r>
    </w:p>
    <w:p w14:paraId="21FE76E9" w14:textId="5702F8B2" w:rsidR="00B13E42" w:rsidRPr="000B6820" w:rsidRDefault="00B27FB8" w:rsidP="001E1651">
      <w:pPr>
        <w:pStyle w:val="Paragrafoelenco"/>
        <w:numPr>
          <w:ilvl w:val="0"/>
          <w:numId w:val="61"/>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w:t>
      </w:r>
      <w:r w:rsidRPr="000B6820">
        <w:t>and</w:t>
      </w:r>
      <w:r w:rsidRPr="000B6820">
        <w:rPr>
          <w:b/>
        </w:rPr>
        <w:t xml:space="preserve"> </w:t>
      </w:r>
      <w:r w:rsidR="00B13E42" w:rsidRPr="000B6820">
        <w:t xml:space="preserve">HT Manager doesn’t require a </w:t>
      </w:r>
      <w:r w:rsidR="000C0E95" w:rsidRPr="000B6820">
        <w:t>team’s communication</w:t>
      </w:r>
      <w:r w:rsidR="00B13E42" w:rsidRPr="000B6820">
        <w:t>,</w:t>
      </w:r>
      <w:r w:rsidR="00B13E42" w:rsidRPr="000B6820">
        <w:rPr>
          <w:b/>
        </w:rPr>
        <w:t xml:space="preserve"> all</w:t>
      </w:r>
      <w:r w:rsidR="00B13E42" w:rsidRPr="000B6820">
        <w:t xml:space="preserve"> HT Involvement tasks are “COMPLETED” or “EXITED”</w:t>
      </w:r>
      <w:r w:rsidR="00B13E42" w:rsidRPr="000B6820">
        <w:rPr>
          <w:b/>
        </w:rPr>
        <w:t xml:space="preserve"> </w:t>
      </w:r>
      <w:r w:rsidR="00B13E42" w:rsidRPr="000B6820">
        <w:lastRenderedPageBreak/>
        <w:t>(</w:t>
      </w:r>
      <w:r w:rsidR="00B13E42" w:rsidRPr="000B6820">
        <w:rPr>
          <w:rFonts w:ascii="Courier" w:hAnsi="Courier"/>
          <w:b/>
        </w:rPr>
        <w:t>WorkflowDocument/TaskList/XDWTask/taskData/taskDetails/status</w:t>
      </w:r>
      <w:r w:rsidR="00B13E42" w:rsidRPr="000B6820">
        <w:t>=“COMPLETED” or “EXITED”</w:t>
      </w:r>
      <w:r w:rsidR="00B13E42" w:rsidRPr="000B6820">
        <w:rPr>
          <w:b/>
        </w:rPr>
        <w:t xml:space="preserve"> </w:t>
      </w:r>
      <w:r w:rsidR="00B13E42" w:rsidRPr="000B6820">
        <w:t>and</w:t>
      </w:r>
      <w:r w:rsidR="00B13E42" w:rsidRPr="000B6820">
        <w:rPr>
          <w:b/>
        </w:rPr>
        <w:t xml:space="preserve"> </w:t>
      </w:r>
      <w:r w:rsidR="00B13E42" w:rsidRPr="000B6820">
        <w:rPr>
          <w:rFonts w:ascii="Courier" w:hAnsi="Courier"/>
          <w:b/>
        </w:rPr>
        <w:t>WorkflowDocument/TaskList/XDWTask/taskData/taskDetails/taskType</w:t>
      </w:r>
      <w:r w:rsidR="00B13E42" w:rsidRPr="000B6820">
        <w:t>=”HTInvolvement”).</w:t>
      </w:r>
    </w:p>
    <w:p w14:paraId="27924797" w14:textId="77C089A1" w:rsidR="002956C1" w:rsidRPr="000B6820" w:rsidRDefault="00115406" w:rsidP="004B2F11">
      <w:pPr>
        <w:pStyle w:val="Corpodeltesto"/>
      </w:pPr>
      <w:r w:rsidRPr="000B6820">
        <w:t>The</w:t>
      </w:r>
      <w:r w:rsidR="002956C1" w:rsidRPr="000B6820">
        <w:t xml:space="preserve"> Document needed is </w:t>
      </w:r>
      <w:r w:rsidRPr="000B6820">
        <w:t>Final R</w:t>
      </w:r>
      <w:r w:rsidR="002956C1" w:rsidRPr="000B6820">
        <w:t xml:space="preserve">eport. </w:t>
      </w:r>
    </w:p>
    <w:p w14:paraId="31D12D7E" w14:textId="3F6F6181" w:rsidR="002956C1" w:rsidRPr="000B6820" w:rsidRDefault="002956C1" w:rsidP="002956C1">
      <w:pPr>
        <w:pStyle w:val="Titolo5"/>
        <w:numPr>
          <w:ilvl w:val="0"/>
          <w:numId w:val="0"/>
        </w:numPr>
        <w:rPr>
          <w:noProof w:val="0"/>
        </w:rPr>
      </w:pPr>
      <w:bookmarkStart w:id="1289" w:name="_Toc450674032"/>
      <w:r w:rsidRPr="000B6820">
        <w:rPr>
          <w:noProof w:val="0"/>
        </w:rPr>
        <w:t>3.</w:t>
      </w:r>
      <w:del w:id="1290" w:author="Elena Vio" w:date="2016-07-19T13:09:00Z">
        <w:r w:rsidRPr="000B6820" w:rsidDel="009E0620">
          <w:rPr>
            <w:noProof w:val="0"/>
          </w:rPr>
          <w:delText>Y</w:delText>
        </w:r>
        <w:r w:rsidR="0013208E" w:rsidRPr="000B6820" w:rsidDel="009E0620">
          <w:rPr>
            <w:noProof w:val="0"/>
          </w:rPr>
          <w:delText>8</w:delText>
        </w:r>
      </w:del>
      <w:ins w:id="1291" w:author="Elena Vio" w:date="2016-07-19T13:09:00Z">
        <w:r w:rsidR="009E0620">
          <w:rPr>
            <w:noProof w:val="0"/>
          </w:rPr>
          <w:t>33</w:t>
        </w:r>
      </w:ins>
      <w:r w:rsidRPr="000B6820">
        <w:rPr>
          <w:noProof w:val="0"/>
        </w:rPr>
        <w:t>.4.1.2 Message Semantics</w:t>
      </w:r>
      <w:bookmarkEnd w:id="1289"/>
    </w:p>
    <w:p w14:paraId="40CB191C" w14:textId="2C782C7B" w:rsidR="002956C1" w:rsidRPr="000B6820" w:rsidRDefault="002956C1" w:rsidP="002956C1">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 xml:space="preserve">The HT </w:t>
      </w:r>
      <w:r w:rsidR="0021474A" w:rsidRPr="000B6820">
        <w:t>Manager</w:t>
      </w:r>
      <w:r w:rsidRPr="000B6820">
        <w:t xml:space="preserve"> is the Document Source.</w:t>
      </w:r>
    </w:p>
    <w:p w14:paraId="4A8F14F2" w14:textId="77777777" w:rsidR="002956C1" w:rsidRPr="000B6820" w:rsidRDefault="002956C1" w:rsidP="002956C1">
      <w:pPr>
        <w:pStyle w:val="Corpodeltesto"/>
      </w:pPr>
      <w:r w:rsidRPr="000B6820">
        <w:t xml:space="preserve"> This section defines:</w:t>
      </w:r>
    </w:p>
    <w:p w14:paraId="6E237695" w14:textId="2EFC6629" w:rsidR="002956C1" w:rsidRPr="000B6820" w:rsidRDefault="009D0E95" w:rsidP="002956C1">
      <w:pPr>
        <w:pStyle w:val="Corpodeltesto"/>
        <w:numPr>
          <w:ilvl w:val="0"/>
          <w:numId w:val="37"/>
        </w:numPr>
      </w:pPr>
      <w:r w:rsidRPr="000B6820">
        <w:t>T</w:t>
      </w:r>
      <w:r w:rsidR="002956C1" w:rsidRPr="000B6820">
        <w:t>he Heart Team Workflow Document Content submitted in the Provide</w:t>
      </w:r>
      <w:r w:rsidR="0021474A" w:rsidRPr="000B6820">
        <w:t xml:space="preserve"> and Register</w:t>
      </w:r>
      <w:r w:rsidR="000B6820">
        <w:t xml:space="preserve">. </w:t>
      </w:r>
      <w:r w:rsidR="0021474A" w:rsidRPr="000B6820">
        <w:t>See Section 3.</w:t>
      </w:r>
      <w:del w:id="1292" w:author="Elena Vio" w:date="2016-07-19T13:09:00Z">
        <w:r w:rsidR="0021474A" w:rsidRPr="000B6820" w:rsidDel="009E0620">
          <w:delText>Y8</w:delText>
        </w:r>
      </w:del>
      <w:ins w:id="1293" w:author="Elena Vio" w:date="2016-07-19T13:09:00Z">
        <w:r w:rsidR="009E0620">
          <w:t>33</w:t>
        </w:r>
      </w:ins>
      <w:r w:rsidR="002956C1" w:rsidRPr="000B6820">
        <w:t>.4.1.2.1.</w:t>
      </w:r>
    </w:p>
    <w:p w14:paraId="618916D5" w14:textId="23E7F3A2" w:rsidR="002956C1" w:rsidRPr="000B6820" w:rsidRDefault="002956C1" w:rsidP="002956C1">
      <w:pPr>
        <w:pStyle w:val="Corpodeltesto"/>
        <w:numPr>
          <w:ilvl w:val="0"/>
          <w:numId w:val="37"/>
        </w:numPr>
      </w:pPr>
      <w:r w:rsidRPr="000B6820">
        <w:t xml:space="preserve">The </w:t>
      </w:r>
      <w:r w:rsidR="0021474A" w:rsidRPr="000B6820">
        <w:t>Final</w:t>
      </w:r>
      <w:r w:rsidRPr="000B6820">
        <w:t xml:space="preserve"> Report Document</w:t>
      </w:r>
      <w:r w:rsidR="0021474A" w:rsidRPr="000B6820">
        <w:t xml:space="preserve"> Content</w:t>
      </w:r>
      <w:r w:rsidRPr="000B6820">
        <w:t xml:space="preserve"> submitted in the Provide</w:t>
      </w:r>
      <w:r w:rsidR="0021474A" w:rsidRPr="000B6820">
        <w:t xml:space="preserve"> and Register</w:t>
      </w:r>
      <w:r w:rsidR="000B6820">
        <w:t xml:space="preserve">. </w:t>
      </w:r>
      <w:r w:rsidR="0021474A" w:rsidRPr="000B6820">
        <w:t>See Section 3.</w:t>
      </w:r>
      <w:del w:id="1294" w:author="Elena Vio" w:date="2016-07-19T13:09:00Z">
        <w:r w:rsidR="0021474A" w:rsidRPr="000B6820" w:rsidDel="009E0620">
          <w:delText>Y8</w:delText>
        </w:r>
      </w:del>
      <w:ins w:id="1295" w:author="Elena Vio" w:date="2016-07-19T13:09:00Z">
        <w:r w:rsidR="009E0620">
          <w:t>33</w:t>
        </w:r>
      </w:ins>
      <w:r w:rsidRPr="000B6820">
        <w:t xml:space="preserve">.4.1.2.2.. </w:t>
      </w:r>
    </w:p>
    <w:p w14:paraId="633DC803" w14:textId="147A654C" w:rsidR="002956C1" w:rsidRPr="000B6820" w:rsidRDefault="002956C1" w:rsidP="002956C1">
      <w:pPr>
        <w:pStyle w:val="Corpodeltesto"/>
        <w:numPr>
          <w:ilvl w:val="0"/>
          <w:numId w:val="37"/>
        </w:numPr>
      </w:pPr>
      <w:r w:rsidRPr="000B6820">
        <w:t>The Document Sharing Metadata requirements for the Submission Set and D</w:t>
      </w:r>
      <w:r w:rsidR="0021474A" w:rsidRPr="000B6820">
        <w:t>ocument Entry</w:t>
      </w:r>
      <w:r w:rsidR="000B6820">
        <w:t xml:space="preserve">. </w:t>
      </w:r>
      <w:r w:rsidR="0021474A" w:rsidRPr="000B6820">
        <w:t>See Section 3.</w:t>
      </w:r>
      <w:del w:id="1296" w:author="Elena Vio" w:date="2016-07-19T13:09:00Z">
        <w:r w:rsidR="0021474A" w:rsidRPr="000B6820" w:rsidDel="009E0620">
          <w:delText>Y8</w:delText>
        </w:r>
      </w:del>
      <w:ins w:id="1297" w:author="Elena Vio" w:date="2016-07-19T13:09:00Z">
        <w:r w:rsidR="009E0620">
          <w:t>33</w:t>
        </w:r>
      </w:ins>
      <w:r w:rsidRPr="000B6820">
        <w:t>.4.1.2.3.</w:t>
      </w:r>
    </w:p>
    <w:p w14:paraId="542F04BD" w14:textId="368CC71D" w:rsidR="002956C1" w:rsidRPr="000B6820" w:rsidRDefault="0013208E" w:rsidP="004B2F11">
      <w:pPr>
        <w:pStyle w:val="Titolo6"/>
        <w:numPr>
          <w:ilvl w:val="0"/>
          <w:numId w:val="0"/>
        </w:numPr>
      </w:pPr>
      <w:bookmarkStart w:id="1298" w:name="_Toc450674033"/>
      <w:r w:rsidRPr="000B6820">
        <w:t>3.</w:t>
      </w:r>
      <w:del w:id="1299" w:author="Elena Vio" w:date="2016-07-19T13:09:00Z">
        <w:r w:rsidRPr="000B6820" w:rsidDel="009E0620">
          <w:delText>Y8</w:delText>
        </w:r>
      </w:del>
      <w:ins w:id="1300" w:author="Elena Vio" w:date="2016-07-19T13:09:00Z">
        <w:r w:rsidR="009E0620">
          <w:t>33</w:t>
        </w:r>
      </w:ins>
      <w:r w:rsidR="002956C1" w:rsidRPr="000B6820">
        <w:t>.4.1.2.1 Heart Team Workflow Document Content Requirements</w:t>
      </w:r>
      <w:bookmarkEnd w:id="1298"/>
    </w:p>
    <w:p w14:paraId="2AD5A4D9" w14:textId="508D85B5" w:rsidR="002956C1" w:rsidRPr="000B6820" w:rsidRDefault="002956C1">
      <w:pPr>
        <w:pStyle w:val="Corpodeltesto"/>
      </w:pPr>
      <w:r w:rsidRPr="000B6820">
        <w:t xml:space="preserve">The </w:t>
      </w:r>
      <w:proofErr w:type="gramStart"/>
      <w:r w:rsidRPr="000B6820">
        <w:t xml:space="preserve">Heart Team Workflow Document is updated by the HT </w:t>
      </w:r>
      <w:r w:rsidR="0013208E" w:rsidRPr="000B6820">
        <w:t>Manager</w:t>
      </w:r>
      <w:proofErr w:type="gramEnd"/>
      <w:r w:rsidR="0013208E" w:rsidRPr="000B6820">
        <w:t>.</w:t>
      </w:r>
    </w:p>
    <w:p w14:paraId="6121D8AB" w14:textId="51BF6758" w:rsidR="002956C1" w:rsidRPr="000B6820" w:rsidRDefault="0013208E" w:rsidP="004B2F11">
      <w:pPr>
        <w:pStyle w:val="Titolo7"/>
        <w:numPr>
          <w:ilvl w:val="0"/>
          <w:numId w:val="0"/>
        </w:numPr>
      </w:pPr>
      <w:bookmarkStart w:id="1301" w:name="_Toc450674034"/>
      <w:r w:rsidRPr="000B6820">
        <w:t>3.</w:t>
      </w:r>
      <w:del w:id="1302" w:author="Elena Vio" w:date="2016-07-19T13:09:00Z">
        <w:r w:rsidRPr="000B6820" w:rsidDel="009E0620">
          <w:delText>Y8</w:delText>
        </w:r>
      </w:del>
      <w:ins w:id="1303" w:author="Elena Vio" w:date="2016-07-19T13:09:00Z">
        <w:r w:rsidR="009E0620">
          <w:t>33</w:t>
        </w:r>
      </w:ins>
      <w:r w:rsidR="002956C1" w:rsidRPr="000B6820">
        <w:t>.4.1.2.1.1 Workflow Document Elements</w:t>
      </w:r>
      <w:bookmarkEnd w:id="1301"/>
    </w:p>
    <w:p w14:paraId="6A820F08" w14:textId="21A577F0" w:rsidR="002956C1" w:rsidRPr="000B6820" w:rsidRDefault="002956C1" w:rsidP="004B2F11">
      <w:pPr>
        <w:pStyle w:val="Corpodeltesto"/>
      </w:pPr>
      <w:r w:rsidRPr="000B6820">
        <w:t xml:space="preserve">The HT </w:t>
      </w:r>
      <w:r w:rsidR="0013208E" w:rsidRPr="000B6820">
        <w:t>Manager</w:t>
      </w:r>
      <w:r w:rsidRPr="000B6820">
        <w:t xml:space="preserve"> shall update the Heart Team Workflow Document according to the definition of an XDW Workflow Document in ITI TF-3: 5.4.</w:t>
      </w:r>
    </w:p>
    <w:p w14:paraId="1A8789DD" w14:textId="36EC8392" w:rsidR="002956C1" w:rsidRPr="000B6820" w:rsidRDefault="002956C1" w:rsidP="004B2F11">
      <w:pPr>
        <w:pStyle w:val="Corpodeltesto"/>
      </w:pPr>
      <w:r w:rsidRPr="000B6820">
        <w:t xml:space="preserve">This transaction does not require the creation of new tasks within the Workflow Document; however, it requires the HT </w:t>
      </w:r>
      <w:r w:rsidR="0013208E" w:rsidRPr="000B6820">
        <w:t>Manager</w:t>
      </w:r>
      <w:r w:rsidRPr="000B6820">
        <w:t xml:space="preserve"> to add a new </w:t>
      </w:r>
      <w:proofErr w:type="spellStart"/>
      <w:r w:rsidRPr="000B6820">
        <w:rPr>
          <w:rFonts w:ascii="Courier" w:hAnsi="Courier"/>
          <w:b/>
          <w:bCs/>
        </w:rPr>
        <w:t>taskEvent</w:t>
      </w:r>
      <w:proofErr w:type="spellEnd"/>
      <w:r w:rsidRPr="000B6820">
        <w:t xml:space="preserve"> in the HT </w:t>
      </w:r>
      <w:proofErr w:type="spellStart"/>
      <w:r w:rsidR="0013208E" w:rsidRPr="000B6820">
        <w:t>Performtask</w:t>
      </w:r>
      <w:proofErr w:type="spellEnd"/>
      <w:r w:rsidR="000B6820">
        <w:t xml:space="preserve">. </w:t>
      </w:r>
      <w:r w:rsidR="0013208E" w:rsidRPr="000B6820">
        <w:t>See Section 3.</w:t>
      </w:r>
      <w:del w:id="1304" w:author="Elena Vio" w:date="2016-07-19T13:09:00Z">
        <w:r w:rsidR="0013208E" w:rsidRPr="000B6820" w:rsidDel="009E0620">
          <w:delText>Y8</w:delText>
        </w:r>
      </w:del>
      <w:ins w:id="1305" w:author="Elena Vio" w:date="2016-07-19T13:09:00Z">
        <w:r w:rsidR="009E0620">
          <w:t>33</w:t>
        </w:r>
      </w:ins>
      <w:r w:rsidRPr="000B6820">
        <w:t>.4.1.2.1.1.1.</w:t>
      </w:r>
    </w:p>
    <w:p w14:paraId="5CC0A299" w14:textId="2A804165" w:rsidR="002956C1" w:rsidRPr="000B6820" w:rsidRDefault="00373BBB" w:rsidP="004B2F11">
      <w:pPr>
        <w:pStyle w:val="Titolo8"/>
        <w:numPr>
          <w:ilvl w:val="0"/>
          <w:numId w:val="0"/>
        </w:numPr>
      </w:pPr>
      <w:r w:rsidRPr="000B6820">
        <w:t>3.</w:t>
      </w:r>
      <w:del w:id="1306" w:author="Elena Vio" w:date="2016-07-19T13:09:00Z">
        <w:r w:rsidRPr="000B6820" w:rsidDel="009E0620">
          <w:delText>Y8</w:delText>
        </w:r>
      </w:del>
      <w:ins w:id="1307" w:author="Elena Vio" w:date="2016-07-19T13:09:00Z">
        <w:r w:rsidR="009E0620">
          <w:t>33</w:t>
        </w:r>
      </w:ins>
      <w:r w:rsidR="002956C1" w:rsidRPr="000B6820">
        <w:t xml:space="preserve">.4.1.2.1.1.1 XDW Task “HT </w:t>
      </w:r>
      <w:r w:rsidRPr="000B6820">
        <w:t>Perfotm</w:t>
      </w:r>
      <w:r w:rsidR="002956C1" w:rsidRPr="000B6820">
        <w:t>”</w:t>
      </w:r>
    </w:p>
    <w:p w14:paraId="652AB414" w14:textId="77CAA5E4" w:rsidR="002956C1" w:rsidRPr="000B6820" w:rsidRDefault="002956C1" w:rsidP="002956C1">
      <w:pPr>
        <w:pStyle w:val="AuthorInstructions"/>
        <w:rPr>
          <w:i w:val="0"/>
        </w:rPr>
      </w:pPr>
      <w:r w:rsidRPr="000B6820">
        <w:rPr>
          <w:i w:val="0"/>
        </w:rPr>
        <w:t xml:space="preserve">A new </w:t>
      </w:r>
      <w:r w:rsidRPr="004B2F11">
        <w:rPr>
          <w:rStyle w:val="CorpodeltestoCarattere"/>
          <w:bCs/>
        </w:rPr>
        <w:t>&lt;</w:t>
      </w:r>
      <w:proofErr w:type="spellStart"/>
      <w:r w:rsidRPr="004B2F11">
        <w:rPr>
          <w:rStyle w:val="CorpodeltestoCarattere"/>
          <w:bCs/>
        </w:rPr>
        <w:t>taskEvent</w:t>
      </w:r>
      <w:proofErr w:type="spellEnd"/>
      <w:r w:rsidRPr="004B2F11">
        <w:rPr>
          <w:rStyle w:val="CorpodeltestoCarattere"/>
          <w:bCs/>
        </w:rPr>
        <w:t>&gt;</w:t>
      </w:r>
      <w:r w:rsidRPr="000B6820">
        <w:rPr>
          <w:i w:val="0"/>
        </w:rPr>
        <w:t xml:space="preserve"> (characterized by: status=COMPLETED, </w:t>
      </w:r>
      <w:proofErr w:type="spellStart"/>
      <w:r w:rsidRPr="000B6820">
        <w:rPr>
          <w:i w:val="0"/>
        </w:rPr>
        <w:t>eventType</w:t>
      </w:r>
      <w:proofErr w:type="spellEnd"/>
      <w:r w:rsidRPr="000B6820">
        <w:rPr>
          <w:i w:val="0"/>
        </w:rPr>
        <w:t xml:space="preserve">=”start”) shall be added to the </w:t>
      </w:r>
      <w:r w:rsidRPr="004B2F11">
        <w:rPr>
          <w:rStyle w:val="CorpodeltestoCarattere"/>
          <w:bCs/>
        </w:rPr>
        <w:t>&lt;</w:t>
      </w:r>
      <w:proofErr w:type="spellStart"/>
      <w:r w:rsidRPr="004B2F11">
        <w:rPr>
          <w:rStyle w:val="CorpodeltestoCarattere"/>
          <w:bCs/>
        </w:rPr>
        <w:t>taskEventHistory</w:t>
      </w:r>
      <w:proofErr w:type="spellEnd"/>
      <w:r w:rsidRPr="004B2F11">
        <w:rPr>
          <w:rStyle w:val="CorpodeltestoCarattere"/>
          <w:bCs/>
        </w:rPr>
        <w:t>&gt;</w:t>
      </w:r>
      <w:r w:rsidRPr="000B6820">
        <w:t xml:space="preserve"> </w:t>
      </w:r>
      <w:r w:rsidRPr="000B6820">
        <w:rPr>
          <w:i w:val="0"/>
        </w:rPr>
        <w:t>element</w:t>
      </w:r>
      <w:r w:rsidR="000B6820">
        <w:rPr>
          <w:i w:val="0"/>
        </w:rPr>
        <w:t xml:space="preserve">. </w:t>
      </w:r>
    </w:p>
    <w:p w14:paraId="324B3DB5" w14:textId="77777777" w:rsidR="002956C1" w:rsidRPr="000B6820" w:rsidRDefault="002956C1" w:rsidP="002956C1">
      <w:pPr>
        <w:pStyle w:val="AuthorInstructions"/>
        <w:rPr>
          <w:i w:val="0"/>
        </w:rPr>
      </w:pPr>
      <w:r w:rsidRPr="000B6820">
        <w:rPr>
          <w:i w:val="0"/>
        </w:rPr>
        <w:t xml:space="preserve">The HT Participant shall update the element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to have a child element </w:t>
      </w:r>
      <w:proofErr w:type="spellStart"/>
      <w:r w:rsidRPr="004B2F11">
        <w:rPr>
          <w:rStyle w:val="CorpodeltestoCarattere"/>
          <w:bCs/>
        </w:rPr>
        <w:t>taskData</w:t>
      </w:r>
      <w:proofErr w:type="spellEnd"/>
      <w:r w:rsidRPr="004B2F11">
        <w:rPr>
          <w:rStyle w:val="CorpodeltestoCarattere"/>
          <w:bCs/>
        </w:rPr>
        <w:t xml:space="preserve">/output/part </w:t>
      </w:r>
      <w:r w:rsidRPr="000B6820">
        <w:rPr>
          <w:i w:val="0"/>
        </w:rPr>
        <w:t xml:space="preserve">where: </w:t>
      </w:r>
    </w:p>
    <w:p w14:paraId="0B8B0573" w14:textId="33B84B06" w:rsidR="002956C1" w:rsidRPr="000B6820" w:rsidRDefault="002956C1" w:rsidP="002956C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00373BBB" w:rsidRPr="000B6820">
        <w:rPr>
          <w:i w:val="0"/>
        </w:rPr>
        <w:t>Final</w:t>
      </w:r>
      <w:r w:rsidRPr="000B6820">
        <w:rPr>
          <w:i w:val="0"/>
        </w:rPr>
        <w:t>Report</w:t>
      </w:r>
      <w:proofErr w:type="spellEnd"/>
      <w:r w:rsidRPr="000B6820">
        <w:rPr>
          <w:i w:val="0"/>
        </w:rPr>
        <w:t xml:space="preserve">”: </w:t>
      </w:r>
      <w:r w:rsidR="006B5334" w:rsidRPr="000B6820">
        <w:rPr>
          <w:i w:val="0"/>
        </w:rPr>
        <w:t>[1..1]</w:t>
      </w:r>
      <w:r w:rsidRPr="000B6820">
        <w:rPr>
          <w:i w:val="0"/>
        </w:rPr>
        <w:t xml:space="preserve"> </w:t>
      </w:r>
      <w:proofErr w:type="gramStart"/>
      <w:r w:rsidRPr="000B6820">
        <w:rPr>
          <w:i w:val="0"/>
        </w:rPr>
        <w:t>this</w:t>
      </w:r>
      <w:proofErr w:type="gramEnd"/>
      <w:r w:rsidRPr="000B6820">
        <w:rPr>
          <w:i w:val="0"/>
        </w:rPr>
        <w:t xml:space="preserve"> is </w:t>
      </w:r>
      <w:r w:rsidR="00547834" w:rsidRPr="000B6820">
        <w:rPr>
          <w:i w:val="0"/>
        </w:rPr>
        <w:t>an out</w:t>
      </w:r>
      <w:r w:rsidRPr="000B6820">
        <w:rPr>
          <w:i w:val="0"/>
        </w:rPr>
        <w:t xml:space="preserve">put that describe </w:t>
      </w:r>
      <w:r w:rsidR="00547834" w:rsidRPr="000B6820">
        <w:rPr>
          <w:i w:val="0"/>
        </w:rPr>
        <w:t>the final decision</w:t>
      </w:r>
      <w:r w:rsidR="004828A2" w:rsidRPr="000B6820">
        <w:rPr>
          <w:i w:val="0"/>
        </w:rPr>
        <w:t xml:space="preserve"> taken by Heart Team</w:t>
      </w:r>
      <w:r w:rsidR="00547834" w:rsidRPr="000B6820">
        <w:rPr>
          <w:i w:val="0"/>
        </w:rPr>
        <w:t xml:space="preserve"> on clinical case. </w:t>
      </w:r>
    </w:p>
    <w:p w14:paraId="6F5CC532" w14:textId="155992DD" w:rsidR="002956C1" w:rsidRPr="000B6820" w:rsidRDefault="00A2114B" w:rsidP="004B2F11">
      <w:pPr>
        <w:pStyle w:val="Titolo6"/>
        <w:numPr>
          <w:ilvl w:val="0"/>
          <w:numId w:val="0"/>
        </w:numPr>
      </w:pPr>
      <w:bookmarkStart w:id="1308" w:name="_Toc450674035"/>
      <w:r w:rsidRPr="000B6820">
        <w:t>3.</w:t>
      </w:r>
      <w:del w:id="1309" w:author="Elena Vio" w:date="2016-07-19T13:09:00Z">
        <w:r w:rsidRPr="000B6820" w:rsidDel="009E0620">
          <w:delText>Y8</w:delText>
        </w:r>
      </w:del>
      <w:ins w:id="1310" w:author="Elena Vio" w:date="2016-07-19T13:09:00Z">
        <w:r w:rsidR="009E0620">
          <w:t>33</w:t>
        </w:r>
      </w:ins>
      <w:r w:rsidR="002956C1" w:rsidRPr="000B6820">
        <w:t xml:space="preserve">.4.1.2.2 </w:t>
      </w:r>
      <w:r w:rsidR="00547834" w:rsidRPr="000B6820">
        <w:t>Final</w:t>
      </w:r>
      <w:r w:rsidR="002956C1" w:rsidRPr="000B6820">
        <w:t xml:space="preserve"> Report Content Requirements</w:t>
      </w:r>
      <w:bookmarkEnd w:id="1308"/>
    </w:p>
    <w:p w14:paraId="550606C0" w14:textId="49910BF4" w:rsidR="002956C1" w:rsidRPr="000B6820" w:rsidRDefault="002956C1" w:rsidP="002956C1">
      <w:pPr>
        <w:pStyle w:val="AuthorInstructions"/>
        <w:rPr>
          <w:i w:val="0"/>
        </w:rPr>
      </w:pPr>
      <w:r w:rsidRPr="000B6820">
        <w:rPr>
          <w:i w:val="0"/>
        </w:rPr>
        <w:t xml:space="preserve">The </w:t>
      </w:r>
      <w:r w:rsidR="004828A2" w:rsidRPr="000B6820">
        <w:rPr>
          <w:i w:val="0"/>
        </w:rPr>
        <w:t>Final</w:t>
      </w:r>
      <w:r w:rsidRPr="000B6820">
        <w:rPr>
          <w:i w:val="0"/>
        </w:rPr>
        <w:t xml:space="preserve"> Report Document shall contain </w:t>
      </w:r>
      <w:r w:rsidR="004828A2" w:rsidRPr="000B6820">
        <w:rPr>
          <w:i w:val="0"/>
        </w:rPr>
        <w:t>the final decision taken by Heart Team on clinical case</w:t>
      </w:r>
      <w:proofErr w:type="gramStart"/>
      <w:r w:rsidR="004828A2" w:rsidRPr="000B6820">
        <w:rPr>
          <w:i w:val="0"/>
        </w:rPr>
        <w:t>.</w:t>
      </w:r>
      <w:r w:rsidRPr="000B6820">
        <w:rPr>
          <w:i w:val="0"/>
        </w:rPr>
        <w:t>.</w:t>
      </w:r>
      <w:proofErr w:type="gramEnd"/>
      <w:r w:rsidRPr="000B6820">
        <w:rPr>
          <w:i w:val="0"/>
        </w:rPr>
        <w:t xml:space="preserve"> This specification does not mandate any specific structure for this document. </w:t>
      </w:r>
    </w:p>
    <w:p w14:paraId="633DC9B1" w14:textId="2863F397" w:rsidR="002956C1" w:rsidRPr="000B6820" w:rsidRDefault="002956C1" w:rsidP="004B2F11">
      <w:pPr>
        <w:pStyle w:val="Titolo6"/>
        <w:numPr>
          <w:ilvl w:val="0"/>
          <w:numId w:val="0"/>
        </w:numPr>
      </w:pPr>
      <w:bookmarkStart w:id="1311" w:name="_Toc450674036"/>
      <w:r w:rsidRPr="000B6820">
        <w:lastRenderedPageBreak/>
        <w:t>3.</w:t>
      </w:r>
      <w:del w:id="1312" w:author="Elena Vio" w:date="2016-07-19T13:09:00Z">
        <w:r w:rsidRPr="000B6820" w:rsidDel="009E0620">
          <w:delText>Y</w:delText>
        </w:r>
        <w:r w:rsidR="00A2114B" w:rsidRPr="000B6820" w:rsidDel="009E0620">
          <w:delText>8</w:delText>
        </w:r>
      </w:del>
      <w:ins w:id="1313" w:author="Elena Vio" w:date="2016-07-19T13:09:00Z">
        <w:r w:rsidR="009E0620">
          <w:t>33</w:t>
        </w:r>
      </w:ins>
      <w:r w:rsidRPr="000B6820">
        <w:t>.4.1.2.3 Document Sharing Metadata Requirements</w:t>
      </w:r>
      <w:bookmarkEnd w:id="1311"/>
    </w:p>
    <w:p w14:paraId="546F7240" w14:textId="77777777" w:rsidR="002956C1" w:rsidRPr="000B6820" w:rsidRDefault="002956C1" w:rsidP="002956C1">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527EF11E" w14:textId="578833FA" w:rsidR="002956C1" w:rsidRPr="000B6820" w:rsidRDefault="002956C1" w:rsidP="002956C1">
      <w:pPr>
        <w:pStyle w:val="Corpodeltesto"/>
      </w:pPr>
      <w:r w:rsidRPr="000B6820">
        <w:t>This section specifies additional Document Sharing Metadata requirements for the Heart Team Workflow Document.</w:t>
      </w:r>
    </w:p>
    <w:p w14:paraId="6AF4ED01" w14:textId="77777777" w:rsidR="002956C1" w:rsidRPr="000B6820" w:rsidRDefault="002956C1" w:rsidP="002956C1">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513528C9" w14:textId="77777777" w:rsidR="002956C1" w:rsidRPr="000B6820" w:rsidRDefault="002956C1" w:rsidP="002956C1">
      <w:pPr>
        <w:pStyle w:val="Corpodeltesto"/>
        <w:numPr>
          <w:ilvl w:val="0"/>
          <w:numId w:val="53"/>
        </w:numPr>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7F6A96BC" w14:textId="77777777" w:rsidR="002956C1" w:rsidRPr="000B6820" w:rsidRDefault="002956C1" w:rsidP="002956C1">
      <w:pPr>
        <w:pStyle w:val="Corpodeltesto"/>
        <w:numPr>
          <w:ilvl w:val="0"/>
          <w:numId w:val="41"/>
        </w:numPr>
      </w:pPr>
      <w:r w:rsidRPr="000B6820">
        <w:t xml:space="preserve">A single entry of </w:t>
      </w:r>
      <w:proofErr w:type="spellStart"/>
      <w:r w:rsidRPr="000B6820">
        <w:t>eventCodeList</w:t>
      </w:r>
      <w:proofErr w:type="spellEnd"/>
      <w:r w:rsidRPr="000B6820">
        <w:t xml:space="preserve"> shall convey the actual status (OPEN) of the workflow: code = “urn</w:t>
      </w:r>
      <w:proofErr w:type="gramStart"/>
      <w:r w:rsidRPr="000B6820">
        <w:t>:ihe:iti:xdw:2011:eventCode:open</w:t>
      </w:r>
      <w:proofErr w:type="gramEnd"/>
      <w:r w:rsidRPr="000B6820">
        <w:t xml:space="preserve">” </w:t>
      </w:r>
      <w:proofErr w:type="spellStart"/>
      <w:r w:rsidRPr="000B6820">
        <w:t>codingScheme</w:t>
      </w:r>
      <w:proofErr w:type="spellEnd"/>
      <w:r w:rsidRPr="000B6820">
        <w:t xml:space="preserve">=” </w:t>
      </w:r>
      <w:r w:rsidRPr="004B2F11">
        <w:t>1.3.6.1.4.1.19376.1.2.3</w:t>
      </w:r>
      <w:r w:rsidRPr="000B6820">
        <w:t>”</w:t>
      </w:r>
    </w:p>
    <w:p w14:paraId="3725A3D5" w14:textId="280B9CEE" w:rsidR="002956C1" w:rsidRPr="000B6820" w:rsidRDefault="002956C1" w:rsidP="002956C1">
      <w:pPr>
        <w:pStyle w:val="Corpodeltesto"/>
        <w:numPr>
          <w:ilvl w:val="0"/>
          <w:numId w:val="41"/>
        </w:numPr>
      </w:pPr>
      <w:r w:rsidRPr="000B6820">
        <w:t xml:space="preserve">A single </w:t>
      </w:r>
      <w:proofErr w:type="spellStart"/>
      <w:r w:rsidRPr="000B6820">
        <w:t>eventCodeList</w:t>
      </w:r>
      <w:proofErr w:type="spellEnd"/>
      <w:r w:rsidRPr="000B6820">
        <w:t xml:space="preserve"> metadata shall convey the status of the HT Preparation task: code=”urn</w:t>
      </w:r>
      <w:proofErr w:type="gramStart"/>
      <w:r w:rsidRPr="000B6820">
        <w:t>:ihe:</w:t>
      </w:r>
      <w:r w:rsidR="00C70CF0" w:rsidRPr="000B6820">
        <w:t>pcc</w:t>
      </w:r>
      <w:r w:rsidRPr="000B6820">
        <w:t>:xcht</w:t>
      </w:r>
      <w:proofErr w:type="gramEnd"/>
      <w:r w:rsidRPr="000B6820">
        <w:t>-wd:2015:eventCodeTaskStatus:HT</w:t>
      </w:r>
      <w:r w:rsidR="004828A2" w:rsidRPr="000B6820">
        <w:t>Perform</w:t>
      </w:r>
      <w:r w:rsidRPr="000B6820">
        <w:t xml:space="preserve">Completed” </w:t>
      </w:r>
      <w:proofErr w:type="spellStart"/>
      <w:r w:rsidRPr="000B6820">
        <w:t>codingScheme</w:t>
      </w:r>
      <w:proofErr w:type="spellEnd"/>
      <w:r w:rsidRPr="000B6820">
        <w:t>=”1.3.6.1.4.1.19376.1.2.1”</w:t>
      </w:r>
    </w:p>
    <w:p w14:paraId="5052DAD8" w14:textId="1D84B063" w:rsidR="002956C1" w:rsidRPr="000B6820" w:rsidRDefault="002956C1" w:rsidP="002956C1">
      <w:pPr>
        <w:pStyle w:val="Corpodeltesto"/>
      </w:pPr>
      <w:r w:rsidRPr="000B6820">
        <w:t xml:space="preserve">This transaction does not define document sharing metadata requirements for the </w:t>
      </w:r>
      <w:r w:rsidR="00A72CE8" w:rsidRPr="000B6820">
        <w:t>Final</w:t>
      </w:r>
      <w:r w:rsidRPr="000B6820">
        <w:t xml:space="preserve"> Report document. The document may be included in the same Submission Set as the Heart Team Workflow Document in this transaction ([PCC-</w:t>
      </w:r>
      <w:del w:id="1314" w:author="Elena Vio" w:date="2016-07-19T13:09:00Z">
        <w:r w:rsidR="00A72CE8" w:rsidRPr="000B6820" w:rsidDel="009E0620">
          <w:delText>Y8</w:delText>
        </w:r>
      </w:del>
      <w:ins w:id="1315" w:author="Elena Vio" w:date="2016-07-19T13:09:00Z">
        <w:r w:rsidR="009E0620">
          <w:t>33</w:t>
        </w:r>
      </w:ins>
      <w:r w:rsidRPr="000B6820">
        <w:t>]</w:t>
      </w:r>
      <w:r w:rsidR="00A72CE8" w:rsidRPr="000B6820">
        <w:t>) or in a different Submiss</w:t>
      </w:r>
      <w:r w:rsidRPr="000B6820">
        <w:t>ion Set using a [ITI-41] Provide and Register Document Set-b transaction</w:t>
      </w:r>
      <w:r w:rsidR="000B6820">
        <w:t xml:space="preserve">. </w:t>
      </w:r>
      <w:r w:rsidRPr="000B6820">
        <w:rPr>
          <w:rFonts w:ascii="Courier" w:hAnsi="Courier"/>
          <w:b/>
          <w:i/>
        </w:rPr>
        <w:t xml:space="preserve"> </w:t>
      </w:r>
    </w:p>
    <w:p w14:paraId="15A281D7" w14:textId="066F9937" w:rsidR="002956C1" w:rsidRPr="000B6820" w:rsidRDefault="002956C1" w:rsidP="002956C1">
      <w:pPr>
        <w:pStyle w:val="Titolo5"/>
        <w:numPr>
          <w:ilvl w:val="0"/>
          <w:numId w:val="0"/>
        </w:numPr>
        <w:rPr>
          <w:noProof w:val="0"/>
        </w:rPr>
      </w:pPr>
      <w:bookmarkStart w:id="1316" w:name="_Toc450674037"/>
      <w:r w:rsidRPr="000B6820">
        <w:rPr>
          <w:noProof w:val="0"/>
        </w:rPr>
        <w:t>3.</w:t>
      </w:r>
      <w:del w:id="1317" w:author="Elena Vio" w:date="2016-07-19T13:09:00Z">
        <w:r w:rsidRPr="000B6820" w:rsidDel="009E0620">
          <w:rPr>
            <w:noProof w:val="0"/>
          </w:rPr>
          <w:delText>Y</w:delText>
        </w:r>
        <w:r w:rsidR="00A2114B" w:rsidRPr="000B6820" w:rsidDel="009E0620">
          <w:rPr>
            <w:noProof w:val="0"/>
          </w:rPr>
          <w:delText>8</w:delText>
        </w:r>
      </w:del>
      <w:ins w:id="1318" w:author="Elena Vio" w:date="2016-07-19T13:09:00Z">
        <w:r w:rsidR="009E0620">
          <w:rPr>
            <w:noProof w:val="0"/>
          </w:rPr>
          <w:t>33</w:t>
        </w:r>
      </w:ins>
      <w:r w:rsidRPr="000B6820">
        <w:rPr>
          <w:noProof w:val="0"/>
        </w:rPr>
        <w:t>.4.1.3 Expected Actions</w:t>
      </w:r>
      <w:bookmarkEnd w:id="1316"/>
    </w:p>
    <w:p w14:paraId="59253991" w14:textId="4E5A5871" w:rsidR="002956C1" w:rsidRPr="000B6820" w:rsidRDefault="002956C1"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041E66D1" w14:textId="02557EE4" w:rsidR="002956C1" w:rsidRPr="000B6820" w:rsidRDefault="002956C1" w:rsidP="002956C1">
      <w:pPr>
        <w:pStyle w:val="Titolo4"/>
        <w:numPr>
          <w:ilvl w:val="0"/>
          <w:numId w:val="0"/>
        </w:numPr>
        <w:rPr>
          <w:noProof w:val="0"/>
        </w:rPr>
      </w:pPr>
      <w:bookmarkStart w:id="1319" w:name="_Toc450674038"/>
      <w:r w:rsidRPr="000B6820">
        <w:rPr>
          <w:noProof w:val="0"/>
        </w:rPr>
        <w:t>3.</w:t>
      </w:r>
      <w:del w:id="1320" w:author="Elena Vio" w:date="2016-07-19T13:09:00Z">
        <w:r w:rsidRPr="000B6820" w:rsidDel="009E0620">
          <w:rPr>
            <w:noProof w:val="0"/>
          </w:rPr>
          <w:delText>Y</w:delText>
        </w:r>
        <w:r w:rsidR="00A2114B" w:rsidRPr="000B6820" w:rsidDel="009E0620">
          <w:rPr>
            <w:noProof w:val="0"/>
          </w:rPr>
          <w:delText>8</w:delText>
        </w:r>
      </w:del>
      <w:ins w:id="1321" w:author="Elena Vio" w:date="2016-07-19T13:09:00Z">
        <w:r w:rsidR="009E0620">
          <w:rPr>
            <w:noProof w:val="0"/>
          </w:rPr>
          <w:t>33</w:t>
        </w:r>
      </w:ins>
      <w:r w:rsidRPr="000B6820">
        <w:rPr>
          <w:noProof w:val="0"/>
        </w:rPr>
        <w:t>.4.2 Provide And Register Document set-b Response</w:t>
      </w:r>
      <w:bookmarkEnd w:id="1319"/>
    </w:p>
    <w:p w14:paraId="48EA74C3" w14:textId="7AFFCF59" w:rsidR="002956C1" w:rsidRPr="000B6820" w:rsidRDefault="002956C1"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658E4A75" w14:textId="24F1B53D" w:rsidR="002956C1" w:rsidRPr="000B6820" w:rsidRDefault="002956C1" w:rsidP="002956C1">
      <w:pPr>
        <w:pStyle w:val="Titolo5"/>
        <w:numPr>
          <w:ilvl w:val="0"/>
          <w:numId w:val="0"/>
        </w:numPr>
        <w:rPr>
          <w:noProof w:val="0"/>
        </w:rPr>
      </w:pPr>
      <w:bookmarkStart w:id="1322" w:name="_Toc450674039"/>
      <w:r w:rsidRPr="000B6820">
        <w:rPr>
          <w:noProof w:val="0"/>
        </w:rPr>
        <w:t>3.</w:t>
      </w:r>
      <w:del w:id="1323" w:author="Elena Vio" w:date="2016-07-19T13:09:00Z">
        <w:r w:rsidRPr="000B6820" w:rsidDel="009E0620">
          <w:rPr>
            <w:noProof w:val="0"/>
          </w:rPr>
          <w:delText>Y</w:delText>
        </w:r>
        <w:r w:rsidR="00A2114B" w:rsidRPr="000B6820" w:rsidDel="009E0620">
          <w:rPr>
            <w:noProof w:val="0"/>
          </w:rPr>
          <w:delText>8</w:delText>
        </w:r>
      </w:del>
      <w:ins w:id="1324" w:author="Elena Vio" w:date="2016-07-19T13:09:00Z">
        <w:r w:rsidR="009E0620">
          <w:rPr>
            <w:noProof w:val="0"/>
          </w:rPr>
          <w:t>33</w:t>
        </w:r>
      </w:ins>
      <w:r w:rsidRPr="000B6820">
        <w:rPr>
          <w:noProof w:val="0"/>
        </w:rPr>
        <w:t>.4.2.1 Trigger Events</w:t>
      </w:r>
      <w:bookmarkEnd w:id="1322"/>
    </w:p>
    <w:p w14:paraId="7B4B249F" w14:textId="3B3D28DD" w:rsidR="002956C1" w:rsidRPr="000B6820" w:rsidRDefault="002956C1" w:rsidP="004B2F11">
      <w:pPr>
        <w:pStyle w:val="Corpodeltesto"/>
      </w:pPr>
      <w:r w:rsidRPr="000B6820">
        <w:t>See ITI TF-2b</w:t>
      </w:r>
      <w:proofErr w:type="gramStart"/>
      <w:r w:rsidRPr="000B6820">
        <w:t>:3.41.4.2.1</w:t>
      </w:r>
      <w:proofErr w:type="gramEnd"/>
    </w:p>
    <w:p w14:paraId="0CC8F288" w14:textId="67C2B8C8" w:rsidR="002956C1" w:rsidRPr="000B6820" w:rsidRDefault="002956C1" w:rsidP="002956C1">
      <w:pPr>
        <w:pStyle w:val="Titolo5"/>
        <w:numPr>
          <w:ilvl w:val="0"/>
          <w:numId w:val="0"/>
        </w:numPr>
        <w:rPr>
          <w:noProof w:val="0"/>
        </w:rPr>
      </w:pPr>
      <w:bookmarkStart w:id="1325" w:name="_Toc450674040"/>
      <w:r w:rsidRPr="000B6820">
        <w:rPr>
          <w:noProof w:val="0"/>
        </w:rPr>
        <w:t>3.</w:t>
      </w:r>
      <w:del w:id="1326" w:author="Elena Vio" w:date="2016-07-19T13:09:00Z">
        <w:r w:rsidRPr="000B6820" w:rsidDel="009E0620">
          <w:rPr>
            <w:noProof w:val="0"/>
          </w:rPr>
          <w:delText>Y</w:delText>
        </w:r>
        <w:r w:rsidR="00A2114B" w:rsidRPr="000B6820" w:rsidDel="009E0620">
          <w:rPr>
            <w:noProof w:val="0"/>
          </w:rPr>
          <w:delText>8</w:delText>
        </w:r>
      </w:del>
      <w:ins w:id="1327" w:author="Elena Vio" w:date="2016-07-19T13:09:00Z">
        <w:r w:rsidR="009E0620">
          <w:rPr>
            <w:noProof w:val="0"/>
          </w:rPr>
          <w:t>33</w:t>
        </w:r>
      </w:ins>
      <w:r w:rsidRPr="000B6820">
        <w:rPr>
          <w:noProof w:val="0"/>
        </w:rPr>
        <w:t>.4.2.2 Message Semantics</w:t>
      </w:r>
      <w:bookmarkEnd w:id="1325"/>
    </w:p>
    <w:p w14:paraId="53E55B64" w14:textId="4DC54CF2" w:rsidR="002956C1" w:rsidRPr="000B6820" w:rsidRDefault="002956C1" w:rsidP="004B2F11">
      <w:pPr>
        <w:pStyle w:val="Corpodeltesto"/>
      </w:pPr>
      <w:r w:rsidRPr="000B6820">
        <w:t>See ITI TF-2b</w:t>
      </w:r>
      <w:proofErr w:type="gramStart"/>
      <w:r w:rsidRPr="000B6820">
        <w:t>:3.41.4.2.2</w:t>
      </w:r>
      <w:proofErr w:type="gramEnd"/>
    </w:p>
    <w:p w14:paraId="20EFE804" w14:textId="3437B669" w:rsidR="002956C1" w:rsidRPr="000B6820" w:rsidRDefault="002956C1" w:rsidP="002956C1">
      <w:pPr>
        <w:pStyle w:val="Titolo5"/>
        <w:numPr>
          <w:ilvl w:val="0"/>
          <w:numId w:val="0"/>
        </w:numPr>
        <w:rPr>
          <w:noProof w:val="0"/>
        </w:rPr>
      </w:pPr>
      <w:bookmarkStart w:id="1328" w:name="_Toc450674041"/>
      <w:r w:rsidRPr="000B6820">
        <w:rPr>
          <w:noProof w:val="0"/>
        </w:rPr>
        <w:t>3.</w:t>
      </w:r>
      <w:del w:id="1329" w:author="Elena Vio" w:date="2016-07-19T13:09:00Z">
        <w:r w:rsidRPr="000B6820" w:rsidDel="009E0620">
          <w:rPr>
            <w:noProof w:val="0"/>
          </w:rPr>
          <w:delText>Y</w:delText>
        </w:r>
        <w:r w:rsidR="00A2114B" w:rsidRPr="000B6820" w:rsidDel="009E0620">
          <w:rPr>
            <w:noProof w:val="0"/>
          </w:rPr>
          <w:delText>8</w:delText>
        </w:r>
      </w:del>
      <w:ins w:id="1330" w:author="Elena Vio" w:date="2016-07-19T13:09:00Z">
        <w:r w:rsidR="009E0620">
          <w:rPr>
            <w:noProof w:val="0"/>
          </w:rPr>
          <w:t>33</w:t>
        </w:r>
      </w:ins>
      <w:r w:rsidRPr="000B6820">
        <w:rPr>
          <w:noProof w:val="0"/>
        </w:rPr>
        <w:t>.4.2.3 Expected Actions</w:t>
      </w:r>
      <w:bookmarkEnd w:id="1328"/>
    </w:p>
    <w:p w14:paraId="2EA4AF61" w14:textId="2525B93B" w:rsidR="002956C1" w:rsidRPr="000B6820" w:rsidRDefault="002956C1" w:rsidP="004B2F11">
      <w:pPr>
        <w:pStyle w:val="Corpodeltesto"/>
      </w:pPr>
      <w:r w:rsidRPr="000B6820">
        <w:t>See ITI TF-2b</w:t>
      </w:r>
      <w:proofErr w:type="gramStart"/>
      <w:r w:rsidRPr="000B6820">
        <w:t>:3.41.4.2.3</w:t>
      </w:r>
      <w:proofErr w:type="gramEnd"/>
      <w:r w:rsidRPr="000B6820">
        <w:t>.</w:t>
      </w:r>
    </w:p>
    <w:p w14:paraId="49AB3525" w14:textId="333FD3B1" w:rsidR="002956C1" w:rsidRPr="000B6820" w:rsidRDefault="002956C1" w:rsidP="004B2F11">
      <w:pPr>
        <w:pStyle w:val="Corpodeltesto"/>
        <w:rPr>
          <w:rFonts w:ascii="Times" w:hAnsi="Times"/>
          <w:sz w:val="20"/>
          <w:szCs w:val="20"/>
          <w:lang w:eastAsia="it-IT"/>
        </w:rPr>
      </w:pPr>
      <w:r w:rsidRPr="000B6820">
        <w:t xml:space="preserve">If an error is generated by the Document Repository that error should be managed by the HT </w:t>
      </w:r>
      <w:r w:rsidR="00A72CE8" w:rsidRPr="000B6820">
        <w:t xml:space="preserve">Manager </w:t>
      </w:r>
      <w:r w:rsidRPr="000B6820">
        <w:t xml:space="preserve">in accordance to local defined behaviors, and in accordance to XDW actor behaviors (race condition) defined in section </w:t>
      </w:r>
      <w:r w:rsidRPr="000B6820">
        <w:rPr>
          <w:lang w:eastAsia="it-IT"/>
        </w:rPr>
        <w:t xml:space="preserve">ITI TF-3: 5.4.5.1 </w:t>
      </w:r>
    </w:p>
    <w:p w14:paraId="4822ABFA" w14:textId="585DA73F" w:rsidR="002956C1" w:rsidRPr="000B6820" w:rsidRDefault="002956C1" w:rsidP="002956C1">
      <w:pPr>
        <w:pStyle w:val="Titolo3"/>
        <w:numPr>
          <w:ilvl w:val="0"/>
          <w:numId w:val="0"/>
        </w:numPr>
        <w:rPr>
          <w:noProof w:val="0"/>
        </w:rPr>
      </w:pPr>
      <w:bookmarkStart w:id="1331" w:name="_Toc450674042"/>
      <w:r w:rsidRPr="000B6820">
        <w:rPr>
          <w:noProof w:val="0"/>
        </w:rPr>
        <w:lastRenderedPageBreak/>
        <w:t>3.</w:t>
      </w:r>
      <w:del w:id="1332" w:author="Elena Vio" w:date="2016-07-19T13:09:00Z">
        <w:r w:rsidRPr="000B6820" w:rsidDel="009E0620">
          <w:rPr>
            <w:noProof w:val="0"/>
          </w:rPr>
          <w:delText>Y</w:delText>
        </w:r>
        <w:r w:rsidR="00A2114B" w:rsidRPr="000B6820" w:rsidDel="009E0620">
          <w:rPr>
            <w:noProof w:val="0"/>
          </w:rPr>
          <w:delText>8</w:delText>
        </w:r>
      </w:del>
      <w:ins w:id="1333" w:author="Elena Vio" w:date="2016-07-19T13:09:00Z">
        <w:r w:rsidR="009E0620">
          <w:rPr>
            <w:noProof w:val="0"/>
          </w:rPr>
          <w:t>33</w:t>
        </w:r>
      </w:ins>
      <w:r w:rsidRPr="000B6820">
        <w:rPr>
          <w:noProof w:val="0"/>
        </w:rPr>
        <w:t>.5 Security Considerations</w:t>
      </w:r>
      <w:bookmarkEnd w:id="1331"/>
    </w:p>
    <w:p w14:paraId="426BB318" w14:textId="180572F4" w:rsidR="002956C1" w:rsidRPr="000B6820" w:rsidRDefault="002956C1" w:rsidP="004B2F11">
      <w:pPr>
        <w:pStyle w:val="Corpodeltesto"/>
      </w:pPr>
      <w:r w:rsidRPr="000B6820">
        <w:t>See ITI TF-2b</w:t>
      </w:r>
      <w:proofErr w:type="gramStart"/>
      <w:r w:rsidRPr="000B6820">
        <w:t>:3.41.5</w:t>
      </w:r>
      <w:proofErr w:type="gramEnd"/>
      <w:r w:rsidRPr="000B6820">
        <w:t>.</w:t>
      </w:r>
    </w:p>
    <w:p w14:paraId="38C28A7E" w14:textId="1BE5F235" w:rsidR="002956C1" w:rsidRPr="000B6820" w:rsidRDefault="002956C1" w:rsidP="002956C1">
      <w:pPr>
        <w:pStyle w:val="Titolo4"/>
        <w:numPr>
          <w:ilvl w:val="0"/>
          <w:numId w:val="0"/>
        </w:numPr>
        <w:rPr>
          <w:noProof w:val="0"/>
        </w:rPr>
      </w:pPr>
      <w:bookmarkStart w:id="1334" w:name="_Toc450674043"/>
      <w:r w:rsidRPr="000B6820">
        <w:rPr>
          <w:noProof w:val="0"/>
        </w:rPr>
        <w:t>3.</w:t>
      </w:r>
      <w:del w:id="1335" w:author="Elena Vio" w:date="2016-07-19T13:09:00Z">
        <w:r w:rsidRPr="000B6820" w:rsidDel="009E0620">
          <w:rPr>
            <w:noProof w:val="0"/>
          </w:rPr>
          <w:delText>Y</w:delText>
        </w:r>
        <w:r w:rsidR="00A2114B" w:rsidRPr="000B6820" w:rsidDel="009E0620">
          <w:rPr>
            <w:noProof w:val="0"/>
          </w:rPr>
          <w:delText>8</w:delText>
        </w:r>
      </w:del>
      <w:ins w:id="1336" w:author="Elena Vio" w:date="2016-07-19T13:09:00Z">
        <w:r w:rsidR="009E0620">
          <w:rPr>
            <w:noProof w:val="0"/>
          </w:rPr>
          <w:t>33</w:t>
        </w:r>
      </w:ins>
      <w:r w:rsidRPr="000B6820">
        <w:rPr>
          <w:noProof w:val="0"/>
        </w:rPr>
        <w:t>.5.1 Security Audit Considerations</w:t>
      </w:r>
      <w:bookmarkEnd w:id="1334"/>
    </w:p>
    <w:p w14:paraId="205D7E51" w14:textId="3D14D456" w:rsidR="002956C1" w:rsidRPr="000B6820" w:rsidRDefault="002956C1" w:rsidP="004B2F11">
      <w:pPr>
        <w:pStyle w:val="Corpodeltesto"/>
      </w:pPr>
      <w:r w:rsidRPr="000B6820">
        <w:t>See ITI TF-2b</w:t>
      </w:r>
      <w:proofErr w:type="gramStart"/>
      <w:r w:rsidRPr="000B6820">
        <w:t>:3.41.5.1</w:t>
      </w:r>
      <w:proofErr w:type="gramEnd"/>
      <w:r w:rsidRPr="000B6820">
        <w:t>.</w:t>
      </w:r>
    </w:p>
    <w:p w14:paraId="2A272B5E" w14:textId="16BD99E9" w:rsidR="005C3B17" w:rsidRPr="000B6820" w:rsidRDefault="005C3B17" w:rsidP="005C3B17">
      <w:pPr>
        <w:pStyle w:val="Titolo2"/>
        <w:numPr>
          <w:ilvl w:val="0"/>
          <w:numId w:val="0"/>
        </w:numPr>
        <w:ind w:left="576" w:hanging="576"/>
        <w:rPr>
          <w:noProof w:val="0"/>
        </w:rPr>
      </w:pPr>
      <w:bookmarkStart w:id="1337" w:name="_Toc450674044"/>
      <w:r w:rsidRPr="000B6820">
        <w:rPr>
          <w:noProof w:val="0"/>
        </w:rPr>
        <w:t>3.</w:t>
      </w:r>
      <w:del w:id="1338" w:author="Elena Vio" w:date="2016-07-19T13:10:00Z">
        <w:r w:rsidRPr="000B6820" w:rsidDel="009E0620">
          <w:rPr>
            <w:noProof w:val="0"/>
          </w:rPr>
          <w:delText>Y9</w:delText>
        </w:r>
      </w:del>
      <w:ins w:id="1339" w:author="Elena Vio" w:date="2016-07-19T13:10:00Z">
        <w:r w:rsidR="009E0620">
          <w:rPr>
            <w:noProof w:val="0"/>
          </w:rPr>
          <w:t>34</w:t>
        </w:r>
      </w:ins>
      <w:r w:rsidRPr="000B6820">
        <w:rPr>
          <w:noProof w:val="0"/>
        </w:rPr>
        <w:t xml:space="preserve"> Finalization [PCC-</w:t>
      </w:r>
      <w:del w:id="1340" w:author="Elena Vio" w:date="2016-07-19T13:10:00Z">
        <w:r w:rsidRPr="000B6820" w:rsidDel="009E0620">
          <w:rPr>
            <w:noProof w:val="0"/>
          </w:rPr>
          <w:delText>Y9</w:delText>
        </w:r>
      </w:del>
      <w:ins w:id="1341" w:author="Elena Vio" w:date="2016-07-19T13:10:00Z">
        <w:r w:rsidR="009E0620">
          <w:rPr>
            <w:noProof w:val="0"/>
          </w:rPr>
          <w:t>34</w:t>
        </w:r>
      </w:ins>
      <w:r w:rsidRPr="000B6820">
        <w:rPr>
          <w:noProof w:val="0"/>
        </w:rPr>
        <w:t>]</w:t>
      </w:r>
      <w:bookmarkEnd w:id="1337"/>
      <w:r w:rsidRPr="000B6820">
        <w:rPr>
          <w:noProof w:val="0"/>
        </w:rPr>
        <w:t xml:space="preserve"> </w:t>
      </w:r>
    </w:p>
    <w:p w14:paraId="3BB78C11" w14:textId="27452D2A" w:rsidR="005C3B17" w:rsidRPr="000B6820" w:rsidRDefault="005C3B17" w:rsidP="005C3B17">
      <w:pPr>
        <w:pStyle w:val="Titolo3"/>
        <w:numPr>
          <w:ilvl w:val="0"/>
          <w:numId w:val="0"/>
        </w:numPr>
        <w:rPr>
          <w:noProof w:val="0"/>
        </w:rPr>
      </w:pPr>
      <w:bookmarkStart w:id="1342" w:name="_Toc450674045"/>
      <w:r w:rsidRPr="000B6820">
        <w:rPr>
          <w:noProof w:val="0"/>
        </w:rPr>
        <w:t>3.</w:t>
      </w:r>
      <w:del w:id="1343" w:author="Elena Vio" w:date="2016-07-19T13:08:00Z">
        <w:r w:rsidRPr="000B6820" w:rsidDel="009E0620">
          <w:rPr>
            <w:noProof w:val="0"/>
          </w:rPr>
          <w:delText>Y5</w:delText>
        </w:r>
      </w:del>
      <w:ins w:id="1344" w:author="Elena Vio" w:date="2016-07-19T13:08:00Z">
        <w:r w:rsidR="009E0620">
          <w:rPr>
            <w:noProof w:val="0"/>
          </w:rPr>
          <w:t>30</w:t>
        </w:r>
      </w:ins>
      <w:r w:rsidRPr="000B6820">
        <w:rPr>
          <w:noProof w:val="0"/>
        </w:rPr>
        <w:t>.1 Scope</w:t>
      </w:r>
      <w:bookmarkEnd w:id="1342"/>
    </w:p>
    <w:p w14:paraId="2DD1EAE3" w14:textId="15E89E69" w:rsidR="005A1240" w:rsidRPr="000B6820" w:rsidRDefault="005C3B17" w:rsidP="005C3B17">
      <w:pPr>
        <w:pStyle w:val="Corpodeltesto"/>
        <w:tabs>
          <w:tab w:val="right" w:pos="9360"/>
        </w:tabs>
      </w:pPr>
      <w:r w:rsidRPr="000B6820">
        <w:t xml:space="preserve">The </w:t>
      </w:r>
      <w:r w:rsidR="009D3338" w:rsidRPr="000B6820">
        <w:t>Finalization</w:t>
      </w:r>
      <w:r w:rsidRPr="000B6820">
        <w:t xml:space="preserve"> transaction updates and submits an updated Workflow Document</w:t>
      </w:r>
      <w:r w:rsidR="00131CD7" w:rsidRPr="000B6820">
        <w:t xml:space="preserve"> needed</w:t>
      </w:r>
      <w:r w:rsidRPr="000B6820">
        <w:t xml:space="preserve"> to </w:t>
      </w:r>
      <w:r w:rsidR="00131CD7" w:rsidRPr="000B6820">
        <w:t xml:space="preserve">finalize the </w:t>
      </w:r>
      <w:r w:rsidRPr="000B6820">
        <w:t>HT Request</w:t>
      </w:r>
      <w:r w:rsidR="00131CD7" w:rsidRPr="000B6820">
        <w:t>. T</w:t>
      </w:r>
      <w:r w:rsidR="009D3338" w:rsidRPr="000B6820">
        <w:t>he Final Report provid</w:t>
      </w:r>
      <w:r w:rsidR="00131CD7" w:rsidRPr="000B6820">
        <w:t>es</w:t>
      </w:r>
      <w:r w:rsidR="009D3338" w:rsidRPr="000B6820">
        <w:t xml:space="preserve"> </w:t>
      </w:r>
      <w:r w:rsidR="00131CD7" w:rsidRPr="000B6820">
        <w:t>information that was requested to support clinical care.</w:t>
      </w:r>
    </w:p>
    <w:p w14:paraId="793BA328" w14:textId="77777777" w:rsidR="005C3B17" w:rsidRPr="000B6820" w:rsidRDefault="005C3B17" w:rsidP="005C3B17">
      <w:pPr>
        <w:pStyle w:val="Corpodeltesto"/>
      </w:pPr>
    </w:p>
    <w:p w14:paraId="7FEF276B" w14:textId="23E2679F" w:rsidR="005C3B17" w:rsidRPr="000B6820" w:rsidRDefault="005C3B17" w:rsidP="005C3B17">
      <w:pPr>
        <w:pStyle w:val="Titolo3"/>
        <w:numPr>
          <w:ilvl w:val="0"/>
          <w:numId w:val="0"/>
        </w:numPr>
        <w:rPr>
          <w:noProof w:val="0"/>
        </w:rPr>
      </w:pPr>
      <w:bookmarkStart w:id="1345" w:name="_Toc450674046"/>
      <w:r w:rsidRPr="000B6820">
        <w:rPr>
          <w:noProof w:val="0"/>
        </w:rPr>
        <w:t>3.</w:t>
      </w:r>
      <w:del w:id="1346" w:author="Elena Vio" w:date="2016-07-19T13:08:00Z">
        <w:r w:rsidRPr="000B6820" w:rsidDel="009E0620">
          <w:rPr>
            <w:noProof w:val="0"/>
          </w:rPr>
          <w:delText>Y5</w:delText>
        </w:r>
      </w:del>
      <w:ins w:id="1347" w:author="Elena Vio" w:date="2016-07-19T13:08:00Z">
        <w:r w:rsidR="009E0620">
          <w:rPr>
            <w:noProof w:val="0"/>
          </w:rPr>
          <w:t>30</w:t>
        </w:r>
      </w:ins>
      <w:r w:rsidR="00147A4C" w:rsidRPr="000B6820">
        <w:rPr>
          <w:noProof w:val="0"/>
        </w:rPr>
        <w:t>.9</w:t>
      </w:r>
      <w:r w:rsidRPr="000B6820">
        <w:rPr>
          <w:noProof w:val="0"/>
        </w:rPr>
        <w:t xml:space="preserve"> Actor Roles</w:t>
      </w:r>
      <w:bookmarkEnd w:id="1345"/>
    </w:p>
    <w:p w14:paraId="14C837AC" w14:textId="77777777" w:rsidR="005C3B17" w:rsidRPr="000B6820" w:rsidRDefault="005C3B17" w:rsidP="005C3B17">
      <w:pPr>
        <w:pStyle w:val="Corpodeltesto"/>
        <w:jc w:val="center"/>
      </w:pPr>
      <w:r w:rsidRPr="000B6820">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4D2E9E91" w14:textId="77777777" w:rsidR="00243663" w:rsidRDefault="00243663" w:rsidP="005C3B17">
                              <w:pPr>
                                <w:spacing w:before="0"/>
                                <w:jc w:val="center"/>
                                <w:rPr>
                                  <w:ins w:id="1348" w:author="Elena Vio" w:date="2016-07-19T13:14:00Z"/>
                                  <w:sz w:val="18"/>
                                </w:rPr>
                              </w:pPr>
                            </w:p>
                            <w:p w14:paraId="32C64001" w14:textId="242276D6" w:rsidR="00243663" w:rsidRDefault="00243663" w:rsidP="005C3B17">
                              <w:pPr>
                                <w:spacing w:before="0"/>
                                <w:jc w:val="center"/>
                                <w:rPr>
                                  <w:sz w:val="18"/>
                                </w:rPr>
                              </w:pPr>
                              <w:r>
                                <w:rPr>
                                  <w:sz w:val="18"/>
                                </w:rPr>
                                <w:t>Finalization</w:t>
                              </w:r>
                              <w:r w:rsidRPr="00A71BB9">
                                <w:rPr>
                                  <w:sz w:val="18"/>
                                </w:rPr>
                                <w:t xml:space="preserve"> </w:t>
                              </w:r>
                              <w:r>
                                <w:rPr>
                                  <w:sz w:val="18"/>
                                </w:rPr>
                                <w:t>[PCC-</w:t>
                              </w:r>
                              <w:del w:id="1349" w:author="Elena Vio" w:date="2016-07-19T13:10:00Z">
                                <w:r w:rsidDel="009E0620">
                                  <w:rPr>
                                    <w:sz w:val="18"/>
                                  </w:rPr>
                                  <w:delText>Y9</w:delText>
                                </w:r>
                              </w:del>
                              <w:ins w:id="1350" w:author="Elena Vio" w:date="2016-07-19T13:10:00Z">
                                <w:r>
                                  <w:rPr>
                                    <w:sz w:val="18"/>
                                  </w:rPr>
                                  <w:t>34</w:t>
                                </w:r>
                              </w:ins>
                              <w:r>
                                <w:rPr>
                                  <w:sz w:val="18"/>
                                </w:rPr>
                                <w:t>]</w:t>
                              </w:r>
                            </w:p>
                            <w:p w14:paraId="7A9247FE" w14:textId="6FE601D5" w:rsidR="00243663" w:rsidDel="00DE3782" w:rsidRDefault="00243663" w:rsidP="005C3B17">
                              <w:pPr>
                                <w:spacing w:before="0"/>
                                <w:rPr>
                                  <w:del w:id="1351" w:author="Elena Vio" w:date="2016-07-19T13:14:00Z"/>
                                </w:rPr>
                              </w:pPr>
                            </w:p>
                            <w:p w14:paraId="58E0CF1D" w14:textId="29EB0BE3" w:rsidR="00243663" w:rsidRDefault="00243663" w:rsidP="005C3B17">
                              <w:pPr>
                                <w:spacing w:before="0"/>
                                <w:jc w:val="center"/>
                                <w:rPr>
                                  <w:sz w:val="18"/>
                                </w:rPr>
                              </w:pPr>
                              <w:del w:id="1352" w:author="Elena Vio" w:date="2016-07-19T13:14:00Z">
                                <w:r w:rsidDel="00DE3782">
                                  <w:rPr>
                                    <w:sz w:val="18"/>
                                  </w:rPr>
                                  <w:delText>Transaction Name [DOM-#]</w:delText>
                                </w:r>
                              </w:del>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243663" w:rsidRDefault="00243663" w:rsidP="005C3B17">
                              <w:pPr>
                                <w:spacing w:before="0"/>
                                <w:rPr>
                                  <w:sz w:val="18"/>
                                </w:rPr>
                              </w:pPr>
                              <w:r>
                                <w:rPr>
                                  <w:sz w:val="18"/>
                                </w:rPr>
                                <w:t>HT Requester</w:t>
                              </w:r>
                            </w:p>
                            <w:p w14:paraId="056363D3" w14:textId="3202B5C1" w:rsidR="00243663" w:rsidRDefault="00243663" w:rsidP="005C3B17">
                              <w:pPr>
                                <w:spacing w:before="0"/>
                                <w:rPr>
                                  <w:sz w:val="18"/>
                                </w:rPr>
                              </w:pPr>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243663" w:rsidRDefault="00243663" w:rsidP="005C3B17">
                              <w:pPr>
                                <w:spacing w:before="0"/>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4D2E9E91" w14:textId="77777777" w:rsidR="00243663" w:rsidRDefault="00243663" w:rsidP="005C3B17">
                        <w:pPr>
                          <w:spacing w:before="0"/>
                          <w:jc w:val="center"/>
                          <w:rPr>
                            <w:ins w:id="1353" w:author="Elena Vio" w:date="2016-07-19T13:14:00Z"/>
                            <w:sz w:val="18"/>
                          </w:rPr>
                        </w:pPr>
                      </w:p>
                      <w:p w14:paraId="32C64001" w14:textId="242276D6" w:rsidR="00243663" w:rsidRDefault="00243663" w:rsidP="005C3B17">
                        <w:pPr>
                          <w:spacing w:before="0"/>
                          <w:jc w:val="center"/>
                          <w:rPr>
                            <w:sz w:val="18"/>
                          </w:rPr>
                        </w:pPr>
                        <w:r>
                          <w:rPr>
                            <w:sz w:val="18"/>
                          </w:rPr>
                          <w:t>Finalization</w:t>
                        </w:r>
                        <w:r w:rsidRPr="00A71BB9">
                          <w:rPr>
                            <w:sz w:val="18"/>
                          </w:rPr>
                          <w:t xml:space="preserve"> </w:t>
                        </w:r>
                        <w:r>
                          <w:rPr>
                            <w:sz w:val="18"/>
                          </w:rPr>
                          <w:t>[PCC-</w:t>
                        </w:r>
                        <w:del w:id="1354" w:author="Elena Vio" w:date="2016-07-19T13:10:00Z">
                          <w:r w:rsidDel="009E0620">
                            <w:rPr>
                              <w:sz w:val="18"/>
                            </w:rPr>
                            <w:delText>Y9</w:delText>
                          </w:r>
                        </w:del>
                        <w:ins w:id="1355" w:author="Elena Vio" w:date="2016-07-19T13:10:00Z">
                          <w:r>
                            <w:rPr>
                              <w:sz w:val="18"/>
                            </w:rPr>
                            <w:t>34</w:t>
                          </w:r>
                        </w:ins>
                        <w:r>
                          <w:rPr>
                            <w:sz w:val="18"/>
                          </w:rPr>
                          <w:t>]</w:t>
                        </w:r>
                      </w:p>
                      <w:p w14:paraId="7A9247FE" w14:textId="6FE601D5" w:rsidR="00243663" w:rsidDel="00DE3782" w:rsidRDefault="00243663" w:rsidP="005C3B17">
                        <w:pPr>
                          <w:spacing w:before="0"/>
                          <w:rPr>
                            <w:del w:id="1356" w:author="Elena Vio" w:date="2016-07-19T13:14:00Z"/>
                          </w:rPr>
                        </w:pPr>
                      </w:p>
                      <w:p w14:paraId="58E0CF1D" w14:textId="29EB0BE3" w:rsidR="00243663" w:rsidRDefault="00243663" w:rsidP="005C3B17">
                        <w:pPr>
                          <w:spacing w:before="0"/>
                          <w:jc w:val="center"/>
                          <w:rPr>
                            <w:sz w:val="18"/>
                          </w:rPr>
                        </w:pPr>
                        <w:del w:id="1357" w:author="Elena Vio" w:date="2016-07-19T13:14:00Z">
                          <w:r w:rsidDel="00DE3782">
                            <w:rPr>
                              <w:sz w:val="18"/>
                            </w:rPr>
                            <w:delText>Transaction Name [DOM-#]</w:delText>
                          </w:r>
                        </w:del>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243663" w:rsidRDefault="00243663" w:rsidP="005C3B17">
                        <w:pPr>
                          <w:spacing w:before="0"/>
                          <w:rPr>
                            <w:sz w:val="18"/>
                          </w:rPr>
                        </w:pPr>
                        <w:r>
                          <w:rPr>
                            <w:sz w:val="18"/>
                          </w:rPr>
                          <w:t>HT Requester</w:t>
                        </w:r>
                      </w:p>
                      <w:p w14:paraId="056363D3" w14:textId="3202B5C1" w:rsidR="00243663" w:rsidRDefault="00243663" w:rsidP="005C3B17">
                        <w:pPr>
                          <w:spacing w:before="0"/>
                          <w:rPr>
                            <w:sz w:val="18"/>
                          </w:rPr>
                        </w:pPr>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243663" w:rsidRDefault="00243663" w:rsidP="005C3B17">
                        <w:pPr>
                          <w:spacing w:before="0"/>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p>
    <w:p w14:paraId="600C8871" w14:textId="2DF0E2DE" w:rsidR="005C3B17" w:rsidRPr="000B6820" w:rsidRDefault="005C3B17" w:rsidP="005C3B17">
      <w:pPr>
        <w:pStyle w:val="FigureTitle"/>
      </w:pPr>
      <w:r w:rsidRPr="000B6820">
        <w:t>Figure 3.</w:t>
      </w:r>
      <w:del w:id="1358" w:author="Elena Vio" w:date="2016-07-19T13:08:00Z">
        <w:r w:rsidRPr="000B6820" w:rsidDel="009E0620">
          <w:delText>Y4</w:delText>
        </w:r>
      </w:del>
      <w:ins w:id="1359" w:author="Elena Vio" w:date="2016-07-19T13:08:00Z">
        <w:r w:rsidR="009E0620">
          <w:t>29</w:t>
        </w:r>
      </w:ins>
      <w:r w:rsidRPr="000B6820">
        <w:t>.2-1: Use Case Diagram</w:t>
      </w:r>
    </w:p>
    <w:p w14:paraId="5BDB316A" w14:textId="77777777" w:rsidR="005C3B17" w:rsidRPr="000B6820" w:rsidRDefault="005C3B17" w:rsidP="005C3B17">
      <w:pPr>
        <w:pStyle w:val="TableTitle"/>
      </w:pPr>
    </w:p>
    <w:p w14:paraId="03038B99" w14:textId="0D3C3C16" w:rsidR="005C3B17" w:rsidRPr="000B6820" w:rsidRDefault="005C3B17" w:rsidP="005C3B17">
      <w:pPr>
        <w:pStyle w:val="TableTitle"/>
      </w:pPr>
      <w:r w:rsidRPr="000B6820">
        <w:t>Table 3.</w:t>
      </w:r>
      <w:del w:id="1360" w:author="Elena Vio" w:date="2016-07-19T13:08:00Z">
        <w:r w:rsidRPr="000B6820" w:rsidDel="009E0620">
          <w:delText>Y4</w:delText>
        </w:r>
      </w:del>
      <w:ins w:id="1361" w:author="Elena Vio" w:date="2016-07-19T13:08:00Z">
        <w:r w:rsidR="009E0620">
          <w:t>29</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0B6820" w14:paraId="6BD8EF6C" w14:textId="77777777" w:rsidTr="006E29EF">
        <w:tc>
          <w:tcPr>
            <w:tcW w:w="1008" w:type="dxa"/>
            <w:shd w:val="clear" w:color="auto" w:fill="auto"/>
          </w:tcPr>
          <w:p w14:paraId="3A0F2920" w14:textId="77777777" w:rsidR="005C3B17" w:rsidRPr="000B6820" w:rsidRDefault="005C3B17" w:rsidP="006E29EF">
            <w:pPr>
              <w:pStyle w:val="Corpodeltesto"/>
              <w:rPr>
                <w:b/>
              </w:rPr>
            </w:pPr>
            <w:r w:rsidRPr="000B6820">
              <w:rPr>
                <w:b/>
              </w:rPr>
              <w:t>Actor:</w:t>
            </w:r>
          </w:p>
        </w:tc>
        <w:tc>
          <w:tcPr>
            <w:tcW w:w="8568" w:type="dxa"/>
          </w:tcPr>
          <w:p w14:paraId="72A98179" w14:textId="77777777" w:rsidR="005C3B17" w:rsidRPr="000B6820" w:rsidRDefault="005C3B17" w:rsidP="006E29EF">
            <w:pPr>
              <w:pStyle w:val="Corpodeltesto"/>
            </w:pPr>
            <w:r w:rsidRPr="000B6820">
              <w:t>HT Requester</w:t>
            </w:r>
          </w:p>
        </w:tc>
      </w:tr>
      <w:tr w:rsidR="005C3B17" w:rsidRPr="000B6820" w14:paraId="6D3CBEA7" w14:textId="77777777" w:rsidTr="006E29EF">
        <w:trPr>
          <w:trHeight w:val="435"/>
        </w:trPr>
        <w:tc>
          <w:tcPr>
            <w:tcW w:w="1008" w:type="dxa"/>
            <w:shd w:val="clear" w:color="auto" w:fill="auto"/>
          </w:tcPr>
          <w:p w14:paraId="7C65F4CC" w14:textId="77777777" w:rsidR="005C3B17" w:rsidRPr="000B6820" w:rsidRDefault="005C3B17" w:rsidP="006E29EF">
            <w:pPr>
              <w:pStyle w:val="Corpodeltesto"/>
              <w:rPr>
                <w:b/>
              </w:rPr>
            </w:pPr>
            <w:r w:rsidRPr="000B6820">
              <w:rPr>
                <w:b/>
              </w:rPr>
              <w:t>Role:</w:t>
            </w:r>
          </w:p>
        </w:tc>
        <w:tc>
          <w:tcPr>
            <w:tcW w:w="8568" w:type="dxa"/>
          </w:tcPr>
          <w:p w14:paraId="6E6D2BF8" w14:textId="78244E6E" w:rsidR="005C3B17" w:rsidRPr="000B6820" w:rsidRDefault="005C3B17" w:rsidP="00056110">
            <w:pPr>
              <w:pStyle w:val="Corpodeltesto"/>
              <w:tabs>
                <w:tab w:val="right" w:pos="9360"/>
              </w:tabs>
            </w:pPr>
            <w:r w:rsidRPr="000B6820">
              <w:t>Provides more clinical information</w:t>
            </w:r>
            <w:r w:rsidR="00147A4C" w:rsidRPr="000B6820">
              <w:t xml:space="preserve"> requested in Final Report</w:t>
            </w:r>
            <w:r w:rsidR="00056110" w:rsidRPr="000B6820">
              <w:t>, updates and submits</w:t>
            </w:r>
            <w:r w:rsidRPr="000B6820">
              <w:t xml:space="preserve"> the Heart Team Workflow Documents with associated metadata to a Document Repository.</w:t>
            </w:r>
          </w:p>
        </w:tc>
      </w:tr>
      <w:tr w:rsidR="005C3B17" w:rsidRPr="000B6820" w14:paraId="0939570F" w14:textId="77777777" w:rsidTr="006E29EF">
        <w:tc>
          <w:tcPr>
            <w:tcW w:w="1008" w:type="dxa"/>
            <w:shd w:val="clear" w:color="auto" w:fill="auto"/>
          </w:tcPr>
          <w:p w14:paraId="4E6B0CB8" w14:textId="77777777" w:rsidR="005C3B17" w:rsidRPr="000B6820" w:rsidRDefault="005C3B17" w:rsidP="006E29EF">
            <w:pPr>
              <w:pStyle w:val="Corpodeltesto"/>
              <w:rPr>
                <w:b/>
              </w:rPr>
            </w:pPr>
            <w:r w:rsidRPr="000B6820">
              <w:rPr>
                <w:b/>
              </w:rPr>
              <w:t>Actor:</w:t>
            </w:r>
          </w:p>
        </w:tc>
        <w:tc>
          <w:tcPr>
            <w:tcW w:w="8568" w:type="dxa"/>
          </w:tcPr>
          <w:p w14:paraId="7BD3D904" w14:textId="77777777" w:rsidR="005C3B17" w:rsidRPr="000B6820" w:rsidRDefault="005C3B17" w:rsidP="006E29EF">
            <w:pPr>
              <w:pStyle w:val="Corpodeltesto"/>
            </w:pPr>
            <w:r w:rsidRPr="000B6820">
              <w:t>XDS Document Repository</w:t>
            </w:r>
          </w:p>
        </w:tc>
      </w:tr>
      <w:tr w:rsidR="005C3B17" w:rsidRPr="000B6820" w14:paraId="6850F528" w14:textId="77777777" w:rsidTr="006E29EF">
        <w:tc>
          <w:tcPr>
            <w:tcW w:w="1008" w:type="dxa"/>
            <w:shd w:val="clear" w:color="auto" w:fill="auto"/>
          </w:tcPr>
          <w:p w14:paraId="77CD7D70" w14:textId="77777777" w:rsidR="005C3B17" w:rsidRPr="000B6820" w:rsidRDefault="005C3B17" w:rsidP="006E29EF">
            <w:pPr>
              <w:pStyle w:val="Corpodeltesto"/>
              <w:rPr>
                <w:b/>
              </w:rPr>
            </w:pPr>
            <w:r w:rsidRPr="000B6820">
              <w:rPr>
                <w:b/>
              </w:rPr>
              <w:t>Role:</w:t>
            </w:r>
          </w:p>
        </w:tc>
        <w:tc>
          <w:tcPr>
            <w:tcW w:w="8568" w:type="dxa"/>
          </w:tcPr>
          <w:p w14:paraId="21522B39" w14:textId="77777777" w:rsidR="005C3B17" w:rsidRPr="000B6820" w:rsidRDefault="005C3B17" w:rsidP="006E29EF">
            <w:pPr>
              <w:pStyle w:val="Corpodeltesto"/>
            </w:pPr>
            <w:r w:rsidRPr="000B6820">
              <w:t>Receives, stores and eventually notifies the Workflow Document</w:t>
            </w:r>
          </w:p>
        </w:tc>
      </w:tr>
    </w:tbl>
    <w:p w14:paraId="04D9FC5E" w14:textId="71038E9A" w:rsidR="005C3B17" w:rsidRPr="000B6820" w:rsidRDefault="005C3B17" w:rsidP="005C3B17">
      <w:pPr>
        <w:pStyle w:val="Titolo3"/>
        <w:numPr>
          <w:ilvl w:val="0"/>
          <w:numId w:val="0"/>
        </w:numPr>
        <w:rPr>
          <w:noProof w:val="0"/>
        </w:rPr>
      </w:pPr>
      <w:bookmarkStart w:id="1362" w:name="_Toc450674047"/>
      <w:r w:rsidRPr="000B6820">
        <w:rPr>
          <w:noProof w:val="0"/>
        </w:rPr>
        <w:t>3.</w:t>
      </w:r>
      <w:del w:id="1363" w:author="Elena Vio" w:date="2016-07-19T13:10:00Z">
        <w:r w:rsidRPr="000B6820" w:rsidDel="009E0620">
          <w:rPr>
            <w:noProof w:val="0"/>
          </w:rPr>
          <w:delText>Y</w:delText>
        </w:r>
        <w:r w:rsidR="00147A4C" w:rsidRPr="000B6820" w:rsidDel="009E0620">
          <w:rPr>
            <w:noProof w:val="0"/>
          </w:rPr>
          <w:delText>9</w:delText>
        </w:r>
      </w:del>
      <w:ins w:id="1364" w:author="Elena Vio" w:date="2016-07-19T13:10:00Z">
        <w:r w:rsidR="009E0620">
          <w:rPr>
            <w:noProof w:val="0"/>
          </w:rPr>
          <w:t>34</w:t>
        </w:r>
      </w:ins>
      <w:r w:rsidRPr="000B6820">
        <w:rPr>
          <w:noProof w:val="0"/>
        </w:rPr>
        <w:t>.3 Referenced Standards</w:t>
      </w:r>
      <w:bookmarkEnd w:id="1362"/>
    </w:p>
    <w:p w14:paraId="39B346CA" w14:textId="77777777" w:rsidR="005C3B17" w:rsidRPr="000B6820" w:rsidRDefault="005C3B17"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2DAF8668" w14:textId="77777777" w:rsidR="005C3B17" w:rsidRPr="000B6820" w:rsidRDefault="005C3B17" w:rsidP="004B2F11">
      <w:pPr>
        <w:pStyle w:val="Corpodeltesto"/>
      </w:pPr>
      <w:r w:rsidRPr="000B6820">
        <w:rPr>
          <w:b/>
        </w:rPr>
        <w:t>XDW (Cross-Enterprise Document Workflow):</w:t>
      </w:r>
      <w:r w:rsidRPr="000B6820">
        <w:t xml:space="preserve">  For requirements and standards related to the Heart Team Workflow Document, see ITI TF-1</w:t>
      </w:r>
      <w:proofErr w:type="gramStart"/>
      <w:r w:rsidRPr="000B6820">
        <w:t>:20</w:t>
      </w:r>
      <w:proofErr w:type="gramEnd"/>
      <w:r w:rsidRPr="000B6820">
        <w:t xml:space="preserve"> and ITI TF-3:4.5.</w:t>
      </w:r>
    </w:p>
    <w:p w14:paraId="41C40126" w14:textId="308295EB" w:rsidR="005C3B17" w:rsidRPr="000B6820" w:rsidRDefault="005C3B17" w:rsidP="005C3B17">
      <w:pPr>
        <w:pStyle w:val="Titolo3"/>
        <w:numPr>
          <w:ilvl w:val="0"/>
          <w:numId w:val="0"/>
        </w:numPr>
        <w:rPr>
          <w:noProof w:val="0"/>
        </w:rPr>
      </w:pPr>
      <w:bookmarkStart w:id="1365" w:name="_Toc450674048"/>
      <w:r w:rsidRPr="000B6820">
        <w:rPr>
          <w:noProof w:val="0"/>
        </w:rPr>
        <w:lastRenderedPageBreak/>
        <w:t>3.</w:t>
      </w:r>
      <w:del w:id="1366" w:author="Elena Vio" w:date="2016-07-19T13:10:00Z">
        <w:r w:rsidRPr="000B6820" w:rsidDel="009E0620">
          <w:rPr>
            <w:noProof w:val="0"/>
          </w:rPr>
          <w:delText>Y</w:delText>
        </w:r>
        <w:r w:rsidR="00147A4C" w:rsidRPr="000B6820" w:rsidDel="009E0620">
          <w:rPr>
            <w:noProof w:val="0"/>
          </w:rPr>
          <w:delText>9</w:delText>
        </w:r>
      </w:del>
      <w:ins w:id="1367" w:author="Elena Vio" w:date="2016-07-19T13:10:00Z">
        <w:r w:rsidR="009E0620">
          <w:rPr>
            <w:noProof w:val="0"/>
          </w:rPr>
          <w:t>34</w:t>
        </w:r>
      </w:ins>
      <w:r w:rsidRPr="000B6820">
        <w:rPr>
          <w:noProof w:val="0"/>
        </w:rPr>
        <w:t>.4 Interaction Diagram</w:t>
      </w:r>
      <w:bookmarkEnd w:id="1365"/>
    </w:p>
    <w:p w14:paraId="176CDF95" w14:textId="77777777" w:rsidR="005C3B17" w:rsidRPr="000B6820" w:rsidRDefault="005C3B17" w:rsidP="005C3B17">
      <w:pPr>
        <w:pStyle w:val="Corpodeltesto"/>
      </w:pPr>
      <w:r w:rsidRPr="000B6820">
        <w:rPr>
          <w:noProof/>
          <w:lang w:val="it-IT" w:eastAsia="it-IT"/>
        </w:rPr>
        <mc:AlternateContent>
          <mc:Choice Requires="wpg">
            <w:drawing>
              <wp:inline distT="0" distB="0" distL="0" distR="0" wp14:anchorId="3620D9E9" wp14:editId="7ACD4C3A">
                <wp:extent cx="5943600" cy="2400300"/>
                <wp:effectExtent l="0" t="0" r="0" b="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243663" w:rsidRPr="007C1AAC" w:rsidRDefault="00243663" w:rsidP="005C3B17">
                              <w:pPr>
                                <w:spacing w:before="0"/>
                                <w:jc w:val="center"/>
                                <w:rPr>
                                  <w:sz w:val="22"/>
                                  <w:szCs w:val="22"/>
                                </w:rPr>
                              </w:pPr>
                              <w:r>
                                <w:rPr>
                                  <w:sz w:val="22"/>
                                  <w:szCs w:val="22"/>
                                </w:rPr>
                                <w:t>HT Requester</w:t>
                              </w:r>
                            </w:p>
                            <w:p w14:paraId="5E06F066" w14:textId="77777777" w:rsidR="00243663" w:rsidRDefault="00243663" w:rsidP="005C3B17">
                              <w:pPr>
                                <w:spacing w:before="0"/>
                              </w:pPr>
                            </w:p>
                            <w:p w14:paraId="4B4158D1" w14:textId="77777777" w:rsidR="00243663" w:rsidRPr="007C1AAC" w:rsidRDefault="00243663" w:rsidP="005C3B1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2AB8902D" w:rsidR="00243663" w:rsidRPr="007C1AAC" w:rsidRDefault="00243663" w:rsidP="005C3B17">
                              <w:pPr>
                                <w:spacing w:before="0"/>
                                <w:rPr>
                                  <w:sz w:val="22"/>
                                  <w:szCs w:val="22"/>
                                </w:rPr>
                              </w:pPr>
                              <w:r>
                                <w:t>Finalization</w:t>
                              </w:r>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243663" w:rsidRPr="007C1AAC" w:rsidRDefault="00243663" w:rsidP="005C3B17">
                              <w:pPr>
                                <w:spacing w:before="0"/>
                                <w:jc w:val="center"/>
                                <w:rPr>
                                  <w:sz w:val="22"/>
                                  <w:szCs w:val="22"/>
                                </w:rPr>
                              </w:pPr>
                              <w:r>
                                <w:rPr>
                                  <w:sz w:val="22"/>
                                  <w:szCs w:val="22"/>
                                </w:rPr>
                                <w:t>XDS Document Repository</w:t>
                              </w:r>
                            </w:p>
                            <w:p w14:paraId="48CCCAE6" w14:textId="77777777" w:rsidR="00243663" w:rsidRDefault="00243663" w:rsidP="005C3B17">
                              <w:pPr>
                                <w:spacing w:before="0"/>
                              </w:pPr>
                            </w:p>
                            <w:p w14:paraId="7390B916" w14:textId="77777777" w:rsidR="00243663" w:rsidRPr="007C1AAC" w:rsidRDefault="00243663" w:rsidP="005C3B1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470" y="9892"/>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243663" w:rsidRPr="007C1AAC" w:rsidRDefault="00243663" w:rsidP="005C3B17">
                              <w:pPr>
                                <w:spacing w:before="0"/>
                                <w:rPr>
                                  <w:sz w:val="22"/>
                                  <w:szCs w:val="22"/>
                                </w:rPr>
                              </w:pPr>
                              <w:r>
                                <w:t>Provide And Register Document set-b Response</w:t>
                              </w:r>
                              <w:r w:rsidDel="00281B77">
                                <w:rPr>
                                  <w:sz w:val="22"/>
                                  <w:szCs w:val="22"/>
                                </w:rPr>
                                <w:t xml:space="preserve"> </w:t>
                              </w:r>
                            </w:p>
                            <w:p w14:paraId="371433BA" w14:textId="77777777" w:rsidR="00243663" w:rsidRDefault="00243663" w:rsidP="005C3B17">
                              <w:pPr>
                                <w:spacing w:before="0"/>
                              </w:pPr>
                            </w:p>
                            <w:p w14:paraId="1D112B22" w14:textId="77777777" w:rsidR="00243663" w:rsidRPr="007C1AAC" w:rsidRDefault="00243663" w:rsidP="005C3B1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243663" w:rsidRPr="007C1AAC" w:rsidRDefault="00243663" w:rsidP="005C3B17">
                        <w:pPr>
                          <w:spacing w:before="0"/>
                          <w:jc w:val="center"/>
                          <w:rPr>
                            <w:sz w:val="22"/>
                            <w:szCs w:val="22"/>
                          </w:rPr>
                        </w:pPr>
                        <w:r>
                          <w:rPr>
                            <w:sz w:val="22"/>
                            <w:szCs w:val="22"/>
                          </w:rPr>
                          <w:t>HT Requester</w:t>
                        </w:r>
                      </w:p>
                      <w:p w14:paraId="5E06F066" w14:textId="77777777" w:rsidR="00243663" w:rsidRDefault="00243663" w:rsidP="005C3B17">
                        <w:pPr>
                          <w:spacing w:before="0"/>
                        </w:pPr>
                      </w:p>
                      <w:p w14:paraId="4B4158D1" w14:textId="77777777" w:rsidR="00243663" w:rsidRPr="007C1AAC" w:rsidRDefault="00243663" w:rsidP="005C3B17">
                        <w:pPr>
                          <w:spacing w:before="0"/>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2AB8902D" w:rsidR="00243663" w:rsidRPr="007C1AAC" w:rsidRDefault="00243663" w:rsidP="005C3B17">
                        <w:pPr>
                          <w:spacing w:before="0"/>
                          <w:rPr>
                            <w:sz w:val="22"/>
                            <w:szCs w:val="22"/>
                          </w:rPr>
                        </w:pPr>
                        <w:r>
                          <w:t>Finalization</w:t>
                        </w:r>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243663" w:rsidRPr="007C1AAC" w:rsidRDefault="00243663" w:rsidP="005C3B17">
                        <w:pPr>
                          <w:spacing w:before="0"/>
                          <w:jc w:val="center"/>
                          <w:rPr>
                            <w:sz w:val="22"/>
                            <w:szCs w:val="22"/>
                          </w:rPr>
                        </w:pPr>
                        <w:r>
                          <w:rPr>
                            <w:sz w:val="22"/>
                            <w:szCs w:val="22"/>
                          </w:rPr>
                          <w:t>XDS Document Repository</w:t>
                        </w:r>
                      </w:p>
                      <w:p w14:paraId="48CCCAE6" w14:textId="77777777" w:rsidR="00243663" w:rsidRDefault="00243663" w:rsidP="005C3B17">
                        <w:pPr>
                          <w:spacing w:before="0"/>
                        </w:pPr>
                      </w:p>
                      <w:p w14:paraId="7390B916" w14:textId="77777777" w:rsidR="00243663" w:rsidRPr="007C1AAC" w:rsidRDefault="00243663" w:rsidP="005C3B17">
                        <w:pPr>
                          <w:spacing w:before="0"/>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470;top:9892;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243663" w:rsidRPr="007C1AAC" w:rsidRDefault="00243663" w:rsidP="005C3B17">
                        <w:pPr>
                          <w:spacing w:before="0"/>
                          <w:rPr>
                            <w:sz w:val="22"/>
                            <w:szCs w:val="22"/>
                          </w:rPr>
                        </w:pPr>
                        <w:r>
                          <w:t>Provide And Register Document set-b Response</w:t>
                        </w:r>
                        <w:r w:rsidDel="00281B77">
                          <w:rPr>
                            <w:sz w:val="22"/>
                            <w:szCs w:val="22"/>
                          </w:rPr>
                          <w:t xml:space="preserve"> </w:t>
                        </w:r>
                      </w:p>
                      <w:p w14:paraId="371433BA" w14:textId="77777777" w:rsidR="00243663" w:rsidRDefault="00243663" w:rsidP="005C3B17">
                        <w:pPr>
                          <w:spacing w:before="0"/>
                        </w:pPr>
                      </w:p>
                      <w:p w14:paraId="1D112B22" w14:textId="77777777" w:rsidR="00243663" w:rsidRPr="007C1AAC" w:rsidRDefault="00243663" w:rsidP="005C3B1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6CA0343" w14:textId="1CBE2879" w:rsidR="005C3B17" w:rsidRPr="000B6820" w:rsidRDefault="005C3B17" w:rsidP="005C3B17">
      <w:pPr>
        <w:pStyle w:val="Titolo4"/>
        <w:numPr>
          <w:ilvl w:val="0"/>
          <w:numId w:val="0"/>
        </w:numPr>
        <w:rPr>
          <w:noProof w:val="0"/>
        </w:rPr>
      </w:pPr>
      <w:bookmarkStart w:id="1368" w:name="_Toc450674049"/>
      <w:r w:rsidRPr="000B6820">
        <w:rPr>
          <w:noProof w:val="0"/>
        </w:rPr>
        <w:t>3.</w:t>
      </w:r>
      <w:del w:id="1369" w:author="Elena Vio" w:date="2016-07-19T13:10:00Z">
        <w:r w:rsidRPr="000B6820" w:rsidDel="009E0620">
          <w:rPr>
            <w:noProof w:val="0"/>
          </w:rPr>
          <w:delText>Y</w:delText>
        </w:r>
        <w:r w:rsidR="000566E9" w:rsidRPr="000B6820" w:rsidDel="009E0620">
          <w:rPr>
            <w:noProof w:val="0"/>
          </w:rPr>
          <w:delText>9</w:delText>
        </w:r>
      </w:del>
      <w:ins w:id="1370" w:author="Elena Vio" w:date="2016-07-19T13:10:00Z">
        <w:r w:rsidR="009E0620">
          <w:rPr>
            <w:noProof w:val="0"/>
          </w:rPr>
          <w:t>34</w:t>
        </w:r>
      </w:ins>
      <w:r w:rsidRPr="000B6820">
        <w:rPr>
          <w:noProof w:val="0"/>
        </w:rPr>
        <w:t xml:space="preserve">.4.1 </w:t>
      </w:r>
      <w:r w:rsidR="0050689B" w:rsidRPr="000B6820">
        <w:rPr>
          <w:noProof w:val="0"/>
        </w:rPr>
        <w:t>Finalization</w:t>
      </w:r>
      <w:bookmarkEnd w:id="1368"/>
    </w:p>
    <w:p w14:paraId="4DFBC64A" w14:textId="6322BB03" w:rsidR="005C3B17" w:rsidRPr="000B6820" w:rsidRDefault="005C3B17" w:rsidP="004B2F11">
      <w:pPr>
        <w:pStyle w:val="Corpodeltesto"/>
      </w:pPr>
      <w:r w:rsidRPr="000B6820">
        <w:t>This message provides more clinical information to Heart Team.</w:t>
      </w:r>
    </w:p>
    <w:p w14:paraId="4EF2D4C1" w14:textId="4623641A" w:rsidR="005C3B17" w:rsidRPr="000B6820" w:rsidRDefault="005C3B17" w:rsidP="005C3B17">
      <w:pPr>
        <w:pStyle w:val="Titolo5"/>
        <w:numPr>
          <w:ilvl w:val="0"/>
          <w:numId w:val="0"/>
        </w:numPr>
        <w:rPr>
          <w:noProof w:val="0"/>
        </w:rPr>
      </w:pPr>
      <w:bookmarkStart w:id="1371" w:name="_Toc450674050"/>
      <w:r w:rsidRPr="000B6820">
        <w:rPr>
          <w:noProof w:val="0"/>
        </w:rPr>
        <w:t>3.</w:t>
      </w:r>
      <w:del w:id="1372" w:author="Elena Vio" w:date="2016-07-19T13:10:00Z">
        <w:r w:rsidRPr="000B6820" w:rsidDel="009E0620">
          <w:rPr>
            <w:noProof w:val="0"/>
          </w:rPr>
          <w:delText>Y</w:delText>
        </w:r>
        <w:r w:rsidR="000566E9" w:rsidRPr="000B6820" w:rsidDel="009E0620">
          <w:rPr>
            <w:noProof w:val="0"/>
          </w:rPr>
          <w:delText>9</w:delText>
        </w:r>
      </w:del>
      <w:ins w:id="1373" w:author="Elena Vio" w:date="2016-07-19T13:10:00Z">
        <w:r w:rsidR="009E0620">
          <w:rPr>
            <w:noProof w:val="0"/>
          </w:rPr>
          <w:t>34</w:t>
        </w:r>
      </w:ins>
      <w:r w:rsidRPr="000B6820">
        <w:rPr>
          <w:noProof w:val="0"/>
        </w:rPr>
        <w:t>.4.1.1 Trigger Events</w:t>
      </w:r>
      <w:bookmarkEnd w:id="1371"/>
    </w:p>
    <w:p w14:paraId="54D8E214" w14:textId="27A6D59A" w:rsidR="005C3B17" w:rsidRPr="000B6820" w:rsidRDefault="005C3B17" w:rsidP="005C3B17">
      <w:r w:rsidRPr="000B6820">
        <w:t>The HT Requester sends this message when</w:t>
      </w:r>
      <w:r w:rsidR="00E01798" w:rsidRPr="000B6820">
        <w:t xml:space="preserve"> Final Report is available, and HT Requester</w:t>
      </w:r>
      <w:r w:rsidRPr="000B6820">
        <w:t xml:space="preserve"> is ready to provide requested information </w:t>
      </w:r>
      <w:r w:rsidRPr="000B6820">
        <w:rPr>
          <w:i/>
        </w:rPr>
        <w:t xml:space="preserve">to </w:t>
      </w:r>
      <w:r w:rsidRPr="000B6820">
        <w:t>Heart Team</w:t>
      </w:r>
      <w:r w:rsidR="00662CBE" w:rsidRPr="000B6820">
        <w:t xml:space="preserve"> because it has acquired and collected all the information needed.</w:t>
      </w:r>
    </w:p>
    <w:p w14:paraId="1F65FDAC" w14:textId="77777777" w:rsidR="005C3B17" w:rsidRPr="000B6820" w:rsidRDefault="005C3B17" w:rsidP="005C3B17">
      <w:r w:rsidRPr="000B6820">
        <w:t xml:space="preserve">The </w:t>
      </w:r>
      <w:r w:rsidRPr="000B6820">
        <w:rPr>
          <w:b/>
        </w:rPr>
        <w:t>pre-conditions</w:t>
      </w:r>
      <w:r w:rsidRPr="000B6820">
        <w:t xml:space="preserve"> are encoded as:</w:t>
      </w:r>
    </w:p>
    <w:p w14:paraId="26C1723F" w14:textId="4F6D0EDB" w:rsidR="005C3B17" w:rsidRPr="000B6820" w:rsidRDefault="005C3B17" w:rsidP="00704901">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w:t>
      </w:r>
      <w:r w:rsidRPr="000B6820">
        <w:rPr>
          <w:b/>
        </w:rPr>
        <w:t xml:space="preserve"> and t</w:t>
      </w:r>
      <w:r w:rsidRPr="000B6820">
        <w:t xml:space="preserve">he HT </w:t>
      </w:r>
      <w:r w:rsidR="00E01798" w:rsidRPr="000B6820">
        <w:t>Perform</w:t>
      </w:r>
      <w:r w:rsidRPr="000B6820">
        <w:t xml:space="preserve"> task is “</w:t>
      </w:r>
      <w:r w:rsidR="00E01798" w:rsidRPr="000B6820">
        <w:t>COMPLETED</w:t>
      </w:r>
      <w:r w:rsidRPr="000B6820">
        <w:t>”</w:t>
      </w:r>
      <w:r w:rsidRPr="000B6820">
        <w:rPr>
          <w:b/>
        </w:rPr>
        <w:t xml:space="preserve"> </w:t>
      </w:r>
      <w:r w:rsidRPr="000B6820">
        <w:t>(</w:t>
      </w:r>
      <w:r w:rsidRPr="000B6820">
        <w:rPr>
          <w:rFonts w:ascii="Courier" w:hAnsi="Courier"/>
          <w:b/>
        </w:rPr>
        <w:t>WorkflowDocument/TaskList/XDWTask/taskData/taskDetails/status</w:t>
      </w:r>
      <w:r w:rsidRPr="000B6820">
        <w:t>=”</w:t>
      </w:r>
      <w:r w:rsidR="00E01798" w:rsidRPr="000B6820">
        <w:t>COMPLETED</w:t>
      </w:r>
      <w:r w:rsidRPr="000B6820">
        <w:t>” and</w:t>
      </w:r>
      <w:r w:rsidRPr="000B6820">
        <w:rPr>
          <w:b/>
        </w:rPr>
        <w:t xml:space="preserve"> </w:t>
      </w:r>
      <w:r w:rsidRPr="000B6820">
        <w:rPr>
          <w:rFonts w:ascii="Courier" w:hAnsi="Courier"/>
          <w:b/>
        </w:rPr>
        <w:t>WorkflowDocument/TaskList/XDWTask/taskData/taskDetails/taskType</w:t>
      </w:r>
      <w:r w:rsidRPr="000B6820">
        <w:t>=”HT</w:t>
      </w:r>
      <w:r w:rsidR="00E01798" w:rsidRPr="000B6820">
        <w:t>Perform</w:t>
      </w:r>
      <w:r w:rsidRPr="000B6820">
        <w:t>”)</w:t>
      </w:r>
    </w:p>
    <w:p w14:paraId="6648AEA8" w14:textId="466D3EC7" w:rsidR="005C3B17" w:rsidRPr="000B6820" w:rsidRDefault="005C3B17" w:rsidP="004B2F11">
      <w:pPr>
        <w:pStyle w:val="Corpodeltesto"/>
      </w:pPr>
      <w:r w:rsidRPr="000B6820">
        <w:t xml:space="preserve">The information needed </w:t>
      </w:r>
      <w:r w:rsidR="003E1469">
        <w:t xml:space="preserve">is </w:t>
      </w:r>
      <w:r w:rsidRPr="000B6820">
        <w:t xml:space="preserve">one or more of these:  </w:t>
      </w:r>
    </w:p>
    <w:p w14:paraId="0D613FB9" w14:textId="77777777" w:rsidR="005C3B17" w:rsidRPr="000B6820" w:rsidRDefault="005C3B17" w:rsidP="005C3B17">
      <w:pPr>
        <w:pStyle w:val="Corpodeltesto"/>
        <w:numPr>
          <w:ilvl w:val="0"/>
          <w:numId w:val="36"/>
        </w:numPr>
      </w:pPr>
      <w:r w:rsidRPr="000B6820">
        <w:t xml:space="preserve">Basic </w:t>
      </w:r>
      <w:proofErr w:type="spellStart"/>
      <w:r w:rsidRPr="000B6820">
        <w:t>ePrescription</w:t>
      </w:r>
      <w:proofErr w:type="spellEnd"/>
      <w:r w:rsidRPr="000B6820">
        <w:t xml:space="preserve"> Workflow Document </w:t>
      </w:r>
    </w:p>
    <w:p w14:paraId="66D643C4" w14:textId="77777777" w:rsidR="005C3B17" w:rsidRPr="000B6820" w:rsidRDefault="005C3B17" w:rsidP="005C3B17">
      <w:pPr>
        <w:pStyle w:val="Corpodeltesto"/>
        <w:numPr>
          <w:ilvl w:val="0"/>
          <w:numId w:val="36"/>
        </w:numPr>
      </w:pPr>
      <w:r w:rsidRPr="000B6820">
        <w:t xml:space="preserve">Images Manifest: a document identifying the key images set </w:t>
      </w:r>
    </w:p>
    <w:p w14:paraId="44F2B2CF" w14:textId="77777777" w:rsidR="005C3B17" w:rsidRPr="000B6820" w:rsidRDefault="005C3B17" w:rsidP="005C3B17">
      <w:pPr>
        <w:pStyle w:val="Corpodeltesto"/>
        <w:numPr>
          <w:ilvl w:val="0"/>
          <w:numId w:val="36"/>
        </w:numPr>
      </w:pPr>
      <w:r w:rsidRPr="000B6820">
        <w:t xml:space="preserve">Images Report </w:t>
      </w:r>
    </w:p>
    <w:p w14:paraId="2DC28BAA" w14:textId="77777777" w:rsidR="005C3B17" w:rsidRPr="000B6820" w:rsidRDefault="005C3B17" w:rsidP="005C3B17">
      <w:pPr>
        <w:pStyle w:val="Corpodeltesto"/>
        <w:numPr>
          <w:ilvl w:val="0"/>
          <w:numId w:val="36"/>
        </w:numPr>
      </w:pPr>
      <w:r w:rsidRPr="000B6820">
        <w:t xml:space="preserve">Clinical Report </w:t>
      </w:r>
    </w:p>
    <w:p w14:paraId="66D501E6" w14:textId="680E2637" w:rsidR="005C3B17" w:rsidRPr="000B6820" w:rsidRDefault="00700A91" w:rsidP="004B2F11">
      <w:pPr>
        <w:pStyle w:val="Corpodeltesto"/>
        <w:numPr>
          <w:ilvl w:val="0"/>
          <w:numId w:val="36"/>
        </w:numPr>
      </w:pPr>
      <w:r w:rsidRPr="000B6820">
        <w:t xml:space="preserve">Clinical </w:t>
      </w:r>
      <w:r w:rsidR="005C3B17" w:rsidRPr="000B6820">
        <w:t xml:space="preserve">Videos </w:t>
      </w:r>
    </w:p>
    <w:p w14:paraId="14B6AFE5" w14:textId="56C4117C" w:rsidR="005C3B17" w:rsidRPr="000B6820" w:rsidRDefault="005C3B17" w:rsidP="005C3B17">
      <w:pPr>
        <w:pStyle w:val="Titolo5"/>
        <w:numPr>
          <w:ilvl w:val="0"/>
          <w:numId w:val="0"/>
        </w:numPr>
        <w:rPr>
          <w:noProof w:val="0"/>
        </w:rPr>
      </w:pPr>
      <w:bookmarkStart w:id="1374" w:name="_Toc450674051"/>
      <w:r w:rsidRPr="000B6820">
        <w:rPr>
          <w:noProof w:val="0"/>
        </w:rPr>
        <w:lastRenderedPageBreak/>
        <w:t>3.</w:t>
      </w:r>
      <w:del w:id="1375" w:author="Elena Vio" w:date="2016-07-19T13:10:00Z">
        <w:r w:rsidRPr="000B6820" w:rsidDel="009E0620">
          <w:rPr>
            <w:noProof w:val="0"/>
          </w:rPr>
          <w:delText>Y</w:delText>
        </w:r>
        <w:r w:rsidR="000566E9" w:rsidRPr="000B6820" w:rsidDel="009E0620">
          <w:rPr>
            <w:noProof w:val="0"/>
          </w:rPr>
          <w:delText>9</w:delText>
        </w:r>
      </w:del>
      <w:ins w:id="1376" w:author="Elena Vio" w:date="2016-07-19T13:10:00Z">
        <w:r w:rsidR="009E0620">
          <w:rPr>
            <w:noProof w:val="0"/>
          </w:rPr>
          <w:t>34</w:t>
        </w:r>
      </w:ins>
      <w:r w:rsidRPr="000B6820">
        <w:rPr>
          <w:noProof w:val="0"/>
        </w:rPr>
        <w:t>.4.1.2 Message Semantics</w:t>
      </w:r>
      <w:bookmarkEnd w:id="1374"/>
    </w:p>
    <w:p w14:paraId="3F86A7C7" w14:textId="7764A161" w:rsidR="005C3B17" w:rsidRPr="000B6820" w:rsidRDefault="005C3B17" w:rsidP="005C3B17">
      <w:pPr>
        <w:pStyle w:val="Corpodeltesto"/>
      </w:pPr>
      <w:r w:rsidRPr="000B6820">
        <w:t>This message is a Provide And Register Document Set-b Request message. This message shall comply with the message semantics defined for the Provide and Register Document Set-b Request message in ITI TF-2b</w:t>
      </w:r>
      <w:proofErr w:type="gramStart"/>
      <w:r w:rsidRPr="000B6820">
        <w:t>:3.41.4.1.2</w:t>
      </w:r>
      <w:proofErr w:type="gramEnd"/>
      <w:r w:rsidR="000B6820">
        <w:t xml:space="preserve">. </w:t>
      </w:r>
      <w:r w:rsidRPr="000B6820">
        <w:t>The HT Requester is the Document Source.</w:t>
      </w:r>
    </w:p>
    <w:p w14:paraId="2BDF50FD" w14:textId="77777777" w:rsidR="005C3B17" w:rsidRPr="000B6820" w:rsidRDefault="005C3B17" w:rsidP="005C3B17">
      <w:pPr>
        <w:pStyle w:val="Corpodeltesto"/>
      </w:pPr>
      <w:r w:rsidRPr="000B6820">
        <w:t xml:space="preserve"> This section defines:</w:t>
      </w:r>
    </w:p>
    <w:p w14:paraId="3132CFA1" w14:textId="3ADFAC4C" w:rsidR="005C3B17" w:rsidRPr="000B6820" w:rsidRDefault="00131CD7" w:rsidP="005C3B17">
      <w:pPr>
        <w:pStyle w:val="Corpodeltesto"/>
        <w:numPr>
          <w:ilvl w:val="0"/>
          <w:numId w:val="37"/>
        </w:numPr>
      </w:pPr>
      <w:r w:rsidRPr="000B6820">
        <w:t>T</w:t>
      </w:r>
      <w:r w:rsidR="005C3B17" w:rsidRPr="000B6820">
        <w:t>he Heart Team Workflow Document Content submitted in the Provide</w:t>
      </w:r>
      <w:r w:rsidR="004C1BE8" w:rsidRPr="000B6820">
        <w:t xml:space="preserve"> and Register</w:t>
      </w:r>
      <w:r w:rsidR="000B6820">
        <w:t xml:space="preserve">. </w:t>
      </w:r>
      <w:r w:rsidR="004C1BE8" w:rsidRPr="000B6820">
        <w:t>See Section 3.</w:t>
      </w:r>
      <w:del w:id="1377" w:author="Elena Vio" w:date="2016-07-19T13:10:00Z">
        <w:r w:rsidR="004C1BE8" w:rsidRPr="000B6820" w:rsidDel="009E0620">
          <w:delText>Y9</w:delText>
        </w:r>
      </w:del>
      <w:ins w:id="1378" w:author="Elena Vio" w:date="2016-07-19T13:10:00Z">
        <w:r w:rsidR="009E0620">
          <w:t>34</w:t>
        </w:r>
      </w:ins>
      <w:r w:rsidR="005C3B17" w:rsidRPr="000B6820">
        <w:t>.4.1.2.1.</w:t>
      </w:r>
    </w:p>
    <w:p w14:paraId="0554258A" w14:textId="31E1A8D1" w:rsidR="005C3B17" w:rsidRPr="000B6820" w:rsidRDefault="005C3B17" w:rsidP="005C3B17">
      <w:pPr>
        <w:pStyle w:val="Corpodeltesto"/>
        <w:numPr>
          <w:ilvl w:val="0"/>
          <w:numId w:val="37"/>
        </w:numPr>
      </w:pPr>
      <w:r w:rsidRPr="000B6820">
        <w:t>The Document Sharing Metadata requirements for the Submission Set and Document Entry</w:t>
      </w:r>
      <w:r w:rsidR="000B6820">
        <w:t xml:space="preserve">. </w:t>
      </w:r>
      <w:r w:rsidR="004C1BE8" w:rsidRPr="000B6820">
        <w:t>See Section 3.</w:t>
      </w:r>
      <w:del w:id="1379" w:author="Elena Vio" w:date="2016-07-19T13:10:00Z">
        <w:r w:rsidR="004C1BE8" w:rsidRPr="000B6820" w:rsidDel="009E0620">
          <w:delText>Y9</w:delText>
        </w:r>
      </w:del>
      <w:ins w:id="1380" w:author="Elena Vio" w:date="2016-07-19T13:10:00Z">
        <w:r w:rsidR="009E0620">
          <w:t>34</w:t>
        </w:r>
      </w:ins>
      <w:r w:rsidRPr="000B6820">
        <w:t>.4.1.2.3.</w:t>
      </w:r>
    </w:p>
    <w:p w14:paraId="0830CEA4" w14:textId="39161F29" w:rsidR="005C3B17" w:rsidRPr="000B6820" w:rsidRDefault="005C3B17" w:rsidP="004B2F11">
      <w:pPr>
        <w:pStyle w:val="Titolo6"/>
        <w:numPr>
          <w:ilvl w:val="0"/>
          <w:numId w:val="0"/>
        </w:numPr>
      </w:pPr>
      <w:bookmarkStart w:id="1381" w:name="_Toc450674052"/>
      <w:r w:rsidRPr="000B6820">
        <w:t>3.</w:t>
      </w:r>
      <w:del w:id="1382" w:author="Elena Vio" w:date="2016-07-19T13:10:00Z">
        <w:r w:rsidRPr="000B6820" w:rsidDel="009E0620">
          <w:delText>Y</w:delText>
        </w:r>
        <w:r w:rsidR="000566E9" w:rsidRPr="000B6820" w:rsidDel="009E0620">
          <w:delText>9</w:delText>
        </w:r>
      </w:del>
      <w:ins w:id="1383" w:author="Elena Vio" w:date="2016-07-19T13:10:00Z">
        <w:r w:rsidR="009E0620">
          <w:t>34</w:t>
        </w:r>
      </w:ins>
      <w:r w:rsidRPr="000B6820">
        <w:t>.4.1.2.1 Heart Team Workflow Document Content Requirements</w:t>
      </w:r>
      <w:bookmarkEnd w:id="1381"/>
    </w:p>
    <w:p w14:paraId="53742332" w14:textId="77777777" w:rsidR="005C3B17" w:rsidRPr="000B6820" w:rsidRDefault="005C3B17" w:rsidP="005C3B17">
      <w:pPr>
        <w:pStyle w:val="Corpodeltesto"/>
      </w:pPr>
      <w:r w:rsidRPr="000B6820">
        <w:t xml:space="preserve">The </w:t>
      </w:r>
      <w:proofErr w:type="gramStart"/>
      <w:r w:rsidRPr="000B6820">
        <w:t>Heart Team Workflow Document is updated by the HT Requester</w:t>
      </w:r>
      <w:proofErr w:type="gramEnd"/>
      <w:r w:rsidRPr="000B6820">
        <w:t>.</w:t>
      </w:r>
    </w:p>
    <w:p w14:paraId="29772928" w14:textId="20B63B71" w:rsidR="005C3B17" w:rsidRPr="000B6820" w:rsidRDefault="005C3B17" w:rsidP="004B2F11">
      <w:pPr>
        <w:pStyle w:val="Titolo7"/>
        <w:numPr>
          <w:ilvl w:val="0"/>
          <w:numId w:val="0"/>
        </w:numPr>
      </w:pPr>
      <w:bookmarkStart w:id="1384" w:name="_Toc450674053"/>
      <w:r w:rsidRPr="000B6820">
        <w:t>3.</w:t>
      </w:r>
      <w:del w:id="1385" w:author="Elena Vio" w:date="2016-07-19T13:10:00Z">
        <w:r w:rsidRPr="000B6820" w:rsidDel="009E0620">
          <w:delText>Y</w:delText>
        </w:r>
        <w:r w:rsidR="000566E9" w:rsidRPr="000B6820" w:rsidDel="009E0620">
          <w:delText>9</w:delText>
        </w:r>
      </w:del>
      <w:ins w:id="1386" w:author="Elena Vio" w:date="2016-07-19T13:10:00Z">
        <w:r w:rsidR="009E0620">
          <w:t>34</w:t>
        </w:r>
      </w:ins>
      <w:r w:rsidRPr="000B6820">
        <w:t>.4.1.2.1.1 Workflow Document Elements</w:t>
      </w:r>
      <w:bookmarkEnd w:id="1384"/>
    </w:p>
    <w:p w14:paraId="5B729DE6" w14:textId="77777777" w:rsidR="005C3B17" w:rsidRPr="000B6820" w:rsidRDefault="005C3B17" w:rsidP="005C3B17">
      <w:pPr>
        <w:pStyle w:val="AuthorInstructions"/>
        <w:rPr>
          <w:i w:val="0"/>
        </w:rPr>
      </w:pPr>
      <w:r w:rsidRPr="000B6820">
        <w:rPr>
          <w:i w:val="0"/>
        </w:rPr>
        <w:t>The HT Requester shall update the Heart Team Workflow Document according to the definition of an XDW Workflow Document in ITI TF-3: 5.4.</w:t>
      </w:r>
    </w:p>
    <w:p w14:paraId="0F07663C" w14:textId="207D8684" w:rsidR="000566E9" w:rsidRPr="000B6820" w:rsidRDefault="000566E9" w:rsidP="000566E9">
      <w:pPr>
        <w:pStyle w:val="AuthorInstructions"/>
        <w:rPr>
          <w:i w:val="0"/>
        </w:rPr>
      </w:pPr>
      <w:r w:rsidRPr="000B6820">
        <w:rPr>
          <w:i w:val="0"/>
        </w:rPr>
        <w:t>The HT Requester shall update the Heart Team Workflow Document according to the definition of an XDW Workflow Document in ITI TF-3: 5.4 with the following constraints:</w:t>
      </w:r>
    </w:p>
    <w:p w14:paraId="38006C91" w14:textId="0A1325D6" w:rsidR="000566E9" w:rsidRPr="000B6820" w:rsidRDefault="000566E9" w:rsidP="00133CE6">
      <w:pPr>
        <w:pStyle w:val="AuthorInstructions"/>
        <w:numPr>
          <w:ilvl w:val="0"/>
          <w:numId w:val="49"/>
        </w:numPr>
        <w:rPr>
          <w:i w:val="0"/>
        </w:rPr>
      </w:pPr>
      <w:r w:rsidRPr="000B6820">
        <w:rPr>
          <w:i w:val="0"/>
        </w:rPr>
        <w:t xml:space="preserve">for </w:t>
      </w:r>
      <w:r w:rsidRPr="004B2F11">
        <w:rPr>
          <w:rStyle w:val="CorpodeltestoCarattere"/>
          <w:bCs/>
        </w:rPr>
        <w:t>&lt;</w:t>
      </w:r>
      <w:proofErr w:type="spellStart"/>
      <w:r w:rsidRPr="004B2F11">
        <w:rPr>
          <w:rStyle w:val="CorpodeltestoCarattere"/>
          <w:bCs/>
        </w:rPr>
        <w:t>TaskList</w:t>
      </w:r>
      <w:proofErr w:type="spellEnd"/>
      <w:r w:rsidRPr="004B2F11">
        <w:rPr>
          <w:rStyle w:val="CorpodeltestoCarattere"/>
          <w:bCs/>
        </w:rPr>
        <w:t xml:space="preserve">&gt; </w:t>
      </w:r>
      <w:r w:rsidR="00E50341" w:rsidRPr="000B6820">
        <w:rPr>
          <w:i w:val="0"/>
        </w:rPr>
        <w:t>constraints see Section 3.</w:t>
      </w:r>
      <w:del w:id="1387" w:author="Elena Vio" w:date="2016-07-19T13:10:00Z">
        <w:r w:rsidR="00E50341" w:rsidRPr="000B6820" w:rsidDel="009E0620">
          <w:rPr>
            <w:i w:val="0"/>
          </w:rPr>
          <w:delText>Y9</w:delText>
        </w:r>
      </w:del>
      <w:ins w:id="1388" w:author="Elena Vio" w:date="2016-07-19T13:10:00Z">
        <w:r w:rsidR="009E0620">
          <w:rPr>
            <w:i w:val="0"/>
          </w:rPr>
          <w:t>34</w:t>
        </w:r>
      </w:ins>
      <w:r w:rsidRPr="000B6820">
        <w:rPr>
          <w:i w:val="0"/>
        </w:rPr>
        <w:t>.4.1.2.1.1.1</w:t>
      </w:r>
    </w:p>
    <w:p w14:paraId="2CE2E655" w14:textId="6D7D8599" w:rsidR="00E667A0" w:rsidRPr="000B6820" w:rsidRDefault="00E667A0" w:rsidP="00133CE6">
      <w:pPr>
        <w:pStyle w:val="AuthorInstructions"/>
        <w:numPr>
          <w:ilvl w:val="0"/>
          <w:numId w:val="49"/>
        </w:numPr>
        <w:rPr>
          <w:i w:val="0"/>
        </w:rPr>
      </w:pPr>
      <w:r w:rsidRPr="000B6820">
        <w:rPr>
          <w:i w:val="0"/>
        </w:rPr>
        <w:t xml:space="preserve">The </w:t>
      </w:r>
      <w:r w:rsidRPr="004B2F11">
        <w:rPr>
          <w:rStyle w:val="CorpodeltestoCarattere"/>
          <w:bCs/>
        </w:rPr>
        <w:t>&lt;</w:t>
      </w:r>
      <w:proofErr w:type="spellStart"/>
      <w:r w:rsidRPr="004B2F11">
        <w:rPr>
          <w:rStyle w:val="CorpodeltestoCarattere"/>
          <w:bCs/>
        </w:rPr>
        <w:t>workflowStatus</w:t>
      </w:r>
      <w:proofErr w:type="spellEnd"/>
      <w:r w:rsidRPr="004B2F11">
        <w:rPr>
          <w:rStyle w:val="CorpodeltestoCarattere"/>
          <w:bCs/>
        </w:rPr>
        <w:t>&gt;</w:t>
      </w:r>
      <w:r w:rsidRPr="000B6820">
        <w:rPr>
          <w:i w:val="0"/>
        </w:rPr>
        <w:t xml:space="preserve"> shall be set to “CLOSED”</w:t>
      </w:r>
      <w:r w:rsidR="000B6820">
        <w:rPr>
          <w:i w:val="0"/>
        </w:rPr>
        <w:t xml:space="preserve">. </w:t>
      </w:r>
    </w:p>
    <w:p w14:paraId="44B972FE" w14:textId="1B9F36AC" w:rsidR="00E50341" w:rsidRPr="000B6820" w:rsidRDefault="00E50341" w:rsidP="004B2F11">
      <w:pPr>
        <w:pStyle w:val="Titolo8"/>
        <w:numPr>
          <w:ilvl w:val="0"/>
          <w:numId w:val="0"/>
        </w:numPr>
      </w:pPr>
      <w:r w:rsidRPr="000B6820">
        <w:t>3.</w:t>
      </w:r>
      <w:del w:id="1389" w:author="Elena Vio" w:date="2016-07-19T13:10:00Z">
        <w:r w:rsidRPr="000B6820" w:rsidDel="009E0620">
          <w:delText>Y9</w:delText>
        </w:r>
      </w:del>
      <w:ins w:id="1390" w:author="Elena Vio" w:date="2016-07-19T13:10:00Z">
        <w:r w:rsidR="009E0620">
          <w:t>34</w:t>
        </w:r>
      </w:ins>
      <w:r w:rsidRPr="000B6820">
        <w:t>.4.1.2.1.1.1 Workflow Document taskList Element</w:t>
      </w:r>
    </w:p>
    <w:p w14:paraId="197D5F48" w14:textId="77777777" w:rsidR="00E50341" w:rsidRPr="000B6820" w:rsidRDefault="00E50341" w:rsidP="00E50341">
      <w:pPr>
        <w:pStyle w:val="Corpodeltesto"/>
      </w:pPr>
      <w:r w:rsidRPr="000B6820">
        <w:t>This element shall be structured according to ITI TF-3</w:t>
      </w:r>
      <w:proofErr w:type="gramStart"/>
      <w:r w:rsidRPr="000B6820">
        <w:t>:5.4.2.3</w:t>
      </w:r>
      <w:proofErr w:type="gramEnd"/>
      <w:r w:rsidRPr="000B6820">
        <w:t xml:space="preserve"> “XDW Workflow Document Elements from the OASIS Human Task,” with the additional constraints specified below.</w:t>
      </w:r>
    </w:p>
    <w:p w14:paraId="79BCFAEF" w14:textId="5A56395E" w:rsidR="00E50341" w:rsidRPr="000B6820" w:rsidRDefault="00E50341" w:rsidP="00E50341">
      <w:pPr>
        <w:pStyle w:val="Corpodeltesto"/>
      </w:pPr>
      <w:r w:rsidRPr="000B6820">
        <w:t xml:space="preserve">The HT Requester shall put in the </w:t>
      </w:r>
      <w:r w:rsidRPr="000B6820">
        <w:rPr>
          <w:rFonts w:ascii="Courier" w:hAnsi="Courier"/>
          <w:b/>
        </w:rPr>
        <w:t>&lt;</w:t>
      </w:r>
      <w:proofErr w:type="spellStart"/>
      <w:r w:rsidRPr="000B6820">
        <w:rPr>
          <w:rFonts w:ascii="Courier" w:hAnsi="Courier"/>
          <w:b/>
        </w:rPr>
        <w:t>TaskList</w:t>
      </w:r>
      <w:proofErr w:type="spellEnd"/>
      <w:r w:rsidRPr="000B6820">
        <w:rPr>
          <w:rFonts w:ascii="Courier" w:hAnsi="Courier"/>
          <w:b/>
        </w:rPr>
        <w:t>&gt;</w:t>
      </w:r>
      <w:r w:rsidRPr="000B6820">
        <w:t xml:space="preserve"> element: </w:t>
      </w:r>
    </w:p>
    <w:p w14:paraId="61F3A25A" w14:textId="5AD9DEDF" w:rsidR="00E50341" w:rsidRPr="000B6820" w:rsidRDefault="00E50341" w:rsidP="004B2F11">
      <w:pPr>
        <w:pStyle w:val="Puntoelenco2"/>
        <w:rPr>
          <w:i/>
        </w:rPr>
      </w:pPr>
      <w:r w:rsidRPr="000B6820">
        <w:t xml:space="preserve">A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child element that represents the Finalization task</w:t>
      </w:r>
      <w:r w:rsidR="000B6820">
        <w:t xml:space="preserve">. </w:t>
      </w:r>
      <w:r w:rsidRPr="000B6820">
        <w:t>See Section 3.</w:t>
      </w:r>
      <w:del w:id="1391" w:author="Elena Vio" w:date="2016-07-19T13:08:00Z">
        <w:r w:rsidRPr="000B6820" w:rsidDel="009E0620">
          <w:delText>Y4</w:delText>
        </w:r>
      </w:del>
      <w:ins w:id="1392" w:author="Elena Vio" w:date="2016-07-19T13:08:00Z">
        <w:r w:rsidR="009E0620">
          <w:t>29</w:t>
        </w:r>
      </w:ins>
      <w:r w:rsidRPr="000B6820">
        <w:t>.4.1.2.1.1.1.1</w:t>
      </w:r>
    </w:p>
    <w:p w14:paraId="6FA46058" w14:textId="602E0C6F" w:rsidR="000566E9" w:rsidRPr="000B6820" w:rsidRDefault="00E50341" w:rsidP="00133CE6">
      <w:pPr>
        <w:pStyle w:val="Corpodeltesto"/>
      </w:pPr>
      <w:r w:rsidRPr="000B6820">
        <w:t>Further requirements are defined in the next sections</w:t>
      </w:r>
      <w:r w:rsidR="000B6820">
        <w:t xml:space="preserve">. </w:t>
      </w:r>
    </w:p>
    <w:p w14:paraId="1215A563" w14:textId="4601133D" w:rsidR="005C3B17" w:rsidRPr="000B6820" w:rsidRDefault="005C3B17" w:rsidP="004B2F11">
      <w:pPr>
        <w:pStyle w:val="Titolo9"/>
        <w:numPr>
          <w:ilvl w:val="0"/>
          <w:numId w:val="0"/>
        </w:numPr>
      </w:pPr>
      <w:r w:rsidRPr="000B6820">
        <w:t>3.</w:t>
      </w:r>
      <w:del w:id="1393" w:author="Elena Vio" w:date="2016-07-19T13:10:00Z">
        <w:r w:rsidRPr="000B6820" w:rsidDel="009E0620">
          <w:delText>Y</w:delText>
        </w:r>
        <w:r w:rsidR="00E422A7" w:rsidRPr="000B6820" w:rsidDel="009E0620">
          <w:delText>9</w:delText>
        </w:r>
      </w:del>
      <w:ins w:id="1394" w:author="Elena Vio" w:date="2016-07-19T13:10:00Z">
        <w:r w:rsidR="009E0620">
          <w:t>34</w:t>
        </w:r>
      </w:ins>
      <w:r w:rsidRPr="000B6820">
        <w:t>.4.1.2.1.1.1.1 XDW Task “</w:t>
      </w:r>
      <w:r w:rsidR="00107C6D" w:rsidRPr="000B6820">
        <w:t>Finalization</w:t>
      </w:r>
      <w:r w:rsidRPr="000B6820">
        <w:t>”</w:t>
      </w:r>
    </w:p>
    <w:p w14:paraId="728734CF" w14:textId="42DFA3A9" w:rsidR="001113B8" w:rsidRPr="000B6820" w:rsidRDefault="001113B8" w:rsidP="001113B8">
      <w:pPr>
        <w:pStyle w:val="AuthorInstructions"/>
        <w:rPr>
          <w:i w:val="0"/>
        </w:rPr>
      </w:pPr>
      <w:r w:rsidRPr="000B6820">
        <w:rPr>
          <w:i w:val="0"/>
        </w:rPr>
        <w:t xml:space="preserve">The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sub element </w:t>
      </w:r>
      <w:r w:rsidRPr="004B2F11">
        <w:rPr>
          <w:rStyle w:val="CorpodeltestoCarattere"/>
          <w:bCs/>
        </w:rPr>
        <w:t>&lt;</w:t>
      </w:r>
      <w:proofErr w:type="spellStart"/>
      <w:r w:rsidRPr="004B2F11">
        <w:rPr>
          <w:rStyle w:val="CorpodeltestoCarattere"/>
          <w:bCs/>
        </w:rPr>
        <w:t>taskDetails</w:t>
      </w:r>
      <w:proofErr w:type="spellEnd"/>
      <w:proofErr w:type="gramStart"/>
      <w:r w:rsidRPr="004B2F11">
        <w:rPr>
          <w:rStyle w:val="CorpodeltestoCarattere"/>
          <w:bCs/>
        </w:rPr>
        <w:t>&gt;</w:t>
      </w:r>
      <w:r w:rsidRPr="000B6820">
        <w:rPr>
          <w:i w:val="0"/>
        </w:rPr>
        <w:t xml:space="preserve">  describes</w:t>
      </w:r>
      <w:proofErr w:type="gramEnd"/>
      <w:r w:rsidRPr="000B6820">
        <w:rPr>
          <w:i w:val="0"/>
        </w:rPr>
        <w:t xml:space="preserve"> the Finalization task details:</w:t>
      </w:r>
    </w:p>
    <w:p w14:paraId="4801E5E1" w14:textId="7C227EA6" w:rsidR="001113B8" w:rsidRPr="000B6820" w:rsidRDefault="001113B8" w:rsidP="001113B8">
      <w:pPr>
        <w:pStyle w:val="AuthorInstructions"/>
        <w:numPr>
          <w:ilvl w:val="0"/>
          <w:numId w:val="49"/>
        </w:numPr>
        <w:rPr>
          <w:i w:val="0"/>
        </w:rPr>
      </w:pPr>
      <w:proofErr w:type="gramStart"/>
      <w:r w:rsidRPr="000B6820">
        <w:rPr>
          <w:i w:val="0"/>
        </w:rPr>
        <w:t>the</w:t>
      </w:r>
      <w:proofErr w:type="gramEnd"/>
      <w:r w:rsidRPr="000B6820">
        <w:rPr>
          <w:i w:val="0"/>
        </w:rPr>
        <w:t xml:space="preserve"> &lt;</w:t>
      </w:r>
      <w:proofErr w:type="spellStart"/>
      <w:r w:rsidRPr="004B2F11">
        <w:rPr>
          <w:rStyle w:val="CorpodeltestoCarattere"/>
          <w:bCs/>
        </w:rPr>
        <w:t>taskType</w:t>
      </w:r>
      <w:proofErr w:type="spellEnd"/>
      <w:r w:rsidRPr="004B2F11">
        <w:rPr>
          <w:rStyle w:val="CorpodeltestoCarattere"/>
          <w:bCs/>
        </w:rPr>
        <w:t>&gt;</w:t>
      </w:r>
      <w:r w:rsidRPr="000B6820">
        <w:rPr>
          <w:i w:val="0"/>
        </w:rPr>
        <w:t xml:space="preserve"> child element shall have the value “Finalization” </w:t>
      </w:r>
    </w:p>
    <w:p w14:paraId="0BDCCC2C" w14:textId="199A50F1" w:rsidR="001113B8" w:rsidRPr="000B6820" w:rsidRDefault="001113B8" w:rsidP="001113B8">
      <w:pPr>
        <w:pStyle w:val="AuthorInstructions"/>
        <w:numPr>
          <w:ilvl w:val="0"/>
          <w:numId w:val="49"/>
        </w:numPr>
        <w:rPr>
          <w:i w:val="0"/>
        </w:rPr>
      </w:pPr>
      <w:proofErr w:type="gramStart"/>
      <w:r w:rsidRPr="000B6820">
        <w:rPr>
          <w:i w:val="0"/>
        </w:rPr>
        <w:t>the</w:t>
      </w:r>
      <w:proofErr w:type="gramEnd"/>
      <w:r w:rsidRPr="000B6820">
        <w:rPr>
          <w:i w:val="0"/>
        </w:rPr>
        <w:t xml:space="preserve"> &lt;</w:t>
      </w:r>
      <w:r w:rsidRPr="004B2F11">
        <w:rPr>
          <w:rStyle w:val="CorpodeltestoCarattere"/>
          <w:bCs/>
        </w:rPr>
        <w:t xml:space="preserve">status&gt; </w:t>
      </w:r>
      <w:r w:rsidRPr="000B6820">
        <w:rPr>
          <w:i w:val="0"/>
        </w:rPr>
        <w:t>child element shall have the</w:t>
      </w:r>
      <w:r w:rsidRPr="004B2F11">
        <w:rPr>
          <w:rStyle w:val="CorpodeltestoCarattere"/>
          <w:bCs/>
        </w:rPr>
        <w:t xml:space="preserve"> </w:t>
      </w:r>
      <w:r w:rsidRPr="000B6820">
        <w:rPr>
          <w:rFonts w:eastAsia="?l?r ??’c"/>
          <w:i w:val="0"/>
        </w:rPr>
        <w:t>value “COMPLETED”</w:t>
      </w:r>
      <w:r w:rsidR="00125B01" w:rsidRPr="000B6820">
        <w:rPr>
          <w:rFonts w:eastAsia="?l?r ??’c"/>
          <w:i w:val="0"/>
        </w:rPr>
        <w:t xml:space="preserve"> </w:t>
      </w:r>
      <w:r w:rsidR="00125B01" w:rsidRPr="000B6820">
        <w:rPr>
          <w:i w:val="0"/>
        </w:rPr>
        <w:t>if the HT Requester is ready to provide requested information to Heart Team</w:t>
      </w:r>
      <w:r w:rsidR="00545B50" w:rsidRPr="000B6820">
        <w:rPr>
          <w:i w:val="0"/>
        </w:rPr>
        <w:t xml:space="preserve"> or “EXITED”</w:t>
      </w:r>
      <w:r w:rsidR="00125B01" w:rsidRPr="000B6820">
        <w:rPr>
          <w:i w:val="0"/>
        </w:rPr>
        <w:t xml:space="preserve"> if the HT Requester </w:t>
      </w:r>
      <w:r w:rsidR="00125B01" w:rsidRPr="000B6820">
        <w:t>cannot provide requested information</w:t>
      </w:r>
      <w:r w:rsidR="00545B50" w:rsidRPr="000B6820">
        <w:rPr>
          <w:i w:val="0"/>
        </w:rPr>
        <w:t>.</w:t>
      </w:r>
    </w:p>
    <w:p w14:paraId="707F0132" w14:textId="7AA5BA1B" w:rsidR="007925FD" w:rsidRPr="000B6820" w:rsidRDefault="007925FD" w:rsidP="007925FD">
      <w:pPr>
        <w:pStyle w:val="AuthorInstructions"/>
        <w:rPr>
          <w:i w:val="0"/>
        </w:rPr>
      </w:pPr>
      <w:r w:rsidRPr="000B6820">
        <w:rPr>
          <w:i w:val="0"/>
        </w:rPr>
        <w:t xml:space="preserve">The HT Requester shall update the element </w:t>
      </w:r>
      <w:r w:rsidRPr="004B2F11">
        <w:rPr>
          <w:rStyle w:val="CorpodeltestoCarattere"/>
          <w:bCs/>
        </w:rPr>
        <w:t>&lt;</w:t>
      </w:r>
      <w:proofErr w:type="spellStart"/>
      <w:r w:rsidRPr="004B2F11">
        <w:rPr>
          <w:rStyle w:val="CorpodeltestoCarattere"/>
          <w:bCs/>
        </w:rPr>
        <w:t>XDWTask</w:t>
      </w:r>
      <w:proofErr w:type="spellEnd"/>
      <w:r w:rsidRPr="004B2F11">
        <w:rPr>
          <w:rStyle w:val="CorpodeltestoCarattere"/>
          <w:bCs/>
        </w:rPr>
        <w:t>&gt;</w:t>
      </w:r>
      <w:r w:rsidRPr="000B6820">
        <w:rPr>
          <w:i w:val="0"/>
        </w:rPr>
        <w:t xml:space="preserve"> to have a child element </w:t>
      </w:r>
      <w:proofErr w:type="spellStart"/>
      <w:r w:rsidRPr="004B2F11">
        <w:rPr>
          <w:rStyle w:val="CorpodeltestoCarattere"/>
          <w:bCs/>
        </w:rPr>
        <w:t>taskData</w:t>
      </w:r>
      <w:proofErr w:type="spellEnd"/>
      <w:r w:rsidRPr="004B2F11">
        <w:rPr>
          <w:rStyle w:val="CorpodeltestoCarattere"/>
          <w:bCs/>
        </w:rPr>
        <w:t xml:space="preserve">/input/part </w:t>
      </w:r>
      <w:r w:rsidRPr="000B6820">
        <w:rPr>
          <w:i w:val="0"/>
        </w:rPr>
        <w:t xml:space="preserve">where: </w:t>
      </w:r>
    </w:p>
    <w:p w14:paraId="535DC87C" w14:textId="54749F4B" w:rsidR="007925FD" w:rsidRPr="000B6820" w:rsidRDefault="007925FD" w:rsidP="007925FD">
      <w:pPr>
        <w:pStyle w:val="AuthorInstructions"/>
        <w:numPr>
          <w:ilvl w:val="0"/>
          <w:numId w:val="40"/>
        </w:numPr>
        <w:rPr>
          <w:i w:val="0"/>
        </w:rPr>
      </w:pPr>
      <w:proofErr w:type="gramStart"/>
      <w:r w:rsidRPr="004B2F11">
        <w:rPr>
          <w:rStyle w:val="CorpodeltestoCarattere"/>
          <w:bCs/>
        </w:rPr>
        <w:lastRenderedPageBreak/>
        <w:t>part</w:t>
      </w:r>
      <w:proofErr w:type="gramEnd"/>
      <w:r w:rsidRPr="004B2F11">
        <w:rPr>
          <w:rStyle w:val="CorpodeltestoCarattere"/>
          <w:bCs/>
        </w:rPr>
        <w:t>/@name</w:t>
      </w:r>
      <w:r w:rsidRPr="000B6820">
        <w:rPr>
          <w:i w:val="0"/>
        </w:rPr>
        <w:t xml:space="preserve"> =”</w:t>
      </w:r>
      <w:proofErr w:type="spellStart"/>
      <w:r w:rsidRPr="000B6820">
        <w:rPr>
          <w:i w:val="0"/>
        </w:rPr>
        <w:t>FinalReport</w:t>
      </w:r>
      <w:proofErr w:type="spellEnd"/>
      <w:r w:rsidRPr="000B6820">
        <w:rPr>
          <w:i w:val="0"/>
        </w:rPr>
        <w:t xml:space="preserve">”: [1..1] </w:t>
      </w:r>
      <w:proofErr w:type="gramStart"/>
      <w:r w:rsidRPr="000B6820">
        <w:rPr>
          <w:i w:val="0"/>
        </w:rPr>
        <w:t>this</w:t>
      </w:r>
      <w:proofErr w:type="gramEnd"/>
      <w:r w:rsidRPr="000B6820">
        <w:rPr>
          <w:i w:val="0"/>
        </w:rPr>
        <w:t xml:space="preserve"> is an input that describe the final decision taken by Heart Team on clinical case. </w:t>
      </w:r>
    </w:p>
    <w:p w14:paraId="55C84F71" w14:textId="17E80704" w:rsidR="00125B01" w:rsidRPr="000B6820" w:rsidRDefault="00125B01" w:rsidP="004B2F11">
      <w:pPr>
        <w:pStyle w:val="Corpodeltesto"/>
      </w:pPr>
      <w:r w:rsidRPr="000B6820">
        <w:t>If the HT Requester is ready to provide requested information to Heart Team</w:t>
      </w:r>
      <w:r w:rsidR="00D725E6" w:rsidRPr="000B6820">
        <w:t xml:space="preserve"> and the Final Report requests more information</w:t>
      </w:r>
      <w:r w:rsidRPr="000B6820">
        <w:t xml:space="preserve">, the element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shall have a child element </w:t>
      </w:r>
      <w:proofErr w:type="spellStart"/>
      <w:r w:rsidRPr="000B6820">
        <w:rPr>
          <w:b/>
        </w:rPr>
        <w:t>taskData</w:t>
      </w:r>
      <w:proofErr w:type="spellEnd"/>
      <w:r w:rsidRPr="000B6820">
        <w:rPr>
          <w:b/>
        </w:rPr>
        <w:t>/output/part</w:t>
      </w:r>
      <w:r w:rsidRPr="000B6820">
        <w:t xml:space="preserve"> for each output document referenced. The </w:t>
      </w:r>
      <w:proofErr w:type="gramStart"/>
      <w:r w:rsidRPr="000B6820">
        <w:t>document referenced as output are</w:t>
      </w:r>
      <w:proofErr w:type="gramEnd"/>
      <w:r w:rsidRPr="000B6820">
        <w:t xml:space="preserve"> listed below. At least one document </w:t>
      </w:r>
      <w:proofErr w:type="gramStart"/>
      <w:r w:rsidRPr="000B6820">
        <w:t>have</w:t>
      </w:r>
      <w:proofErr w:type="gramEnd"/>
      <w:r w:rsidRPr="000B6820">
        <w:t xml:space="preserve"> to be presence. Further details about attachment encoding within </w:t>
      </w:r>
      <w:proofErr w:type="spellStart"/>
      <w:r w:rsidRPr="000B6820">
        <w:rPr>
          <w:rFonts w:ascii="Courier" w:hAnsi="Courier"/>
          <w:b/>
          <w:bCs/>
        </w:rPr>
        <w:t>taskData</w:t>
      </w:r>
      <w:proofErr w:type="spellEnd"/>
      <w:r w:rsidRPr="000B6820">
        <w:rPr>
          <w:rFonts w:ascii="Courier" w:hAnsi="Courier"/>
          <w:b/>
          <w:bCs/>
        </w:rPr>
        <w:t>/output/part</w:t>
      </w:r>
      <w:r w:rsidRPr="000B6820">
        <w:t xml:space="preserve"> are specified at ITI TF-3: Table 5.4.3-9 </w:t>
      </w:r>
      <w:proofErr w:type="spellStart"/>
      <w:r w:rsidRPr="000B6820">
        <w:t>AttachmentInfo</w:t>
      </w:r>
      <w:proofErr w:type="spellEnd"/>
      <w:r w:rsidRPr="000B6820">
        <w:t xml:space="preserve"> Element</w:t>
      </w:r>
    </w:p>
    <w:p w14:paraId="009C80C4" w14:textId="5041B09D" w:rsidR="00125B01" w:rsidRPr="000B6820" w:rsidRDefault="00125B01" w:rsidP="00125B0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xbepWorkflowDocument</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output that identifies other Basic </w:t>
      </w:r>
      <w:proofErr w:type="spellStart"/>
      <w:r w:rsidRPr="000B6820">
        <w:rPr>
          <w:i w:val="0"/>
        </w:rPr>
        <w:t>ePrescription</w:t>
      </w:r>
      <w:proofErr w:type="spellEnd"/>
      <w:r w:rsidRPr="000B6820">
        <w:rPr>
          <w:i w:val="0"/>
        </w:rPr>
        <w:t xml:space="preserve"> Workflows.</w:t>
      </w:r>
    </w:p>
    <w:p w14:paraId="0F048319" w14:textId="267A58C6" w:rsidR="00125B01" w:rsidRPr="000B6820" w:rsidRDefault="00125B01" w:rsidP="00125B0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 xml:space="preserve"> =”</w:t>
      </w:r>
      <w:proofErr w:type="spellStart"/>
      <w:r w:rsidRPr="000B6820">
        <w:rPr>
          <w:i w:val="0"/>
        </w:rPr>
        <w:t>ClinicalDocuments</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output that identifies relevant Clinical Document.</w:t>
      </w:r>
    </w:p>
    <w:p w14:paraId="3B2609C9" w14:textId="7035D159" w:rsidR="00125B01" w:rsidRPr="000B6820" w:rsidRDefault="00125B01" w:rsidP="00125B0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ImageManifest</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output that identifies the Image Manifest of the relevant images. </w:t>
      </w:r>
    </w:p>
    <w:p w14:paraId="3D522FBC" w14:textId="179F3EF5" w:rsidR="00125B01" w:rsidRPr="000B6820" w:rsidRDefault="00125B01" w:rsidP="00125B01">
      <w:pPr>
        <w:pStyle w:val="AuthorInstructions"/>
        <w:numPr>
          <w:ilvl w:val="0"/>
          <w:numId w:val="40"/>
        </w:numPr>
        <w:rPr>
          <w:i w:val="0"/>
        </w:rPr>
      </w:pPr>
      <w:proofErr w:type="gramStart"/>
      <w:r w:rsidRPr="004B2F11">
        <w:rPr>
          <w:rStyle w:val="CorpodeltestoCarattere"/>
          <w:bCs/>
        </w:rPr>
        <w:t>part</w:t>
      </w:r>
      <w:proofErr w:type="gramEnd"/>
      <w:r w:rsidRPr="004B2F11">
        <w:rPr>
          <w:rStyle w:val="CorpodeltestoCarattere"/>
          <w:bCs/>
        </w:rPr>
        <w:t>/@name=</w:t>
      </w:r>
      <w:r w:rsidRPr="000B6820">
        <w:rPr>
          <w:i w:val="0"/>
        </w:rPr>
        <w:t>=”</w:t>
      </w:r>
      <w:proofErr w:type="spellStart"/>
      <w:r w:rsidRPr="000B6820">
        <w:rPr>
          <w:i w:val="0"/>
        </w:rPr>
        <w:t>ClinicalVideo</w:t>
      </w:r>
      <w:proofErr w:type="spellEnd"/>
      <w:r w:rsidRPr="000B6820">
        <w:rPr>
          <w:i w:val="0"/>
        </w:rPr>
        <w:t xml:space="preserve">”: </w:t>
      </w:r>
      <w:r w:rsidR="006B5334" w:rsidRPr="000B6820">
        <w:rPr>
          <w:i w:val="0"/>
        </w:rPr>
        <w:t>[0..*]</w:t>
      </w:r>
      <w:r w:rsidRPr="000B6820">
        <w:rPr>
          <w:i w:val="0"/>
        </w:rPr>
        <w:t xml:space="preserve"> </w:t>
      </w:r>
      <w:proofErr w:type="gramStart"/>
      <w:r w:rsidRPr="000B6820">
        <w:rPr>
          <w:i w:val="0"/>
        </w:rPr>
        <w:t>this</w:t>
      </w:r>
      <w:proofErr w:type="gramEnd"/>
      <w:r w:rsidRPr="000B6820">
        <w:rPr>
          <w:i w:val="0"/>
        </w:rPr>
        <w:t xml:space="preserve"> is an optional and repeatable output that identifies the relevant videos</w:t>
      </w:r>
    </w:p>
    <w:p w14:paraId="12B9B735" w14:textId="533EF607" w:rsidR="00125B01" w:rsidRPr="000B6820" w:rsidRDefault="00125B01" w:rsidP="004B2F11">
      <w:pPr>
        <w:pStyle w:val="Corpodeltesto"/>
        <w:rPr>
          <w:highlight w:val="yellow"/>
        </w:rPr>
      </w:pPr>
      <w:r w:rsidRPr="000B6820">
        <w:t xml:space="preserve">If the HT Requester cannot provide requested information, the HT Request shall populate </w:t>
      </w:r>
      <w:proofErr w:type="spellStart"/>
      <w:r w:rsidRPr="000B6820">
        <w:rPr>
          <w:rFonts w:ascii="Courier" w:hAnsi="Courier"/>
          <w:b/>
          <w:bCs/>
        </w:rPr>
        <w:t>taskData</w:t>
      </w:r>
      <w:proofErr w:type="spellEnd"/>
      <w:r w:rsidRPr="000B6820">
        <w:rPr>
          <w:rFonts w:ascii="Courier" w:hAnsi="Courier"/>
          <w:b/>
          <w:bCs/>
        </w:rPr>
        <w:t xml:space="preserve">/comments </w:t>
      </w:r>
      <w:r w:rsidRPr="000B6820">
        <w:t>child element of the updated task with reasons for which cannot provide information.</w:t>
      </w:r>
    </w:p>
    <w:p w14:paraId="724EBC63" w14:textId="324BF230" w:rsidR="005C3B17" w:rsidRPr="000B6820" w:rsidRDefault="005C3B17" w:rsidP="004B2F11">
      <w:pPr>
        <w:pStyle w:val="Titolo6"/>
        <w:numPr>
          <w:ilvl w:val="0"/>
          <w:numId w:val="0"/>
        </w:numPr>
      </w:pPr>
      <w:bookmarkStart w:id="1395" w:name="_Toc450674054"/>
      <w:r w:rsidRPr="000B6820">
        <w:t>3.</w:t>
      </w:r>
      <w:del w:id="1396" w:author="Elena Vio" w:date="2016-07-19T13:10:00Z">
        <w:r w:rsidRPr="000B6820" w:rsidDel="009E0620">
          <w:delText>Y</w:delText>
        </w:r>
        <w:r w:rsidR="00D5416A" w:rsidRPr="000B6820" w:rsidDel="009E0620">
          <w:delText>9</w:delText>
        </w:r>
      </w:del>
      <w:ins w:id="1397" w:author="Elena Vio" w:date="2016-07-19T13:10:00Z">
        <w:r w:rsidR="009E0620">
          <w:t>34</w:t>
        </w:r>
      </w:ins>
      <w:r w:rsidRPr="000B6820">
        <w:t>.4.1.2.2 Document Sharing Metadata Requirements</w:t>
      </w:r>
      <w:bookmarkEnd w:id="1395"/>
    </w:p>
    <w:p w14:paraId="519E1D39" w14:textId="77777777" w:rsidR="005C3B17" w:rsidRPr="000B6820" w:rsidRDefault="005C3B17" w:rsidP="005C3B17">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39D3E5E7" w14:textId="668A6478" w:rsidR="005C3B17" w:rsidRPr="000B6820" w:rsidRDefault="005C3B17" w:rsidP="005C3B17">
      <w:pPr>
        <w:pStyle w:val="Corpodeltesto"/>
      </w:pPr>
      <w:r w:rsidRPr="000B6820">
        <w:t>This section specifies additional Document Sharing Metadata requirements for the Heart Team Workflow Document.</w:t>
      </w:r>
    </w:p>
    <w:p w14:paraId="1127B2BA" w14:textId="77777777" w:rsidR="005C3B17" w:rsidRPr="000B6820" w:rsidRDefault="005C3B17" w:rsidP="005C3B17">
      <w:pPr>
        <w:pStyle w:val="Corpodeltesto"/>
      </w:pPr>
      <w:r w:rsidRPr="000B6820">
        <w:t xml:space="preserve">The </w:t>
      </w:r>
      <w:proofErr w:type="spellStart"/>
      <w:r w:rsidRPr="000B6820">
        <w:rPr>
          <w:b/>
        </w:rPr>
        <w:t>DocumentEntry</w:t>
      </w:r>
      <w:proofErr w:type="spellEnd"/>
      <w:r w:rsidRPr="000B6820">
        <w:rPr>
          <w:b/>
        </w:rPr>
        <w:t xml:space="preserve"> metadata of the Heart Team Workflow Document</w:t>
      </w:r>
      <w:r w:rsidRPr="000B6820">
        <w:t xml:space="preserve"> shall meet the following constraints: </w:t>
      </w:r>
    </w:p>
    <w:p w14:paraId="2F007823" w14:textId="66C68F9D" w:rsidR="0024756A" w:rsidRPr="000B6820" w:rsidRDefault="005C3B17" w:rsidP="006342C7">
      <w:pPr>
        <w:pStyle w:val="Corpodeltesto"/>
        <w:numPr>
          <w:ilvl w:val="0"/>
          <w:numId w:val="53"/>
        </w:numPr>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52402C5A" w14:textId="1EFADEC2" w:rsidR="0024756A" w:rsidRPr="000B6820" w:rsidRDefault="0024756A" w:rsidP="006342C7">
      <w:pPr>
        <w:pStyle w:val="Corpodeltesto"/>
        <w:numPr>
          <w:ilvl w:val="0"/>
          <w:numId w:val="41"/>
        </w:numPr>
        <w:ind w:left="1134"/>
      </w:pPr>
      <w:r w:rsidRPr="000B6820">
        <w:t xml:space="preserve">A single entry of </w:t>
      </w:r>
      <w:proofErr w:type="spellStart"/>
      <w:r w:rsidRPr="000B6820">
        <w:t>eventCodeList</w:t>
      </w:r>
      <w:proofErr w:type="spellEnd"/>
      <w:r w:rsidRPr="000B6820">
        <w:t xml:space="preserve"> metadata shall convey the status (CLOSED) of the workflow: code = “urn</w:t>
      </w:r>
      <w:proofErr w:type="gramStart"/>
      <w:r w:rsidRPr="000B6820">
        <w:t>:ihe:iti:xdw:2011:eventCode:closed</w:t>
      </w:r>
      <w:proofErr w:type="gramEnd"/>
      <w:r w:rsidRPr="000B6820">
        <w:t xml:space="preserve">” </w:t>
      </w:r>
      <w:proofErr w:type="spellStart"/>
      <w:r w:rsidRPr="000B6820">
        <w:t>codingScheme</w:t>
      </w:r>
      <w:proofErr w:type="spellEnd"/>
      <w:r w:rsidRPr="000B6820">
        <w:t>=” 1.3.6.1.4.1.19376.1.2.3”</w:t>
      </w:r>
    </w:p>
    <w:p w14:paraId="316B0729" w14:textId="31713DCA" w:rsidR="005C3B17" w:rsidRPr="000B6820" w:rsidRDefault="00545B50" w:rsidP="004B2F11">
      <w:pPr>
        <w:pStyle w:val="Corpodeltesto"/>
        <w:numPr>
          <w:ilvl w:val="0"/>
          <w:numId w:val="41"/>
        </w:numPr>
      </w:pPr>
      <w:r w:rsidRPr="000B6820">
        <w:t xml:space="preserve">A single entry </w:t>
      </w:r>
      <w:r w:rsidR="005C3B17" w:rsidRPr="000B6820">
        <w:t xml:space="preserve">of the </w:t>
      </w:r>
      <w:proofErr w:type="spellStart"/>
      <w:r w:rsidR="005C3B17" w:rsidRPr="000B6820">
        <w:t>eventCodeList</w:t>
      </w:r>
      <w:proofErr w:type="spellEnd"/>
      <w:r w:rsidR="005C3B17" w:rsidRPr="000B6820">
        <w:t xml:space="preserve"> metadata shall convey the status of the HT Preparation task: code=”urn</w:t>
      </w:r>
      <w:proofErr w:type="gramStart"/>
      <w:r w:rsidR="005C3B17" w:rsidRPr="000B6820">
        <w:t>:ihe:</w:t>
      </w:r>
      <w:r w:rsidR="00C70CF0" w:rsidRPr="000B6820">
        <w:t>pcc</w:t>
      </w:r>
      <w:r w:rsidR="005C3B17" w:rsidRPr="000B6820">
        <w:t>:xch</w:t>
      </w:r>
      <w:r w:rsidR="00BE72C9" w:rsidRPr="000B6820">
        <w:t>t</w:t>
      </w:r>
      <w:proofErr w:type="gramEnd"/>
      <w:r w:rsidR="00BE72C9" w:rsidRPr="000B6820">
        <w:t>-wd:2015:eventCodeTaskStatus:Finalization</w:t>
      </w:r>
      <w:r w:rsidR="005C3B17" w:rsidRPr="000B6820">
        <w:t xml:space="preserve">Completed” </w:t>
      </w:r>
      <w:proofErr w:type="spellStart"/>
      <w:r w:rsidR="005C3B17" w:rsidRPr="000B6820">
        <w:t>codingScheme</w:t>
      </w:r>
      <w:proofErr w:type="spellEnd"/>
      <w:r w:rsidR="005C3B17" w:rsidRPr="000B6820">
        <w:t>=”1.3.6.1.4.1.19376.1.2.1”</w:t>
      </w:r>
    </w:p>
    <w:p w14:paraId="71FE6B29" w14:textId="2696EBEA" w:rsidR="005C3B17" w:rsidRPr="000B6820" w:rsidRDefault="005C3B17" w:rsidP="005C3B17">
      <w:pPr>
        <w:pStyle w:val="Titolo5"/>
        <w:numPr>
          <w:ilvl w:val="0"/>
          <w:numId w:val="0"/>
        </w:numPr>
        <w:rPr>
          <w:noProof w:val="0"/>
        </w:rPr>
      </w:pPr>
      <w:bookmarkStart w:id="1398" w:name="_Toc450674055"/>
      <w:r w:rsidRPr="000B6820">
        <w:rPr>
          <w:noProof w:val="0"/>
        </w:rPr>
        <w:lastRenderedPageBreak/>
        <w:t>3.</w:t>
      </w:r>
      <w:del w:id="1399" w:author="Elena Vio" w:date="2016-07-19T13:10:00Z">
        <w:r w:rsidRPr="000B6820" w:rsidDel="009E0620">
          <w:rPr>
            <w:noProof w:val="0"/>
          </w:rPr>
          <w:delText>Y</w:delText>
        </w:r>
        <w:r w:rsidR="00D5416A" w:rsidRPr="000B6820" w:rsidDel="009E0620">
          <w:rPr>
            <w:noProof w:val="0"/>
          </w:rPr>
          <w:delText>9</w:delText>
        </w:r>
      </w:del>
      <w:ins w:id="1400" w:author="Elena Vio" w:date="2016-07-19T13:10:00Z">
        <w:r w:rsidR="009E0620">
          <w:rPr>
            <w:noProof w:val="0"/>
          </w:rPr>
          <w:t>34</w:t>
        </w:r>
      </w:ins>
      <w:r w:rsidRPr="000B6820">
        <w:rPr>
          <w:noProof w:val="0"/>
        </w:rPr>
        <w:t>.4.1.3 Expected Actions</w:t>
      </w:r>
      <w:bookmarkEnd w:id="1398"/>
    </w:p>
    <w:p w14:paraId="7169BA3D" w14:textId="1D5A8FAC" w:rsidR="005C3B17" w:rsidRPr="000B6820" w:rsidRDefault="005C3B17" w:rsidP="004B2F11">
      <w:pPr>
        <w:pStyle w:val="Corpodeltesto"/>
      </w:pPr>
      <w:r w:rsidRPr="000B6820">
        <w:t xml:space="preserve">The </w:t>
      </w:r>
      <w:r w:rsidR="001D7F6A" w:rsidRPr="000B6820">
        <w:t>Document Repository</w:t>
      </w:r>
      <w:r w:rsidRPr="000B6820">
        <w:t xml:space="preserve"> shall process the Provide and Register Document Set-b Request message as described in section ITI TF-2b</w:t>
      </w:r>
      <w:proofErr w:type="gramStart"/>
      <w:r w:rsidRPr="000B6820">
        <w:t>:3.41.4.1.3</w:t>
      </w:r>
      <w:proofErr w:type="gramEnd"/>
      <w:r w:rsidRPr="000B6820">
        <w:t>.</w:t>
      </w:r>
    </w:p>
    <w:p w14:paraId="001AB94A" w14:textId="06E526A2" w:rsidR="005C3B17" w:rsidRPr="000B6820" w:rsidRDefault="005C3B17" w:rsidP="005C3B17">
      <w:pPr>
        <w:pStyle w:val="Titolo4"/>
        <w:numPr>
          <w:ilvl w:val="0"/>
          <w:numId w:val="0"/>
        </w:numPr>
        <w:rPr>
          <w:noProof w:val="0"/>
        </w:rPr>
      </w:pPr>
      <w:bookmarkStart w:id="1401" w:name="_Toc450674056"/>
      <w:r w:rsidRPr="000B6820">
        <w:rPr>
          <w:noProof w:val="0"/>
        </w:rPr>
        <w:t>3.</w:t>
      </w:r>
      <w:del w:id="1402" w:author="Elena Vio" w:date="2016-07-19T13:10:00Z">
        <w:r w:rsidRPr="000B6820" w:rsidDel="009E0620">
          <w:rPr>
            <w:noProof w:val="0"/>
          </w:rPr>
          <w:delText>Y</w:delText>
        </w:r>
        <w:r w:rsidR="00D5416A" w:rsidRPr="000B6820" w:rsidDel="009E0620">
          <w:rPr>
            <w:noProof w:val="0"/>
          </w:rPr>
          <w:delText>9</w:delText>
        </w:r>
      </w:del>
      <w:ins w:id="1403" w:author="Elena Vio" w:date="2016-07-19T13:10:00Z">
        <w:r w:rsidR="009E0620">
          <w:rPr>
            <w:noProof w:val="0"/>
          </w:rPr>
          <w:t>34</w:t>
        </w:r>
      </w:ins>
      <w:r w:rsidRPr="000B6820">
        <w:rPr>
          <w:noProof w:val="0"/>
        </w:rPr>
        <w:t>.4.2 Provide And Register Document set-b Response</w:t>
      </w:r>
      <w:bookmarkEnd w:id="1401"/>
    </w:p>
    <w:p w14:paraId="5093465F" w14:textId="3646883C" w:rsidR="005C3B17" w:rsidRPr="000B6820" w:rsidRDefault="005C3B17"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3CFF8D7E" w14:textId="2007D84A" w:rsidR="005C3B17" w:rsidRPr="000B6820" w:rsidRDefault="005C3B17" w:rsidP="005C3B17">
      <w:pPr>
        <w:pStyle w:val="Titolo5"/>
        <w:numPr>
          <w:ilvl w:val="0"/>
          <w:numId w:val="0"/>
        </w:numPr>
        <w:rPr>
          <w:noProof w:val="0"/>
        </w:rPr>
      </w:pPr>
      <w:bookmarkStart w:id="1404" w:name="_Toc450674057"/>
      <w:r w:rsidRPr="000B6820">
        <w:rPr>
          <w:noProof w:val="0"/>
        </w:rPr>
        <w:t>3.</w:t>
      </w:r>
      <w:del w:id="1405" w:author="Elena Vio" w:date="2016-07-19T13:10:00Z">
        <w:r w:rsidRPr="000B6820" w:rsidDel="009E0620">
          <w:rPr>
            <w:noProof w:val="0"/>
          </w:rPr>
          <w:delText>Y</w:delText>
        </w:r>
        <w:r w:rsidR="00D5416A" w:rsidRPr="000B6820" w:rsidDel="009E0620">
          <w:rPr>
            <w:noProof w:val="0"/>
          </w:rPr>
          <w:delText>9</w:delText>
        </w:r>
      </w:del>
      <w:ins w:id="1406" w:author="Elena Vio" w:date="2016-07-19T13:10:00Z">
        <w:r w:rsidR="009E0620">
          <w:rPr>
            <w:noProof w:val="0"/>
          </w:rPr>
          <w:t>34</w:t>
        </w:r>
      </w:ins>
      <w:r w:rsidRPr="000B6820">
        <w:rPr>
          <w:noProof w:val="0"/>
        </w:rPr>
        <w:t>.4.2.1 Trigger Events</w:t>
      </w:r>
      <w:bookmarkEnd w:id="1404"/>
    </w:p>
    <w:p w14:paraId="6DDE6032" w14:textId="71F19636" w:rsidR="005C3B17" w:rsidRPr="000B6820" w:rsidRDefault="005C3B17" w:rsidP="004B2F11">
      <w:pPr>
        <w:pStyle w:val="Corpodeltesto"/>
      </w:pPr>
      <w:r w:rsidRPr="000B6820">
        <w:t>See ITI TF-2b</w:t>
      </w:r>
      <w:proofErr w:type="gramStart"/>
      <w:r w:rsidRPr="000B6820">
        <w:t>:3.41.4.2.1</w:t>
      </w:r>
      <w:proofErr w:type="gramEnd"/>
    </w:p>
    <w:p w14:paraId="071D5A19" w14:textId="680154A4" w:rsidR="005C3B17" w:rsidRPr="000B6820" w:rsidRDefault="005C3B17" w:rsidP="005C3B17">
      <w:pPr>
        <w:pStyle w:val="Titolo5"/>
        <w:numPr>
          <w:ilvl w:val="0"/>
          <w:numId w:val="0"/>
        </w:numPr>
        <w:rPr>
          <w:noProof w:val="0"/>
        </w:rPr>
      </w:pPr>
      <w:bookmarkStart w:id="1407" w:name="_Toc450674058"/>
      <w:r w:rsidRPr="000B6820">
        <w:rPr>
          <w:noProof w:val="0"/>
        </w:rPr>
        <w:t>3.</w:t>
      </w:r>
      <w:del w:id="1408" w:author="Elena Vio" w:date="2016-07-19T13:10:00Z">
        <w:r w:rsidRPr="000B6820" w:rsidDel="009E0620">
          <w:rPr>
            <w:noProof w:val="0"/>
          </w:rPr>
          <w:delText>Y</w:delText>
        </w:r>
        <w:r w:rsidR="00D5416A" w:rsidRPr="000B6820" w:rsidDel="009E0620">
          <w:rPr>
            <w:noProof w:val="0"/>
          </w:rPr>
          <w:delText>9</w:delText>
        </w:r>
      </w:del>
      <w:ins w:id="1409" w:author="Elena Vio" w:date="2016-07-19T13:10:00Z">
        <w:r w:rsidR="009E0620">
          <w:rPr>
            <w:noProof w:val="0"/>
          </w:rPr>
          <w:t>34</w:t>
        </w:r>
      </w:ins>
      <w:r w:rsidRPr="000B6820">
        <w:rPr>
          <w:noProof w:val="0"/>
        </w:rPr>
        <w:t>.4.2.2 Message Semantics</w:t>
      </w:r>
      <w:bookmarkEnd w:id="1407"/>
    </w:p>
    <w:p w14:paraId="4B0936A7" w14:textId="4B2E9EC4" w:rsidR="005C3B17" w:rsidRPr="000B6820" w:rsidRDefault="005C3B17" w:rsidP="004B2F11">
      <w:pPr>
        <w:pStyle w:val="Corpodeltesto"/>
      </w:pPr>
      <w:r w:rsidRPr="000B6820">
        <w:t>See ITI TF-2b</w:t>
      </w:r>
      <w:proofErr w:type="gramStart"/>
      <w:r w:rsidRPr="000B6820">
        <w:t>:3.41.4.2.2</w:t>
      </w:r>
      <w:proofErr w:type="gramEnd"/>
    </w:p>
    <w:p w14:paraId="3B827BA9" w14:textId="1618F58B" w:rsidR="005C3B17" w:rsidRPr="000B6820" w:rsidRDefault="005C3B17" w:rsidP="005C3B17">
      <w:pPr>
        <w:pStyle w:val="Titolo5"/>
        <w:numPr>
          <w:ilvl w:val="0"/>
          <w:numId w:val="0"/>
        </w:numPr>
        <w:rPr>
          <w:noProof w:val="0"/>
        </w:rPr>
      </w:pPr>
      <w:bookmarkStart w:id="1410" w:name="_Toc450674059"/>
      <w:r w:rsidRPr="000B6820">
        <w:rPr>
          <w:noProof w:val="0"/>
        </w:rPr>
        <w:t>3.</w:t>
      </w:r>
      <w:del w:id="1411" w:author="Elena Vio" w:date="2016-07-19T13:10:00Z">
        <w:r w:rsidRPr="000B6820" w:rsidDel="009E0620">
          <w:rPr>
            <w:noProof w:val="0"/>
          </w:rPr>
          <w:delText>Y</w:delText>
        </w:r>
        <w:r w:rsidR="00D5416A" w:rsidRPr="000B6820" w:rsidDel="009E0620">
          <w:rPr>
            <w:noProof w:val="0"/>
          </w:rPr>
          <w:delText>9</w:delText>
        </w:r>
      </w:del>
      <w:ins w:id="1412" w:author="Elena Vio" w:date="2016-07-19T13:10:00Z">
        <w:r w:rsidR="009E0620">
          <w:rPr>
            <w:noProof w:val="0"/>
          </w:rPr>
          <w:t>34</w:t>
        </w:r>
      </w:ins>
      <w:r w:rsidRPr="000B6820">
        <w:rPr>
          <w:noProof w:val="0"/>
        </w:rPr>
        <w:t>.4.2.3 Expected Actions</w:t>
      </w:r>
      <w:bookmarkEnd w:id="1410"/>
    </w:p>
    <w:p w14:paraId="17CED7D1" w14:textId="568DA45C" w:rsidR="005C3B17" w:rsidRPr="000B6820" w:rsidRDefault="005C3B17" w:rsidP="004B2F11">
      <w:pPr>
        <w:pStyle w:val="Corpodeltesto"/>
      </w:pPr>
      <w:r w:rsidRPr="000B6820">
        <w:t>See ITI TF-2b</w:t>
      </w:r>
      <w:proofErr w:type="gramStart"/>
      <w:r w:rsidRPr="000B6820">
        <w:t>:3.41.4.2.3</w:t>
      </w:r>
      <w:proofErr w:type="gramEnd"/>
      <w:r w:rsidRPr="000B6820">
        <w:t>.</w:t>
      </w:r>
    </w:p>
    <w:p w14:paraId="52615C6F" w14:textId="12E7517D" w:rsidR="005C3B17" w:rsidRPr="004B2F11" w:rsidRDefault="005C3B17" w:rsidP="004B2F11">
      <w:pPr>
        <w:pStyle w:val="Corpodeltesto"/>
      </w:pPr>
      <w:r w:rsidRPr="000B6820">
        <w:t xml:space="preserve">If an error is generated by the Document Repository that error should be managed by the HT Requester in accordance to local defined behaviors, and in accordance to XDW actor behaviors (race condition) defined in section </w:t>
      </w:r>
      <w:r w:rsidRPr="004B2F11">
        <w:t xml:space="preserve">ITI TF-3: 5.4.5.1 </w:t>
      </w:r>
    </w:p>
    <w:p w14:paraId="7C23ECF5" w14:textId="5690806E" w:rsidR="005C3B17" w:rsidRPr="000B6820" w:rsidRDefault="005C3B17" w:rsidP="005C3B17">
      <w:pPr>
        <w:pStyle w:val="Titolo3"/>
        <w:numPr>
          <w:ilvl w:val="0"/>
          <w:numId w:val="0"/>
        </w:numPr>
        <w:rPr>
          <w:noProof w:val="0"/>
        </w:rPr>
      </w:pPr>
      <w:bookmarkStart w:id="1413" w:name="_Toc450674060"/>
      <w:r w:rsidRPr="000B6820">
        <w:rPr>
          <w:noProof w:val="0"/>
        </w:rPr>
        <w:t>3.</w:t>
      </w:r>
      <w:del w:id="1414" w:author="Elena Vio" w:date="2016-07-19T13:10:00Z">
        <w:r w:rsidRPr="000B6820" w:rsidDel="009E0620">
          <w:rPr>
            <w:noProof w:val="0"/>
          </w:rPr>
          <w:delText>Y</w:delText>
        </w:r>
        <w:r w:rsidR="00D5416A" w:rsidRPr="000B6820" w:rsidDel="009E0620">
          <w:rPr>
            <w:noProof w:val="0"/>
          </w:rPr>
          <w:delText>9</w:delText>
        </w:r>
      </w:del>
      <w:ins w:id="1415" w:author="Elena Vio" w:date="2016-07-19T13:10:00Z">
        <w:r w:rsidR="009E0620">
          <w:rPr>
            <w:noProof w:val="0"/>
          </w:rPr>
          <w:t>34</w:t>
        </w:r>
      </w:ins>
      <w:r w:rsidRPr="000B6820">
        <w:rPr>
          <w:noProof w:val="0"/>
        </w:rPr>
        <w:t>.5 Security Considerations</w:t>
      </w:r>
      <w:bookmarkEnd w:id="1413"/>
    </w:p>
    <w:p w14:paraId="6B5D5100" w14:textId="2F6D2D36" w:rsidR="005C3B17" w:rsidRPr="000B6820" w:rsidRDefault="005C3B17" w:rsidP="004B2F11">
      <w:pPr>
        <w:pStyle w:val="Corpodeltesto"/>
      </w:pPr>
      <w:r w:rsidRPr="000B6820">
        <w:t>See ITI TF-2b</w:t>
      </w:r>
      <w:proofErr w:type="gramStart"/>
      <w:r w:rsidRPr="000B6820">
        <w:t>:3.41.5</w:t>
      </w:r>
      <w:proofErr w:type="gramEnd"/>
      <w:r w:rsidRPr="000B6820">
        <w:t>.</w:t>
      </w:r>
    </w:p>
    <w:p w14:paraId="75F96123" w14:textId="009BD8E0" w:rsidR="005C3B17" w:rsidRPr="000B6820" w:rsidRDefault="005C3B17" w:rsidP="005C3B17">
      <w:pPr>
        <w:pStyle w:val="Titolo4"/>
        <w:numPr>
          <w:ilvl w:val="0"/>
          <w:numId w:val="0"/>
        </w:numPr>
        <w:rPr>
          <w:noProof w:val="0"/>
        </w:rPr>
      </w:pPr>
      <w:bookmarkStart w:id="1416" w:name="_Toc450674061"/>
      <w:r w:rsidRPr="000B6820">
        <w:rPr>
          <w:noProof w:val="0"/>
        </w:rPr>
        <w:t>3.</w:t>
      </w:r>
      <w:del w:id="1417" w:author="Elena Vio" w:date="2016-07-19T13:10:00Z">
        <w:r w:rsidRPr="000B6820" w:rsidDel="009E0620">
          <w:rPr>
            <w:noProof w:val="0"/>
          </w:rPr>
          <w:delText>Y</w:delText>
        </w:r>
        <w:r w:rsidR="00D5416A" w:rsidRPr="000B6820" w:rsidDel="009E0620">
          <w:rPr>
            <w:noProof w:val="0"/>
          </w:rPr>
          <w:delText>9</w:delText>
        </w:r>
      </w:del>
      <w:ins w:id="1418" w:author="Elena Vio" w:date="2016-07-19T13:10:00Z">
        <w:r w:rsidR="009E0620">
          <w:rPr>
            <w:noProof w:val="0"/>
          </w:rPr>
          <w:t>34</w:t>
        </w:r>
      </w:ins>
      <w:r w:rsidRPr="000B6820">
        <w:rPr>
          <w:noProof w:val="0"/>
        </w:rPr>
        <w:t>.5.1 Security Audit Considerations</w:t>
      </w:r>
      <w:bookmarkEnd w:id="1416"/>
    </w:p>
    <w:p w14:paraId="571F8A1A" w14:textId="3858CB49" w:rsidR="00012CBF" w:rsidRPr="000B6820" w:rsidRDefault="005C3B17" w:rsidP="004B2F11">
      <w:pPr>
        <w:pStyle w:val="Corpodeltesto"/>
      </w:pPr>
      <w:r w:rsidRPr="000B6820">
        <w:t>See ITI TF-2b</w:t>
      </w:r>
      <w:proofErr w:type="gramStart"/>
      <w:r w:rsidRPr="000B6820">
        <w:t>:3.41.5.1</w:t>
      </w:r>
      <w:proofErr w:type="gramEnd"/>
      <w:r w:rsidRPr="000B6820">
        <w:t>.</w:t>
      </w:r>
    </w:p>
    <w:p w14:paraId="0D001900" w14:textId="518AE588" w:rsidR="008D138B" w:rsidRPr="000B6820" w:rsidRDefault="008D138B" w:rsidP="008D138B">
      <w:pPr>
        <w:pStyle w:val="Titolo2"/>
        <w:numPr>
          <w:ilvl w:val="0"/>
          <w:numId w:val="0"/>
        </w:numPr>
        <w:rPr>
          <w:noProof w:val="0"/>
        </w:rPr>
      </w:pPr>
      <w:bookmarkStart w:id="1419" w:name="_Toc321132934"/>
      <w:bookmarkStart w:id="1420" w:name="_Toc450674062"/>
      <w:r w:rsidRPr="000B6820">
        <w:rPr>
          <w:noProof w:val="0"/>
        </w:rPr>
        <w:t>3.</w:t>
      </w:r>
      <w:del w:id="1421" w:author="Elena Vio" w:date="2016-07-19T13:11:00Z">
        <w:r w:rsidRPr="000B6820" w:rsidDel="009E0620">
          <w:rPr>
            <w:noProof w:val="0"/>
          </w:rPr>
          <w:delText>Z1</w:delText>
        </w:r>
      </w:del>
      <w:ins w:id="1422" w:author="Elena Vio" w:date="2016-07-19T13:11:00Z">
        <w:r w:rsidR="009E0620">
          <w:rPr>
            <w:noProof w:val="0"/>
          </w:rPr>
          <w:t>35</w:t>
        </w:r>
      </w:ins>
      <w:r w:rsidRPr="000B6820">
        <w:rPr>
          <w:noProof w:val="0"/>
        </w:rPr>
        <w:t xml:space="preserve"> Cancellation HT [PCC-</w:t>
      </w:r>
      <w:bookmarkEnd w:id="1419"/>
      <w:del w:id="1423" w:author="Elena Vio" w:date="2016-07-19T13:11:00Z">
        <w:r w:rsidRPr="000B6820" w:rsidDel="009E0620">
          <w:rPr>
            <w:noProof w:val="0"/>
          </w:rPr>
          <w:delText>Z1</w:delText>
        </w:r>
      </w:del>
      <w:ins w:id="1424" w:author="Elena Vio" w:date="2016-07-19T13:11:00Z">
        <w:r w:rsidR="009E0620">
          <w:rPr>
            <w:noProof w:val="0"/>
          </w:rPr>
          <w:t>35</w:t>
        </w:r>
      </w:ins>
      <w:r w:rsidRPr="000B6820">
        <w:rPr>
          <w:noProof w:val="0"/>
        </w:rPr>
        <w:t>]</w:t>
      </w:r>
      <w:bookmarkEnd w:id="1420"/>
    </w:p>
    <w:p w14:paraId="57CBC81A" w14:textId="50948A63" w:rsidR="008D138B" w:rsidRPr="000B6820" w:rsidRDefault="008D138B" w:rsidP="008D138B">
      <w:pPr>
        <w:pStyle w:val="Titolo3"/>
        <w:numPr>
          <w:ilvl w:val="0"/>
          <w:numId w:val="0"/>
        </w:numPr>
        <w:rPr>
          <w:noProof w:val="0"/>
        </w:rPr>
      </w:pPr>
      <w:bookmarkStart w:id="1425" w:name="_Toc321132935"/>
      <w:bookmarkStart w:id="1426" w:name="_Toc450674063"/>
      <w:r w:rsidRPr="000B6820">
        <w:rPr>
          <w:noProof w:val="0"/>
        </w:rPr>
        <w:t>3.</w:t>
      </w:r>
      <w:del w:id="1427" w:author="Elena Vio" w:date="2016-07-19T13:11:00Z">
        <w:r w:rsidRPr="000B6820" w:rsidDel="009E0620">
          <w:rPr>
            <w:noProof w:val="0"/>
          </w:rPr>
          <w:delText>Z1</w:delText>
        </w:r>
      </w:del>
      <w:ins w:id="1428" w:author="Elena Vio" w:date="2016-07-19T13:11:00Z">
        <w:r w:rsidR="009E0620">
          <w:rPr>
            <w:noProof w:val="0"/>
          </w:rPr>
          <w:t>35</w:t>
        </w:r>
      </w:ins>
      <w:r w:rsidRPr="000B6820">
        <w:rPr>
          <w:noProof w:val="0"/>
        </w:rPr>
        <w:t>.1 Scope</w:t>
      </w:r>
      <w:bookmarkEnd w:id="1425"/>
      <w:bookmarkEnd w:id="1426"/>
    </w:p>
    <w:p w14:paraId="3FC862A4" w14:textId="6F74E98C" w:rsidR="008D138B" w:rsidRPr="000B6820" w:rsidRDefault="008D138B" w:rsidP="008D138B">
      <w:pPr>
        <w:pStyle w:val="Corpodeltesto"/>
      </w:pPr>
      <w:r w:rsidRPr="000B6820">
        <w:t>This transaction cancels an ongoing Heart Team process</w:t>
      </w:r>
      <w:r w:rsidR="000B6820">
        <w:t xml:space="preserve">. </w:t>
      </w:r>
    </w:p>
    <w:p w14:paraId="3A6A851F" w14:textId="6D8DCB6F" w:rsidR="008D138B" w:rsidRPr="000B6820" w:rsidRDefault="008D138B" w:rsidP="008D138B">
      <w:pPr>
        <w:pStyle w:val="Titolo3"/>
        <w:numPr>
          <w:ilvl w:val="0"/>
          <w:numId w:val="0"/>
        </w:numPr>
        <w:rPr>
          <w:noProof w:val="0"/>
        </w:rPr>
      </w:pPr>
      <w:bookmarkStart w:id="1429" w:name="_Toc450674064"/>
      <w:r w:rsidRPr="000B6820">
        <w:rPr>
          <w:noProof w:val="0"/>
        </w:rPr>
        <w:t>3.</w:t>
      </w:r>
      <w:del w:id="1430" w:author="Elena Vio" w:date="2016-07-19T13:11:00Z">
        <w:r w:rsidR="00133CE6" w:rsidRPr="000B6820" w:rsidDel="009E0620">
          <w:rPr>
            <w:noProof w:val="0"/>
          </w:rPr>
          <w:delText>Z1</w:delText>
        </w:r>
      </w:del>
      <w:ins w:id="1431" w:author="Elena Vio" w:date="2016-07-19T13:11:00Z">
        <w:r w:rsidR="009E0620">
          <w:rPr>
            <w:noProof w:val="0"/>
          </w:rPr>
          <w:t>35</w:t>
        </w:r>
      </w:ins>
      <w:r w:rsidRPr="000B6820">
        <w:rPr>
          <w:noProof w:val="0"/>
        </w:rPr>
        <w:t>.2 Actor Roles</w:t>
      </w:r>
      <w:bookmarkEnd w:id="1429"/>
    </w:p>
    <w:p w14:paraId="2381CBE8" w14:textId="77777777" w:rsidR="008D138B" w:rsidRPr="000B6820" w:rsidRDefault="008D138B" w:rsidP="008D138B">
      <w:pPr>
        <w:pStyle w:val="Corpodeltesto"/>
        <w:jc w:val="center"/>
      </w:pPr>
      <w:r w:rsidRPr="000B6820">
        <w:rPr>
          <w:noProof/>
          <w:lang w:val="it-IT" w:eastAsia="it-IT"/>
        </w:rPr>
        <mc:AlternateContent>
          <mc:Choice Requires="wpg">
            <w:drawing>
              <wp:inline distT="0" distB="0" distL="0" distR="0" wp14:anchorId="72FD8D0D" wp14:editId="1E4935DB">
                <wp:extent cx="3577595" cy="1573903"/>
                <wp:effectExtent l="0" t="0" r="22860" b="26670"/>
                <wp:docPr id="32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577595" cy="1573903"/>
                          <a:chOff x="4072" y="7730"/>
                          <a:chExt cx="4334" cy="1907"/>
                        </a:xfrm>
                      </wpg:grpSpPr>
                      <wps:wsp>
                        <wps:cNvPr id="322" name="Oval 23"/>
                        <wps:cNvSpPr>
                          <a:spLocks noChangeArrowheads="1"/>
                        </wps:cNvSpPr>
                        <wps:spPr bwMode="auto">
                          <a:xfrm>
                            <a:off x="5214" y="8627"/>
                            <a:ext cx="1800" cy="1010"/>
                          </a:xfrm>
                          <a:prstGeom prst="ellipse">
                            <a:avLst/>
                          </a:prstGeom>
                          <a:solidFill>
                            <a:srgbClr val="FFFFFF"/>
                          </a:solidFill>
                          <a:ln w="9525">
                            <a:solidFill>
                              <a:srgbClr val="000000"/>
                            </a:solidFill>
                            <a:round/>
                            <a:headEnd/>
                            <a:tailEnd/>
                          </a:ln>
                        </wps:spPr>
                        <wps:txbx>
                          <w:txbxContent>
                            <w:p w14:paraId="4A6E4229" w14:textId="55EC609E" w:rsidR="00243663" w:rsidRDefault="00243663" w:rsidP="008D138B">
                              <w:pPr>
                                <w:spacing w:before="0"/>
                                <w:jc w:val="center"/>
                                <w:rPr>
                                  <w:sz w:val="18"/>
                                </w:rPr>
                              </w:pPr>
                              <w:r>
                                <w:rPr>
                                  <w:sz w:val="18"/>
                                </w:rPr>
                                <w:t>Cancellation HT</w:t>
                              </w:r>
                              <w:r w:rsidRPr="00A71BB9">
                                <w:rPr>
                                  <w:sz w:val="18"/>
                                </w:rPr>
                                <w:t xml:space="preserve"> </w:t>
                              </w:r>
                              <w:r>
                                <w:rPr>
                                  <w:sz w:val="18"/>
                                </w:rPr>
                                <w:t>[PCC-</w:t>
                              </w:r>
                              <w:del w:id="1432" w:author="Elena Vio" w:date="2016-07-19T13:11:00Z">
                                <w:r w:rsidDel="009E0620">
                                  <w:rPr>
                                    <w:sz w:val="18"/>
                                  </w:rPr>
                                  <w:delText>Z1</w:delText>
                                </w:r>
                              </w:del>
                              <w:ins w:id="1433" w:author="Elena Vio" w:date="2016-07-19T13:11:00Z">
                                <w:r>
                                  <w:rPr>
                                    <w:sz w:val="18"/>
                                  </w:rPr>
                                  <w:t>35</w:t>
                                </w:r>
                              </w:ins>
                              <w:r>
                                <w:rPr>
                                  <w:sz w:val="18"/>
                                </w:rPr>
                                <w:t>]</w:t>
                              </w:r>
                            </w:p>
                            <w:p w14:paraId="02ED0BD8" w14:textId="77777777" w:rsidR="00243663" w:rsidRDefault="00243663" w:rsidP="008D138B">
                              <w:pPr>
                                <w:spacing w:before="0"/>
                              </w:pPr>
                            </w:p>
                            <w:p w14:paraId="5AEC14FD" w14:textId="43EA7A55" w:rsidR="00243663" w:rsidRDefault="00243663" w:rsidP="008D138B">
                              <w:pPr>
                                <w:spacing w:before="0"/>
                                <w:jc w:val="center"/>
                                <w:rPr>
                                  <w:sz w:val="18"/>
                                </w:rPr>
                              </w:pPr>
                            </w:p>
                          </w:txbxContent>
                        </wps:txbx>
                        <wps:bodyPr rot="0" vert="horz" wrap="square" lIns="0" tIns="9144" rIns="0" bIns="9144" anchor="t" anchorCtr="0" upright="1">
                          <a:noAutofit/>
                        </wps:bodyPr>
                      </wps:wsp>
                      <wps:wsp>
                        <wps:cNvPr id="323" name="Text Box 24"/>
                        <wps:cNvSpPr txBox="1">
                          <a:spLocks noChangeArrowheads="1"/>
                        </wps:cNvSpPr>
                        <wps:spPr bwMode="auto">
                          <a:xfrm>
                            <a:off x="4072" y="7730"/>
                            <a:ext cx="1451" cy="554"/>
                          </a:xfrm>
                          <a:prstGeom prst="rect">
                            <a:avLst/>
                          </a:prstGeom>
                          <a:solidFill>
                            <a:srgbClr val="FFFFFF"/>
                          </a:solidFill>
                          <a:ln w="9525">
                            <a:solidFill>
                              <a:srgbClr val="000000"/>
                            </a:solidFill>
                            <a:miter lim="800000"/>
                            <a:headEnd/>
                            <a:tailEnd/>
                          </a:ln>
                        </wps:spPr>
                        <wps:txbx>
                          <w:txbxContent>
                            <w:p w14:paraId="2318F1FC" w14:textId="225B5CC5" w:rsidR="00243663" w:rsidRDefault="00243663" w:rsidP="008D138B">
                              <w:pPr>
                                <w:spacing w:before="0"/>
                                <w:rPr>
                                  <w:sz w:val="18"/>
                                </w:rPr>
                              </w:pPr>
                              <w:r>
                                <w:rPr>
                                  <w:sz w:val="18"/>
                                </w:rPr>
                                <w:t>HT Requester or HT Manager</w:t>
                              </w:r>
                            </w:p>
                            <w:p w14:paraId="417DECA1" w14:textId="4F0190AC" w:rsidR="00243663" w:rsidRDefault="00243663" w:rsidP="008D138B">
                              <w:pPr>
                                <w:spacing w:before="0"/>
                                <w:rPr>
                                  <w:sz w:val="18"/>
                                </w:rPr>
                              </w:pPr>
                            </w:p>
                          </w:txbxContent>
                        </wps:txbx>
                        <wps:bodyPr rot="0" vert="horz" wrap="square" lIns="91440" tIns="45720" rIns="91440" bIns="45720" anchor="t" anchorCtr="0" upright="1">
                          <a:noAutofit/>
                        </wps:bodyPr>
                      </wps:wsp>
                      <wps:wsp>
                        <wps:cNvPr id="32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9A21E80" w14:textId="77777777" w:rsidR="00243663" w:rsidRDefault="00243663" w:rsidP="008D138B">
                              <w:pPr>
                                <w:spacing w:before="0"/>
                                <w:rPr>
                                  <w:sz w:val="18"/>
                                </w:rPr>
                              </w:pPr>
                              <w:r>
                                <w:rPr>
                                  <w:sz w:val="18"/>
                                </w:rPr>
                                <w:t>XDS Document Repository</w:t>
                              </w:r>
                            </w:p>
                          </w:txbxContent>
                        </wps:txbx>
                        <wps:bodyPr rot="0" vert="horz" wrap="square" lIns="91440" tIns="45720" rIns="91440" bIns="45720" anchor="t" anchorCtr="0" upright="1">
                          <a:noAutofit/>
                        </wps:bodyPr>
                      </wps:wsp>
                      <wps:wsp>
                        <wps:cNvPr id="32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97" style="width:281.7pt;height:123.95pt;mso-position-horizontal-relative:char;mso-position-vertical-relative:line" coordorigin="4072,7730" coordsize="4334,19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">
                <o:lock v:ext="edit" aspectratio="t"/>
                <v:oval id="Oval 23" o:spid="_x0000_s1198" style="position:absolute;left:5214;top:8627;width:1800;height:10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8RDxQAA&#10;ANwAAAAPAAAAZHJzL2Rvd25yZXYueG1sRI9PawIxFMTvQr9DeIVeRLNu1ZatUcQiiJ78A14fm+du&#10;6OZl2URNv70pFDwOM/MbZraIthE36rxxrGA0zEAQl04brhScjuvBJwgfkDU2jknBL3lYzF96Myy0&#10;u/OebodQiQRhX6CCOoS2kNKXNVn0Q9cSJ+/iOoshya6SusN7gttG5lk2lRYNp4UaW1rVVP4crlbB&#10;uF1OJ3G0M/3t5ftj4s77dW6iUm+vcfkFIlAMz/B/e6MVvOc5/J1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7xEPFAAAA3AAAAA8AAAAAAAAAAAAAAAAAlwIAAGRycy9k&#10;b3ducmV2LnhtbFBLBQYAAAAABAAEAPUAAACJAwAAAAA=&#10;">
                  <v:textbox inset="0,.72pt,0,.72pt">
                    <w:txbxContent>
                      <w:p w14:paraId="4A6E4229" w14:textId="55EC609E" w:rsidR="00243663" w:rsidRDefault="00243663" w:rsidP="008D138B">
                        <w:pPr>
                          <w:spacing w:before="0"/>
                          <w:jc w:val="center"/>
                          <w:rPr>
                            <w:sz w:val="18"/>
                          </w:rPr>
                        </w:pPr>
                        <w:r>
                          <w:rPr>
                            <w:sz w:val="18"/>
                          </w:rPr>
                          <w:t>Cancellation HT</w:t>
                        </w:r>
                        <w:r w:rsidRPr="00A71BB9">
                          <w:rPr>
                            <w:sz w:val="18"/>
                          </w:rPr>
                          <w:t xml:space="preserve"> </w:t>
                        </w:r>
                        <w:r>
                          <w:rPr>
                            <w:sz w:val="18"/>
                          </w:rPr>
                          <w:t>[PCC-</w:t>
                        </w:r>
                        <w:del w:id="1434" w:author="Elena Vio" w:date="2016-07-19T13:11:00Z">
                          <w:r w:rsidDel="009E0620">
                            <w:rPr>
                              <w:sz w:val="18"/>
                            </w:rPr>
                            <w:delText>Z1</w:delText>
                          </w:r>
                        </w:del>
                        <w:ins w:id="1435" w:author="Elena Vio" w:date="2016-07-19T13:11:00Z">
                          <w:r>
                            <w:rPr>
                              <w:sz w:val="18"/>
                            </w:rPr>
                            <w:t>35</w:t>
                          </w:r>
                        </w:ins>
                        <w:r>
                          <w:rPr>
                            <w:sz w:val="18"/>
                          </w:rPr>
                          <w:t>]</w:t>
                        </w:r>
                      </w:p>
                      <w:p w14:paraId="02ED0BD8" w14:textId="77777777" w:rsidR="00243663" w:rsidRDefault="00243663" w:rsidP="008D138B">
                        <w:pPr>
                          <w:spacing w:before="0"/>
                        </w:pPr>
                      </w:p>
                      <w:p w14:paraId="5AEC14FD" w14:textId="43EA7A55" w:rsidR="00243663" w:rsidRDefault="00243663" w:rsidP="008D138B">
                        <w:pPr>
                          <w:spacing w:before="0"/>
                          <w:jc w:val="center"/>
                          <w:rPr>
                            <w:sz w:val="18"/>
                          </w:rPr>
                        </w:pPr>
                      </w:p>
                    </w:txbxContent>
                  </v:textbox>
                </v:oval>
                <v:shape id="Text Box 24" o:spid="_x0000_s1199" type="#_x0000_t202" style="position:absolute;left:4072;top:7730;width:14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DQxQAA&#10;ANwAAAAPAAAAZHJzL2Rvd25yZXYueG1sRI9Ba8JAFITvhf6H5RV6KXWjEavRVUqhRW81lnp9ZJ9J&#10;MPs27m5j/PeuIPQ4zMw3zGLVm0Z05HxtWcFwkIAgLqyuuVTws/t8nYLwAVljY5kUXMjDavn4sMBM&#10;2zNvqctDKSKEfYYKqhDaTEpfVGTQD2xLHL2DdQZDlK6U2uE5wk0jR0kykQZrjgsVtvRRUXHM/4yC&#10;6Xjd7f0m/f4tJodmFl7euq+TU+r5qX+fgwjUh//wvb3WCtJR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9zkNDFAAAA3AAAAA8AAAAAAAAAAAAAAAAAlwIAAGRycy9k&#10;b3ducmV2LnhtbFBLBQYAAAAABAAEAPUAAACJAwAAAAA=&#10;">
                  <v:textbox>
                    <w:txbxContent>
                      <w:p w14:paraId="2318F1FC" w14:textId="225B5CC5" w:rsidR="00243663" w:rsidRDefault="00243663" w:rsidP="008D138B">
                        <w:pPr>
                          <w:spacing w:before="0"/>
                          <w:rPr>
                            <w:sz w:val="18"/>
                          </w:rPr>
                        </w:pPr>
                        <w:r>
                          <w:rPr>
                            <w:sz w:val="18"/>
                          </w:rPr>
                          <w:t>HT Requester or HT Manager</w:t>
                        </w:r>
                      </w:p>
                      <w:p w14:paraId="417DECA1" w14:textId="4F0190AC" w:rsidR="00243663" w:rsidRDefault="00243663" w:rsidP="008D138B">
                        <w:pPr>
                          <w:spacing w:before="0"/>
                          <w:rPr>
                            <w:sz w:val="18"/>
                          </w:rPr>
                        </w:pPr>
                      </w:p>
                    </w:txbxContent>
                  </v:textbox>
                </v:shape>
                <v:line id="Line 25" o:spid="_x0000_s120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szRcxwAAANwAAAAPAAAAAAAA&#10;AAAAAAAAAKECAABkcnMvZG93bnJldi54bWxQSwUGAAAAAAQABAD5AAAAlQMAAAAA&#10;"/>
                <v:shape id="Text Box 26" o:spid="_x0000_s120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q0/xgAA&#10;ANwAAAAPAAAAZHJzL2Rvd25yZXYueG1sRI9PawIxFMTvQr9DeEIvotlqq3Y1ShFa9Fb/YK+PzXN3&#10;6eZlm8R1/famIHgcZuY3zHzZmko05HxpWcHLIAFBnFldcq7gsP/sT0H4gKyxskwKruRhuXjqzDHV&#10;9sJbanYhFxHCPkUFRQh1KqXPCjLoB7Ymjt7JOoMhSpdL7fAS4aaSwyQZS4Mlx4UCa1oVlP3uzkbB&#10;9HXd/PjN6PuYjU/Ve+hNmq8/p9Rzt/2YgQjUhkf43l5rBaPhG/yfi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1q0/xgAAANwAAAAPAAAAAAAAAAAAAAAAAJcCAABkcnMv&#10;ZG93bnJldi54bWxQSwUGAAAAAAQABAD1AAAAigMAAAAA&#10;">
                  <v:textbox>
                    <w:txbxContent>
                      <w:p w14:paraId="69A21E80" w14:textId="77777777" w:rsidR="00243663" w:rsidRDefault="00243663" w:rsidP="008D138B">
                        <w:pPr>
                          <w:spacing w:before="0"/>
                          <w:rPr>
                            <w:sz w:val="18"/>
                          </w:rPr>
                        </w:pPr>
                        <w:r>
                          <w:rPr>
                            <w:sz w:val="18"/>
                          </w:rPr>
                          <w:t>XDS Document Repository</w:t>
                        </w:r>
                      </w:p>
                    </w:txbxContent>
                  </v:textbox>
                </v:shape>
                <v:line id="Line 27" o:spid="_x0000_s120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mOz8YAAADcAAAADwAAAGRycy9kb3ducmV2LnhtbESPQWsCMRSE74X+h/AKvUjNVkXsahQp&#10;FDx4qZaV3p6b182ym5dtEnX9940g9DjMzDfMYtXbVpzJh9qxgtdhBoK4dLrmSsHX/uNlBiJEZI2t&#10;Y1JwpQCr5ePDAnPtLvxJ512sRIJwyFGBibHLpQylIYth6Dri5P04bzEm6SupPV4S3LZylGVTabHm&#10;tGCwo3dDZbM7WQVyth38+vVx0hTN4fBmirLovrdKPT/16zmISH38D9/bG61gPJr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Jjs/GAAAA3AAAAA8AAAAAAAAA&#10;AAAAAAAAoQIAAGRycy9kb3ducmV2LnhtbFBLBQYAAAAABAAEAPkAAACUAwAAAAA=&#10;"/>
                <w10:anchorlock/>
              </v:group>
            </w:pict>
          </mc:Fallback>
        </mc:AlternateContent>
      </w:r>
    </w:p>
    <w:p w14:paraId="45784E5C" w14:textId="73C2487F" w:rsidR="008D138B" w:rsidRPr="000B6820" w:rsidRDefault="008D138B" w:rsidP="008D138B">
      <w:pPr>
        <w:pStyle w:val="FigureTitle"/>
      </w:pPr>
      <w:r w:rsidRPr="000B6820">
        <w:lastRenderedPageBreak/>
        <w:t>Figure 3.</w:t>
      </w:r>
      <w:del w:id="1436" w:author="Elena Vio" w:date="2016-07-19T13:11:00Z">
        <w:r w:rsidRPr="000B6820" w:rsidDel="009E0620">
          <w:delText>Z1</w:delText>
        </w:r>
      </w:del>
      <w:ins w:id="1437" w:author="Elena Vio" w:date="2016-07-19T13:11:00Z">
        <w:r w:rsidR="009E0620">
          <w:t>35</w:t>
        </w:r>
      </w:ins>
      <w:r w:rsidRPr="000B6820">
        <w:t>.2-1: Use Case Diagram</w:t>
      </w:r>
    </w:p>
    <w:p w14:paraId="3362F969" w14:textId="77777777" w:rsidR="008D138B" w:rsidRPr="000B6820" w:rsidRDefault="008D138B" w:rsidP="004B2F11">
      <w:pPr>
        <w:pStyle w:val="Corpodeltesto"/>
      </w:pPr>
    </w:p>
    <w:p w14:paraId="770710C0" w14:textId="7F6434FB" w:rsidR="008D138B" w:rsidRPr="000B6820" w:rsidRDefault="008D138B" w:rsidP="008D138B">
      <w:pPr>
        <w:pStyle w:val="TableTitle"/>
      </w:pPr>
      <w:r w:rsidRPr="000B6820">
        <w:t>Table 3.</w:t>
      </w:r>
      <w:del w:id="1438" w:author="Elena Vio" w:date="2016-07-19T13:11:00Z">
        <w:r w:rsidRPr="000B6820" w:rsidDel="009E0620">
          <w:delText>Z1</w:delText>
        </w:r>
      </w:del>
      <w:ins w:id="1439" w:author="Elena Vio" w:date="2016-07-19T13:11:00Z">
        <w:r w:rsidR="009E0620">
          <w:t>35</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8D138B" w:rsidRPr="000B6820" w14:paraId="05905202" w14:textId="77777777" w:rsidTr="008D138B">
        <w:tc>
          <w:tcPr>
            <w:tcW w:w="1008" w:type="dxa"/>
            <w:shd w:val="clear" w:color="auto" w:fill="auto"/>
          </w:tcPr>
          <w:p w14:paraId="651A8D42" w14:textId="77777777" w:rsidR="008D138B" w:rsidRPr="000B6820" w:rsidRDefault="008D138B" w:rsidP="008D138B">
            <w:pPr>
              <w:pStyle w:val="Corpodeltesto"/>
              <w:rPr>
                <w:b/>
              </w:rPr>
            </w:pPr>
            <w:r w:rsidRPr="000B6820">
              <w:rPr>
                <w:b/>
              </w:rPr>
              <w:t>Actor:</w:t>
            </w:r>
          </w:p>
        </w:tc>
        <w:tc>
          <w:tcPr>
            <w:tcW w:w="8568" w:type="dxa"/>
          </w:tcPr>
          <w:p w14:paraId="46AA1264" w14:textId="1794D076" w:rsidR="008D138B" w:rsidRPr="000B6820" w:rsidRDefault="008D138B" w:rsidP="0065713B">
            <w:pPr>
              <w:pStyle w:val="Corpodeltesto"/>
            </w:pPr>
            <w:r w:rsidRPr="000B6820">
              <w:t xml:space="preserve">HT Requester or </w:t>
            </w:r>
          </w:p>
        </w:tc>
      </w:tr>
      <w:tr w:rsidR="008D138B" w:rsidRPr="000B6820" w14:paraId="153A7E1F" w14:textId="77777777" w:rsidTr="008D138B">
        <w:trPr>
          <w:trHeight w:val="435"/>
        </w:trPr>
        <w:tc>
          <w:tcPr>
            <w:tcW w:w="1008" w:type="dxa"/>
            <w:shd w:val="clear" w:color="auto" w:fill="auto"/>
          </w:tcPr>
          <w:p w14:paraId="0CA6DBBD" w14:textId="77777777" w:rsidR="008D138B" w:rsidRPr="000B6820" w:rsidRDefault="008D138B" w:rsidP="008D138B">
            <w:pPr>
              <w:pStyle w:val="Corpodeltesto"/>
              <w:rPr>
                <w:b/>
              </w:rPr>
            </w:pPr>
            <w:r w:rsidRPr="000B6820">
              <w:rPr>
                <w:b/>
              </w:rPr>
              <w:t>Role:</w:t>
            </w:r>
          </w:p>
        </w:tc>
        <w:tc>
          <w:tcPr>
            <w:tcW w:w="8568" w:type="dxa"/>
          </w:tcPr>
          <w:p w14:paraId="7848A04C" w14:textId="24686026" w:rsidR="008D138B" w:rsidRPr="000B6820" w:rsidRDefault="008D138B" w:rsidP="008D138B">
            <w:pPr>
              <w:pStyle w:val="Corpodeltesto"/>
              <w:tabs>
                <w:tab w:val="right" w:pos="9360"/>
              </w:tabs>
            </w:pPr>
            <w:r w:rsidRPr="000B6820">
              <w:t>Ends the Heart Team workflow with a Failure condition</w:t>
            </w:r>
            <w:r w:rsidR="00405A7E" w:rsidRPr="000B6820">
              <w:t xml:space="preserve"> during HT Request task</w:t>
            </w:r>
          </w:p>
        </w:tc>
      </w:tr>
      <w:tr w:rsidR="0065713B" w:rsidRPr="000B6820" w14:paraId="238D93C8" w14:textId="77777777" w:rsidTr="008D138B">
        <w:trPr>
          <w:trHeight w:val="435"/>
        </w:trPr>
        <w:tc>
          <w:tcPr>
            <w:tcW w:w="1008" w:type="dxa"/>
            <w:shd w:val="clear" w:color="auto" w:fill="auto"/>
          </w:tcPr>
          <w:p w14:paraId="611ACB24" w14:textId="68D25F9D" w:rsidR="0065713B" w:rsidRPr="000B6820" w:rsidRDefault="0065713B" w:rsidP="008D138B">
            <w:pPr>
              <w:pStyle w:val="Corpodeltesto"/>
              <w:rPr>
                <w:b/>
              </w:rPr>
            </w:pPr>
            <w:r w:rsidRPr="000B6820">
              <w:rPr>
                <w:b/>
              </w:rPr>
              <w:t>Actor:</w:t>
            </w:r>
          </w:p>
        </w:tc>
        <w:tc>
          <w:tcPr>
            <w:tcW w:w="8568" w:type="dxa"/>
          </w:tcPr>
          <w:p w14:paraId="5BF00F73" w14:textId="686C28E5" w:rsidR="0065713B" w:rsidRPr="000B6820" w:rsidRDefault="0065713B" w:rsidP="008D138B">
            <w:pPr>
              <w:pStyle w:val="Corpodeltesto"/>
              <w:tabs>
                <w:tab w:val="right" w:pos="9360"/>
              </w:tabs>
            </w:pPr>
            <w:r w:rsidRPr="000B6820">
              <w:t>HT Manager</w:t>
            </w:r>
          </w:p>
        </w:tc>
      </w:tr>
      <w:tr w:rsidR="0065713B" w:rsidRPr="000B6820" w14:paraId="77B9DA9E" w14:textId="77777777" w:rsidTr="008D138B">
        <w:trPr>
          <w:trHeight w:val="435"/>
        </w:trPr>
        <w:tc>
          <w:tcPr>
            <w:tcW w:w="1008" w:type="dxa"/>
            <w:shd w:val="clear" w:color="auto" w:fill="auto"/>
          </w:tcPr>
          <w:p w14:paraId="09660415" w14:textId="69AB0703" w:rsidR="0065713B" w:rsidRPr="000B6820" w:rsidRDefault="0065713B" w:rsidP="008D138B">
            <w:pPr>
              <w:pStyle w:val="Corpodeltesto"/>
              <w:rPr>
                <w:b/>
              </w:rPr>
            </w:pPr>
            <w:r w:rsidRPr="000B6820">
              <w:rPr>
                <w:b/>
              </w:rPr>
              <w:t>Role:</w:t>
            </w:r>
          </w:p>
        </w:tc>
        <w:tc>
          <w:tcPr>
            <w:tcW w:w="8568" w:type="dxa"/>
          </w:tcPr>
          <w:p w14:paraId="29B74AB5" w14:textId="77CDD571" w:rsidR="0065713B" w:rsidRPr="000B6820" w:rsidRDefault="0065713B" w:rsidP="008D138B">
            <w:pPr>
              <w:pStyle w:val="Corpodeltesto"/>
              <w:tabs>
                <w:tab w:val="right" w:pos="9360"/>
              </w:tabs>
            </w:pPr>
            <w:r w:rsidRPr="000B6820">
              <w:t>Ends the Heart Team workflow with a Failure condition</w:t>
            </w:r>
            <w:r w:rsidR="00E56788" w:rsidRPr="000B6820">
              <w:t xml:space="preserve"> during</w:t>
            </w:r>
            <w:r w:rsidR="00405A7E" w:rsidRPr="000B6820">
              <w:t xml:space="preserve"> HT Lead or HT Perform task.</w:t>
            </w:r>
          </w:p>
        </w:tc>
      </w:tr>
      <w:tr w:rsidR="0065713B" w:rsidRPr="000B6820" w14:paraId="4F5AE925" w14:textId="77777777" w:rsidTr="008D138B">
        <w:tc>
          <w:tcPr>
            <w:tcW w:w="1008" w:type="dxa"/>
            <w:shd w:val="clear" w:color="auto" w:fill="auto"/>
          </w:tcPr>
          <w:p w14:paraId="00051E24" w14:textId="77777777" w:rsidR="0065713B" w:rsidRPr="000B6820" w:rsidRDefault="0065713B" w:rsidP="008D138B">
            <w:pPr>
              <w:pStyle w:val="Corpodeltesto"/>
              <w:rPr>
                <w:b/>
              </w:rPr>
            </w:pPr>
            <w:r w:rsidRPr="000B6820">
              <w:rPr>
                <w:b/>
              </w:rPr>
              <w:t>Actor:</w:t>
            </w:r>
          </w:p>
        </w:tc>
        <w:tc>
          <w:tcPr>
            <w:tcW w:w="8568" w:type="dxa"/>
          </w:tcPr>
          <w:p w14:paraId="5F620B5D" w14:textId="77777777" w:rsidR="0065713B" w:rsidRPr="000B6820" w:rsidRDefault="0065713B" w:rsidP="008D138B">
            <w:pPr>
              <w:pStyle w:val="Corpodeltesto"/>
            </w:pPr>
            <w:r w:rsidRPr="000B6820">
              <w:t>XDS Document Repository</w:t>
            </w:r>
          </w:p>
        </w:tc>
      </w:tr>
      <w:tr w:rsidR="0065713B" w:rsidRPr="000B6820" w14:paraId="73D2A47F" w14:textId="77777777" w:rsidTr="008D138B">
        <w:tc>
          <w:tcPr>
            <w:tcW w:w="1008" w:type="dxa"/>
            <w:shd w:val="clear" w:color="auto" w:fill="auto"/>
          </w:tcPr>
          <w:p w14:paraId="6DAF0987" w14:textId="77777777" w:rsidR="0065713B" w:rsidRPr="000B6820" w:rsidRDefault="0065713B" w:rsidP="008D138B">
            <w:pPr>
              <w:pStyle w:val="Corpodeltesto"/>
              <w:rPr>
                <w:b/>
              </w:rPr>
            </w:pPr>
            <w:r w:rsidRPr="000B6820">
              <w:rPr>
                <w:b/>
              </w:rPr>
              <w:t>Role:</w:t>
            </w:r>
          </w:p>
        </w:tc>
        <w:tc>
          <w:tcPr>
            <w:tcW w:w="8568" w:type="dxa"/>
          </w:tcPr>
          <w:p w14:paraId="6F0D7F1E" w14:textId="77777777" w:rsidR="0065713B" w:rsidRPr="000B6820" w:rsidRDefault="0065713B" w:rsidP="008D138B">
            <w:pPr>
              <w:pStyle w:val="Corpodeltesto"/>
            </w:pPr>
            <w:r w:rsidRPr="000B6820">
              <w:t>Receives, stores and eventually notifies the Workflow Document</w:t>
            </w:r>
          </w:p>
        </w:tc>
      </w:tr>
    </w:tbl>
    <w:p w14:paraId="771FB1DF" w14:textId="77777777" w:rsidR="008D138B" w:rsidRPr="000B6820" w:rsidRDefault="008D138B" w:rsidP="008D138B">
      <w:pPr>
        <w:pStyle w:val="Corpodeltesto"/>
      </w:pPr>
    </w:p>
    <w:p w14:paraId="15F7B419" w14:textId="42518356" w:rsidR="008D138B" w:rsidRPr="000B6820" w:rsidRDefault="008D138B" w:rsidP="008D138B">
      <w:pPr>
        <w:pStyle w:val="Titolo3"/>
        <w:numPr>
          <w:ilvl w:val="0"/>
          <w:numId w:val="0"/>
        </w:numPr>
        <w:rPr>
          <w:noProof w:val="0"/>
        </w:rPr>
      </w:pPr>
      <w:bookmarkStart w:id="1440" w:name="_Toc321132937"/>
      <w:bookmarkStart w:id="1441" w:name="_Toc450674065"/>
      <w:r w:rsidRPr="000B6820">
        <w:rPr>
          <w:noProof w:val="0"/>
        </w:rPr>
        <w:t>3.</w:t>
      </w:r>
      <w:del w:id="1442" w:author="Elena Vio" w:date="2016-07-19T13:11:00Z">
        <w:r w:rsidRPr="000B6820" w:rsidDel="009E0620">
          <w:rPr>
            <w:noProof w:val="0"/>
          </w:rPr>
          <w:delText>Z1</w:delText>
        </w:r>
      </w:del>
      <w:ins w:id="1443" w:author="Elena Vio" w:date="2016-07-19T13:11:00Z">
        <w:r w:rsidR="009E0620">
          <w:rPr>
            <w:noProof w:val="0"/>
          </w:rPr>
          <w:t>35</w:t>
        </w:r>
      </w:ins>
      <w:r w:rsidRPr="000B6820">
        <w:rPr>
          <w:noProof w:val="0"/>
        </w:rPr>
        <w:t>.3 Referenced Standards</w:t>
      </w:r>
      <w:bookmarkEnd w:id="1440"/>
      <w:bookmarkEnd w:id="1441"/>
    </w:p>
    <w:p w14:paraId="5AC4CEC4" w14:textId="77777777" w:rsidR="008D138B" w:rsidRPr="000B6820" w:rsidRDefault="008D138B"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4B3D0B12" w14:textId="51D90596" w:rsidR="008D138B" w:rsidRPr="000B6820" w:rsidRDefault="008D138B" w:rsidP="004B2F11">
      <w:pPr>
        <w:pStyle w:val="Corpodeltesto"/>
      </w:pPr>
      <w:r w:rsidRPr="000B6820">
        <w:rPr>
          <w:b/>
        </w:rPr>
        <w:t>XDW (Cross-Enterprise Document Workflow):</w:t>
      </w:r>
      <w:r w:rsidRPr="000B6820">
        <w:t xml:space="preserve">  For requirements and standards related to the </w:t>
      </w:r>
      <w:r w:rsidR="006C2A49" w:rsidRPr="000B6820">
        <w:t>Heart Team</w:t>
      </w:r>
      <w:r w:rsidRPr="000B6820">
        <w:t xml:space="preserve"> Workflow Document, see ITI TF-1</w:t>
      </w:r>
      <w:proofErr w:type="gramStart"/>
      <w:r w:rsidRPr="000B6820">
        <w:t>:20</w:t>
      </w:r>
      <w:proofErr w:type="gramEnd"/>
      <w:r w:rsidRPr="000B6820">
        <w:t xml:space="preserve"> and ITI TF-3:4.5.</w:t>
      </w:r>
    </w:p>
    <w:p w14:paraId="7FDE9185" w14:textId="4C284159" w:rsidR="008D138B" w:rsidRPr="000B6820" w:rsidRDefault="008D138B" w:rsidP="008D138B">
      <w:pPr>
        <w:pStyle w:val="Titolo3"/>
        <w:numPr>
          <w:ilvl w:val="0"/>
          <w:numId w:val="0"/>
        </w:numPr>
        <w:rPr>
          <w:noProof w:val="0"/>
        </w:rPr>
      </w:pPr>
      <w:bookmarkStart w:id="1444" w:name="_Toc321132938"/>
      <w:bookmarkStart w:id="1445" w:name="_Toc450674066"/>
      <w:r w:rsidRPr="000B6820">
        <w:rPr>
          <w:noProof w:val="0"/>
        </w:rPr>
        <w:t>3.</w:t>
      </w:r>
      <w:del w:id="1446" w:author="Elena Vio" w:date="2016-07-19T13:11:00Z">
        <w:r w:rsidRPr="000B6820" w:rsidDel="009E0620">
          <w:rPr>
            <w:noProof w:val="0"/>
          </w:rPr>
          <w:delText>Z1</w:delText>
        </w:r>
      </w:del>
      <w:ins w:id="1447" w:author="Elena Vio" w:date="2016-07-19T13:11:00Z">
        <w:r w:rsidR="009E0620">
          <w:rPr>
            <w:noProof w:val="0"/>
          </w:rPr>
          <w:t>35</w:t>
        </w:r>
      </w:ins>
      <w:r w:rsidRPr="000B6820">
        <w:rPr>
          <w:noProof w:val="0"/>
        </w:rPr>
        <w:t>.4 Interaction Diagram</w:t>
      </w:r>
      <w:bookmarkEnd w:id="1444"/>
      <w:bookmarkEnd w:id="1445"/>
    </w:p>
    <w:p w14:paraId="0EE2E580" w14:textId="08845D92" w:rsidR="008D138B" w:rsidRPr="000B6820" w:rsidRDefault="008D138B" w:rsidP="00133CE6">
      <w:pPr>
        <w:pStyle w:val="Corpodeltesto"/>
      </w:pPr>
      <w:r w:rsidRPr="000B6820">
        <w:rPr>
          <w:noProof/>
          <w:lang w:val="it-IT" w:eastAsia="it-IT"/>
        </w:rPr>
        <mc:AlternateContent>
          <mc:Choice Requires="wpg">
            <w:drawing>
              <wp:inline distT="0" distB="0" distL="0" distR="0" wp14:anchorId="5906551F" wp14:editId="66830082">
                <wp:extent cx="5943600" cy="2400300"/>
                <wp:effectExtent l="0" t="0" r="0" b="0"/>
                <wp:docPr id="32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2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Text Box 30"/>
                        <wps:cNvSpPr txBox="1">
                          <a:spLocks noChangeArrowheads="1"/>
                        </wps:cNvSpPr>
                        <wps:spPr bwMode="auto">
                          <a:xfrm>
                            <a:off x="3921" y="8332"/>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50CB2" w14:textId="2602C005" w:rsidR="00243663" w:rsidRPr="007C1AAC" w:rsidRDefault="00243663" w:rsidP="00133CE6">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3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1" name="Text Box 32"/>
                        <wps:cNvSpPr txBox="1">
                          <a:spLocks noChangeArrowheads="1"/>
                        </wps:cNvSpPr>
                        <wps:spPr bwMode="auto">
                          <a:xfrm>
                            <a:off x="5691" y="9262"/>
                            <a:ext cx="1733"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EA7E" w14:textId="7691A6DE" w:rsidR="00243663" w:rsidRPr="007C1AAC" w:rsidRDefault="00243663" w:rsidP="008D138B">
                              <w:pPr>
                                <w:spacing w:before="0"/>
                                <w:rPr>
                                  <w:sz w:val="22"/>
                                  <w:szCs w:val="22"/>
                                </w:rPr>
                              </w:pPr>
                              <w:r>
                                <w:t>Cancellation HT</w:t>
                              </w:r>
                            </w:p>
                          </w:txbxContent>
                        </wps:txbx>
                        <wps:bodyPr rot="0" vert="horz" wrap="square" lIns="0" tIns="0" rIns="0" bIns="0" anchor="t" anchorCtr="0" upright="1">
                          <a:noAutofit/>
                        </wps:bodyPr>
                      </wps:wsp>
                      <wps:wsp>
                        <wps:cNvPr id="33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Text Box 37"/>
                        <wps:cNvSpPr txBox="1">
                          <a:spLocks noChangeArrowheads="1"/>
                        </wps:cNvSpPr>
                        <wps:spPr bwMode="auto">
                          <a:xfrm>
                            <a:off x="7185" y="8332"/>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5083" w14:textId="77777777" w:rsidR="00243663" w:rsidRPr="007C1AAC" w:rsidRDefault="00243663" w:rsidP="008D138B">
                              <w:pPr>
                                <w:spacing w:before="0"/>
                                <w:jc w:val="center"/>
                                <w:rPr>
                                  <w:sz w:val="22"/>
                                  <w:szCs w:val="22"/>
                                </w:rPr>
                              </w:pPr>
                              <w:r>
                                <w:rPr>
                                  <w:sz w:val="22"/>
                                  <w:szCs w:val="22"/>
                                </w:rPr>
                                <w:t>XDS Document Repository</w:t>
                              </w:r>
                            </w:p>
                            <w:p w14:paraId="5FD2599A" w14:textId="77777777" w:rsidR="00243663" w:rsidRDefault="00243663" w:rsidP="008D138B">
                              <w:pPr>
                                <w:spacing w:before="0"/>
                              </w:pPr>
                            </w:p>
                            <w:p w14:paraId="23C442A3" w14:textId="77777777" w:rsidR="00243663" w:rsidRPr="007C1AAC" w:rsidRDefault="00243663" w:rsidP="008D138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3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Text Box 39"/>
                        <wps:cNvSpPr txBox="1">
                          <a:spLocks noChangeArrowheads="1"/>
                        </wps:cNvSpPr>
                        <wps:spPr bwMode="auto">
                          <a:xfrm>
                            <a:off x="5691" y="9858"/>
                            <a:ext cx="2267"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8DE9" w14:textId="77777777" w:rsidR="00243663" w:rsidRPr="007C1AAC" w:rsidRDefault="00243663" w:rsidP="008D138B">
                              <w:pPr>
                                <w:spacing w:before="0"/>
                                <w:rPr>
                                  <w:sz w:val="22"/>
                                  <w:szCs w:val="22"/>
                                </w:rPr>
                              </w:pPr>
                              <w:r>
                                <w:t>Provide And Register Document set-b Response</w:t>
                              </w:r>
                              <w:r w:rsidDel="00281B77">
                                <w:rPr>
                                  <w:sz w:val="22"/>
                                  <w:szCs w:val="22"/>
                                </w:rPr>
                                <w:t xml:space="preserve"> </w:t>
                              </w:r>
                            </w:p>
                          </w:txbxContent>
                        </wps:txbx>
                        <wps:bodyPr rot="0" vert="horz" wrap="square" lIns="0" tIns="0" rIns="0" bIns="0" anchor="t" anchorCtr="0" upright="1">
                          <a:noAutofit/>
                        </wps:bodyPr>
                      </wps:wsp>
                    </wpg:wgp>
                  </a:graphicData>
                </a:graphic>
              </wp:inline>
            </w:drawing>
          </mc:Choice>
          <mc:Fallback>
            <w:pict>
              <v:group id="_x0000_s120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">
                <o:lock v:ext="edit" aspectratio="t"/>
                <v:rect id="AutoShape 29" o:spid="_x0000_s120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aWVwwAA&#10;ANwAAAAPAAAAZHJzL2Rvd25yZXYueG1sRE9Na4NAEL0X8h+WCfRSkjUWSjHZhCCESilITZPz4E5U&#10;4s6qu1X777uHQo+P9707zKYVIw2usaxgs45AEJdWN1wp+DqfVq8gnEfW2FomBT/k4LBfPOww0Xbi&#10;TxoLX4kQwi5BBbX3XSKlK2sy6Na2Iw7czQ4GfYBDJfWAUwg3rYyj6EUabDg01NhRWlN5L76NgqnM&#10;x+v5403mT9fMcp/1aXF5V+pxOR+3IDzN/l/85860guc4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daWVwwAAANwAAAAPAAAAAAAAAAAAAAAAAJcCAABkcnMvZG93&#10;bnJldi54bWxQSwUGAAAAAAQABAD1AAAAhwMAAAAA&#10;" filled="f" stroked="f">
                  <o:lock v:ext="edit" aspectratio="t" text="t"/>
                </v:rect>
                <v:shape id="Text Box 30" o:spid="_x0000_s1205" type="#_x0000_t202" style="position:absolute;left:3921;top:8332;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19QNxAAA&#10;ANwAAAAPAAAAZHJzL2Rvd25yZXYueG1sRI/disIwFITvBd8hHMEb0VRX7do1yrqgeOvPA5w2x7bY&#10;nJQma+vbm4UFL4eZ+YZZbztTiQc1rrSsYDqJQBBnVpecK7he9uNPEM4ja6wsk4InOdhu+r01Jtq2&#10;fKLH2eciQNglqKDwvk6kdFlBBt3E1sTBu9nGoA+yyaVusA1wU8lZFC2lwZLDQoE1/RSU3c+/RsHt&#10;2I4WqzY9+Gt8mi93WMapfSo1HHTfXyA8df4d/m8ftYKP2Qr+zoQjID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UDcQAAADcAAAADwAAAAAAAAAAAAAAAACXAgAAZHJzL2Rv&#10;d25yZXYueG1sUEsFBgAAAAAEAAQA9QAAAIgDAAAAAA==&#10;" stroked="f">
                  <v:textbox>
                    <w:txbxContent>
                      <w:p w14:paraId="5AE50CB2" w14:textId="2602C005" w:rsidR="00243663" w:rsidRPr="007C1AAC" w:rsidRDefault="00243663" w:rsidP="00133CE6">
                        <w:pPr>
                          <w:spacing w:before="0"/>
                          <w:rPr>
                            <w:sz w:val="22"/>
                            <w:szCs w:val="22"/>
                          </w:rPr>
                        </w:pPr>
                        <w:r>
                          <w:rPr>
                            <w:sz w:val="22"/>
                            <w:szCs w:val="22"/>
                          </w:rPr>
                          <w:t>HT Requester or HT Manager</w:t>
                        </w:r>
                      </w:p>
                    </w:txbxContent>
                  </v:textbox>
                </v:shape>
                <v:line id="Line 31" o:spid="_x0000_s120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L0lsIAAADcAAAADwAAAGRycy9kb3ducmV2LnhtbERPTWvCQBC9C/0PyxR6040VRFNXkYLg&#10;wVqMpechOyap2dm4u43pv+8cCj0+3vdqM7hW9RRi49nAdJKBIi69bbgy8HHejRegYkK22HomAz8U&#10;YbN+GK0wt/7OJ+qLVCkJ4ZijgTqlLtc6ljU5jBPfEQt38cFhEhgqbQPeJdy1+jnL5tphw9JQY0ev&#10;NZXX4ttJb1kdwu3z6zrsL2+H3Y375fH8bszT47B9AZVoSP/iP/feGpjNZL6ckSO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L0lsIAAADcAAAADwAAAAAAAAAAAAAA&#10;AAChAgAAZHJzL2Rvd25yZXYueG1sUEsFBgAAAAAEAAQA+QAAAJADAAAAAA==&#10;">
                  <v:stroke dashstyle="dash"/>
                </v:line>
                <v:shape id="Text Box 32" o:spid="_x0000_s1207" type="#_x0000_t202" style="position:absolute;left:5691;top:9262;width:1733;height:4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inset="0,0,0,0">
                    <w:txbxContent>
                      <w:p w14:paraId="4134EA7E" w14:textId="7691A6DE" w:rsidR="00243663" w:rsidRPr="007C1AAC" w:rsidRDefault="00243663" w:rsidP="008D138B">
                        <w:pPr>
                          <w:spacing w:before="0"/>
                          <w:rPr>
                            <w:sz w:val="22"/>
                            <w:szCs w:val="22"/>
                          </w:rPr>
                        </w:pPr>
                        <w:r>
                          <w:t>Cancellation HT</w:t>
                        </w:r>
                      </w:p>
                    </w:txbxContent>
                  </v:textbox>
                </v:shape>
                <v:line id="Line 33" o:spid="_x0000_s120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zPesMAAADcAAAADwAAAGRycy9kb3ducmV2LnhtbESPzYrCMBSF98K8Q7gD7jQdBXGqUWRA&#10;cOEo6uD60lzbanNTk1g7b28EweXh/Hyc6bw1lWjI+dKygq9+AoI4s7rkXMHfYdkbg/ABWWNlmRT8&#10;k4f57KMzxVTbO++o2YdcxBH2KSooQqhTKX1WkEHftzVx9E7WGQxRulxqh/c4bio5SJKRNFhyJBRY&#10;009B2WV/M5Gb5Wt3PZ4v7er0u15eufneHLZKdT/bxQREoDa8w6/2SisYDg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cz3rDAAAA3AAAAA8AAAAAAAAAAAAA&#10;AAAAoQIAAGRycy9kb3ducmV2LnhtbFBLBQYAAAAABAAEAPkAAACRAwAAAAA=&#10;">
                  <v:stroke dashstyle="dash"/>
                </v:line>
                <v:rect id="Rectangle 34" o:spid="_x0000_s120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UW5xQAA&#10;ANwAAAAPAAAAZHJzL2Rvd25yZXYueG1sRI9Pa8JAFMTvgt9heYXedFMDpUZXKRZLe4zx4u2ZfSax&#10;2bchu/nTfnpXKHgcZuY3zHo7mlr01LrKsoKXeQSCOLe64kLBMdvP3kA4j6yxtkwKfsnBdjOdrDHR&#10;duCU+oMvRICwS1BB6X2TSOnykgy6uW2Ig3exrUEfZFtI3eIQ4KaWiyh6lQYrDgslNrQrKf85dEbB&#10;uVoc8S/NPiOz3Mf+e8yu3elDqeen8X0FwtPoH+H/9pdWEMcx3M+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VRbnFAAAA3AAAAA8AAAAAAAAAAAAAAAAAlwIAAGRycy9k&#10;b3ducmV2LnhtbFBLBQYAAAAABAAEAPUAAACJAwAAAAA=&#10;"/>
                <v:rect id="Rectangle 35" o:spid="_x0000_s121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NxQAA&#10;ANwAAAAPAAAAZHJzL2Rvd25yZXYueG1sRI9Pa8JAFMTvhX6H5RV6azY1Im10ldJi0WP+XHp7Zp9J&#10;bPZtyK6a+uldQehxmJnfMIvVaDpxosG1lhW8RjEI4srqlmsFZbF+eQPhPLLGzjIp+CMHq+XjwwJT&#10;bc+c0Sn3tQgQdikqaLzvUyld1ZBBF9meOHh7Oxj0QQ611AOeA9x0chLHM2mw5bDQYE+fDVW/+dEo&#10;2LWTEi9Z8R2b93Xit2NxOP58KfX8NH7MQXga/X/43t5oBUkyh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83c3FAAAA3AAAAA8AAAAAAAAAAAAAAAAAlwIAAGRycy9k&#10;b3ducmV2LnhtbFBLBQYAAAAABAAEAPUAAACJAwAAAAA=&#10;"/>
                <v:line id="Line 36" o:spid="_x0000_s121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7XjsUAAADcAAAADwAAAAAAAAAA&#10;AAAAAAChAgAAZHJzL2Rvd25yZXYueG1sUEsFBgAAAAAEAAQA+QAAAJMDAAAAAA==&#10;">
                  <v:stroke endarrow="block"/>
                </v:line>
                <v:shape id="Text Box 37" o:spid="_x0000_s1212" type="#_x0000_t202" style="position:absolute;left:7185;top:8332;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daiwwAA&#10;ANwAAAAPAAAAZHJzL2Rvd25yZXYueG1sRI/RisIwFETfhf2HcBf2RTTd1a1ajaKC4mtdP+DaXNuy&#10;zU1poq1/bwTBx2FmzjCLVWcqcaPGlZYVfA8jEMSZ1SXnCk5/u8EUhPPIGivLpOBODlbLj94CE21b&#10;Tul29LkIEHYJKii8rxMpXVaQQTe0NXHwLrYx6INscqkbbAPcVPInimJpsOSwUGBN24Ky/+PVKLgc&#10;2v7vrD3v/WmSjuMNlpOzvSv19dmt5yA8df4dfrUPWsFoFM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kdaiwwAAANwAAAAPAAAAAAAAAAAAAAAAAJcCAABkcnMvZG93&#10;bnJldi54bWxQSwUGAAAAAAQABAD1AAAAhwMAAAAA&#10;" stroked="f">
                  <v:textbox>
                    <w:txbxContent>
                      <w:p w14:paraId="06395083" w14:textId="77777777" w:rsidR="00243663" w:rsidRPr="007C1AAC" w:rsidRDefault="00243663" w:rsidP="008D138B">
                        <w:pPr>
                          <w:spacing w:before="0"/>
                          <w:jc w:val="center"/>
                          <w:rPr>
                            <w:sz w:val="22"/>
                            <w:szCs w:val="22"/>
                          </w:rPr>
                        </w:pPr>
                        <w:r>
                          <w:rPr>
                            <w:sz w:val="22"/>
                            <w:szCs w:val="22"/>
                          </w:rPr>
                          <w:t>XDS Document Repository</w:t>
                        </w:r>
                      </w:p>
                      <w:p w14:paraId="5FD2599A" w14:textId="77777777" w:rsidR="00243663" w:rsidRDefault="00243663" w:rsidP="008D138B">
                        <w:pPr>
                          <w:spacing w:before="0"/>
                        </w:pPr>
                      </w:p>
                      <w:p w14:paraId="23C442A3" w14:textId="77777777" w:rsidR="00243663" w:rsidRPr="007C1AAC" w:rsidRDefault="00243663" w:rsidP="008D138B">
                        <w:pPr>
                          <w:spacing w:before="0"/>
                          <w:jc w:val="center"/>
                          <w:rPr>
                            <w:sz w:val="22"/>
                            <w:szCs w:val="22"/>
                          </w:rPr>
                        </w:pPr>
                        <w:r w:rsidRPr="007C1AAC">
                          <w:rPr>
                            <w:sz w:val="22"/>
                            <w:szCs w:val="22"/>
                          </w:rPr>
                          <w:t>A</w:t>
                        </w:r>
                        <w:r>
                          <w:rPr>
                            <w:sz w:val="22"/>
                            <w:szCs w:val="22"/>
                          </w:rPr>
                          <w:t>ctor D</w:t>
                        </w:r>
                      </w:p>
                    </w:txbxContent>
                  </v:textbox>
                </v:shape>
                <v:line id="Line 38" o:spid="_x0000_s121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r8cUAAADcAAAADwAAAGRycy9kb3ducmV2LnhtbESPQWvCQBCF70L/wzIFL0E3NmBt6iq1&#10;rVAQD1UPPQ7ZaRKanQ3ZUeO/dwuCx8eb971582XvGnWiLtSeDUzGKSjiwtuaSwOH/Xo0AxUE2WLj&#10;mQxcKMBy8TCYY279mb/ptJNSRQiHHA1UIm2udSgqchjGviWO3q/vHEqUXalth+cId41+StOpdlhz&#10;bKiwpfeKir/d0cU31lv+yLJk5XSSvNDnj2xSLcYMH/u3V1BCvdyPb+kvayDLnuF/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r8cUAAADcAAAADwAAAAAAAAAA&#10;AAAAAAChAgAAZHJzL2Rvd25yZXYueG1sUEsFBgAAAAAEAAQA+QAAAJMDAAAAAA==&#10;">
                  <v:stroke endarrow="block"/>
                </v:line>
                <v:shape id="Text Box 39" o:spid="_x0000_s1214" type="#_x0000_t202" style="position:absolute;left:5691;top:9858;width:2267;height: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APm1wwAA&#10;ANwAAAAPAAAAZHJzL2Rvd25yZXYueG1sRE/Pa8IwFL4P/B/CE7zN1Amy1cZSZANhMFa7g8dn89oG&#10;m5faZNr998thsOPH9zvLJ9uLG43eOFawWiYgiGunDbcKvqq3x2cQPiBr7B2Tgh/ykO9mDxmm2t25&#10;pNsxtCKGsE9RQRfCkErp644s+qUbiCPXuNFiiHBspR7xHsNtL5+SZCMtGo4NHQ6076i+HL+tguLE&#10;5au5fpw/y6Y0VfWS8PvmotRiPhVbEIGm8C/+cx+0gvU6ro1n4hG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APm1wwAAANwAAAAPAAAAAAAAAAAAAAAAAJcCAABkcnMvZG93&#10;bnJldi54bWxQSwUGAAAAAAQABAD1AAAAhwMAAAAA&#10;" filled="f" stroked="f">
                  <v:textbox inset="0,0,0,0">
                    <w:txbxContent>
                      <w:p w14:paraId="34A58DE9" w14:textId="77777777" w:rsidR="00243663" w:rsidRPr="007C1AAC" w:rsidRDefault="00243663" w:rsidP="008D138B">
                        <w:pPr>
                          <w:spacing w:before="0"/>
                          <w:rPr>
                            <w:sz w:val="22"/>
                            <w:szCs w:val="22"/>
                          </w:rPr>
                        </w:pPr>
                        <w:r>
                          <w:t>Provide And Register Document set-b Response</w:t>
                        </w:r>
                        <w:r w:rsidDel="00281B77">
                          <w:rPr>
                            <w:sz w:val="22"/>
                            <w:szCs w:val="22"/>
                          </w:rPr>
                          <w:t xml:space="preserve"> </w:t>
                        </w:r>
                      </w:p>
                    </w:txbxContent>
                  </v:textbox>
                </v:shape>
                <w10:anchorlock/>
              </v:group>
            </w:pict>
          </mc:Fallback>
        </mc:AlternateContent>
      </w:r>
    </w:p>
    <w:p w14:paraId="18818F4F" w14:textId="3C997CC4" w:rsidR="008D138B" w:rsidRPr="000B6820" w:rsidRDefault="008D138B" w:rsidP="008D138B">
      <w:pPr>
        <w:pStyle w:val="Corpodeltesto"/>
        <w:jc w:val="center"/>
      </w:pPr>
    </w:p>
    <w:p w14:paraId="3D638412" w14:textId="3F5FDBA2" w:rsidR="008D138B" w:rsidRPr="000B6820" w:rsidRDefault="008D138B" w:rsidP="008D138B">
      <w:pPr>
        <w:pStyle w:val="Titolo4"/>
        <w:numPr>
          <w:ilvl w:val="0"/>
          <w:numId w:val="0"/>
        </w:numPr>
        <w:rPr>
          <w:noProof w:val="0"/>
        </w:rPr>
      </w:pPr>
      <w:bookmarkStart w:id="1448" w:name="_Toc321132939"/>
      <w:bookmarkStart w:id="1449" w:name="_Toc450674067"/>
      <w:r w:rsidRPr="000B6820">
        <w:rPr>
          <w:noProof w:val="0"/>
        </w:rPr>
        <w:t>3.</w:t>
      </w:r>
      <w:del w:id="1450" w:author="Elena Vio" w:date="2016-07-19T13:11:00Z">
        <w:r w:rsidRPr="000B6820" w:rsidDel="009E0620">
          <w:rPr>
            <w:noProof w:val="0"/>
          </w:rPr>
          <w:delText>Z1</w:delText>
        </w:r>
      </w:del>
      <w:ins w:id="1451" w:author="Elena Vio" w:date="2016-07-19T13:11:00Z">
        <w:r w:rsidR="009E0620">
          <w:rPr>
            <w:noProof w:val="0"/>
          </w:rPr>
          <w:t>35</w:t>
        </w:r>
      </w:ins>
      <w:r w:rsidRPr="000B6820">
        <w:rPr>
          <w:noProof w:val="0"/>
        </w:rPr>
        <w:t xml:space="preserve">.4.1 </w:t>
      </w:r>
      <w:bookmarkEnd w:id="1448"/>
      <w:r w:rsidRPr="000B6820">
        <w:rPr>
          <w:noProof w:val="0"/>
        </w:rPr>
        <w:t>Cancellation Heart Team</w:t>
      </w:r>
      <w:bookmarkEnd w:id="1449"/>
    </w:p>
    <w:p w14:paraId="633D1C25" w14:textId="0A623ACE" w:rsidR="008D138B" w:rsidRPr="000B6820" w:rsidRDefault="008D138B" w:rsidP="004B2F11">
      <w:pPr>
        <w:pStyle w:val="Corpodeltesto"/>
      </w:pPr>
      <w:r w:rsidRPr="000B6820">
        <w:t>This message cancels a Heart Team workflow</w:t>
      </w:r>
      <w:r w:rsidR="000B6820">
        <w:t xml:space="preserve">. </w:t>
      </w:r>
    </w:p>
    <w:p w14:paraId="3A6DA822" w14:textId="5B79A9B2" w:rsidR="008D138B" w:rsidRPr="000B6820" w:rsidRDefault="008D138B" w:rsidP="008D138B">
      <w:pPr>
        <w:pStyle w:val="Titolo5"/>
        <w:numPr>
          <w:ilvl w:val="0"/>
          <w:numId w:val="0"/>
        </w:numPr>
        <w:rPr>
          <w:noProof w:val="0"/>
        </w:rPr>
      </w:pPr>
      <w:bookmarkStart w:id="1452" w:name="_Toc321132940"/>
      <w:bookmarkStart w:id="1453" w:name="_Toc450674068"/>
      <w:r w:rsidRPr="000B6820">
        <w:rPr>
          <w:noProof w:val="0"/>
        </w:rPr>
        <w:lastRenderedPageBreak/>
        <w:t>3.</w:t>
      </w:r>
      <w:del w:id="1454" w:author="Elena Vio" w:date="2016-07-19T13:11:00Z">
        <w:r w:rsidRPr="000B6820" w:rsidDel="009E0620">
          <w:rPr>
            <w:noProof w:val="0"/>
          </w:rPr>
          <w:delText>Z1</w:delText>
        </w:r>
      </w:del>
      <w:ins w:id="1455" w:author="Elena Vio" w:date="2016-07-19T13:11:00Z">
        <w:r w:rsidR="009E0620">
          <w:rPr>
            <w:noProof w:val="0"/>
          </w:rPr>
          <w:t>35</w:t>
        </w:r>
      </w:ins>
      <w:r w:rsidRPr="000B6820">
        <w:rPr>
          <w:noProof w:val="0"/>
        </w:rPr>
        <w:t>.4.1.1 Trigger Events</w:t>
      </w:r>
      <w:bookmarkEnd w:id="1452"/>
      <w:bookmarkEnd w:id="1453"/>
    </w:p>
    <w:p w14:paraId="75C3B051" w14:textId="33B8A503" w:rsidR="00FB69F2" w:rsidRPr="000B6820" w:rsidRDefault="008D138B" w:rsidP="008D138B">
      <w:r w:rsidRPr="000B6820">
        <w:t xml:space="preserve">The </w:t>
      </w:r>
      <w:r w:rsidR="00826A3D" w:rsidRPr="000B6820">
        <w:t>HT</w:t>
      </w:r>
      <w:r w:rsidRPr="000B6820">
        <w:t xml:space="preserve"> Requester or </w:t>
      </w:r>
      <w:r w:rsidR="00826A3D" w:rsidRPr="000B6820">
        <w:t>HT Manager</w:t>
      </w:r>
      <w:r w:rsidRPr="000B6820">
        <w:t xml:space="preserve"> wants to cancel a </w:t>
      </w:r>
      <w:r w:rsidR="00826A3D" w:rsidRPr="000B6820">
        <w:t>Heart Team</w:t>
      </w:r>
      <w:r w:rsidRPr="000B6820">
        <w:t xml:space="preserve"> workflow. </w:t>
      </w:r>
    </w:p>
    <w:p w14:paraId="1B9A664F" w14:textId="16718D75" w:rsidR="00B27FB8" w:rsidRPr="000B6820" w:rsidRDefault="008D138B" w:rsidP="00B27FB8">
      <w:r w:rsidRPr="000B6820">
        <w:t xml:space="preserve">The </w:t>
      </w:r>
      <w:r w:rsidRPr="000B6820">
        <w:rPr>
          <w:b/>
        </w:rPr>
        <w:t>pre-conditions</w:t>
      </w:r>
      <w:r w:rsidRPr="000B6820">
        <w:t xml:space="preserve"> for the </w:t>
      </w:r>
      <w:r w:rsidR="00826A3D" w:rsidRPr="000B6820">
        <w:t>HT</w:t>
      </w:r>
      <w:r w:rsidRPr="000B6820">
        <w:t xml:space="preserve"> Requester are encoded as: </w:t>
      </w:r>
    </w:p>
    <w:p w14:paraId="2E9EF402" w14:textId="6E08EE93" w:rsidR="008E2BD2" w:rsidRPr="000B6820" w:rsidRDefault="00B27FB8" w:rsidP="008E2BD2">
      <w:pPr>
        <w:pStyle w:val="Paragrafoelenco"/>
        <w:numPr>
          <w:ilvl w:val="0"/>
          <w:numId w:val="68"/>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 xml:space="preserve">=”OPEN”) and </w:t>
      </w:r>
      <w:r w:rsidR="008E2BD2" w:rsidRPr="000B6820">
        <w:t xml:space="preserve">the HT </w:t>
      </w:r>
      <w:proofErr w:type="gramStart"/>
      <w:r w:rsidR="00910F98" w:rsidRPr="000B6820">
        <w:t xml:space="preserve">Lead </w:t>
      </w:r>
      <w:r w:rsidR="008E2BD2" w:rsidRPr="000B6820">
        <w:t xml:space="preserve"> task</w:t>
      </w:r>
      <w:proofErr w:type="gramEnd"/>
      <w:r w:rsidR="008E2BD2" w:rsidRPr="000B6820">
        <w:t xml:space="preserve"> has been assigned but not accept or reject yet (</w:t>
      </w:r>
      <w:r w:rsidR="008E2BD2" w:rsidRPr="000B6820">
        <w:rPr>
          <w:rFonts w:ascii="Courier" w:hAnsi="Courier"/>
          <w:b/>
        </w:rPr>
        <w:t>WorkflowDocument/TaskList/XDWTask/taskData/taskDetails/taskType</w:t>
      </w:r>
      <w:r w:rsidR="008E2BD2" w:rsidRPr="000B6820">
        <w:t xml:space="preserve">=”HTLead” and </w:t>
      </w:r>
      <w:r w:rsidR="008E2BD2" w:rsidRPr="000B6820">
        <w:rPr>
          <w:rFonts w:ascii="Courier" w:hAnsi="Courier"/>
          <w:b/>
        </w:rPr>
        <w:t>WorkflowDocument/TaskList/XDWTask/taskData/taskDetails/status</w:t>
      </w:r>
      <w:r w:rsidR="008E2BD2" w:rsidRPr="000B6820">
        <w:t>=”READY”)</w:t>
      </w:r>
    </w:p>
    <w:p w14:paraId="19D44A4A" w14:textId="55503CF3" w:rsidR="00390318" w:rsidRPr="000B6820" w:rsidRDefault="00390318" w:rsidP="006342C7">
      <w:pPr>
        <w:pStyle w:val="Paragrafoelenco"/>
      </w:pPr>
      <w:r w:rsidRPr="000B6820">
        <w:t>OR</w:t>
      </w:r>
    </w:p>
    <w:p w14:paraId="34420B20" w14:textId="7576A6C8" w:rsidR="008D138B" w:rsidRPr="000B6820" w:rsidRDefault="00B27FB8" w:rsidP="006342C7">
      <w:pPr>
        <w:pStyle w:val="Paragrafoelenco"/>
        <w:numPr>
          <w:ilvl w:val="0"/>
          <w:numId w:val="68"/>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 xml:space="preserve">=”OPEN”) and </w:t>
      </w:r>
      <w:r w:rsidR="008E2BD2" w:rsidRPr="000B6820">
        <w:t>all the HT Managers</w:t>
      </w:r>
      <w:r w:rsidR="006C2A49" w:rsidRPr="000B6820">
        <w:t xml:space="preserve"> have rejected the assigned activity</w:t>
      </w:r>
      <w:r w:rsidR="008E2BD2" w:rsidRPr="000B6820">
        <w:t xml:space="preserve"> (</w:t>
      </w:r>
      <w:r w:rsidR="008E2BD2" w:rsidRPr="000B6820">
        <w:rPr>
          <w:rFonts w:ascii="Courier" w:hAnsi="Courier"/>
          <w:b/>
        </w:rPr>
        <w:t>WorkflowDocument/TaskList/XDWTask/taskData/taskDetails/taskType</w:t>
      </w:r>
      <w:r w:rsidR="008E2BD2" w:rsidRPr="000B6820">
        <w:t xml:space="preserve">=”HTLead” and </w:t>
      </w:r>
      <w:r w:rsidR="008E2BD2" w:rsidRPr="000B6820">
        <w:rPr>
          <w:rFonts w:ascii="Courier" w:hAnsi="Courier"/>
          <w:b/>
        </w:rPr>
        <w:t>WorkflowDocument/TaskList/XDWTask/taskData/taskDetails/status</w:t>
      </w:r>
      <w:r w:rsidR="008E2BD2" w:rsidRPr="000B6820">
        <w:t>=”EXITED”)</w:t>
      </w:r>
    </w:p>
    <w:p w14:paraId="33FB831A" w14:textId="606AF3FB" w:rsidR="000B037B" w:rsidRPr="000B6820" w:rsidRDefault="001F67AA" w:rsidP="001F67AA">
      <w:r w:rsidRPr="000B6820">
        <w:t xml:space="preserve">The </w:t>
      </w:r>
      <w:r w:rsidRPr="000B6820">
        <w:rPr>
          <w:b/>
        </w:rPr>
        <w:t>pre-conditions</w:t>
      </w:r>
      <w:r w:rsidRPr="000B6820">
        <w:t xml:space="preserve"> for the HT Manager are encoded as: </w:t>
      </w:r>
    </w:p>
    <w:p w14:paraId="0670A8AC" w14:textId="49309EBB" w:rsidR="000B037B" w:rsidRPr="000B6820" w:rsidRDefault="00624474" w:rsidP="00704901">
      <w:pPr>
        <w:pStyle w:val="Paragrafoelenco"/>
        <w:numPr>
          <w:ilvl w:val="0"/>
          <w:numId w:val="68"/>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=”OPEN”) and t</w:t>
      </w:r>
      <w:r w:rsidR="0020716C" w:rsidRPr="000B6820">
        <w:t xml:space="preserve">he </w:t>
      </w:r>
      <w:r w:rsidR="000B037B" w:rsidRPr="000B6820">
        <w:t xml:space="preserve">HT Manager hasn’t yet involved HT Participants </w:t>
      </w:r>
      <w:r w:rsidR="00DE24C6" w:rsidRPr="000B6820">
        <w:t xml:space="preserve">and HT Lead </w:t>
      </w:r>
      <w:r w:rsidR="005116D7" w:rsidRPr="000B6820">
        <w:t xml:space="preserve">task </w:t>
      </w:r>
      <w:r w:rsidR="00DE24C6" w:rsidRPr="000B6820">
        <w:t xml:space="preserve">is completed but HT Involvement is not created </w:t>
      </w:r>
      <w:r w:rsidR="000B037B" w:rsidRPr="000B6820">
        <w:t>(</w:t>
      </w:r>
      <w:r w:rsidR="000B037B" w:rsidRPr="000B6820">
        <w:rPr>
          <w:rFonts w:ascii="Courier" w:hAnsi="Courier"/>
          <w:b/>
        </w:rPr>
        <w:t>WorkflowDocument/TaskList/XDWTask/taskData/taskDetails/status</w:t>
      </w:r>
      <w:r w:rsidR="000B037B" w:rsidRPr="000B6820">
        <w:t>=”COMPLETED” and</w:t>
      </w:r>
      <w:r w:rsidR="000B037B" w:rsidRPr="000B6820">
        <w:rPr>
          <w:b/>
        </w:rPr>
        <w:t xml:space="preserve"> </w:t>
      </w:r>
      <w:r w:rsidR="000B037B" w:rsidRPr="000B6820">
        <w:rPr>
          <w:rFonts w:ascii="Courier" w:hAnsi="Courier"/>
          <w:b/>
        </w:rPr>
        <w:t>WorkflowDocument/TaskList/XDWTask/taskData/taskDetails/taskType</w:t>
      </w:r>
      <w:r w:rsidR="000B037B" w:rsidRPr="000B6820">
        <w:t>=”HTPLead”).</w:t>
      </w:r>
    </w:p>
    <w:p w14:paraId="335A46F8" w14:textId="0B5124F8" w:rsidR="00384CC5" w:rsidRPr="000B6820" w:rsidRDefault="00384CC5" w:rsidP="00704901">
      <w:pPr>
        <w:pStyle w:val="Paragrafoelenco"/>
      </w:pPr>
      <w:r w:rsidRPr="000B6820">
        <w:t>OR</w:t>
      </w:r>
    </w:p>
    <w:p w14:paraId="4AD0277F" w14:textId="63E93E77" w:rsidR="001F67AA" w:rsidRPr="000B6820" w:rsidRDefault="00624474" w:rsidP="004B2F11">
      <w:pPr>
        <w:pStyle w:val="Paragrafoelenco"/>
        <w:numPr>
          <w:ilvl w:val="0"/>
          <w:numId w:val="68"/>
        </w:numPr>
      </w:pPr>
      <w:r w:rsidRPr="000B6820">
        <w:t>The workflow document is open  (</w:t>
      </w:r>
      <w:proofErr w:type="spellStart"/>
      <w:r w:rsidRPr="000B6820">
        <w:rPr>
          <w:rFonts w:ascii="Courier" w:hAnsi="Courier"/>
          <w:b/>
        </w:rPr>
        <w:t>WorkflowDocument</w:t>
      </w:r>
      <w:proofErr w:type="spellEnd"/>
      <w:r w:rsidRPr="000B6820">
        <w:rPr>
          <w:rFonts w:ascii="Courier" w:hAnsi="Courier"/>
          <w:b/>
        </w:rPr>
        <w:t>/</w:t>
      </w:r>
      <w:proofErr w:type="spellStart"/>
      <w:r w:rsidRPr="000B6820">
        <w:rPr>
          <w:rFonts w:ascii="Courier" w:hAnsi="Courier"/>
          <w:b/>
        </w:rPr>
        <w:t>workflowStatus</w:t>
      </w:r>
      <w:proofErr w:type="spellEnd"/>
      <w:r w:rsidRPr="000B6820">
        <w:t xml:space="preserve">=”OPEN”) and </w:t>
      </w:r>
      <w:r w:rsidR="000B037B" w:rsidRPr="000B6820">
        <w:rPr>
          <w:b/>
        </w:rPr>
        <w:t>t</w:t>
      </w:r>
      <w:r w:rsidR="001F67AA" w:rsidRPr="000B6820">
        <w:t>he HT Perform task has been claimed by the performer but not completed yet (</w:t>
      </w:r>
      <w:r w:rsidR="001F67AA" w:rsidRPr="000B6820">
        <w:rPr>
          <w:rFonts w:ascii="Courier" w:hAnsi="Courier"/>
          <w:b/>
        </w:rPr>
        <w:t>WorkflowDocument/TaskList/XDWTask/taskData/taskDetails/status</w:t>
      </w:r>
      <w:r w:rsidR="001F67AA" w:rsidRPr="000B6820">
        <w:t>=”IN_PROGRESS” and</w:t>
      </w:r>
      <w:r w:rsidR="001F67AA" w:rsidRPr="000B6820">
        <w:rPr>
          <w:b/>
        </w:rPr>
        <w:t xml:space="preserve"> </w:t>
      </w:r>
      <w:r w:rsidR="001F67AA" w:rsidRPr="000B6820">
        <w:rPr>
          <w:rFonts w:ascii="Courier" w:hAnsi="Courier"/>
          <w:b/>
        </w:rPr>
        <w:t>WorkflowDocument/TaskList/XDWTask/taskData/taskDetails/taskType</w:t>
      </w:r>
      <w:r w:rsidR="001F67AA" w:rsidRPr="000B6820">
        <w:t>=”HTPerform”).</w:t>
      </w:r>
    </w:p>
    <w:p w14:paraId="5CC90DE4" w14:textId="656FF551" w:rsidR="008D138B" w:rsidRPr="000B6820" w:rsidRDefault="008D138B" w:rsidP="008D138B">
      <w:pPr>
        <w:pStyle w:val="Titolo5"/>
        <w:numPr>
          <w:ilvl w:val="0"/>
          <w:numId w:val="0"/>
        </w:numPr>
        <w:rPr>
          <w:noProof w:val="0"/>
        </w:rPr>
      </w:pPr>
      <w:bookmarkStart w:id="1456" w:name="_Toc321132941"/>
      <w:bookmarkStart w:id="1457" w:name="_Toc450674069"/>
      <w:r w:rsidRPr="000B6820">
        <w:rPr>
          <w:noProof w:val="0"/>
        </w:rPr>
        <w:t>3.</w:t>
      </w:r>
      <w:del w:id="1458" w:author="Elena Vio" w:date="2016-07-19T13:11:00Z">
        <w:r w:rsidR="00A83082" w:rsidRPr="000B6820" w:rsidDel="009E0620">
          <w:rPr>
            <w:noProof w:val="0"/>
          </w:rPr>
          <w:delText>Z1</w:delText>
        </w:r>
      </w:del>
      <w:ins w:id="1459" w:author="Elena Vio" w:date="2016-07-19T13:11:00Z">
        <w:r w:rsidR="009E0620">
          <w:rPr>
            <w:noProof w:val="0"/>
          </w:rPr>
          <w:t>35</w:t>
        </w:r>
      </w:ins>
      <w:r w:rsidRPr="000B6820">
        <w:rPr>
          <w:noProof w:val="0"/>
        </w:rPr>
        <w:t>.4.1.2 Message Semantics</w:t>
      </w:r>
      <w:bookmarkEnd w:id="1456"/>
      <w:bookmarkEnd w:id="1457"/>
    </w:p>
    <w:p w14:paraId="2826BC2C" w14:textId="6CA627B9" w:rsidR="008D138B" w:rsidRPr="000B6820" w:rsidRDefault="008D138B" w:rsidP="008D138B">
      <w:pPr>
        <w:pStyle w:val="Corpodeltesto"/>
      </w:pPr>
      <w:r w:rsidRPr="000B6820">
        <w:t>This message is a Provide and Register Document Set-b Request message. This message shall comply with the message semantics defined for the Provide and Register Document Set-b Request message ITI TF-2b</w:t>
      </w:r>
      <w:proofErr w:type="gramStart"/>
      <w:r w:rsidRPr="000B6820">
        <w:t>:3.41.4.1.2</w:t>
      </w:r>
      <w:proofErr w:type="gramEnd"/>
      <w:r w:rsidRPr="000B6820">
        <w:t xml:space="preserve">. The </w:t>
      </w:r>
      <w:r w:rsidR="000871CE" w:rsidRPr="000B6820">
        <w:t xml:space="preserve">HT Requester or HT Manager </w:t>
      </w:r>
      <w:r w:rsidRPr="000B6820">
        <w:t>is the Document Source</w:t>
      </w:r>
      <w:r w:rsidR="000B6820">
        <w:t xml:space="preserve">. </w:t>
      </w:r>
    </w:p>
    <w:p w14:paraId="203DD065" w14:textId="77777777" w:rsidR="00A83082" w:rsidRPr="000B6820" w:rsidRDefault="00A83082" w:rsidP="00A83082">
      <w:pPr>
        <w:pStyle w:val="Corpodeltesto"/>
      </w:pPr>
      <w:r w:rsidRPr="000B6820">
        <w:lastRenderedPageBreak/>
        <w:t>This section defines:</w:t>
      </w:r>
    </w:p>
    <w:p w14:paraId="7E706531" w14:textId="13231499" w:rsidR="00A83082" w:rsidRPr="000B6820" w:rsidRDefault="00131CD7" w:rsidP="004B2F11">
      <w:pPr>
        <w:pStyle w:val="Puntoelenco2"/>
      </w:pPr>
      <w:r w:rsidRPr="000B6820">
        <w:t xml:space="preserve">The </w:t>
      </w:r>
      <w:r w:rsidR="00A83082" w:rsidRPr="000B6820">
        <w:t>Heart Team Workflow Document Content submitted in the Provide and Register</w:t>
      </w:r>
      <w:r w:rsidR="000B6820">
        <w:t xml:space="preserve">. </w:t>
      </w:r>
      <w:r w:rsidR="00A83082" w:rsidRPr="000B6820">
        <w:t>See Section 3.</w:t>
      </w:r>
      <w:del w:id="1460" w:author="Elena Vio" w:date="2016-07-19T13:11:00Z">
        <w:r w:rsidR="00A83082" w:rsidRPr="000B6820" w:rsidDel="009E0620">
          <w:delText>Z1</w:delText>
        </w:r>
      </w:del>
      <w:ins w:id="1461" w:author="Elena Vio" w:date="2016-07-19T13:11:00Z">
        <w:r w:rsidR="009E0620">
          <w:t>35</w:t>
        </w:r>
      </w:ins>
      <w:r w:rsidR="00A83082" w:rsidRPr="000B6820">
        <w:t>.4.1.2.1.</w:t>
      </w:r>
    </w:p>
    <w:p w14:paraId="38E6F2FA" w14:textId="43D9E1D6" w:rsidR="00A83082" w:rsidRPr="000B6820" w:rsidRDefault="00A83082" w:rsidP="004B2F11">
      <w:pPr>
        <w:pStyle w:val="Puntoelenco2"/>
      </w:pPr>
      <w:r w:rsidRPr="000B6820">
        <w:t>The Document Sharing Metadata requirements for the Submission Set and Document Entry</w:t>
      </w:r>
      <w:r w:rsidR="000B6820">
        <w:t xml:space="preserve">. </w:t>
      </w:r>
      <w:r w:rsidRPr="000B6820">
        <w:t>See Section 3.</w:t>
      </w:r>
      <w:del w:id="1462" w:author="Elena Vio" w:date="2016-07-19T13:11:00Z">
        <w:r w:rsidRPr="000B6820" w:rsidDel="009E0620">
          <w:delText>Z1</w:delText>
        </w:r>
      </w:del>
      <w:ins w:id="1463" w:author="Elena Vio" w:date="2016-07-19T13:11:00Z">
        <w:r w:rsidR="009E0620">
          <w:t>35</w:t>
        </w:r>
      </w:ins>
      <w:r w:rsidRPr="000B6820">
        <w:t>.4.1.2.3.</w:t>
      </w:r>
    </w:p>
    <w:p w14:paraId="18065014" w14:textId="18B9A7AF" w:rsidR="008D138B" w:rsidRPr="000B6820" w:rsidRDefault="00A83082" w:rsidP="004B2F11">
      <w:pPr>
        <w:pStyle w:val="Titolo6"/>
        <w:numPr>
          <w:ilvl w:val="0"/>
          <w:numId w:val="0"/>
        </w:numPr>
        <w:rPr>
          <w:noProof w:val="0"/>
        </w:rPr>
      </w:pPr>
      <w:bookmarkStart w:id="1464" w:name="_Toc321132942"/>
      <w:bookmarkStart w:id="1465" w:name="_Toc450674070"/>
      <w:r w:rsidRPr="000B6820">
        <w:t>3.</w:t>
      </w:r>
      <w:del w:id="1466" w:author="Elena Vio" w:date="2016-07-19T13:11:00Z">
        <w:r w:rsidRPr="000B6820" w:rsidDel="009E0620">
          <w:delText>Z1</w:delText>
        </w:r>
      </w:del>
      <w:ins w:id="1467" w:author="Elena Vio" w:date="2016-07-19T13:11:00Z">
        <w:r w:rsidR="009E0620">
          <w:t>35</w:t>
        </w:r>
      </w:ins>
      <w:r w:rsidR="008D138B" w:rsidRPr="000B6820">
        <w:t xml:space="preserve">.4.1.2.1 </w:t>
      </w:r>
      <w:r w:rsidRPr="000B6820">
        <w:t>Heart Team</w:t>
      </w:r>
      <w:r w:rsidR="008D138B" w:rsidRPr="000B6820">
        <w:t xml:space="preserve"> Workflow Document Content Requirements</w:t>
      </w:r>
      <w:bookmarkEnd w:id="1464"/>
      <w:bookmarkEnd w:id="1465"/>
    </w:p>
    <w:p w14:paraId="453ACB0F" w14:textId="3D4ED114" w:rsidR="008D138B" w:rsidRPr="000B6820" w:rsidRDefault="008D138B">
      <w:pPr>
        <w:pStyle w:val="Corpodeltesto"/>
      </w:pPr>
      <w:r w:rsidRPr="000B6820">
        <w:t xml:space="preserve">The </w:t>
      </w:r>
      <w:proofErr w:type="gramStart"/>
      <w:r w:rsidRPr="000B6820">
        <w:t xml:space="preserve">Workflow Document is updated by the </w:t>
      </w:r>
      <w:r w:rsidR="00A83082" w:rsidRPr="000B6820">
        <w:t>HT</w:t>
      </w:r>
      <w:r w:rsidRPr="000B6820">
        <w:t xml:space="preserve"> Requester or the </w:t>
      </w:r>
      <w:r w:rsidR="00A83082" w:rsidRPr="000B6820">
        <w:t>HT Manager</w:t>
      </w:r>
      <w:proofErr w:type="gramEnd"/>
      <w:r w:rsidRPr="000B6820">
        <w:t>.</w:t>
      </w:r>
    </w:p>
    <w:p w14:paraId="7B8CD656" w14:textId="2562AF5B" w:rsidR="008D138B" w:rsidRPr="000B6820" w:rsidRDefault="00A83082" w:rsidP="004B2F11">
      <w:pPr>
        <w:pStyle w:val="Titolo7"/>
        <w:numPr>
          <w:ilvl w:val="0"/>
          <w:numId w:val="0"/>
        </w:numPr>
      </w:pPr>
      <w:bookmarkStart w:id="1468" w:name="_Toc321132943"/>
      <w:bookmarkStart w:id="1469" w:name="_Toc450674071"/>
      <w:r w:rsidRPr="000B6820">
        <w:t>3.</w:t>
      </w:r>
      <w:del w:id="1470" w:author="Elena Vio" w:date="2016-07-19T13:11:00Z">
        <w:r w:rsidRPr="000B6820" w:rsidDel="009E0620">
          <w:delText>Z1</w:delText>
        </w:r>
      </w:del>
      <w:ins w:id="1471" w:author="Elena Vio" w:date="2016-07-19T13:11:00Z">
        <w:r w:rsidR="009E0620">
          <w:t>35</w:t>
        </w:r>
      </w:ins>
      <w:r w:rsidR="008D138B" w:rsidRPr="000B6820">
        <w:t>.4.1.2.1.1 Workflow Document Elements</w:t>
      </w:r>
      <w:bookmarkEnd w:id="1468"/>
      <w:bookmarkEnd w:id="1469"/>
    </w:p>
    <w:p w14:paraId="6507A3EA" w14:textId="4AAFCEEB" w:rsidR="008D138B" w:rsidRPr="000B6820" w:rsidRDefault="00437C51" w:rsidP="004B2F11">
      <w:pPr>
        <w:pStyle w:val="Corpodeltesto"/>
      </w:pPr>
      <w:r w:rsidRPr="000B6820">
        <w:t>The HT Requester or HT M</w:t>
      </w:r>
      <w:r w:rsidR="008A0C3C" w:rsidRPr="000B6820">
        <w:t xml:space="preserve">anager shall update </w:t>
      </w:r>
      <w:r w:rsidRPr="000B6820">
        <w:t xml:space="preserve">and close </w:t>
      </w:r>
      <w:r w:rsidR="008A0C3C" w:rsidRPr="000B6820">
        <w:t>the Heart Team Workflow Document according to the definition of the XDW Workflow Document in ITI TF-3: 5.4.</w:t>
      </w:r>
    </w:p>
    <w:p w14:paraId="10B1F14A" w14:textId="55A1DA8C" w:rsidR="00F114EE" w:rsidRPr="000B6820" w:rsidRDefault="008A0C3C" w:rsidP="004B2F11">
      <w:pPr>
        <w:pStyle w:val="Corpodeltesto"/>
      </w:pPr>
      <w:r w:rsidRPr="000B6820">
        <w:t>This transaction does</w:t>
      </w:r>
      <w:r w:rsidR="00437C51" w:rsidRPr="000B6820">
        <w:t xml:space="preserve"> </w:t>
      </w:r>
      <w:r w:rsidRPr="000B6820">
        <w:t>not require the creation of new tasks within the workflow Document; however it requires</w:t>
      </w:r>
      <w:r w:rsidR="00F114EE" w:rsidRPr="000B6820">
        <w:t>:</w:t>
      </w:r>
    </w:p>
    <w:p w14:paraId="1E62E240" w14:textId="55EDF42C" w:rsidR="00F114EE" w:rsidRPr="000B6820" w:rsidRDefault="00F114EE" w:rsidP="004B2F11">
      <w:pPr>
        <w:pStyle w:val="Puntoelenco2"/>
      </w:pPr>
      <w:proofErr w:type="gramStart"/>
      <w:r w:rsidRPr="000B6820">
        <w:t xml:space="preserve">If  </w:t>
      </w:r>
      <w:r w:rsidR="008A0C3C" w:rsidRPr="000B6820">
        <w:t>HT</w:t>
      </w:r>
      <w:proofErr w:type="gramEnd"/>
      <w:r w:rsidR="008A0C3C" w:rsidRPr="000B6820">
        <w:t xml:space="preserve"> </w:t>
      </w:r>
      <w:r w:rsidR="00437C51" w:rsidRPr="000B6820">
        <w:t xml:space="preserve">Requester </w:t>
      </w:r>
      <w:r w:rsidRPr="000B6820">
        <w:t xml:space="preserve">is </w:t>
      </w:r>
      <w:r w:rsidR="00F65E29" w:rsidRPr="000B6820">
        <w:t xml:space="preserve">the </w:t>
      </w:r>
      <w:r w:rsidR="00B2797B" w:rsidRPr="000B6820">
        <w:t xml:space="preserve">sender, </w:t>
      </w:r>
      <w:r w:rsidRPr="000B6820">
        <w:t xml:space="preserve"> </w:t>
      </w:r>
      <w:r w:rsidR="00437C51" w:rsidRPr="000B6820">
        <w:t xml:space="preserve">to add a new </w:t>
      </w:r>
      <w:proofErr w:type="spellStart"/>
      <w:r w:rsidR="00437C51" w:rsidRPr="000B6820">
        <w:rPr>
          <w:b/>
        </w:rPr>
        <w:t>taskEvent</w:t>
      </w:r>
      <w:proofErr w:type="spellEnd"/>
      <w:r w:rsidR="00437C51" w:rsidRPr="000B6820">
        <w:t xml:space="preserve"> in the HT Request</w:t>
      </w:r>
      <w:r w:rsidRPr="000B6820">
        <w:t>. See Section 3.</w:t>
      </w:r>
      <w:del w:id="1472" w:author="Elena Vio" w:date="2016-07-19T13:11:00Z">
        <w:r w:rsidRPr="000B6820" w:rsidDel="009E0620">
          <w:delText>Z1</w:delText>
        </w:r>
      </w:del>
      <w:ins w:id="1473" w:author="Elena Vio" w:date="2016-07-19T13:11:00Z">
        <w:r w:rsidR="009E0620">
          <w:t>35</w:t>
        </w:r>
      </w:ins>
      <w:r w:rsidRPr="000B6820">
        <w:t>.4.1.2.1.1.1.1</w:t>
      </w:r>
    </w:p>
    <w:p w14:paraId="002D642B" w14:textId="7CF27730" w:rsidR="00F114EE" w:rsidRPr="000B6820" w:rsidRDefault="00F114EE" w:rsidP="004B2F11">
      <w:pPr>
        <w:pStyle w:val="Puntoelenco2"/>
      </w:pPr>
      <w:proofErr w:type="gramStart"/>
      <w:r w:rsidRPr="000B6820">
        <w:t>If  HT</w:t>
      </w:r>
      <w:proofErr w:type="gramEnd"/>
      <w:r w:rsidRPr="000B6820">
        <w:t xml:space="preserve"> </w:t>
      </w:r>
      <w:r w:rsidR="00F65E29" w:rsidRPr="000B6820">
        <w:t>Manager</w:t>
      </w:r>
      <w:r w:rsidRPr="000B6820">
        <w:t xml:space="preserve"> is </w:t>
      </w:r>
      <w:r w:rsidR="00F65E29" w:rsidRPr="000B6820">
        <w:t xml:space="preserve">the </w:t>
      </w:r>
      <w:r w:rsidRPr="000B6820">
        <w:t>sender and:</w:t>
      </w:r>
    </w:p>
    <w:p w14:paraId="48F586E2" w14:textId="24BD2C14" w:rsidR="00F114EE" w:rsidRPr="000B6820" w:rsidRDefault="00F114EE" w:rsidP="004B2F11">
      <w:pPr>
        <w:pStyle w:val="Puntoelenco3"/>
      </w:pPr>
      <w:r w:rsidRPr="000B6820">
        <w:t>Pre-condition is 3</w:t>
      </w:r>
      <w:r w:rsidR="00B2797B" w:rsidRPr="000B6820">
        <w:t xml:space="preserve">, </w:t>
      </w:r>
      <w:r w:rsidRPr="000B6820">
        <w:t xml:space="preserve">to add a new </w:t>
      </w:r>
      <w:proofErr w:type="spellStart"/>
      <w:r w:rsidRPr="000B6820">
        <w:rPr>
          <w:b/>
        </w:rPr>
        <w:t>taskEvent</w:t>
      </w:r>
      <w:proofErr w:type="spellEnd"/>
      <w:r w:rsidRPr="000B6820">
        <w:t xml:space="preserve"> in </w:t>
      </w:r>
      <w:proofErr w:type="gramStart"/>
      <w:r w:rsidRPr="000B6820">
        <w:t xml:space="preserve">the </w:t>
      </w:r>
      <w:r w:rsidR="00437C51" w:rsidRPr="000B6820">
        <w:t xml:space="preserve"> </w:t>
      </w:r>
      <w:r w:rsidR="00E948C3" w:rsidRPr="000B6820">
        <w:t>HT</w:t>
      </w:r>
      <w:proofErr w:type="gramEnd"/>
      <w:r w:rsidR="00E948C3" w:rsidRPr="000B6820">
        <w:t xml:space="preserve"> Lead</w:t>
      </w:r>
      <w:r w:rsidRPr="000B6820">
        <w:t>. See Section 3.</w:t>
      </w:r>
      <w:del w:id="1474" w:author="Elena Vio" w:date="2016-07-19T13:11:00Z">
        <w:r w:rsidRPr="000B6820" w:rsidDel="009E0620">
          <w:delText>Z1</w:delText>
        </w:r>
      </w:del>
      <w:ins w:id="1475" w:author="Elena Vio" w:date="2016-07-19T13:11:00Z">
        <w:r w:rsidR="009E0620">
          <w:t>35</w:t>
        </w:r>
      </w:ins>
      <w:r w:rsidRPr="000B6820">
        <w:t>.4.1.2.1.1.1.2</w:t>
      </w:r>
    </w:p>
    <w:p w14:paraId="50586316" w14:textId="0850CAEB" w:rsidR="00F114EE" w:rsidRPr="000B6820" w:rsidRDefault="00F114EE" w:rsidP="004B2F11">
      <w:pPr>
        <w:pStyle w:val="Puntoelenco3"/>
      </w:pPr>
      <w:r w:rsidRPr="000B6820">
        <w:t>Pre-</w:t>
      </w:r>
      <w:r w:rsidR="00B2797B" w:rsidRPr="000B6820">
        <w:t>condition is 4,</w:t>
      </w:r>
      <w:r w:rsidRPr="000B6820">
        <w:t xml:space="preserve"> to add a new </w:t>
      </w:r>
      <w:proofErr w:type="spellStart"/>
      <w:r w:rsidRPr="000B6820">
        <w:rPr>
          <w:b/>
        </w:rPr>
        <w:t>taskEvent</w:t>
      </w:r>
      <w:proofErr w:type="spellEnd"/>
      <w:r w:rsidRPr="000B6820">
        <w:t xml:space="preserve"> in </w:t>
      </w:r>
      <w:proofErr w:type="gramStart"/>
      <w:r w:rsidRPr="000B6820">
        <w:t>the  HT</w:t>
      </w:r>
      <w:proofErr w:type="gramEnd"/>
      <w:r w:rsidRPr="000B6820">
        <w:t xml:space="preserve"> Perform. See Section 3.</w:t>
      </w:r>
      <w:del w:id="1476" w:author="Elena Vio" w:date="2016-07-19T13:11:00Z">
        <w:r w:rsidRPr="000B6820" w:rsidDel="009E0620">
          <w:delText>Z1</w:delText>
        </w:r>
      </w:del>
      <w:ins w:id="1477" w:author="Elena Vio" w:date="2016-07-19T13:11:00Z">
        <w:r w:rsidR="009E0620">
          <w:t>35</w:t>
        </w:r>
      </w:ins>
      <w:r w:rsidRPr="000B6820">
        <w:t>.4.1.2.1.1.1.3</w:t>
      </w:r>
    </w:p>
    <w:p w14:paraId="71283FD1" w14:textId="1185271A" w:rsidR="008D138B" w:rsidRPr="000B6820" w:rsidRDefault="00437C51" w:rsidP="008D138B">
      <w:pPr>
        <w:pStyle w:val="AuthorInstructions"/>
        <w:rPr>
          <w:i w:val="0"/>
        </w:rPr>
      </w:pPr>
      <w:r w:rsidRPr="004B2F11">
        <w:rPr>
          <w:rStyle w:val="CorpodeltestoCarattere"/>
          <w:bCs/>
        </w:rPr>
        <w:t>&lt;</w:t>
      </w:r>
      <w:proofErr w:type="spellStart"/>
      <w:r w:rsidRPr="004B2F11">
        <w:rPr>
          <w:rStyle w:val="CorpodeltestoCarattere"/>
          <w:bCs/>
        </w:rPr>
        <w:t>WorkflowStatus</w:t>
      </w:r>
      <w:proofErr w:type="spellEnd"/>
      <w:r w:rsidRPr="004B2F11">
        <w:rPr>
          <w:rStyle w:val="CorpodeltestoCarattere"/>
          <w:bCs/>
        </w:rPr>
        <w:t>&gt;</w:t>
      </w:r>
      <w:r w:rsidRPr="000B6820">
        <w:rPr>
          <w:i w:val="0"/>
        </w:rPr>
        <w:t xml:space="preserve"> shall be set to “CLOSED”. </w:t>
      </w:r>
    </w:p>
    <w:p w14:paraId="30251FC6" w14:textId="1E855012" w:rsidR="008D138B" w:rsidRPr="000B6820" w:rsidRDefault="00A03792" w:rsidP="004B2F11">
      <w:pPr>
        <w:pStyle w:val="Titolo8"/>
        <w:numPr>
          <w:ilvl w:val="0"/>
          <w:numId w:val="0"/>
        </w:numPr>
      </w:pPr>
      <w:bookmarkStart w:id="1478" w:name="_Toc321132944"/>
      <w:r w:rsidRPr="000B6820">
        <w:t>3.</w:t>
      </w:r>
      <w:del w:id="1479" w:author="Elena Vio" w:date="2016-07-19T13:11:00Z">
        <w:r w:rsidRPr="000B6820" w:rsidDel="009E0620">
          <w:delText>Z1</w:delText>
        </w:r>
      </w:del>
      <w:ins w:id="1480" w:author="Elena Vio" w:date="2016-07-19T13:11:00Z">
        <w:r w:rsidR="009E0620">
          <w:t>35</w:t>
        </w:r>
      </w:ins>
      <w:r w:rsidR="008D138B" w:rsidRPr="000B6820">
        <w:t xml:space="preserve">.4.1.2.1.1.1 </w:t>
      </w:r>
      <w:bookmarkEnd w:id="1478"/>
      <w:r w:rsidR="00DE2BC0" w:rsidRPr="000B6820">
        <w:t>XDW Task “HT Requester”</w:t>
      </w:r>
    </w:p>
    <w:p w14:paraId="1F857DB0" w14:textId="3C219674" w:rsidR="008D138B" w:rsidRPr="000B6820" w:rsidRDefault="008D138B" w:rsidP="004B2F11">
      <w:pPr>
        <w:pStyle w:val="Corpodeltesto"/>
      </w:pPr>
      <w:r w:rsidRPr="000B6820">
        <w:t xml:space="preserve">The </w:t>
      </w:r>
      <w:r w:rsidR="00A03792" w:rsidRPr="000B6820">
        <w:t>HT</w:t>
      </w:r>
      <w:r w:rsidRPr="000B6820">
        <w:t xml:space="preserve"> Requester shall add a </w:t>
      </w:r>
      <w:r w:rsidRPr="000B6820">
        <w:rPr>
          <w:rFonts w:ascii="Courier" w:hAnsi="Courier"/>
          <w:b/>
        </w:rPr>
        <w:t>&lt;</w:t>
      </w:r>
      <w:proofErr w:type="spellStart"/>
      <w:r w:rsidRPr="000B6820">
        <w:rPr>
          <w:rFonts w:ascii="Courier" w:hAnsi="Courier"/>
          <w:b/>
        </w:rPr>
        <w:t>taskEvent</w:t>
      </w:r>
      <w:proofErr w:type="spellEnd"/>
      <w:r w:rsidRPr="000B6820">
        <w:rPr>
          <w:rFonts w:ascii="Courier" w:hAnsi="Courier"/>
          <w:b/>
        </w:rPr>
        <w:t>&gt;</w:t>
      </w:r>
      <w:r w:rsidRPr="000B6820">
        <w:t xml:space="preserve"> element with status “FAILED” as child element to the </w:t>
      </w:r>
      <w:r w:rsidR="00A03792" w:rsidRPr="000B6820">
        <w:t>HT Request</w:t>
      </w:r>
      <w:r w:rsidRPr="000B6820">
        <w:t xml:space="preserve">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and add a child element </w:t>
      </w:r>
      <w:proofErr w:type="spellStart"/>
      <w:r w:rsidRPr="000B6820">
        <w:rPr>
          <w:rFonts w:ascii="Courier" w:hAnsi="Courier"/>
          <w:b/>
        </w:rPr>
        <w:t>taskData</w:t>
      </w:r>
      <w:proofErr w:type="spellEnd"/>
      <w:r w:rsidRPr="000B6820">
        <w:rPr>
          <w:rFonts w:ascii="Courier" w:hAnsi="Courier"/>
          <w:b/>
        </w:rPr>
        <w:t>/comments</w:t>
      </w:r>
      <w:r w:rsidRPr="000B6820" w:rsidDel="00A4331D">
        <w:t xml:space="preserve"> </w:t>
      </w:r>
      <w:r w:rsidRPr="000B6820">
        <w:t>to record reasons for the failure.</w:t>
      </w:r>
    </w:p>
    <w:p w14:paraId="23BF4148" w14:textId="7B5D8CF1" w:rsidR="00E948C3" w:rsidRPr="000B6820" w:rsidRDefault="00E948C3" w:rsidP="004B2F11">
      <w:pPr>
        <w:pStyle w:val="Titolo8"/>
        <w:numPr>
          <w:ilvl w:val="0"/>
          <w:numId w:val="0"/>
        </w:numPr>
      </w:pPr>
      <w:r w:rsidRPr="000B6820">
        <w:t>3.</w:t>
      </w:r>
      <w:del w:id="1481" w:author="Elena Vio" w:date="2016-07-19T13:11:00Z">
        <w:r w:rsidRPr="000B6820" w:rsidDel="009E0620">
          <w:delText>Z1</w:delText>
        </w:r>
      </w:del>
      <w:ins w:id="1482" w:author="Elena Vio" w:date="2016-07-19T13:11:00Z">
        <w:r w:rsidR="009E0620">
          <w:t>35</w:t>
        </w:r>
      </w:ins>
      <w:r w:rsidRPr="000B6820">
        <w:t xml:space="preserve">.4.1.2.1.1.2 XDW Task “HT </w:t>
      </w:r>
      <w:r w:rsidR="005E272B" w:rsidRPr="000B6820">
        <w:t>Lead</w:t>
      </w:r>
      <w:r w:rsidRPr="000B6820">
        <w:t>”</w:t>
      </w:r>
    </w:p>
    <w:p w14:paraId="75CDA9E4" w14:textId="1C7E2524" w:rsidR="00E948C3" w:rsidRPr="000B6820" w:rsidRDefault="00E948C3" w:rsidP="004B2F11">
      <w:pPr>
        <w:pStyle w:val="Corpodeltesto"/>
      </w:pPr>
      <w:r w:rsidRPr="000B6820">
        <w:t xml:space="preserve">The HT Manager shall add a </w:t>
      </w:r>
      <w:r w:rsidRPr="000B6820">
        <w:rPr>
          <w:rFonts w:ascii="Courier" w:hAnsi="Courier"/>
          <w:b/>
        </w:rPr>
        <w:t>&lt;</w:t>
      </w:r>
      <w:proofErr w:type="spellStart"/>
      <w:r w:rsidRPr="000B6820">
        <w:rPr>
          <w:rFonts w:ascii="Courier" w:hAnsi="Courier"/>
          <w:b/>
        </w:rPr>
        <w:t>taskEvent</w:t>
      </w:r>
      <w:proofErr w:type="spellEnd"/>
      <w:r w:rsidRPr="000B6820">
        <w:rPr>
          <w:rFonts w:ascii="Courier" w:hAnsi="Courier"/>
          <w:b/>
        </w:rPr>
        <w:t>&gt;</w:t>
      </w:r>
      <w:r w:rsidRPr="000B6820">
        <w:t xml:space="preserve"> element with status “FAILED” as child element to the HT Lead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and add a child element </w:t>
      </w:r>
      <w:proofErr w:type="spellStart"/>
      <w:r w:rsidRPr="000B6820">
        <w:rPr>
          <w:rFonts w:ascii="Courier" w:hAnsi="Courier"/>
          <w:b/>
        </w:rPr>
        <w:t>taskData</w:t>
      </w:r>
      <w:proofErr w:type="spellEnd"/>
      <w:r w:rsidRPr="000B6820">
        <w:rPr>
          <w:rFonts w:ascii="Courier" w:hAnsi="Courier"/>
          <w:b/>
        </w:rPr>
        <w:t>/comments</w:t>
      </w:r>
      <w:r w:rsidRPr="000B6820" w:rsidDel="00A4331D">
        <w:t xml:space="preserve"> </w:t>
      </w:r>
      <w:r w:rsidRPr="000B6820">
        <w:t>to record reasons for the failure.</w:t>
      </w:r>
    </w:p>
    <w:p w14:paraId="2181B0E7" w14:textId="4EF4E18D" w:rsidR="00437C51" w:rsidRPr="000B6820" w:rsidRDefault="00437C51" w:rsidP="004B2F11">
      <w:pPr>
        <w:pStyle w:val="Titolo8"/>
        <w:numPr>
          <w:ilvl w:val="0"/>
          <w:numId w:val="0"/>
        </w:numPr>
      </w:pPr>
      <w:r w:rsidRPr="000B6820">
        <w:t>3.</w:t>
      </w:r>
      <w:del w:id="1483" w:author="Elena Vio" w:date="2016-07-19T13:11:00Z">
        <w:r w:rsidRPr="000B6820" w:rsidDel="009E0620">
          <w:delText>Z1</w:delText>
        </w:r>
      </w:del>
      <w:ins w:id="1484" w:author="Elena Vio" w:date="2016-07-19T13:11:00Z">
        <w:r w:rsidR="009E0620">
          <w:t>35</w:t>
        </w:r>
      </w:ins>
      <w:r w:rsidRPr="000B6820">
        <w:t>.4.1.2.1.1.</w:t>
      </w:r>
      <w:r w:rsidR="00E948C3" w:rsidRPr="000B6820">
        <w:t>3</w:t>
      </w:r>
      <w:r w:rsidRPr="000B6820">
        <w:t xml:space="preserve"> XDW Task “HT Perform”</w:t>
      </w:r>
    </w:p>
    <w:p w14:paraId="593DD1E1" w14:textId="5A764A6C" w:rsidR="008D138B" w:rsidRPr="000B6820" w:rsidRDefault="008D138B">
      <w:pPr>
        <w:pStyle w:val="Corpodeltesto"/>
      </w:pPr>
      <w:r w:rsidRPr="000B6820">
        <w:t xml:space="preserve">The </w:t>
      </w:r>
      <w:r w:rsidR="00A03792" w:rsidRPr="000B6820">
        <w:t xml:space="preserve">HT Manager </w:t>
      </w:r>
      <w:r w:rsidRPr="000B6820">
        <w:t xml:space="preserve">shall add a </w:t>
      </w:r>
      <w:r w:rsidRPr="000B6820">
        <w:rPr>
          <w:rFonts w:ascii="Courier" w:hAnsi="Courier"/>
          <w:b/>
        </w:rPr>
        <w:t>&lt;</w:t>
      </w:r>
      <w:proofErr w:type="spellStart"/>
      <w:r w:rsidRPr="000B6820">
        <w:rPr>
          <w:rFonts w:ascii="Courier" w:hAnsi="Courier"/>
          <w:b/>
        </w:rPr>
        <w:t>taskEvent</w:t>
      </w:r>
      <w:proofErr w:type="spellEnd"/>
      <w:r w:rsidRPr="000B6820">
        <w:rPr>
          <w:rFonts w:ascii="Courier" w:hAnsi="Courier"/>
          <w:b/>
        </w:rPr>
        <w:t>&gt;</w:t>
      </w:r>
      <w:r w:rsidRPr="000B6820">
        <w:t xml:space="preserve"> element with status “FAILED” as child element to the </w:t>
      </w:r>
      <w:r w:rsidR="00A03792" w:rsidRPr="000B6820">
        <w:t>HT Perform</w:t>
      </w:r>
      <w:r w:rsidRPr="000B6820">
        <w:t xml:space="preserve"> </w:t>
      </w:r>
      <w:r w:rsidRPr="000B6820">
        <w:rPr>
          <w:rFonts w:ascii="Courier" w:hAnsi="Courier"/>
          <w:b/>
        </w:rPr>
        <w:t>&lt;</w:t>
      </w:r>
      <w:proofErr w:type="spellStart"/>
      <w:r w:rsidRPr="000B6820">
        <w:rPr>
          <w:rFonts w:ascii="Courier" w:hAnsi="Courier"/>
          <w:b/>
        </w:rPr>
        <w:t>XDWTask</w:t>
      </w:r>
      <w:proofErr w:type="spellEnd"/>
      <w:r w:rsidRPr="000B6820">
        <w:rPr>
          <w:rFonts w:ascii="Courier" w:hAnsi="Courier"/>
          <w:b/>
        </w:rPr>
        <w:t>&gt;</w:t>
      </w:r>
      <w:r w:rsidRPr="000B6820">
        <w:t xml:space="preserve"> and add a child element </w:t>
      </w:r>
      <w:proofErr w:type="spellStart"/>
      <w:r w:rsidRPr="000B6820">
        <w:rPr>
          <w:rFonts w:ascii="Courier" w:hAnsi="Courier"/>
          <w:b/>
        </w:rPr>
        <w:t>taskData</w:t>
      </w:r>
      <w:proofErr w:type="spellEnd"/>
      <w:r w:rsidRPr="000B6820">
        <w:rPr>
          <w:rFonts w:ascii="Courier" w:hAnsi="Courier"/>
          <w:b/>
        </w:rPr>
        <w:t>/comments</w:t>
      </w:r>
      <w:r w:rsidRPr="000B6820" w:rsidDel="00A4331D">
        <w:t xml:space="preserve"> </w:t>
      </w:r>
      <w:r w:rsidRPr="000B6820">
        <w:t>to record reasons for the failure.</w:t>
      </w:r>
    </w:p>
    <w:p w14:paraId="33A992F5" w14:textId="237DBC8F" w:rsidR="008D138B" w:rsidRPr="000B6820" w:rsidRDefault="008D138B" w:rsidP="004B2F11">
      <w:pPr>
        <w:pStyle w:val="Titolo6"/>
        <w:numPr>
          <w:ilvl w:val="0"/>
          <w:numId w:val="0"/>
        </w:numPr>
      </w:pPr>
      <w:bookmarkStart w:id="1485" w:name="_Toc321132945"/>
      <w:bookmarkStart w:id="1486" w:name="_Toc450674072"/>
      <w:r w:rsidRPr="000B6820">
        <w:lastRenderedPageBreak/>
        <w:t>3.</w:t>
      </w:r>
      <w:del w:id="1487" w:author="Elena Vio" w:date="2016-07-19T13:11:00Z">
        <w:r w:rsidR="00B74F68" w:rsidRPr="000B6820" w:rsidDel="009E0620">
          <w:delText>Z1</w:delText>
        </w:r>
      </w:del>
      <w:ins w:id="1488" w:author="Elena Vio" w:date="2016-07-19T13:11:00Z">
        <w:r w:rsidR="009E0620">
          <w:t>35</w:t>
        </w:r>
      </w:ins>
      <w:r w:rsidRPr="000B6820">
        <w:t>.4.1.2.2 Document Sharing Metadata requirements</w:t>
      </w:r>
      <w:bookmarkEnd w:id="1485"/>
      <w:bookmarkEnd w:id="1486"/>
    </w:p>
    <w:p w14:paraId="0B77A244" w14:textId="77777777" w:rsidR="008D138B" w:rsidRPr="000B6820" w:rsidRDefault="008D138B" w:rsidP="008D138B">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0798B557" w14:textId="4C06F614" w:rsidR="008D138B" w:rsidRPr="000B6820" w:rsidRDefault="008D138B" w:rsidP="008D138B">
      <w:pPr>
        <w:pStyle w:val="Corpodeltesto"/>
      </w:pPr>
      <w:r w:rsidRPr="000B6820">
        <w:t xml:space="preserve">This section specifies additional Document Sharing Metadata requirements for the </w:t>
      </w:r>
      <w:r w:rsidR="00B91F51" w:rsidRPr="000B6820">
        <w:t xml:space="preserve">Heart </w:t>
      </w:r>
      <w:proofErr w:type="spellStart"/>
      <w:r w:rsidR="00B91F51" w:rsidRPr="000B6820">
        <w:t>Team</w:t>
      </w:r>
      <w:r w:rsidRPr="000B6820">
        <w:t>Workflow</w:t>
      </w:r>
      <w:proofErr w:type="spellEnd"/>
      <w:r w:rsidRPr="000B6820">
        <w:t xml:space="preserve"> Document.</w:t>
      </w:r>
    </w:p>
    <w:p w14:paraId="08718BA6" w14:textId="29A5840C" w:rsidR="008D138B" w:rsidRPr="000B6820" w:rsidRDefault="008D138B" w:rsidP="008D138B">
      <w:pPr>
        <w:pStyle w:val="Corpodeltesto"/>
      </w:pPr>
      <w:r w:rsidRPr="000B6820">
        <w:t xml:space="preserve">The </w:t>
      </w:r>
      <w:proofErr w:type="spellStart"/>
      <w:r w:rsidRPr="000B6820">
        <w:rPr>
          <w:b/>
        </w:rPr>
        <w:t>DocumentEntry</w:t>
      </w:r>
      <w:proofErr w:type="spellEnd"/>
      <w:r w:rsidRPr="000B6820">
        <w:rPr>
          <w:b/>
        </w:rPr>
        <w:t xml:space="preserve"> metadata of the </w:t>
      </w:r>
      <w:r w:rsidR="00B74F68" w:rsidRPr="000B6820">
        <w:rPr>
          <w:b/>
        </w:rPr>
        <w:t>Heart Team</w:t>
      </w:r>
      <w:r w:rsidRPr="000B6820">
        <w:rPr>
          <w:b/>
        </w:rPr>
        <w:t xml:space="preserve"> Workflow Document</w:t>
      </w:r>
      <w:r w:rsidRPr="000B6820">
        <w:t xml:space="preserve"> shall meet the following constraints:</w:t>
      </w:r>
    </w:p>
    <w:p w14:paraId="070705E6" w14:textId="77777777" w:rsidR="008D138B" w:rsidRPr="000B6820" w:rsidRDefault="008D138B"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3379EA93" w14:textId="77777777" w:rsidR="008D138B" w:rsidRPr="000B6820" w:rsidRDefault="008D138B" w:rsidP="004B2F11">
      <w:pPr>
        <w:pStyle w:val="Puntoelenco3"/>
      </w:pPr>
      <w:r w:rsidRPr="000B6820">
        <w:t xml:space="preserve">A single entry of </w:t>
      </w:r>
      <w:proofErr w:type="spellStart"/>
      <w:r w:rsidRPr="000B6820">
        <w:t>eventCodeList</w:t>
      </w:r>
      <w:proofErr w:type="spellEnd"/>
      <w:r w:rsidRPr="000B6820">
        <w:t xml:space="preserve"> metadata shall convey the status (CLOSED) of the workflow: code = “urn</w:t>
      </w:r>
      <w:proofErr w:type="gramStart"/>
      <w:r w:rsidRPr="000B6820">
        <w:t>:ihe:iti:xdw:2011:eventCode:closed</w:t>
      </w:r>
      <w:proofErr w:type="gramEnd"/>
      <w:r w:rsidRPr="000B6820">
        <w:t xml:space="preserve">” </w:t>
      </w:r>
      <w:proofErr w:type="spellStart"/>
      <w:r w:rsidRPr="000B6820">
        <w:t>codingScheme</w:t>
      </w:r>
      <w:proofErr w:type="spellEnd"/>
      <w:r w:rsidRPr="000B6820">
        <w:t>=” 1.3.6.1.4.1.19376.1.2.3”</w:t>
      </w:r>
    </w:p>
    <w:p w14:paraId="6728CEB5" w14:textId="529F68B3" w:rsidR="008D138B" w:rsidRPr="000B6820" w:rsidRDefault="008D138B" w:rsidP="004B2F11">
      <w:pPr>
        <w:pStyle w:val="Puntoelenco3"/>
      </w:pPr>
      <w:r w:rsidRPr="000B6820">
        <w:t xml:space="preserve">A single entry of the </w:t>
      </w:r>
      <w:proofErr w:type="spellStart"/>
      <w:r w:rsidRPr="000B6820">
        <w:t>eventCodeList</w:t>
      </w:r>
      <w:proofErr w:type="spellEnd"/>
      <w:r w:rsidRPr="000B6820">
        <w:t xml:space="preserve"> metadata shall convey the status of the updated task</w:t>
      </w:r>
      <w:r w:rsidR="000B6820">
        <w:t xml:space="preserve">. </w:t>
      </w:r>
      <w:r w:rsidRPr="000B6820">
        <w:t>The value shall be one of:</w:t>
      </w:r>
    </w:p>
    <w:p w14:paraId="238EF6A2" w14:textId="716B6B51" w:rsidR="008D138B" w:rsidRPr="000B6820" w:rsidRDefault="008316E4" w:rsidP="004B2F11">
      <w:pPr>
        <w:pStyle w:val="Puntoelenco4"/>
      </w:pPr>
      <w:r w:rsidRPr="000B6820">
        <w:t xml:space="preserve">If sender is an HT Requester, </w:t>
      </w:r>
      <w:r w:rsidR="008D138B" w:rsidRPr="000B6820">
        <w:t>code=”urn</w:t>
      </w:r>
      <w:proofErr w:type="gramStart"/>
      <w:r w:rsidR="008D138B" w:rsidRPr="000B6820">
        <w:t>:ihe:</w:t>
      </w:r>
      <w:r w:rsidR="006C2A49" w:rsidRPr="000B6820">
        <w:t>pcc:xcht</w:t>
      </w:r>
      <w:proofErr w:type="gramEnd"/>
      <w:r w:rsidR="008D138B" w:rsidRPr="000B6820">
        <w:t>-wd:2015:eventCodeTaskStatus:</w:t>
      </w:r>
      <w:r w:rsidR="00B74F68" w:rsidRPr="000B6820">
        <w:t>HTRequest</w:t>
      </w:r>
      <w:r w:rsidR="008D138B" w:rsidRPr="000B6820">
        <w:t xml:space="preserve">Failed” </w:t>
      </w:r>
      <w:proofErr w:type="spellStart"/>
      <w:r w:rsidR="008D138B" w:rsidRPr="000B6820">
        <w:t>codingScheme</w:t>
      </w:r>
      <w:proofErr w:type="spellEnd"/>
      <w:r w:rsidR="008D138B" w:rsidRPr="000B6820">
        <w:t>=”1.3.6.1.4.1.19376.1.2.1”</w:t>
      </w:r>
    </w:p>
    <w:p w14:paraId="0521EBAE" w14:textId="78C6A7F8" w:rsidR="00F71C05" w:rsidRPr="000B6820" w:rsidRDefault="00F71C05" w:rsidP="004B2F11">
      <w:pPr>
        <w:pStyle w:val="Puntoelenco4"/>
      </w:pPr>
      <w:r w:rsidRPr="000B6820">
        <w:t>OR</w:t>
      </w:r>
    </w:p>
    <w:p w14:paraId="3E986883" w14:textId="5F9940D9" w:rsidR="008D138B" w:rsidRPr="000B6820" w:rsidRDefault="008316E4" w:rsidP="004B2F11">
      <w:pPr>
        <w:pStyle w:val="Puntoelenco4"/>
      </w:pPr>
      <w:r w:rsidRPr="000B6820">
        <w:t xml:space="preserve">If sender is an HT Manager, </w:t>
      </w:r>
      <w:r w:rsidR="008D138B" w:rsidRPr="000B6820">
        <w:t>code=”urn</w:t>
      </w:r>
      <w:proofErr w:type="gramStart"/>
      <w:r w:rsidR="008D138B" w:rsidRPr="000B6820">
        <w:t>:ihe:</w:t>
      </w:r>
      <w:r w:rsidR="006C2A49" w:rsidRPr="000B6820">
        <w:t>pcc:xcht</w:t>
      </w:r>
      <w:proofErr w:type="gramEnd"/>
      <w:r w:rsidR="008D138B" w:rsidRPr="000B6820">
        <w:t>-wd:2015:eventCodeTaskStatus:</w:t>
      </w:r>
      <w:r w:rsidR="00EB719A" w:rsidRPr="000B6820">
        <w:t>HTLeadFailed</w:t>
      </w:r>
      <w:r w:rsidR="008D138B" w:rsidRPr="000B6820">
        <w:t xml:space="preserve">” </w:t>
      </w:r>
      <w:proofErr w:type="spellStart"/>
      <w:r w:rsidR="008D138B" w:rsidRPr="000B6820">
        <w:t>codingScheme</w:t>
      </w:r>
      <w:proofErr w:type="spellEnd"/>
      <w:r w:rsidR="008D138B" w:rsidRPr="000B6820">
        <w:t>=”1.3.6.1.4.1.19376.1.2.1”</w:t>
      </w:r>
    </w:p>
    <w:p w14:paraId="37BD3484" w14:textId="77777777" w:rsidR="00EB719A" w:rsidRPr="000B6820" w:rsidRDefault="00EB719A" w:rsidP="004B2F11">
      <w:pPr>
        <w:pStyle w:val="Elencocontinua4"/>
      </w:pPr>
      <w:r w:rsidRPr="000B6820">
        <w:t>OR</w:t>
      </w:r>
    </w:p>
    <w:p w14:paraId="77EE4440" w14:textId="0711EFDF" w:rsidR="008D138B" w:rsidRPr="000B6820" w:rsidRDefault="008316E4" w:rsidP="004B2F11">
      <w:pPr>
        <w:pStyle w:val="Puntoelenco4"/>
      </w:pPr>
      <w:r w:rsidRPr="000B6820">
        <w:t xml:space="preserve">If sender is an HT Manager, </w:t>
      </w:r>
      <w:r w:rsidR="00EB719A" w:rsidRPr="000B6820">
        <w:t>code=”urn</w:t>
      </w:r>
      <w:proofErr w:type="gramStart"/>
      <w:r w:rsidR="00EB719A" w:rsidRPr="000B6820">
        <w:t>:ihe:pcc:xcht</w:t>
      </w:r>
      <w:proofErr w:type="gramEnd"/>
      <w:r w:rsidR="00EB719A" w:rsidRPr="000B6820">
        <w:t xml:space="preserve">-wd:2015:eventCodeTaskStatus:HTPerformFailed” </w:t>
      </w:r>
      <w:proofErr w:type="spellStart"/>
      <w:r w:rsidR="00EB719A" w:rsidRPr="000B6820">
        <w:t>codingScheme</w:t>
      </w:r>
      <w:proofErr w:type="spellEnd"/>
      <w:r w:rsidR="00EB719A" w:rsidRPr="000B6820">
        <w:t>=”1.3.6.1.4.1.19376.1.2.1”</w:t>
      </w:r>
    </w:p>
    <w:p w14:paraId="0ABD4337" w14:textId="29B787BA" w:rsidR="008D138B" w:rsidRPr="000B6820" w:rsidRDefault="00AA1495" w:rsidP="008D138B">
      <w:pPr>
        <w:pStyle w:val="Titolo5"/>
        <w:numPr>
          <w:ilvl w:val="0"/>
          <w:numId w:val="0"/>
        </w:numPr>
        <w:rPr>
          <w:noProof w:val="0"/>
        </w:rPr>
      </w:pPr>
      <w:bookmarkStart w:id="1489" w:name="_Toc321132946"/>
      <w:bookmarkStart w:id="1490" w:name="_Toc450674073"/>
      <w:r w:rsidRPr="000B6820">
        <w:rPr>
          <w:noProof w:val="0"/>
        </w:rPr>
        <w:t>3.</w:t>
      </w:r>
      <w:del w:id="1491" w:author="Elena Vio" w:date="2016-07-19T13:11:00Z">
        <w:r w:rsidRPr="000B6820" w:rsidDel="009E0620">
          <w:rPr>
            <w:noProof w:val="0"/>
          </w:rPr>
          <w:delText>Z1</w:delText>
        </w:r>
      </w:del>
      <w:ins w:id="1492" w:author="Elena Vio" w:date="2016-07-19T13:11:00Z">
        <w:r w:rsidR="009E0620">
          <w:rPr>
            <w:noProof w:val="0"/>
          </w:rPr>
          <w:t>35</w:t>
        </w:r>
      </w:ins>
      <w:r w:rsidRPr="000B6820">
        <w:rPr>
          <w:noProof w:val="0"/>
        </w:rPr>
        <w:t>.</w:t>
      </w:r>
      <w:r w:rsidR="008D138B" w:rsidRPr="000B6820">
        <w:rPr>
          <w:noProof w:val="0"/>
        </w:rPr>
        <w:t>4.1.3 Expected Actions</w:t>
      </w:r>
      <w:bookmarkEnd w:id="1489"/>
      <w:bookmarkEnd w:id="1490"/>
    </w:p>
    <w:p w14:paraId="19C8411E" w14:textId="77777777" w:rsidR="008D138B" w:rsidRPr="000B6820" w:rsidRDefault="008D138B" w:rsidP="004B2F11">
      <w:pPr>
        <w:pStyle w:val="Corpodeltesto"/>
      </w:pPr>
      <w:r w:rsidRPr="000B6820">
        <w:t>The Document Repository actor shall process the Provide and Register Document Set-b Request message as described in ITI TF-2b</w:t>
      </w:r>
      <w:proofErr w:type="gramStart"/>
      <w:r w:rsidRPr="000B6820">
        <w:t>:3.41.4.1.3</w:t>
      </w:r>
      <w:proofErr w:type="gramEnd"/>
      <w:r w:rsidRPr="000B6820">
        <w:t>.</w:t>
      </w:r>
    </w:p>
    <w:p w14:paraId="3276CEDA" w14:textId="00DEB2E1" w:rsidR="008D138B" w:rsidRPr="000B6820" w:rsidRDefault="00AA1495" w:rsidP="008D138B">
      <w:pPr>
        <w:pStyle w:val="Titolo4"/>
        <w:numPr>
          <w:ilvl w:val="0"/>
          <w:numId w:val="0"/>
        </w:numPr>
        <w:rPr>
          <w:noProof w:val="0"/>
        </w:rPr>
      </w:pPr>
      <w:bookmarkStart w:id="1493" w:name="_Toc321132947"/>
      <w:bookmarkStart w:id="1494" w:name="_Toc450674074"/>
      <w:r w:rsidRPr="000B6820">
        <w:rPr>
          <w:noProof w:val="0"/>
        </w:rPr>
        <w:t>3.</w:t>
      </w:r>
      <w:del w:id="1495" w:author="Elena Vio" w:date="2016-07-19T13:11:00Z">
        <w:r w:rsidRPr="000B6820" w:rsidDel="009E0620">
          <w:rPr>
            <w:noProof w:val="0"/>
          </w:rPr>
          <w:delText>Z1</w:delText>
        </w:r>
      </w:del>
      <w:ins w:id="1496" w:author="Elena Vio" w:date="2016-07-19T13:11:00Z">
        <w:r w:rsidR="009E0620">
          <w:rPr>
            <w:noProof w:val="0"/>
          </w:rPr>
          <w:t>35</w:t>
        </w:r>
      </w:ins>
      <w:r w:rsidR="008D138B" w:rsidRPr="000B6820">
        <w:rPr>
          <w:noProof w:val="0"/>
        </w:rPr>
        <w:t>.4.2 Provide and Register Document set-b Response</w:t>
      </w:r>
      <w:bookmarkEnd w:id="1493"/>
      <w:bookmarkEnd w:id="1494"/>
    </w:p>
    <w:p w14:paraId="12EA4875" w14:textId="77777777" w:rsidR="008D138B" w:rsidRPr="000B6820" w:rsidRDefault="008D138B"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 xml:space="preserve">. </w:t>
      </w:r>
    </w:p>
    <w:p w14:paraId="40EA5A04" w14:textId="7A812013" w:rsidR="008D138B" w:rsidRPr="000B6820" w:rsidRDefault="00AA1495" w:rsidP="008D138B">
      <w:pPr>
        <w:pStyle w:val="Titolo5"/>
        <w:numPr>
          <w:ilvl w:val="0"/>
          <w:numId w:val="0"/>
        </w:numPr>
        <w:rPr>
          <w:noProof w:val="0"/>
        </w:rPr>
      </w:pPr>
      <w:bookmarkStart w:id="1497" w:name="_Toc321132948"/>
      <w:bookmarkStart w:id="1498" w:name="_Toc450674075"/>
      <w:r w:rsidRPr="000B6820">
        <w:rPr>
          <w:noProof w:val="0"/>
        </w:rPr>
        <w:t>3.</w:t>
      </w:r>
      <w:del w:id="1499" w:author="Elena Vio" w:date="2016-07-19T13:11:00Z">
        <w:r w:rsidRPr="000B6820" w:rsidDel="009E0620">
          <w:rPr>
            <w:noProof w:val="0"/>
          </w:rPr>
          <w:delText>Z1</w:delText>
        </w:r>
      </w:del>
      <w:ins w:id="1500" w:author="Elena Vio" w:date="2016-07-19T13:11:00Z">
        <w:r w:rsidR="009E0620">
          <w:rPr>
            <w:noProof w:val="0"/>
          </w:rPr>
          <w:t>35</w:t>
        </w:r>
      </w:ins>
      <w:r w:rsidR="008D138B" w:rsidRPr="000B6820">
        <w:rPr>
          <w:noProof w:val="0"/>
        </w:rPr>
        <w:t>.4.2.1 Trigger Events</w:t>
      </w:r>
      <w:bookmarkEnd w:id="1497"/>
      <w:bookmarkEnd w:id="1498"/>
    </w:p>
    <w:p w14:paraId="798C170D" w14:textId="77777777" w:rsidR="008D138B" w:rsidRPr="000B6820" w:rsidRDefault="008D138B" w:rsidP="004B2F11">
      <w:pPr>
        <w:pStyle w:val="Corpodeltesto"/>
      </w:pPr>
      <w:r w:rsidRPr="000B6820">
        <w:t>See ITI TF-2b</w:t>
      </w:r>
      <w:proofErr w:type="gramStart"/>
      <w:r w:rsidRPr="000B6820">
        <w:t>:3.41.4.2.1</w:t>
      </w:r>
      <w:proofErr w:type="gramEnd"/>
    </w:p>
    <w:p w14:paraId="0E5D587E" w14:textId="46B87DE7" w:rsidR="008D138B" w:rsidRPr="000B6820" w:rsidRDefault="008D138B" w:rsidP="008D138B">
      <w:pPr>
        <w:pStyle w:val="Titolo5"/>
        <w:numPr>
          <w:ilvl w:val="0"/>
          <w:numId w:val="0"/>
        </w:numPr>
        <w:rPr>
          <w:noProof w:val="0"/>
        </w:rPr>
      </w:pPr>
      <w:bookmarkStart w:id="1501" w:name="_Toc321132949"/>
      <w:bookmarkStart w:id="1502" w:name="_Toc450674076"/>
      <w:r w:rsidRPr="000B6820">
        <w:rPr>
          <w:noProof w:val="0"/>
        </w:rPr>
        <w:lastRenderedPageBreak/>
        <w:t>3.</w:t>
      </w:r>
      <w:del w:id="1503" w:author="Elena Vio" w:date="2016-07-19T13:11:00Z">
        <w:r w:rsidR="00AA1495" w:rsidRPr="000B6820" w:rsidDel="009E0620">
          <w:rPr>
            <w:noProof w:val="0"/>
          </w:rPr>
          <w:delText>Z1</w:delText>
        </w:r>
      </w:del>
      <w:ins w:id="1504" w:author="Elena Vio" w:date="2016-07-19T13:11:00Z">
        <w:r w:rsidR="009E0620">
          <w:rPr>
            <w:noProof w:val="0"/>
          </w:rPr>
          <w:t>35</w:t>
        </w:r>
      </w:ins>
      <w:r w:rsidRPr="000B6820">
        <w:rPr>
          <w:noProof w:val="0"/>
        </w:rPr>
        <w:t>.4.2.2 Message Semantics</w:t>
      </w:r>
      <w:bookmarkEnd w:id="1501"/>
      <w:bookmarkEnd w:id="1502"/>
    </w:p>
    <w:p w14:paraId="2E189C89" w14:textId="77777777" w:rsidR="008D138B" w:rsidRPr="000B6820" w:rsidRDefault="008D138B" w:rsidP="004B2F11">
      <w:pPr>
        <w:pStyle w:val="Corpodeltesto"/>
      </w:pPr>
      <w:r w:rsidRPr="000B6820">
        <w:t>See ITI TF-2b</w:t>
      </w:r>
      <w:proofErr w:type="gramStart"/>
      <w:r w:rsidRPr="000B6820">
        <w:t>:3.41.4.2.2</w:t>
      </w:r>
      <w:proofErr w:type="gramEnd"/>
    </w:p>
    <w:p w14:paraId="013A078B" w14:textId="2EC2D5D2" w:rsidR="008D138B" w:rsidRPr="000B6820" w:rsidRDefault="008D138B" w:rsidP="008D138B">
      <w:pPr>
        <w:pStyle w:val="Titolo5"/>
        <w:numPr>
          <w:ilvl w:val="0"/>
          <w:numId w:val="0"/>
        </w:numPr>
        <w:rPr>
          <w:noProof w:val="0"/>
        </w:rPr>
      </w:pPr>
      <w:bookmarkStart w:id="1505" w:name="_Toc321132950"/>
      <w:bookmarkStart w:id="1506" w:name="_Toc450674077"/>
      <w:r w:rsidRPr="000B6820">
        <w:rPr>
          <w:noProof w:val="0"/>
        </w:rPr>
        <w:t>3.</w:t>
      </w:r>
      <w:del w:id="1507" w:author="Elena Vio" w:date="2016-07-19T13:11:00Z">
        <w:r w:rsidR="00AA1495" w:rsidRPr="000B6820" w:rsidDel="009E0620">
          <w:rPr>
            <w:noProof w:val="0"/>
          </w:rPr>
          <w:delText>Z1</w:delText>
        </w:r>
      </w:del>
      <w:ins w:id="1508" w:author="Elena Vio" w:date="2016-07-19T13:11:00Z">
        <w:r w:rsidR="009E0620">
          <w:rPr>
            <w:noProof w:val="0"/>
          </w:rPr>
          <w:t>35</w:t>
        </w:r>
      </w:ins>
      <w:r w:rsidRPr="000B6820">
        <w:rPr>
          <w:noProof w:val="0"/>
        </w:rPr>
        <w:t>.4.2.3 Expected Actions</w:t>
      </w:r>
      <w:bookmarkEnd w:id="1505"/>
      <w:bookmarkEnd w:id="1506"/>
    </w:p>
    <w:p w14:paraId="2A4015D2" w14:textId="77777777" w:rsidR="008D138B" w:rsidRPr="000B6820" w:rsidRDefault="008D138B" w:rsidP="004B2F11">
      <w:pPr>
        <w:pStyle w:val="Corpodeltesto"/>
      </w:pPr>
      <w:r w:rsidRPr="000B6820">
        <w:t>See ITI TF-2b</w:t>
      </w:r>
      <w:proofErr w:type="gramStart"/>
      <w:r w:rsidRPr="000B6820">
        <w:t>:3.41.4.2.3</w:t>
      </w:r>
      <w:proofErr w:type="gramEnd"/>
      <w:r w:rsidRPr="000B6820">
        <w:t>.</w:t>
      </w:r>
    </w:p>
    <w:p w14:paraId="33600ABA" w14:textId="562C014C" w:rsidR="008D138B" w:rsidRPr="000B6820" w:rsidRDefault="008D138B" w:rsidP="004B2F11">
      <w:pPr>
        <w:pStyle w:val="Corpodeltesto"/>
      </w:pPr>
      <w:r w:rsidRPr="000B6820">
        <w:t xml:space="preserve">If an error is generated by the Document Repository, </w:t>
      </w:r>
      <w:r w:rsidR="00131CD7" w:rsidRPr="000B6820">
        <w:t xml:space="preserve">the </w:t>
      </w:r>
      <w:r w:rsidRPr="000B6820">
        <w:t xml:space="preserve">error should be managed by the </w:t>
      </w:r>
      <w:r w:rsidR="000871CE" w:rsidRPr="000B6820">
        <w:t xml:space="preserve">HT Requester or HT Manager </w:t>
      </w:r>
      <w:r w:rsidRPr="000B6820">
        <w:t>in accordance with local defined behaviors, and with accordance to XDW actor behaviors (race condition) defined in ITI</w:t>
      </w:r>
      <w:r w:rsidRPr="004B2F11">
        <w:t xml:space="preserve"> TF-3: 5.4.5. </w:t>
      </w:r>
      <w:r w:rsidRPr="000B6820">
        <w:t xml:space="preserve"> </w:t>
      </w:r>
    </w:p>
    <w:p w14:paraId="0688466F" w14:textId="03919709" w:rsidR="008D138B" w:rsidRPr="000B6820" w:rsidRDefault="008D138B" w:rsidP="008D138B">
      <w:pPr>
        <w:pStyle w:val="Titolo3"/>
        <w:numPr>
          <w:ilvl w:val="0"/>
          <w:numId w:val="0"/>
        </w:numPr>
        <w:rPr>
          <w:noProof w:val="0"/>
        </w:rPr>
      </w:pPr>
      <w:bookmarkStart w:id="1509" w:name="_Toc321132951"/>
      <w:bookmarkStart w:id="1510" w:name="_Toc450674078"/>
      <w:r w:rsidRPr="000B6820">
        <w:rPr>
          <w:noProof w:val="0"/>
        </w:rPr>
        <w:t>3.</w:t>
      </w:r>
      <w:del w:id="1511" w:author="Elena Vio" w:date="2016-07-19T13:11:00Z">
        <w:r w:rsidR="00AA1495" w:rsidRPr="000B6820" w:rsidDel="009E0620">
          <w:rPr>
            <w:noProof w:val="0"/>
          </w:rPr>
          <w:delText>Z1</w:delText>
        </w:r>
      </w:del>
      <w:ins w:id="1512" w:author="Elena Vio" w:date="2016-07-19T13:11:00Z">
        <w:r w:rsidR="009E0620">
          <w:rPr>
            <w:noProof w:val="0"/>
          </w:rPr>
          <w:t>35</w:t>
        </w:r>
      </w:ins>
      <w:r w:rsidRPr="000B6820">
        <w:rPr>
          <w:noProof w:val="0"/>
        </w:rPr>
        <w:t>.5 Security Considerations</w:t>
      </w:r>
      <w:bookmarkEnd w:id="1509"/>
      <w:bookmarkEnd w:id="1510"/>
    </w:p>
    <w:p w14:paraId="115624B8" w14:textId="26A7A2C4" w:rsidR="00AA1495" w:rsidRPr="000B6820" w:rsidRDefault="00AA1495" w:rsidP="004B2F11">
      <w:pPr>
        <w:pStyle w:val="Corpodeltesto"/>
      </w:pPr>
      <w:r w:rsidRPr="000B6820">
        <w:t>See ITI TF-2b</w:t>
      </w:r>
      <w:proofErr w:type="gramStart"/>
      <w:r w:rsidRPr="000B6820">
        <w:t>:3.41.5.1</w:t>
      </w:r>
      <w:proofErr w:type="gramEnd"/>
      <w:r w:rsidRPr="000B6820">
        <w:t>.</w:t>
      </w:r>
    </w:p>
    <w:p w14:paraId="3502C107" w14:textId="035BDB29" w:rsidR="008D138B" w:rsidRPr="000B6820" w:rsidRDefault="008D138B" w:rsidP="008D138B">
      <w:pPr>
        <w:pStyle w:val="Titolo4"/>
        <w:numPr>
          <w:ilvl w:val="0"/>
          <w:numId w:val="0"/>
        </w:numPr>
        <w:rPr>
          <w:noProof w:val="0"/>
        </w:rPr>
      </w:pPr>
      <w:bookmarkStart w:id="1513" w:name="_Toc321132952"/>
      <w:bookmarkStart w:id="1514" w:name="_Toc450674079"/>
      <w:r w:rsidRPr="000B6820">
        <w:rPr>
          <w:noProof w:val="0"/>
        </w:rPr>
        <w:t>3.</w:t>
      </w:r>
      <w:del w:id="1515" w:author="Elena Vio" w:date="2016-07-19T13:11:00Z">
        <w:r w:rsidR="00AA1495" w:rsidRPr="000B6820" w:rsidDel="009E0620">
          <w:rPr>
            <w:noProof w:val="0"/>
          </w:rPr>
          <w:delText>Z1</w:delText>
        </w:r>
      </w:del>
      <w:ins w:id="1516" w:author="Elena Vio" w:date="2016-07-19T13:11:00Z">
        <w:r w:rsidR="009E0620">
          <w:rPr>
            <w:noProof w:val="0"/>
          </w:rPr>
          <w:t>35</w:t>
        </w:r>
      </w:ins>
      <w:r w:rsidRPr="000B6820">
        <w:rPr>
          <w:noProof w:val="0"/>
        </w:rPr>
        <w:t>.5.1 Security Audit Considerations</w:t>
      </w:r>
      <w:bookmarkEnd w:id="1513"/>
      <w:bookmarkEnd w:id="1514"/>
    </w:p>
    <w:p w14:paraId="265453E1" w14:textId="713A9ECB" w:rsidR="008D138B" w:rsidRPr="000B6820" w:rsidRDefault="008D138B">
      <w:pPr>
        <w:pStyle w:val="Corpodeltesto"/>
      </w:pPr>
      <w:bookmarkStart w:id="1517" w:name="_Toc321132953"/>
      <w:r w:rsidRPr="000B6820">
        <w:t>See ITI TF-2b</w:t>
      </w:r>
      <w:proofErr w:type="gramStart"/>
      <w:r w:rsidRPr="000B6820">
        <w:t>:3.41.5.1</w:t>
      </w:r>
      <w:proofErr w:type="gramEnd"/>
      <w:r w:rsidRPr="000B6820">
        <w:t>.</w:t>
      </w:r>
      <w:bookmarkEnd w:id="1517"/>
    </w:p>
    <w:p w14:paraId="0C229F1B" w14:textId="7190D782" w:rsidR="008D138B" w:rsidRPr="000B6820" w:rsidRDefault="008D138B" w:rsidP="008D138B">
      <w:pPr>
        <w:pStyle w:val="Titolo2"/>
        <w:numPr>
          <w:ilvl w:val="0"/>
          <w:numId w:val="0"/>
        </w:numPr>
        <w:rPr>
          <w:noProof w:val="0"/>
        </w:rPr>
      </w:pPr>
      <w:bookmarkStart w:id="1518" w:name="_Toc321132954"/>
      <w:bookmarkStart w:id="1519" w:name="_Toc450674080"/>
      <w:r w:rsidRPr="000B6820">
        <w:rPr>
          <w:noProof w:val="0"/>
        </w:rPr>
        <w:t>3.</w:t>
      </w:r>
      <w:del w:id="1520" w:author="Elena Vio" w:date="2016-07-19T13:11:00Z">
        <w:r w:rsidR="00057DB6" w:rsidRPr="000B6820" w:rsidDel="009E0620">
          <w:rPr>
            <w:noProof w:val="0"/>
          </w:rPr>
          <w:delText>Z2</w:delText>
        </w:r>
      </w:del>
      <w:ins w:id="1521" w:author="Elena Vio" w:date="2016-07-19T13:11:00Z">
        <w:r w:rsidR="009E0620">
          <w:rPr>
            <w:noProof w:val="0"/>
          </w:rPr>
          <w:t>36</w:t>
        </w:r>
      </w:ins>
      <w:r w:rsidRPr="000B6820">
        <w:rPr>
          <w:noProof w:val="0"/>
        </w:rPr>
        <w:t xml:space="preserve"> </w:t>
      </w:r>
      <w:r w:rsidR="00057DB6" w:rsidRPr="000B6820">
        <w:rPr>
          <w:noProof w:val="0"/>
        </w:rPr>
        <w:t xml:space="preserve">Cancellation HT </w:t>
      </w:r>
      <w:r w:rsidR="00D05751" w:rsidRPr="000B6820">
        <w:rPr>
          <w:noProof w:val="0"/>
        </w:rPr>
        <w:t xml:space="preserve">assignment </w:t>
      </w:r>
      <w:r w:rsidR="00057DB6" w:rsidRPr="000B6820">
        <w:rPr>
          <w:noProof w:val="0"/>
        </w:rPr>
        <w:t>[PCC</w:t>
      </w:r>
      <w:r w:rsidRPr="000B6820">
        <w:rPr>
          <w:noProof w:val="0"/>
        </w:rPr>
        <w:t>-</w:t>
      </w:r>
      <w:bookmarkEnd w:id="1518"/>
      <w:del w:id="1522" w:author="Elena Vio" w:date="2016-07-19T13:11:00Z">
        <w:r w:rsidR="00057DB6" w:rsidRPr="000B6820" w:rsidDel="009E0620">
          <w:rPr>
            <w:noProof w:val="0"/>
          </w:rPr>
          <w:delText>Z2</w:delText>
        </w:r>
      </w:del>
      <w:ins w:id="1523" w:author="Elena Vio" w:date="2016-07-19T13:11:00Z">
        <w:r w:rsidR="009E0620">
          <w:rPr>
            <w:noProof w:val="0"/>
          </w:rPr>
          <w:t>36</w:t>
        </w:r>
      </w:ins>
      <w:r w:rsidR="00057DB6" w:rsidRPr="000B6820">
        <w:rPr>
          <w:noProof w:val="0"/>
        </w:rPr>
        <w:t>]</w:t>
      </w:r>
      <w:bookmarkEnd w:id="1519"/>
    </w:p>
    <w:p w14:paraId="273E8369" w14:textId="4FC64359" w:rsidR="008D138B" w:rsidRPr="000B6820" w:rsidRDefault="008D138B" w:rsidP="008D138B">
      <w:pPr>
        <w:pStyle w:val="Titolo3"/>
        <w:numPr>
          <w:ilvl w:val="0"/>
          <w:numId w:val="0"/>
        </w:numPr>
        <w:rPr>
          <w:noProof w:val="0"/>
        </w:rPr>
      </w:pPr>
      <w:bookmarkStart w:id="1524" w:name="_Toc321132955"/>
      <w:bookmarkStart w:id="1525" w:name="_Toc450674081"/>
      <w:r w:rsidRPr="000B6820">
        <w:rPr>
          <w:noProof w:val="0"/>
        </w:rPr>
        <w:t>3.</w:t>
      </w:r>
      <w:del w:id="1526" w:author="Elena Vio" w:date="2016-07-19T13:11:00Z">
        <w:r w:rsidR="003706AD" w:rsidRPr="000B6820" w:rsidDel="009E0620">
          <w:rPr>
            <w:noProof w:val="0"/>
          </w:rPr>
          <w:delText>Z2</w:delText>
        </w:r>
      </w:del>
      <w:ins w:id="1527" w:author="Elena Vio" w:date="2016-07-19T13:11:00Z">
        <w:r w:rsidR="009E0620">
          <w:rPr>
            <w:noProof w:val="0"/>
          </w:rPr>
          <w:t>36</w:t>
        </w:r>
      </w:ins>
      <w:r w:rsidRPr="000B6820">
        <w:rPr>
          <w:noProof w:val="0"/>
        </w:rPr>
        <w:t>.1 Scope</w:t>
      </w:r>
      <w:bookmarkEnd w:id="1524"/>
      <w:bookmarkEnd w:id="1525"/>
    </w:p>
    <w:p w14:paraId="24441A41" w14:textId="43D930E5" w:rsidR="008D138B" w:rsidRPr="000B6820" w:rsidRDefault="008D138B" w:rsidP="008D138B">
      <w:pPr>
        <w:pStyle w:val="Corpodeltesto"/>
      </w:pPr>
      <w:r w:rsidRPr="000B6820">
        <w:t xml:space="preserve">This transaction revokes the assignment of a </w:t>
      </w:r>
      <w:r w:rsidR="00176311" w:rsidRPr="000B6820">
        <w:t>HT Lead</w:t>
      </w:r>
      <w:r w:rsidR="0009774D" w:rsidRPr="000B6820">
        <w:t xml:space="preserve"> task if the sender is the HT Requester</w:t>
      </w:r>
      <w:r w:rsidR="00176311" w:rsidRPr="000B6820">
        <w:t xml:space="preserve"> or HT Involvement</w:t>
      </w:r>
      <w:r w:rsidRPr="000B6820">
        <w:t xml:space="preserve"> task</w:t>
      </w:r>
      <w:r w:rsidR="00176311" w:rsidRPr="000B6820">
        <w:t>s</w:t>
      </w:r>
      <w:r w:rsidR="0009774D" w:rsidRPr="000B6820">
        <w:t xml:space="preserve"> if the sender is HT Manager</w:t>
      </w:r>
      <w:r w:rsidRPr="000B6820">
        <w:t>.</w:t>
      </w:r>
    </w:p>
    <w:p w14:paraId="63AFF18C" w14:textId="04128959" w:rsidR="008D138B" w:rsidRPr="000B6820" w:rsidRDefault="008D138B" w:rsidP="008D138B">
      <w:pPr>
        <w:pStyle w:val="Titolo3"/>
        <w:numPr>
          <w:ilvl w:val="0"/>
          <w:numId w:val="0"/>
        </w:numPr>
        <w:rPr>
          <w:noProof w:val="0"/>
        </w:rPr>
      </w:pPr>
      <w:bookmarkStart w:id="1528" w:name="_Toc321132956"/>
      <w:bookmarkStart w:id="1529" w:name="_Toc450674082"/>
      <w:r w:rsidRPr="000B6820">
        <w:rPr>
          <w:noProof w:val="0"/>
        </w:rPr>
        <w:t>3.</w:t>
      </w:r>
      <w:del w:id="1530" w:author="Elena Vio" w:date="2016-07-19T13:11:00Z">
        <w:r w:rsidR="003706AD" w:rsidRPr="000B6820" w:rsidDel="009E0620">
          <w:rPr>
            <w:noProof w:val="0"/>
          </w:rPr>
          <w:delText>Z2</w:delText>
        </w:r>
      </w:del>
      <w:ins w:id="1531" w:author="Elena Vio" w:date="2016-07-19T13:11:00Z">
        <w:r w:rsidR="009E0620">
          <w:rPr>
            <w:noProof w:val="0"/>
          </w:rPr>
          <w:t>36</w:t>
        </w:r>
      </w:ins>
      <w:r w:rsidRPr="000B6820">
        <w:rPr>
          <w:noProof w:val="0"/>
        </w:rPr>
        <w:t>.2  Actor Roles</w:t>
      </w:r>
      <w:bookmarkEnd w:id="1528"/>
      <w:bookmarkEnd w:id="1529"/>
    </w:p>
    <w:p w14:paraId="36759D49" w14:textId="77777777" w:rsidR="003706AD" w:rsidRPr="000B6820" w:rsidRDefault="003706AD" w:rsidP="004B2F11">
      <w:pPr>
        <w:pStyle w:val="Corpodeltesto"/>
      </w:pPr>
      <w:bookmarkStart w:id="1532" w:name="_Toc321132957"/>
    </w:p>
    <w:p w14:paraId="591FCEF0" w14:textId="77777777" w:rsidR="003706AD" w:rsidRPr="000B6820" w:rsidRDefault="003706AD" w:rsidP="003706AD">
      <w:pPr>
        <w:pStyle w:val="Corpodeltesto"/>
        <w:jc w:val="center"/>
      </w:pPr>
      <w:r w:rsidRPr="000B6820">
        <w:rPr>
          <w:noProof/>
          <w:lang w:val="it-IT" w:eastAsia="it-IT"/>
        </w:rPr>
        <mc:AlternateContent>
          <mc:Choice Requires="wpg">
            <w:drawing>
              <wp:inline distT="0" distB="0" distL="0" distR="0" wp14:anchorId="2E1B5C05" wp14:editId="2BE60083">
                <wp:extent cx="3749293" cy="1594537"/>
                <wp:effectExtent l="0" t="0" r="35560" b="31115"/>
                <wp:docPr id="33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4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B33EAC1" w14:textId="6D2E1C7A" w:rsidR="00243663" w:rsidRDefault="00243663" w:rsidP="003706AD">
                              <w:pPr>
                                <w:spacing w:before="0"/>
                                <w:jc w:val="center"/>
                                <w:rPr>
                                  <w:sz w:val="18"/>
                                </w:rPr>
                              </w:pPr>
                              <w:r>
                                <w:rPr>
                                  <w:sz w:val="18"/>
                                </w:rPr>
                                <w:t>Cancellation HT</w:t>
                              </w:r>
                              <w:r w:rsidRPr="00A71BB9">
                                <w:rPr>
                                  <w:sz w:val="18"/>
                                </w:rPr>
                                <w:t xml:space="preserve"> </w:t>
                              </w:r>
                              <w:r>
                                <w:rPr>
                                  <w:sz w:val="18"/>
                                </w:rPr>
                                <w:t xml:space="preserve"> Assignment [PCC-</w:t>
                              </w:r>
                              <w:del w:id="1533" w:author="Elena Vio" w:date="2016-07-19T13:11:00Z">
                                <w:r w:rsidDel="009E0620">
                                  <w:rPr>
                                    <w:sz w:val="18"/>
                                  </w:rPr>
                                  <w:delText>Z2</w:delText>
                                </w:r>
                              </w:del>
                              <w:ins w:id="1534" w:author="Elena Vio" w:date="2016-07-19T13:11:00Z">
                                <w:r>
                                  <w:rPr>
                                    <w:sz w:val="18"/>
                                  </w:rPr>
                                  <w:t>36</w:t>
                                </w:r>
                              </w:ins>
                              <w:r>
                                <w:rPr>
                                  <w:sz w:val="18"/>
                                </w:rPr>
                                <w:t>]</w:t>
                              </w:r>
                            </w:p>
                            <w:p w14:paraId="51C1BD9D" w14:textId="77777777" w:rsidR="00243663" w:rsidRDefault="00243663" w:rsidP="003706AD">
                              <w:pPr>
                                <w:spacing w:before="0"/>
                              </w:pPr>
                            </w:p>
                            <w:p w14:paraId="1093FF2A" w14:textId="77777777" w:rsidR="00243663" w:rsidRDefault="00243663" w:rsidP="003706AD">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42" name="Text Box 24"/>
                        <wps:cNvSpPr txBox="1">
                          <a:spLocks noChangeArrowheads="1"/>
                        </wps:cNvSpPr>
                        <wps:spPr bwMode="auto">
                          <a:xfrm>
                            <a:off x="4072" y="7730"/>
                            <a:ext cx="1108" cy="769"/>
                          </a:xfrm>
                          <a:prstGeom prst="rect">
                            <a:avLst/>
                          </a:prstGeom>
                          <a:solidFill>
                            <a:srgbClr val="FFFFFF"/>
                          </a:solidFill>
                          <a:ln w="9525">
                            <a:solidFill>
                              <a:srgbClr val="000000"/>
                            </a:solidFill>
                            <a:miter lim="800000"/>
                            <a:headEnd/>
                            <a:tailEnd/>
                          </a:ln>
                        </wps:spPr>
                        <wps:txbx>
                          <w:txbxContent>
                            <w:p w14:paraId="315130CF" w14:textId="528D3A1C" w:rsidR="00243663" w:rsidRDefault="00243663" w:rsidP="00242733">
                              <w:pPr>
                                <w:spacing w:before="0"/>
                                <w:rPr>
                                  <w:sz w:val="18"/>
                                </w:rPr>
                              </w:pPr>
                              <w:r>
                                <w:rPr>
                                  <w:sz w:val="18"/>
                                </w:rPr>
                                <w:t>HT Requester and HT Manager</w:t>
                              </w:r>
                            </w:p>
                          </w:txbxContent>
                        </wps:txbx>
                        <wps:bodyPr rot="0" vert="horz" wrap="square" lIns="91440" tIns="45720" rIns="91440" bIns="45720" anchor="t" anchorCtr="0" upright="1">
                          <a:noAutofit/>
                        </wps:bodyPr>
                      </wps:wsp>
                      <wps:wsp>
                        <wps:cNvPr id="34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7316A908" w14:textId="77777777" w:rsidR="00243663" w:rsidRDefault="00243663" w:rsidP="003706AD">
                              <w:pPr>
                                <w:spacing w:before="0"/>
                                <w:rPr>
                                  <w:sz w:val="18"/>
                                </w:rPr>
                              </w:pPr>
                              <w:r>
                                <w:rPr>
                                  <w:sz w:val="18"/>
                                </w:rPr>
                                <w:t>XDS Document Repository</w:t>
                              </w:r>
                            </w:p>
                          </w:txbxContent>
                        </wps:txbx>
                        <wps:bodyPr rot="0" vert="horz" wrap="square" lIns="91440" tIns="45720" rIns="91440" bIns="45720" anchor="t" anchorCtr="0" upright="1">
                          <a:noAutofit/>
                        </wps:bodyPr>
                      </wps:wsp>
                      <wps:wsp>
                        <wps:cNvPr id="34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21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">
                <o:lock v:ext="edit" aspectratio="t"/>
                <v:rect id="AutoShape 22" o:spid="_x0000_s121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EwzwwAA&#10;ANwAAAAPAAAAZHJzL2Rvd25yZXYueG1sRE9Na8JAEL0X+h+WKXgR3Vil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3EwzwwAAANwAAAAPAAAAAAAAAAAAAAAAAJcCAABkcnMvZG93&#10;bnJldi54bWxQSwUGAAAAAAQABAD1AAAAhwMAAAAA&#10;" filled="f" stroked="f">
                  <o:lock v:ext="edit" aspectratio="t" text="t"/>
                </v:rect>
                <v:oval id="Oval 23" o:spid="_x0000_s121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r+UxAAA&#10;ANwAAAAPAAAAZHJzL2Rvd25yZXYueG1sRI9BawIxFITvBf9DeAUvpWbXqpXVKGIRRE9qodfH5rkb&#10;unlZNlHTf98IgsdhZr5h5stoG3GlzhvHCvJBBoK4dNpwpeD7tHmfgvABWWPjmBT8kYflovcyx0K7&#10;Gx/oegyVSBD2BSqoQ2gLKX1Zk0U/cC1x8s6usxiS7CqpO7wluG3kMMsm0qLhtFBjS+uayt/jxSoY&#10;tavJOOZ787Y7f32O3c9hMzRRqf5rXM1ABIrhGX60t1rBxyiH+5l0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a/lMQAAADcAAAADwAAAAAAAAAAAAAAAACXAgAAZHJzL2Rv&#10;d25yZXYueG1sUEsFBgAAAAAEAAQA9QAAAIgDAAAAAA==&#10;">
                  <v:textbox inset="0,.72pt,0,.72pt">
                    <w:txbxContent>
                      <w:p w14:paraId="3B33EAC1" w14:textId="6D2E1C7A" w:rsidR="00243663" w:rsidRDefault="00243663" w:rsidP="003706AD">
                        <w:pPr>
                          <w:spacing w:before="0"/>
                          <w:jc w:val="center"/>
                          <w:rPr>
                            <w:sz w:val="18"/>
                          </w:rPr>
                        </w:pPr>
                        <w:r>
                          <w:rPr>
                            <w:sz w:val="18"/>
                          </w:rPr>
                          <w:t>Cancellation HT</w:t>
                        </w:r>
                        <w:r w:rsidRPr="00A71BB9">
                          <w:rPr>
                            <w:sz w:val="18"/>
                          </w:rPr>
                          <w:t xml:space="preserve"> </w:t>
                        </w:r>
                        <w:r>
                          <w:rPr>
                            <w:sz w:val="18"/>
                          </w:rPr>
                          <w:t xml:space="preserve"> Assignment [PCC-</w:t>
                        </w:r>
                        <w:del w:id="1535" w:author="Elena Vio" w:date="2016-07-19T13:11:00Z">
                          <w:r w:rsidDel="009E0620">
                            <w:rPr>
                              <w:sz w:val="18"/>
                            </w:rPr>
                            <w:delText>Z2</w:delText>
                          </w:r>
                        </w:del>
                        <w:ins w:id="1536" w:author="Elena Vio" w:date="2016-07-19T13:11:00Z">
                          <w:r>
                            <w:rPr>
                              <w:sz w:val="18"/>
                            </w:rPr>
                            <w:t>36</w:t>
                          </w:r>
                        </w:ins>
                        <w:r>
                          <w:rPr>
                            <w:sz w:val="18"/>
                          </w:rPr>
                          <w:t>]</w:t>
                        </w:r>
                      </w:p>
                      <w:p w14:paraId="51C1BD9D" w14:textId="77777777" w:rsidR="00243663" w:rsidRDefault="00243663" w:rsidP="003706AD">
                        <w:pPr>
                          <w:spacing w:before="0"/>
                        </w:pPr>
                      </w:p>
                      <w:p w14:paraId="1093FF2A" w14:textId="77777777" w:rsidR="00243663" w:rsidRDefault="00243663" w:rsidP="003706AD">
                        <w:pPr>
                          <w:spacing w:before="0"/>
                          <w:jc w:val="center"/>
                          <w:rPr>
                            <w:sz w:val="18"/>
                          </w:rPr>
                        </w:pPr>
                        <w:r>
                          <w:rPr>
                            <w:sz w:val="18"/>
                          </w:rPr>
                          <w:t>Transaction Name [DOM-#]</w:t>
                        </w:r>
                      </w:p>
                    </w:txbxContent>
                  </v:textbox>
                </v:oval>
                <v:shape id="Text Box 24" o:spid="_x0000_s1218" type="#_x0000_t202" style="position:absolute;left:4072;top:7730;width:1108;height:7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NDrxgAA&#10;ANwAAAAPAAAAZHJzL2Rvd25yZXYueG1sRI9bawIxFITfC/0P4Qh9Kd1sVbysRimFir5ZLe3rYXP2&#10;gpuTbZKu6783gtDHYWa+YZbr3jSiI+drywpekxQEcW51zaWCr+PHywyED8gaG8uk4EIe1qvHhyVm&#10;2p75k7pDKEWEsM9QQRVCm0np84oM+sS2xNErrDMYonSl1A7PEW4aOUzTiTRYc1yosKX3ivLT4c8o&#10;mI233Y/fjfbf+aRo5uF52m1+nVJPg/5tASJQH/7D9/ZWKxiNh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4NDrxgAAANwAAAAPAAAAAAAAAAAAAAAAAJcCAABkcnMv&#10;ZG93bnJldi54bWxQSwUGAAAAAAQABAD1AAAAigMAAAAA&#10;">
                  <v:textbox>
                    <w:txbxContent>
                      <w:p w14:paraId="315130CF" w14:textId="528D3A1C" w:rsidR="00243663" w:rsidRDefault="00243663" w:rsidP="00242733">
                        <w:pPr>
                          <w:spacing w:before="0"/>
                          <w:rPr>
                            <w:sz w:val="18"/>
                          </w:rPr>
                        </w:pPr>
                        <w:r>
                          <w:rPr>
                            <w:sz w:val="18"/>
                          </w:rPr>
                          <w:t>HT Requester and HT Manager</w:t>
                        </w:r>
                      </w:p>
                    </w:txbxContent>
                  </v:textbox>
                </v:shape>
                <v:line id="Line 25" o:spid="_x0000_s121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hUmIxwAAANwAAAAPAAAAAAAA&#10;AAAAAAAAAKECAABkcnMvZG93bnJldi54bWxQSwUGAAAAAAQABAD5AAAAlQMAAAAA&#10;"/>
                <v:shape id="Text Box 26" o:spid="_x0000_s122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0ExQAA&#10;ANwAAAAPAAAAZHJzL2Rvd25yZXYueG1sRI9Ba8JAFITvBf/D8oReSt20BqvRVUSw6M3aUq+P7DMJ&#10;Zt+mu2tM/70rCB6HmfmGmS06U4uWnK8sK3gbJCCIc6srLhT8fK9fxyB8QNZYWyYF/+RhMe89zTDT&#10;9sJf1O5DISKEfYYKyhCaTEqfl2TQD2xDHL2jdQZDlK6Q2uElwk0t35NkJA1WHBdKbGhVUn7an42C&#10;cbppD3473P3mo2M9CS8f7eefU+q53y2nIAJ14RG+tzdawTBN4XYmHgE5v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F7QTFAAAA3AAAAA8AAAAAAAAAAAAAAAAAlwIAAGRycy9k&#10;b3ducmV2LnhtbFBLBQYAAAAABAAEAPUAAACJAwAAAAA=&#10;">
                  <v:textbox>
                    <w:txbxContent>
                      <w:p w14:paraId="7316A908" w14:textId="77777777" w:rsidR="00243663" w:rsidRDefault="00243663" w:rsidP="003706AD">
                        <w:pPr>
                          <w:spacing w:before="0"/>
                          <w:rPr>
                            <w:sz w:val="18"/>
                          </w:rPr>
                        </w:pPr>
                        <w:r>
                          <w:rPr>
                            <w:sz w:val="18"/>
                          </w:rPr>
                          <w:t>XDS Document Repository</w:t>
                        </w:r>
                      </w:p>
                    </w:txbxContent>
                  </v:textbox>
                </v:shape>
                <v:line id="Line 27" o:spid="_x0000_s122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BPUYxwAAANwAAAAPAAAAAAAA&#10;AAAAAAAAAKECAABkcnMvZG93bnJldi54bWxQSwUGAAAAAAQABAD5AAAAlQMAAAAA&#10;"/>
                <w10:anchorlock/>
              </v:group>
            </w:pict>
          </mc:Fallback>
        </mc:AlternateContent>
      </w:r>
    </w:p>
    <w:p w14:paraId="3452A9BA" w14:textId="562BD0E8" w:rsidR="003706AD" w:rsidRPr="000B6820" w:rsidRDefault="003706AD" w:rsidP="003706AD">
      <w:pPr>
        <w:pStyle w:val="FigureTitle"/>
      </w:pPr>
      <w:r w:rsidRPr="000B6820">
        <w:t>Figure 3.</w:t>
      </w:r>
      <w:del w:id="1537" w:author="Elena Vio" w:date="2016-07-19T13:11:00Z">
        <w:r w:rsidRPr="000B6820" w:rsidDel="009E0620">
          <w:delText>Z2</w:delText>
        </w:r>
      </w:del>
      <w:ins w:id="1538" w:author="Elena Vio" w:date="2016-07-19T13:11:00Z">
        <w:r w:rsidR="009E0620">
          <w:t>36</w:t>
        </w:r>
      </w:ins>
      <w:r w:rsidRPr="000B6820">
        <w:t>.2-1: Use Case Diagram</w:t>
      </w:r>
    </w:p>
    <w:p w14:paraId="6246048F" w14:textId="77777777" w:rsidR="003706AD" w:rsidRPr="000B6820" w:rsidRDefault="003706AD" w:rsidP="004B2F11">
      <w:pPr>
        <w:pStyle w:val="Corpodeltesto"/>
      </w:pPr>
    </w:p>
    <w:p w14:paraId="3329C06F" w14:textId="69FA293F" w:rsidR="003706AD" w:rsidRPr="000B6820" w:rsidRDefault="003706AD" w:rsidP="003706AD">
      <w:pPr>
        <w:pStyle w:val="TableTitle"/>
      </w:pPr>
      <w:r w:rsidRPr="000B6820">
        <w:t>Table 3.</w:t>
      </w:r>
      <w:del w:id="1539" w:author="Elena Vio" w:date="2016-07-19T13:11:00Z">
        <w:r w:rsidRPr="000B6820" w:rsidDel="009E0620">
          <w:delText>Z2</w:delText>
        </w:r>
      </w:del>
      <w:ins w:id="1540" w:author="Elena Vio" w:date="2016-07-19T13:11:00Z">
        <w:r w:rsidR="009E0620">
          <w:t>36</w:t>
        </w:r>
      </w:ins>
      <w:r w:rsidRPr="000B6820">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706AD" w:rsidRPr="000B6820" w14:paraId="7CAD231D" w14:textId="77777777" w:rsidTr="004B2F11">
        <w:trPr>
          <w:cantSplit/>
        </w:trPr>
        <w:tc>
          <w:tcPr>
            <w:tcW w:w="1008" w:type="dxa"/>
            <w:shd w:val="clear" w:color="auto" w:fill="auto"/>
          </w:tcPr>
          <w:p w14:paraId="63C83E09" w14:textId="77777777" w:rsidR="003706AD" w:rsidRPr="000B6820" w:rsidRDefault="003706AD" w:rsidP="00346EF8">
            <w:pPr>
              <w:pStyle w:val="Corpodeltesto"/>
              <w:rPr>
                <w:b/>
              </w:rPr>
            </w:pPr>
            <w:r w:rsidRPr="000B6820">
              <w:rPr>
                <w:b/>
              </w:rPr>
              <w:t>Actor:</w:t>
            </w:r>
          </w:p>
        </w:tc>
        <w:tc>
          <w:tcPr>
            <w:tcW w:w="8568" w:type="dxa"/>
          </w:tcPr>
          <w:p w14:paraId="1400C5B3" w14:textId="1E5968C0" w:rsidR="003706AD" w:rsidRPr="000B6820" w:rsidRDefault="003706AD" w:rsidP="008D1382">
            <w:pPr>
              <w:pStyle w:val="Corpodeltesto"/>
            </w:pPr>
            <w:r w:rsidRPr="000B6820">
              <w:t>HT Requester</w:t>
            </w:r>
          </w:p>
        </w:tc>
      </w:tr>
      <w:tr w:rsidR="003706AD" w:rsidRPr="000B6820" w14:paraId="6A75E86B" w14:textId="77777777" w:rsidTr="004B2F11">
        <w:trPr>
          <w:cantSplit/>
          <w:trHeight w:val="435"/>
        </w:trPr>
        <w:tc>
          <w:tcPr>
            <w:tcW w:w="1008" w:type="dxa"/>
            <w:shd w:val="clear" w:color="auto" w:fill="auto"/>
          </w:tcPr>
          <w:p w14:paraId="19290D7E" w14:textId="77777777" w:rsidR="003706AD" w:rsidRPr="000B6820" w:rsidRDefault="003706AD" w:rsidP="00346EF8">
            <w:pPr>
              <w:pStyle w:val="Corpodeltesto"/>
              <w:rPr>
                <w:b/>
              </w:rPr>
            </w:pPr>
            <w:r w:rsidRPr="000B6820">
              <w:rPr>
                <w:b/>
              </w:rPr>
              <w:t>Role:</w:t>
            </w:r>
          </w:p>
        </w:tc>
        <w:tc>
          <w:tcPr>
            <w:tcW w:w="8568" w:type="dxa"/>
          </w:tcPr>
          <w:p w14:paraId="56F75B49" w14:textId="0398670F" w:rsidR="003706AD" w:rsidRPr="000B6820" w:rsidRDefault="003706AD" w:rsidP="008D1382">
            <w:pPr>
              <w:pStyle w:val="Corpodeltesto"/>
              <w:tabs>
                <w:tab w:val="right" w:pos="9360"/>
              </w:tabs>
            </w:pPr>
            <w:r w:rsidRPr="000B6820">
              <w:t xml:space="preserve">Revoke the assignment of a HT Lead </w:t>
            </w:r>
            <w:r w:rsidR="008D1382" w:rsidRPr="000B6820">
              <w:t>task already assigned but aren’t yet accepted</w:t>
            </w:r>
            <w:r w:rsidR="008D1382" w:rsidRPr="000B6820" w:rsidDel="008D1382">
              <w:t xml:space="preserve"> </w:t>
            </w:r>
          </w:p>
        </w:tc>
      </w:tr>
      <w:tr w:rsidR="008D1382" w:rsidRPr="000B6820" w14:paraId="799A44C2" w14:textId="77777777" w:rsidTr="004B2F11">
        <w:trPr>
          <w:cantSplit/>
          <w:trHeight w:val="435"/>
        </w:trPr>
        <w:tc>
          <w:tcPr>
            <w:tcW w:w="1008" w:type="dxa"/>
            <w:shd w:val="clear" w:color="auto" w:fill="auto"/>
          </w:tcPr>
          <w:p w14:paraId="43C01A36" w14:textId="2AF38735" w:rsidR="008D1382" w:rsidRPr="000B6820" w:rsidRDefault="008D1382" w:rsidP="00346EF8">
            <w:pPr>
              <w:pStyle w:val="Corpodeltesto"/>
              <w:rPr>
                <w:b/>
              </w:rPr>
            </w:pPr>
            <w:r w:rsidRPr="000B6820">
              <w:rPr>
                <w:b/>
              </w:rPr>
              <w:t>Actor:</w:t>
            </w:r>
          </w:p>
        </w:tc>
        <w:tc>
          <w:tcPr>
            <w:tcW w:w="8568" w:type="dxa"/>
          </w:tcPr>
          <w:p w14:paraId="3BBA6AA6" w14:textId="4D0984B1" w:rsidR="008D1382" w:rsidRPr="000B6820" w:rsidRDefault="008D1382" w:rsidP="00131CD7">
            <w:pPr>
              <w:pStyle w:val="Corpodeltesto"/>
              <w:tabs>
                <w:tab w:val="right" w:pos="9360"/>
              </w:tabs>
            </w:pPr>
            <w:r w:rsidRPr="000B6820">
              <w:t>HT Manager</w:t>
            </w:r>
          </w:p>
        </w:tc>
      </w:tr>
      <w:tr w:rsidR="008D1382" w:rsidRPr="000B6820" w14:paraId="089CB5D2" w14:textId="77777777" w:rsidTr="004B2F11">
        <w:trPr>
          <w:cantSplit/>
          <w:trHeight w:val="435"/>
        </w:trPr>
        <w:tc>
          <w:tcPr>
            <w:tcW w:w="1008" w:type="dxa"/>
            <w:shd w:val="clear" w:color="auto" w:fill="auto"/>
          </w:tcPr>
          <w:p w14:paraId="37C4DBBA" w14:textId="5B96B9D8" w:rsidR="008D1382" w:rsidRPr="000B6820" w:rsidRDefault="008D1382" w:rsidP="00346EF8">
            <w:pPr>
              <w:pStyle w:val="Corpodeltesto"/>
              <w:rPr>
                <w:b/>
              </w:rPr>
            </w:pPr>
            <w:r w:rsidRPr="000B6820">
              <w:rPr>
                <w:b/>
              </w:rPr>
              <w:lastRenderedPageBreak/>
              <w:t>Role:</w:t>
            </w:r>
          </w:p>
        </w:tc>
        <w:tc>
          <w:tcPr>
            <w:tcW w:w="8568" w:type="dxa"/>
          </w:tcPr>
          <w:p w14:paraId="162E486A" w14:textId="4E8CBB48" w:rsidR="008D1382" w:rsidRPr="000B6820" w:rsidRDefault="008D1382" w:rsidP="00131CD7">
            <w:pPr>
              <w:pStyle w:val="Corpodeltesto"/>
              <w:tabs>
                <w:tab w:val="right" w:pos="9360"/>
              </w:tabs>
            </w:pPr>
            <w:proofErr w:type="gramStart"/>
            <w:r w:rsidRPr="000B6820">
              <w:t>Revoke the assignment of a HT Involvement</w:t>
            </w:r>
            <w:r w:rsidR="00E40598" w:rsidRPr="000B6820">
              <w:t xml:space="preserve"> task</w:t>
            </w:r>
            <w:r w:rsidRPr="000B6820">
              <w:t xml:space="preserve"> already assigned but aren’t</w:t>
            </w:r>
            <w:proofErr w:type="gramEnd"/>
            <w:r w:rsidRPr="000B6820">
              <w:t xml:space="preserve"> yet accepted.</w:t>
            </w:r>
          </w:p>
        </w:tc>
      </w:tr>
      <w:tr w:rsidR="003706AD" w:rsidRPr="000B6820" w14:paraId="0A095328" w14:textId="77777777" w:rsidTr="004B2F11">
        <w:trPr>
          <w:cantSplit/>
        </w:trPr>
        <w:tc>
          <w:tcPr>
            <w:tcW w:w="1008" w:type="dxa"/>
            <w:shd w:val="clear" w:color="auto" w:fill="auto"/>
          </w:tcPr>
          <w:p w14:paraId="48623619" w14:textId="77777777" w:rsidR="003706AD" w:rsidRPr="000B6820" w:rsidRDefault="003706AD" w:rsidP="00346EF8">
            <w:pPr>
              <w:pStyle w:val="Corpodeltesto"/>
              <w:rPr>
                <w:b/>
              </w:rPr>
            </w:pPr>
            <w:r w:rsidRPr="000B6820">
              <w:rPr>
                <w:b/>
              </w:rPr>
              <w:t>Actor:</w:t>
            </w:r>
          </w:p>
        </w:tc>
        <w:tc>
          <w:tcPr>
            <w:tcW w:w="8568" w:type="dxa"/>
          </w:tcPr>
          <w:p w14:paraId="7AC24621" w14:textId="77777777" w:rsidR="003706AD" w:rsidRPr="000B6820" w:rsidRDefault="003706AD" w:rsidP="00346EF8">
            <w:pPr>
              <w:pStyle w:val="Corpodeltesto"/>
            </w:pPr>
            <w:r w:rsidRPr="000B6820">
              <w:t>XDS Document Repository</w:t>
            </w:r>
          </w:p>
        </w:tc>
      </w:tr>
      <w:tr w:rsidR="003706AD" w:rsidRPr="000B6820" w14:paraId="204D4B2B" w14:textId="77777777" w:rsidTr="004B2F11">
        <w:trPr>
          <w:cantSplit/>
        </w:trPr>
        <w:tc>
          <w:tcPr>
            <w:tcW w:w="1008" w:type="dxa"/>
            <w:shd w:val="clear" w:color="auto" w:fill="auto"/>
          </w:tcPr>
          <w:p w14:paraId="22C7E00D" w14:textId="77777777" w:rsidR="003706AD" w:rsidRPr="000B6820" w:rsidRDefault="003706AD" w:rsidP="00346EF8">
            <w:pPr>
              <w:pStyle w:val="Corpodeltesto"/>
              <w:rPr>
                <w:b/>
              </w:rPr>
            </w:pPr>
            <w:r w:rsidRPr="000B6820">
              <w:rPr>
                <w:b/>
              </w:rPr>
              <w:t>Role:</w:t>
            </w:r>
          </w:p>
        </w:tc>
        <w:tc>
          <w:tcPr>
            <w:tcW w:w="8568" w:type="dxa"/>
          </w:tcPr>
          <w:p w14:paraId="68EB273D" w14:textId="77777777" w:rsidR="003706AD" w:rsidRPr="000B6820" w:rsidRDefault="003706AD" w:rsidP="00346EF8">
            <w:pPr>
              <w:pStyle w:val="Corpodeltesto"/>
            </w:pPr>
            <w:r w:rsidRPr="000B6820">
              <w:t>Receives, stores and eventually notifies the Workflow Document</w:t>
            </w:r>
          </w:p>
        </w:tc>
      </w:tr>
    </w:tbl>
    <w:p w14:paraId="50497BB3" w14:textId="77777777" w:rsidR="003706AD" w:rsidRPr="000B6820" w:rsidRDefault="003706AD" w:rsidP="003706AD">
      <w:pPr>
        <w:pStyle w:val="Corpodeltesto"/>
      </w:pPr>
    </w:p>
    <w:p w14:paraId="3C34203C" w14:textId="3D0D5557" w:rsidR="008D138B" w:rsidRPr="000B6820" w:rsidRDefault="00B0239B" w:rsidP="008D138B">
      <w:pPr>
        <w:pStyle w:val="Titolo3"/>
        <w:numPr>
          <w:ilvl w:val="0"/>
          <w:numId w:val="0"/>
        </w:numPr>
        <w:rPr>
          <w:noProof w:val="0"/>
        </w:rPr>
      </w:pPr>
      <w:bookmarkStart w:id="1541" w:name="_Toc450674083"/>
      <w:r w:rsidRPr="000B6820">
        <w:rPr>
          <w:noProof w:val="0"/>
        </w:rPr>
        <w:t>3.</w:t>
      </w:r>
      <w:del w:id="1542" w:author="Elena Vio" w:date="2016-07-19T13:11:00Z">
        <w:r w:rsidRPr="000B6820" w:rsidDel="009E0620">
          <w:rPr>
            <w:noProof w:val="0"/>
          </w:rPr>
          <w:delText>Z2</w:delText>
        </w:r>
      </w:del>
      <w:ins w:id="1543" w:author="Elena Vio" w:date="2016-07-19T13:11:00Z">
        <w:r w:rsidR="009E0620">
          <w:rPr>
            <w:noProof w:val="0"/>
          </w:rPr>
          <w:t>36</w:t>
        </w:r>
      </w:ins>
      <w:r w:rsidR="008D138B" w:rsidRPr="000B6820">
        <w:rPr>
          <w:noProof w:val="0"/>
        </w:rPr>
        <w:t>.3 Referenced Standards</w:t>
      </w:r>
      <w:bookmarkEnd w:id="1532"/>
      <w:bookmarkEnd w:id="1541"/>
    </w:p>
    <w:p w14:paraId="36C568E0" w14:textId="77777777" w:rsidR="008D138B" w:rsidRPr="000B6820" w:rsidRDefault="008D138B" w:rsidP="004B2F11">
      <w:pPr>
        <w:pStyle w:val="Corpodeltesto"/>
      </w:pPr>
      <w:proofErr w:type="spellStart"/>
      <w:r w:rsidRPr="000B6820">
        <w:rPr>
          <w:b/>
          <w:lang w:eastAsia="it-IT"/>
        </w:rPr>
        <w:t>XDS.b</w:t>
      </w:r>
      <w:proofErr w:type="spellEnd"/>
      <w:r w:rsidRPr="000B6820">
        <w:rPr>
          <w:b/>
          <w:lang w:eastAsia="it-IT"/>
        </w:rPr>
        <w:t xml:space="preserve"> (Cross-Enterprise Document Sharing): </w:t>
      </w:r>
      <w:r w:rsidRPr="000B6820">
        <w:rPr>
          <w:lang w:eastAsia="it-IT"/>
        </w:rPr>
        <w:t xml:space="preserve"> For a list of the standards for the underlying Provide and Register Document Set-b [ITI-41] transaction, see ITI TF-2b: 3.41.3.</w:t>
      </w:r>
    </w:p>
    <w:p w14:paraId="4E55335D" w14:textId="4A9F78F4" w:rsidR="008D138B" w:rsidRPr="000B6820" w:rsidRDefault="008D138B" w:rsidP="004B2F11">
      <w:pPr>
        <w:pStyle w:val="Corpodeltesto"/>
      </w:pPr>
      <w:r w:rsidRPr="000B6820">
        <w:rPr>
          <w:b/>
        </w:rPr>
        <w:t>XDW (Cross-Enterprise Document Workflow):</w:t>
      </w:r>
      <w:r w:rsidRPr="000B6820">
        <w:t xml:space="preserve">  For requirements and standards related to the </w:t>
      </w:r>
      <w:r w:rsidR="006C2A49" w:rsidRPr="000B6820">
        <w:t>Heart Team</w:t>
      </w:r>
      <w:r w:rsidRPr="000B6820">
        <w:t xml:space="preserve"> Workflow Document, see ITI TF-1</w:t>
      </w:r>
      <w:proofErr w:type="gramStart"/>
      <w:r w:rsidRPr="000B6820">
        <w:t>:20</w:t>
      </w:r>
      <w:proofErr w:type="gramEnd"/>
      <w:r w:rsidRPr="000B6820">
        <w:t xml:space="preserve"> and ITI TF-3:4.5.</w:t>
      </w:r>
    </w:p>
    <w:p w14:paraId="35A05665" w14:textId="438FC352" w:rsidR="008D138B" w:rsidRPr="000B6820" w:rsidRDefault="008D138B" w:rsidP="008D138B">
      <w:pPr>
        <w:pStyle w:val="Titolo3"/>
        <w:numPr>
          <w:ilvl w:val="0"/>
          <w:numId w:val="0"/>
        </w:numPr>
        <w:rPr>
          <w:noProof w:val="0"/>
        </w:rPr>
      </w:pPr>
      <w:bookmarkStart w:id="1544" w:name="_Toc321132958"/>
      <w:bookmarkStart w:id="1545" w:name="_Toc450674084"/>
      <w:r w:rsidRPr="000B6820">
        <w:rPr>
          <w:noProof w:val="0"/>
        </w:rPr>
        <w:t>3.</w:t>
      </w:r>
      <w:del w:id="1546" w:author="Elena Vio" w:date="2016-07-19T13:11:00Z">
        <w:r w:rsidR="00E05EE8" w:rsidRPr="000B6820" w:rsidDel="009E0620">
          <w:rPr>
            <w:noProof w:val="0"/>
          </w:rPr>
          <w:delText>Z2</w:delText>
        </w:r>
      </w:del>
      <w:ins w:id="1547" w:author="Elena Vio" w:date="2016-07-19T13:11:00Z">
        <w:r w:rsidR="009E0620">
          <w:rPr>
            <w:noProof w:val="0"/>
          </w:rPr>
          <w:t>36</w:t>
        </w:r>
      </w:ins>
      <w:r w:rsidRPr="000B6820">
        <w:rPr>
          <w:noProof w:val="0"/>
        </w:rPr>
        <w:t>.4 Interaction Diagram</w:t>
      </w:r>
      <w:bookmarkEnd w:id="1544"/>
      <w:bookmarkEnd w:id="1545"/>
    </w:p>
    <w:p w14:paraId="37382D2E" w14:textId="77777777" w:rsidR="00E05EE8" w:rsidRPr="000B6820" w:rsidRDefault="00E05EE8" w:rsidP="004B2F11">
      <w:pPr>
        <w:pStyle w:val="Corpodeltesto"/>
      </w:pPr>
    </w:p>
    <w:p w14:paraId="012A0D97" w14:textId="77777777" w:rsidR="00E05EE8" w:rsidRPr="000B6820" w:rsidRDefault="00E05EE8" w:rsidP="004B2F11">
      <w:pPr>
        <w:pStyle w:val="Corpodeltesto"/>
        <w:jc w:val="center"/>
      </w:pPr>
      <w:r w:rsidRPr="000B6820">
        <w:rPr>
          <w:noProof/>
          <w:lang w:val="it-IT" w:eastAsia="it-IT"/>
        </w:rPr>
        <mc:AlternateContent>
          <mc:Choice Requires="wpg">
            <w:drawing>
              <wp:inline distT="0" distB="0" distL="0" distR="0" wp14:anchorId="4557FF18" wp14:editId="65BAC0DB">
                <wp:extent cx="5943600" cy="2400300"/>
                <wp:effectExtent l="0" t="0" r="0" b="12700"/>
                <wp:docPr id="34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4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Text Box 30"/>
                        <wps:cNvSpPr txBox="1">
                          <a:spLocks noChangeArrowheads="1"/>
                        </wps:cNvSpPr>
                        <wps:spPr bwMode="auto">
                          <a:xfrm>
                            <a:off x="4030" y="8403"/>
                            <a:ext cx="2166"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56DC4" w14:textId="0EFB2A27" w:rsidR="00243663" w:rsidRPr="007C1AAC" w:rsidRDefault="00243663" w:rsidP="00E05EE8">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4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983A" w14:textId="1D93D69A" w:rsidR="00243663" w:rsidRPr="007C1AAC" w:rsidRDefault="00243663" w:rsidP="00E05EE8">
                              <w:pPr>
                                <w:spacing w:before="0"/>
                                <w:rPr>
                                  <w:sz w:val="22"/>
                                  <w:szCs w:val="22"/>
                                </w:rPr>
                              </w:pPr>
                              <w:r>
                                <w:t>Cancellation HT Assignment</w:t>
                              </w:r>
                            </w:p>
                          </w:txbxContent>
                        </wps:txbx>
                        <wps:bodyPr rot="0" vert="horz" wrap="square" lIns="0" tIns="0" rIns="0" bIns="0" anchor="t" anchorCtr="0" upright="1">
                          <a:noAutofit/>
                        </wps:bodyPr>
                      </wps:wsp>
                      <wps:wsp>
                        <wps:cNvPr id="35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DCC9D" w14:textId="77777777" w:rsidR="00243663" w:rsidRPr="007C1AAC" w:rsidRDefault="00243663" w:rsidP="00E05EE8">
                              <w:pPr>
                                <w:spacing w:before="0"/>
                                <w:jc w:val="center"/>
                                <w:rPr>
                                  <w:sz w:val="22"/>
                                  <w:szCs w:val="22"/>
                                </w:rPr>
                              </w:pPr>
                              <w:r>
                                <w:rPr>
                                  <w:sz w:val="22"/>
                                  <w:szCs w:val="22"/>
                                </w:rPr>
                                <w:t>XDS Document Repository</w:t>
                              </w:r>
                            </w:p>
                            <w:p w14:paraId="21AFA0B1" w14:textId="77777777" w:rsidR="00243663" w:rsidRDefault="00243663" w:rsidP="00E05EE8">
                              <w:pPr>
                                <w:spacing w:before="0"/>
                              </w:pPr>
                            </w:p>
                            <w:p w14:paraId="69B4714D" w14:textId="77777777" w:rsidR="00243663" w:rsidRPr="007C1AAC" w:rsidRDefault="00243663" w:rsidP="00E05EE8">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5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DD6CA" w14:textId="77777777" w:rsidR="00243663" w:rsidRPr="007C1AAC" w:rsidRDefault="00243663" w:rsidP="00E05EE8">
                              <w:pPr>
                                <w:spacing w:before="0"/>
                                <w:rPr>
                                  <w:sz w:val="22"/>
                                  <w:szCs w:val="22"/>
                                </w:rPr>
                              </w:pPr>
                              <w:r>
                                <w:t>Provide And Register Document set-b Response</w:t>
                              </w:r>
                              <w:r w:rsidDel="00281B77">
                                <w:rPr>
                                  <w:sz w:val="22"/>
                                  <w:szCs w:val="22"/>
                                </w:rPr>
                                <w:t xml:space="preserve"> </w:t>
                              </w:r>
                            </w:p>
                            <w:p w14:paraId="2B75D428" w14:textId="77777777" w:rsidR="00243663" w:rsidRDefault="00243663" w:rsidP="00E05EE8">
                              <w:pPr>
                                <w:spacing w:before="0"/>
                              </w:pPr>
                            </w:p>
                            <w:p w14:paraId="6258D507" w14:textId="77777777" w:rsidR="00243663" w:rsidRPr="007C1AAC" w:rsidRDefault="00243663" w:rsidP="00E05EE8">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2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MTbsuLxBQAAKCYAAA4AAAAAAAAAAAAAAAAALAIAAGRycy9lMm9Eb2Mu&#10;eG1sUEsBAi0AFAAGAAgAAAAhALqER1TcAAAABQEAAA8AAAAAAAAAAAAAAAAASQgAAGRycy9kb3du&#10;cmV2LnhtbFBLBQYAAAAABAAEAPMAAABSCQAAAAA=&#10;">
                <o:lock v:ext="edit" aspectratio="t"/>
                <v:rect id="AutoShape 29" o:spid="_x0000_s122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dRHxQAA&#10;ANwAAAAPAAAAZHJzL2Rvd25yZXYueG1sRI9Ba8JAFITvQv/D8gpepG6q0pbUVYpQDCKIsfX8yL4m&#10;odm3Mbsm8d+7guBxmJlvmPmyN5VoqXGlZQWv4wgEcWZ1ybmCn8P3ywcI55E1VpZJwYUcLBdPgznG&#10;2na8pzb1uQgQdjEqKLyvYyldVpBBN7Y1cfD+bGPQB9nkUjfYBbip5CSK3qTBksNCgTWtCsr+07NR&#10;0GW79njYruVudEwsn5LTKv3dKDV87r8+QXjq/SN8bydawXT2D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11EfFAAAA3AAAAA8AAAAAAAAAAAAAAAAAlwIAAGRycy9k&#10;b3ducmV2LnhtbFBLBQYAAAAABAAEAPUAAACJAwAAAAA=&#10;" filled="f" stroked="f">
                  <o:lock v:ext="edit" aspectratio="t" text="t"/>
                </v:rect>
                <v:shape id="Text Box 30" o:spid="_x0000_s1224" type="#_x0000_t202" style="position:absolute;left:4030;top:8403;width:2166;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JQ2wQAA&#10;ANwAAAAPAAAAZHJzL2Rvd25yZXYueG1sRE/JbsIwEL1X4h+sQeJSEQeasgQMKkhUXKF8wBBPFhGP&#10;o9glyd/XB6Qen96+3femFk9qXWVZwSyKQRBnVldcKLj9nKYrEM4ja6wtk4KBHOx3o7ctptp2fKHn&#10;1RcihLBLUUHpfZNK6bKSDLrINsSBy21r0AfYFlK32IVwU8t5HC+kwYpDQ4kNHUvKHtdfoyA/d++f&#10;6+7+7W/LS7I4YLW820Gpybj/2oDw1Pt/8ct91go+kr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kSUNsEAAADcAAAADwAAAAAAAAAAAAAAAACXAgAAZHJzL2Rvd25y&#10;ZXYueG1sUEsFBgAAAAAEAAQA9QAAAIUDAAAAAA==&#10;" stroked="f">
                  <v:textbox>
                    <w:txbxContent>
                      <w:p w14:paraId="5DA56DC4" w14:textId="0EFB2A27" w:rsidR="00243663" w:rsidRPr="007C1AAC" w:rsidRDefault="00243663" w:rsidP="00E05EE8">
                        <w:pPr>
                          <w:spacing w:before="0"/>
                          <w:rPr>
                            <w:sz w:val="22"/>
                            <w:szCs w:val="22"/>
                          </w:rPr>
                        </w:pPr>
                        <w:r>
                          <w:rPr>
                            <w:sz w:val="22"/>
                            <w:szCs w:val="22"/>
                          </w:rPr>
                          <w:t>HT Requester or HT Manager</w:t>
                        </w:r>
                      </w:p>
                    </w:txbxContent>
                  </v:textbox>
                </v:shape>
                <v:line id="Line 31" o:spid="_x0000_s122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udsQAAADcAAAADwAAAGRycy9kb3ducmV2LnhtbESPS2sCMRSF9wX/Q7iCO83YlqKjUUQQ&#10;XNgWH7i+TK4zo5ObMYnj+O9NQejycB4fZzpvTSUacr60rGA4SEAQZ1aXnCs47Ff9EQgfkDVWlknB&#10;gzzMZ523Kaba3nlLzS7kIo6wT1FBEUKdSumzggz6ga2Jo3eyzmCI0uVSO7zHcVPJ9yT5kgZLjoQC&#10;a1oWlF12NxO5Wb5x1+P50q5P35vVlZvxz/5XqV63XUxABGrDf/jVXmsFH59j+DsTj4C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vi52xAAAANwAAAAPAAAAAAAAAAAA&#10;AAAAAKECAABkcnMvZG93bnJldi54bWxQSwUGAAAAAAQABAD5AAAAkgMAAAAA&#10;">
                  <v:stroke dashstyle="dash"/>
                </v:line>
                <v:shape id="Text Box 32" o:spid="_x0000_s1226"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RATwgAA&#10;ANwAAAAPAAAAZHJzL2Rvd25yZXYueG1sRE/Pa8IwFL4P9j+EN/A2UzeUWY0iYwNBENt68Phsnm2w&#10;eemaqPW/Nwdhx4/v93zZ20ZcqfPGsYLRMAFBXDptuFKwL37fv0D4gKyxcUwK7uRhuXh9mWOq3Y0z&#10;uuahEjGEfYoK6hDaVEpf1mTRD11LHLmT6yyGCLtK6g5vMdw28iNJJtKi4dhQY0vfNZXn/GIVrA6c&#10;/Zi/7XGXnTJTFNOEN5OzUoO3fjUDEagP/+Kne60VfI7j/H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EBPCAAAA3AAAAA8AAAAAAAAAAAAAAAAAlwIAAGRycy9kb3du&#10;cmV2LnhtbFBLBQYAAAAABAAEAPUAAACGAwAAAAA=&#10;" filled="f" stroked="f">
                  <v:textbox inset="0,0,0,0">
                    <w:txbxContent>
                      <w:p w14:paraId="3A08983A" w14:textId="1D93D69A" w:rsidR="00243663" w:rsidRPr="007C1AAC" w:rsidRDefault="00243663" w:rsidP="00E05EE8">
                        <w:pPr>
                          <w:spacing w:before="0"/>
                          <w:rPr>
                            <w:sz w:val="22"/>
                            <w:szCs w:val="22"/>
                          </w:rPr>
                        </w:pPr>
                        <w:r>
                          <w:t>Cancellation HT Assignment</w:t>
                        </w:r>
                      </w:p>
                    </w:txbxContent>
                  </v:textbox>
                </v:shape>
                <v:line id="Line 33" o:spid="_x0000_s122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G0rcQAAADcAAAADwAAAGRycy9kb3ducmV2LnhtbESPX2vCMBTF3wW/Q7iCbzNVmbjOKCII&#10;PriJVfZ8aa5tZ3NTk1i7b78MBj4ezp8fZ7HqTC1acr6yrGA8SkAQ51ZXXCg4n7YvcxA+IGusLZOC&#10;H/KwWvZ7C0y1ffCR2iwUIo6wT1FBGUKTSunzkgz6kW2Io3exzmCI0hVSO3zEcVPLSZLMpMGKI6HE&#10;hjYl5dfsbiI3L/bu9vV97XaXj/32xu3b5+mg1HDQrd9BBOrCM/zf3mkF09cx/J2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EbStxAAAANwAAAAPAAAAAAAAAAAA&#10;AAAAAKECAABkcnMvZG93bnJldi54bWxQSwUGAAAAAAQABAD5AAAAkgMAAAAA&#10;">
                  <v:stroke dashstyle="dash"/>
                </v:line>
                <v:rect id="Rectangle 34" o:spid="_x0000_s122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gWCxQAA&#10;ANwAAAAPAAAAZHJzL2Rvd25yZXYueG1sRI9Pa8JAFMTvQr/D8gq96cZIpaauIpaU9qjx4u01+5qk&#10;Zt+G7OZP/fRuQehxmJnfMOvtaGrRU+sqywrmswgEcW51xYWCU5ZOX0A4j6yxtkwKfsnBdvMwWWOi&#10;7cAH6o++EAHCLkEFpfdNIqXLSzLoZrYhDt63bQ36INtC6haHADe1jKNoKQ1WHBZKbGhfUn45dkbB&#10;VxWf8HrI3iOzShf+c8x+uvObUk+P4+4VhKfR/4fv7Q+tYPEcw9+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GBYLFAAAA3AAAAA8AAAAAAAAAAAAAAAAAlwIAAGRycy9k&#10;b3ducmV2LnhtbFBLBQYAAAAABAAEAPUAAACJAwAAAAA=&#10;"/>
                <v:rect id="Rectangle 35" o:spid="_x0000_s122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qAZxQAA&#10;ANwAAAAPAAAAZHJzL2Rvd25yZXYueG1sRI9Pa8JAFMTvhX6H5RV6azY1KG10ldJi0WP+XHp7Zp9J&#10;bPZtyK6a+uldQehxmJnfMIvVaDpxosG1lhW8RjEI4srqlmsFZbF+eQPhPLLGzjIp+CMHq+XjwwJT&#10;bc+c0Sn3tQgQdikqaLzvUyld1ZBBF9meOHh7Oxj0QQ611AOeA9x0chLHM2mw5bDQYE+fDVW/+dEo&#10;2LWTEi9Z8R2b93Xit2NxOP58KfX8NH7MQXga/X/43t5oBck0g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KoBnFAAAA3AAAAA8AAAAAAAAAAAAAAAAAlwIAAGRycy9k&#10;b3ducmV2LnhtbFBLBQYAAAAABAAEAPUAAACJAwAAAAA=&#10;"/>
                <v:line id="Line 36" o:spid="_x0000_s123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42XtcUAAADcAAAADwAAAAAAAAAA&#10;AAAAAAChAgAAZHJzL2Rvd25yZXYueG1sUEsFBgAAAAAEAAQA+QAAAJMDAAAAAA==&#10;">
                  <v:stroke endarrow="block"/>
                </v:line>
                <v:shape id="Text Box 37" o:spid="_x0000_s123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K11xQAA&#10;ANwAAAAPAAAAZHJzL2Rvd25yZXYueG1sRI/NasMwEITvgb6D2EIvoZGb1vlxo5i00OKr3TzAxtrY&#10;ptbKWKrtvH0VCOQ4zMw3zC6dTCsG6l1jWcHLIgJBXFrdcKXg+PP1vAHhPLLG1jIpuJCDdP8w22Gi&#10;7cg5DYWvRICwS1BB7X2XSOnKmgy6he2Ig3e2vUEfZF9J3eMY4KaVyyhaSYMNh4UaO/qsqfwt/oyC&#10;czbO4+14+vbHdf62+sBmfbIXpZ4ep8M7CE+Tv4dv7UwreI1juJ4JR0D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crXXFAAAA3AAAAA8AAAAAAAAAAAAAAAAAlwIAAGRycy9k&#10;b3ducmV2LnhtbFBLBQYAAAAABAAEAPUAAACJAwAAAAA=&#10;" stroked="f">
                  <v:textbox>
                    <w:txbxContent>
                      <w:p w14:paraId="764DCC9D" w14:textId="77777777" w:rsidR="00243663" w:rsidRPr="007C1AAC" w:rsidRDefault="00243663" w:rsidP="00E05EE8">
                        <w:pPr>
                          <w:spacing w:before="0"/>
                          <w:jc w:val="center"/>
                          <w:rPr>
                            <w:sz w:val="22"/>
                            <w:szCs w:val="22"/>
                          </w:rPr>
                        </w:pPr>
                        <w:r>
                          <w:rPr>
                            <w:sz w:val="22"/>
                            <w:szCs w:val="22"/>
                          </w:rPr>
                          <w:t>XDS Document Repository</w:t>
                        </w:r>
                      </w:p>
                      <w:p w14:paraId="21AFA0B1" w14:textId="77777777" w:rsidR="00243663" w:rsidRDefault="00243663" w:rsidP="00E05EE8">
                        <w:pPr>
                          <w:spacing w:before="0"/>
                        </w:pPr>
                      </w:p>
                      <w:p w14:paraId="69B4714D" w14:textId="77777777" w:rsidR="00243663" w:rsidRPr="007C1AAC" w:rsidRDefault="00243663" w:rsidP="00E05EE8">
                        <w:pPr>
                          <w:spacing w:before="0"/>
                          <w:jc w:val="center"/>
                          <w:rPr>
                            <w:sz w:val="22"/>
                            <w:szCs w:val="22"/>
                          </w:rPr>
                        </w:pPr>
                        <w:r w:rsidRPr="007C1AAC">
                          <w:rPr>
                            <w:sz w:val="22"/>
                            <w:szCs w:val="22"/>
                          </w:rPr>
                          <w:t>A</w:t>
                        </w:r>
                        <w:r>
                          <w:rPr>
                            <w:sz w:val="22"/>
                            <w:szCs w:val="22"/>
                          </w:rPr>
                          <w:t>ctor D</w:t>
                        </w:r>
                      </w:p>
                    </w:txbxContent>
                  </v:textbox>
                </v:shape>
                <v:line id="Line 38" o:spid="_x0000_s123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2zrys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OF/TCSAXv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2zrysUAAADcAAAADwAAAAAAAAAA&#10;AAAAAAChAgAAZHJzL2Rvd25yZXYueG1sUEsFBgAAAAAEAAQA+QAAAJMDAAAAAA==&#10;">
                  <v:stroke endarrow="block"/>
                </v:line>
                <v:shape id="Text Box 39" o:spid="_x0000_s123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IhnxgAA&#10;ANwAAAAPAAAAZHJzL2Rvd25yZXYueG1sRI9Ba8JAFITvQv/D8gq96aYt2p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QIhnxgAAANwAAAAPAAAAAAAAAAAAAAAAAJcCAABkcnMv&#10;ZG93bnJldi54bWxQSwUGAAAAAAQABAD1AAAAigMAAAAA&#10;" filled="f" stroked="f">
                  <v:textbox inset="0,0,0,0">
                    <w:txbxContent>
                      <w:p w14:paraId="1B8DD6CA" w14:textId="77777777" w:rsidR="00243663" w:rsidRPr="007C1AAC" w:rsidRDefault="00243663" w:rsidP="00E05EE8">
                        <w:pPr>
                          <w:spacing w:before="0"/>
                          <w:rPr>
                            <w:sz w:val="22"/>
                            <w:szCs w:val="22"/>
                          </w:rPr>
                        </w:pPr>
                        <w:r>
                          <w:t>Provide And Register Document set-b Response</w:t>
                        </w:r>
                        <w:r w:rsidDel="00281B77">
                          <w:rPr>
                            <w:sz w:val="22"/>
                            <w:szCs w:val="22"/>
                          </w:rPr>
                          <w:t xml:space="preserve"> </w:t>
                        </w:r>
                      </w:p>
                      <w:p w14:paraId="2B75D428" w14:textId="77777777" w:rsidR="00243663" w:rsidRDefault="00243663" w:rsidP="00E05EE8">
                        <w:pPr>
                          <w:spacing w:before="0"/>
                        </w:pPr>
                      </w:p>
                      <w:p w14:paraId="6258D507" w14:textId="77777777" w:rsidR="00243663" w:rsidRPr="007C1AAC" w:rsidRDefault="00243663" w:rsidP="00E05EE8">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31F31D6" w14:textId="4FA3074D" w:rsidR="008D138B" w:rsidRPr="000B6820" w:rsidRDefault="008D138B" w:rsidP="004B2F11">
      <w:pPr>
        <w:pStyle w:val="Corpodeltesto"/>
      </w:pPr>
    </w:p>
    <w:p w14:paraId="3EC7D415" w14:textId="7D44FD06" w:rsidR="008D138B" w:rsidRPr="000B6820" w:rsidRDefault="008D138B" w:rsidP="008D138B">
      <w:pPr>
        <w:pStyle w:val="Titolo4"/>
        <w:numPr>
          <w:ilvl w:val="0"/>
          <w:numId w:val="0"/>
        </w:numPr>
        <w:rPr>
          <w:noProof w:val="0"/>
        </w:rPr>
      </w:pPr>
      <w:bookmarkStart w:id="1548" w:name="_Toc321132959"/>
      <w:bookmarkStart w:id="1549" w:name="_Toc450674085"/>
      <w:r w:rsidRPr="000B6820">
        <w:rPr>
          <w:noProof w:val="0"/>
        </w:rPr>
        <w:t>3.</w:t>
      </w:r>
      <w:del w:id="1550" w:author="Elena Vio" w:date="2016-07-19T13:11:00Z">
        <w:r w:rsidR="00E05EE8" w:rsidRPr="000B6820" w:rsidDel="009E0620">
          <w:rPr>
            <w:noProof w:val="0"/>
          </w:rPr>
          <w:delText>Z2</w:delText>
        </w:r>
      </w:del>
      <w:ins w:id="1551" w:author="Elena Vio" w:date="2016-07-19T13:11:00Z">
        <w:r w:rsidR="009E0620">
          <w:rPr>
            <w:noProof w:val="0"/>
          </w:rPr>
          <w:t>36</w:t>
        </w:r>
      </w:ins>
      <w:r w:rsidRPr="000B6820">
        <w:rPr>
          <w:noProof w:val="0"/>
        </w:rPr>
        <w:t>.4.1 Submit Revoke</w:t>
      </w:r>
      <w:bookmarkEnd w:id="1548"/>
      <w:bookmarkEnd w:id="1549"/>
    </w:p>
    <w:p w14:paraId="4B0748BC" w14:textId="70EAB7F2" w:rsidR="008D138B" w:rsidRPr="000B6820" w:rsidRDefault="008D138B" w:rsidP="004B2F11">
      <w:pPr>
        <w:pStyle w:val="Corpodeltesto"/>
      </w:pPr>
      <w:r w:rsidRPr="000B6820">
        <w:t>This message</w:t>
      </w:r>
      <w:r w:rsidRPr="000B6820">
        <w:rPr>
          <w:i/>
        </w:rPr>
        <w:t xml:space="preserve"> </w:t>
      </w:r>
      <w:r w:rsidR="0021229C" w:rsidRPr="000B6820">
        <w:t>revokes the assignment of a HT Lead task if the sender is the HT Requester or HT Involvement tasks if the sender is HT Manager.</w:t>
      </w:r>
    </w:p>
    <w:p w14:paraId="717E38EC" w14:textId="5AABC005" w:rsidR="008D138B" w:rsidRPr="000B6820" w:rsidRDefault="008D138B" w:rsidP="008D138B">
      <w:pPr>
        <w:pStyle w:val="Titolo5"/>
        <w:numPr>
          <w:ilvl w:val="0"/>
          <w:numId w:val="0"/>
        </w:numPr>
        <w:rPr>
          <w:noProof w:val="0"/>
        </w:rPr>
      </w:pPr>
      <w:bookmarkStart w:id="1552" w:name="_Toc321132960"/>
      <w:bookmarkStart w:id="1553" w:name="_Toc450674086"/>
      <w:r w:rsidRPr="000B6820">
        <w:rPr>
          <w:noProof w:val="0"/>
        </w:rPr>
        <w:t>3.</w:t>
      </w:r>
      <w:del w:id="1554" w:author="Elena Vio" w:date="2016-07-19T13:11:00Z">
        <w:r w:rsidR="000554D2" w:rsidRPr="000B6820" w:rsidDel="009E0620">
          <w:rPr>
            <w:noProof w:val="0"/>
          </w:rPr>
          <w:delText>Z2</w:delText>
        </w:r>
      </w:del>
      <w:ins w:id="1555" w:author="Elena Vio" w:date="2016-07-19T13:11:00Z">
        <w:r w:rsidR="009E0620">
          <w:rPr>
            <w:noProof w:val="0"/>
          </w:rPr>
          <w:t>36</w:t>
        </w:r>
      </w:ins>
      <w:r w:rsidRPr="000B6820">
        <w:rPr>
          <w:noProof w:val="0"/>
        </w:rPr>
        <w:t>.4.1.1 Trigger Events</w:t>
      </w:r>
      <w:bookmarkEnd w:id="1552"/>
      <w:bookmarkEnd w:id="1553"/>
    </w:p>
    <w:p w14:paraId="125AB3C4" w14:textId="779FB5D2" w:rsidR="008D138B" w:rsidRPr="000B6820" w:rsidRDefault="008D138B" w:rsidP="004B2F11">
      <w:pPr>
        <w:pStyle w:val="Corpodeltesto"/>
      </w:pPr>
      <w:r w:rsidRPr="000B6820">
        <w:t xml:space="preserve">The </w:t>
      </w:r>
      <w:r w:rsidR="006974B6" w:rsidRPr="000B6820">
        <w:t>H</w:t>
      </w:r>
      <w:r w:rsidR="00131CD7" w:rsidRPr="000B6820">
        <w:t>T</w:t>
      </w:r>
      <w:r w:rsidR="006974B6" w:rsidRPr="000B6820">
        <w:t xml:space="preserve"> Reque</w:t>
      </w:r>
      <w:r w:rsidR="00A478A5" w:rsidRPr="000B6820">
        <w:t>s</w:t>
      </w:r>
      <w:r w:rsidR="006974B6" w:rsidRPr="000B6820">
        <w:t>ter or HT Manager</w:t>
      </w:r>
      <w:r w:rsidRPr="000B6820">
        <w:t xml:space="preserve"> sends this message when </w:t>
      </w:r>
      <w:r w:rsidR="00A76693" w:rsidRPr="000B6820">
        <w:t>a decision is made</w:t>
      </w:r>
      <w:r w:rsidRPr="000B6820">
        <w:t xml:space="preserve"> to revoke</w:t>
      </w:r>
      <w:r w:rsidR="006974B6" w:rsidRPr="000B6820">
        <w:t xml:space="preserve"> </w:t>
      </w:r>
      <w:r w:rsidRPr="000B6820">
        <w:t xml:space="preserve">an assigned </w:t>
      </w:r>
      <w:r w:rsidR="006974B6" w:rsidRPr="000B6820">
        <w:t>Lead or Involvement</w:t>
      </w:r>
      <w:r w:rsidRPr="000B6820">
        <w:t xml:space="preserve"> task</w:t>
      </w:r>
      <w:r w:rsidR="006974B6" w:rsidRPr="000B6820">
        <w:t xml:space="preserve"> respectively</w:t>
      </w:r>
      <w:r w:rsidRPr="000B6820">
        <w:t xml:space="preserve">. The business logic used by the </w:t>
      </w:r>
      <w:r w:rsidR="006974B6" w:rsidRPr="000B6820">
        <w:t>HT Requester or HT Manager</w:t>
      </w:r>
      <w:r w:rsidRPr="000B6820">
        <w:t xml:space="preserve"> to make this decision is out of scope for this transaction and should be agreed upon as Domain Policies (</w:t>
      </w:r>
      <w:r w:rsidR="0041515B">
        <w:t>e.g.</w:t>
      </w:r>
      <w:proofErr w:type="gramStart"/>
      <w:r w:rsidR="0041515B">
        <w:t xml:space="preserve">, </w:t>
      </w:r>
      <w:r w:rsidRPr="000B6820">
        <w:t xml:space="preserve"> inactivity</w:t>
      </w:r>
      <w:proofErr w:type="gramEnd"/>
      <w:r w:rsidRPr="000B6820">
        <w:t xml:space="preserve"> time of the Performer, network issues related to the Performer, etc.).</w:t>
      </w:r>
    </w:p>
    <w:p w14:paraId="2DBB8323" w14:textId="450F43AE" w:rsidR="00D804DC" w:rsidRPr="000B6820" w:rsidRDefault="00A478A5" w:rsidP="004B2F11">
      <w:pPr>
        <w:pStyle w:val="Corpodeltesto"/>
      </w:pPr>
      <w:r w:rsidRPr="000B6820">
        <w:lastRenderedPageBreak/>
        <w:t xml:space="preserve">The </w:t>
      </w:r>
      <w:r w:rsidRPr="000B6820">
        <w:rPr>
          <w:b/>
        </w:rPr>
        <w:t>pre-conditions</w:t>
      </w:r>
      <w:r w:rsidRPr="000B6820">
        <w:t xml:space="preserve"> for the HT Requester are encoded as: </w:t>
      </w:r>
    </w:p>
    <w:p w14:paraId="10EBEC9B" w14:textId="7F098B36" w:rsidR="00A478A5" w:rsidRPr="000B6820" w:rsidRDefault="00A478A5" w:rsidP="004B2F11">
      <w:pPr>
        <w:pStyle w:val="Numeroelenco2"/>
        <w:numPr>
          <w:ilvl w:val="0"/>
          <w:numId w:val="104"/>
        </w:numPr>
      </w:pPr>
      <w:r w:rsidRPr="000B6820">
        <w:t>The workflow document is open  (</w:t>
      </w:r>
      <w:proofErr w:type="spellStart"/>
      <w:r w:rsidRPr="004B2F11">
        <w:rPr>
          <w:rStyle w:val="CorpodeltestoCarattere"/>
          <w:rFonts w:ascii="Courier" w:hAnsi="Courier"/>
          <w:b/>
          <w:bCs/>
        </w:rPr>
        <w:t>WorkflowDocument</w:t>
      </w:r>
      <w:proofErr w:type="spellEnd"/>
      <w:r w:rsidRPr="004B2F11">
        <w:rPr>
          <w:rStyle w:val="CorpodeltestoCarattere"/>
          <w:rFonts w:ascii="Courier" w:hAnsi="Courier"/>
          <w:b/>
          <w:bCs/>
        </w:rPr>
        <w:t>/</w:t>
      </w:r>
      <w:proofErr w:type="spellStart"/>
      <w:r w:rsidRPr="004B2F11">
        <w:rPr>
          <w:rStyle w:val="CorpodeltestoCarattere"/>
          <w:rFonts w:ascii="Courier" w:hAnsi="Courier"/>
          <w:b/>
          <w:bCs/>
        </w:rPr>
        <w:t>workflowStatus</w:t>
      </w:r>
      <w:proofErr w:type="spellEnd"/>
      <w:r w:rsidRPr="004B2F11">
        <w:rPr>
          <w:rStyle w:val="CorpodeltestoCarattere"/>
        </w:rPr>
        <w:t>=”OPEN”</w:t>
      </w:r>
      <w:r w:rsidRPr="000B6820">
        <w:t>) and the HT Request task is “COMPLETED” (</w:t>
      </w:r>
      <w:r w:rsidRPr="004B2F11">
        <w:rPr>
          <w:rStyle w:val="CorpodeltestoCarattere"/>
          <w:rFonts w:ascii="Courier" w:hAnsi="Courier"/>
          <w:b/>
          <w:bCs/>
        </w:rPr>
        <w:t>WorkflowDocument/TaskList/XDWTask/taskData/taskDetails/status</w:t>
      </w:r>
      <w:r w:rsidRPr="000B6820">
        <w:t xml:space="preserve">=”COMPLETED” and </w:t>
      </w:r>
      <w:r w:rsidRPr="004B2F11">
        <w:rPr>
          <w:rStyle w:val="CorpodeltestoCarattere"/>
          <w:rFonts w:ascii="Courier" w:hAnsi="Courier"/>
          <w:b/>
          <w:bCs/>
        </w:rPr>
        <w:t>WorkflowDocument/TaskList/XDWTask/taskData/taskDetails/taskType</w:t>
      </w:r>
      <w:r w:rsidRPr="000B6820">
        <w:t xml:space="preserve">=”HTRequest”) and the HT </w:t>
      </w:r>
      <w:proofErr w:type="gramStart"/>
      <w:r w:rsidRPr="000B6820">
        <w:t>Lead  task</w:t>
      </w:r>
      <w:proofErr w:type="gramEnd"/>
      <w:r w:rsidRPr="000B6820">
        <w:t xml:space="preserve"> has been assigned but not accept or reject yet (</w:t>
      </w:r>
      <w:r w:rsidRPr="004B2F11">
        <w:rPr>
          <w:rStyle w:val="CorpodeltestoCarattere"/>
          <w:rFonts w:ascii="Courier" w:hAnsi="Courier"/>
          <w:b/>
          <w:bCs/>
        </w:rPr>
        <w:t>WorkflowDocument/TaskList/XDWTask/taskData/taskDetails/taskType</w:t>
      </w:r>
      <w:r w:rsidRPr="000B6820">
        <w:t xml:space="preserve">=”HTLead” and </w:t>
      </w:r>
      <w:r w:rsidRPr="004B2F11">
        <w:rPr>
          <w:rStyle w:val="CorpodeltestoCarattere"/>
          <w:rFonts w:ascii="Courier" w:hAnsi="Courier"/>
          <w:b/>
          <w:bCs/>
        </w:rPr>
        <w:t>WorkflowDocument/TaskList/XDWTask/taskData/taskDetails/status</w:t>
      </w:r>
      <w:r w:rsidRPr="000B6820">
        <w:t>=”READY”)</w:t>
      </w:r>
    </w:p>
    <w:p w14:paraId="69152369" w14:textId="75A456EE" w:rsidR="00D804DC" w:rsidRPr="00280A91" w:rsidRDefault="00A478A5" w:rsidP="004B2F11">
      <w:pPr>
        <w:pStyle w:val="Corpodeltesto"/>
      </w:pPr>
      <w:r w:rsidRPr="00280A91">
        <w:t xml:space="preserve">The </w:t>
      </w:r>
      <w:r w:rsidRPr="00280A91">
        <w:rPr>
          <w:b/>
        </w:rPr>
        <w:t>pre-conditions</w:t>
      </w:r>
      <w:r w:rsidRPr="00280A91">
        <w:t xml:space="preserve"> for the HT Manager are encoded as: </w:t>
      </w:r>
    </w:p>
    <w:p w14:paraId="07087317" w14:textId="3CA7D7CE" w:rsidR="00A478A5" w:rsidRPr="000B6820" w:rsidRDefault="00A478A5" w:rsidP="004B2F11">
      <w:pPr>
        <w:pStyle w:val="Numeroelenco2"/>
      </w:pPr>
      <w:r w:rsidRPr="000B6820">
        <w:t>The workflow document is open  (</w:t>
      </w:r>
      <w:proofErr w:type="spellStart"/>
      <w:r w:rsidRPr="004B2F11">
        <w:rPr>
          <w:rStyle w:val="CorpodeltestoCarattere"/>
          <w:rFonts w:ascii="Courier" w:hAnsi="Courier"/>
          <w:b/>
          <w:bCs/>
        </w:rPr>
        <w:t>WorkflowDocument</w:t>
      </w:r>
      <w:proofErr w:type="spellEnd"/>
      <w:r w:rsidRPr="004B2F11">
        <w:rPr>
          <w:rStyle w:val="CorpodeltestoCarattere"/>
          <w:rFonts w:ascii="Courier" w:hAnsi="Courier"/>
          <w:b/>
          <w:bCs/>
        </w:rPr>
        <w:t>/</w:t>
      </w:r>
      <w:proofErr w:type="spellStart"/>
      <w:r w:rsidRPr="004B2F11">
        <w:rPr>
          <w:rStyle w:val="CorpodeltestoCarattere"/>
          <w:rFonts w:ascii="Courier" w:hAnsi="Courier"/>
          <w:b/>
          <w:bCs/>
        </w:rPr>
        <w:t>workflowStatus</w:t>
      </w:r>
      <w:proofErr w:type="spellEnd"/>
      <w:r w:rsidRPr="000B6820">
        <w:t>=”OPEN”) and the HT Lead task is “COMPLETED” (</w:t>
      </w:r>
      <w:r w:rsidRPr="004B2F11">
        <w:rPr>
          <w:rStyle w:val="CorpodeltestoCarattere"/>
          <w:rFonts w:ascii="Courier" w:hAnsi="Courier"/>
          <w:b/>
          <w:bCs/>
        </w:rPr>
        <w:t>WorkflowDocument/TaskList/XDWTask/taskData/taskDetails/status</w:t>
      </w:r>
      <w:r w:rsidRPr="000B6820">
        <w:t xml:space="preserve">=”COMPLETED” and </w:t>
      </w:r>
      <w:r w:rsidRPr="004B2F11">
        <w:rPr>
          <w:rStyle w:val="CorpodeltestoCarattere"/>
          <w:rFonts w:ascii="Courier" w:hAnsi="Courier"/>
          <w:b/>
          <w:bCs/>
        </w:rPr>
        <w:t>WorkflowDocument/TaskList/XDWTask/taskData/taskDetails/taskType</w:t>
      </w:r>
      <w:r w:rsidRPr="000B6820">
        <w:t>=”HTLead”) and the HT Involvement task has been assigned but not accept or reject yet (</w:t>
      </w:r>
      <w:r w:rsidRPr="004B2F11">
        <w:rPr>
          <w:rStyle w:val="CorpodeltestoCarattere"/>
          <w:rFonts w:ascii="Courier" w:hAnsi="Courier"/>
          <w:b/>
          <w:bCs/>
        </w:rPr>
        <w:t>WorkflowDocument/TaskList/XDWTask/taskData/taskDetails/taskType</w:t>
      </w:r>
      <w:r w:rsidRPr="000B6820">
        <w:t xml:space="preserve">=”HTInvolvment” and </w:t>
      </w:r>
      <w:r w:rsidRPr="004B2F11">
        <w:rPr>
          <w:rStyle w:val="CorpodeltestoCarattere"/>
          <w:rFonts w:ascii="Courier" w:hAnsi="Courier"/>
          <w:b/>
          <w:bCs/>
        </w:rPr>
        <w:t>WorkflowDocument/TaskList/XDWTask/taskData/taskDetails/status</w:t>
      </w:r>
      <w:r w:rsidRPr="000B6820">
        <w:t>=”READY”)</w:t>
      </w:r>
    </w:p>
    <w:p w14:paraId="0FA48E05" w14:textId="09F26EF0" w:rsidR="008D138B" w:rsidRPr="000B6820" w:rsidRDefault="008D138B" w:rsidP="008D138B">
      <w:pPr>
        <w:pStyle w:val="Titolo5"/>
        <w:numPr>
          <w:ilvl w:val="0"/>
          <w:numId w:val="0"/>
        </w:numPr>
        <w:rPr>
          <w:noProof w:val="0"/>
        </w:rPr>
      </w:pPr>
      <w:bookmarkStart w:id="1556" w:name="_Toc321132961"/>
      <w:bookmarkStart w:id="1557" w:name="_Toc450674087"/>
      <w:r w:rsidRPr="000B6820">
        <w:rPr>
          <w:noProof w:val="0"/>
        </w:rPr>
        <w:t>3.</w:t>
      </w:r>
      <w:del w:id="1558" w:author="Elena Vio" w:date="2016-07-19T13:11:00Z">
        <w:r w:rsidR="00A478A5" w:rsidRPr="000B6820" w:rsidDel="009E0620">
          <w:rPr>
            <w:noProof w:val="0"/>
          </w:rPr>
          <w:delText>Z2</w:delText>
        </w:r>
      </w:del>
      <w:ins w:id="1559" w:author="Elena Vio" w:date="2016-07-19T13:11:00Z">
        <w:r w:rsidR="009E0620">
          <w:rPr>
            <w:noProof w:val="0"/>
          </w:rPr>
          <w:t>36</w:t>
        </w:r>
      </w:ins>
      <w:r w:rsidRPr="000B6820">
        <w:rPr>
          <w:noProof w:val="0"/>
        </w:rPr>
        <w:t>.4.1.2 Message Semantics</w:t>
      </w:r>
      <w:bookmarkEnd w:id="1556"/>
      <w:bookmarkEnd w:id="1557"/>
    </w:p>
    <w:p w14:paraId="36E913C8" w14:textId="69686AB1" w:rsidR="008D138B" w:rsidRPr="000B6820" w:rsidRDefault="008D138B" w:rsidP="008D138B">
      <w:pPr>
        <w:pStyle w:val="Corpodeltesto"/>
      </w:pPr>
      <w:r w:rsidRPr="000B6820">
        <w:t>This message is a Provide and Register Document Set-b Request. This message shall comply with the message semantics defined for the Provide and Register Document Set-b Request message ITI TF-2b</w:t>
      </w:r>
      <w:proofErr w:type="gramStart"/>
      <w:r w:rsidRPr="000B6820">
        <w:t>:3.41.4.1.2</w:t>
      </w:r>
      <w:proofErr w:type="gramEnd"/>
      <w:r w:rsidRPr="000B6820">
        <w:t>. Th</w:t>
      </w:r>
      <w:r w:rsidR="00A151EB" w:rsidRPr="000B6820">
        <w:t>e HT Requester or HT Manage</w:t>
      </w:r>
      <w:r w:rsidRPr="000B6820">
        <w:t>r is the Document Source</w:t>
      </w:r>
      <w:r w:rsidR="000B6820">
        <w:t xml:space="preserve">. </w:t>
      </w:r>
    </w:p>
    <w:p w14:paraId="26A8C1D0" w14:textId="77777777" w:rsidR="008D138B" w:rsidRPr="000B6820" w:rsidRDefault="008D138B" w:rsidP="008D138B">
      <w:pPr>
        <w:pStyle w:val="Corpodeltesto"/>
      </w:pPr>
      <w:r w:rsidRPr="000B6820">
        <w:t>This section also defines:</w:t>
      </w:r>
    </w:p>
    <w:p w14:paraId="4519AA7E" w14:textId="75F371C8" w:rsidR="00BB0DA5" w:rsidRPr="000B6820" w:rsidRDefault="00BB0DA5" w:rsidP="00BB0DA5">
      <w:pPr>
        <w:pStyle w:val="Corpodeltesto"/>
        <w:numPr>
          <w:ilvl w:val="0"/>
          <w:numId w:val="37"/>
        </w:numPr>
      </w:pPr>
      <w:bookmarkStart w:id="1560" w:name="_Toc321132962"/>
      <w:proofErr w:type="gramStart"/>
      <w:r w:rsidRPr="000B6820">
        <w:t>the</w:t>
      </w:r>
      <w:proofErr w:type="gramEnd"/>
      <w:r w:rsidRPr="000B6820">
        <w:t xml:space="preserve"> Heart Team Workflow Document Content submitted in the Provide and Register</w:t>
      </w:r>
      <w:r w:rsidR="000B6820">
        <w:t xml:space="preserve">. </w:t>
      </w:r>
      <w:r w:rsidRPr="000B6820">
        <w:t>See Section 3.</w:t>
      </w:r>
      <w:del w:id="1561" w:author="Elena Vio" w:date="2016-07-19T13:11:00Z">
        <w:r w:rsidRPr="000B6820" w:rsidDel="009E0620">
          <w:delText>Z1</w:delText>
        </w:r>
      </w:del>
      <w:ins w:id="1562" w:author="Elena Vio" w:date="2016-07-19T13:11:00Z">
        <w:r w:rsidR="009E0620">
          <w:t>35</w:t>
        </w:r>
      </w:ins>
      <w:r w:rsidRPr="000B6820">
        <w:t>.4.1.2.1.</w:t>
      </w:r>
    </w:p>
    <w:p w14:paraId="036786B2" w14:textId="17610736" w:rsidR="00E241D1" w:rsidRPr="000B6820" w:rsidRDefault="00BB0DA5" w:rsidP="004B2F11">
      <w:pPr>
        <w:pStyle w:val="Corpodeltesto"/>
        <w:numPr>
          <w:ilvl w:val="0"/>
          <w:numId w:val="37"/>
        </w:numPr>
      </w:pPr>
      <w:r w:rsidRPr="000B6820">
        <w:t>The Document Sharing Metadata requirements for the Submission Set and Document Entry</w:t>
      </w:r>
      <w:r w:rsidR="000B6820">
        <w:t xml:space="preserve">. </w:t>
      </w:r>
      <w:r w:rsidRPr="000B6820">
        <w:t>See Section 3.</w:t>
      </w:r>
      <w:del w:id="1563" w:author="Elena Vio" w:date="2016-07-19T13:11:00Z">
        <w:r w:rsidRPr="000B6820" w:rsidDel="009E0620">
          <w:delText>Z1</w:delText>
        </w:r>
      </w:del>
      <w:ins w:id="1564" w:author="Elena Vio" w:date="2016-07-19T13:11:00Z">
        <w:r w:rsidR="009E0620">
          <w:t>35</w:t>
        </w:r>
      </w:ins>
      <w:r w:rsidRPr="000B6820">
        <w:t>.4.1.2.3.</w:t>
      </w:r>
    </w:p>
    <w:p w14:paraId="2E27D997" w14:textId="3496AEFA" w:rsidR="008D138B" w:rsidRPr="000B6820" w:rsidRDefault="00BB0DA5" w:rsidP="004B2F11">
      <w:pPr>
        <w:pStyle w:val="Titolo6"/>
        <w:numPr>
          <w:ilvl w:val="0"/>
          <w:numId w:val="0"/>
        </w:numPr>
      </w:pPr>
      <w:bookmarkStart w:id="1565" w:name="_Toc450674088"/>
      <w:r w:rsidRPr="000B6820">
        <w:t>3.</w:t>
      </w:r>
      <w:del w:id="1566" w:author="Elena Vio" w:date="2016-07-19T13:11:00Z">
        <w:r w:rsidRPr="000B6820" w:rsidDel="009E0620">
          <w:delText>Z2</w:delText>
        </w:r>
      </w:del>
      <w:ins w:id="1567" w:author="Elena Vio" w:date="2016-07-19T13:11:00Z">
        <w:r w:rsidR="009E0620">
          <w:t>36</w:t>
        </w:r>
      </w:ins>
      <w:r w:rsidR="008D138B" w:rsidRPr="000B6820">
        <w:t xml:space="preserve">.4.1.2.1 </w:t>
      </w:r>
      <w:r w:rsidRPr="000B6820">
        <w:t>Heart Team</w:t>
      </w:r>
      <w:r w:rsidR="008D138B" w:rsidRPr="000B6820">
        <w:t xml:space="preserve"> Workflow Document Content Requirements</w:t>
      </w:r>
      <w:bookmarkEnd w:id="1560"/>
      <w:bookmarkEnd w:id="1565"/>
    </w:p>
    <w:p w14:paraId="49D33A6A" w14:textId="69D06FAF" w:rsidR="008D138B" w:rsidRPr="000B6820" w:rsidRDefault="008D138B" w:rsidP="008D138B">
      <w:pPr>
        <w:pStyle w:val="Corpodeltesto"/>
      </w:pPr>
      <w:r w:rsidRPr="000B6820">
        <w:t xml:space="preserve">The </w:t>
      </w:r>
      <w:proofErr w:type="gramStart"/>
      <w:r w:rsidR="00BB0DA5" w:rsidRPr="000B6820">
        <w:t>Heart Team</w:t>
      </w:r>
      <w:r w:rsidRPr="000B6820">
        <w:t xml:space="preserve"> Workflow Document is updated by the </w:t>
      </w:r>
      <w:r w:rsidR="00AB4A41" w:rsidRPr="000B6820">
        <w:t>HT Requester or</w:t>
      </w:r>
      <w:r w:rsidR="00BB0DA5" w:rsidRPr="000B6820">
        <w:t xml:space="preserve"> HT Manager</w:t>
      </w:r>
      <w:proofErr w:type="gramEnd"/>
      <w:r w:rsidRPr="000B6820">
        <w:t>.</w:t>
      </w:r>
    </w:p>
    <w:p w14:paraId="4774D610" w14:textId="13C372BB" w:rsidR="008D138B" w:rsidRPr="00403211" w:rsidRDefault="00BB0DA5" w:rsidP="004B2F11">
      <w:pPr>
        <w:pStyle w:val="Titolo7"/>
        <w:numPr>
          <w:ilvl w:val="0"/>
          <w:numId w:val="0"/>
        </w:numPr>
      </w:pPr>
      <w:bookmarkStart w:id="1568" w:name="_Toc321132963"/>
      <w:bookmarkStart w:id="1569" w:name="_Toc450674089"/>
      <w:r w:rsidRPr="00403211">
        <w:lastRenderedPageBreak/>
        <w:t>3.</w:t>
      </w:r>
      <w:del w:id="1570" w:author="Elena Vio" w:date="2016-07-19T13:11:00Z">
        <w:r w:rsidRPr="00403211" w:rsidDel="009E0620">
          <w:delText>Z2</w:delText>
        </w:r>
      </w:del>
      <w:ins w:id="1571" w:author="Elena Vio" w:date="2016-07-19T13:11:00Z">
        <w:r w:rsidR="009E0620">
          <w:t>36</w:t>
        </w:r>
      </w:ins>
      <w:r w:rsidR="008D138B" w:rsidRPr="00403211">
        <w:t>.4.1.2.1.1 Workflow Document Elements</w:t>
      </w:r>
      <w:bookmarkEnd w:id="1568"/>
      <w:bookmarkEnd w:id="1569"/>
    </w:p>
    <w:p w14:paraId="79184859" w14:textId="77777777" w:rsidR="00884E31" w:rsidRPr="000B6820" w:rsidRDefault="00884E31" w:rsidP="004B2F11">
      <w:pPr>
        <w:pStyle w:val="Corpodeltesto"/>
      </w:pPr>
      <w:r w:rsidRPr="000B6820">
        <w:t>The HT Requester or HT Manager shall update and close the Heart Team Workflow Document according to the definition of the XDW Workflow Document in ITI TF-3: 5.4.</w:t>
      </w:r>
    </w:p>
    <w:p w14:paraId="0FBA103A" w14:textId="64B105A6" w:rsidR="008D138B" w:rsidRPr="000B6820" w:rsidRDefault="00884E31" w:rsidP="004B2F11">
      <w:pPr>
        <w:pStyle w:val="Corpodeltesto"/>
      </w:pPr>
      <w:r w:rsidRPr="000B6820">
        <w:t xml:space="preserve">This transaction does not require the creation of new tasks within the workflow Document; however it requires the HT Requester or HT Manager to add a new </w:t>
      </w:r>
      <w:proofErr w:type="spellStart"/>
      <w:r w:rsidRPr="000B6820">
        <w:rPr>
          <w:b/>
        </w:rPr>
        <w:t>taskEvent</w:t>
      </w:r>
      <w:proofErr w:type="spellEnd"/>
      <w:r w:rsidRPr="000B6820">
        <w:t xml:space="preserve"> respectively in the HT Request or in HT Perform task. See respectively Section 3.</w:t>
      </w:r>
      <w:del w:id="1572" w:author="Elena Vio" w:date="2016-07-19T13:11:00Z">
        <w:r w:rsidRPr="000B6820" w:rsidDel="009E0620">
          <w:delText>Z2</w:delText>
        </w:r>
      </w:del>
      <w:ins w:id="1573" w:author="Elena Vio" w:date="2016-07-19T13:11:00Z">
        <w:r w:rsidR="009E0620">
          <w:t>36</w:t>
        </w:r>
      </w:ins>
      <w:r w:rsidRPr="000B6820">
        <w:t>.4.1.2.1.1.1.1  and 3.</w:t>
      </w:r>
      <w:del w:id="1574" w:author="Elena Vio" w:date="2016-07-19T13:11:00Z">
        <w:r w:rsidRPr="000B6820" w:rsidDel="009E0620">
          <w:delText>Z2</w:delText>
        </w:r>
      </w:del>
      <w:ins w:id="1575" w:author="Elena Vio" w:date="2016-07-19T13:11:00Z">
        <w:r w:rsidR="009E0620">
          <w:t>36</w:t>
        </w:r>
      </w:ins>
      <w:r w:rsidRPr="000B6820">
        <w:t>.4.1.2.1.1.1.</w:t>
      </w:r>
    </w:p>
    <w:p w14:paraId="700D3B5D" w14:textId="76328EF6" w:rsidR="008D138B" w:rsidRPr="000B6820" w:rsidRDefault="004B2B66" w:rsidP="004B2F11">
      <w:pPr>
        <w:pStyle w:val="Titolo8"/>
        <w:numPr>
          <w:ilvl w:val="0"/>
          <w:numId w:val="0"/>
        </w:numPr>
      </w:pPr>
      <w:bookmarkStart w:id="1576" w:name="_Toc321132964"/>
      <w:r w:rsidRPr="000B6820">
        <w:t>3.</w:t>
      </w:r>
      <w:del w:id="1577" w:author="Elena Vio" w:date="2016-07-19T13:11:00Z">
        <w:r w:rsidRPr="000B6820" w:rsidDel="009E0620">
          <w:delText>Z2</w:delText>
        </w:r>
      </w:del>
      <w:ins w:id="1578" w:author="Elena Vio" w:date="2016-07-19T13:11:00Z">
        <w:r w:rsidR="009E0620">
          <w:t>36</w:t>
        </w:r>
      </w:ins>
      <w:r w:rsidR="008D138B" w:rsidRPr="000B6820">
        <w:t xml:space="preserve">.4.1.2.1.1.1 </w:t>
      </w:r>
      <w:bookmarkEnd w:id="1576"/>
      <w:r w:rsidR="0058235B" w:rsidRPr="000B6820">
        <w:t xml:space="preserve">XDW Task “HT </w:t>
      </w:r>
      <w:r w:rsidR="007239A2" w:rsidRPr="000B6820">
        <w:t>Lead</w:t>
      </w:r>
      <w:r w:rsidR="0058235B" w:rsidRPr="000B6820">
        <w:t>”</w:t>
      </w:r>
    </w:p>
    <w:p w14:paraId="50D5A51B" w14:textId="0992C775" w:rsidR="00884E31" w:rsidRPr="000B6820" w:rsidRDefault="00884E31" w:rsidP="004B2F11">
      <w:pPr>
        <w:pStyle w:val="Corpodeltesto"/>
      </w:pPr>
      <w:r w:rsidRPr="000B6820">
        <w:t xml:space="preserve">The HT Requester shall add a </w:t>
      </w:r>
      <w:r w:rsidRPr="000B6820">
        <w:rPr>
          <w:rFonts w:ascii="Courier" w:hAnsi="Courier"/>
          <w:b/>
          <w:bCs/>
        </w:rPr>
        <w:t>&lt;</w:t>
      </w:r>
      <w:proofErr w:type="spellStart"/>
      <w:r w:rsidRPr="000B6820">
        <w:rPr>
          <w:rFonts w:ascii="Courier" w:hAnsi="Courier"/>
          <w:b/>
          <w:bCs/>
        </w:rPr>
        <w:t>taskEvent</w:t>
      </w:r>
      <w:proofErr w:type="spellEnd"/>
      <w:r w:rsidRPr="000B6820">
        <w:rPr>
          <w:rFonts w:ascii="Courier" w:hAnsi="Courier"/>
          <w:b/>
          <w:bCs/>
        </w:rPr>
        <w:t>&gt;</w:t>
      </w:r>
      <w:r w:rsidRPr="000B6820">
        <w:t xml:space="preserve"> element with status “EXITED” as child element to the HT Lead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and add a child element </w:t>
      </w:r>
      <w:proofErr w:type="spellStart"/>
      <w:r w:rsidRPr="000B6820">
        <w:rPr>
          <w:rFonts w:ascii="Courier" w:hAnsi="Courier"/>
          <w:b/>
          <w:bCs/>
        </w:rPr>
        <w:t>taskData</w:t>
      </w:r>
      <w:proofErr w:type="spellEnd"/>
      <w:r w:rsidRPr="000B6820">
        <w:rPr>
          <w:rFonts w:ascii="Courier" w:hAnsi="Courier"/>
          <w:b/>
          <w:bCs/>
        </w:rPr>
        <w:t>/comments</w:t>
      </w:r>
      <w:r w:rsidRPr="000B6820" w:rsidDel="00A4331D">
        <w:t xml:space="preserve"> </w:t>
      </w:r>
      <w:r w:rsidRPr="000B6820">
        <w:t>to record reasons.</w:t>
      </w:r>
    </w:p>
    <w:p w14:paraId="1BA4A833" w14:textId="0CA37585" w:rsidR="0058235B" w:rsidRPr="000B6820" w:rsidRDefault="0058235B" w:rsidP="004B2F11">
      <w:pPr>
        <w:pStyle w:val="Titolo8"/>
        <w:numPr>
          <w:ilvl w:val="0"/>
          <w:numId w:val="0"/>
        </w:numPr>
      </w:pPr>
      <w:r w:rsidRPr="000B6820">
        <w:t>3.</w:t>
      </w:r>
      <w:del w:id="1579" w:author="Elena Vio" w:date="2016-07-19T13:11:00Z">
        <w:r w:rsidRPr="000B6820" w:rsidDel="009E0620">
          <w:delText>Z2</w:delText>
        </w:r>
      </w:del>
      <w:ins w:id="1580" w:author="Elena Vio" w:date="2016-07-19T13:11:00Z">
        <w:r w:rsidR="009E0620">
          <w:t>36</w:t>
        </w:r>
      </w:ins>
      <w:r w:rsidRPr="000B6820">
        <w:t>.4.1.2.1.1.2 XDW Task “HT Involvement”</w:t>
      </w:r>
    </w:p>
    <w:p w14:paraId="57723827" w14:textId="76E4D9DE" w:rsidR="00884E31" w:rsidRPr="000B6820" w:rsidRDefault="00884E31" w:rsidP="004B2F11">
      <w:pPr>
        <w:pStyle w:val="Corpodeltesto"/>
      </w:pPr>
      <w:r w:rsidRPr="000B6820">
        <w:t xml:space="preserve">The HT Manager shall add a </w:t>
      </w:r>
      <w:r w:rsidRPr="000B6820">
        <w:rPr>
          <w:rFonts w:ascii="Courier" w:hAnsi="Courier"/>
          <w:b/>
          <w:bCs/>
        </w:rPr>
        <w:t>&lt;</w:t>
      </w:r>
      <w:proofErr w:type="spellStart"/>
      <w:r w:rsidRPr="000B6820">
        <w:rPr>
          <w:rFonts w:ascii="Courier" w:hAnsi="Courier"/>
          <w:b/>
          <w:bCs/>
        </w:rPr>
        <w:t>taskEvent</w:t>
      </w:r>
      <w:proofErr w:type="spellEnd"/>
      <w:r w:rsidRPr="000B6820">
        <w:rPr>
          <w:rFonts w:ascii="Courier" w:hAnsi="Courier"/>
          <w:b/>
          <w:bCs/>
        </w:rPr>
        <w:t>&gt;</w:t>
      </w:r>
      <w:r w:rsidRPr="000B6820">
        <w:t xml:space="preserve"> element with status “EXITED” as child element to the HT Involvement </w:t>
      </w:r>
      <w:r w:rsidRPr="000B6820">
        <w:rPr>
          <w:rFonts w:ascii="Courier" w:hAnsi="Courier"/>
          <w:b/>
          <w:bCs/>
        </w:rPr>
        <w:t>&lt;</w:t>
      </w:r>
      <w:proofErr w:type="spellStart"/>
      <w:r w:rsidRPr="000B6820">
        <w:rPr>
          <w:rFonts w:ascii="Courier" w:hAnsi="Courier"/>
          <w:b/>
          <w:bCs/>
        </w:rPr>
        <w:t>XDWTask</w:t>
      </w:r>
      <w:proofErr w:type="spellEnd"/>
      <w:r w:rsidRPr="000B6820">
        <w:rPr>
          <w:rFonts w:ascii="Courier" w:hAnsi="Courier"/>
          <w:b/>
          <w:bCs/>
        </w:rPr>
        <w:t>&gt;</w:t>
      </w:r>
      <w:r w:rsidRPr="000B6820">
        <w:t xml:space="preserve"> and add a child element </w:t>
      </w:r>
      <w:proofErr w:type="spellStart"/>
      <w:r w:rsidRPr="000B6820">
        <w:rPr>
          <w:rFonts w:ascii="Courier" w:hAnsi="Courier"/>
          <w:b/>
          <w:bCs/>
        </w:rPr>
        <w:t>taskData</w:t>
      </w:r>
      <w:proofErr w:type="spellEnd"/>
      <w:r w:rsidRPr="000B6820">
        <w:rPr>
          <w:rFonts w:ascii="Courier" w:hAnsi="Courier"/>
          <w:b/>
          <w:bCs/>
        </w:rPr>
        <w:t>/comments</w:t>
      </w:r>
      <w:r w:rsidRPr="000B6820" w:rsidDel="00A4331D">
        <w:t xml:space="preserve"> </w:t>
      </w:r>
      <w:r w:rsidRPr="000B6820">
        <w:t>to record reasons.</w:t>
      </w:r>
    </w:p>
    <w:p w14:paraId="2C338177" w14:textId="75E0366C" w:rsidR="008D138B" w:rsidRPr="000B6820" w:rsidRDefault="008D138B" w:rsidP="004B2F11">
      <w:pPr>
        <w:pStyle w:val="Titolo6"/>
        <w:numPr>
          <w:ilvl w:val="0"/>
          <w:numId w:val="0"/>
        </w:numPr>
      </w:pPr>
      <w:bookmarkStart w:id="1581" w:name="_Toc321132965"/>
      <w:bookmarkStart w:id="1582" w:name="_Toc450674090"/>
      <w:r w:rsidRPr="000B6820">
        <w:t>3.</w:t>
      </w:r>
      <w:del w:id="1583" w:author="Elena Vio" w:date="2016-07-19T13:11:00Z">
        <w:r w:rsidR="001D7F6A" w:rsidRPr="000B6820" w:rsidDel="009E0620">
          <w:delText>Z2</w:delText>
        </w:r>
      </w:del>
      <w:ins w:id="1584" w:author="Elena Vio" w:date="2016-07-19T13:11:00Z">
        <w:r w:rsidR="009E0620">
          <w:t>36</w:t>
        </w:r>
      </w:ins>
      <w:r w:rsidRPr="000B6820">
        <w:t>.4.1.2.2 Document Sharing Metadata requirements</w:t>
      </w:r>
      <w:bookmarkEnd w:id="1581"/>
      <w:bookmarkEnd w:id="1582"/>
    </w:p>
    <w:p w14:paraId="4EFA834D" w14:textId="77777777" w:rsidR="008D138B" w:rsidRPr="000B6820" w:rsidRDefault="008D138B" w:rsidP="008D138B">
      <w:pPr>
        <w:pStyle w:val="Corpodeltesto"/>
      </w:pPr>
      <w:r w:rsidRPr="000B6820">
        <w:t>Document metadata for this transaction shall comply with the requirements in ITI TF-3</w:t>
      </w:r>
      <w:proofErr w:type="gramStart"/>
      <w:r w:rsidRPr="000B6820">
        <w:t>:4</w:t>
      </w:r>
      <w:proofErr w:type="gramEnd"/>
      <w:r w:rsidRPr="000B6820">
        <w:t xml:space="preserve"> “Metadata used in Document Sharing Profiles”.</w:t>
      </w:r>
    </w:p>
    <w:p w14:paraId="7B8C0F57" w14:textId="38C82734" w:rsidR="008D138B" w:rsidRPr="000B6820" w:rsidRDefault="008D138B" w:rsidP="008D138B">
      <w:pPr>
        <w:pStyle w:val="Corpodeltesto"/>
      </w:pPr>
      <w:r w:rsidRPr="000B6820">
        <w:t xml:space="preserve">This section specifies additional Document Sharing Metadata requirements for the </w:t>
      </w:r>
      <w:r w:rsidR="009F6360" w:rsidRPr="000B6820">
        <w:t>Heart Team</w:t>
      </w:r>
      <w:r w:rsidRPr="000B6820">
        <w:t xml:space="preserve"> Workflow Document. </w:t>
      </w:r>
    </w:p>
    <w:p w14:paraId="47356BCD" w14:textId="647A355C" w:rsidR="008D138B" w:rsidRPr="000B6820" w:rsidRDefault="008D138B" w:rsidP="008D138B">
      <w:pPr>
        <w:pStyle w:val="Corpodeltesto"/>
      </w:pPr>
      <w:r w:rsidRPr="000B6820">
        <w:t xml:space="preserve">The </w:t>
      </w:r>
      <w:proofErr w:type="spellStart"/>
      <w:r w:rsidRPr="000B6820">
        <w:rPr>
          <w:b/>
        </w:rPr>
        <w:t>DocumentEntry</w:t>
      </w:r>
      <w:proofErr w:type="spellEnd"/>
      <w:r w:rsidRPr="000B6820">
        <w:rPr>
          <w:b/>
        </w:rPr>
        <w:t xml:space="preserve"> metadata of the </w:t>
      </w:r>
      <w:r w:rsidR="00883369" w:rsidRPr="000B6820">
        <w:rPr>
          <w:b/>
        </w:rPr>
        <w:t>Heart Team</w:t>
      </w:r>
      <w:r w:rsidRPr="000B6820">
        <w:rPr>
          <w:b/>
        </w:rPr>
        <w:t xml:space="preserve"> Workflow Document</w:t>
      </w:r>
      <w:r w:rsidRPr="000B6820">
        <w:t xml:space="preserve"> shall meet the following constraints:</w:t>
      </w:r>
    </w:p>
    <w:p w14:paraId="6775603A" w14:textId="77777777" w:rsidR="008D138B" w:rsidRPr="000B6820" w:rsidRDefault="008D138B" w:rsidP="004B2F11">
      <w:pPr>
        <w:pStyle w:val="Puntoelenco2"/>
      </w:pPr>
      <w:r w:rsidRPr="000B6820">
        <w:t xml:space="preserve">The </w:t>
      </w:r>
      <w:proofErr w:type="spellStart"/>
      <w:r w:rsidRPr="000B6820">
        <w:t>eventCodeList</w:t>
      </w:r>
      <w:proofErr w:type="spellEnd"/>
      <w:r w:rsidRPr="000B6820">
        <w:t xml:space="preserve"> metadata attribute is used to document the current status of the workflow and the status of task(s) within the workflow. This enables queries or DSUB notifications about status based on the values in </w:t>
      </w:r>
      <w:proofErr w:type="spellStart"/>
      <w:r w:rsidRPr="000B6820">
        <w:t>eventCodeList</w:t>
      </w:r>
      <w:proofErr w:type="spellEnd"/>
      <w:r w:rsidRPr="000B6820">
        <w:t xml:space="preserve">: </w:t>
      </w:r>
    </w:p>
    <w:p w14:paraId="0ED03D83" w14:textId="30E53DF7" w:rsidR="006D2EEB" w:rsidRPr="00F12989" w:rsidRDefault="006C2A49" w:rsidP="004B2F11">
      <w:pPr>
        <w:pStyle w:val="Puntoelenco3"/>
      </w:pPr>
      <w:r w:rsidRPr="00F12989">
        <w:t>If sender is an HT Requ</w:t>
      </w:r>
      <w:r w:rsidR="009171A2" w:rsidRPr="00F12989">
        <w:t xml:space="preserve">ester, a single entry of the </w:t>
      </w:r>
      <w:proofErr w:type="spellStart"/>
      <w:r w:rsidR="009171A2" w:rsidRPr="00F12989">
        <w:t>eventCodeList</w:t>
      </w:r>
      <w:proofErr w:type="spellEnd"/>
      <w:r w:rsidR="009171A2" w:rsidRPr="00F12989">
        <w:t xml:space="preserve"> metadata shall convey the current status of the HT Lead task</w:t>
      </w:r>
      <w:r w:rsidR="000B6820" w:rsidRPr="00F12989">
        <w:t xml:space="preserve">. </w:t>
      </w:r>
      <w:r w:rsidR="009171A2" w:rsidRPr="00F12989">
        <w:t>The value shall be</w:t>
      </w:r>
      <w:r w:rsidR="000B6820">
        <w:t xml:space="preserve"> </w:t>
      </w:r>
      <w:r w:rsidR="006D2EEB" w:rsidRPr="00F12989">
        <w:t>code=”urn</w:t>
      </w:r>
      <w:proofErr w:type="gramStart"/>
      <w:r w:rsidR="006D2EEB" w:rsidRPr="00F12989">
        <w:t>:ihe:pcc:xcht</w:t>
      </w:r>
      <w:proofErr w:type="gramEnd"/>
      <w:r w:rsidR="006D2EEB" w:rsidRPr="00F12989">
        <w:t xml:space="preserve">-wd:2015:eventCodeTaskStatus:HTLeadExited” </w:t>
      </w:r>
      <w:proofErr w:type="spellStart"/>
      <w:r w:rsidR="006D2EEB" w:rsidRPr="00F12989">
        <w:t>codingScheme</w:t>
      </w:r>
      <w:proofErr w:type="spellEnd"/>
      <w:r w:rsidR="006D2EEB" w:rsidRPr="00F12989">
        <w:t xml:space="preserve">=”1.3.6.1.4.1.19376.1.2.1” </w:t>
      </w:r>
    </w:p>
    <w:p w14:paraId="623718EC" w14:textId="65D4857B" w:rsidR="009171A2" w:rsidRPr="000B6820" w:rsidRDefault="009171A2" w:rsidP="004B2F11">
      <w:pPr>
        <w:pStyle w:val="Elencocontinua3"/>
      </w:pPr>
      <w:r w:rsidRPr="000B6820">
        <w:t>OR</w:t>
      </w:r>
    </w:p>
    <w:p w14:paraId="1BB88805" w14:textId="6586E8AC" w:rsidR="002B427C" w:rsidRPr="000B6820" w:rsidRDefault="009171A2" w:rsidP="004B2F11">
      <w:pPr>
        <w:pStyle w:val="Puntoelenco3"/>
      </w:pPr>
      <w:r w:rsidRPr="000B6820">
        <w:t xml:space="preserve">If sender is an HT Manager, a single entry of the </w:t>
      </w:r>
      <w:proofErr w:type="spellStart"/>
      <w:r w:rsidRPr="000B6820">
        <w:t>eventCodeList</w:t>
      </w:r>
      <w:proofErr w:type="spellEnd"/>
      <w:r w:rsidRPr="000B6820">
        <w:t xml:space="preserve"> metadata shall convey the current status of the HT Involvement task</w:t>
      </w:r>
      <w:r w:rsidR="000B6820">
        <w:t xml:space="preserve">. </w:t>
      </w:r>
      <w:r w:rsidRPr="000B6820">
        <w:t>The value shall be</w:t>
      </w:r>
      <w:r w:rsidR="006D2EEB" w:rsidRPr="000B6820">
        <w:t xml:space="preserve"> </w:t>
      </w:r>
      <w:r w:rsidRPr="000B6820">
        <w:t>code=”urn</w:t>
      </w:r>
      <w:proofErr w:type="gramStart"/>
      <w:r w:rsidRPr="000B6820">
        <w:t>:ihe:</w:t>
      </w:r>
      <w:r w:rsidR="006C2A49" w:rsidRPr="000B6820">
        <w:t>pcc:xcht</w:t>
      </w:r>
      <w:proofErr w:type="gramEnd"/>
      <w:r w:rsidRPr="000B6820">
        <w:t xml:space="preserve">-wd:2015:eventCodeTaskStatus:HTInvolvementExited” </w:t>
      </w:r>
      <w:proofErr w:type="spellStart"/>
      <w:r w:rsidRPr="000B6820">
        <w:t>codingScheme</w:t>
      </w:r>
      <w:proofErr w:type="spellEnd"/>
      <w:r w:rsidRPr="000B6820">
        <w:t xml:space="preserve">=”1.3.6.1.4.1.19376.1.2.1” </w:t>
      </w:r>
    </w:p>
    <w:p w14:paraId="3D990566" w14:textId="3594B589" w:rsidR="008D138B" w:rsidRPr="000B6820" w:rsidRDefault="008D138B" w:rsidP="008D138B">
      <w:pPr>
        <w:pStyle w:val="Titolo5"/>
        <w:numPr>
          <w:ilvl w:val="0"/>
          <w:numId w:val="0"/>
        </w:numPr>
        <w:rPr>
          <w:noProof w:val="0"/>
        </w:rPr>
      </w:pPr>
      <w:bookmarkStart w:id="1585" w:name="_Toc321132966"/>
      <w:bookmarkStart w:id="1586" w:name="_Toc450674091"/>
      <w:r w:rsidRPr="000B6820">
        <w:rPr>
          <w:noProof w:val="0"/>
        </w:rPr>
        <w:lastRenderedPageBreak/>
        <w:t>3.</w:t>
      </w:r>
      <w:del w:id="1587" w:author="Elena Vio" w:date="2016-07-19T13:11:00Z">
        <w:r w:rsidR="001D7F6A" w:rsidRPr="000B6820" w:rsidDel="009E0620">
          <w:rPr>
            <w:noProof w:val="0"/>
          </w:rPr>
          <w:delText>Z2</w:delText>
        </w:r>
      </w:del>
      <w:ins w:id="1588" w:author="Elena Vio" w:date="2016-07-19T13:11:00Z">
        <w:r w:rsidR="009E0620">
          <w:rPr>
            <w:noProof w:val="0"/>
          </w:rPr>
          <w:t>36</w:t>
        </w:r>
      </w:ins>
      <w:r w:rsidRPr="000B6820">
        <w:rPr>
          <w:noProof w:val="0"/>
        </w:rPr>
        <w:t>.4.1.3 Expected Actions</w:t>
      </w:r>
      <w:bookmarkEnd w:id="1585"/>
      <w:bookmarkEnd w:id="1586"/>
    </w:p>
    <w:p w14:paraId="3270F5D8" w14:textId="1DE17522" w:rsidR="008D138B" w:rsidRPr="000B6820" w:rsidRDefault="008D138B" w:rsidP="004B2F11">
      <w:pPr>
        <w:pStyle w:val="Corpodeltesto"/>
      </w:pPr>
      <w:r w:rsidRPr="000B6820">
        <w:t>The Document Repository shall process the Provide and Register Document Set-b Request message as described in ITI TF-2b</w:t>
      </w:r>
      <w:proofErr w:type="gramStart"/>
      <w:r w:rsidRPr="000B6820">
        <w:t>:3.41.4.1.3</w:t>
      </w:r>
      <w:proofErr w:type="gramEnd"/>
      <w:r w:rsidRPr="000B6820">
        <w:t>.</w:t>
      </w:r>
    </w:p>
    <w:p w14:paraId="7895DDD4" w14:textId="25051C9E" w:rsidR="008D138B" w:rsidRPr="000B6820" w:rsidRDefault="001D7F6A" w:rsidP="008D138B">
      <w:pPr>
        <w:pStyle w:val="Titolo4"/>
        <w:numPr>
          <w:ilvl w:val="0"/>
          <w:numId w:val="0"/>
        </w:numPr>
        <w:rPr>
          <w:noProof w:val="0"/>
        </w:rPr>
      </w:pPr>
      <w:bookmarkStart w:id="1589" w:name="_Toc321132967"/>
      <w:bookmarkStart w:id="1590" w:name="_Toc450674092"/>
      <w:r w:rsidRPr="000B6820">
        <w:rPr>
          <w:noProof w:val="0"/>
        </w:rPr>
        <w:t>3.</w:t>
      </w:r>
      <w:del w:id="1591" w:author="Elena Vio" w:date="2016-07-19T13:11:00Z">
        <w:r w:rsidRPr="000B6820" w:rsidDel="009E0620">
          <w:rPr>
            <w:noProof w:val="0"/>
          </w:rPr>
          <w:delText>Z2</w:delText>
        </w:r>
      </w:del>
      <w:ins w:id="1592" w:author="Elena Vio" w:date="2016-07-19T13:11:00Z">
        <w:r w:rsidR="009E0620">
          <w:rPr>
            <w:noProof w:val="0"/>
          </w:rPr>
          <w:t>36</w:t>
        </w:r>
      </w:ins>
      <w:r w:rsidR="008D138B" w:rsidRPr="000B6820">
        <w:rPr>
          <w:noProof w:val="0"/>
        </w:rPr>
        <w:t>.4.2 Provide and Register Document set-b Response</w:t>
      </w:r>
      <w:bookmarkEnd w:id="1589"/>
      <w:bookmarkEnd w:id="1590"/>
    </w:p>
    <w:p w14:paraId="286C0C59" w14:textId="77777777" w:rsidR="008D138B" w:rsidRPr="000B6820" w:rsidRDefault="008D138B" w:rsidP="004B2F11">
      <w:pPr>
        <w:pStyle w:val="Corpodeltesto"/>
      </w:pPr>
      <w:r w:rsidRPr="000B6820">
        <w:t>This specification does not add additional requirements for the Provide and Register Document Set-b Response message defined in ITI TF-2b</w:t>
      </w:r>
      <w:proofErr w:type="gramStart"/>
      <w:r w:rsidRPr="000B6820">
        <w:t>:3.41.4.2</w:t>
      </w:r>
      <w:proofErr w:type="gramEnd"/>
      <w:r w:rsidRPr="000B6820">
        <w:t>.</w:t>
      </w:r>
    </w:p>
    <w:p w14:paraId="54226F66" w14:textId="502796B0" w:rsidR="008D138B" w:rsidRPr="000B6820" w:rsidRDefault="008D138B" w:rsidP="008D138B">
      <w:pPr>
        <w:pStyle w:val="Titolo5"/>
        <w:numPr>
          <w:ilvl w:val="0"/>
          <w:numId w:val="0"/>
        </w:numPr>
        <w:rPr>
          <w:noProof w:val="0"/>
        </w:rPr>
      </w:pPr>
      <w:bookmarkStart w:id="1593" w:name="_Toc321132968"/>
      <w:bookmarkStart w:id="1594" w:name="_Toc450674093"/>
      <w:r w:rsidRPr="000B6820">
        <w:rPr>
          <w:noProof w:val="0"/>
        </w:rPr>
        <w:t>3.</w:t>
      </w:r>
      <w:del w:id="1595" w:author="Elena Vio" w:date="2016-07-19T13:11:00Z">
        <w:r w:rsidR="001D7F6A" w:rsidRPr="000B6820" w:rsidDel="009E0620">
          <w:rPr>
            <w:noProof w:val="0"/>
          </w:rPr>
          <w:delText>Z2</w:delText>
        </w:r>
      </w:del>
      <w:ins w:id="1596" w:author="Elena Vio" w:date="2016-07-19T13:11:00Z">
        <w:r w:rsidR="009E0620">
          <w:rPr>
            <w:noProof w:val="0"/>
          </w:rPr>
          <w:t>36</w:t>
        </w:r>
      </w:ins>
      <w:r w:rsidRPr="000B6820">
        <w:rPr>
          <w:noProof w:val="0"/>
        </w:rPr>
        <w:t>.4.2.1 Trigger Events</w:t>
      </w:r>
      <w:bookmarkEnd w:id="1593"/>
      <w:bookmarkEnd w:id="1594"/>
    </w:p>
    <w:p w14:paraId="48187751" w14:textId="77777777" w:rsidR="008D138B" w:rsidRPr="000B6820" w:rsidRDefault="008D138B" w:rsidP="004B2F11">
      <w:pPr>
        <w:pStyle w:val="Corpodeltesto"/>
      </w:pPr>
      <w:r w:rsidRPr="000B6820">
        <w:t>See ITI TF-2b</w:t>
      </w:r>
      <w:proofErr w:type="gramStart"/>
      <w:r w:rsidRPr="000B6820">
        <w:t>:3.41.4.2.1</w:t>
      </w:r>
      <w:proofErr w:type="gramEnd"/>
    </w:p>
    <w:p w14:paraId="6DA64167" w14:textId="19CCCE1C" w:rsidR="008D138B" w:rsidRPr="000B6820" w:rsidRDefault="008D138B" w:rsidP="008D138B">
      <w:pPr>
        <w:pStyle w:val="Titolo5"/>
        <w:numPr>
          <w:ilvl w:val="0"/>
          <w:numId w:val="0"/>
        </w:numPr>
        <w:rPr>
          <w:noProof w:val="0"/>
        </w:rPr>
      </w:pPr>
      <w:bookmarkStart w:id="1597" w:name="_Toc321132969"/>
      <w:bookmarkStart w:id="1598" w:name="_Toc450674094"/>
      <w:r w:rsidRPr="000B6820">
        <w:rPr>
          <w:noProof w:val="0"/>
        </w:rPr>
        <w:t>3.</w:t>
      </w:r>
      <w:del w:id="1599" w:author="Elena Vio" w:date="2016-07-19T13:11:00Z">
        <w:r w:rsidR="001D7F6A" w:rsidRPr="000B6820" w:rsidDel="009E0620">
          <w:rPr>
            <w:noProof w:val="0"/>
          </w:rPr>
          <w:delText>Z2</w:delText>
        </w:r>
      </w:del>
      <w:ins w:id="1600" w:author="Elena Vio" w:date="2016-07-19T13:11:00Z">
        <w:r w:rsidR="009E0620">
          <w:rPr>
            <w:noProof w:val="0"/>
          </w:rPr>
          <w:t>36</w:t>
        </w:r>
      </w:ins>
      <w:r w:rsidRPr="000B6820">
        <w:rPr>
          <w:noProof w:val="0"/>
        </w:rPr>
        <w:t>.4.2.2 Message Semantics</w:t>
      </w:r>
      <w:bookmarkEnd w:id="1597"/>
      <w:bookmarkEnd w:id="1598"/>
    </w:p>
    <w:p w14:paraId="1E280A99" w14:textId="77777777" w:rsidR="008D138B" w:rsidRPr="000B6820" w:rsidRDefault="008D138B" w:rsidP="004B2F11">
      <w:pPr>
        <w:pStyle w:val="Corpodeltesto"/>
      </w:pPr>
      <w:r w:rsidRPr="000B6820">
        <w:t>See ITI TF-2b</w:t>
      </w:r>
      <w:proofErr w:type="gramStart"/>
      <w:r w:rsidRPr="000B6820">
        <w:t>:3.41.4.2.2</w:t>
      </w:r>
      <w:proofErr w:type="gramEnd"/>
    </w:p>
    <w:p w14:paraId="012B64EE" w14:textId="610BB86D" w:rsidR="008D138B" w:rsidRPr="000B6820" w:rsidRDefault="001D7F6A" w:rsidP="008D138B">
      <w:pPr>
        <w:pStyle w:val="Titolo5"/>
        <w:numPr>
          <w:ilvl w:val="0"/>
          <w:numId w:val="0"/>
        </w:numPr>
        <w:rPr>
          <w:noProof w:val="0"/>
        </w:rPr>
      </w:pPr>
      <w:bookmarkStart w:id="1601" w:name="_Toc321132970"/>
      <w:bookmarkStart w:id="1602" w:name="_Toc450674095"/>
      <w:r w:rsidRPr="000B6820">
        <w:rPr>
          <w:noProof w:val="0"/>
        </w:rPr>
        <w:t>3.</w:t>
      </w:r>
      <w:del w:id="1603" w:author="Elena Vio" w:date="2016-07-19T13:11:00Z">
        <w:r w:rsidRPr="000B6820" w:rsidDel="009E0620">
          <w:rPr>
            <w:noProof w:val="0"/>
          </w:rPr>
          <w:delText>Z2</w:delText>
        </w:r>
      </w:del>
      <w:ins w:id="1604" w:author="Elena Vio" w:date="2016-07-19T13:11:00Z">
        <w:r w:rsidR="009E0620">
          <w:rPr>
            <w:noProof w:val="0"/>
          </w:rPr>
          <w:t>36</w:t>
        </w:r>
      </w:ins>
      <w:r w:rsidR="008D138B" w:rsidRPr="000B6820">
        <w:rPr>
          <w:noProof w:val="0"/>
        </w:rPr>
        <w:t>.4.2.3 Expected Actions</w:t>
      </w:r>
      <w:bookmarkEnd w:id="1601"/>
      <w:bookmarkEnd w:id="1602"/>
    </w:p>
    <w:p w14:paraId="78CBADAA" w14:textId="77777777" w:rsidR="008D138B" w:rsidRPr="000B6820" w:rsidRDefault="008D138B" w:rsidP="004B2F11">
      <w:pPr>
        <w:pStyle w:val="Corpodeltesto"/>
      </w:pPr>
      <w:r w:rsidRPr="000B6820">
        <w:t>See ITI TF-2b</w:t>
      </w:r>
      <w:proofErr w:type="gramStart"/>
      <w:r w:rsidRPr="000B6820">
        <w:t>:3.41.4.2.3</w:t>
      </w:r>
      <w:proofErr w:type="gramEnd"/>
      <w:r w:rsidRPr="000B6820">
        <w:t>.</w:t>
      </w:r>
    </w:p>
    <w:p w14:paraId="38D23D3C" w14:textId="6D576B8C" w:rsidR="008D138B" w:rsidRPr="000B6820" w:rsidRDefault="008D138B" w:rsidP="004B2F11">
      <w:pPr>
        <w:pStyle w:val="Corpodeltesto"/>
        <w:rPr>
          <w:rFonts w:ascii="Times" w:hAnsi="Times"/>
          <w:sz w:val="20"/>
          <w:szCs w:val="20"/>
          <w:lang w:eastAsia="it-IT"/>
        </w:rPr>
      </w:pPr>
      <w:r w:rsidRPr="000B6820">
        <w:t xml:space="preserve">If an error is generated by the Document Repository, that error should be managed by the </w:t>
      </w:r>
      <w:r w:rsidR="00CE3B89" w:rsidRPr="000B6820">
        <w:t>HT Requester or HT Manager</w:t>
      </w:r>
      <w:r w:rsidRPr="000B6820">
        <w:t xml:space="preserve"> in accordance with local defined behaviors, and in accordance with XDW actor behaviors (race condition) defined in ITI</w:t>
      </w:r>
      <w:r w:rsidRPr="000B6820">
        <w:rPr>
          <w:lang w:eastAsia="it-IT"/>
        </w:rPr>
        <w:t xml:space="preserve"> TF-3: 5.4.5.1</w:t>
      </w:r>
      <w:r w:rsidR="004E0349" w:rsidRPr="000B6820">
        <w:rPr>
          <w:lang w:eastAsia="it-IT"/>
        </w:rPr>
        <w:t>.</w:t>
      </w:r>
      <w:r w:rsidRPr="000B6820">
        <w:t xml:space="preserve"> </w:t>
      </w:r>
    </w:p>
    <w:p w14:paraId="7483EA28" w14:textId="19AF068A" w:rsidR="008D138B" w:rsidRPr="000B6820" w:rsidRDefault="008D138B" w:rsidP="008D138B">
      <w:pPr>
        <w:pStyle w:val="Titolo3"/>
        <w:numPr>
          <w:ilvl w:val="0"/>
          <w:numId w:val="0"/>
        </w:numPr>
        <w:rPr>
          <w:noProof w:val="0"/>
        </w:rPr>
      </w:pPr>
      <w:bookmarkStart w:id="1605" w:name="_Toc321132971"/>
      <w:bookmarkStart w:id="1606" w:name="_Toc450674096"/>
      <w:r w:rsidRPr="000B6820">
        <w:rPr>
          <w:noProof w:val="0"/>
        </w:rPr>
        <w:t>3.</w:t>
      </w:r>
      <w:del w:id="1607" w:author="Elena Vio" w:date="2016-07-19T13:11:00Z">
        <w:r w:rsidR="001D7F6A" w:rsidRPr="000B6820" w:rsidDel="009E0620">
          <w:rPr>
            <w:noProof w:val="0"/>
          </w:rPr>
          <w:delText>Z2</w:delText>
        </w:r>
      </w:del>
      <w:ins w:id="1608" w:author="Elena Vio" w:date="2016-07-19T13:11:00Z">
        <w:r w:rsidR="009E0620">
          <w:rPr>
            <w:noProof w:val="0"/>
          </w:rPr>
          <w:t>36</w:t>
        </w:r>
      </w:ins>
      <w:r w:rsidRPr="000B6820">
        <w:rPr>
          <w:noProof w:val="0"/>
        </w:rPr>
        <w:t>.5 Security Considerations</w:t>
      </w:r>
      <w:bookmarkEnd w:id="1605"/>
      <w:bookmarkEnd w:id="1606"/>
    </w:p>
    <w:p w14:paraId="03BAE5B0" w14:textId="77777777" w:rsidR="008D138B" w:rsidRPr="000B6820" w:rsidRDefault="008D138B" w:rsidP="004B2F11">
      <w:pPr>
        <w:pStyle w:val="Corpodeltesto"/>
      </w:pPr>
      <w:bookmarkStart w:id="1609" w:name="_Toc321132972"/>
      <w:r w:rsidRPr="000B6820">
        <w:t>See ITI TF-2b</w:t>
      </w:r>
      <w:proofErr w:type="gramStart"/>
      <w:r w:rsidRPr="000B6820">
        <w:t>:3.41.5</w:t>
      </w:r>
      <w:proofErr w:type="gramEnd"/>
      <w:r w:rsidRPr="000B6820">
        <w:t>.</w:t>
      </w:r>
      <w:bookmarkEnd w:id="1609"/>
    </w:p>
    <w:p w14:paraId="340A4CCE" w14:textId="6A9AA6E9" w:rsidR="008D138B" w:rsidRPr="000B6820" w:rsidRDefault="008D138B" w:rsidP="008D138B">
      <w:pPr>
        <w:pStyle w:val="Titolo4"/>
        <w:numPr>
          <w:ilvl w:val="0"/>
          <w:numId w:val="0"/>
        </w:numPr>
        <w:rPr>
          <w:noProof w:val="0"/>
        </w:rPr>
      </w:pPr>
      <w:bookmarkStart w:id="1610" w:name="_Toc321132973"/>
      <w:bookmarkStart w:id="1611" w:name="_Toc450674097"/>
      <w:r w:rsidRPr="000B6820">
        <w:rPr>
          <w:noProof w:val="0"/>
        </w:rPr>
        <w:t>3.</w:t>
      </w:r>
      <w:del w:id="1612" w:author="Elena Vio" w:date="2016-07-19T13:11:00Z">
        <w:r w:rsidR="001D7F6A" w:rsidRPr="000B6820" w:rsidDel="009E0620">
          <w:rPr>
            <w:noProof w:val="0"/>
          </w:rPr>
          <w:delText>Z2</w:delText>
        </w:r>
      </w:del>
      <w:ins w:id="1613" w:author="Elena Vio" w:date="2016-07-19T13:11:00Z">
        <w:r w:rsidR="009E0620">
          <w:rPr>
            <w:noProof w:val="0"/>
          </w:rPr>
          <w:t>36</w:t>
        </w:r>
      </w:ins>
      <w:r w:rsidRPr="000B6820">
        <w:rPr>
          <w:noProof w:val="0"/>
        </w:rPr>
        <w:t>.5.1 Security Audit Considerations</w:t>
      </w:r>
      <w:bookmarkEnd w:id="1610"/>
      <w:bookmarkEnd w:id="1611"/>
    </w:p>
    <w:p w14:paraId="4E82DA5E" w14:textId="4DC5BDAA" w:rsidR="008D138B" w:rsidRPr="000B6820" w:rsidRDefault="008D138B" w:rsidP="004B2F11">
      <w:pPr>
        <w:pStyle w:val="Corpodeltesto"/>
      </w:pPr>
      <w:bookmarkStart w:id="1614" w:name="_Toc321132974"/>
      <w:r w:rsidRPr="000B6820">
        <w:t>See ITI TF-2b</w:t>
      </w:r>
      <w:proofErr w:type="gramStart"/>
      <w:r w:rsidRPr="000B6820">
        <w:t>:3.41.5.1</w:t>
      </w:r>
      <w:proofErr w:type="gramEnd"/>
      <w:r w:rsidRPr="000B6820">
        <w:t>.</w:t>
      </w:r>
      <w:bookmarkEnd w:id="1614"/>
    </w:p>
    <w:p w14:paraId="024C2B3D" w14:textId="77777777" w:rsidR="00C57C6C" w:rsidRPr="000B6820" w:rsidRDefault="00C57C6C" w:rsidP="00C57C6C">
      <w:pPr>
        <w:pStyle w:val="PartTitle"/>
        <w:rPr>
          <w:highlight w:val="yellow"/>
        </w:rPr>
      </w:pPr>
      <w:bookmarkStart w:id="1615" w:name="_Toc345074688"/>
      <w:bookmarkStart w:id="1616" w:name="_Toc450674098"/>
      <w:r w:rsidRPr="000B6820">
        <w:lastRenderedPageBreak/>
        <w:t>Appendices</w:t>
      </w:r>
      <w:bookmarkEnd w:id="1615"/>
      <w:bookmarkEnd w:id="1616"/>
      <w:r w:rsidRPr="000B6820">
        <w:rPr>
          <w:highlight w:val="yellow"/>
        </w:rPr>
        <w:t xml:space="preserve"> </w:t>
      </w:r>
    </w:p>
    <w:p w14:paraId="1A2AF83D" w14:textId="5977A77A" w:rsidR="00C57C6C" w:rsidRPr="000B6820" w:rsidRDefault="00FB5A4D">
      <w:pPr>
        <w:pStyle w:val="Corpodeltesto"/>
      </w:pPr>
      <w:r w:rsidRPr="000B6820">
        <w:t>None</w:t>
      </w:r>
    </w:p>
    <w:p w14:paraId="7D81FDCB" w14:textId="77777777" w:rsidR="00C57C6C" w:rsidRPr="000B6820" w:rsidRDefault="00C57C6C" w:rsidP="00C57C6C">
      <w:pPr>
        <w:pStyle w:val="AppendixHeading1"/>
        <w:rPr>
          <w:noProof w:val="0"/>
        </w:rPr>
      </w:pPr>
      <w:bookmarkStart w:id="1617" w:name="_Toc345074693"/>
      <w:bookmarkStart w:id="1618" w:name="_Toc450674099"/>
      <w:r w:rsidRPr="000B6820">
        <w:rPr>
          <w:noProof w:val="0"/>
        </w:rPr>
        <w:t>Volume 2 Namespace Additions</w:t>
      </w:r>
      <w:bookmarkEnd w:id="1617"/>
      <w:bookmarkEnd w:id="1618"/>
    </w:p>
    <w:p w14:paraId="170EB8D6" w14:textId="49132181" w:rsidR="00B8586D" w:rsidRPr="000B6820" w:rsidRDefault="00FB5A4D">
      <w:pPr>
        <w:pStyle w:val="Corpodeltesto"/>
      </w:pPr>
      <w:r w:rsidRPr="000B6820">
        <w:t>None</w:t>
      </w:r>
    </w:p>
    <w:p w14:paraId="2AD5AC5B" w14:textId="77777777" w:rsidR="00CC4EA3" w:rsidRPr="000B6820" w:rsidRDefault="00CC4EA3">
      <w:pPr>
        <w:pStyle w:val="Corpodeltesto"/>
        <w:rPr>
          <w:rStyle w:val="DeleteText"/>
          <w:b w:val="0"/>
          <w:strike w:val="0"/>
        </w:rPr>
      </w:pPr>
    </w:p>
    <w:sectPr w:rsidR="00CC4EA3" w:rsidRPr="000B6820" w:rsidSect="000807AC">
      <w:headerReference w:type="default" r:id="rId43"/>
      <w:footerReference w:type="even" r:id="rId44"/>
      <w:footerReference w:type="default" r:id="rId45"/>
      <w:footerReference w:type="first" r:id="rId46"/>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2" w:author="Elena Vio" w:date="2016-07-19T11:41:00Z" w:initials="EV">
    <w:p w14:paraId="4808E88E" w14:textId="1E841B34" w:rsidR="00243663" w:rsidRDefault="00243663">
      <w:pPr>
        <w:pStyle w:val="Testocommento"/>
      </w:pPr>
      <w:r>
        <w:rPr>
          <w:rStyle w:val="Rimandocommento"/>
        </w:rPr>
        <w:annotationRef/>
      </w:r>
      <w:proofErr w:type="spellStart"/>
      <w:r>
        <w:t>Aggiornare</w:t>
      </w:r>
      <w:proofErr w:type="spellEnd"/>
      <w:r>
        <w:t xml:space="preserve"> da </w:t>
      </w:r>
      <w:proofErr w:type="spellStart"/>
      <w:r>
        <w:t>transazione</w:t>
      </w:r>
      <w:proofErr w:type="spellEnd"/>
      <w:r>
        <w:t xml:space="preserve"> 25 a 36</w:t>
      </w:r>
    </w:p>
  </w:comment>
  <w:comment w:id="698" w:author="Mary Jungers" w:date="2016-05-24T12:06:00Z" w:initials="MJ">
    <w:p w14:paraId="48C0E437" w14:textId="237DD25B" w:rsidR="00243663" w:rsidRDefault="00243663">
      <w:pPr>
        <w:pStyle w:val="Testocommento"/>
      </w:pPr>
      <w:r>
        <w:rPr>
          <w:rStyle w:val="Rimandocommento"/>
        </w:rPr>
        <w:annotationRef/>
      </w:r>
      <w:bookmarkStart w:id="700" w:name="OLE_LINK1"/>
      <w:bookmarkStart w:id="701" w:name="OLE_LINK2"/>
      <w:r>
        <w:rPr>
          <w:noProof/>
        </w:rPr>
        <w:t>Should this be updated to a valid number?</w:t>
      </w:r>
      <w:bookmarkEnd w:id="700"/>
      <w:bookmarkEnd w:id="701"/>
    </w:p>
  </w:comment>
  <w:comment w:id="699" w:author="Elena Vio" w:date="2016-07-20T14:27:00Z" w:initials="EV">
    <w:p w14:paraId="0DAA3046" w14:textId="58BC08C8" w:rsidR="00243663" w:rsidRDefault="00243663">
      <w:pPr>
        <w:pStyle w:val="Testocommento"/>
      </w:pPr>
      <w:r>
        <w:rPr>
          <w:rStyle w:val="Rimandocommento"/>
        </w:rPr>
        <w:annotationRef/>
      </w:r>
      <w:r>
        <w:rPr>
          <w:rFonts w:ascii="Helvetica" w:hAnsi="Helvetica" w:cs="Helvetica"/>
          <w:sz w:val="26"/>
          <w:szCs w:val="26"/>
          <w:lang w:val="it-IT" w:eastAsia="it-IT"/>
        </w:rPr>
        <w:t>1.3.6.1.4.1.19376.1.5.3.1.5.6?</w:t>
      </w:r>
    </w:p>
  </w:comment>
  <w:comment w:id="732" w:author="Mary Jungers" w:date="2016-05-24T12:07:00Z" w:initials="MJ">
    <w:p w14:paraId="6B587202" w14:textId="4DDFCE8A" w:rsidR="00243663" w:rsidRDefault="00243663">
      <w:pPr>
        <w:pStyle w:val="Testocommento"/>
      </w:pPr>
      <w:r>
        <w:rPr>
          <w:rStyle w:val="Rimandocommento"/>
        </w:rPr>
        <w:annotationRef/>
      </w:r>
      <w:r>
        <w:rPr>
          <w:noProof/>
        </w:rPr>
        <w:t>Should this be updated to a valid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C0E437" w15:done="0"/>
  <w15:commentEx w15:paraId="6B58720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FB5240" w14:textId="77777777" w:rsidR="00243663" w:rsidRDefault="00243663">
      <w:r>
        <w:separator/>
      </w:r>
    </w:p>
  </w:endnote>
  <w:endnote w:type="continuationSeparator" w:id="0">
    <w:p w14:paraId="1BF79D3F" w14:textId="77777777" w:rsidR="00243663" w:rsidRDefault="00243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MS UI Gothic"/>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S Gothic">
    <w:altName w:val="ＭＳ ゴシック"/>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243663" w:rsidRDefault="00243663">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243663" w:rsidRDefault="00243663">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243663" w:rsidRDefault="00243663">
    <w:pPr>
      <w:pStyle w:val="Pidipagina"/>
      <w:ind w:right="360"/>
    </w:pPr>
    <w:r>
      <w:t>__________________________________________________________________________</w:t>
    </w:r>
  </w:p>
  <w:p w14:paraId="15C25E1E" w14:textId="235330B7" w:rsidR="00243663" w:rsidRDefault="00243663" w:rsidP="00597DB2">
    <w:pPr>
      <w:pStyle w:val="Pidipagina"/>
      <w:ind w:right="360"/>
      <w:rPr>
        <w:sz w:val="20"/>
      </w:rPr>
    </w:pPr>
    <w:bookmarkStart w:id="1619" w:name="_Toc473170355"/>
    <w:r>
      <w:rPr>
        <w:sz w:val="20"/>
      </w:rPr>
      <w:t xml:space="preserve">Rev. 1.0 – 2016-05-xx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34255F">
      <w:rPr>
        <w:rStyle w:val="Numeropagina"/>
        <w:noProof/>
        <w:sz w:val="20"/>
      </w:rPr>
      <w:t>103</w:t>
    </w:r>
    <w:r w:rsidRPr="00597DB2">
      <w:rPr>
        <w:rStyle w:val="Numeropagina"/>
        <w:sz w:val="20"/>
      </w:rPr>
      <w:fldChar w:fldCharType="end"/>
    </w:r>
    <w:r>
      <w:rPr>
        <w:sz w:val="20"/>
      </w:rPr>
      <w:tab/>
      <w:t xml:space="preserve">                       Copyright © 2016: IHE International, Inc.</w:t>
    </w:r>
    <w:bookmarkEnd w:id="1619"/>
  </w:p>
  <w:p w14:paraId="5CA156CD" w14:textId="77777777" w:rsidR="00243663" w:rsidRDefault="00243663"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4980A1F0" w:rsidR="00243663" w:rsidRDefault="00243663">
    <w:pPr>
      <w:pStyle w:val="Pidipagina"/>
      <w:jc w:val="center"/>
    </w:pPr>
    <w:r>
      <w:rPr>
        <w:sz w:val="20"/>
      </w:rPr>
      <w:t>Copyright © 2016: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F3FACC" w14:textId="77777777" w:rsidR="00243663" w:rsidRDefault="00243663">
      <w:r>
        <w:separator/>
      </w:r>
    </w:p>
  </w:footnote>
  <w:footnote w:type="continuationSeparator" w:id="0">
    <w:p w14:paraId="3395C97A" w14:textId="77777777" w:rsidR="00243663" w:rsidRDefault="0024366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29AB7327" w:rsidR="00243663" w:rsidRPr="006C4FA0" w:rsidRDefault="00243663" w:rsidP="006C4FA0">
    <w:pPr>
      <w:pStyle w:val="Intestazione"/>
      <w:rPr>
        <w:b/>
      </w:rPr>
    </w:pPr>
    <w:r>
      <w:t xml:space="preserve">IHE PCC Technical Framework Supplement </w:t>
    </w:r>
    <w:r w:rsidRPr="006C4FA0">
      <w:t>– Cross Enterprise Cardiovascular Heart Team Workflow Definition (XCHT</w:t>
    </w:r>
    <w:r>
      <w:t>-WD</w:t>
    </w:r>
    <w:r w:rsidRPr="006C4FA0">
      <w:t>)</w:t>
    </w:r>
    <w:r w:rsidRPr="006C4FA0">
      <w:br/>
    </w:r>
    <w:r>
      <w:t>______________________________________________________________________________</w:t>
    </w:r>
  </w:p>
  <w:p w14:paraId="47D2FA3E" w14:textId="77777777" w:rsidR="00243663" w:rsidRDefault="00243663">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D7C8EFA"/>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9794B1CE"/>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BEF40784"/>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2CB4600A"/>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1583430"/>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9">
    <w:nsid w:val="0BBA213C"/>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1B632A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1C0E033B"/>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1C105261"/>
    <w:multiLevelType w:val="hybridMultilevel"/>
    <w:tmpl w:val="7FEC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1CFF1D96"/>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8">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261370B4"/>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261949F4"/>
    <w:multiLevelType w:val="hybridMultilevel"/>
    <w:tmpl w:val="E8B61C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29112AE8"/>
    <w:multiLevelType w:val="hybridMultilevel"/>
    <w:tmpl w:val="91EC6F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3">
    <w:nsid w:val="2B3D6BB9"/>
    <w:multiLevelType w:val="hybridMultilevel"/>
    <w:tmpl w:val="0C80E5F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nsid w:val="2B550670"/>
    <w:multiLevelType w:val="hybridMultilevel"/>
    <w:tmpl w:val="CB201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AD649C"/>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5C26F4"/>
    <w:multiLevelType w:val="hybridMultilevel"/>
    <w:tmpl w:val="1206F7A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3B543B6D"/>
    <w:multiLevelType w:val="hybridMultilevel"/>
    <w:tmpl w:val="0C0C63A4"/>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46">
    <w:nsid w:val="3D465FC0"/>
    <w:multiLevelType w:val="hybridMultilevel"/>
    <w:tmpl w:val="5BBA43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40BC3A55"/>
    <w:multiLevelType w:val="multilevel"/>
    <w:tmpl w:val="7B943E18"/>
    <w:numStyleLink w:val="Constraints"/>
  </w:abstractNum>
  <w:abstractNum w:abstractNumId="48">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9">
    <w:nsid w:val="4B025E5F"/>
    <w:multiLevelType w:val="multilevel"/>
    <w:tmpl w:val="7B943E18"/>
    <w:numStyleLink w:val="Constraints"/>
  </w:abstractNum>
  <w:abstractNum w:abstractNumId="50">
    <w:nsid w:val="4B1474F1"/>
    <w:multiLevelType w:val="hybridMultilevel"/>
    <w:tmpl w:val="0C00A62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4E54318A"/>
    <w:multiLevelType w:val="hybridMultilevel"/>
    <w:tmpl w:val="91420C04"/>
    <w:lvl w:ilvl="0" w:tplc="0410000F">
      <w:start w:val="1"/>
      <w:numFmt w:val="decimal"/>
      <w:lvlText w:val="%1."/>
      <w:lvlJc w:val="left"/>
      <w:pPr>
        <w:ind w:left="787" w:hanging="360"/>
      </w:p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52">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4">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5348266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565828D3"/>
    <w:multiLevelType w:val="multilevel"/>
    <w:tmpl w:val="A74C82B4"/>
    <w:lvl w:ilvl="0">
      <w:start w:val="1"/>
      <w:numFmt w:val="upperLetter"/>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0">
    <w:nsid w:val="56967C14"/>
    <w:multiLevelType w:val="hybridMultilevel"/>
    <w:tmpl w:val="C48A8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nsid w:val="5B9E13EB"/>
    <w:multiLevelType w:val="hybridMultilevel"/>
    <w:tmpl w:val="A7EC7B2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4">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5CBD114B"/>
    <w:multiLevelType w:val="hybridMultilevel"/>
    <w:tmpl w:val="5FE2F79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66">
    <w:nsid w:val="5F3A0268"/>
    <w:multiLevelType w:val="hybridMultilevel"/>
    <w:tmpl w:val="E16A3F8C"/>
    <w:lvl w:ilvl="0" w:tplc="04100001">
      <w:start w:val="1"/>
      <w:numFmt w:val="bullet"/>
      <w:lvlText w:val=""/>
      <w:lvlJc w:val="left"/>
      <w:pPr>
        <w:ind w:left="784" w:hanging="360"/>
      </w:pPr>
      <w:rPr>
        <w:rFonts w:ascii="Symbol" w:hAnsi="Symbol" w:hint="default"/>
      </w:rPr>
    </w:lvl>
    <w:lvl w:ilvl="1" w:tplc="04100003">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67">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70">
    <w:nsid w:val="624F42A0"/>
    <w:multiLevelType w:val="hybridMultilevel"/>
    <w:tmpl w:val="55AE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72">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BC50E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nsid w:val="696763A8"/>
    <w:multiLevelType w:val="hybridMultilevel"/>
    <w:tmpl w:val="1EE001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8">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2">
    <w:nsid w:val="7D4E5A0F"/>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3"/>
  </w:num>
  <w:num w:numId="12">
    <w:abstractNumId w:val="81"/>
  </w:num>
  <w:num w:numId="13">
    <w:abstractNumId w:val="49"/>
  </w:num>
  <w:num w:numId="14">
    <w:abstractNumId w:val="47"/>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38"/>
  </w:num>
  <w:num w:numId="16">
    <w:abstractNumId w:val="53"/>
  </w:num>
  <w:num w:numId="17">
    <w:abstractNumId w:val="67"/>
  </w:num>
  <w:num w:numId="18">
    <w:abstractNumId w:val="69"/>
  </w:num>
  <w:num w:numId="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num>
  <w:num w:numId="21">
    <w:abstractNumId w:val="36"/>
  </w:num>
  <w:num w:numId="22">
    <w:abstractNumId w:val="48"/>
  </w:num>
  <w:num w:numId="23">
    <w:abstractNumId w:val="10"/>
  </w:num>
  <w:num w:numId="24">
    <w:abstractNumId w:val="40"/>
  </w:num>
  <w:num w:numId="25">
    <w:abstractNumId w:val="73"/>
  </w:num>
  <w:num w:numId="26">
    <w:abstractNumId w:val="79"/>
  </w:num>
  <w:num w:numId="27">
    <w:abstractNumId w:val="25"/>
  </w:num>
  <w:num w:numId="28">
    <w:abstractNumId w:val="78"/>
  </w:num>
  <w:num w:numId="29">
    <w:abstractNumId w:val="17"/>
  </w:num>
  <w:num w:numId="30">
    <w:abstractNumId w:val="59"/>
  </w:num>
  <w:num w:numId="31">
    <w:abstractNumId w:val="5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8"/>
  </w:num>
  <w:num w:numId="33">
    <w:abstractNumId w:val="14"/>
  </w:num>
  <w:num w:numId="34">
    <w:abstractNumId w:val="54"/>
  </w:num>
  <w:num w:numId="35">
    <w:abstractNumId w:val="64"/>
  </w:num>
  <w:num w:numId="36">
    <w:abstractNumId w:val="44"/>
  </w:num>
  <w:num w:numId="37">
    <w:abstractNumId w:val="76"/>
  </w:num>
  <w:num w:numId="38">
    <w:abstractNumId w:val="68"/>
  </w:num>
  <w:num w:numId="39">
    <w:abstractNumId w:val="27"/>
  </w:num>
  <w:num w:numId="40">
    <w:abstractNumId w:val="16"/>
  </w:num>
  <w:num w:numId="41">
    <w:abstractNumId w:val="77"/>
  </w:num>
  <w:num w:numId="42">
    <w:abstractNumId w:val="18"/>
  </w:num>
  <w:num w:numId="43">
    <w:abstractNumId w:val="22"/>
  </w:num>
  <w:num w:numId="44">
    <w:abstractNumId w:val="72"/>
  </w:num>
  <w:num w:numId="45">
    <w:abstractNumId w:val="28"/>
  </w:num>
  <w:num w:numId="46">
    <w:abstractNumId w:val="56"/>
  </w:num>
  <w:num w:numId="47">
    <w:abstractNumId w:val="71"/>
  </w:num>
  <w:num w:numId="48">
    <w:abstractNumId w:val="41"/>
  </w:num>
  <w:num w:numId="49">
    <w:abstractNumId w:val="42"/>
  </w:num>
  <w:num w:numId="50">
    <w:abstractNumId w:val="80"/>
  </w:num>
  <w:num w:numId="51">
    <w:abstractNumId w:val="15"/>
  </w:num>
  <w:num w:numId="52">
    <w:abstractNumId w:val="61"/>
  </w:num>
  <w:num w:numId="53">
    <w:abstractNumId w:val="37"/>
  </w:num>
  <w:num w:numId="54">
    <w:abstractNumId w:val="29"/>
  </w:num>
  <w:num w:numId="55">
    <w:abstractNumId w:val="20"/>
  </w:num>
  <w:num w:numId="56">
    <w:abstractNumId w:val="55"/>
  </w:num>
  <w:num w:numId="57">
    <w:abstractNumId w:val="62"/>
  </w:num>
  <w:num w:numId="58">
    <w:abstractNumId w:val="63"/>
  </w:num>
  <w:num w:numId="59">
    <w:abstractNumId w:val="52"/>
  </w:num>
  <w:num w:numId="60">
    <w:abstractNumId w:val="74"/>
  </w:num>
  <w:num w:numId="61">
    <w:abstractNumId w:val="26"/>
  </w:num>
  <w:num w:numId="62">
    <w:abstractNumId w:val="11"/>
  </w:num>
  <w:num w:numId="63">
    <w:abstractNumId w:val="32"/>
  </w:num>
  <w:num w:numId="64">
    <w:abstractNumId w:val="51"/>
  </w:num>
  <w:num w:numId="65">
    <w:abstractNumId w:val="34"/>
  </w:num>
  <w:num w:numId="66">
    <w:abstractNumId w:val="70"/>
  </w:num>
  <w:num w:numId="67">
    <w:abstractNumId w:val="39"/>
  </w:num>
  <w:num w:numId="68">
    <w:abstractNumId w:val="75"/>
  </w:num>
  <w:num w:numId="69">
    <w:abstractNumId w:val="30"/>
  </w:num>
  <w:num w:numId="70">
    <w:abstractNumId w:val="19"/>
  </w:num>
  <w:num w:numId="71">
    <w:abstractNumId w:val="57"/>
  </w:num>
  <w:num w:numId="72">
    <w:abstractNumId w:val="21"/>
  </w:num>
  <w:num w:numId="73">
    <w:abstractNumId w:val="82"/>
  </w:num>
  <w:num w:numId="74">
    <w:abstractNumId w:val="23"/>
  </w:num>
  <w:num w:numId="75">
    <w:abstractNumId w:val="24"/>
  </w:num>
  <w:num w:numId="76">
    <w:abstractNumId w:val="65"/>
  </w:num>
  <w:num w:numId="77">
    <w:abstractNumId w:val="60"/>
  </w:num>
  <w:num w:numId="78">
    <w:abstractNumId w:val="43"/>
  </w:num>
  <w:num w:numId="79">
    <w:abstractNumId w:val="66"/>
  </w:num>
  <w:num w:numId="80">
    <w:abstractNumId w:val="50"/>
  </w:num>
  <w:num w:numId="81">
    <w:abstractNumId w:val="33"/>
  </w:num>
  <w:num w:numId="82">
    <w:abstractNumId w:val="45"/>
  </w:num>
  <w:num w:numId="83">
    <w:abstractNumId w:val="46"/>
  </w:num>
  <w:num w:numId="84">
    <w:abstractNumId w:val="12"/>
  </w:num>
  <w:num w:numId="85">
    <w:abstractNumId w:val="31"/>
  </w:num>
  <w:num w:numId="86">
    <w:abstractNumId w:val="3"/>
    <w:lvlOverride w:ilvl="0">
      <w:startOverride w:val="1"/>
    </w:lvlOverride>
  </w:num>
  <w:num w:numId="87">
    <w:abstractNumId w:val="3"/>
    <w:lvlOverride w:ilvl="0">
      <w:startOverride w:val="1"/>
    </w:lvlOverride>
  </w:num>
  <w:num w:numId="88">
    <w:abstractNumId w:val="3"/>
    <w:lvlOverride w:ilvl="0">
      <w:startOverride w:val="1"/>
    </w:lvlOverride>
  </w:num>
  <w:num w:numId="89">
    <w:abstractNumId w:val="3"/>
    <w:lvlOverride w:ilvl="0">
      <w:startOverride w:val="1"/>
    </w:lvlOverride>
  </w:num>
  <w:num w:numId="90">
    <w:abstractNumId w:val="3"/>
    <w:lvlOverride w:ilvl="0">
      <w:startOverride w:val="1"/>
    </w:lvlOverride>
  </w:num>
  <w:num w:numId="91">
    <w:abstractNumId w:val="9"/>
  </w:num>
  <w:num w:numId="92">
    <w:abstractNumId w:val="9"/>
  </w:num>
  <w:num w:numId="93">
    <w:abstractNumId w:val="7"/>
  </w:num>
  <w:num w:numId="94">
    <w:abstractNumId w:val="6"/>
  </w:num>
  <w:num w:numId="95">
    <w:abstractNumId w:val="5"/>
  </w:num>
  <w:num w:numId="96">
    <w:abstractNumId w:val="4"/>
  </w:num>
  <w:num w:numId="97">
    <w:abstractNumId w:val="8"/>
  </w:num>
  <w:num w:numId="98">
    <w:abstractNumId w:val="8"/>
  </w:num>
  <w:num w:numId="99">
    <w:abstractNumId w:val="3"/>
  </w:num>
  <w:num w:numId="100">
    <w:abstractNumId w:val="2"/>
  </w:num>
  <w:num w:numId="101">
    <w:abstractNumId w:val="1"/>
  </w:num>
  <w:num w:numId="102">
    <w:abstractNumId w:val="0"/>
  </w:num>
  <w:num w:numId="103">
    <w:abstractNumId w:val="3"/>
    <w:lvlOverride w:ilvl="0">
      <w:startOverride w:val="1"/>
    </w:lvlOverride>
  </w:num>
  <w:num w:numId="104">
    <w:abstractNumId w:val="3"/>
    <w:lvlOverride w:ilvl="0">
      <w:startOverride w:val="1"/>
    </w:lvlOverride>
  </w:num>
  <w:num w:numId="105">
    <w:abstractNumId w:val="69"/>
  </w:num>
  <w:num w:numId="106">
    <w:abstractNumId w:val="69"/>
  </w:num>
  <w:num w:numId="107">
    <w:abstractNumId w:val="69"/>
  </w:num>
  <w:num w:numId="108">
    <w:abstractNumId w:val="69"/>
  </w:num>
  <w:num w:numId="109">
    <w:abstractNumId w:val="69"/>
  </w:num>
  <w:num w:numId="110">
    <w:abstractNumId w:val="69"/>
  </w:num>
  <w:num w:numId="111">
    <w:abstractNumId w:val="69"/>
  </w:num>
  <w:num w:numId="112">
    <w:abstractNumId w:val="69"/>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y Jungers">
    <w15:presenceInfo w15:providerId="Windows Live" w15:userId="fa5bc65c546c9c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0"/>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0"/>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0342F"/>
    <w:rsid w:val="000108DE"/>
    <w:rsid w:val="00010C3A"/>
    <w:rsid w:val="000125FF"/>
    <w:rsid w:val="00012CBF"/>
    <w:rsid w:val="00012F93"/>
    <w:rsid w:val="000133C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2F1F"/>
    <w:rsid w:val="00034E54"/>
    <w:rsid w:val="000356BF"/>
    <w:rsid w:val="00035DCA"/>
    <w:rsid w:val="00036042"/>
    <w:rsid w:val="00036051"/>
    <w:rsid w:val="00036347"/>
    <w:rsid w:val="000375FA"/>
    <w:rsid w:val="00037DD5"/>
    <w:rsid w:val="00040030"/>
    <w:rsid w:val="00040E61"/>
    <w:rsid w:val="0004144C"/>
    <w:rsid w:val="00043DB3"/>
    <w:rsid w:val="00044083"/>
    <w:rsid w:val="00044C40"/>
    <w:rsid w:val="000464EE"/>
    <w:rsid w:val="000470A5"/>
    <w:rsid w:val="000514E1"/>
    <w:rsid w:val="00051560"/>
    <w:rsid w:val="00051594"/>
    <w:rsid w:val="00051A6C"/>
    <w:rsid w:val="00051AE4"/>
    <w:rsid w:val="00052419"/>
    <w:rsid w:val="000554D2"/>
    <w:rsid w:val="0005577A"/>
    <w:rsid w:val="00055B75"/>
    <w:rsid w:val="00056110"/>
    <w:rsid w:val="000563D1"/>
    <w:rsid w:val="000566E9"/>
    <w:rsid w:val="00057DB6"/>
    <w:rsid w:val="00061844"/>
    <w:rsid w:val="000622EE"/>
    <w:rsid w:val="00064144"/>
    <w:rsid w:val="00064346"/>
    <w:rsid w:val="00065154"/>
    <w:rsid w:val="000651FD"/>
    <w:rsid w:val="0006702D"/>
    <w:rsid w:val="000676D4"/>
    <w:rsid w:val="0006776F"/>
    <w:rsid w:val="0007016E"/>
    <w:rsid w:val="000704DD"/>
    <w:rsid w:val="00070847"/>
    <w:rsid w:val="00071054"/>
    <w:rsid w:val="00071815"/>
    <w:rsid w:val="000718DA"/>
    <w:rsid w:val="00072262"/>
    <w:rsid w:val="00072892"/>
    <w:rsid w:val="0007394F"/>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1CE"/>
    <w:rsid w:val="0008754F"/>
    <w:rsid w:val="00087878"/>
    <w:rsid w:val="000924F8"/>
    <w:rsid w:val="00092802"/>
    <w:rsid w:val="000936BC"/>
    <w:rsid w:val="00094061"/>
    <w:rsid w:val="00094A5A"/>
    <w:rsid w:val="00095881"/>
    <w:rsid w:val="0009774D"/>
    <w:rsid w:val="00097DA3"/>
    <w:rsid w:val="000A14C4"/>
    <w:rsid w:val="000A1B46"/>
    <w:rsid w:val="000A542A"/>
    <w:rsid w:val="000A735E"/>
    <w:rsid w:val="000B037B"/>
    <w:rsid w:val="000B30FF"/>
    <w:rsid w:val="000B3453"/>
    <w:rsid w:val="000B345E"/>
    <w:rsid w:val="000B3648"/>
    <w:rsid w:val="000B40A3"/>
    <w:rsid w:val="000B42D6"/>
    <w:rsid w:val="000B58B0"/>
    <w:rsid w:val="000B5E28"/>
    <w:rsid w:val="000B6820"/>
    <w:rsid w:val="000B699D"/>
    <w:rsid w:val="000B738C"/>
    <w:rsid w:val="000B7CE8"/>
    <w:rsid w:val="000C0C5A"/>
    <w:rsid w:val="000C0E95"/>
    <w:rsid w:val="000C2244"/>
    <w:rsid w:val="000C2ADC"/>
    <w:rsid w:val="000C3556"/>
    <w:rsid w:val="000C37A2"/>
    <w:rsid w:val="000C5410"/>
    <w:rsid w:val="000C5467"/>
    <w:rsid w:val="000C765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1B8B"/>
    <w:rsid w:val="000E2C73"/>
    <w:rsid w:val="000E5022"/>
    <w:rsid w:val="000E598E"/>
    <w:rsid w:val="000F13F5"/>
    <w:rsid w:val="000F3353"/>
    <w:rsid w:val="000F497B"/>
    <w:rsid w:val="000F4F47"/>
    <w:rsid w:val="000F613A"/>
    <w:rsid w:val="000F6D26"/>
    <w:rsid w:val="000F6F50"/>
    <w:rsid w:val="000F7A75"/>
    <w:rsid w:val="00102D27"/>
    <w:rsid w:val="00103369"/>
    <w:rsid w:val="001036C3"/>
    <w:rsid w:val="0010442E"/>
    <w:rsid w:val="00104B34"/>
    <w:rsid w:val="00104BE6"/>
    <w:rsid w:val="00106236"/>
    <w:rsid w:val="00106AEA"/>
    <w:rsid w:val="00107C6D"/>
    <w:rsid w:val="00110347"/>
    <w:rsid w:val="00110532"/>
    <w:rsid w:val="00110B6D"/>
    <w:rsid w:val="001113B8"/>
    <w:rsid w:val="001113F7"/>
    <w:rsid w:val="001115F5"/>
    <w:rsid w:val="00112581"/>
    <w:rsid w:val="001130E8"/>
    <w:rsid w:val="001134EB"/>
    <w:rsid w:val="00113A45"/>
    <w:rsid w:val="00114040"/>
    <w:rsid w:val="00114D5E"/>
    <w:rsid w:val="00115142"/>
    <w:rsid w:val="00115406"/>
    <w:rsid w:val="00115A0F"/>
    <w:rsid w:val="00116025"/>
    <w:rsid w:val="00117DD7"/>
    <w:rsid w:val="00120B79"/>
    <w:rsid w:val="00120BD1"/>
    <w:rsid w:val="00120C35"/>
    <w:rsid w:val="0012154E"/>
    <w:rsid w:val="00122C35"/>
    <w:rsid w:val="0012308B"/>
    <w:rsid w:val="00123FD5"/>
    <w:rsid w:val="001249BE"/>
    <w:rsid w:val="00125103"/>
    <w:rsid w:val="001251EF"/>
    <w:rsid w:val="001253AA"/>
    <w:rsid w:val="001259EB"/>
    <w:rsid w:val="00125B01"/>
    <w:rsid w:val="00125F42"/>
    <w:rsid w:val="001263B9"/>
    <w:rsid w:val="00126A38"/>
    <w:rsid w:val="00126EB2"/>
    <w:rsid w:val="0013111D"/>
    <w:rsid w:val="00131CD7"/>
    <w:rsid w:val="00131CF1"/>
    <w:rsid w:val="00131D37"/>
    <w:rsid w:val="0013208E"/>
    <w:rsid w:val="00132341"/>
    <w:rsid w:val="001337A4"/>
    <w:rsid w:val="00133CE6"/>
    <w:rsid w:val="00136518"/>
    <w:rsid w:val="00137169"/>
    <w:rsid w:val="001402DB"/>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165E"/>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311"/>
    <w:rsid w:val="0017698E"/>
    <w:rsid w:val="00180751"/>
    <w:rsid w:val="00182C50"/>
    <w:rsid w:val="00183CD7"/>
    <w:rsid w:val="00183D35"/>
    <w:rsid w:val="00183DDE"/>
    <w:rsid w:val="00186DAB"/>
    <w:rsid w:val="00187A5B"/>
    <w:rsid w:val="00187E92"/>
    <w:rsid w:val="00190F07"/>
    <w:rsid w:val="00190F15"/>
    <w:rsid w:val="0019109D"/>
    <w:rsid w:val="001919BC"/>
    <w:rsid w:val="001935ED"/>
    <w:rsid w:val="001946F4"/>
    <w:rsid w:val="00194ACA"/>
    <w:rsid w:val="0019554A"/>
    <w:rsid w:val="00195F42"/>
    <w:rsid w:val="001A243C"/>
    <w:rsid w:val="001A5ADE"/>
    <w:rsid w:val="001A7247"/>
    <w:rsid w:val="001B172D"/>
    <w:rsid w:val="001B2221"/>
    <w:rsid w:val="001B3228"/>
    <w:rsid w:val="001B3489"/>
    <w:rsid w:val="001B3534"/>
    <w:rsid w:val="001B463C"/>
    <w:rsid w:val="001B4819"/>
    <w:rsid w:val="001C0816"/>
    <w:rsid w:val="001C0EA4"/>
    <w:rsid w:val="001C2CD2"/>
    <w:rsid w:val="001C2D61"/>
    <w:rsid w:val="001C300C"/>
    <w:rsid w:val="001C51C0"/>
    <w:rsid w:val="001D03DD"/>
    <w:rsid w:val="001D0E6D"/>
    <w:rsid w:val="001D1619"/>
    <w:rsid w:val="001D1D9D"/>
    <w:rsid w:val="001D21EB"/>
    <w:rsid w:val="001D2827"/>
    <w:rsid w:val="001D3636"/>
    <w:rsid w:val="001D5A39"/>
    <w:rsid w:val="001D5AE3"/>
    <w:rsid w:val="001D62D5"/>
    <w:rsid w:val="001D7F6A"/>
    <w:rsid w:val="001E04B9"/>
    <w:rsid w:val="001E0B10"/>
    <w:rsid w:val="001E15C8"/>
    <w:rsid w:val="001E1651"/>
    <w:rsid w:val="001E206E"/>
    <w:rsid w:val="001E4991"/>
    <w:rsid w:val="001E4C6A"/>
    <w:rsid w:val="001E4EEA"/>
    <w:rsid w:val="001E615F"/>
    <w:rsid w:val="001E62C3"/>
    <w:rsid w:val="001E6C78"/>
    <w:rsid w:val="001F0683"/>
    <w:rsid w:val="001F2156"/>
    <w:rsid w:val="001F3778"/>
    <w:rsid w:val="001F3A3D"/>
    <w:rsid w:val="001F3CCA"/>
    <w:rsid w:val="001F3EE8"/>
    <w:rsid w:val="001F67AA"/>
    <w:rsid w:val="001F68C9"/>
    <w:rsid w:val="001F69BA"/>
    <w:rsid w:val="001F6DCC"/>
    <w:rsid w:val="001F6EBD"/>
    <w:rsid w:val="001F7A1C"/>
    <w:rsid w:val="001F7A35"/>
    <w:rsid w:val="001F7FC0"/>
    <w:rsid w:val="00200B60"/>
    <w:rsid w:val="00202AC6"/>
    <w:rsid w:val="002037BB"/>
    <w:rsid w:val="002040DD"/>
    <w:rsid w:val="0020414D"/>
    <w:rsid w:val="00204898"/>
    <w:rsid w:val="00204CB0"/>
    <w:rsid w:val="002056A6"/>
    <w:rsid w:val="0020716C"/>
    <w:rsid w:val="00207816"/>
    <w:rsid w:val="00207868"/>
    <w:rsid w:val="00210693"/>
    <w:rsid w:val="00211915"/>
    <w:rsid w:val="0021229C"/>
    <w:rsid w:val="0021474A"/>
    <w:rsid w:val="00215590"/>
    <w:rsid w:val="002159B3"/>
    <w:rsid w:val="00216099"/>
    <w:rsid w:val="00216D8E"/>
    <w:rsid w:val="002173E6"/>
    <w:rsid w:val="002174BE"/>
    <w:rsid w:val="002211F7"/>
    <w:rsid w:val="00221AC2"/>
    <w:rsid w:val="0022261E"/>
    <w:rsid w:val="0022352C"/>
    <w:rsid w:val="0022373E"/>
    <w:rsid w:val="0022548F"/>
    <w:rsid w:val="002256E5"/>
    <w:rsid w:val="00227869"/>
    <w:rsid w:val="00227BB8"/>
    <w:rsid w:val="002307FE"/>
    <w:rsid w:val="0023083B"/>
    <w:rsid w:val="002314B9"/>
    <w:rsid w:val="00231781"/>
    <w:rsid w:val="00231B74"/>
    <w:rsid w:val="00231FF2"/>
    <w:rsid w:val="002322FF"/>
    <w:rsid w:val="00232568"/>
    <w:rsid w:val="0023304B"/>
    <w:rsid w:val="0023321C"/>
    <w:rsid w:val="00236B9E"/>
    <w:rsid w:val="0023712F"/>
    <w:rsid w:val="0023732B"/>
    <w:rsid w:val="00237C2B"/>
    <w:rsid w:val="00241697"/>
    <w:rsid w:val="00241893"/>
    <w:rsid w:val="00242733"/>
    <w:rsid w:val="00243663"/>
    <w:rsid w:val="0024615F"/>
    <w:rsid w:val="0024671A"/>
    <w:rsid w:val="002469C2"/>
    <w:rsid w:val="0024756A"/>
    <w:rsid w:val="00250A37"/>
    <w:rsid w:val="00252F0F"/>
    <w:rsid w:val="00254DC6"/>
    <w:rsid w:val="00255462"/>
    <w:rsid w:val="00255821"/>
    <w:rsid w:val="002559FE"/>
    <w:rsid w:val="00256665"/>
    <w:rsid w:val="00256EBA"/>
    <w:rsid w:val="0026014E"/>
    <w:rsid w:val="002613DC"/>
    <w:rsid w:val="00261F42"/>
    <w:rsid w:val="00262AE8"/>
    <w:rsid w:val="002647A3"/>
    <w:rsid w:val="0026708F"/>
    <w:rsid w:val="002670D2"/>
    <w:rsid w:val="0026743E"/>
    <w:rsid w:val="002676EE"/>
    <w:rsid w:val="00267AF8"/>
    <w:rsid w:val="00270742"/>
    <w:rsid w:val="00270A42"/>
    <w:rsid w:val="00270EBB"/>
    <w:rsid w:val="002711CC"/>
    <w:rsid w:val="00271794"/>
    <w:rsid w:val="00273498"/>
    <w:rsid w:val="00273E2E"/>
    <w:rsid w:val="002750E9"/>
    <w:rsid w:val="002756A6"/>
    <w:rsid w:val="0028087E"/>
    <w:rsid w:val="00280A91"/>
    <w:rsid w:val="00281B77"/>
    <w:rsid w:val="00282474"/>
    <w:rsid w:val="00282499"/>
    <w:rsid w:val="0028310E"/>
    <w:rsid w:val="0028510D"/>
    <w:rsid w:val="00286433"/>
    <w:rsid w:val="002869D8"/>
    <w:rsid w:val="002869E8"/>
    <w:rsid w:val="00286CE7"/>
    <w:rsid w:val="00287372"/>
    <w:rsid w:val="002879A0"/>
    <w:rsid w:val="00287FC9"/>
    <w:rsid w:val="00293C35"/>
    <w:rsid w:val="002956C1"/>
    <w:rsid w:val="002A26A3"/>
    <w:rsid w:val="002A2D7A"/>
    <w:rsid w:val="002A651C"/>
    <w:rsid w:val="002A741D"/>
    <w:rsid w:val="002A7458"/>
    <w:rsid w:val="002A7DF0"/>
    <w:rsid w:val="002B03AE"/>
    <w:rsid w:val="002B1338"/>
    <w:rsid w:val="002B240A"/>
    <w:rsid w:val="002B39BF"/>
    <w:rsid w:val="002B427C"/>
    <w:rsid w:val="002B4844"/>
    <w:rsid w:val="002B5E4C"/>
    <w:rsid w:val="002B6118"/>
    <w:rsid w:val="002B61A4"/>
    <w:rsid w:val="002B620C"/>
    <w:rsid w:val="002C0733"/>
    <w:rsid w:val="002C0979"/>
    <w:rsid w:val="002C1F83"/>
    <w:rsid w:val="002C2790"/>
    <w:rsid w:val="002C2A24"/>
    <w:rsid w:val="002C44CA"/>
    <w:rsid w:val="002D0337"/>
    <w:rsid w:val="002D065F"/>
    <w:rsid w:val="002D2981"/>
    <w:rsid w:val="002D2D11"/>
    <w:rsid w:val="002D4465"/>
    <w:rsid w:val="002D579C"/>
    <w:rsid w:val="002D6A84"/>
    <w:rsid w:val="002D6C7B"/>
    <w:rsid w:val="002D6DF2"/>
    <w:rsid w:val="002D7291"/>
    <w:rsid w:val="002E1885"/>
    <w:rsid w:val="002E2F58"/>
    <w:rsid w:val="002E6BBC"/>
    <w:rsid w:val="002F051F"/>
    <w:rsid w:val="002F076A"/>
    <w:rsid w:val="002F29F3"/>
    <w:rsid w:val="002F32E7"/>
    <w:rsid w:val="002F56B3"/>
    <w:rsid w:val="002F665C"/>
    <w:rsid w:val="00301D3D"/>
    <w:rsid w:val="003027B4"/>
    <w:rsid w:val="00303157"/>
    <w:rsid w:val="003031FA"/>
    <w:rsid w:val="00303E20"/>
    <w:rsid w:val="00304203"/>
    <w:rsid w:val="003049D3"/>
    <w:rsid w:val="00304C0E"/>
    <w:rsid w:val="00305027"/>
    <w:rsid w:val="003061FB"/>
    <w:rsid w:val="003066FC"/>
    <w:rsid w:val="00313BCB"/>
    <w:rsid w:val="003156FF"/>
    <w:rsid w:val="00316247"/>
    <w:rsid w:val="003162DB"/>
    <w:rsid w:val="003170A0"/>
    <w:rsid w:val="00317584"/>
    <w:rsid w:val="0032060B"/>
    <w:rsid w:val="0032238E"/>
    <w:rsid w:val="00323461"/>
    <w:rsid w:val="00325406"/>
    <w:rsid w:val="003276F4"/>
    <w:rsid w:val="003302A6"/>
    <w:rsid w:val="003317EB"/>
    <w:rsid w:val="00331F20"/>
    <w:rsid w:val="00332C5C"/>
    <w:rsid w:val="00332D34"/>
    <w:rsid w:val="00333A07"/>
    <w:rsid w:val="00335554"/>
    <w:rsid w:val="00336083"/>
    <w:rsid w:val="003368B0"/>
    <w:rsid w:val="00336E5C"/>
    <w:rsid w:val="003375BB"/>
    <w:rsid w:val="0034255F"/>
    <w:rsid w:val="00342755"/>
    <w:rsid w:val="003432DC"/>
    <w:rsid w:val="00343D5C"/>
    <w:rsid w:val="003450EF"/>
    <w:rsid w:val="00345DDD"/>
    <w:rsid w:val="00346182"/>
    <w:rsid w:val="00346314"/>
    <w:rsid w:val="00346BB8"/>
    <w:rsid w:val="00346EF8"/>
    <w:rsid w:val="0034766C"/>
    <w:rsid w:val="003509B4"/>
    <w:rsid w:val="003522F8"/>
    <w:rsid w:val="00352784"/>
    <w:rsid w:val="00353602"/>
    <w:rsid w:val="00353B3C"/>
    <w:rsid w:val="00354AAB"/>
    <w:rsid w:val="003557AF"/>
    <w:rsid w:val="00355CED"/>
    <w:rsid w:val="00356C40"/>
    <w:rsid w:val="003577C8"/>
    <w:rsid w:val="00357F4D"/>
    <w:rsid w:val="003601D3"/>
    <w:rsid w:val="003602DC"/>
    <w:rsid w:val="00360788"/>
    <w:rsid w:val="00361384"/>
    <w:rsid w:val="00361F12"/>
    <w:rsid w:val="003621AB"/>
    <w:rsid w:val="00363069"/>
    <w:rsid w:val="00364AD3"/>
    <w:rsid w:val="00364DCF"/>
    <w:rsid w:val="003661DE"/>
    <w:rsid w:val="003662C8"/>
    <w:rsid w:val="003666F1"/>
    <w:rsid w:val="00366DFA"/>
    <w:rsid w:val="003706AD"/>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3F07"/>
    <w:rsid w:val="0038472E"/>
    <w:rsid w:val="00384CC5"/>
    <w:rsid w:val="00385E14"/>
    <w:rsid w:val="003860D8"/>
    <w:rsid w:val="003861C5"/>
    <w:rsid w:val="00387B41"/>
    <w:rsid w:val="00390318"/>
    <w:rsid w:val="00390584"/>
    <w:rsid w:val="0039155C"/>
    <w:rsid w:val="00391741"/>
    <w:rsid w:val="00391942"/>
    <w:rsid w:val="00391F21"/>
    <w:rsid w:val="003921A0"/>
    <w:rsid w:val="00393583"/>
    <w:rsid w:val="00396CD0"/>
    <w:rsid w:val="00396DAB"/>
    <w:rsid w:val="003A09FE"/>
    <w:rsid w:val="003A1712"/>
    <w:rsid w:val="003A2C30"/>
    <w:rsid w:val="003A45C5"/>
    <w:rsid w:val="003A5041"/>
    <w:rsid w:val="003A5052"/>
    <w:rsid w:val="003A527C"/>
    <w:rsid w:val="003A5F2F"/>
    <w:rsid w:val="003A6F7D"/>
    <w:rsid w:val="003A7047"/>
    <w:rsid w:val="003A7FAA"/>
    <w:rsid w:val="003B0F16"/>
    <w:rsid w:val="003B24F7"/>
    <w:rsid w:val="003B2A2B"/>
    <w:rsid w:val="003B30CD"/>
    <w:rsid w:val="003B3521"/>
    <w:rsid w:val="003B37AD"/>
    <w:rsid w:val="003B3DB1"/>
    <w:rsid w:val="003B40CC"/>
    <w:rsid w:val="003B4DE9"/>
    <w:rsid w:val="003B53BF"/>
    <w:rsid w:val="003B57DB"/>
    <w:rsid w:val="003C1052"/>
    <w:rsid w:val="003C1C26"/>
    <w:rsid w:val="003C30B4"/>
    <w:rsid w:val="003C324C"/>
    <w:rsid w:val="003C6250"/>
    <w:rsid w:val="003C6D2F"/>
    <w:rsid w:val="003D010C"/>
    <w:rsid w:val="003D0772"/>
    <w:rsid w:val="003D13B0"/>
    <w:rsid w:val="003D19E0"/>
    <w:rsid w:val="003D24EE"/>
    <w:rsid w:val="003D279A"/>
    <w:rsid w:val="003D3FA3"/>
    <w:rsid w:val="003D5A68"/>
    <w:rsid w:val="003D5B71"/>
    <w:rsid w:val="003D66F9"/>
    <w:rsid w:val="003D783A"/>
    <w:rsid w:val="003D7D91"/>
    <w:rsid w:val="003E1469"/>
    <w:rsid w:val="003E36A3"/>
    <w:rsid w:val="003E5C68"/>
    <w:rsid w:val="003E6A4C"/>
    <w:rsid w:val="003E7A00"/>
    <w:rsid w:val="003F0805"/>
    <w:rsid w:val="003F0B73"/>
    <w:rsid w:val="003F14EE"/>
    <w:rsid w:val="003F3E4A"/>
    <w:rsid w:val="003F5F75"/>
    <w:rsid w:val="003F7990"/>
    <w:rsid w:val="00403211"/>
    <w:rsid w:val="00403EB2"/>
    <w:rsid w:val="004041CA"/>
    <w:rsid w:val="004046B6"/>
    <w:rsid w:val="00405A7E"/>
    <w:rsid w:val="004070FB"/>
    <w:rsid w:val="00407487"/>
    <w:rsid w:val="0040793B"/>
    <w:rsid w:val="00410395"/>
    <w:rsid w:val="00410D6B"/>
    <w:rsid w:val="00412649"/>
    <w:rsid w:val="004148DD"/>
    <w:rsid w:val="0041515B"/>
    <w:rsid w:val="00415264"/>
    <w:rsid w:val="00416334"/>
    <w:rsid w:val="00416AF2"/>
    <w:rsid w:val="00417A70"/>
    <w:rsid w:val="0042010F"/>
    <w:rsid w:val="00420829"/>
    <w:rsid w:val="00420BB9"/>
    <w:rsid w:val="00421544"/>
    <w:rsid w:val="004225C9"/>
    <w:rsid w:val="0042338F"/>
    <w:rsid w:val="004243B4"/>
    <w:rsid w:val="0042465F"/>
    <w:rsid w:val="00426426"/>
    <w:rsid w:val="004274D7"/>
    <w:rsid w:val="00431C29"/>
    <w:rsid w:val="004321E3"/>
    <w:rsid w:val="00432997"/>
    <w:rsid w:val="004335FC"/>
    <w:rsid w:val="00434500"/>
    <w:rsid w:val="0043514A"/>
    <w:rsid w:val="00435DB4"/>
    <w:rsid w:val="00436025"/>
    <w:rsid w:val="00436599"/>
    <w:rsid w:val="004369DE"/>
    <w:rsid w:val="00437825"/>
    <w:rsid w:val="00437C51"/>
    <w:rsid w:val="0044043C"/>
    <w:rsid w:val="00440F1B"/>
    <w:rsid w:val="004424C6"/>
    <w:rsid w:val="00442D53"/>
    <w:rsid w:val="004430AB"/>
    <w:rsid w:val="0044310A"/>
    <w:rsid w:val="00444100"/>
    <w:rsid w:val="00444180"/>
    <w:rsid w:val="00444CFC"/>
    <w:rsid w:val="004457F9"/>
    <w:rsid w:val="00445D2F"/>
    <w:rsid w:val="004460AB"/>
    <w:rsid w:val="00446436"/>
    <w:rsid w:val="00446E51"/>
    <w:rsid w:val="00447451"/>
    <w:rsid w:val="004477E7"/>
    <w:rsid w:val="004506DA"/>
    <w:rsid w:val="0045087A"/>
    <w:rsid w:val="004529C8"/>
    <w:rsid w:val="004541CC"/>
    <w:rsid w:val="00455154"/>
    <w:rsid w:val="00455292"/>
    <w:rsid w:val="0045773F"/>
    <w:rsid w:val="00457DDC"/>
    <w:rsid w:val="004604CF"/>
    <w:rsid w:val="0046126E"/>
    <w:rsid w:val="004613BA"/>
    <w:rsid w:val="00461A12"/>
    <w:rsid w:val="0046239B"/>
    <w:rsid w:val="004647EE"/>
    <w:rsid w:val="00465128"/>
    <w:rsid w:val="0046532F"/>
    <w:rsid w:val="0046783A"/>
    <w:rsid w:val="00470FA4"/>
    <w:rsid w:val="0047109A"/>
    <w:rsid w:val="00473512"/>
    <w:rsid w:val="0047353C"/>
    <w:rsid w:val="004740A3"/>
    <w:rsid w:val="00474890"/>
    <w:rsid w:val="00474BDB"/>
    <w:rsid w:val="00474EB7"/>
    <w:rsid w:val="00474F3F"/>
    <w:rsid w:val="004763EE"/>
    <w:rsid w:val="00477295"/>
    <w:rsid w:val="004778FE"/>
    <w:rsid w:val="0048072C"/>
    <w:rsid w:val="004809A3"/>
    <w:rsid w:val="00481F18"/>
    <w:rsid w:val="004828A2"/>
    <w:rsid w:val="00482DC2"/>
    <w:rsid w:val="00483939"/>
    <w:rsid w:val="00483A44"/>
    <w:rsid w:val="00484D87"/>
    <w:rsid w:val="00485D89"/>
    <w:rsid w:val="004862B9"/>
    <w:rsid w:val="00490601"/>
    <w:rsid w:val="00490AB8"/>
    <w:rsid w:val="004912F7"/>
    <w:rsid w:val="00492B1B"/>
    <w:rsid w:val="00493E15"/>
    <w:rsid w:val="0049664E"/>
    <w:rsid w:val="00497648"/>
    <w:rsid w:val="004A2559"/>
    <w:rsid w:val="004A4FAF"/>
    <w:rsid w:val="004A5377"/>
    <w:rsid w:val="004A55B0"/>
    <w:rsid w:val="004A5CCB"/>
    <w:rsid w:val="004A602E"/>
    <w:rsid w:val="004A6F98"/>
    <w:rsid w:val="004A7724"/>
    <w:rsid w:val="004A7D5B"/>
    <w:rsid w:val="004A7DB3"/>
    <w:rsid w:val="004B0385"/>
    <w:rsid w:val="004B272C"/>
    <w:rsid w:val="004B2B66"/>
    <w:rsid w:val="004B2F11"/>
    <w:rsid w:val="004B387F"/>
    <w:rsid w:val="004B3D54"/>
    <w:rsid w:val="004B3EA7"/>
    <w:rsid w:val="004B5634"/>
    <w:rsid w:val="004B576F"/>
    <w:rsid w:val="004B5F48"/>
    <w:rsid w:val="004B6750"/>
    <w:rsid w:val="004B6D9F"/>
    <w:rsid w:val="004B7094"/>
    <w:rsid w:val="004B740E"/>
    <w:rsid w:val="004C0F72"/>
    <w:rsid w:val="004C10B4"/>
    <w:rsid w:val="004C1BE8"/>
    <w:rsid w:val="004C3196"/>
    <w:rsid w:val="004C47DD"/>
    <w:rsid w:val="004C7E9F"/>
    <w:rsid w:val="004D32F2"/>
    <w:rsid w:val="004D39F3"/>
    <w:rsid w:val="004D5C14"/>
    <w:rsid w:val="004D60C5"/>
    <w:rsid w:val="004D68CC"/>
    <w:rsid w:val="004D69C3"/>
    <w:rsid w:val="004D6C45"/>
    <w:rsid w:val="004D6FC8"/>
    <w:rsid w:val="004E0349"/>
    <w:rsid w:val="004E15D8"/>
    <w:rsid w:val="004E2B21"/>
    <w:rsid w:val="004E3EA6"/>
    <w:rsid w:val="004E5AB6"/>
    <w:rsid w:val="004E6C3A"/>
    <w:rsid w:val="004E6D03"/>
    <w:rsid w:val="004E70DC"/>
    <w:rsid w:val="004E76B0"/>
    <w:rsid w:val="004E7901"/>
    <w:rsid w:val="004F1713"/>
    <w:rsid w:val="004F3B20"/>
    <w:rsid w:val="004F422A"/>
    <w:rsid w:val="004F5211"/>
    <w:rsid w:val="004F591C"/>
    <w:rsid w:val="004F7C05"/>
    <w:rsid w:val="005007AA"/>
    <w:rsid w:val="00502431"/>
    <w:rsid w:val="00502CBF"/>
    <w:rsid w:val="00503AE1"/>
    <w:rsid w:val="00503CB9"/>
    <w:rsid w:val="0050521D"/>
    <w:rsid w:val="0050674C"/>
    <w:rsid w:val="0050689B"/>
    <w:rsid w:val="00506C22"/>
    <w:rsid w:val="00506C44"/>
    <w:rsid w:val="00510062"/>
    <w:rsid w:val="005116D7"/>
    <w:rsid w:val="00511C99"/>
    <w:rsid w:val="00513057"/>
    <w:rsid w:val="00513D43"/>
    <w:rsid w:val="00513E1A"/>
    <w:rsid w:val="005142D1"/>
    <w:rsid w:val="00514E0F"/>
    <w:rsid w:val="00515353"/>
    <w:rsid w:val="005157F1"/>
    <w:rsid w:val="00516DB9"/>
    <w:rsid w:val="00517140"/>
    <w:rsid w:val="005173E5"/>
    <w:rsid w:val="00517C81"/>
    <w:rsid w:val="00520780"/>
    <w:rsid w:val="00520A33"/>
    <w:rsid w:val="00521376"/>
    <w:rsid w:val="00522681"/>
    <w:rsid w:val="00522F40"/>
    <w:rsid w:val="00523534"/>
    <w:rsid w:val="00523C5F"/>
    <w:rsid w:val="005264F2"/>
    <w:rsid w:val="00530056"/>
    <w:rsid w:val="00530794"/>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B87"/>
    <w:rsid w:val="00543FFB"/>
    <w:rsid w:val="00545B50"/>
    <w:rsid w:val="005461D4"/>
    <w:rsid w:val="0054646B"/>
    <w:rsid w:val="00547482"/>
    <w:rsid w:val="00547834"/>
    <w:rsid w:val="00547D55"/>
    <w:rsid w:val="00547DD7"/>
    <w:rsid w:val="00551183"/>
    <w:rsid w:val="00553681"/>
    <w:rsid w:val="0055618C"/>
    <w:rsid w:val="00557AF4"/>
    <w:rsid w:val="00560D7E"/>
    <w:rsid w:val="00562338"/>
    <w:rsid w:val="00564420"/>
    <w:rsid w:val="00564475"/>
    <w:rsid w:val="00564872"/>
    <w:rsid w:val="00565B60"/>
    <w:rsid w:val="005672A9"/>
    <w:rsid w:val="0056769F"/>
    <w:rsid w:val="00567747"/>
    <w:rsid w:val="0057034A"/>
    <w:rsid w:val="00570B52"/>
    <w:rsid w:val="00572031"/>
    <w:rsid w:val="00573102"/>
    <w:rsid w:val="00574FC1"/>
    <w:rsid w:val="005764DA"/>
    <w:rsid w:val="0057798B"/>
    <w:rsid w:val="00577B12"/>
    <w:rsid w:val="0058064F"/>
    <w:rsid w:val="00581165"/>
    <w:rsid w:val="00581830"/>
    <w:rsid w:val="0058235B"/>
    <w:rsid w:val="00582D07"/>
    <w:rsid w:val="00583983"/>
    <w:rsid w:val="00583FC9"/>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4946"/>
    <w:rsid w:val="005A599B"/>
    <w:rsid w:val="005A667D"/>
    <w:rsid w:val="005A6C75"/>
    <w:rsid w:val="005B0D0F"/>
    <w:rsid w:val="005B3624"/>
    <w:rsid w:val="005B52E9"/>
    <w:rsid w:val="005B55E4"/>
    <w:rsid w:val="005B577F"/>
    <w:rsid w:val="005B5C92"/>
    <w:rsid w:val="005B72F3"/>
    <w:rsid w:val="005B7BFB"/>
    <w:rsid w:val="005C341A"/>
    <w:rsid w:val="005C3B17"/>
    <w:rsid w:val="005C45A9"/>
    <w:rsid w:val="005C5E28"/>
    <w:rsid w:val="005C6D71"/>
    <w:rsid w:val="005C7363"/>
    <w:rsid w:val="005D1F91"/>
    <w:rsid w:val="005D3353"/>
    <w:rsid w:val="005D3BC3"/>
    <w:rsid w:val="005D4EBF"/>
    <w:rsid w:val="005D54E8"/>
    <w:rsid w:val="005D5E5B"/>
    <w:rsid w:val="005D6104"/>
    <w:rsid w:val="005D66D2"/>
    <w:rsid w:val="005D708A"/>
    <w:rsid w:val="005E1AD5"/>
    <w:rsid w:val="005E272B"/>
    <w:rsid w:val="005E425C"/>
    <w:rsid w:val="005E4C87"/>
    <w:rsid w:val="005E76FB"/>
    <w:rsid w:val="005F04A3"/>
    <w:rsid w:val="005F15A7"/>
    <w:rsid w:val="005F2045"/>
    <w:rsid w:val="005F21E7"/>
    <w:rsid w:val="005F3ADA"/>
    <w:rsid w:val="005F4336"/>
    <w:rsid w:val="005F47BD"/>
    <w:rsid w:val="005F59D6"/>
    <w:rsid w:val="005F5A1C"/>
    <w:rsid w:val="005F5BF3"/>
    <w:rsid w:val="005F6A25"/>
    <w:rsid w:val="005F79AB"/>
    <w:rsid w:val="005F7D08"/>
    <w:rsid w:val="00600EC6"/>
    <w:rsid w:val="006014DF"/>
    <w:rsid w:val="006014F8"/>
    <w:rsid w:val="00601789"/>
    <w:rsid w:val="00601AA5"/>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4474"/>
    <w:rsid w:val="006263EA"/>
    <w:rsid w:val="0063032F"/>
    <w:rsid w:val="00630C6D"/>
    <w:rsid w:val="00630E2E"/>
    <w:rsid w:val="00630F33"/>
    <w:rsid w:val="00632304"/>
    <w:rsid w:val="006342C7"/>
    <w:rsid w:val="006345DE"/>
    <w:rsid w:val="006360B8"/>
    <w:rsid w:val="00637378"/>
    <w:rsid w:val="006377D9"/>
    <w:rsid w:val="0063797C"/>
    <w:rsid w:val="0064000A"/>
    <w:rsid w:val="00640196"/>
    <w:rsid w:val="0064091A"/>
    <w:rsid w:val="00641E22"/>
    <w:rsid w:val="00643D1A"/>
    <w:rsid w:val="00644938"/>
    <w:rsid w:val="00644FC1"/>
    <w:rsid w:val="00647A87"/>
    <w:rsid w:val="00647F1B"/>
    <w:rsid w:val="006501EF"/>
    <w:rsid w:val="0065106B"/>
    <w:rsid w:val="006512F0"/>
    <w:rsid w:val="006514EA"/>
    <w:rsid w:val="00651FEC"/>
    <w:rsid w:val="00654B41"/>
    <w:rsid w:val="006560C9"/>
    <w:rsid w:val="00656A6B"/>
    <w:rsid w:val="0065713B"/>
    <w:rsid w:val="00657FCE"/>
    <w:rsid w:val="00660D33"/>
    <w:rsid w:val="006617EE"/>
    <w:rsid w:val="00661E4D"/>
    <w:rsid w:val="006622DF"/>
    <w:rsid w:val="00662504"/>
    <w:rsid w:val="00662893"/>
    <w:rsid w:val="00662CBE"/>
    <w:rsid w:val="00662F6A"/>
    <w:rsid w:val="00663624"/>
    <w:rsid w:val="00664105"/>
    <w:rsid w:val="00664272"/>
    <w:rsid w:val="00665D8F"/>
    <w:rsid w:val="0066640E"/>
    <w:rsid w:val="0067009F"/>
    <w:rsid w:val="00670468"/>
    <w:rsid w:val="00672ED1"/>
    <w:rsid w:val="00674AEB"/>
    <w:rsid w:val="00676854"/>
    <w:rsid w:val="006773C6"/>
    <w:rsid w:val="00680648"/>
    <w:rsid w:val="00681B91"/>
    <w:rsid w:val="00681D12"/>
    <w:rsid w:val="00681D7E"/>
    <w:rsid w:val="00681F29"/>
    <w:rsid w:val="006825E1"/>
    <w:rsid w:val="0068265A"/>
    <w:rsid w:val="00682B34"/>
    <w:rsid w:val="0068355D"/>
    <w:rsid w:val="006838EC"/>
    <w:rsid w:val="00684658"/>
    <w:rsid w:val="00685115"/>
    <w:rsid w:val="0068668C"/>
    <w:rsid w:val="00687209"/>
    <w:rsid w:val="00690226"/>
    <w:rsid w:val="00691664"/>
    <w:rsid w:val="00692B37"/>
    <w:rsid w:val="00693F10"/>
    <w:rsid w:val="00694681"/>
    <w:rsid w:val="00695135"/>
    <w:rsid w:val="00695772"/>
    <w:rsid w:val="00696A9D"/>
    <w:rsid w:val="006974B6"/>
    <w:rsid w:val="006A2A74"/>
    <w:rsid w:val="006A2AFD"/>
    <w:rsid w:val="006A2CB3"/>
    <w:rsid w:val="006A3098"/>
    <w:rsid w:val="006A3CFE"/>
    <w:rsid w:val="006A4160"/>
    <w:rsid w:val="006A508C"/>
    <w:rsid w:val="006B05D5"/>
    <w:rsid w:val="006B09AF"/>
    <w:rsid w:val="006B4781"/>
    <w:rsid w:val="006B5334"/>
    <w:rsid w:val="006B7068"/>
    <w:rsid w:val="006B7354"/>
    <w:rsid w:val="006B7ABF"/>
    <w:rsid w:val="006C2A49"/>
    <w:rsid w:val="006C2C14"/>
    <w:rsid w:val="006C371A"/>
    <w:rsid w:val="006C3DB8"/>
    <w:rsid w:val="006C3DE4"/>
    <w:rsid w:val="006C4991"/>
    <w:rsid w:val="006C4FA0"/>
    <w:rsid w:val="006C53CA"/>
    <w:rsid w:val="006C631B"/>
    <w:rsid w:val="006C73D6"/>
    <w:rsid w:val="006C7E2C"/>
    <w:rsid w:val="006D011F"/>
    <w:rsid w:val="006D0344"/>
    <w:rsid w:val="006D1DFB"/>
    <w:rsid w:val="006D24AD"/>
    <w:rsid w:val="006D2EEB"/>
    <w:rsid w:val="006D32FE"/>
    <w:rsid w:val="006D4802"/>
    <w:rsid w:val="006D6625"/>
    <w:rsid w:val="006D70DC"/>
    <w:rsid w:val="006D768F"/>
    <w:rsid w:val="006D78E1"/>
    <w:rsid w:val="006E163F"/>
    <w:rsid w:val="006E24C4"/>
    <w:rsid w:val="006E29EF"/>
    <w:rsid w:val="006E2F73"/>
    <w:rsid w:val="006E4036"/>
    <w:rsid w:val="006E459E"/>
    <w:rsid w:val="006E46A1"/>
    <w:rsid w:val="006E55C6"/>
    <w:rsid w:val="006E5767"/>
    <w:rsid w:val="006E686D"/>
    <w:rsid w:val="006E6F6A"/>
    <w:rsid w:val="006F11B4"/>
    <w:rsid w:val="006F1D84"/>
    <w:rsid w:val="006F1EB6"/>
    <w:rsid w:val="006F3FC3"/>
    <w:rsid w:val="006F537C"/>
    <w:rsid w:val="006F7620"/>
    <w:rsid w:val="006F78F7"/>
    <w:rsid w:val="006F7A43"/>
    <w:rsid w:val="006F7C92"/>
    <w:rsid w:val="0070073A"/>
    <w:rsid w:val="00700A91"/>
    <w:rsid w:val="00701B3A"/>
    <w:rsid w:val="00702308"/>
    <w:rsid w:val="00703ED2"/>
    <w:rsid w:val="00704587"/>
    <w:rsid w:val="007046A7"/>
    <w:rsid w:val="00704901"/>
    <w:rsid w:val="00704CBA"/>
    <w:rsid w:val="00705FDC"/>
    <w:rsid w:val="00706667"/>
    <w:rsid w:val="007067B2"/>
    <w:rsid w:val="00706C02"/>
    <w:rsid w:val="00707353"/>
    <w:rsid w:val="0070762D"/>
    <w:rsid w:val="0071092B"/>
    <w:rsid w:val="00710C6E"/>
    <w:rsid w:val="007123DB"/>
    <w:rsid w:val="00712AE6"/>
    <w:rsid w:val="00712FBF"/>
    <w:rsid w:val="0071309E"/>
    <w:rsid w:val="007136DA"/>
    <w:rsid w:val="00713D3C"/>
    <w:rsid w:val="00714B86"/>
    <w:rsid w:val="00715FAF"/>
    <w:rsid w:val="00720673"/>
    <w:rsid w:val="0072333E"/>
    <w:rsid w:val="007239A2"/>
    <w:rsid w:val="00723BD3"/>
    <w:rsid w:val="00723DFE"/>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1B17"/>
    <w:rsid w:val="00742165"/>
    <w:rsid w:val="00742545"/>
    <w:rsid w:val="00743AD8"/>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284E"/>
    <w:rsid w:val="00773A71"/>
    <w:rsid w:val="00774B6B"/>
    <w:rsid w:val="00774FB1"/>
    <w:rsid w:val="00775980"/>
    <w:rsid w:val="00776D89"/>
    <w:rsid w:val="007773C8"/>
    <w:rsid w:val="007777D2"/>
    <w:rsid w:val="0078063E"/>
    <w:rsid w:val="0078109C"/>
    <w:rsid w:val="00781A6D"/>
    <w:rsid w:val="00783554"/>
    <w:rsid w:val="00784587"/>
    <w:rsid w:val="00784D08"/>
    <w:rsid w:val="00784D34"/>
    <w:rsid w:val="007858B9"/>
    <w:rsid w:val="00786D5D"/>
    <w:rsid w:val="00787469"/>
    <w:rsid w:val="00792224"/>
    <w:rsid w:val="007922ED"/>
    <w:rsid w:val="007925FD"/>
    <w:rsid w:val="0079305E"/>
    <w:rsid w:val="007930E4"/>
    <w:rsid w:val="00794B8E"/>
    <w:rsid w:val="0079539F"/>
    <w:rsid w:val="007961E5"/>
    <w:rsid w:val="00797655"/>
    <w:rsid w:val="00797A96"/>
    <w:rsid w:val="00797FF7"/>
    <w:rsid w:val="007A068A"/>
    <w:rsid w:val="007A1966"/>
    <w:rsid w:val="007A2E50"/>
    <w:rsid w:val="007A503A"/>
    <w:rsid w:val="007A51E3"/>
    <w:rsid w:val="007A5635"/>
    <w:rsid w:val="007A5F3E"/>
    <w:rsid w:val="007A676E"/>
    <w:rsid w:val="007A7BF7"/>
    <w:rsid w:val="007B0E2D"/>
    <w:rsid w:val="007B1F58"/>
    <w:rsid w:val="007B331F"/>
    <w:rsid w:val="007B3E4A"/>
    <w:rsid w:val="007B44B7"/>
    <w:rsid w:val="007B64E0"/>
    <w:rsid w:val="007B7BE6"/>
    <w:rsid w:val="007C19F4"/>
    <w:rsid w:val="007C1AAC"/>
    <w:rsid w:val="007C2D03"/>
    <w:rsid w:val="007C32C7"/>
    <w:rsid w:val="007C3A43"/>
    <w:rsid w:val="007C3E9A"/>
    <w:rsid w:val="007C4E6B"/>
    <w:rsid w:val="007C5673"/>
    <w:rsid w:val="007C5EDD"/>
    <w:rsid w:val="007C73FF"/>
    <w:rsid w:val="007D1847"/>
    <w:rsid w:val="007D3A2A"/>
    <w:rsid w:val="007D4128"/>
    <w:rsid w:val="007D4430"/>
    <w:rsid w:val="007D701C"/>
    <w:rsid w:val="007E1A6D"/>
    <w:rsid w:val="007E28CD"/>
    <w:rsid w:val="007E2CDD"/>
    <w:rsid w:val="007E32CE"/>
    <w:rsid w:val="007E45C5"/>
    <w:rsid w:val="007E5047"/>
    <w:rsid w:val="007E5B51"/>
    <w:rsid w:val="007E6453"/>
    <w:rsid w:val="007F011C"/>
    <w:rsid w:val="007F02AF"/>
    <w:rsid w:val="007F03B7"/>
    <w:rsid w:val="007F1C4D"/>
    <w:rsid w:val="007F42C8"/>
    <w:rsid w:val="007F42EF"/>
    <w:rsid w:val="007F5607"/>
    <w:rsid w:val="007F72E5"/>
    <w:rsid w:val="007F771A"/>
    <w:rsid w:val="007F7801"/>
    <w:rsid w:val="007F7F63"/>
    <w:rsid w:val="00800233"/>
    <w:rsid w:val="0080102C"/>
    <w:rsid w:val="00801938"/>
    <w:rsid w:val="00802F29"/>
    <w:rsid w:val="00803A00"/>
    <w:rsid w:val="00803E2D"/>
    <w:rsid w:val="00804193"/>
    <w:rsid w:val="008044D0"/>
    <w:rsid w:val="00805B75"/>
    <w:rsid w:val="00806584"/>
    <w:rsid w:val="008067DF"/>
    <w:rsid w:val="008074A4"/>
    <w:rsid w:val="008076F4"/>
    <w:rsid w:val="0080771F"/>
    <w:rsid w:val="0081067F"/>
    <w:rsid w:val="00811D46"/>
    <w:rsid w:val="00812D41"/>
    <w:rsid w:val="0081320A"/>
    <w:rsid w:val="00814C2B"/>
    <w:rsid w:val="00815726"/>
    <w:rsid w:val="00815AAF"/>
    <w:rsid w:val="00815E51"/>
    <w:rsid w:val="00816459"/>
    <w:rsid w:val="0081662D"/>
    <w:rsid w:val="00816C03"/>
    <w:rsid w:val="008171F1"/>
    <w:rsid w:val="00817D35"/>
    <w:rsid w:val="008211D7"/>
    <w:rsid w:val="0082218D"/>
    <w:rsid w:val="0082299F"/>
    <w:rsid w:val="0082315A"/>
    <w:rsid w:val="008249A2"/>
    <w:rsid w:val="00825472"/>
    <w:rsid w:val="00825642"/>
    <w:rsid w:val="00826A3D"/>
    <w:rsid w:val="00830B18"/>
    <w:rsid w:val="00830E0E"/>
    <w:rsid w:val="008316E4"/>
    <w:rsid w:val="00831FF5"/>
    <w:rsid w:val="0083238A"/>
    <w:rsid w:val="00833045"/>
    <w:rsid w:val="0083313B"/>
    <w:rsid w:val="008334CD"/>
    <w:rsid w:val="00833ACA"/>
    <w:rsid w:val="00833F7B"/>
    <w:rsid w:val="00833F8B"/>
    <w:rsid w:val="008341AE"/>
    <w:rsid w:val="00834D61"/>
    <w:rsid w:val="00834DF7"/>
    <w:rsid w:val="008358E5"/>
    <w:rsid w:val="00835F2E"/>
    <w:rsid w:val="00837153"/>
    <w:rsid w:val="008413B1"/>
    <w:rsid w:val="00841BCD"/>
    <w:rsid w:val="00841ED8"/>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201A"/>
    <w:rsid w:val="0086353F"/>
    <w:rsid w:val="00863C8B"/>
    <w:rsid w:val="00864E8B"/>
    <w:rsid w:val="00865799"/>
    <w:rsid w:val="00865DF9"/>
    <w:rsid w:val="00866192"/>
    <w:rsid w:val="00866519"/>
    <w:rsid w:val="008677F1"/>
    <w:rsid w:val="00867DF4"/>
    <w:rsid w:val="00867E56"/>
    <w:rsid w:val="00870306"/>
    <w:rsid w:val="00870349"/>
    <w:rsid w:val="008709B2"/>
    <w:rsid w:val="00871613"/>
    <w:rsid w:val="008726F7"/>
    <w:rsid w:val="00872AE5"/>
    <w:rsid w:val="00872BD0"/>
    <w:rsid w:val="00873538"/>
    <w:rsid w:val="00874637"/>
    <w:rsid w:val="00874A4C"/>
    <w:rsid w:val="00875076"/>
    <w:rsid w:val="00876DFC"/>
    <w:rsid w:val="00881484"/>
    <w:rsid w:val="008816D3"/>
    <w:rsid w:val="00883008"/>
    <w:rsid w:val="00883369"/>
    <w:rsid w:val="008835F6"/>
    <w:rsid w:val="0088381B"/>
    <w:rsid w:val="00883918"/>
    <w:rsid w:val="00884E31"/>
    <w:rsid w:val="0088554D"/>
    <w:rsid w:val="008859E3"/>
    <w:rsid w:val="00885B33"/>
    <w:rsid w:val="00886BC4"/>
    <w:rsid w:val="00887E40"/>
    <w:rsid w:val="0089012F"/>
    <w:rsid w:val="00891CDD"/>
    <w:rsid w:val="0089206E"/>
    <w:rsid w:val="008930EB"/>
    <w:rsid w:val="00893ED3"/>
    <w:rsid w:val="00894157"/>
    <w:rsid w:val="008969D9"/>
    <w:rsid w:val="00896D57"/>
    <w:rsid w:val="008A0C3C"/>
    <w:rsid w:val="008A139D"/>
    <w:rsid w:val="008A1C7B"/>
    <w:rsid w:val="008A1F2A"/>
    <w:rsid w:val="008A31FE"/>
    <w:rsid w:val="008A3FD2"/>
    <w:rsid w:val="008A42DF"/>
    <w:rsid w:val="008A4F76"/>
    <w:rsid w:val="008A61CF"/>
    <w:rsid w:val="008A6901"/>
    <w:rsid w:val="008A7D01"/>
    <w:rsid w:val="008B04AF"/>
    <w:rsid w:val="008B0DF6"/>
    <w:rsid w:val="008B0F4E"/>
    <w:rsid w:val="008B1347"/>
    <w:rsid w:val="008B273E"/>
    <w:rsid w:val="008B28F2"/>
    <w:rsid w:val="008B406A"/>
    <w:rsid w:val="008B53CB"/>
    <w:rsid w:val="008B5D7E"/>
    <w:rsid w:val="008B620B"/>
    <w:rsid w:val="008B6391"/>
    <w:rsid w:val="008B6CA1"/>
    <w:rsid w:val="008C0124"/>
    <w:rsid w:val="008C1766"/>
    <w:rsid w:val="008C260A"/>
    <w:rsid w:val="008C58FD"/>
    <w:rsid w:val="008C6333"/>
    <w:rsid w:val="008D052D"/>
    <w:rsid w:val="008D0BA0"/>
    <w:rsid w:val="008D1382"/>
    <w:rsid w:val="008D138B"/>
    <w:rsid w:val="008D17FF"/>
    <w:rsid w:val="008D3972"/>
    <w:rsid w:val="008D45BC"/>
    <w:rsid w:val="008D5CD3"/>
    <w:rsid w:val="008D5FD5"/>
    <w:rsid w:val="008D67DE"/>
    <w:rsid w:val="008D7044"/>
    <w:rsid w:val="008D7642"/>
    <w:rsid w:val="008E007B"/>
    <w:rsid w:val="008E0275"/>
    <w:rsid w:val="008E0EB0"/>
    <w:rsid w:val="008E1C05"/>
    <w:rsid w:val="008E2B5E"/>
    <w:rsid w:val="008E2BD2"/>
    <w:rsid w:val="008E2F69"/>
    <w:rsid w:val="008E3F6C"/>
    <w:rsid w:val="008E441F"/>
    <w:rsid w:val="008E5680"/>
    <w:rsid w:val="008F1461"/>
    <w:rsid w:val="008F16D7"/>
    <w:rsid w:val="008F1A31"/>
    <w:rsid w:val="008F2182"/>
    <w:rsid w:val="008F3091"/>
    <w:rsid w:val="008F49BC"/>
    <w:rsid w:val="008F55D5"/>
    <w:rsid w:val="009013BC"/>
    <w:rsid w:val="00904349"/>
    <w:rsid w:val="0090671A"/>
    <w:rsid w:val="0091083D"/>
    <w:rsid w:val="00910A3B"/>
    <w:rsid w:val="00910E03"/>
    <w:rsid w:val="00910F98"/>
    <w:rsid w:val="0091162C"/>
    <w:rsid w:val="009117D7"/>
    <w:rsid w:val="00913F69"/>
    <w:rsid w:val="00913F6C"/>
    <w:rsid w:val="00914FF7"/>
    <w:rsid w:val="00915A6B"/>
    <w:rsid w:val="009171A2"/>
    <w:rsid w:val="0092032D"/>
    <w:rsid w:val="0092087E"/>
    <w:rsid w:val="00920D24"/>
    <w:rsid w:val="00920F79"/>
    <w:rsid w:val="00921CC8"/>
    <w:rsid w:val="00922EBD"/>
    <w:rsid w:val="009243D0"/>
    <w:rsid w:val="009252E2"/>
    <w:rsid w:val="00926252"/>
    <w:rsid w:val="009266B0"/>
    <w:rsid w:val="009268F6"/>
    <w:rsid w:val="00926D7E"/>
    <w:rsid w:val="009303B2"/>
    <w:rsid w:val="00933C9A"/>
    <w:rsid w:val="00933E06"/>
    <w:rsid w:val="00934D96"/>
    <w:rsid w:val="00935634"/>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2DA9"/>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1A34"/>
    <w:rsid w:val="00982B7B"/>
    <w:rsid w:val="00982E86"/>
    <w:rsid w:val="00983131"/>
    <w:rsid w:val="00983C65"/>
    <w:rsid w:val="009843EF"/>
    <w:rsid w:val="00984586"/>
    <w:rsid w:val="0098484E"/>
    <w:rsid w:val="00984AD5"/>
    <w:rsid w:val="0098549D"/>
    <w:rsid w:val="00985776"/>
    <w:rsid w:val="0098645A"/>
    <w:rsid w:val="00986A9E"/>
    <w:rsid w:val="00986DC2"/>
    <w:rsid w:val="00990335"/>
    <w:rsid w:val="009903C2"/>
    <w:rsid w:val="009909B0"/>
    <w:rsid w:val="00991490"/>
    <w:rsid w:val="009914DF"/>
    <w:rsid w:val="00991D63"/>
    <w:rsid w:val="00992A64"/>
    <w:rsid w:val="00993FF5"/>
    <w:rsid w:val="00994938"/>
    <w:rsid w:val="00995A06"/>
    <w:rsid w:val="00995DA9"/>
    <w:rsid w:val="009965B5"/>
    <w:rsid w:val="00997D7F"/>
    <w:rsid w:val="009A0A3F"/>
    <w:rsid w:val="009A14A1"/>
    <w:rsid w:val="009A15CC"/>
    <w:rsid w:val="009A21E5"/>
    <w:rsid w:val="009A3B2D"/>
    <w:rsid w:val="009A3F9F"/>
    <w:rsid w:val="009A47F7"/>
    <w:rsid w:val="009A52C8"/>
    <w:rsid w:val="009A573C"/>
    <w:rsid w:val="009B048D"/>
    <w:rsid w:val="009B14A8"/>
    <w:rsid w:val="009B1626"/>
    <w:rsid w:val="009B5A36"/>
    <w:rsid w:val="009C1065"/>
    <w:rsid w:val="009C10D5"/>
    <w:rsid w:val="009C13B3"/>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0BB9"/>
    <w:rsid w:val="009D0E95"/>
    <w:rsid w:val="009D107B"/>
    <w:rsid w:val="009D125C"/>
    <w:rsid w:val="009D28A7"/>
    <w:rsid w:val="009D2A49"/>
    <w:rsid w:val="009D2ED5"/>
    <w:rsid w:val="009D3338"/>
    <w:rsid w:val="009D3D29"/>
    <w:rsid w:val="009D41CE"/>
    <w:rsid w:val="009D5226"/>
    <w:rsid w:val="009D592A"/>
    <w:rsid w:val="009D68C8"/>
    <w:rsid w:val="009D6A32"/>
    <w:rsid w:val="009D7399"/>
    <w:rsid w:val="009E02C2"/>
    <w:rsid w:val="009E0620"/>
    <w:rsid w:val="009E0F64"/>
    <w:rsid w:val="009E1361"/>
    <w:rsid w:val="009E34B7"/>
    <w:rsid w:val="009E3B3D"/>
    <w:rsid w:val="009E3F00"/>
    <w:rsid w:val="009E3FA6"/>
    <w:rsid w:val="009E4462"/>
    <w:rsid w:val="009E59AF"/>
    <w:rsid w:val="009E6455"/>
    <w:rsid w:val="009E73C9"/>
    <w:rsid w:val="009E7970"/>
    <w:rsid w:val="009F1EFA"/>
    <w:rsid w:val="009F4F6E"/>
    <w:rsid w:val="009F6007"/>
    <w:rsid w:val="009F6360"/>
    <w:rsid w:val="009F6F06"/>
    <w:rsid w:val="00A00893"/>
    <w:rsid w:val="00A0159D"/>
    <w:rsid w:val="00A02118"/>
    <w:rsid w:val="00A02BC9"/>
    <w:rsid w:val="00A03792"/>
    <w:rsid w:val="00A04BA7"/>
    <w:rsid w:val="00A05A12"/>
    <w:rsid w:val="00A073A0"/>
    <w:rsid w:val="00A11B54"/>
    <w:rsid w:val="00A1212A"/>
    <w:rsid w:val="00A1261A"/>
    <w:rsid w:val="00A13DA5"/>
    <w:rsid w:val="00A13E8B"/>
    <w:rsid w:val="00A148DC"/>
    <w:rsid w:val="00A151EB"/>
    <w:rsid w:val="00A15F33"/>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326E"/>
    <w:rsid w:val="00A37701"/>
    <w:rsid w:val="00A37F11"/>
    <w:rsid w:val="00A40802"/>
    <w:rsid w:val="00A40EBA"/>
    <w:rsid w:val="00A434FC"/>
    <w:rsid w:val="00A435AD"/>
    <w:rsid w:val="00A43E92"/>
    <w:rsid w:val="00A44EBE"/>
    <w:rsid w:val="00A472A5"/>
    <w:rsid w:val="00A478A5"/>
    <w:rsid w:val="00A5145D"/>
    <w:rsid w:val="00A52312"/>
    <w:rsid w:val="00A52EE1"/>
    <w:rsid w:val="00A54A3C"/>
    <w:rsid w:val="00A54F04"/>
    <w:rsid w:val="00A55484"/>
    <w:rsid w:val="00A55531"/>
    <w:rsid w:val="00A5645C"/>
    <w:rsid w:val="00A57991"/>
    <w:rsid w:val="00A60674"/>
    <w:rsid w:val="00A60B8A"/>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44B2"/>
    <w:rsid w:val="00A75377"/>
    <w:rsid w:val="00A755E9"/>
    <w:rsid w:val="00A7633C"/>
    <w:rsid w:val="00A76693"/>
    <w:rsid w:val="00A773A9"/>
    <w:rsid w:val="00A8022C"/>
    <w:rsid w:val="00A81343"/>
    <w:rsid w:val="00A81435"/>
    <w:rsid w:val="00A81A7C"/>
    <w:rsid w:val="00A83082"/>
    <w:rsid w:val="00A83297"/>
    <w:rsid w:val="00A83835"/>
    <w:rsid w:val="00A83BD1"/>
    <w:rsid w:val="00A843AF"/>
    <w:rsid w:val="00A85861"/>
    <w:rsid w:val="00A865B1"/>
    <w:rsid w:val="00A86B4C"/>
    <w:rsid w:val="00A875FF"/>
    <w:rsid w:val="00A90BD5"/>
    <w:rsid w:val="00A910E1"/>
    <w:rsid w:val="00A92FC2"/>
    <w:rsid w:val="00A93058"/>
    <w:rsid w:val="00A96086"/>
    <w:rsid w:val="00A96AF4"/>
    <w:rsid w:val="00A9751B"/>
    <w:rsid w:val="00AA0A28"/>
    <w:rsid w:val="00AA1495"/>
    <w:rsid w:val="00AA3C0B"/>
    <w:rsid w:val="00AA5A60"/>
    <w:rsid w:val="00AA684E"/>
    <w:rsid w:val="00AA69C0"/>
    <w:rsid w:val="00AA754D"/>
    <w:rsid w:val="00AB001E"/>
    <w:rsid w:val="00AB1433"/>
    <w:rsid w:val="00AB4A41"/>
    <w:rsid w:val="00AB4D88"/>
    <w:rsid w:val="00AB5BBC"/>
    <w:rsid w:val="00AB5E6B"/>
    <w:rsid w:val="00AB672D"/>
    <w:rsid w:val="00AB7563"/>
    <w:rsid w:val="00AC06A5"/>
    <w:rsid w:val="00AC0F0D"/>
    <w:rsid w:val="00AC25ED"/>
    <w:rsid w:val="00AC2B28"/>
    <w:rsid w:val="00AC3A8A"/>
    <w:rsid w:val="00AC453F"/>
    <w:rsid w:val="00AC4FE5"/>
    <w:rsid w:val="00AC5F34"/>
    <w:rsid w:val="00AC609B"/>
    <w:rsid w:val="00AC61E8"/>
    <w:rsid w:val="00AC6C09"/>
    <w:rsid w:val="00AC746B"/>
    <w:rsid w:val="00AC7C88"/>
    <w:rsid w:val="00AD0F2A"/>
    <w:rsid w:val="00AD17E0"/>
    <w:rsid w:val="00AD1CBD"/>
    <w:rsid w:val="00AD2669"/>
    <w:rsid w:val="00AD2AE2"/>
    <w:rsid w:val="00AD3CC1"/>
    <w:rsid w:val="00AD3EA6"/>
    <w:rsid w:val="00AD47A5"/>
    <w:rsid w:val="00AD5C73"/>
    <w:rsid w:val="00AD60D5"/>
    <w:rsid w:val="00AD664F"/>
    <w:rsid w:val="00AD7284"/>
    <w:rsid w:val="00AD78E7"/>
    <w:rsid w:val="00AE045A"/>
    <w:rsid w:val="00AE092E"/>
    <w:rsid w:val="00AE0997"/>
    <w:rsid w:val="00AE09B6"/>
    <w:rsid w:val="00AE0F17"/>
    <w:rsid w:val="00AE1303"/>
    <w:rsid w:val="00AE1498"/>
    <w:rsid w:val="00AE1799"/>
    <w:rsid w:val="00AE1C4B"/>
    <w:rsid w:val="00AE34C4"/>
    <w:rsid w:val="00AE3E07"/>
    <w:rsid w:val="00AE41E9"/>
    <w:rsid w:val="00AE445F"/>
    <w:rsid w:val="00AE4AED"/>
    <w:rsid w:val="00AE50B2"/>
    <w:rsid w:val="00AE610B"/>
    <w:rsid w:val="00AE7E89"/>
    <w:rsid w:val="00AF0095"/>
    <w:rsid w:val="00AF166A"/>
    <w:rsid w:val="00AF472E"/>
    <w:rsid w:val="00AF4BB5"/>
    <w:rsid w:val="00AF5D40"/>
    <w:rsid w:val="00AF7069"/>
    <w:rsid w:val="00AF7ABC"/>
    <w:rsid w:val="00B00B00"/>
    <w:rsid w:val="00B0239B"/>
    <w:rsid w:val="00B03693"/>
    <w:rsid w:val="00B03843"/>
    <w:rsid w:val="00B03C08"/>
    <w:rsid w:val="00B041C8"/>
    <w:rsid w:val="00B05803"/>
    <w:rsid w:val="00B05F9B"/>
    <w:rsid w:val="00B0623E"/>
    <w:rsid w:val="00B0718E"/>
    <w:rsid w:val="00B072B1"/>
    <w:rsid w:val="00B10554"/>
    <w:rsid w:val="00B10DCE"/>
    <w:rsid w:val="00B1148B"/>
    <w:rsid w:val="00B11F16"/>
    <w:rsid w:val="00B13E42"/>
    <w:rsid w:val="00B13F69"/>
    <w:rsid w:val="00B14270"/>
    <w:rsid w:val="00B14BC1"/>
    <w:rsid w:val="00B156AD"/>
    <w:rsid w:val="00B15731"/>
    <w:rsid w:val="00B15D8F"/>
    <w:rsid w:val="00B15E9B"/>
    <w:rsid w:val="00B16047"/>
    <w:rsid w:val="00B173CE"/>
    <w:rsid w:val="00B1774E"/>
    <w:rsid w:val="00B221CB"/>
    <w:rsid w:val="00B23B46"/>
    <w:rsid w:val="00B24019"/>
    <w:rsid w:val="00B249F2"/>
    <w:rsid w:val="00B25AC8"/>
    <w:rsid w:val="00B26B0F"/>
    <w:rsid w:val="00B26C49"/>
    <w:rsid w:val="00B27440"/>
    <w:rsid w:val="00B275B5"/>
    <w:rsid w:val="00B2797B"/>
    <w:rsid w:val="00B27FB8"/>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3F76"/>
    <w:rsid w:val="00B4727D"/>
    <w:rsid w:val="00B4798B"/>
    <w:rsid w:val="00B50E63"/>
    <w:rsid w:val="00B52BB1"/>
    <w:rsid w:val="00B55169"/>
    <w:rsid w:val="00B55350"/>
    <w:rsid w:val="00B5565B"/>
    <w:rsid w:val="00B56511"/>
    <w:rsid w:val="00B568E4"/>
    <w:rsid w:val="00B62682"/>
    <w:rsid w:val="00B6307A"/>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4F68"/>
    <w:rsid w:val="00B7582C"/>
    <w:rsid w:val="00B7590F"/>
    <w:rsid w:val="00B76677"/>
    <w:rsid w:val="00B76F88"/>
    <w:rsid w:val="00B771FA"/>
    <w:rsid w:val="00B77449"/>
    <w:rsid w:val="00B77973"/>
    <w:rsid w:val="00B80CE2"/>
    <w:rsid w:val="00B81D61"/>
    <w:rsid w:val="00B82D84"/>
    <w:rsid w:val="00B83940"/>
    <w:rsid w:val="00B83CD4"/>
    <w:rsid w:val="00B84D95"/>
    <w:rsid w:val="00B85745"/>
    <w:rsid w:val="00B8586D"/>
    <w:rsid w:val="00B86C23"/>
    <w:rsid w:val="00B87220"/>
    <w:rsid w:val="00B90330"/>
    <w:rsid w:val="00B9050D"/>
    <w:rsid w:val="00B919EE"/>
    <w:rsid w:val="00B91AFB"/>
    <w:rsid w:val="00B91F51"/>
    <w:rsid w:val="00B925E4"/>
    <w:rsid w:val="00B92E9F"/>
    <w:rsid w:val="00B92EA1"/>
    <w:rsid w:val="00B92ED6"/>
    <w:rsid w:val="00B92FA7"/>
    <w:rsid w:val="00B9303B"/>
    <w:rsid w:val="00B9308F"/>
    <w:rsid w:val="00B93888"/>
    <w:rsid w:val="00B93FBF"/>
    <w:rsid w:val="00B94919"/>
    <w:rsid w:val="00B95CA3"/>
    <w:rsid w:val="00B965FD"/>
    <w:rsid w:val="00B972B1"/>
    <w:rsid w:val="00B97C3E"/>
    <w:rsid w:val="00BA0F7F"/>
    <w:rsid w:val="00BA1337"/>
    <w:rsid w:val="00BA16C2"/>
    <w:rsid w:val="00BA1A91"/>
    <w:rsid w:val="00BA3034"/>
    <w:rsid w:val="00BA437B"/>
    <w:rsid w:val="00BA4A87"/>
    <w:rsid w:val="00BA510F"/>
    <w:rsid w:val="00BA56C7"/>
    <w:rsid w:val="00BB06BC"/>
    <w:rsid w:val="00BB0DA5"/>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04F7"/>
    <w:rsid w:val="00BC3273"/>
    <w:rsid w:val="00BC328C"/>
    <w:rsid w:val="00BC3E9F"/>
    <w:rsid w:val="00BC4239"/>
    <w:rsid w:val="00BC486F"/>
    <w:rsid w:val="00BC6EDE"/>
    <w:rsid w:val="00BC729D"/>
    <w:rsid w:val="00BC7584"/>
    <w:rsid w:val="00BC7A5E"/>
    <w:rsid w:val="00BC7DCA"/>
    <w:rsid w:val="00BD1613"/>
    <w:rsid w:val="00BD16D4"/>
    <w:rsid w:val="00BD1B75"/>
    <w:rsid w:val="00BD1FA5"/>
    <w:rsid w:val="00BD21B6"/>
    <w:rsid w:val="00BD435F"/>
    <w:rsid w:val="00BD50E5"/>
    <w:rsid w:val="00BD66AA"/>
    <w:rsid w:val="00BD6767"/>
    <w:rsid w:val="00BD6E26"/>
    <w:rsid w:val="00BD7034"/>
    <w:rsid w:val="00BD757C"/>
    <w:rsid w:val="00BD772F"/>
    <w:rsid w:val="00BE1258"/>
    <w:rsid w:val="00BE1308"/>
    <w:rsid w:val="00BE16B8"/>
    <w:rsid w:val="00BE220B"/>
    <w:rsid w:val="00BE39EE"/>
    <w:rsid w:val="00BE46D4"/>
    <w:rsid w:val="00BE4C53"/>
    <w:rsid w:val="00BE5916"/>
    <w:rsid w:val="00BE5EBF"/>
    <w:rsid w:val="00BE72C9"/>
    <w:rsid w:val="00BF072A"/>
    <w:rsid w:val="00BF1BE8"/>
    <w:rsid w:val="00BF2986"/>
    <w:rsid w:val="00BF2E83"/>
    <w:rsid w:val="00BF39E7"/>
    <w:rsid w:val="00BF435C"/>
    <w:rsid w:val="00BF4E00"/>
    <w:rsid w:val="00BF4F6C"/>
    <w:rsid w:val="00BF57D4"/>
    <w:rsid w:val="00BF5A58"/>
    <w:rsid w:val="00C00BEF"/>
    <w:rsid w:val="00C0135D"/>
    <w:rsid w:val="00C0270A"/>
    <w:rsid w:val="00C029F8"/>
    <w:rsid w:val="00C042B8"/>
    <w:rsid w:val="00C05939"/>
    <w:rsid w:val="00C05B30"/>
    <w:rsid w:val="00C05CCE"/>
    <w:rsid w:val="00C06032"/>
    <w:rsid w:val="00C060B0"/>
    <w:rsid w:val="00C06C16"/>
    <w:rsid w:val="00C1037F"/>
    <w:rsid w:val="00C12C17"/>
    <w:rsid w:val="00C13905"/>
    <w:rsid w:val="00C14C49"/>
    <w:rsid w:val="00C15485"/>
    <w:rsid w:val="00C158E0"/>
    <w:rsid w:val="00C16C9F"/>
    <w:rsid w:val="00C17180"/>
    <w:rsid w:val="00C20EFF"/>
    <w:rsid w:val="00C20F8C"/>
    <w:rsid w:val="00C224CC"/>
    <w:rsid w:val="00C23019"/>
    <w:rsid w:val="00C250A6"/>
    <w:rsid w:val="00C25B60"/>
    <w:rsid w:val="00C269FC"/>
    <w:rsid w:val="00C30CD8"/>
    <w:rsid w:val="00C31EF2"/>
    <w:rsid w:val="00C3312A"/>
    <w:rsid w:val="00C3617A"/>
    <w:rsid w:val="00C412AE"/>
    <w:rsid w:val="00C42C6C"/>
    <w:rsid w:val="00C45949"/>
    <w:rsid w:val="00C465BA"/>
    <w:rsid w:val="00C4688D"/>
    <w:rsid w:val="00C512AA"/>
    <w:rsid w:val="00C51ACE"/>
    <w:rsid w:val="00C51F43"/>
    <w:rsid w:val="00C52E9C"/>
    <w:rsid w:val="00C53F06"/>
    <w:rsid w:val="00C55F19"/>
    <w:rsid w:val="00C56183"/>
    <w:rsid w:val="00C5688B"/>
    <w:rsid w:val="00C56FB7"/>
    <w:rsid w:val="00C56FBA"/>
    <w:rsid w:val="00C57C6C"/>
    <w:rsid w:val="00C60443"/>
    <w:rsid w:val="00C6276A"/>
    <w:rsid w:val="00C62E65"/>
    <w:rsid w:val="00C6412A"/>
    <w:rsid w:val="00C64AA0"/>
    <w:rsid w:val="00C651A7"/>
    <w:rsid w:val="00C6564A"/>
    <w:rsid w:val="00C658C3"/>
    <w:rsid w:val="00C65A80"/>
    <w:rsid w:val="00C6772C"/>
    <w:rsid w:val="00C67E79"/>
    <w:rsid w:val="00C704D5"/>
    <w:rsid w:val="00C70857"/>
    <w:rsid w:val="00C70CF0"/>
    <w:rsid w:val="00C70E39"/>
    <w:rsid w:val="00C71FDB"/>
    <w:rsid w:val="00C720DC"/>
    <w:rsid w:val="00C72454"/>
    <w:rsid w:val="00C72E1C"/>
    <w:rsid w:val="00C72FEF"/>
    <w:rsid w:val="00C739E4"/>
    <w:rsid w:val="00C73F32"/>
    <w:rsid w:val="00C75E6D"/>
    <w:rsid w:val="00C7717D"/>
    <w:rsid w:val="00C803F4"/>
    <w:rsid w:val="00C81510"/>
    <w:rsid w:val="00C827FD"/>
    <w:rsid w:val="00C82ED4"/>
    <w:rsid w:val="00C83F0F"/>
    <w:rsid w:val="00C84356"/>
    <w:rsid w:val="00C84724"/>
    <w:rsid w:val="00C84F90"/>
    <w:rsid w:val="00C85C08"/>
    <w:rsid w:val="00C85E53"/>
    <w:rsid w:val="00C871DC"/>
    <w:rsid w:val="00C901F7"/>
    <w:rsid w:val="00C91729"/>
    <w:rsid w:val="00C92DE1"/>
    <w:rsid w:val="00C93519"/>
    <w:rsid w:val="00C938A9"/>
    <w:rsid w:val="00C9390F"/>
    <w:rsid w:val="00C940A2"/>
    <w:rsid w:val="00C94967"/>
    <w:rsid w:val="00C94F37"/>
    <w:rsid w:val="00C96167"/>
    <w:rsid w:val="00C968FE"/>
    <w:rsid w:val="00C969FE"/>
    <w:rsid w:val="00C97454"/>
    <w:rsid w:val="00C977C9"/>
    <w:rsid w:val="00C97E51"/>
    <w:rsid w:val="00C97FA2"/>
    <w:rsid w:val="00CA08DE"/>
    <w:rsid w:val="00CA0F60"/>
    <w:rsid w:val="00CA12C4"/>
    <w:rsid w:val="00CA175A"/>
    <w:rsid w:val="00CA21DC"/>
    <w:rsid w:val="00CA2472"/>
    <w:rsid w:val="00CA29B8"/>
    <w:rsid w:val="00CA2B6A"/>
    <w:rsid w:val="00CA5432"/>
    <w:rsid w:val="00CA5E5C"/>
    <w:rsid w:val="00CA6D0B"/>
    <w:rsid w:val="00CA7FBA"/>
    <w:rsid w:val="00CB0296"/>
    <w:rsid w:val="00CB0E8D"/>
    <w:rsid w:val="00CB0F28"/>
    <w:rsid w:val="00CB284B"/>
    <w:rsid w:val="00CB35BF"/>
    <w:rsid w:val="00CB4B27"/>
    <w:rsid w:val="00CB60E5"/>
    <w:rsid w:val="00CB74C3"/>
    <w:rsid w:val="00CB7A52"/>
    <w:rsid w:val="00CC014D"/>
    <w:rsid w:val="00CC1C73"/>
    <w:rsid w:val="00CC39D8"/>
    <w:rsid w:val="00CC44E4"/>
    <w:rsid w:val="00CC4AFC"/>
    <w:rsid w:val="00CC4EA3"/>
    <w:rsid w:val="00CC568D"/>
    <w:rsid w:val="00CC6D50"/>
    <w:rsid w:val="00CC700A"/>
    <w:rsid w:val="00CC7EB8"/>
    <w:rsid w:val="00CD0A74"/>
    <w:rsid w:val="00CD378D"/>
    <w:rsid w:val="00CD3ECD"/>
    <w:rsid w:val="00CD437B"/>
    <w:rsid w:val="00CD61EF"/>
    <w:rsid w:val="00CD65E7"/>
    <w:rsid w:val="00CD7104"/>
    <w:rsid w:val="00CD7B9D"/>
    <w:rsid w:val="00CE0AA5"/>
    <w:rsid w:val="00CE2744"/>
    <w:rsid w:val="00CE2B9C"/>
    <w:rsid w:val="00CE2E6D"/>
    <w:rsid w:val="00CE349C"/>
    <w:rsid w:val="00CE3B89"/>
    <w:rsid w:val="00CE51EF"/>
    <w:rsid w:val="00CE6149"/>
    <w:rsid w:val="00CE67D3"/>
    <w:rsid w:val="00CE7E40"/>
    <w:rsid w:val="00CF0EFA"/>
    <w:rsid w:val="00CF283F"/>
    <w:rsid w:val="00CF3941"/>
    <w:rsid w:val="00CF412A"/>
    <w:rsid w:val="00CF4451"/>
    <w:rsid w:val="00CF464D"/>
    <w:rsid w:val="00CF508D"/>
    <w:rsid w:val="00CF54ED"/>
    <w:rsid w:val="00CF7EC3"/>
    <w:rsid w:val="00D01D35"/>
    <w:rsid w:val="00D0225B"/>
    <w:rsid w:val="00D02375"/>
    <w:rsid w:val="00D05751"/>
    <w:rsid w:val="00D05B7C"/>
    <w:rsid w:val="00D06142"/>
    <w:rsid w:val="00D07411"/>
    <w:rsid w:val="00D11A4A"/>
    <w:rsid w:val="00D12282"/>
    <w:rsid w:val="00D12A30"/>
    <w:rsid w:val="00D138C4"/>
    <w:rsid w:val="00D1461E"/>
    <w:rsid w:val="00D15862"/>
    <w:rsid w:val="00D16076"/>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3646E"/>
    <w:rsid w:val="00D40905"/>
    <w:rsid w:val="00D40970"/>
    <w:rsid w:val="00D41247"/>
    <w:rsid w:val="00D422BB"/>
    <w:rsid w:val="00D42ED8"/>
    <w:rsid w:val="00D439FF"/>
    <w:rsid w:val="00D43D5D"/>
    <w:rsid w:val="00D4426F"/>
    <w:rsid w:val="00D464E8"/>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6669"/>
    <w:rsid w:val="00D6723C"/>
    <w:rsid w:val="00D71243"/>
    <w:rsid w:val="00D725E6"/>
    <w:rsid w:val="00D73064"/>
    <w:rsid w:val="00D74F9F"/>
    <w:rsid w:val="00D763E4"/>
    <w:rsid w:val="00D777D6"/>
    <w:rsid w:val="00D77B10"/>
    <w:rsid w:val="00D804DC"/>
    <w:rsid w:val="00D80F45"/>
    <w:rsid w:val="00D813A7"/>
    <w:rsid w:val="00D82C8E"/>
    <w:rsid w:val="00D835D5"/>
    <w:rsid w:val="00D83E4D"/>
    <w:rsid w:val="00D8456E"/>
    <w:rsid w:val="00D84840"/>
    <w:rsid w:val="00D85A7B"/>
    <w:rsid w:val="00D85BA4"/>
    <w:rsid w:val="00D86CB5"/>
    <w:rsid w:val="00D87380"/>
    <w:rsid w:val="00D91528"/>
    <w:rsid w:val="00D91791"/>
    <w:rsid w:val="00D91815"/>
    <w:rsid w:val="00D91956"/>
    <w:rsid w:val="00D91BE0"/>
    <w:rsid w:val="00D9299D"/>
    <w:rsid w:val="00D939CB"/>
    <w:rsid w:val="00D942F3"/>
    <w:rsid w:val="00D94A99"/>
    <w:rsid w:val="00D95977"/>
    <w:rsid w:val="00D95DE4"/>
    <w:rsid w:val="00D95F6D"/>
    <w:rsid w:val="00D96939"/>
    <w:rsid w:val="00D96B0D"/>
    <w:rsid w:val="00D97DD2"/>
    <w:rsid w:val="00D97FFC"/>
    <w:rsid w:val="00DA0188"/>
    <w:rsid w:val="00DA0637"/>
    <w:rsid w:val="00DA085B"/>
    <w:rsid w:val="00DA0DDA"/>
    <w:rsid w:val="00DA1854"/>
    <w:rsid w:val="00DA1976"/>
    <w:rsid w:val="00DA1979"/>
    <w:rsid w:val="00DA1E36"/>
    <w:rsid w:val="00DA2492"/>
    <w:rsid w:val="00DA4487"/>
    <w:rsid w:val="00DA5B2C"/>
    <w:rsid w:val="00DA6BB4"/>
    <w:rsid w:val="00DB04E6"/>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4C6"/>
    <w:rsid w:val="00DE257B"/>
    <w:rsid w:val="00DE2BC0"/>
    <w:rsid w:val="00DE355C"/>
    <w:rsid w:val="00DE3782"/>
    <w:rsid w:val="00DE4A0F"/>
    <w:rsid w:val="00DE57A1"/>
    <w:rsid w:val="00DE7269"/>
    <w:rsid w:val="00DF1476"/>
    <w:rsid w:val="00DF294B"/>
    <w:rsid w:val="00DF393E"/>
    <w:rsid w:val="00DF3E8B"/>
    <w:rsid w:val="00DF4C8D"/>
    <w:rsid w:val="00DF5043"/>
    <w:rsid w:val="00DF53C6"/>
    <w:rsid w:val="00DF5CAA"/>
    <w:rsid w:val="00DF5DB8"/>
    <w:rsid w:val="00DF6123"/>
    <w:rsid w:val="00DF67BA"/>
    <w:rsid w:val="00DF683C"/>
    <w:rsid w:val="00DF72E6"/>
    <w:rsid w:val="00DF769E"/>
    <w:rsid w:val="00DF7A1E"/>
    <w:rsid w:val="00DF7CCA"/>
    <w:rsid w:val="00E007E6"/>
    <w:rsid w:val="00E01229"/>
    <w:rsid w:val="00E01798"/>
    <w:rsid w:val="00E05EE8"/>
    <w:rsid w:val="00E078F2"/>
    <w:rsid w:val="00E07906"/>
    <w:rsid w:val="00E07B4D"/>
    <w:rsid w:val="00E11360"/>
    <w:rsid w:val="00E1196F"/>
    <w:rsid w:val="00E11D0C"/>
    <w:rsid w:val="00E11D5D"/>
    <w:rsid w:val="00E11DAF"/>
    <w:rsid w:val="00E11FE8"/>
    <w:rsid w:val="00E12177"/>
    <w:rsid w:val="00E121ED"/>
    <w:rsid w:val="00E12A19"/>
    <w:rsid w:val="00E135A0"/>
    <w:rsid w:val="00E1423C"/>
    <w:rsid w:val="00E158A5"/>
    <w:rsid w:val="00E15C26"/>
    <w:rsid w:val="00E162BE"/>
    <w:rsid w:val="00E164C2"/>
    <w:rsid w:val="00E17953"/>
    <w:rsid w:val="00E17E9F"/>
    <w:rsid w:val="00E20397"/>
    <w:rsid w:val="00E20C45"/>
    <w:rsid w:val="00E215BF"/>
    <w:rsid w:val="00E228BC"/>
    <w:rsid w:val="00E23BC3"/>
    <w:rsid w:val="00E241D1"/>
    <w:rsid w:val="00E24BDE"/>
    <w:rsid w:val="00E24D19"/>
    <w:rsid w:val="00E25761"/>
    <w:rsid w:val="00E25F8D"/>
    <w:rsid w:val="00E30AAF"/>
    <w:rsid w:val="00E317EA"/>
    <w:rsid w:val="00E3266E"/>
    <w:rsid w:val="00E328DB"/>
    <w:rsid w:val="00E33098"/>
    <w:rsid w:val="00E3428C"/>
    <w:rsid w:val="00E3532D"/>
    <w:rsid w:val="00E358C5"/>
    <w:rsid w:val="00E35F5B"/>
    <w:rsid w:val="00E365D1"/>
    <w:rsid w:val="00E36A9C"/>
    <w:rsid w:val="00E37F83"/>
    <w:rsid w:val="00E40598"/>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788"/>
    <w:rsid w:val="00E56AF3"/>
    <w:rsid w:val="00E56DDD"/>
    <w:rsid w:val="00E60A02"/>
    <w:rsid w:val="00E60DA2"/>
    <w:rsid w:val="00E6198A"/>
    <w:rsid w:val="00E61A6A"/>
    <w:rsid w:val="00E62009"/>
    <w:rsid w:val="00E6343B"/>
    <w:rsid w:val="00E63B3C"/>
    <w:rsid w:val="00E6446F"/>
    <w:rsid w:val="00E64652"/>
    <w:rsid w:val="00E667A0"/>
    <w:rsid w:val="00E70755"/>
    <w:rsid w:val="00E71B2A"/>
    <w:rsid w:val="00E72885"/>
    <w:rsid w:val="00E73013"/>
    <w:rsid w:val="00E73036"/>
    <w:rsid w:val="00E735E7"/>
    <w:rsid w:val="00E73DFA"/>
    <w:rsid w:val="00E73E9B"/>
    <w:rsid w:val="00E7465A"/>
    <w:rsid w:val="00E74C45"/>
    <w:rsid w:val="00E75213"/>
    <w:rsid w:val="00E76364"/>
    <w:rsid w:val="00E804AA"/>
    <w:rsid w:val="00E8251B"/>
    <w:rsid w:val="00E84988"/>
    <w:rsid w:val="00E84EC7"/>
    <w:rsid w:val="00E8520F"/>
    <w:rsid w:val="00E85603"/>
    <w:rsid w:val="00E8615F"/>
    <w:rsid w:val="00E861F0"/>
    <w:rsid w:val="00E90AC0"/>
    <w:rsid w:val="00E919C9"/>
    <w:rsid w:val="00E91C15"/>
    <w:rsid w:val="00E91F7F"/>
    <w:rsid w:val="00E93F3E"/>
    <w:rsid w:val="00E941F6"/>
    <w:rsid w:val="00E948C3"/>
    <w:rsid w:val="00E96953"/>
    <w:rsid w:val="00E977BB"/>
    <w:rsid w:val="00E97C39"/>
    <w:rsid w:val="00EA0855"/>
    <w:rsid w:val="00EA3842"/>
    <w:rsid w:val="00EA5A36"/>
    <w:rsid w:val="00EA6EF7"/>
    <w:rsid w:val="00EA7E83"/>
    <w:rsid w:val="00EB0956"/>
    <w:rsid w:val="00EB12C4"/>
    <w:rsid w:val="00EB2BCB"/>
    <w:rsid w:val="00EB4ABA"/>
    <w:rsid w:val="00EB5CDD"/>
    <w:rsid w:val="00EB66E4"/>
    <w:rsid w:val="00EB719A"/>
    <w:rsid w:val="00EB7EA4"/>
    <w:rsid w:val="00EC11E0"/>
    <w:rsid w:val="00EC1D36"/>
    <w:rsid w:val="00EC2CB9"/>
    <w:rsid w:val="00EC31DB"/>
    <w:rsid w:val="00EC76C7"/>
    <w:rsid w:val="00EC79AF"/>
    <w:rsid w:val="00ED0083"/>
    <w:rsid w:val="00ED1069"/>
    <w:rsid w:val="00ED174C"/>
    <w:rsid w:val="00ED379C"/>
    <w:rsid w:val="00ED3E87"/>
    <w:rsid w:val="00ED43D9"/>
    <w:rsid w:val="00ED4892"/>
    <w:rsid w:val="00ED5269"/>
    <w:rsid w:val="00ED5402"/>
    <w:rsid w:val="00ED6D01"/>
    <w:rsid w:val="00ED794E"/>
    <w:rsid w:val="00ED799D"/>
    <w:rsid w:val="00ED79AF"/>
    <w:rsid w:val="00EE079C"/>
    <w:rsid w:val="00EE0C63"/>
    <w:rsid w:val="00EE1573"/>
    <w:rsid w:val="00EE1C86"/>
    <w:rsid w:val="00EE36AF"/>
    <w:rsid w:val="00EE4D16"/>
    <w:rsid w:val="00EE51FF"/>
    <w:rsid w:val="00EE6EA0"/>
    <w:rsid w:val="00EE753B"/>
    <w:rsid w:val="00EF04E9"/>
    <w:rsid w:val="00EF05A8"/>
    <w:rsid w:val="00EF0C46"/>
    <w:rsid w:val="00EF0DB9"/>
    <w:rsid w:val="00EF263B"/>
    <w:rsid w:val="00EF3F52"/>
    <w:rsid w:val="00EF3F8C"/>
    <w:rsid w:val="00EF446B"/>
    <w:rsid w:val="00EF44CF"/>
    <w:rsid w:val="00EF68E2"/>
    <w:rsid w:val="00EF6F0E"/>
    <w:rsid w:val="00EF78FB"/>
    <w:rsid w:val="00EF7A15"/>
    <w:rsid w:val="00EF7CDC"/>
    <w:rsid w:val="00F002DD"/>
    <w:rsid w:val="00F009CC"/>
    <w:rsid w:val="00F01422"/>
    <w:rsid w:val="00F01A80"/>
    <w:rsid w:val="00F034AC"/>
    <w:rsid w:val="00F05267"/>
    <w:rsid w:val="00F059F9"/>
    <w:rsid w:val="00F0607A"/>
    <w:rsid w:val="00F0665F"/>
    <w:rsid w:val="00F07FA7"/>
    <w:rsid w:val="00F109C1"/>
    <w:rsid w:val="00F114EE"/>
    <w:rsid w:val="00F12989"/>
    <w:rsid w:val="00F12DA9"/>
    <w:rsid w:val="00F1394F"/>
    <w:rsid w:val="00F13EBD"/>
    <w:rsid w:val="00F14090"/>
    <w:rsid w:val="00F146E5"/>
    <w:rsid w:val="00F14C73"/>
    <w:rsid w:val="00F159CF"/>
    <w:rsid w:val="00F15E1E"/>
    <w:rsid w:val="00F15FC7"/>
    <w:rsid w:val="00F16295"/>
    <w:rsid w:val="00F16983"/>
    <w:rsid w:val="00F17341"/>
    <w:rsid w:val="00F203A9"/>
    <w:rsid w:val="00F21774"/>
    <w:rsid w:val="00F21EE8"/>
    <w:rsid w:val="00F2262E"/>
    <w:rsid w:val="00F22A9C"/>
    <w:rsid w:val="00F22CF9"/>
    <w:rsid w:val="00F23046"/>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2EE3"/>
    <w:rsid w:val="00F4312D"/>
    <w:rsid w:val="00F43556"/>
    <w:rsid w:val="00F43742"/>
    <w:rsid w:val="00F43FCC"/>
    <w:rsid w:val="00F455EA"/>
    <w:rsid w:val="00F45C79"/>
    <w:rsid w:val="00F45E48"/>
    <w:rsid w:val="00F46EE1"/>
    <w:rsid w:val="00F509AD"/>
    <w:rsid w:val="00F51788"/>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5E29"/>
    <w:rsid w:val="00F669C1"/>
    <w:rsid w:val="00F67D27"/>
    <w:rsid w:val="00F67F32"/>
    <w:rsid w:val="00F704E9"/>
    <w:rsid w:val="00F71214"/>
    <w:rsid w:val="00F71BD2"/>
    <w:rsid w:val="00F71C05"/>
    <w:rsid w:val="00F71D07"/>
    <w:rsid w:val="00F72026"/>
    <w:rsid w:val="00F72547"/>
    <w:rsid w:val="00F72E39"/>
    <w:rsid w:val="00F73DF8"/>
    <w:rsid w:val="00F7421F"/>
    <w:rsid w:val="00F74FAA"/>
    <w:rsid w:val="00F75218"/>
    <w:rsid w:val="00F756AF"/>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8E9"/>
    <w:rsid w:val="00FA0E2C"/>
    <w:rsid w:val="00FA1B42"/>
    <w:rsid w:val="00FA1F44"/>
    <w:rsid w:val="00FA293F"/>
    <w:rsid w:val="00FA2A29"/>
    <w:rsid w:val="00FA3212"/>
    <w:rsid w:val="00FA36E1"/>
    <w:rsid w:val="00FA3B8A"/>
    <w:rsid w:val="00FA427F"/>
    <w:rsid w:val="00FA5965"/>
    <w:rsid w:val="00FA6AAC"/>
    <w:rsid w:val="00FA7074"/>
    <w:rsid w:val="00FA7708"/>
    <w:rsid w:val="00FA7DE4"/>
    <w:rsid w:val="00FB0B61"/>
    <w:rsid w:val="00FB1453"/>
    <w:rsid w:val="00FB17DF"/>
    <w:rsid w:val="00FB4B84"/>
    <w:rsid w:val="00FB5376"/>
    <w:rsid w:val="00FB591B"/>
    <w:rsid w:val="00FB5A4D"/>
    <w:rsid w:val="00FB66CB"/>
    <w:rsid w:val="00FB69F2"/>
    <w:rsid w:val="00FB729B"/>
    <w:rsid w:val="00FC117B"/>
    <w:rsid w:val="00FC24E1"/>
    <w:rsid w:val="00FC49DE"/>
    <w:rsid w:val="00FC4F27"/>
    <w:rsid w:val="00FC5022"/>
    <w:rsid w:val="00FD182B"/>
    <w:rsid w:val="00FD5F81"/>
    <w:rsid w:val="00FD6B22"/>
    <w:rsid w:val="00FE0D29"/>
    <w:rsid w:val="00FE16B5"/>
    <w:rsid w:val="00FE2A0A"/>
    <w:rsid w:val="00FE3156"/>
    <w:rsid w:val="00FE71CF"/>
    <w:rsid w:val="00FE7ACA"/>
    <w:rsid w:val="00FF0164"/>
    <w:rsid w:val="00FF0CDC"/>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1919BC"/>
    <w:pPr>
      <w:numPr>
        <w:ilvl w:val="2"/>
      </w:numPr>
      <w:outlineLvl w:val="2"/>
    </w:pPr>
    <w:rPr>
      <w:sz w:val="24"/>
    </w:r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paragraph" w:styleId="Elenco">
    <w:name w:val="List"/>
    <w:basedOn w:val="Corpodeltesto"/>
    <w:link w:val="ElencoCarattere"/>
    <w:rsid w:val="00891CDD"/>
    <w:pPr>
      <w:ind w:left="1080" w:hanging="720"/>
    </w:pPr>
    <w:rPr>
      <w:szCs w:val="20"/>
    </w:rPr>
  </w:style>
  <w:style w:type="paragraph" w:styleId="Puntoelenco">
    <w:name w:val="List Bullet"/>
    <w:basedOn w:val="Normale"/>
    <w:link w:val="PuntoelencoCarattere"/>
    <w:unhideWhenUsed/>
    <w:rsid w:val="00891CDD"/>
    <w:pPr>
      <w:numPr>
        <w:numId w:val="92"/>
      </w:numPr>
    </w:pPr>
    <w:rPr>
      <w:szCs w:val="20"/>
    </w:r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891CDD"/>
    <w:pPr>
      <w:ind w:left="1440"/>
    </w:pPr>
  </w:style>
  <w:style w:type="paragraph" w:styleId="Sommario1">
    <w:name w:val="toc 1"/>
    <w:next w:val="Normale"/>
    <w:uiPriority w:val="39"/>
    <w:rsid w:val="00891CDD"/>
    <w:pPr>
      <w:tabs>
        <w:tab w:val="right" w:leader="dot" w:pos="9346"/>
      </w:tabs>
      <w:ind w:left="288" w:hanging="288"/>
    </w:pPr>
    <w:rPr>
      <w:lang w:val="en-US" w:eastAsia="en-US"/>
    </w:rPr>
  </w:style>
  <w:style w:type="paragraph" w:styleId="Sommario2">
    <w:name w:val="toc 2"/>
    <w:basedOn w:val="Sommario1"/>
    <w:next w:val="Normale"/>
    <w:uiPriority w:val="39"/>
    <w:rsid w:val="00891CDD"/>
    <w:pPr>
      <w:tabs>
        <w:tab w:val="clear" w:pos="9346"/>
        <w:tab w:val="right" w:leader="dot" w:pos="9350"/>
      </w:tabs>
      <w:ind w:left="720" w:hanging="432"/>
    </w:pPr>
  </w:style>
  <w:style w:type="paragraph" w:styleId="Sommario3">
    <w:name w:val="toc 3"/>
    <w:basedOn w:val="Sommario2"/>
    <w:next w:val="Normale"/>
    <w:uiPriority w:val="39"/>
    <w:rsid w:val="00891CDD"/>
    <w:pPr>
      <w:ind w:left="1152" w:hanging="576"/>
    </w:pPr>
  </w:style>
  <w:style w:type="paragraph" w:styleId="Sommario4">
    <w:name w:val="toc 4"/>
    <w:basedOn w:val="Sommario3"/>
    <w:next w:val="Normale"/>
    <w:uiPriority w:val="39"/>
    <w:rsid w:val="00891CDD"/>
    <w:pPr>
      <w:ind w:left="1584" w:hanging="720"/>
    </w:pPr>
  </w:style>
  <w:style w:type="paragraph" w:styleId="Sommario5">
    <w:name w:val="toc 5"/>
    <w:basedOn w:val="Sommario4"/>
    <w:next w:val="Normale"/>
    <w:uiPriority w:val="39"/>
    <w:rsid w:val="00891CDD"/>
    <w:pPr>
      <w:ind w:left="2160" w:hanging="1008"/>
    </w:pPr>
  </w:style>
  <w:style w:type="paragraph" w:styleId="Sommario6">
    <w:name w:val="toc 6"/>
    <w:basedOn w:val="Sommario5"/>
    <w:next w:val="Normale"/>
    <w:uiPriority w:val="39"/>
    <w:rsid w:val="00891CDD"/>
    <w:pPr>
      <w:ind w:left="2592" w:hanging="1152"/>
    </w:pPr>
  </w:style>
  <w:style w:type="paragraph" w:styleId="Sommario7">
    <w:name w:val="toc 7"/>
    <w:basedOn w:val="Sommario6"/>
    <w:next w:val="Normale"/>
    <w:uiPriority w:val="39"/>
    <w:rsid w:val="00891CDD"/>
    <w:pPr>
      <w:ind w:left="3024" w:hanging="1296"/>
    </w:pPr>
  </w:style>
  <w:style w:type="paragraph" w:styleId="Sommario8">
    <w:name w:val="toc 8"/>
    <w:basedOn w:val="Sommario7"/>
    <w:next w:val="Normale"/>
    <w:uiPriority w:val="39"/>
    <w:rsid w:val="00891CDD"/>
    <w:pPr>
      <w:ind w:left="3456" w:hanging="1440"/>
    </w:pPr>
  </w:style>
  <w:style w:type="paragraph" w:styleId="Sommario9">
    <w:name w:val="toc 9"/>
    <w:basedOn w:val="Sommario8"/>
    <w:next w:val="Normale"/>
    <w:uiPriority w:val="39"/>
    <w:rsid w:val="00891CDD"/>
    <w:pPr>
      <w:ind w:left="4032" w:hanging="1728"/>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891CDD"/>
    <w:pPr>
      <w:ind w:left="1800" w:hanging="720"/>
    </w:pPr>
    <w:rPr>
      <w:szCs w:val="20"/>
    </w:rPr>
  </w:style>
  <w:style w:type="paragraph" w:styleId="Elencocontinua">
    <w:name w:val="List Continue"/>
    <w:basedOn w:val="Normale"/>
    <w:link w:val="ElencocontinuaCarattere"/>
    <w:uiPriority w:val="99"/>
    <w:unhideWhenUsed/>
    <w:rsid w:val="00891CDD"/>
    <w:pPr>
      <w:ind w:left="360"/>
      <w:contextualSpacing/>
    </w:pPr>
    <w:rPr>
      <w:szCs w:val="20"/>
    </w:rPr>
  </w:style>
  <w:style w:type="paragraph" w:styleId="Elencocontinua2">
    <w:name w:val="List Continue 2"/>
    <w:basedOn w:val="Normale"/>
    <w:uiPriority w:val="99"/>
    <w:unhideWhenUsed/>
    <w:rsid w:val="00891CDD"/>
    <w:pPr>
      <w:ind w:left="720"/>
      <w:contextualSpacing/>
    </w:pPr>
    <w:rPr>
      <w:szCs w:val="20"/>
    </w:r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rsid w:val="00891CDD"/>
    <w:pPr>
      <w:spacing w:before="60"/>
      <w:ind w:left="900"/>
    </w:pPr>
    <w:rPr>
      <w:szCs w:val="20"/>
    </w:r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891CDD"/>
    <w:rPr>
      <w:szCs w:val="20"/>
      <w:lang w:val="en-US" w:eastAsia="en-US"/>
    </w:rPr>
  </w:style>
  <w:style w:type="paragraph" w:customStyle="1" w:styleId="List3Continue">
    <w:name w:val="List 3 Continue"/>
    <w:basedOn w:val="Elenco3"/>
    <w:rsid w:val="00891CDD"/>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tabs>
        <w:tab w:val="left" w:pos="900"/>
      </w:tabs>
      <w:spacing w:before="240" w:after="60"/>
    </w:pPr>
    <w:rPr>
      <w:rFonts w:ascii="Arial" w:hAnsi="Arial"/>
      <w:b/>
      <w:noProof/>
      <w:kern w:val="28"/>
      <w:sz w:val="28"/>
      <w:lang w:val="en-US" w:eastAsia="en-US"/>
    </w:rPr>
  </w:style>
  <w:style w:type="paragraph" w:customStyle="1" w:styleId="AppendixHeading3">
    <w:name w:val="Appendix Heading 3"/>
    <w:basedOn w:val="AppendixHeading2"/>
    <w:next w:val="Corpodeltesto"/>
    <w:rsid w:val="001919BC"/>
    <w:pPr>
      <w:numPr>
        <w:ilvl w:val="2"/>
      </w:numPr>
    </w:pPr>
    <w:rPr>
      <w:sz w:val="24"/>
    </w:r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891CDD"/>
    <w:pPr>
      <w:ind w:left="1080"/>
      <w:contextualSpacing/>
    </w:pPr>
    <w:rPr>
      <w:szCs w:val="20"/>
    </w:rPr>
  </w:style>
  <w:style w:type="paragraph" w:styleId="Elencocontinua4">
    <w:name w:val="List Continue 4"/>
    <w:basedOn w:val="Normale"/>
    <w:uiPriority w:val="99"/>
    <w:unhideWhenUsed/>
    <w:rsid w:val="00891CDD"/>
    <w:pPr>
      <w:ind w:left="1440"/>
      <w:contextualSpacing/>
    </w:pPr>
    <w:rPr>
      <w:szCs w:val="20"/>
    </w:rPr>
  </w:style>
  <w:style w:type="paragraph" w:styleId="Elencocontinua5">
    <w:name w:val="List Continue 5"/>
    <w:basedOn w:val="Normale"/>
    <w:uiPriority w:val="99"/>
    <w:unhideWhenUsed/>
    <w:rsid w:val="00891CDD"/>
    <w:pPr>
      <w:ind w:left="1800"/>
      <w:contextualSpacing/>
    </w:pPr>
    <w:rPr>
      <w:szCs w:val="20"/>
    </w:rPr>
  </w:style>
  <w:style w:type="paragraph" w:styleId="Numeroelenco2">
    <w:name w:val="List Number 2"/>
    <w:basedOn w:val="Normale"/>
    <w:link w:val="Numeroelenco2Carattere"/>
    <w:rsid w:val="00891CDD"/>
    <w:pPr>
      <w:numPr>
        <w:numId w:val="99"/>
      </w:numPr>
    </w:pPr>
    <w:rPr>
      <w:szCs w:val="20"/>
    </w:rPr>
  </w:style>
  <w:style w:type="paragraph" w:styleId="Numeroelenco3">
    <w:name w:val="List Number 3"/>
    <w:basedOn w:val="Normale"/>
    <w:rsid w:val="00891CDD"/>
    <w:pPr>
      <w:numPr>
        <w:numId w:val="100"/>
      </w:numPr>
    </w:pPr>
    <w:rPr>
      <w:szCs w:val="20"/>
    </w:rPr>
  </w:style>
  <w:style w:type="paragraph" w:styleId="Numeroelenco4">
    <w:name w:val="List Number 4"/>
    <w:basedOn w:val="Normale"/>
    <w:rsid w:val="00891CDD"/>
    <w:pPr>
      <w:numPr>
        <w:numId w:val="101"/>
      </w:numPr>
    </w:pPr>
    <w:rPr>
      <w:szCs w:val="20"/>
    </w:rPr>
  </w:style>
  <w:style w:type="paragraph" w:styleId="Numeroelenco5">
    <w:name w:val="List Number 5"/>
    <w:basedOn w:val="Normale"/>
    <w:uiPriority w:val="99"/>
    <w:unhideWhenUsed/>
    <w:rsid w:val="00891CDD"/>
    <w:pPr>
      <w:numPr>
        <w:numId w:val="102"/>
      </w:numPr>
    </w:pPr>
    <w:rPr>
      <w:szCs w:val="20"/>
    </w:r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891CDD"/>
    <w:pPr>
      <w:numPr>
        <w:numId w:val="98"/>
      </w:numPr>
      <w:contextualSpacing/>
    </w:pPr>
    <w:rPr>
      <w:szCs w:val="20"/>
    </w:rPr>
  </w:style>
  <w:style w:type="paragraph" w:styleId="Puntoelenco2">
    <w:name w:val="List Bullet 2"/>
    <w:basedOn w:val="Normale"/>
    <w:link w:val="Puntoelenco2Carattere"/>
    <w:rsid w:val="00891CDD"/>
    <w:pPr>
      <w:numPr>
        <w:numId w:val="93"/>
      </w:numPr>
    </w:pPr>
    <w:rPr>
      <w:szCs w:val="20"/>
    </w:rPr>
  </w:style>
  <w:style w:type="paragraph" w:styleId="Puntoelenco3">
    <w:name w:val="List Bullet 3"/>
    <w:basedOn w:val="Normale"/>
    <w:link w:val="Puntoelenco3Carattere"/>
    <w:rsid w:val="00891CDD"/>
    <w:pPr>
      <w:numPr>
        <w:numId w:val="94"/>
      </w:numPr>
    </w:pPr>
    <w:rPr>
      <w:szCs w:val="20"/>
    </w:r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891CDD"/>
    <w:pPr>
      <w:numPr>
        <w:numId w:val="95"/>
      </w:numPr>
    </w:pPr>
    <w:rPr>
      <w:szCs w:val="20"/>
    </w:rPr>
  </w:style>
  <w:style w:type="paragraph" w:styleId="Puntoelenco5">
    <w:name w:val="List Bullet 5"/>
    <w:basedOn w:val="Normale"/>
    <w:uiPriority w:val="99"/>
    <w:unhideWhenUsed/>
    <w:rsid w:val="00891CDD"/>
    <w:pPr>
      <w:numPr>
        <w:numId w:val="96"/>
      </w:numPr>
    </w:pPr>
    <w:rPr>
      <w:szCs w:val="20"/>
    </w:r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891CDD"/>
    <w:rPr>
      <w:szCs w:val="20"/>
      <w:lang w:val="en-US" w:eastAsia="en-US"/>
    </w:rPr>
  </w:style>
  <w:style w:type="paragraph" w:customStyle="1" w:styleId="ListBullet1">
    <w:name w:val="List Bullet 1"/>
    <w:basedOn w:val="Puntoelenco"/>
    <w:link w:val="ListBullet1Char"/>
    <w:qFormat/>
    <w:rsid w:val="00891CDD"/>
  </w:style>
  <w:style w:type="character" w:customStyle="1" w:styleId="Puntoelenco2Carattere">
    <w:name w:val="Punto elenco 2 Carattere"/>
    <w:link w:val="Puntoelenco2"/>
    <w:rsid w:val="00891CDD"/>
    <w:rPr>
      <w:szCs w:val="20"/>
      <w:lang w:val="en-US" w:eastAsia="en-US"/>
    </w:rPr>
  </w:style>
  <w:style w:type="character" w:customStyle="1" w:styleId="ListBullet1Char">
    <w:name w:val="List Bullet 1 Char"/>
    <w:link w:val="ListBullet1"/>
    <w:rsid w:val="00891CDD"/>
    <w:rPr>
      <w:szCs w:val="20"/>
      <w:lang w:val="en-US" w:eastAsia="en-US"/>
    </w:rPr>
  </w:style>
  <w:style w:type="character" w:customStyle="1" w:styleId="ElencoCarattere">
    <w:name w:val="Elenco Carattere"/>
    <w:link w:val="Elenco"/>
    <w:rsid w:val="00891CDD"/>
    <w:rPr>
      <w:szCs w:val="20"/>
      <w:lang w:val="en-US" w:eastAsia="en-US"/>
    </w:rPr>
  </w:style>
  <w:style w:type="paragraph" w:customStyle="1" w:styleId="List1">
    <w:name w:val="List 1"/>
    <w:basedOn w:val="Elenco"/>
    <w:link w:val="List1Char"/>
    <w:qFormat/>
    <w:rsid w:val="00891CDD"/>
  </w:style>
  <w:style w:type="character" w:customStyle="1" w:styleId="List1Char">
    <w:name w:val="List 1 Char"/>
    <w:link w:val="List1"/>
    <w:rsid w:val="00891CDD"/>
    <w:rPr>
      <w:szCs w:val="20"/>
      <w:lang w:val="en-US" w:eastAsia="en-US"/>
    </w:rPr>
  </w:style>
  <w:style w:type="character" w:customStyle="1" w:styleId="Elenco2Carattere">
    <w:name w:val="Elenco 2 Carattere"/>
    <w:link w:val="Elenco2"/>
    <w:rsid w:val="00891CDD"/>
    <w:rPr>
      <w:szCs w:val="20"/>
      <w:lang w:val="en-US" w:eastAsia="en-US"/>
    </w:rPr>
  </w:style>
  <w:style w:type="character" w:customStyle="1" w:styleId="Elenco3Carattere">
    <w:name w:val="Elenco 3 Carattere"/>
    <w:link w:val="Elenco3"/>
    <w:rsid w:val="00891CDD"/>
    <w:rPr>
      <w:szCs w:val="20"/>
      <w:lang w:val="en-US" w:eastAsia="en-US"/>
    </w:rPr>
  </w:style>
  <w:style w:type="paragraph" w:styleId="Elenco4">
    <w:name w:val="List 4"/>
    <w:basedOn w:val="Normale"/>
    <w:uiPriority w:val="99"/>
    <w:unhideWhenUsed/>
    <w:rsid w:val="00891CDD"/>
    <w:pPr>
      <w:ind w:left="1800" w:hanging="360"/>
    </w:pPr>
    <w:rPr>
      <w:szCs w:val="20"/>
    </w:rPr>
  </w:style>
  <w:style w:type="paragraph" w:styleId="Elenco5">
    <w:name w:val="List 5"/>
    <w:basedOn w:val="Normale"/>
    <w:link w:val="Elenco5Carattere"/>
    <w:rsid w:val="00891CDD"/>
    <w:pPr>
      <w:ind w:left="1800" w:hanging="360"/>
    </w:pPr>
    <w:rPr>
      <w:szCs w:val="20"/>
    </w:rPr>
  </w:style>
  <w:style w:type="character" w:customStyle="1" w:styleId="Elenco5Carattere">
    <w:name w:val="Elenco 5 Carattere"/>
    <w:link w:val="Elenco5"/>
    <w:rsid w:val="00891CDD"/>
    <w:rPr>
      <w:szCs w:val="20"/>
      <w:lang w:val="en-US" w:eastAsia="en-US"/>
    </w:rPr>
  </w:style>
  <w:style w:type="character" w:customStyle="1" w:styleId="ElencocontinuaCarattere">
    <w:name w:val="Elenco continua Carattere"/>
    <w:link w:val="Elencocontinua"/>
    <w:uiPriority w:val="99"/>
    <w:rsid w:val="00891CDD"/>
    <w:rPr>
      <w:szCs w:val="20"/>
      <w:lang w:val="en-US" w:eastAsia="en-US"/>
    </w:rPr>
  </w:style>
  <w:style w:type="paragraph" w:customStyle="1" w:styleId="ListContinue1">
    <w:name w:val="List Continue 1"/>
    <w:basedOn w:val="Elencocontinua"/>
    <w:link w:val="ListContinue1Char"/>
    <w:qFormat/>
    <w:rsid w:val="00891CDD"/>
  </w:style>
  <w:style w:type="character" w:customStyle="1" w:styleId="ListContinue1Char">
    <w:name w:val="List Continue 1 Char"/>
    <w:link w:val="ListContinue1"/>
    <w:rsid w:val="00891CDD"/>
    <w:rPr>
      <w:szCs w:val="20"/>
      <w:lang w:val="en-US" w:eastAsia="en-US"/>
    </w:rPr>
  </w:style>
  <w:style w:type="character" w:customStyle="1" w:styleId="Numeroelenco2Carattere">
    <w:name w:val="Numero elenco 2 Carattere"/>
    <w:link w:val="Numeroelenco2"/>
    <w:rsid w:val="00891CDD"/>
    <w:rPr>
      <w:szCs w:val="20"/>
      <w:lang w:val="en-US" w:eastAsia="en-US"/>
    </w:rPr>
  </w:style>
  <w:style w:type="paragraph" w:customStyle="1" w:styleId="ListNumber1">
    <w:name w:val="List Number 1"/>
    <w:basedOn w:val="Numeroelenco"/>
    <w:link w:val="ListNumber1Char"/>
    <w:qFormat/>
    <w:rsid w:val="00891CDD"/>
    <w:pPr>
      <w:contextualSpacing w:val="0"/>
    </w:pPr>
  </w:style>
  <w:style w:type="character" w:customStyle="1" w:styleId="ListNumber1Char">
    <w:name w:val="List Number 1 Char"/>
    <w:link w:val="ListNumber1"/>
    <w:rsid w:val="00891CDD"/>
    <w:rPr>
      <w:szCs w:val="20"/>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891CDD"/>
    <w:pPr>
      <w:ind w:left="720"/>
    </w:pPr>
    <w:rPr>
      <w:szCs w:val="20"/>
    </w:r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1919BC"/>
    <w:pPr>
      <w:numPr>
        <w:ilvl w:val="2"/>
      </w:numPr>
      <w:outlineLvl w:val="2"/>
    </w:pPr>
    <w:rPr>
      <w:sz w:val="24"/>
    </w:r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paragraph" w:styleId="Elenco">
    <w:name w:val="List"/>
    <w:basedOn w:val="Corpodeltesto"/>
    <w:link w:val="ElencoCarattere"/>
    <w:rsid w:val="00891CDD"/>
    <w:pPr>
      <w:ind w:left="1080" w:hanging="720"/>
    </w:pPr>
    <w:rPr>
      <w:szCs w:val="20"/>
    </w:rPr>
  </w:style>
  <w:style w:type="paragraph" w:styleId="Puntoelenco">
    <w:name w:val="List Bullet"/>
    <w:basedOn w:val="Normale"/>
    <w:link w:val="PuntoelencoCarattere"/>
    <w:unhideWhenUsed/>
    <w:rsid w:val="00891CDD"/>
    <w:pPr>
      <w:numPr>
        <w:numId w:val="92"/>
      </w:numPr>
    </w:pPr>
    <w:rPr>
      <w:szCs w:val="20"/>
    </w:r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891CDD"/>
    <w:pPr>
      <w:ind w:left="1440"/>
    </w:pPr>
  </w:style>
  <w:style w:type="paragraph" w:styleId="Sommario1">
    <w:name w:val="toc 1"/>
    <w:next w:val="Normale"/>
    <w:uiPriority w:val="39"/>
    <w:rsid w:val="00891CDD"/>
    <w:pPr>
      <w:tabs>
        <w:tab w:val="right" w:leader="dot" w:pos="9346"/>
      </w:tabs>
      <w:ind w:left="288" w:hanging="288"/>
    </w:pPr>
    <w:rPr>
      <w:lang w:val="en-US" w:eastAsia="en-US"/>
    </w:rPr>
  </w:style>
  <w:style w:type="paragraph" w:styleId="Sommario2">
    <w:name w:val="toc 2"/>
    <w:basedOn w:val="Sommario1"/>
    <w:next w:val="Normale"/>
    <w:uiPriority w:val="39"/>
    <w:rsid w:val="00891CDD"/>
    <w:pPr>
      <w:tabs>
        <w:tab w:val="clear" w:pos="9346"/>
        <w:tab w:val="right" w:leader="dot" w:pos="9350"/>
      </w:tabs>
      <w:ind w:left="720" w:hanging="432"/>
    </w:pPr>
  </w:style>
  <w:style w:type="paragraph" w:styleId="Sommario3">
    <w:name w:val="toc 3"/>
    <w:basedOn w:val="Sommario2"/>
    <w:next w:val="Normale"/>
    <w:uiPriority w:val="39"/>
    <w:rsid w:val="00891CDD"/>
    <w:pPr>
      <w:ind w:left="1152" w:hanging="576"/>
    </w:pPr>
  </w:style>
  <w:style w:type="paragraph" w:styleId="Sommario4">
    <w:name w:val="toc 4"/>
    <w:basedOn w:val="Sommario3"/>
    <w:next w:val="Normale"/>
    <w:uiPriority w:val="39"/>
    <w:rsid w:val="00891CDD"/>
    <w:pPr>
      <w:ind w:left="1584" w:hanging="720"/>
    </w:pPr>
  </w:style>
  <w:style w:type="paragraph" w:styleId="Sommario5">
    <w:name w:val="toc 5"/>
    <w:basedOn w:val="Sommario4"/>
    <w:next w:val="Normale"/>
    <w:uiPriority w:val="39"/>
    <w:rsid w:val="00891CDD"/>
    <w:pPr>
      <w:ind w:left="2160" w:hanging="1008"/>
    </w:pPr>
  </w:style>
  <w:style w:type="paragraph" w:styleId="Sommario6">
    <w:name w:val="toc 6"/>
    <w:basedOn w:val="Sommario5"/>
    <w:next w:val="Normale"/>
    <w:uiPriority w:val="39"/>
    <w:rsid w:val="00891CDD"/>
    <w:pPr>
      <w:ind w:left="2592" w:hanging="1152"/>
    </w:pPr>
  </w:style>
  <w:style w:type="paragraph" w:styleId="Sommario7">
    <w:name w:val="toc 7"/>
    <w:basedOn w:val="Sommario6"/>
    <w:next w:val="Normale"/>
    <w:uiPriority w:val="39"/>
    <w:rsid w:val="00891CDD"/>
    <w:pPr>
      <w:ind w:left="3024" w:hanging="1296"/>
    </w:pPr>
  </w:style>
  <w:style w:type="paragraph" w:styleId="Sommario8">
    <w:name w:val="toc 8"/>
    <w:basedOn w:val="Sommario7"/>
    <w:next w:val="Normale"/>
    <w:uiPriority w:val="39"/>
    <w:rsid w:val="00891CDD"/>
    <w:pPr>
      <w:ind w:left="3456" w:hanging="1440"/>
    </w:pPr>
  </w:style>
  <w:style w:type="paragraph" w:styleId="Sommario9">
    <w:name w:val="toc 9"/>
    <w:basedOn w:val="Sommario8"/>
    <w:next w:val="Normale"/>
    <w:uiPriority w:val="39"/>
    <w:rsid w:val="00891CDD"/>
    <w:pPr>
      <w:ind w:left="4032" w:hanging="1728"/>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891CDD"/>
    <w:pPr>
      <w:ind w:left="1800" w:hanging="720"/>
    </w:pPr>
    <w:rPr>
      <w:szCs w:val="20"/>
    </w:rPr>
  </w:style>
  <w:style w:type="paragraph" w:styleId="Elencocontinua">
    <w:name w:val="List Continue"/>
    <w:basedOn w:val="Normale"/>
    <w:link w:val="ElencocontinuaCarattere"/>
    <w:uiPriority w:val="99"/>
    <w:unhideWhenUsed/>
    <w:rsid w:val="00891CDD"/>
    <w:pPr>
      <w:ind w:left="360"/>
      <w:contextualSpacing/>
    </w:pPr>
    <w:rPr>
      <w:szCs w:val="20"/>
    </w:rPr>
  </w:style>
  <w:style w:type="paragraph" w:styleId="Elencocontinua2">
    <w:name w:val="List Continue 2"/>
    <w:basedOn w:val="Normale"/>
    <w:uiPriority w:val="99"/>
    <w:unhideWhenUsed/>
    <w:rsid w:val="00891CDD"/>
    <w:pPr>
      <w:ind w:left="720"/>
      <w:contextualSpacing/>
    </w:pPr>
    <w:rPr>
      <w:szCs w:val="20"/>
    </w:r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rsid w:val="00891CDD"/>
    <w:pPr>
      <w:spacing w:before="60"/>
      <w:ind w:left="900"/>
    </w:pPr>
    <w:rPr>
      <w:szCs w:val="20"/>
    </w:r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891CDD"/>
    <w:rPr>
      <w:szCs w:val="20"/>
      <w:lang w:val="en-US" w:eastAsia="en-US"/>
    </w:rPr>
  </w:style>
  <w:style w:type="paragraph" w:customStyle="1" w:styleId="List3Continue">
    <w:name w:val="List 3 Continue"/>
    <w:basedOn w:val="Elenco3"/>
    <w:rsid w:val="00891CDD"/>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tabs>
        <w:tab w:val="left" w:pos="900"/>
      </w:tabs>
      <w:spacing w:before="240" w:after="60"/>
    </w:pPr>
    <w:rPr>
      <w:rFonts w:ascii="Arial" w:hAnsi="Arial"/>
      <w:b/>
      <w:noProof/>
      <w:kern w:val="28"/>
      <w:sz w:val="28"/>
      <w:lang w:val="en-US" w:eastAsia="en-US"/>
    </w:rPr>
  </w:style>
  <w:style w:type="paragraph" w:customStyle="1" w:styleId="AppendixHeading3">
    <w:name w:val="Appendix Heading 3"/>
    <w:basedOn w:val="AppendixHeading2"/>
    <w:next w:val="Corpodeltesto"/>
    <w:rsid w:val="001919BC"/>
    <w:pPr>
      <w:numPr>
        <w:ilvl w:val="2"/>
      </w:numPr>
    </w:pPr>
    <w:rPr>
      <w:sz w:val="24"/>
    </w:r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891CDD"/>
    <w:pPr>
      <w:ind w:left="1080"/>
      <w:contextualSpacing/>
    </w:pPr>
    <w:rPr>
      <w:szCs w:val="20"/>
    </w:rPr>
  </w:style>
  <w:style w:type="paragraph" w:styleId="Elencocontinua4">
    <w:name w:val="List Continue 4"/>
    <w:basedOn w:val="Normale"/>
    <w:uiPriority w:val="99"/>
    <w:unhideWhenUsed/>
    <w:rsid w:val="00891CDD"/>
    <w:pPr>
      <w:ind w:left="1440"/>
      <w:contextualSpacing/>
    </w:pPr>
    <w:rPr>
      <w:szCs w:val="20"/>
    </w:rPr>
  </w:style>
  <w:style w:type="paragraph" w:styleId="Elencocontinua5">
    <w:name w:val="List Continue 5"/>
    <w:basedOn w:val="Normale"/>
    <w:uiPriority w:val="99"/>
    <w:unhideWhenUsed/>
    <w:rsid w:val="00891CDD"/>
    <w:pPr>
      <w:ind w:left="1800"/>
      <w:contextualSpacing/>
    </w:pPr>
    <w:rPr>
      <w:szCs w:val="20"/>
    </w:rPr>
  </w:style>
  <w:style w:type="paragraph" w:styleId="Numeroelenco2">
    <w:name w:val="List Number 2"/>
    <w:basedOn w:val="Normale"/>
    <w:link w:val="Numeroelenco2Carattere"/>
    <w:rsid w:val="00891CDD"/>
    <w:pPr>
      <w:numPr>
        <w:numId w:val="99"/>
      </w:numPr>
    </w:pPr>
    <w:rPr>
      <w:szCs w:val="20"/>
    </w:rPr>
  </w:style>
  <w:style w:type="paragraph" w:styleId="Numeroelenco3">
    <w:name w:val="List Number 3"/>
    <w:basedOn w:val="Normale"/>
    <w:rsid w:val="00891CDD"/>
    <w:pPr>
      <w:numPr>
        <w:numId w:val="100"/>
      </w:numPr>
    </w:pPr>
    <w:rPr>
      <w:szCs w:val="20"/>
    </w:rPr>
  </w:style>
  <w:style w:type="paragraph" w:styleId="Numeroelenco4">
    <w:name w:val="List Number 4"/>
    <w:basedOn w:val="Normale"/>
    <w:rsid w:val="00891CDD"/>
    <w:pPr>
      <w:numPr>
        <w:numId w:val="101"/>
      </w:numPr>
    </w:pPr>
    <w:rPr>
      <w:szCs w:val="20"/>
    </w:rPr>
  </w:style>
  <w:style w:type="paragraph" w:styleId="Numeroelenco5">
    <w:name w:val="List Number 5"/>
    <w:basedOn w:val="Normale"/>
    <w:uiPriority w:val="99"/>
    <w:unhideWhenUsed/>
    <w:rsid w:val="00891CDD"/>
    <w:pPr>
      <w:numPr>
        <w:numId w:val="102"/>
      </w:numPr>
    </w:pPr>
    <w:rPr>
      <w:szCs w:val="20"/>
    </w:r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891CDD"/>
    <w:pPr>
      <w:numPr>
        <w:numId w:val="98"/>
      </w:numPr>
      <w:contextualSpacing/>
    </w:pPr>
    <w:rPr>
      <w:szCs w:val="20"/>
    </w:rPr>
  </w:style>
  <w:style w:type="paragraph" w:styleId="Puntoelenco2">
    <w:name w:val="List Bullet 2"/>
    <w:basedOn w:val="Normale"/>
    <w:link w:val="Puntoelenco2Carattere"/>
    <w:rsid w:val="00891CDD"/>
    <w:pPr>
      <w:numPr>
        <w:numId w:val="93"/>
      </w:numPr>
    </w:pPr>
    <w:rPr>
      <w:szCs w:val="20"/>
    </w:rPr>
  </w:style>
  <w:style w:type="paragraph" w:styleId="Puntoelenco3">
    <w:name w:val="List Bullet 3"/>
    <w:basedOn w:val="Normale"/>
    <w:link w:val="Puntoelenco3Carattere"/>
    <w:rsid w:val="00891CDD"/>
    <w:pPr>
      <w:numPr>
        <w:numId w:val="94"/>
      </w:numPr>
    </w:pPr>
    <w:rPr>
      <w:szCs w:val="20"/>
    </w:r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891CDD"/>
    <w:pPr>
      <w:numPr>
        <w:numId w:val="95"/>
      </w:numPr>
    </w:pPr>
    <w:rPr>
      <w:szCs w:val="20"/>
    </w:rPr>
  </w:style>
  <w:style w:type="paragraph" w:styleId="Puntoelenco5">
    <w:name w:val="List Bullet 5"/>
    <w:basedOn w:val="Normale"/>
    <w:uiPriority w:val="99"/>
    <w:unhideWhenUsed/>
    <w:rsid w:val="00891CDD"/>
    <w:pPr>
      <w:numPr>
        <w:numId w:val="96"/>
      </w:numPr>
    </w:pPr>
    <w:rPr>
      <w:szCs w:val="20"/>
    </w:r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891CDD"/>
    <w:rPr>
      <w:szCs w:val="20"/>
      <w:lang w:val="en-US" w:eastAsia="en-US"/>
    </w:rPr>
  </w:style>
  <w:style w:type="paragraph" w:customStyle="1" w:styleId="ListBullet1">
    <w:name w:val="List Bullet 1"/>
    <w:basedOn w:val="Puntoelenco"/>
    <w:link w:val="ListBullet1Char"/>
    <w:qFormat/>
    <w:rsid w:val="00891CDD"/>
  </w:style>
  <w:style w:type="character" w:customStyle="1" w:styleId="Puntoelenco2Carattere">
    <w:name w:val="Punto elenco 2 Carattere"/>
    <w:link w:val="Puntoelenco2"/>
    <w:rsid w:val="00891CDD"/>
    <w:rPr>
      <w:szCs w:val="20"/>
      <w:lang w:val="en-US" w:eastAsia="en-US"/>
    </w:rPr>
  </w:style>
  <w:style w:type="character" w:customStyle="1" w:styleId="ListBullet1Char">
    <w:name w:val="List Bullet 1 Char"/>
    <w:link w:val="ListBullet1"/>
    <w:rsid w:val="00891CDD"/>
    <w:rPr>
      <w:szCs w:val="20"/>
      <w:lang w:val="en-US" w:eastAsia="en-US"/>
    </w:rPr>
  </w:style>
  <w:style w:type="character" w:customStyle="1" w:styleId="ElencoCarattere">
    <w:name w:val="Elenco Carattere"/>
    <w:link w:val="Elenco"/>
    <w:rsid w:val="00891CDD"/>
    <w:rPr>
      <w:szCs w:val="20"/>
      <w:lang w:val="en-US" w:eastAsia="en-US"/>
    </w:rPr>
  </w:style>
  <w:style w:type="paragraph" w:customStyle="1" w:styleId="List1">
    <w:name w:val="List 1"/>
    <w:basedOn w:val="Elenco"/>
    <w:link w:val="List1Char"/>
    <w:qFormat/>
    <w:rsid w:val="00891CDD"/>
  </w:style>
  <w:style w:type="character" w:customStyle="1" w:styleId="List1Char">
    <w:name w:val="List 1 Char"/>
    <w:link w:val="List1"/>
    <w:rsid w:val="00891CDD"/>
    <w:rPr>
      <w:szCs w:val="20"/>
      <w:lang w:val="en-US" w:eastAsia="en-US"/>
    </w:rPr>
  </w:style>
  <w:style w:type="character" w:customStyle="1" w:styleId="Elenco2Carattere">
    <w:name w:val="Elenco 2 Carattere"/>
    <w:link w:val="Elenco2"/>
    <w:rsid w:val="00891CDD"/>
    <w:rPr>
      <w:szCs w:val="20"/>
      <w:lang w:val="en-US" w:eastAsia="en-US"/>
    </w:rPr>
  </w:style>
  <w:style w:type="character" w:customStyle="1" w:styleId="Elenco3Carattere">
    <w:name w:val="Elenco 3 Carattere"/>
    <w:link w:val="Elenco3"/>
    <w:rsid w:val="00891CDD"/>
    <w:rPr>
      <w:szCs w:val="20"/>
      <w:lang w:val="en-US" w:eastAsia="en-US"/>
    </w:rPr>
  </w:style>
  <w:style w:type="paragraph" w:styleId="Elenco4">
    <w:name w:val="List 4"/>
    <w:basedOn w:val="Normale"/>
    <w:uiPriority w:val="99"/>
    <w:unhideWhenUsed/>
    <w:rsid w:val="00891CDD"/>
    <w:pPr>
      <w:ind w:left="1800" w:hanging="360"/>
    </w:pPr>
    <w:rPr>
      <w:szCs w:val="20"/>
    </w:rPr>
  </w:style>
  <w:style w:type="paragraph" w:styleId="Elenco5">
    <w:name w:val="List 5"/>
    <w:basedOn w:val="Normale"/>
    <w:link w:val="Elenco5Carattere"/>
    <w:rsid w:val="00891CDD"/>
    <w:pPr>
      <w:ind w:left="1800" w:hanging="360"/>
    </w:pPr>
    <w:rPr>
      <w:szCs w:val="20"/>
    </w:rPr>
  </w:style>
  <w:style w:type="character" w:customStyle="1" w:styleId="Elenco5Carattere">
    <w:name w:val="Elenco 5 Carattere"/>
    <w:link w:val="Elenco5"/>
    <w:rsid w:val="00891CDD"/>
    <w:rPr>
      <w:szCs w:val="20"/>
      <w:lang w:val="en-US" w:eastAsia="en-US"/>
    </w:rPr>
  </w:style>
  <w:style w:type="character" w:customStyle="1" w:styleId="ElencocontinuaCarattere">
    <w:name w:val="Elenco continua Carattere"/>
    <w:link w:val="Elencocontinua"/>
    <w:uiPriority w:val="99"/>
    <w:rsid w:val="00891CDD"/>
    <w:rPr>
      <w:szCs w:val="20"/>
      <w:lang w:val="en-US" w:eastAsia="en-US"/>
    </w:rPr>
  </w:style>
  <w:style w:type="paragraph" w:customStyle="1" w:styleId="ListContinue1">
    <w:name w:val="List Continue 1"/>
    <w:basedOn w:val="Elencocontinua"/>
    <w:link w:val="ListContinue1Char"/>
    <w:qFormat/>
    <w:rsid w:val="00891CDD"/>
  </w:style>
  <w:style w:type="character" w:customStyle="1" w:styleId="ListContinue1Char">
    <w:name w:val="List Continue 1 Char"/>
    <w:link w:val="ListContinue1"/>
    <w:rsid w:val="00891CDD"/>
    <w:rPr>
      <w:szCs w:val="20"/>
      <w:lang w:val="en-US" w:eastAsia="en-US"/>
    </w:rPr>
  </w:style>
  <w:style w:type="character" w:customStyle="1" w:styleId="Numeroelenco2Carattere">
    <w:name w:val="Numero elenco 2 Carattere"/>
    <w:link w:val="Numeroelenco2"/>
    <w:rsid w:val="00891CDD"/>
    <w:rPr>
      <w:szCs w:val="20"/>
      <w:lang w:val="en-US" w:eastAsia="en-US"/>
    </w:rPr>
  </w:style>
  <w:style w:type="paragraph" w:customStyle="1" w:styleId="ListNumber1">
    <w:name w:val="List Number 1"/>
    <w:basedOn w:val="Numeroelenco"/>
    <w:link w:val="ListNumber1Char"/>
    <w:qFormat/>
    <w:rsid w:val="00891CDD"/>
    <w:pPr>
      <w:contextualSpacing w:val="0"/>
    </w:pPr>
  </w:style>
  <w:style w:type="character" w:customStyle="1" w:styleId="ListNumber1Char">
    <w:name w:val="List Number 1 Char"/>
    <w:link w:val="ListNumber1"/>
    <w:rsid w:val="00891CDD"/>
    <w:rPr>
      <w:szCs w:val="20"/>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891CDD"/>
    <w:pPr>
      <w:ind w:left="720"/>
    </w:pPr>
    <w:rPr>
      <w:szCs w:val="20"/>
    </w:r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7481">
      <w:bodyDiv w:val="1"/>
      <w:marLeft w:val="0"/>
      <w:marRight w:val="0"/>
      <w:marTop w:val="0"/>
      <w:marBottom w:val="0"/>
      <w:divBdr>
        <w:top w:val="none" w:sz="0" w:space="0" w:color="auto"/>
        <w:left w:val="none" w:sz="0" w:space="0" w:color="auto"/>
        <w:bottom w:val="none" w:sz="0" w:space="0" w:color="auto"/>
        <w:right w:val="none" w:sz="0" w:space="0" w:color="auto"/>
      </w:divBdr>
    </w:div>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6714">
      <w:bodyDiv w:val="1"/>
      <w:marLeft w:val="0"/>
      <w:marRight w:val="0"/>
      <w:marTop w:val="0"/>
      <w:marBottom w:val="0"/>
      <w:divBdr>
        <w:top w:val="none" w:sz="0" w:space="0" w:color="auto"/>
        <w:left w:val="none" w:sz="0" w:space="0" w:color="auto"/>
        <w:bottom w:val="none" w:sz="0" w:space="0" w:color="auto"/>
        <w:right w:val="none" w:sz="0" w:space="0" w:color="auto"/>
      </w:divBdr>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1/relationships/commentsExtended" Target="commentsExtended.xml"/><Relationship Id="rId20" Type="http://schemas.openxmlformats.org/officeDocument/2006/relationships/image" Target="media/image3.jpg"/><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jpg"/><Relationship Id="rId24" Type="http://schemas.openxmlformats.org/officeDocument/2006/relationships/image" Target="media/image7.emf"/><Relationship Id="rId25" Type="http://schemas.openxmlformats.org/officeDocument/2006/relationships/image" Target="media/image8.jpg"/><Relationship Id="rId26" Type="http://schemas.openxmlformats.org/officeDocument/2006/relationships/image" Target="media/image9.emf"/><Relationship Id="rId27" Type="http://schemas.openxmlformats.org/officeDocument/2006/relationships/image" Target="media/image10.jpg"/><Relationship Id="rId28" Type="http://schemas.openxmlformats.org/officeDocument/2006/relationships/image" Target="media/image11.emf"/><Relationship Id="rId29" Type="http://schemas.openxmlformats.org/officeDocument/2006/relationships/image" Target="media/image12.jpg"/><Relationship Id="rId50"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jp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emf"/><Relationship Id="rId34" Type="http://schemas.openxmlformats.org/officeDocument/2006/relationships/image" Target="media/image17.jpg"/><Relationship Id="rId35" Type="http://schemas.openxmlformats.org/officeDocument/2006/relationships/image" Target="media/image18.emf"/><Relationship Id="rId36" Type="http://schemas.openxmlformats.org/officeDocument/2006/relationships/image" Target="media/image19.jpg"/><Relationship Id="rId10" Type="http://schemas.openxmlformats.org/officeDocument/2006/relationships/hyperlink" Target="http://ihe.net/Technical_Frameworks/" TargetMode="External"/><Relationship Id="rId11" Type="http://schemas.openxmlformats.org/officeDocument/2006/relationships/hyperlink" Target="http://ihe.net/Public_Comment/" TargetMode="External"/><Relationship Id="rId12" Type="http://schemas.openxmlformats.org/officeDocument/2006/relationships/hyperlink" Target="http://www.ihe.net/PCC_Public_Comments/" TargetMode="External"/><Relationship Id="rId13" Type="http://schemas.openxmlformats.org/officeDocument/2006/relationships/hyperlink" Target="http://ihe.net/" TargetMode="External"/><Relationship Id="rId14" Type="http://schemas.openxmlformats.org/officeDocument/2006/relationships/hyperlink" Target="http://ihe.net/IHE_Domains/" TargetMode="External"/><Relationship Id="rId15" Type="http://schemas.openxmlformats.org/officeDocument/2006/relationships/hyperlink" Target="http://ihe.net/IHE_Process/" TargetMode="External"/><Relationship Id="rId16" Type="http://schemas.openxmlformats.org/officeDocument/2006/relationships/hyperlink" Target="http://ihe.net/Profiles/" TargetMode="External"/><Relationship Id="rId17" Type="http://schemas.openxmlformats.org/officeDocument/2006/relationships/comments" Target="comments.xml"/><Relationship Id="rId18" Type="http://schemas.openxmlformats.org/officeDocument/2006/relationships/hyperlink" Target="http://ihe.net/Technical_Frameworks/" TargetMode="External"/><Relationship Id="rId19" Type="http://schemas.openxmlformats.org/officeDocument/2006/relationships/image" Target="media/image2.jpg"/><Relationship Id="rId37" Type="http://schemas.openxmlformats.org/officeDocument/2006/relationships/image" Target="media/image20.emf"/><Relationship Id="rId38" Type="http://schemas.openxmlformats.org/officeDocument/2006/relationships/image" Target="media/image21.jpg"/><Relationship Id="rId39" Type="http://schemas.openxmlformats.org/officeDocument/2006/relationships/image" Target="media/image22.emf"/><Relationship Id="rId40" Type="http://schemas.openxmlformats.org/officeDocument/2006/relationships/image" Target="media/image23.jpg"/><Relationship Id="rId41" Type="http://schemas.openxmlformats.org/officeDocument/2006/relationships/image" Target="media/image24.jpg"/><Relationship Id="rId42" Type="http://schemas.openxmlformats.org/officeDocument/2006/relationships/image" Target="media/image25.jp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EAC6D-0FF4-9241-B879-239EDE066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0</TotalTime>
  <Pages>103</Pages>
  <Words>25206</Words>
  <Characters>143680</Characters>
  <Application>Microsoft Macintosh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168549</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2</cp:revision>
  <cp:lastPrinted>2016-04-21T10:25:00Z</cp:lastPrinted>
  <dcterms:created xsi:type="dcterms:W3CDTF">2016-07-20T22:04:00Z</dcterms:created>
  <dcterms:modified xsi:type="dcterms:W3CDTF">2016-07-20T22:04:00Z</dcterms:modified>
  <cp:category>IHE Supplement Template</cp:category>
</cp:coreProperties>
</file>