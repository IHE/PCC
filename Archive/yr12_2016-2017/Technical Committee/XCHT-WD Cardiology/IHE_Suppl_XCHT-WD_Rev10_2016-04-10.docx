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2746FE" w14:textId="77777777" w:rsidR="00CF283F" w:rsidRPr="00D05B7C" w:rsidRDefault="00CF283F" w:rsidP="00D05B7C">
      <w:pPr>
        <w:pStyle w:val="Corpodeltesto"/>
        <w:jc w:val="center"/>
        <w:rPr>
          <w:b/>
          <w:bCs/>
          <w:sz w:val="28"/>
          <w:szCs w:val="28"/>
        </w:rPr>
      </w:pPr>
      <w:r w:rsidRPr="00D05B7C">
        <w:rPr>
          <w:b/>
          <w:bCs/>
          <w:sz w:val="28"/>
          <w:szCs w:val="28"/>
        </w:rPr>
        <w:t>Integrating the Healthcare Enterprise</w:t>
      </w:r>
    </w:p>
    <w:p w14:paraId="24DB5784" w14:textId="77777777" w:rsidR="00CF283F" w:rsidRPr="000807AC" w:rsidRDefault="00CF283F" w:rsidP="00663624">
      <w:pPr>
        <w:pStyle w:val="Corpodeltesto"/>
      </w:pPr>
    </w:p>
    <w:p w14:paraId="0DB9233F" w14:textId="77777777" w:rsidR="00CF283F" w:rsidRPr="000807AC" w:rsidRDefault="00513E1A" w:rsidP="003D24EE">
      <w:pPr>
        <w:pStyle w:val="Corpodeltesto"/>
        <w:jc w:val="center"/>
      </w:pPr>
      <w:r>
        <w:rPr>
          <w:noProof/>
          <w:lang w:val="it-IT" w:eastAsia="it-IT"/>
        </w:rPr>
        <w:drawing>
          <wp:inline distT="0" distB="0" distL="0" distR="0" wp14:anchorId="6241E4E4" wp14:editId="14F6E3C2">
            <wp:extent cx="1574800" cy="1117600"/>
            <wp:effectExtent l="0" t="0" r="0" b="0"/>
            <wp:docPr id="1" name="Immagine 1" descr="IHE_logo_reg_170w_11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E_logo_reg_170w_119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00" cy="1117600"/>
                    </a:xfrm>
                    <a:prstGeom prst="rect">
                      <a:avLst/>
                    </a:prstGeom>
                    <a:noFill/>
                    <a:ln>
                      <a:noFill/>
                    </a:ln>
                  </pic:spPr>
                </pic:pic>
              </a:graphicData>
            </a:graphic>
          </wp:inline>
        </w:drawing>
      </w:r>
    </w:p>
    <w:p w14:paraId="1289D585" w14:textId="77777777" w:rsidR="00CF283F" w:rsidRPr="000807AC" w:rsidRDefault="00CF283F" w:rsidP="000807AC">
      <w:pPr>
        <w:pStyle w:val="Corpodeltesto"/>
      </w:pPr>
    </w:p>
    <w:p w14:paraId="4CD11A8B" w14:textId="77777777" w:rsidR="007400C4" w:rsidRPr="000807AC" w:rsidRDefault="007400C4" w:rsidP="00663624">
      <w:pPr>
        <w:pStyle w:val="Corpodeltesto"/>
      </w:pPr>
    </w:p>
    <w:p w14:paraId="0CF42E6D" w14:textId="3CC6A1B9" w:rsidR="00482DC2" w:rsidRPr="000807AC" w:rsidRDefault="005B55E4" w:rsidP="005B55E4">
      <w:pPr>
        <w:pStyle w:val="Corpodeltesto"/>
        <w:jc w:val="center"/>
        <w:rPr>
          <w:b/>
          <w:sz w:val="44"/>
          <w:szCs w:val="44"/>
        </w:rPr>
      </w:pPr>
      <w:r w:rsidRPr="003F1F6A">
        <w:rPr>
          <w:b/>
          <w:sz w:val="44"/>
          <w:szCs w:val="44"/>
        </w:rPr>
        <w:t>IHE Patient Care Coordination</w:t>
      </w:r>
      <w:r>
        <w:rPr>
          <w:b/>
          <w:sz w:val="44"/>
          <w:szCs w:val="44"/>
        </w:rPr>
        <w:t>/Cardiology</w:t>
      </w:r>
    </w:p>
    <w:p w14:paraId="0EA5BC9B" w14:textId="77777777" w:rsidR="00B15D8F" w:rsidRPr="000807AC" w:rsidRDefault="00CF283F" w:rsidP="000807AC">
      <w:pPr>
        <w:pStyle w:val="Corpodeltesto"/>
        <w:jc w:val="center"/>
        <w:rPr>
          <w:b/>
          <w:sz w:val="44"/>
          <w:szCs w:val="44"/>
        </w:rPr>
      </w:pPr>
      <w:r w:rsidRPr="000807AC">
        <w:rPr>
          <w:b/>
          <w:sz w:val="44"/>
          <w:szCs w:val="44"/>
        </w:rPr>
        <w:t>Technical Framework</w:t>
      </w:r>
      <w:r w:rsidR="00B4798B" w:rsidRPr="000807AC">
        <w:rPr>
          <w:b/>
          <w:sz w:val="44"/>
          <w:szCs w:val="44"/>
        </w:rPr>
        <w:t xml:space="preserve"> </w:t>
      </w:r>
      <w:r w:rsidRPr="000807AC">
        <w:rPr>
          <w:b/>
          <w:sz w:val="44"/>
          <w:szCs w:val="44"/>
        </w:rPr>
        <w:t>Supplement</w:t>
      </w:r>
    </w:p>
    <w:p w14:paraId="074131D9" w14:textId="77777777" w:rsidR="00CF283F" w:rsidRPr="000807AC" w:rsidRDefault="00CF283F" w:rsidP="000807AC">
      <w:pPr>
        <w:pStyle w:val="Corpodeltesto"/>
      </w:pPr>
    </w:p>
    <w:p w14:paraId="6B21F366" w14:textId="77777777" w:rsidR="00656A6B" w:rsidRPr="000807AC" w:rsidRDefault="00656A6B" w:rsidP="000807AC">
      <w:pPr>
        <w:pStyle w:val="Corpodeltesto"/>
      </w:pPr>
    </w:p>
    <w:p w14:paraId="3AE6E868" w14:textId="77777777" w:rsidR="005B55E4" w:rsidRDefault="005B55E4" w:rsidP="005B55E4">
      <w:pPr>
        <w:pStyle w:val="Corpodeltesto"/>
        <w:jc w:val="center"/>
        <w:rPr>
          <w:b/>
          <w:sz w:val="44"/>
          <w:szCs w:val="44"/>
        </w:rPr>
      </w:pPr>
      <w:r w:rsidRPr="003F1F6A">
        <w:rPr>
          <w:b/>
          <w:sz w:val="44"/>
          <w:szCs w:val="44"/>
        </w:rPr>
        <w:t xml:space="preserve">Cross Enterprise </w:t>
      </w:r>
      <w:r>
        <w:rPr>
          <w:b/>
          <w:sz w:val="44"/>
          <w:szCs w:val="44"/>
        </w:rPr>
        <w:t>Cardiovascular Heart Team</w:t>
      </w:r>
    </w:p>
    <w:p w14:paraId="476EBC31" w14:textId="77777777" w:rsidR="005B55E4" w:rsidRPr="003F1F6A" w:rsidRDefault="005B55E4" w:rsidP="005B55E4">
      <w:pPr>
        <w:pStyle w:val="Corpodeltesto"/>
        <w:jc w:val="center"/>
        <w:rPr>
          <w:b/>
          <w:sz w:val="44"/>
          <w:szCs w:val="44"/>
        </w:rPr>
      </w:pPr>
      <w:r>
        <w:rPr>
          <w:b/>
          <w:sz w:val="44"/>
          <w:szCs w:val="44"/>
        </w:rPr>
        <w:t>Workflow Definition</w:t>
      </w:r>
    </w:p>
    <w:p w14:paraId="1EAA2F1C" w14:textId="6C2F0263" w:rsidR="00CF283F" w:rsidRPr="000807AC" w:rsidRDefault="005B55E4" w:rsidP="00663624">
      <w:pPr>
        <w:jc w:val="center"/>
        <w:rPr>
          <w:b/>
          <w:sz w:val="44"/>
          <w:szCs w:val="44"/>
        </w:rPr>
      </w:pPr>
      <w:r w:rsidRPr="003F1F6A">
        <w:rPr>
          <w:b/>
          <w:sz w:val="44"/>
          <w:szCs w:val="44"/>
        </w:rPr>
        <w:t>(X</w:t>
      </w:r>
      <w:r>
        <w:rPr>
          <w:b/>
          <w:sz w:val="44"/>
          <w:szCs w:val="44"/>
        </w:rPr>
        <w:t>CHT</w:t>
      </w:r>
      <w:r w:rsidRPr="003F1F6A">
        <w:rPr>
          <w:b/>
          <w:sz w:val="44"/>
          <w:szCs w:val="44"/>
        </w:rPr>
        <w:t>-WD)</w:t>
      </w:r>
    </w:p>
    <w:p w14:paraId="01DE0D8F" w14:textId="77777777" w:rsidR="00CF283F" w:rsidRPr="000807AC" w:rsidRDefault="00CF283F" w:rsidP="000125FF">
      <w:pPr>
        <w:pStyle w:val="Corpodeltesto"/>
      </w:pPr>
    </w:p>
    <w:p w14:paraId="3EBAC5E5" w14:textId="77777777" w:rsidR="007400C4" w:rsidRDefault="007400C4" w:rsidP="000125FF">
      <w:pPr>
        <w:pStyle w:val="Corpodeltesto"/>
      </w:pPr>
    </w:p>
    <w:p w14:paraId="1E46BCB6" w14:textId="77777777" w:rsidR="00C1037F" w:rsidRPr="000807AC" w:rsidRDefault="00C1037F" w:rsidP="000125FF">
      <w:pPr>
        <w:pStyle w:val="Corpodeltesto"/>
      </w:pPr>
    </w:p>
    <w:p w14:paraId="1AC2466B" w14:textId="77777777" w:rsidR="00503AE1" w:rsidRPr="000807AC" w:rsidRDefault="00457DDC" w:rsidP="00AF7069">
      <w:pPr>
        <w:jc w:val="center"/>
        <w:rPr>
          <w:rFonts w:ascii="Arial" w:hAnsi="Arial"/>
          <w:b/>
          <w:bCs/>
          <w:kern w:val="28"/>
          <w:sz w:val="44"/>
        </w:rPr>
      </w:pPr>
      <w:r w:rsidRPr="000807AC">
        <w:rPr>
          <w:b/>
          <w:sz w:val="44"/>
          <w:szCs w:val="44"/>
        </w:rPr>
        <w:t xml:space="preserve">Draft </w:t>
      </w:r>
      <w:r w:rsidR="00AF7069" w:rsidRPr="000807AC">
        <w:rPr>
          <w:b/>
          <w:sz w:val="44"/>
          <w:szCs w:val="44"/>
        </w:rPr>
        <w:t xml:space="preserve">in preparation </w:t>
      </w:r>
      <w:r w:rsidRPr="000807AC">
        <w:rPr>
          <w:b/>
          <w:sz w:val="44"/>
          <w:szCs w:val="44"/>
        </w:rPr>
        <w:t>for</w:t>
      </w:r>
      <w:r w:rsidR="00506C22" w:rsidRPr="000807AC">
        <w:rPr>
          <w:b/>
          <w:sz w:val="44"/>
          <w:szCs w:val="44"/>
        </w:rPr>
        <w:t xml:space="preserve"> </w:t>
      </w:r>
      <w:r w:rsidRPr="000807AC">
        <w:rPr>
          <w:b/>
          <w:sz w:val="44"/>
          <w:szCs w:val="44"/>
        </w:rPr>
        <w:t>P</w:t>
      </w:r>
      <w:r w:rsidR="00CF283F" w:rsidRPr="000807AC">
        <w:rPr>
          <w:b/>
          <w:sz w:val="44"/>
          <w:szCs w:val="44"/>
        </w:rPr>
        <w:t>ublic Comment</w:t>
      </w:r>
      <w:r w:rsidR="00503AE1" w:rsidRPr="000807AC">
        <w:rPr>
          <w:b/>
          <w:sz w:val="44"/>
          <w:szCs w:val="44"/>
        </w:rPr>
        <w:t xml:space="preserve"> </w:t>
      </w:r>
    </w:p>
    <w:p w14:paraId="2A144878" w14:textId="77777777" w:rsidR="00D62CEC" w:rsidRPr="000807AC" w:rsidRDefault="00D62CEC" w:rsidP="000807AC">
      <w:pPr>
        <w:pStyle w:val="AuthorInstructions"/>
      </w:pPr>
      <w:r w:rsidRPr="000807AC">
        <w:t>&lt;</w:t>
      </w:r>
      <w:r w:rsidR="001606A7" w:rsidRPr="000807AC">
        <w:t>T</w:t>
      </w:r>
      <w:r w:rsidRPr="000807AC">
        <w:t>he IHE Documentation Specialist will change the title to just “</w:t>
      </w:r>
      <w:r w:rsidR="001606A7" w:rsidRPr="000807AC">
        <w:t xml:space="preserve">Draft for </w:t>
      </w:r>
      <w:r w:rsidRPr="000807AC">
        <w:t>Public Comment” upon publication for public comment; leave “as is” until then</w:t>
      </w:r>
      <w:proofErr w:type="gramStart"/>
      <w:r w:rsidRPr="000807AC">
        <w:t>.&gt;</w:t>
      </w:r>
      <w:proofErr w:type="gramEnd"/>
    </w:p>
    <w:p w14:paraId="672CF603" w14:textId="77777777" w:rsidR="009D125C" w:rsidRPr="000807AC" w:rsidRDefault="009D125C">
      <w:pPr>
        <w:pStyle w:val="Corpodeltesto"/>
      </w:pPr>
    </w:p>
    <w:p w14:paraId="42E6C9CD" w14:textId="77777777" w:rsidR="009D125C" w:rsidRPr="000807AC" w:rsidRDefault="009D125C">
      <w:pPr>
        <w:pStyle w:val="Corpodeltesto"/>
      </w:pPr>
    </w:p>
    <w:p w14:paraId="2AD888DA" w14:textId="4A5D5FDD" w:rsidR="00A910E1" w:rsidRPr="000807AC" w:rsidRDefault="00CD3ECD" w:rsidP="00AC7C88">
      <w:pPr>
        <w:pStyle w:val="Corpodeltesto"/>
      </w:pPr>
      <w:r>
        <w:t>Date:</w:t>
      </w:r>
      <w:r>
        <w:tab/>
      </w:r>
      <w:r>
        <w:tab/>
      </w:r>
      <w:r w:rsidR="00F21774">
        <w:t>February</w:t>
      </w:r>
      <w:r w:rsidR="00A910E1" w:rsidRPr="000807AC">
        <w:t xml:space="preserve"> </w:t>
      </w:r>
      <w:r w:rsidR="005B55E4">
        <w:t>1</w:t>
      </w:r>
      <w:r w:rsidR="00EE6EA0">
        <w:t>2</w:t>
      </w:r>
      <w:r>
        <w:t>th</w:t>
      </w:r>
      <w:r w:rsidR="004F5211" w:rsidRPr="000807AC">
        <w:t>, 20</w:t>
      </w:r>
      <w:r>
        <w:t>1</w:t>
      </w:r>
      <w:r w:rsidR="00F21774">
        <w:t>6</w:t>
      </w:r>
    </w:p>
    <w:p w14:paraId="5006E2B2" w14:textId="25ED5F84" w:rsidR="00603ED5" w:rsidRPr="000807AC" w:rsidRDefault="00A910E1" w:rsidP="00AC7C88">
      <w:pPr>
        <w:pStyle w:val="Corpodeltesto"/>
      </w:pPr>
      <w:r w:rsidRPr="000807AC">
        <w:t>Author:</w:t>
      </w:r>
      <w:r w:rsidRPr="000807AC">
        <w:tab/>
      </w:r>
      <w:r w:rsidR="005B55E4">
        <w:t>Elena Vio</w:t>
      </w:r>
      <w:r w:rsidR="0078109C">
        <w:t xml:space="preserve"> </w:t>
      </w:r>
      <w:r w:rsidR="005B55E4">
        <w:t>(</w:t>
      </w:r>
      <w:hyperlink r:id="rId10" w:history="1">
        <w:r w:rsidR="00F1394F" w:rsidRPr="00D85CEA">
          <w:rPr>
            <w:rStyle w:val="Collegamentoipertestuale"/>
          </w:rPr>
          <w:t>evio@consorzioarsenal.it</w:t>
        </w:r>
      </w:hyperlink>
      <w:r w:rsidR="005B55E4">
        <w:t>)</w:t>
      </w:r>
      <w:r w:rsidR="00F1394F">
        <w:t xml:space="preserve">, Mauro </w:t>
      </w:r>
      <w:proofErr w:type="spellStart"/>
      <w:r w:rsidR="00F1394F">
        <w:t>Zanardini</w:t>
      </w:r>
      <w:proofErr w:type="spellEnd"/>
      <w:r w:rsidR="00F1394F">
        <w:t xml:space="preserve"> (</w:t>
      </w:r>
      <w:hyperlink r:id="rId11" w:history="1">
        <w:r w:rsidR="00F1394F" w:rsidRPr="002D039E">
          <w:rPr>
            <w:rStyle w:val="Collegamentoipertestuale"/>
          </w:rPr>
          <w:t>mzanardini@consorzioarsenal.it</w:t>
        </w:r>
      </w:hyperlink>
      <w:r w:rsidR="00F1394F">
        <w:t>)</w:t>
      </w:r>
      <w:r w:rsidR="00841BCD">
        <w:t xml:space="preserve">, </w:t>
      </w:r>
      <w:proofErr w:type="spellStart"/>
      <w:r w:rsidR="00841BCD">
        <w:t>Glauco</w:t>
      </w:r>
      <w:proofErr w:type="spellEnd"/>
      <w:r w:rsidR="00841BCD">
        <w:t xml:space="preserve"> </w:t>
      </w:r>
      <w:proofErr w:type="spellStart"/>
      <w:r w:rsidR="00841BCD">
        <w:t>Brandolino</w:t>
      </w:r>
      <w:proofErr w:type="spellEnd"/>
      <w:r w:rsidR="00841BCD">
        <w:t xml:space="preserve"> (gbrandolino@consorzioarseanal.it)</w:t>
      </w:r>
    </w:p>
    <w:p w14:paraId="333395CA" w14:textId="41939C4E" w:rsidR="00A875FF" w:rsidRPr="000807AC" w:rsidRDefault="00603ED5" w:rsidP="00AC7C88">
      <w:pPr>
        <w:pStyle w:val="Corpodeltesto"/>
      </w:pPr>
      <w:r w:rsidRPr="000807AC">
        <w:t>Email:</w:t>
      </w:r>
      <w:r w:rsidR="00FF4C4E" w:rsidRPr="000807AC">
        <w:tab/>
      </w:r>
      <w:r w:rsidR="00FF4C4E" w:rsidRPr="000807AC">
        <w:tab/>
      </w:r>
      <w:hyperlink r:id="rId12" w:history="1">
        <w:r w:rsidR="00F1394F" w:rsidRPr="00B1748F">
          <w:rPr>
            <w:rStyle w:val="Collegamentoipertestuale"/>
          </w:rPr>
          <w:t>pcc@ihe.net</w:t>
        </w:r>
      </w:hyperlink>
      <w:r w:rsidR="00F1394F">
        <w:t xml:space="preserve">, </w:t>
      </w:r>
      <w:hyperlink r:id="rId13" w:history="1">
        <w:r w:rsidR="00D96939" w:rsidRPr="00D85CEA">
          <w:rPr>
            <w:rStyle w:val="Collegamentoipertestuale"/>
          </w:rPr>
          <w:t>cardiotech@ihe.net</w:t>
        </w:r>
      </w:hyperlink>
      <w:r w:rsidR="00D96939">
        <w:t xml:space="preserve"> </w:t>
      </w:r>
    </w:p>
    <w:p w14:paraId="5D063907" w14:textId="77777777" w:rsidR="009D125C" w:rsidRPr="000807AC" w:rsidRDefault="009D125C" w:rsidP="009D125C">
      <w:pPr>
        <w:pStyle w:val="Corpodeltesto"/>
        <w:rPr>
          <w:i/>
        </w:rPr>
      </w:pPr>
      <w:r w:rsidRPr="000807AC">
        <w:br w:type="page"/>
      </w:r>
      <w:r w:rsidR="00701B3A" w:rsidRPr="000807AC">
        <w:rPr>
          <w:i/>
        </w:rPr>
        <w:lastRenderedPageBreak/>
        <w:t>The</w:t>
      </w:r>
      <w:r w:rsidRPr="000807AC">
        <w:rPr>
          <w:i/>
        </w:rPr>
        <w:t xml:space="preserve"> </w:t>
      </w:r>
      <w:r w:rsidR="00701B3A" w:rsidRPr="000807AC">
        <w:rPr>
          <w:i/>
        </w:rPr>
        <w:t xml:space="preserve">following two pages are </w:t>
      </w:r>
      <w:r w:rsidRPr="000807AC">
        <w:rPr>
          <w:i/>
        </w:rPr>
        <w:t>only here for Public Comment review of the Supplement Template itself and will be deleted prior to publishing this document for use as a template.</w:t>
      </w:r>
    </w:p>
    <w:p w14:paraId="52C6A8CB" w14:textId="77777777" w:rsidR="009D125C" w:rsidRPr="000807AC" w:rsidRDefault="009D125C" w:rsidP="009D125C">
      <w:pPr>
        <w:pStyle w:val="Corpodeltesto"/>
      </w:pPr>
    </w:p>
    <w:p w14:paraId="2A465920" w14:textId="77777777" w:rsidR="009D125C" w:rsidRPr="000807AC" w:rsidRDefault="009D125C" w:rsidP="009D125C">
      <w:pPr>
        <w:pStyle w:val="Corpodeltesto"/>
        <w:rPr>
          <w:rFonts w:ascii="Arial" w:hAnsi="Arial" w:cs="Arial"/>
          <w:b/>
        </w:rPr>
      </w:pPr>
      <w:r w:rsidRPr="000807AC">
        <w:rPr>
          <w:rFonts w:ascii="Arial" w:hAnsi="Arial" w:cs="Arial"/>
          <w:b/>
        </w:rPr>
        <w:t>Supplement Template Review – What’s new?</w:t>
      </w:r>
    </w:p>
    <w:p w14:paraId="67D5F13F" w14:textId="77777777" w:rsidR="009D125C" w:rsidRPr="000807AC" w:rsidRDefault="009D125C" w:rsidP="00C57C6C">
      <w:pPr>
        <w:pStyle w:val="Corpodeltesto"/>
        <w:numPr>
          <w:ilvl w:val="0"/>
          <w:numId w:val="15"/>
        </w:numPr>
      </w:pPr>
      <w:r w:rsidRPr="000807AC">
        <w:t>The purpose of this version of the Supplement Template is to incorporate CDA Content Modules into the Supplement Template</w:t>
      </w:r>
      <w:r w:rsidR="00887E40" w:rsidRPr="000807AC">
        <w:t xml:space="preserve">. </w:t>
      </w:r>
      <w:r w:rsidRPr="000807AC">
        <w:t>This includes significant changes to the Volume 1 (Profiles) material and the introduction of Volume 3 (Content Modules)</w:t>
      </w:r>
      <w:r w:rsidR="00887E40" w:rsidRPr="000807AC">
        <w:t xml:space="preserve">. </w:t>
      </w:r>
    </w:p>
    <w:p w14:paraId="1594E8D0" w14:textId="77777777" w:rsidR="009D125C" w:rsidRPr="000807AC" w:rsidRDefault="009D125C" w:rsidP="00C57C6C">
      <w:pPr>
        <w:pStyle w:val="Corpodeltesto"/>
        <w:numPr>
          <w:ilvl w:val="0"/>
          <w:numId w:val="15"/>
        </w:numPr>
      </w:pPr>
      <w:r w:rsidRPr="000807AC">
        <w:t>Note that eventually this Supplement Template and Volume 3 Technical Framework shell will be expanded to include other Content Module definitions such as DICOM (Section 7) and the next technology (Volume 8), etc.</w:t>
      </w:r>
    </w:p>
    <w:p w14:paraId="0CB42EC2" w14:textId="77777777" w:rsidR="0017698E" w:rsidRDefault="0017698E" w:rsidP="009D125C">
      <w:pPr>
        <w:pStyle w:val="Corpodeltesto"/>
        <w:rPr>
          <w:rFonts w:ascii="Arial" w:hAnsi="Arial" w:cs="Arial"/>
          <w:b/>
        </w:rPr>
      </w:pPr>
    </w:p>
    <w:p w14:paraId="77728EFB" w14:textId="77777777" w:rsidR="009D125C" w:rsidRPr="000807AC" w:rsidRDefault="009D125C" w:rsidP="009D125C">
      <w:pPr>
        <w:pStyle w:val="Corpodeltesto"/>
        <w:rPr>
          <w:rFonts w:ascii="Arial" w:hAnsi="Arial" w:cs="Arial"/>
          <w:b/>
        </w:rPr>
      </w:pPr>
      <w:r w:rsidRPr="000807AC">
        <w:rPr>
          <w:rFonts w:ascii="Arial" w:hAnsi="Arial" w:cs="Arial"/>
          <w:b/>
        </w:rPr>
        <w:t>Supplement Template Public Comment Review Instructions</w:t>
      </w:r>
    </w:p>
    <w:p w14:paraId="00E43078" w14:textId="77777777" w:rsidR="009D125C" w:rsidRPr="000807AC" w:rsidRDefault="00A5645C" w:rsidP="009D125C">
      <w:pPr>
        <w:pStyle w:val="Corpodeltesto"/>
      </w:pPr>
      <w:r>
        <w:t xml:space="preserve">Comments can be made at </w:t>
      </w:r>
      <w:hyperlink r:id="rId14" w:history="1">
        <w:r w:rsidR="0017698E" w:rsidRPr="00597DB2">
          <w:rPr>
            <w:rStyle w:val="Collegamentoipertestuale"/>
          </w:rPr>
          <w:t>http://ihe.net/ihetemplates.cfm</w:t>
        </w:r>
      </w:hyperlink>
      <w:r w:rsidR="0017698E">
        <w:rPr>
          <w:rStyle w:val="Collegamentoipertestuale"/>
        </w:rPr>
        <w:t>.</w:t>
      </w:r>
    </w:p>
    <w:p w14:paraId="4D2413AE" w14:textId="77777777" w:rsidR="009D125C" w:rsidRPr="000807AC" w:rsidRDefault="009D125C" w:rsidP="009D125C">
      <w:pPr>
        <w:pStyle w:val="Corpodeltesto"/>
      </w:pPr>
    </w:p>
    <w:p w14:paraId="6CE7448F" w14:textId="7B2E1E31" w:rsidR="00F21774" w:rsidRPr="00F21774" w:rsidRDefault="009D125C" w:rsidP="009D125C">
      <w:pPr>
        <w:pStyle w:val="Corpodeltesto"/>
        <w:rPr>
          <w:rFonts w:ascii="Arial" w:hAnsi="Arial" w:cs="Arial"/>
          <w:b/>
        </w:rPr>
      </w:pPr>
      <w:r w:rsidRPr="00597DB2">
        <w:rPr>
          <w:rFonts w:ascii="Arial" w:hAnsi="Arial" w:cs="Arial"/>
          <w:b/>
        </w:rPr>
        <w:t>Open Issues and Questions</w:t>
      </w:r>
    </w:p>
    <w:p w14:paraId="10466AFF" w14:textId="09361772" w:rsidR="00CF283F" w:rsidRPr="000807AC" w:rsidRDefault="00F21774" w:rsidP="009D125C">
      <w:pPr>
        <w:pStyle w:val="Corpodeltesto"/>
      </w:pPr>
      <w:r>
        <w:t>None</w:t>
      </w:r>
      <w:r w:rsidR="009D125C" w:rsidRPr="000807AC">
        <w:br w:type="page"/>
      </w:r>
      <w:r w:rsidR="00A875FF" w:rsidRPr="000807AC">
        <w:rPr>
          <w:rFonts w:ascii="Arial" w:hAnsi="Arial"/>
          <w:b/>
          <w:kern w:val="28"/>
          <w:sz w:val="28"/>
        </w:rPr>
        <w:lastRenderedPageBreak/>
        <w:t>Foreword</w:t>
      </w:r>
    </w:p>
    <w:p w14:paraId="788381B0" w14:textId="0A8629E9" w:rsidR="00482DC2" w:rsidRPr="000807AC" w:rsidRDefault="00CF283F" w:rsidP="00147F29">
      <w:pPr>
        <w:pStyle w:val="Corpodeltesto"/>
      </w:pPr>
      <w:r w:rsidRPr="000807AC">
        <w:t xml:space="preserve">This </w:t>
      </w:r>
      <w:r w:rsidR="00482DC2" w:rsidRPr="000807AC">
        <w:t xml:space="preserve">is a </w:t>
      </w:r>
      <w:r w:rsidRPr="000807AC">
        <w:t xml:space="preserve">supplement to the IHE </w:t>
      </w:r>
      <w:r w:rsidR="005B55E4">
        <w:t>PCC and IHE Cardiology</w:t>
      </w:r>
      <w:r w:rsidR="005B55E4" w:rsidRPr="000807AC">
        <w:t xml:space="preserve"> </w:t>
      </w:r>
      <w:r w:rsidRPr="000807AC">
        <w:t xml:space="preserve">Technical Framework </w:t>
      </w:r>
      <w:r w:rsidR="00482DC2" w:rsidRPr="000807AC">
        <w:t>&lt;</w:t>
      </w:r>
      <w:r w:rsidRPr="000807AC">
        <w:t>V</w:t>
      </w:r>
      <w:r w:rsidR="009813A1" w:rsidRPr="000807AC">
        <w:t>X.X</w:t>
      </w:r>
      <w:r w:rsidRPr="000807AC">
        <w:t>&gt;</w:t>
      </w:r>
      <w:r w:rsidR="00482DC2" w:rsidRPr="000807AC">
        <w:t>.</w:t>
      </w:r>
      <w:r w:rsidR="00F002DD" w:rsidRPr="000807AC">
        <w:t xml:space="preserve"> Each supplement undergoes a process of public comment and trial implementation before being</w:t>
      </w:r>
      <w:r w:rsidR="00F0665F" w:rsidRPr="000807AC">
        <w:t xml:space="preserve"> </w:t>
      </w:r>
      <w:r w:rsidR="00F002DD" w:rsidRPr="000807AC">
        <w:t>incorporated into the volumes of the Technical Frameworks.</w:t>
      </w:r>
    </w:p>
    <w:p w14:paraId="681340F6" w14:textId="77777777" w:rsidR="006263EA" w:rsidRPr="000807AC" w:rsidRDefault="00B15E9B" w:rsidP="00147F29">
      <w:pPr>
        <w:pStyle w:val="Corpodeltesto"/>
      </w:pPr>
      <w:r w:rsidRPr="000807AC">
        <w:rPr>
          <w:i/>
          <w:iCs/>
        </w:rPr>
        <w:t>&lt;</w:t>
      </w:r>
      <w:r w:rsidR="00510062" w:rsidRPr="000807AC">
        <w:rPr>
          <w:i/>
          <w:iCs/>
        </w:rPr>
        <w:t xml:space="preserve">For Public </w:t>
      </w:r>
      <w:r w:rsidR="007773C8" w:rsidRPr="000807AC">
        <w:rPr>
          <w:i/>
          <w:iCs/>
        </w:rPr>
        <w:t>Comment</w:t>
      </w:r>
      <w:r w:rsidR="00C56183" w:rsidRPr="000807AC">
        <w:rPr>
          <w:i/>
          <w:iCs/>
        </w:rPr>
        <w:t>:</w:t>
      </w:r>
      <w:r w:rsidRPr="000807AC">
        <w:rPr>
          <w:i/>
          <w:iCs/>
        </w:rPr>
        <w:t>&gt;</w:t>
      </w:r>
      <w:proofErr w:type="gramStart"/>
      <w:r w:rsidR="00510062" w:rsidRPr="000807AC">
        <w:t>This</w:t>
      </w:r>
      <w:proofErr w:type="gramEnd"/>
      <w:r w:rsidR="00510062" w:rsidRPr="000807AC">
        <w:t xml:space="preserve"> supplement </w:t>
      </w:r>
      <w:r w:rsidR="004F5211" w:rsidRPr="000807AC">
        <w:t xml:space="preserve">is published </w:t>
      </w:r>
      <w:r w:rsidR="007773C8" w:rsidRPr="000807AC">
        <w:t>on &lt;</w:t>
      </w:r>
      <w:r w:rsidR="004F5211" w:rsidRPr="000807AC">
        <w:t>Month XX, 201x&gt; for Public Comment</w:t>
      </w:r>
      <w:r w:rsidR="00F0665F" w:rsidRPr="000807AC">
        <w:t xml:space="preserve">. </w:t>
      </w:r>
      <w:r w:rsidR="00CF283F" w:rsidRPr="000807AC">
        <w:t xml:space="preserve">Comments </w:t>
      </w:r>
      <w:r w:rsidR="00DD4D5A" w:rsidRPr="000807AC">
        <w:t xml:space="preserve">are invited and may </w:t>
      </w:r>
      <w:r w:rsidR="006263EA" w:rsidRPr="000807AC">
        <w:t xml:space="preserve">be submitted </w:t>
      </w:r>
      <w:r w:rsidR="004F5211" w:rsidRPr="000807AC">
        <w:t>at</w:t>
      </w:r>
      <w:r w:rsidR="007773C8" w:rsidRPr="000807AC">
        <w:t xml:space="preserve"> </w:t>
      </w:r>
      <w:hyperlink r:id="rId15" w:history="1">
        <w:r w:rsidR="007773C8" w:rsidRPr="000807AC">
          <w:rPr>
            <w:rStyle w:val="Collegamentoipertestuale"/>
          </w:rPr>
          <w:t>http://www.ihe.net/&lt;domain&gt;/&lt;domain&gt;comments.cfm</w:t>
        </w:r>
      </w:hyperlink>
      <w:r w:rsidR="00F0665F" w:rsidRPr="000807AC">
        <w:t xml:space="preserve">. </w:t>
      </w:r>
      <w:r w:rsidR="00510062" w:rsidRPr="000807AC">
        <w:t xml:space="preserve">In order to be considered in development of the Trial Implementation version of the supplement comments must be received by &lt;Month XX, 201X&gt;. </w:t>
      </w:r>
    </w:p>
    <w:p w14:paraId="45AFF94E" w14:textId="77777777" w:rsidR="00A875FF" w:rsidRPr="000807AC" w:rsidRDefault="00B15E9B" w:rsidP="006263EA">
      <w:pPr>
        <w:pStyle w:val="Corpodeltesto"/>
      </w:pPr>
      <w:r w:rsidRPr="000807AC">
        <w:rPr>
          <w:i/>
          <w:iCs/>
        </w:rPr>
        <w:t>&lt;</w:t>
      </w:r>
      <w:r w:rsidR="00A875FF" w:rsidRPr="000807AC">
        <w:rPr>
          <w:i/>
          <w:iCs/>
        </w:rPr>
        <w:t>For Trial Implementation</w:t>
      </w:r>
      <w:r w:rsidR="00C56183" w:rsidRPr="000807AC">
        <w:rPr>
          <w:i/>
          <w:iCs/>
        </w:rPr>
        <w:t>:</w:t>
      </w:r>
      <w:r w:rsidRPr="000807AC">
        <w:rPr>
          <w:i/>
          <w:iCs/>
        </w:rPr>
        <w:t>&gt;</w:t>
      </w:r>
      <w:proofErr w:type="gramStart"/>
      <w:r w:rsidR="004D69C3" w:rsidRPr="00B92EA1">
        <w:t>T</w:t>
      </w:r>
      <w:r w:rsidR="009D125C" w:rsidRPr="000807AC">
        <w:t>his</w:t>
      </w:r>
      <w:proofErr w:type="gramEnd"/>
      <w:r w:rsidR="004F5211" w:rsidRPr="008358E5">
        <w:t xml:space="preserve"> s</w:t>
      </w:r>
      <w:r w:rsidR="004F5211" w:rsidRPr="000807AC">
        <w:t xml:space="preserve">upplement is published for Trial Implementation on </w:t>
      </w:r>
      <w:r w:rsidR="00BB6AAC" w:rsidRPr="000807AC">
        <w:t>&lt;Month XX, 201X&gt;</w:t>
      </w:r>
      <w:r w:rsidR="00A85861" w:rsidRPr="000807AC">
        <w:t xml:space="preserve"> and may</w:t>
      </w:r>
      <w:r w:rsidR="00BB6AAC" w:rsidRPr="000807AC">
        <w:t xml:space="preserve"> be available for testing at subsequent IHE </w:t>
      </w:r>
      <w:proofErr w:type="spellStart"/>
      <w:r w:rsidR="00BB6AAC" w:rsidRPr="000807AC">
        <w:t>Connectathons</w:t>
      </w:r>
      <w:proofErr w:type="spellEnd"/>
      <w:r w:rsidR="00A875FF" w:rsidRPr="000807AC">
        <w:t xml:space="preserve">. </w:t>
      </w:r>
      <w:r w:rsidR="00BB6AAC" w:rsidRPr="000807AC">
        <w:t>The supplement may be amended based on the results of testing</w:t>
      </w:r>
      <w:r w:rsidR="00F0665F" w:rsidRPr="000807AC">
        <w:t xml:space="preserve">. </w:t>
      </w:r>
      <w:r w:rsidR="00BB6AAC" w:rsidRPr="000807AC">
        <w:t xml:space="preserve">Following successful testing it will be incorporated into the &lt;Domain Name&gt; Technical Framework. </w:t>
      </w:r>
      <w:r w:rsidR="00A875FF" w:rsidRPr="000807AC">
        <w:t>Comments are invited and may be submitted</w:t>
      </w:r>
      <w:r w:rsidR="004F5211" w:rsidRPr="000807AC">
        <w:t xml:space="preserve"> </w:t>
      </w:r>
      <w:r w:rsidR="007773C8" w:rsidRPr="000807AC">
        <w:t xml:space="preserve">at </w:t>
      </w:r>
      <w:hyperlink r:id="rId16" w:history="1">
        <w:r w:rsidR="007773C8" w:rsidRPr="000807AC">
          <w:rPr>
            <w:rStyle w:val="Collegamentoipertestuale"/>
          </w:rPr>
          <w:t>http://www.ihe.net/&lt;domain&gt;/&lt;domain&gt;comments.cfm</w:t>
        </w:r>
      </w:hyperlink>
      <w:r w:rsidR="00A85861" w:rsidRPr="000807AC">
        <w:t>.</w:t>
      </w:r>
    </w:p>
    <w:p w14:paraId="0AFBFA4F" w14:textId="77777777" w:rsidR="00AC7C88" w:rsidRPr="000807AC" w:rsidRDefault="00AC7C88" w:rsidP="00AC7C88">
      <w:pPr>
        <w:pStyle w:val="Corpodeltesto"/>
      </w:pPr>
      <w:r w:rsidRPr="000807AC">
        <w:t>This supplement describes changes to the existing technical framework documents and where indicated amends text by addition (</w:t>
      </w:r>
      <w:r w:rsidRPr="000807AC">
        <w:rPr>
          <w:rStyle w:val="InsertText"/>
        </w:rPr>
        <w:t>bold underline</w:t>
      </w:r>
      <w:r w:rsidRPr="000807AC">
        <w:t>) or removal (</w:t>
      </w:r>
      <w:r w:rsidRPr="000807AC">
        <w:rPr>
          <w:rStyle w:val="DeleteText"/>
        </w:rPr>
        <w:t>bold strikethrough</w:t>
      </w:r>
      <w:r w:rsidRPr="000807AC">
        <w:t>), as wel</w:t>
      </w:r>
      <w:r w:rsidR="004F5211" w:rsidRPr="000807AC">
        <w:t xml:space="preserve">l as addition of </w:t>
      </w:r>
      <w:r w:rsidRPr="000807AC">
        <w:t xml:space="preserve">new sections introduced by editor’s instructions to “add new text” or similar, which </w:t>
      </w:r>
      <w:r w:rsidR="00BE5916" w:rsidRPr="000807AC">
        <w:t>for readability are</w:t>
      </w:r>
      <w:r w:rsidRPr="000807AC">
        <w:t xml:space="preserve"> not bolded or underlined.</w:t>
      </w:r>
    </w:p>
    <w:p w14:paraId="7FBE5B6C" w14:textId="77777777" w:rsidR="00BE5916" w:rsidRPr="000807AC" w:rsidRDefault="009C6269" w:rsidP="00663624">
      <w:pPr>
        <w:pStyle w:val="Corpodeltesto"/>
      </w:pPr>
      <w:r w:rsidRPr="000807AC">
        <w:t>“</w:t>
      </w:r>
      <w:r w:rsidR="006263EA" w:rsidRPr="000807AC">
        <w:t>B</w:t>
      </w:r>
      <w:r w:rsidR="007A7BF7" w:rsidRPr="000807AC">
        <w:t xml:space="preserve">oxed” instructions </w:t>
      </w:r>
      <w:r w:rsidR="006263EA" w:rsidRPr="000807AC">
        <w:t xml:space="preserve">like the sample below indicate to </w:t>
      </w:r>
      <w:r w:rsidR="007A7BF7" w:rsidRPr="000807AC">
        <w:t xml:space="preserve">the Volume Editor how to integrate the relevant section(s) into the </w:t>
      </w:r>
      <w:r w:rsidR="00BE5916" w:rsidRPr="000807AC">
        <w:t>relevant</w:t>
      </w:r>
      <w:r w:rsidR="007A7BF7" w:rsidRPr="000807AC">
        <w:t xml:space="preserve"> Technical Framework </w:t>
      </w:r>
      <w:r w:rsidR="00BE5916" w:rsidRPr="000807AC">
        <w:t>volume</w:t>
      </w:r>
      <w:r w:rsidR="009D125C" w:rsidRPr="000807AC">
        <w:t>.</w:t>
      </w:r>
    </w:p>
    <w:p w14:paraId="44C63D50" w14:textId="77777777" w:rsidR="007A7BF7" w:rsidRPr="000807AC" w:rsidRDefault="007A7BF7" w:rsidP="007A7BF7">
      <w:pPr>
        <w:pStyle w:val="EditorInstructions"/>
      </w:pPr>
      <w:r w:rsidRPr="000807AC">
        <w:t>Replace Section X.X by the following:</w:t>
      </w:r>
    </w:p>
    <w:p w14:paraId="042B024E" w14:textId="77777777" w:rsidR="00BE5916" w:rsidRPr="000807AC" w:rsidRDefault="00BE5916" w:rsidP="000470A5">
      <w:pPr>
        <w:pStyle w:val="Corpodeltesto"/>
      </w:pPr>
    </w:p>
    <w:p w14:paraId="01040E75" w14:textId="77777777" w:rsidR="00B15E9B" w:rsidRPr="000807AC" w:rsidRDefault="00B15E9B" w:rsidP="00597DB2">
      <w:pPr>
        <w:pStyle w:val="AuthorInstructions"/>
      </w:pPr>
      <w:r w:rsidRPr="000807AC">
        <w:t xml:space="preserve">&lt;Instructions to </w:t>
      </w:r>
      <w:r w:rsidR="000F613A" w:rsidRPr="000807AC">
        <w:t xml:space="preserve">authors </w:t>
      </w:r>
      <w:r w:rsidRPr="000807AC">
        <w:t xml:space="preserve">are </w:t>
      </w:r>
      <w:r w:rsidR="007773C8" w:rsidRPr="000807AC">
        <w:t>encapsulated</w:t>
      </w:r>
      <w:r w:rsidRPr="000807AC">
        <w:t xml:space="preserve"> in angled brackets as “&lt; … &gt;” and denoted with italicized text</w:t>
      </w:r>
      <w:r w:rsidR="00F0665F" w:rsidRPr="000807AC">
        <w:t xml:space="preserve">. </w:t>
      </w:r>
      <w:r w:rsidRPr="000807AC">
        <w:t>These instructions are to be deleted in their entirety prior to publication</w:t>
      </w:r>
      <w:proofErr w:type="gramStart"/>
      <w:r w:rsidR="00F0665F" w:rsidRPr="000807AC">
        <w:t>.</w:t>
      </w:r>
      <w:r w:rsidRPr="000807AC">
        <w:t>&gt;</w:t>
      </w:r>
      <w:proofErr w:type="gramEnd"/>
    </w:p>
    <w:p w14:paraId="13AB40C0" w14:textId="77777777" w:rsidR="00B15E9B" w:rsidRPr="000807AC" w:rsidRDefault="00B65E96" w:rsidP="00597DB2">
      <w:pPr>
        <w:pStyle w:val="AuthorInstructions"/>
      </w:pPr>
      <w:r w:rsidRPr="000807AC">
        <w:t>&lt;</w:t>
      </w:r>
      <w:r w:rsidR="00B15E9B" w:rsidRPr="000807AC">
        <w:t>This Supplement Template is intended for the development of new Profiles</w:t>
      </w:r>
      <w:r w:rsidR="00F0665F" w:rsidRPr="000807AC">
        <w:t xml:space="preserve">. </w:t>
      </w:r>
      <w:r w:rsidR="00B15E9B" w:rsidRPr="000807AC">
        <w:t>Simple changes or updates to existing Supplements or Profiles should be made using</w:t>
      </w:r>
      <w:r w:rsidR="004F5211" w:rsidRPr="000807AC">
        <w:t xml:space="preserve"> the Change Proposal process</w:t>
      </w:r>
      <w:r w:rsidR="00F0665F" w:rsidRPr="000807AC">
        <w:t xml:space="preserve">. </w:t>
      </w:r>
      <w:r w:rsidR="004F5211" w:rsidRPr="000807AC">
        <w:t>However, t</w:t>
      </w:r>
      <w:r w:rsidR="00B15E9B" w:rsidRPr="000807AC">
        <w:t>he addition of formal Options and significant changes may not be made using the Change Proposal process</w:t>
      </w:r>
      <w:r w:rsidR="00F0665F" w:rsidRPr="000807AC">
        <w:t xml:space="preserve">. </w:t>
      </w:r>
      <w:r w:rsidR="00B15E9B" w:rsidRPr="000807AC">
        <w:t xml:space="preserve">In this latter case, this Supplement </w:t>
      </w:r>
      <w:r w:rsidR="004F5211" w:rsidRPr="000807AC">
        <w:t>Template should be used, but</w:t>
      </w:r>
      <w:r w:rsidR="00B15E9B" w:rsidRPr="000807AC">
        <w:t xml:space="preserve"> a paragraph should be added to the Forward and to the Introduction to the Supplement explaining the situation</w:t>
      </w:r>
      <w:r w:rsidR="00F0665F" w:rsidRPr="000807AC">
        <w:t xml:space="preserve">. </w:t>
      </w:r>
      <w:r w:rsidR="00B15E9B" w:rsidRPr="000807AC">
        <w:t xml:space="preserve">Also, </w:t>
      </w:r>
      <w:r w:rsidR="004F5211" w:rsidRPr="000807AC">
        <w:t xml:space="preserve">see the </w:t>
      </w:r>
      <w:r w:rsidR="00B15E9B" w:rsidRPr="000807AC">
        <w:t xml:space="preserve">Technical Framework Development section </w:t>
      </w:r>
      <w:r w:rsidR="004F5211" w:rsidRPr="000807AC">
        <w:t xml:space="preserve">at </w:t>
      </w:r>
      <w:hyperlink r:id="rId17" w:anchor="Technical_Framework_Development" w:history="1">
        <w:r w:rsidR="004F5211" w:rsidRPr="005360E4">
          <w:rPr>
            <w:rStyle w:val="Collegamentoipertestuale"/>
          </w:rPr>
          <w:t>http://wiki.ihe.net/index.php?title=Process#Technical_Framework_Development</w:t>
        </w:r>
      </w:hyperlink>
      <w:r w:rsidR="004F5211" w:rsidRPr="000807AC">
        <w:t xml:space="preserve"> </w:t>
      </w:r>
      <w:r w:rsidR="00B15E9B" w:rsidRPr="000807AC">
        <w:t>for more guidance on CPs versus new Supplements</w:t>
      </w:r>
      <w:proofErr w:type="gramStart"/>
      <w:r w:rsidR="00B15E9B" w:rsidRPr="000807AC">
        <w:t>.</w:t>
      </w:r>
      <w:r w:rsidRPr="000807AC">
        <w:t>&gt;</w:t>
      </w:r>
      <w:proofErr w:type="gramEnd"/>
      <w:r w:rsidR="004F5211" w:rsidRPr="000807AC">
        <w:t xml:space="preserve"> </w:t>
      </w:r>
    </w:p>
    <w:p w14:paraId="2BDFB99A" w14:textId="77777777" w:rsidR="00B15E9B" w:rsidRPr="000807AC" w:rsidRDefault="00B65E96" w:rsidP="00597DB2">
      <w:pPr>
        <w:pStyle w:val="AuthorInstructions"/>
      </w:pPr>
      <w:r w:rsidRPr="000807AC">
        <w:t>&lt;</w:t>
      </w:r>
      <w:r w:rsidR="00B15E9B" w:rsidRPr="000807AC">
        <w:t>All of the sections in this document are required</w:t>
      </w:r>
      <w:r w:rsidR="00F0665F" w:rsidRPr="000807AC">
        <w:t xml:space="preserve">. </w:t>
      </w:r>
      <w:r w:rsidR="00B15E9B" w:rsidRPr="000807AC">
        <w:t>Sections may not be deleted</w:t>
      </w:r>
      <w:r w:rsidR="00F0665F" w:rsidRPr="000807AC">
        <w:t xml:space="preserve">. </w:t>
      </w:r>
      <w:r w:rsidR="00B15E9B" w:rsidRPr="000807AC">
        <w:t>The outline numbering is intended to be consistent across Profiles and across Domains, so do not adjust the outline numbering</w:t>
      </w:r>
      <w:r w:rsidR="00F0665F" w:rsidRPr="000807AC">
        <w:t xml:space="preserve">. </w:t>
      </w:r>
      <w:r w:rsidR="00B15E9B" w:rsidRPr="000807AC">
        <w:t>If there is no relevant content for a section, simply state “Section not applicable”, but leave the numbering intact</w:t>
      </w:r>
      <w:r w:rsidR="00887E40" w:rsidRPr="000807AC">
        <w:t xml:space="preserve">. </w:t>
      </w:r>
      <w:r w:rsidR="00B15E9B" w:rsidRPr="000807AC">
        <w:t>Sub-sec</w:t>
      </w:r>
      <w:r w:rsidR="004541CC" w:rsidRPr="000807AC">
        <w:t>tions may be added for clarity</w:t>
      </w:r>
      <w:proofErr w:type="gramStart"/>
      <w:r w:rsidR="004541CC" w:rsidRPr="000807AC">
        <w:t>.</w:t>
      </w:r>
      <w:r w:rsidRPr="000807AC">
        <w:t>&gt;</w:t>
      </w:r>
      <w:proofErr w:type="gramEnd"/>
    </w:p>
    <w:p w14:paraId="40E02299" w14:textId="77777777" w:rsidR="008D17FF" w:rsidRPr="000807AC" w:rsidRDefault="008D17FF" w:rsidP="00597DB2">
      <w:pPr>
        <w:pStyle w:val="AuthorInstructions"/>
      </w:pPr>
      <w:r w:rsidRPr="000807AC">
        <w:t xml:space="preserve">&lt;Use of capitalization:  Please follow </w:t>
      </w:r>
      <w:proofErr w:type="gramStart"/>
      <w:r w:rsidRPr="000807AC">
        <w:t>standard</w:t>
      </w:r>
      <w:proofErr w:type="gramEnd"/>
      <w:r w:rsidRPr="000807AC">
        <w:t xml:space="preserve"> English grammar rule</w:t>
      </w:r>
      <w:r w:rsidR="007D1847">
        <w:t>s-</w:t>
      </w:r>
      <w:r w:rsidRPr="000807AC">
        <w:t>only proper nouns and names are upper case</w:t>
      </w:r>
      <w:r w:rsidR="00887E40" w:rsidRPr="000807AC">
        <w:t xml:space="preserve">. </w:t>
      </w:r>
      <w:r w:rsidRPr="000807AC">
        <w:t>For example, “Modality Actor” is upper case, but “an actor which fulfills the role of a modality” is lower case</w:t>
      </w:r>
      <w:r w:rsidR="00887E40" w:rsidRPr="000807AC">
        <w:t xml:space="preserve">. </w:t>
      </w:r>
      <w:r w:rsidRPr="000807AC">
        <w:t>Do not use upper case to emphasize a word/topic</w:t>
      </w:r>
      <w:proofErr w:type="gramStart"/>
      <w:r w:rsidRPr="000807AC">
        <w:t>.&gt;</w:t>
      </w:r>
      <w:proofErr w:type="gramEnd"/>
    </w:p>
    <w:p w14:paraId="719C1B03" w14:textId="77777777" w:rsidR="005410F9" w:rsidRPr="00B92EA1" w:rsidRDefault="00B65E96" w:rsidP="00BE5916">
      <w:pPr>
        <w:pStyle w:val="Corpodeltesto"/>
        <w:rPr>
          <w:i/>
        </w:rPr>
      </w:pPr>
      <w:r w:rsidRPr="00B92EA1">
        <w:rPr>
          <w:i/>
        </w:rPr>
        <w:lastRenderedPageBreak/>
        <w:t>&lt;</w:t>
      </w:r>
      <w:r w:rsidR="004541CC" w:rsidRPr="00B92EA1">
        <w:rPr>
          <w:i/>
        </w:rPr>
        <w:t>This Supplement Template includes templates for Volumes 1 (Profiles), 2 (Transactions), 3 (Content Modules), and 4 (National Extensions)</w:t>
      </w:r>
      <w:r w:rsidR="00F0665F" w:rsidRPr="00B92EA1">
        <w:rPr>
          <w:i/>
        </w:rPr>
        <w:t xml:space="preserve">. </w:t>
      </w:r>
      <w:r w:rsidR="004541CC" w:rsidRPr="00B92EA1">
        <w:rPr>
          <w:i/>
        </w:rPr>
        <w:t>Volumes</w:t>
      </w:r>
      <w:r w:rsidR="009843EF" w:rsidRPr="00B92EA1">
        <w:rPr>
          <w:i/>
        </w:rPr>
        <w:t xml:space="preserve"> 1, 2, and/or 3 are developed </w:t>
      </w:r>
      <w:r w:rsidR="007773C8" w:rsidRPr="00B92EA1">
        <w:rPr>
          <w:i/>
        </w:rPr>
        <w:t>together for</w:t>
      </w:r>
      <w:r w:rsidR="004541CC" w:rsidRPr="00B92EA1">
        <w:rPr>
          <w:i/>
        </w:rPr>
        <w:t xml:space="preserve"> Public Comment a</w:t>
      </w:r>
      <w:r w:rsidR="009843EF" w:rsidRPr="00B92EA1">
        <w:rPr>
          <w:i/>
        </w:rPr>
        <w:t>nd Trial Implementation submission</w:t>
      </w:r>
      <w:r w:rsidR="00F0665F" w:rsidRPr="00B92EA1">
        <w:rPr>
          <w:i/>
        </w:rPr>
        <w:t xml:space="preserve">. </w:t>
      </w:r>
      <w:r w:rsidR="004541CC" w:rsidRPr="00B92EA1">
        <w:rPr>
          <w:i/>
        </w:rPr>
        <w:t xml:space="preserve">Volume 4, National Extensions, </w:t>
      </w:r>
      <w:r w:rsidR="000F613A" w:rsidRPr="00B92EA1">
        <w:rPr>
          <w:i/>
        </w:rPr>
        <w:t xml:space="preserve">is </w:t>
      </w:r>
      <w:r w:rsidR="004541CC" w:rsidRPr="00B92EA1">
        <w:rPr>
          <w:i/>
        </w:rPr>
        <w:t xml:space="preserve">typically developed at a later point in time, usually at Trial </w:t>
      </w:r>
      <w:r w:rsidR="007773C8" w:rsidRPr="00B92EA1">
        <w:rPr>
          <w:i/>
        </w:rPr>
        <w:t>Implementation</w:t>
      </w:r>
      <w:r w:rsidR="004541CC" w:rsidRPr="00B92EA1">
        <w:rPr>
          <w:i/>
        </w:rPr>
        <w:t xml:space="preserve"> or later</w:t>
      </w:r>
      <w:r w:rsidR="00F0665F" w:rsidRPr="00B92EA1">
        <w:rPr>
          <w:i/>
        </w:rPr>
        <w:t xml:space="preserve">. </w:t>
      </w:r>
      <w:r w:rsidR="004541CC" w:rsidRPr="00B92EA1">
        <w:rPr>
          <w:i/>
        </w:rPr>
        <w:t>Templates for all four volumes are included in this document for the sake of completeness</w:t>
      </w:r>
      <w:r w:rsidR="00F0665F" w:rsidRPr="00B92EA1">
        <w:rPr>
          <w:i/>
        </w:rPr>
        <w:t xml:space="preserve">. </w:t>
      </w:r>
      <w:r w:rsidR="004541CC" w:rsidRPr="00B92EA1">
        <w:rPr>
          <w:i/>
        </w:rPr>
        <w:t>If you are beginning a new profile, you are strongly discouraged from using National Extensions and should instead focus on optional data sets or other alternatives</w:t>
      </w:r>
      <w:r w:rsidR="00F0665F" w:rsidRPr="00B92EA1">
        <w:rPr>
          <w:i/>
        </w:rPr>
        <w:t xml:space="preserve">. </w:t>
      </w:r>
      <w:r w:rsidR="009843EF" w:rsidRPr="00B92EA1">
        <w:rPr>
          <w:i/>
        </w:rPr>
        <w:t xml:space="preserve">For more information, see </w:t>
      </w:r>
      <w:hyperlink r:id="rId18" w:history="1">
        <w:r w:rsidR="009843EF" w:rsidRPr="00B92EA1">
          <w:rPr>
            <w:rStyle w:val="Collegamentoipertestuale"/>
            <w:i/>
          </w:rPr>
          <w:t>http://wiki.ihe.net/index.php?title=National_Extensions_Process</w:t>
        </w:r>
      </w:hyperlink>
      <w:proofErr w:type="gramStart"/>
      <w:r w:rsidR="009843EF" w:rsidRPr="00B92EA1">
        <w:rPr>
          <w:i/>
        </w:rPr>
        <w:t>.</w:t>
      </w:r>
      <w:r w:rsidRPr="00B92EA1">
        <w:rPr>
          <w:i/>
        </w:rPr>
        <w:t>&gt;</w:t>
      </w:r>
      <w:proofErr w:type="gramEnd"/>
    </w:p>
    <w:p w14:paraId="0CC538EE" w14:textId="77777777" w:rsidR="005410F9" w:rsidRPr="000807AC" w:rsidRDefault="005410F9" w:rsidP="00BE5916">
      <w:pPr>
        <w:pStyle w:val="Corpodeltesto"/>
      </w:pPr>
    </w:p>
    <w:p w14:paraId="0525B93D" w14:textId="77777777" w:rsidR="00BE5916" w:rsidRPr="000807AC" w:rsidRDefault="00BE5916" w:rsidP="00BE5916">
      <w:pPr>
        <w:pStyle w:val="Corpodeltesto"/>
      </w:pPr>
      <w:r w:rsidRPr="000807AC">
        <w:t xml:space="preserve">General information about IHE can be found at: </w:t>
      </w:r>
      <w:hyperlink r:id="rId19" w:history="1">
        <w:r w:rsidRPr="000807AC">
          <w:rPr>
            <w:rStyle w:val="Collegamentoipertestuale"/>
          </w:rPr>
          <w:t>www.ihe.net</w:t>
        </w:r>
      </w:hyperlink>
    </w:p>
    <w:p w14:paraId="1340042C" w14:textId="77777777" w:rsidR="00BE5916" w:rsidRPr="000807AC" w:rsidRDefault="00BE5916" w:rsidP="00BE5916">
      <w:pPr>
        <w:pStyle w:val="Corpodeltesto"/>
      </w:pPr>
      <w:r w:rsidRPr="000807AC">
        <w:t xml:space="preserve">Information about the IHE &lt;Domain Name&gt; </w:t>
      </w:r>
      <w:r w:rsidR="000F613A" w:rsidRPr="000807AC">
        <w:t xml:space="preserve">domain </w:t>
      </w:r>
      <w:r w:rsidR="00503AE1" w:rsidRPr="000807AC">
        <w:t>can</w:t>
      </w:r>
      <w:r w:rsidRPr="000807AC">
        <w:t xml:space="preserve"> be found at</w:t>
      </w:r>
      <w:r w:rsidR="00F0665F" w:rsidRPr="000807AC">
        <w:t xml:space="preserve">: </w:t>
      </w:r>
      <w:hyperlink r:id="rId20" w:history="1">
        <w:r w:rsidRPr="000807AC">
          <w:rPr>
            <w:rStyle w:val="Collegamentoipertestuale"/>
          </w:rPr>
          <w:t>http://www.ihe.net/Domains/index.cfm</w:t>
        </w:r>
      </w:hyperlink>
    </w:p>
    <w:p w14:paraId="19ECC981" w14:textId="77777777" w:rsidR="00BE5916" w:rsidRPr="000807AC" w:rsidRDefault="00BE5916" w:rsidP="00BE5916">
      <w:pPr>
        <w:pStyle w:val="Corpodeltesto"/>
      </w:pPr>
      <w:r w:rsidRPr="000807AC">
        <w:t xml:space="preserve">Information about the structure of IHE Technical Frameworks and Supplements can be found at: </w:t>
      </w:r>
      <w:hyperlink r:id="rId21" w:history="1">
        <w:r w:rsidRPr="000807AC">
          <w:rPr>
            <w:rStyle w:val="Collegamentoipertestuale"/>
          </w:rPr>
          <w:t>http://www.ihe.net/About/process.cfm</w:t>
        </w:r>
      </w:hyperlink>
      <w:r w:rsidRPr="000807AC">
        <w:t xml:space="preserve"> and </w:t>
      </w:r>
      <w:hyperlink r:id="rId22" w:history="1">
        <w:r w:rsidRPr="000807AC">
          <w:rPr>
            <w:rStyle w:val="Collegamentoipertestuale"/>
          </w:rPr>
          <w:t>http://www.ihe.net/profiles/index.cfm</w:t>
        </w:r>
      </w:hyperlink>
    </w:p>
    <w:p w14:paraId="2BFB1236" w14:textId="77777777" w:rsidR="00BE5916" w:rsidRPr="000807AC" w:rsidRDefault="00BE5916" w:rsidP="00BE5916">
      <w:pPr>
        <w:pStyle w:val="Corpodeltesto"/>
      </w:pPr>
      <w:r w:rsidRPr="000807AC">
        <w:t xml:space="preserve">The current version of the IHE Technical Framework can be found at: </w:t>
      </w:r>
      <w:hyperlink r:id="rId23" w:history="1">
        <w:r w:rsidRPr="000807AC">
          <w:rPr>
            <w:rStyle w:val="Collegamentoipertestuale"/>
          </w:rPr>
          <w:t>http://www.ihe.net/Technical_Framework/index.cfm</w:t>
        </w:r>
      </w:hyperlink>
    </w:p>
    <w:p w14:paraId="59F66BDF" w14:textId="77777777" w:rsidR="005672A9" w:rsidRDefault="005672A9" w:rsidP="00BE5916">
      <w:pPr>
        <w:pStyle w:val="Corpodeltesto"/>
        <w:rPr>
          <w:highlight w:val="yellow"/>
        </w:rPr>
      </w:pPr>
    </w:p>
    <w:p w14:paraId="5D952413" w14:textId="77777777" w:rsidR="00E91C15" w:rsidRPr="000807AC" w:rsidRDefault="004D69C3" w:rsidP="00BE5916">
      <w:pPr>
        <w:pStyle w:val="Corpodeltesto"/>
      </w:pPr>
      <w:r w:rsidRPr="00597DB2">
        <w:rPr>
          <w:highlight w:val="yellow"/>
        </w:rPr>
        <w:t>Should a form of</w:t>
      </w:r>
      <w:r w:rsidR="00374B3E">
        <w:rPr>
          <w:highlight w:val="yellow"/>
        </w:rPr>
        <w:t xml:space="preserve"> this </w:t>
      </w:r>
      <w:r w:rsidRPr="00597DB2">
        <w:rPr>
          <w:highlight w:val="yellow"/>
        </w:rPr>
        <w:t>stay after publication?</w:t>
      </w:r>
      <w:r w:rsidRPr="000807AC">
        <w:t xml:space="preserve"> </w:t>
      </w:r>
      <w:r w:rsidR="0005577A" w:rsidRPr="000807AC">
        <w:t xml:space="preserve">Comments may be submitted </w:t>
      </w:r>
      <w:r w:rsidRPr="000807AC">
        <w:t>on IHE Technical Framework templates</w:t>
      </w:r>
      <w:r w:rsidR="005672A9">
        <w:t xml:space="preserve"> at any time </w:t>
      </w:r>
      <w:r w:rsidRPr="000807AC">
        <w:t xml:space="preserve">at </w:t>
      </w:r>
      <w:hyperlink r:id="rId24" w:history="1">
        <w:r w:rsidR="0017698E" w:rsidRPr="00E245C6">
          <w:rPr>
            <w:rStyle w:val="Collegamentoipertestuale"/>
          </w:rPr>
          <w:t>http://ihe.net/ihetemplates.cfm</w:t>
        </w:r>
      </w:hyperlink>
      <w:r w:rsidRPr="000807AC">
        <w:t>.</w:t>
      </w:r>
      <w:r w:rsidR="0017698E">
        <w:t xml:space="preserve"> P</w:t>
      </w:r>
      <w:r w:rsidR="00E91C15" w:rsidRPr="000807AC">
        <w:t>lease enter any comments/issues as soon as they are found</w:t>
      </w:r>
      <w:r w:rsidR="00887E40" w:rsidRPr="000807AC">
        <w:t xml:space="preserve">. </w:t>
      </w:r>
      <w:r w:rsidR="00E91C15" w:rsidRPr="000807AC">
        <w:t>Do not wait until a future review cycle is announced</w:t>
      </w:r>
      <w:r w:rsidR="00887E40" w:rsidRPr="000807AC">
        <w:t>.</w:t>
      </w:r>
    </w:p>
    <w:p w14:paraId="3D95D37B" w14:textId="77777777" w:rsidR="00BE5916" w:rsidRPr="000807AC" w:rsidRDefault="00BE5916" w:rsidP="000470A5">
      <w:pPr>
        <w:pStyle w:val="Corpodeltesto"/>
      </w:pPr>
    </w:p>
    <w:p w14:paraId="37DEE2B6" w14:textId="77777777" w:rsidR="00D85A7B" w:rsidRPr="000807AC" w:rsidRDefault="009813A1" w:rsidP="00597DB2">
      <w:pPr>
        <w:pStyle w:val="Titolosommario"/>
      </w:pPr>
      <w:r w:rsidRPr="000807AC">
        <w:br w:type="page"/>
      </w:r>
      <w:commentRangeStart w:id="0"/>
      <w:r w:rsidR="00D85A7B" w:rsidRPr="000807AC">
        <w:lastRenderedPageBreak/>
        <w:t>C</w:t>
      </w:r>
      <w:r w:rsidR="004D69C3" w:rsidRPr="000807AC">
        <w:t>ontents</w:t>
      </w:r>
      <w:commentRangeEnd w:id="0"/>
      <w:r w:rsidR="0091162C">
        <w:rPr>
          <w:rStyle w:val="Rimandocommento"/>
          <w:b w:val="0"/>
        </w:rPr>
        <w:commentReference w:id="0"/>
      </w:r>
    </w:p>
    <w:p w14:paraId="7CAC2F76" w14:textId="77777777" w:rsidR="004D69C3" w:rsidRPr="00B92EA1" w:rsidRDefault="004D69C3" w:rsidP="00597DB2"/>
    <w:p w14:paraId="74A5CFC7" w14:textId="77777777" w:rsidR="005360E4" w:rsidRPr="004D68CC" w:rsidRDefault="00CF508D">
      <w:pPr>
        <w:pStyle w:val="Sommario1"/>
        <w:tabs>
          <w:tab w:val="right" w:leader="dot" w:pos="9350"/>
        </w:tabs>
        <w:rPr>
          <w:rFonts w:ascii="Calibri" w:hAnsi="Calibri"/>
          <w:b w:val="0"/>
          <w:bCs w:val="0"/>
          <w:caps w:val="0"/>
          <w:noProof/>
          <w:sz w:val="22"/>
          <w:szCs w:val="22"/>
        </w:rPr>
      </w:pPr>
      <w:r w:rsidRPr="000807AC">
        <w:fldChar w:fldCharType="begin"/>
      </w:r>
      <w:r w:rsidRPr="000807AC">
        <w:instrText xml:space="preserve"> TOC \o "2-7" \h \z \t "Heading 1,1,Appendix Heading 2,2,Appendix Heading 1,1,Appendix Heading 3,3,Glossary,1,Part Title,1" </w:instrText>
      </w:r>
      <w:r w:rsidRPr="000807AC">
        <w:fldChar w:fldCharType="separate"/>
      </w:r>
      <w:hyperlink w:anchor="_Toc336006505" w:history="1">
        <w:r w:rsidR="005360E4" w:rsidRPr="00B51998">
          <w:rPr>
            <w:rStyle w:val="Collegamentoipertestuale"/>
            <w:noProof/>
          </w:rPr>
          <w:t>Introduction to this Supplement</w:t>
        </w:r>
        <w:r w:rsidR="005360E4">
          <w:rPr>
            <w:noProof/>
            <w:webHidden/>
          </w:rPr>
          <w:tab/>
        </w:r>
        <w:r w:rsidR="005360E4">
          <w:rPr>
            <w:noProof/>
            <w:webHidden/>
          </w:rPr>
          <w:fldChar w:fldCharType="begin"/>
        </w:r>
        <w:r w:rsidR="005360E4">
          <w:rPr>
            <w:noProof/>
            <w:webHidden/>
          </w:rPr>
          <w:instrText xml:space="preserve"> PAGEREF _Toc336006505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182106B2" w14:textId="77777777" w:rsidR="005360E4" w:rsidRPr="004D68CC" w:rsidRDefault="001B4819">
      <w:pPr>
        <w:pStyle w:val="Sommario2"/>
        <w:tabs>
          <w:tab w:val="right" w:leader="dot" w:pos="9350"/>
        </w:tabs>
        <w:rPr>
          <w:rFonts w:ascii="Calibri" w:hAnsi="Calibri"/>
          <w:smallCaps w:val="0"/>
          <w:noProof/>
          <w:sz w:val="22"/>
          <w:szCs w:val="22"/>
        </w:rPr>
      </w:pPr>
      <w:hyperlink w:anchor="_Toc336006506" w:history="1">
        <w:r w:rsidR="005360E4" w:rsidRPr="00B51998">
          <w:rPr>
            <w:rStyle w:val="Collegamentoipertestuale"/>
            <w:noProof/>
          </w:rPr>
          <w:t>Open Issues and Questions</w:t>
        </w:r>
        <w:r w:rsidR="005360E4">
          <w:rPr>
            <w:noProof/>
            <w:webHidden/>
          </w:rPr>
          <w:tab/>
        </w:r>
        <w:r w:rsidR="005360E4">
          <w:rPr>
            <w:noProof/>
            <w:webHidden/>
          </w:rPr>
          <w:fldChar w:fldCharType="begin"/>
        </w:r>
        <w:r w:rsidR="005360E4">
          <w:rPr>
            <w:noProof/>
            <w:webHidden/>
          </w:rPr>
          <w:instrText xml:space="preserve"> PAGEREF _Toc336006506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460AA8D0" w14:textId="77777777" w:rsidR="005360E4" w:rsidRPr="004D68CC" w:rsidRDefault="001B4819">
      <w:pPr>
        <w:pStyle w:val="Sommario2"/>
        <w:tabs>
          <w:tab w:val="right" w:leader="dot" w:pos="9350"/>
        </w:tabs>
        <w:rPr>
          <w:rFonts w:ascii="Calibri" w:hAnsi="Calibri"/>
          <w:smallCaps w:val="0"/>
          <w:noProof/>
          <w:sz w:val="22"/>
          <w:szCs w:val="22"/>
        </w:rPr>
      </w:pPr>
      <w:hyperlink w:anchor="_Toc336006507" w:history="1">
        <w:r w:rsidR="005360E4" w:rsidRPr="00B51998">
          <w:rPr>
            <w:rStyle w:val="Collegamentoipertestuale"/>
            <w:noProof/>
          </w:rPr>
          <w:t>Closed Issues</w:t>
        </w:r>
        <w:r w:rsidR="005360E4">
          <w:rPr>
            <w:noProof/>
            <w:webHidden/>
          </w:rPr>
          <w:tab/>
        </w:r>
        <w:r w:rsidR="005360E4">
          <w:rPr>
            <w:noProof/>
            <w:webHidden/>
          </w:rPr>
          <w:fldChar w:fldCharType="begin"/>
        </w:r>
        <w:r w:rsidR="005360E4">
          <w:rPr>
            <w:noProof/>
            <w:webHidden/>
          </w:rPr>
          <w:instrText xml:space="preserve"> PAGEREF _Toc336006507 \h </w:instrText>
        </w:r>
        <w:r w:rsidR="005360E4">
          <w:rPr>
            <w:noProof/>
            <w:webHidden/>
          </w:rPr>
        </w:r>
        <w:r w:rsidR="005360E4">
          <w:rPr>
            <w:noProof/>
            <w:webHidden/>
          </w:rPr>
          <w:fldChar w:fldCharType="separate"/>
        </w:r>
        <w:r w:rsidR="00C9390F">
          <w:rPr>
            <w:noProof/>
            <w:webHidden/>
          </w:rPr>
          <w:t>8</w:t>
        </w:r>
        <w:r w:rsidR="005360E4">
          <w:rPr>
            <w:noProof/>
            <w:webHidden/>
          </w:rPr>
          <w:fldChar w:fldCharType="end"/>
        </w:r>
      </w:hyperlink>
    </w:p>
    <w:p w14:paraId="21FB1EB6" w14:textId="5C2A4540" w:rsidR="005360E4" w:rsidRPr="004D68CC" w:rsidRDefault="001B4819">
      <w:pPr>
        <w:pStyle w:val="Sommario1"/>
        <w:tabs>
          <w:tab w:val="right" w:leader="dot" w:pos="9350"/>
        </w:tabs>
        <w:rPr>
          <w:rFonts w:ascii="Calibri" w:hAnsi="Calibri"/>
          <w:b w:val="0"/>
          <w:bCs w:val="0"/>
          <w:caps w:val="0"/>
          <w:noProof/>
          <w:sz w:val="22"/>
          <w:szCs w:val="22"/>
        </w:rPr>
      </w:pPr>
      <w:hyperlink w:anchor="_Toc336006508" w:history="1">
        <w:r w:rsidR="005360E4" w:rsidRPr="00B51998">
          <w:rPr>
            <w:rStyle w:val="Collegamentoipertestuale"/>
            <w:noProof/>
          </w:rPr>
          <w:t>Volume 1 – Profiles</w:t>
        </w:r>
        <w:r w:rsidR="005360E4">
          <w:rPr>
            <w:noProof/>
            <w:webHidden/>
          </w:rPr>
          <w:tab/>
        </w:r>
        <w:r w:rsidR="005360E4">
          <w:rPr>
            <w:noProof/>
            <w:webHidden/>
          </w:rPr>
          <w:fldChar w:fldCharType="begin"/>
        </w:r>
        <w:r w:rsidR="005360E4">
          <w:rPr>
            <w:noProof/>
            <w:webHidden/>
          </w:rPr>
          <w:instrText xml:space="preserve"> PAGEREF _Toc336006508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39D5FC37" w14:textId="39C3B145" w:rsidR="005360E4" w:rsidRPr="004D68CC" w:rsidRDefault="001B4819">
      <w:pPr>
        <w:pStyle w:val="Sommario2"/>
        <w:tabs>
          <w:tab w:val="right" w:leader="dot" w:pos="9350"/>
        </w:tabs>
        <w:rPr>
          <w:rFonts w:ascii="Calibri" w:hAnsi="Calibri"/>
          <w:smallCaps w:val="0"/>
          <w:noProof/>
          <w:sz w:val="22"/>
          <w:szCs w:val="22"/>
        </w:rPr>
      </w:pPr>
      <w:hyperlink w:anchor="_Toc336006509" w:history="1">
        <w:r w:rsidR="005360E4" w:rsidRPr="00B51998">
          <w:rPr>
            <w:rStyle w:val="Collegamentoipertestuale"/>
            <w:noProof/>
          </w:rPr>
          <w:t>&lt;</w:t>
        </w:r>
        <w:r w:rsidR="005360E4" w:rsidRPr="00B51998">
          <w:rPr>
            <w:rStyle w:val="Collegamentoipertestuale"/>
            <w:i/>
            <w:noProof/>
          </w:rPr>
          <w:t>Copyright Permission&gt;</w:t>
        </w:r>
        <w:r w:rsidR="005360E4">
          <w:rPr>
            <w:noProof/>
            <w:webHidden/>
          </w:rPr>
          <w:tab/>
        </w:r>
        <w:r w:rsidR="005360E4">
          <w:rPr>
            <w:noProof/>
            <w:webHidden/>
          </w:rPr>
          <w:fldChar w:fldCharType="begin"/>
        </w:r>
        <w:r w:rsidR="005360E4">
          <w:rPr>
            <w:noProof/>
            <w:webHidden/>
          </w:rPr>
          <w:instrText xml:space="preserve"> PAGEREF _Toc336006509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6139AA7D" w14:textId="237481BB" w:rsidR="005360E4" w:rsidRPr="004D68CC" w:rsidRDefault="001B4819">
      <w:pPr>
        <w:pStyle w:val="Sommario2"/>
        <w:tabs>
          <w:tab w:val="right" w:leader="dot" w:pos="9350"/>
        </w:tabs>
        <w:rPr>
          <w:rFonts w:ascii="Calibri" w:hAnsi="Calibri"/>
          <w:smallCaps w:val="0"/>
          <w:noProof/>
          <w:sz w:val="22"/>
          <w:szCs w:val="22"/>
        </w:rPr>
      </w:pPr>
      <w:hyperlink w:anchor="_Toc336006510" w:history="1">
        <w:r w:rsidR="005360E4" w:rsidRPr="00B51998">
          <w:rPr>
            <w:rStyle w:val="Collegamentoipertestuale"/>
            <w:noProof/>
          </w:rPr>
          <w:t>&lt;</w:t>
        </w:r>
        <w:r w:rsidR="005360E4" w:rsidRPr="00B51998">
          <w:rPr>
            <w:rStyle w:val="Collegamentoipertestuale"/>
            <w:i/>
            <w:noProof/>
          </w:rPr>
          <w:t>Domain-specific additions&gt;</w:t>
        </w:r>
        <w:r w:rsidR="005360E4">
          <w:rPr>
            <w:noProof/>
            <w:webHidden/>
          </w:rPr>
          <w:tab/>
        </w:r>
        <w:r w:rsidR="005360E4">
          <w:rPr>
            <w:noProof/>
            <w:webHidden/>
          </w:rPr>
          <w:fldChar w:fldCharType="begin"/>
        </w:r>
        <w:r w:rsidR="005360E4">
          <w:rPr>
            <w:noProof/>
            <w:webHidden/>
          </w:rPr>
          <w:instrText xml:space="preserve"> PAGEREF _Toc336006510 \h </w:instrText>
        </w:r>
        <w:r w:rsidR="005360E4">
          <w:rPr>
            <w:noProof/>
            <w:webHidden/>
          </w:rPr>
        </w:r>
        <w:r w:rsidR="005360E4">
          <w:rPr>
            <w:noProof/>
            <w:webHidden/>
          </w:rPr>
          <w:fldChar w:fldCharType="separate"/>
        </w:r>
        <w:r w:rsidR="00C9390F">
          <w:rPr>
            <w:noProof/>
            <w:webHidden/>
          </w:rPr>
          <w:t>10</w:t>
        </w:r>
        <w:r w:rsidR="005360E4">
          <w:rPr>
            <w:noProof/>
            <w:webHidden/>
          </w:rPr>
          <w:fldChar w:fldCharType="end"/>
        </w:r>
      </w:hyperlink>
    </w:p>
    <w:p w14:paraId="7C4E5573" w14:textId="47A1985B" w:rsidR="005360E4" w:rsidRPr="004D68CC" w:rsidRDefault="001B4819">
      <w:pPr>
        <w:pStyle w:val="Sommario1"/>
        <w:tabs>
          <w:tab w:val="right" w:leader="dot" w:pos="9350"/>
        </w:tabs>
        <w:rPr>
          <w:rFonts w:ascii="Calibri" w:hAnsi="Calibri"/>
          <w:b w:val="0"/>
          <w:bCs w:val="0"/>
          <w:caps w:val="0"/>
          <w:noProof/>
          <w:sz w:val="22"/>
          <w:szCs w:val="22"/>
        </w:rPr>
      </w:pPr>
      <w:hyperlink w:anchor="_Toc336006511" w:history="1">
        <w:r w:rsidR="005360E4" w:rsidRPr="00B51998">
          <w:rPr>
            <w:rStyle w:val="Collegamentoipertestuale"/>
            <w:noProof/>
          </w:rPr>
          <w:t>X &lt;Profile Name (Acronym)&gt; Profile</w:t>
        </w:r>
        <w:r w:rsidR="005360E4">
          <w:rPr>
            <w:noProof/>
            <w:webHidden/>
          </w:rPr>
          <w:tab/>
        </w:r>
        <w:r w:rsidR="005360E4">
          <w:rPr>
            <w:noProof/>
            <w:webHidden/>
          </w:rPr>
          <w:fldChar w:fldCharType="begin"/>
        </w:r>
        <w:r w:rsidR="005360E4">
          <w:rPr>
            <w:noProof/>
            <w:webHidden/>
          </w:rPr>
          <w:instrText xml:space="preserve"> PAGEREF _Toc336006511 \h </w:instrText>
        </w:r>
        <w:r w:rsidR="005360E4">
          <w:rPr>
            <w:noProof/>
            <w:webHidden/>
          </w:rPr>
        </w:r>
        <w:r w:rsidR="005360E4">
          <w:rPr>
            <w:noProof/>
            <w:webHidden/>
          </w:rPr>
          <w:fldChar w:fldCharType="separate"/>
        </w:r>
        <w:r w:rsidR="00C9390F">
          <w:rPr>
            <w:noProof/>
            <w:webHidden/>
          </w:rPr>
          <w:t>11</w:t>
        </w:r>
        <w:r w:rsidR="005360E4">
          <w:rPr>
            <w:noProof/>
            <w:webHidden/>
          </w:rPr>
          <w:fldChar w:fldCharType="end"/>
        </w:r>
      </w:hyperlink>
    </w:p>
    <w:p w14:paraId="64310706" w14:textId="1D5EC875" w:rsidR="005360E4" w:rsidRPr="004D68CC" w:rsidRDefault="001B4819">
      <w:pPr>
        <w:pStyle w:val="Sommario2"/>
        <w:tabs>
          <w:tab w:val="right" w:leader="dot" w:pos="9350"/>
        </w:tabs>
        <w:rPr>
          <w:rFonts w:ascii="Calibri" w:hAnsi="Calibri"/>
          <w:smallCaps w:val="0"/>
          <w:noProof/>
          <w:sz w:val="22"/>
          <w:szCs w:val="22"/>
        </w:rPr>
      </w:pPr>
      <w:hyperlink w:anchor="_Toc336006512" w:history="1">
        <w:r w:rsidR="005360E4" w:rsidRPr="00B51998">
          <w:rPr>
            <w:rStyle w:val="Collegamentoipertestuale"/>
            <w:noProof/>
          </w:rPr>
          <w:t>X.1 &lt;Profile Acronym&gt; Actors, Transactions, and Content Modules</w:t>
        </w:r>
        <w:r w:rsidR="005360E4">
          <w:rPr>
            <w:noProof/>
            <w:webHidden/>
          </w:rPr>
          <w:tab/>
        </w:r>
        <w:r w:rsidR="005360E4">
          <w:rPr>
            <w:noProof/>
            <w:webHidden/>
          </w:rPr>
          <w:fldChar w:fldCharType="begin"/>
        </w:r>
        <w:r w:rsidR="005360E4">
          <w:rPr>
            <w:noProof/>
            <w:webHidden/>
          </w:rPr>
          <w:instrText xml:space="preserve"> PAGEREF _Toc336006512 \h </w:instrText>
        </w:r>
        <w:r w:rsidR="005360E4">
          <w:rPr>
            <w:noProof/>
            <w:webHidden/>
          </w:rPr>
        </w:r>
        <w:r w:rsidR="005360E4">
          <w:rPr>
            <w:noProof/>
            <w:webHidden/>
          </w:rPr>
          <w:fldChar w:fldCharType="separate"/>
        </w:r>
        <w:r w:rsidR="00C9390F">
          <w:rPr>
            <w:noProof/>
            <w:webHidden/>
          </w:rPr>
          <w:t>12</w:t>
        </w:r>
        <w:r w:rsidR="005360E4">
          <w:rPr>
            <w:noProof/>
            <w:webHidden/>
          </w:rPr>
          <w:fldChar w:fldCharType="end"/>
        </w:r>
      </w:hyperlink>
    </w:p>
    <w:p w14:paraId="47E760E6" w14:textId="77777777" w:rsidR="005360E4" w:rsidRPr="004D68CC" w:rsidRDefault="001B4819">
      <w:pPr>
        <w:pStyle w:val="Sommario3"/>
        <w:tabs>
          <w:tab w:val="right" w:leader="dot" w:pos="9350"/>
        </w:tabs>
        <w:rPr>
          <w:rFonts w:ascii="Calibri" w:hAnsi="Calibri"/>
          <w:i w:val="0"/>
          <w:iCs w:val="0"/>
          <w:noProof/>
          <w:sz w:val="22"/>
          <w:szCs w:val="22"/>
        </w:rPr>
      </w:pPr>
      <w:hyperlink w:anchor="_Toc336006513" w:history="1">
        <w:r w:rsidR="005360E4" w:rsidRPr="00B51998">
          <w:rPr>
            <w:rStyle w:val="Collegamentoipertestuale"/>
            <w:bCs/>
            <w:noProof/>
          </w:rPr>
          <w:t>X.1.1 Actor Descriptions and Actor Profile Requirements</w:t>
        </w:r>
        <w:r w:rsidR="005360E4">
          <w:rPr>
            <w:noProof/>
            <w:webHidden/>
          </w:rPr>
          <w:tab/>
        </w:r>
        <w:r w:rsidR="005360E4">
          <w:rPr>
            <w:noProof/>
            <w:webHidden/>
          </w:rPr>
          <w:fldChar w:fldCharType="begin"/>
        </w:r>
        <w:r w:rsidR="005360E4">
          <w:rPr>
            <w:noProof/>
            <w:webHidden/>
          </w:rPr>
          <w:instrText xml:space="preserve"> PAGEREF _Toc336006513 \h </w:instrText>
        </w:r>
        <w:r w:rsidR="005360E4">
          <w:rPr>
            <w:noProof/>
            <w:webHidden/>
          </w:rPr>
        </w:r>
        <w:r w:rsidR="005360E4">
          <w:rPr>
            <w:noProof/>
            <w:webHidden/>
          </w:rPr>
          <w:fldChar w:fldCharType="separate"/>
        </w:r>
        <w:r w:rsidR="00C9390F">
          <w:rPr>
            <w:noProof/>
            <w:webHidden/>
          </w:rPr>
          <w:t>13</w:t>
        </w:r>
        <w:r w:rsidR="005360E4">
          <w:rPr>
            <w:noProof/>
            <w:webHidden/>
          </w:rPr>
          <w:fldChar w:fldCharType="end"/>
        </w:r>
      </w:hyperlink>
    </w:p>
    <w:p w14:paraId="127D2ABA" w14:textId="583CEB79" w:rsidR="005360E4" w:rsidRPr="004D68CC" w:rsidRDefault="001B4819">
      <w:pPr>
        <w:pStyle w:val="Sommario4"/>
        <w:tabs>
          <w:tab w:val="right" w:leader="dot" w:pos="9350"/>
        </w:tabs>
        <w:rPr>
          <w:rFonts w:ascii="Calibri" w:hAnsi="Calibri"/>
          <w:noProof/>
          <w:sz w:val="22"/>
          <w:szCs w:val="22"/>
        </w:rPr>
      </w:pPr>
      <w:hyperlink w:anchor="_Toc336006514" w:history="1">
        <w:r w:rsidR="005360E4" w:rsidRPr="00B51998">
          <w:rPr>
            <w:rStyle w:val="Collegamentoipertestuale"/>
            <w:bCs/>
            <w:noProof/>
          </w:rPr>
          <w:t>X.1.1.2 &lt;Actor Y&gt;</w:t>
        </w:r>
        <w:r w:rsidR="005360E4">
          <w:rPr>
            <w:noProof/>
            <w:webHidden/>
          </w:rPr>
          <w:tab/>
        </w:r>
        <w:r w:rsidR="005360E4">
          <w:rPr>
            <w:noProof/>
            <w:webHidden/>
          </w:rPr>
          <w:fldChar w:fldCharType="begin"/>
        </w:r>
        <w:r w:rsidR="005360E4">
          <w:rPr>
            <w:noProof/>
            <w:webHidden/>
          </w:rPr>
          <w:instrText xml:space="preserve"> PAGEREF _Toc336006514 \h </w:instrText>
        </w:r>
        <w:r w:rsidR="005360E4">
          <w:rPr>
            <w:noProof/>
            <w:webHidden/>
          </w:rPr>
        </w:r>
        <w:r w:rsidR="005360E4">
          <w:rPr>
            <w:noProof/>
            <w:webHidden/>
          </w:rPr>
          <w:fldChar w:fldCharType="separate"/>
        </w:r>
        <w:r w:rsidR="00C9390F">
          <w:rPr>
            <w:noProof/>
            <w:webHidden/>
          </w:rPr>
          <w:t>13</w:t>
        </w:r>
        <w:r w:rsidR="005360E4">
          <w:rPr>
            <w:noProof/>
            <w:webHidden/>
          </w:rPr>
          <w:fldChar w:fldCharType="end"/>
        </w:r>
      </w:hyperlink>
    </w:p>
    <w:p w14:paraId="66DCECDF" w14:textId="77777777" w:rsidR="005360E4" w:rsidRPr="004D68CC" w:rsidRDefault="001B4819">
      <w:pPr>
        <w:pStyle w:val="Sommario2"/>
        <w:tabs>
          <w:tab w:val="right" w:leader="dot" w:pos="9350"/>
        </w:tabs>
        <w:rPr>
          <w:rFonts w:ascii="Calibri" w:hAnsi="Calibri"/>
          <w:smallCaps w:val="0"/>
          <w:noProof/>
          <w:sz w:val="22"/>
          <w:szCs w:val="22"/>
        </w:rPr>
      </w:pPr>
      <w:hyperlink w:anchor="_Toc336006515" w:history="1">
        <w:r w:rsidR="005360E4" w:rsidRPr="00B51998">
          <w:rPr>
            <w:rStyle w:val="Collegamentoipertestuale"/>
            <w:noProof/>
          </w:rPr>
          <w:t>X.2 &lt;Profile Acronym&gt; Actor Options</w:t>
        </w:r>
        <w:r w:rsidR="005360E4">
          <w:rPr>
            <w:noProof/>
            <w:webHidden/>
          </w:rPr>
          <w:tab/>
        </w:r>
        <w:r w:rsidR="005360E4">
          <w:rPr>
            <w:noProof/>
            <w:webHidden/>
          </w:rPr>
          <w:fldChar w:fldCharType="begin"/>
        </w:r>
        <w:r w:rsidR="005360E4">
          <w:rPr>
            <w:noProof/>
            <w:webHidden/>
          </w:rPr>
          <w:instrText xml:space="preserve"> PAGEREF _Toc336006515 \h </w:instrText>
        </w:r>
        <w:r w:rsidR="005360E4">
          <w:rPr>
            <w:noProof/>
            <w:webHidden/>
          </w:rPr>
        </w:r>
        <w:r w:rsidR="005360E4">
          <w:rPr>
            <w:noProof/>
            <w:webHidden/>
          </w:rPr>
          <w:fldChar w:fldCharType="separate"/>
        </w:r>
        <w:r w:rsidR="00C9390F">
          <w:rPr>
            <w:noProof/>
            <w:webHidden/>
          </w:rPr>
          <w:t>14</w:t>
        </w:r>
        <w:r w:rsidR="005360E4">
          <w:rPr>
            <w:noProof/>
            <w:webHidden/>
          </w:rPr>
          <w:fldChar w:fldCharType="end"/>
        </w:r>
      </w:hyperlink>
    </w:p>
    <w:p w14:paraId="447815E8" w14:textId="342258ED" w:rsidR="005360E4" w:rsidRPr="004D68CC" w:rsidRDefault="001B4819">
      <w:pPr>
        <w:pStyle w:val="Sommario3"/>
        <w:tabs>
          <w:tab w:val="right" w:leader="dot" w:pos="9350"/>
        </w:tabs>
        <w:rPr>
          <w:rFonts w:ascii="Calibri" w:hAnsi="Calibri"/>
          <w:i w:val="0"/>
          <w:iCs w:val="0"/>
          <w:noProof/>
          <w:sz w:val="22"/>
          <w:szCs w:val="22"/>
        </w:rPr>
      </w:pPr>
      <w:hyperlink w:anchor="_Toc336006516" w:history="1">
        <w:r w:rsidR="005360E4" w:rsidRPr="00B51998">
          <w:rPr>
            <w:rStyle w:val="Collegamentoipertestuale"/>
            <w:noProof/>
          </w:rPr>
          <w:t>X.2.1   &lt;Option Name&gt;</w:t>
        </w:r>
        <w:r w:rsidR="005360E4">
          <w:rPr>
            <w:noProof/>
            <w:webHidden/>
          </w:rPr>
          <w:tab/>
        </w:r>
        <w:r w:rsidR="005360E4">
          <w:rPr>
            <w:noProof/>
            <w:webHidden/>
          </w:rPr>
          <w:fldChar w:fldCharType="begin"/>
        </w:r>
        <w:r w:rsidR="005360E4">
          <w:rPr>
            <w:noProof/>
            <w:webHidden/>
          </w:rPr>
          <w:instrText xml:space="preserve"> PAGEREF _Toc336006516 \h </w:instrText>
        </w:r>
        <w:r w:rsidR="005360E4">
          <w:rPr>
            <w:noProof/>
            <w:webHidden/>
          </w:rPr>
        </w:r>
        <w:r w:rsidR="005360E4">
          <w:rPr>
            <w:noProof/>
            <w:webHidden/>
          </w:rPr>
          <w:fldChar w:fldCharType="separate"/>
        </w:r>
        <w:r w:rsidR="00C9390F">
          <w:rPr>
            <w:noProof/>
            <w:webHidden/>
          </w:rPr>
          <w:t>14</w:t>
        </w:r>
        <w:r w:rsidR="005360E4">
          <w:rPr>
            <w:noProof/>
            <w:webHidden/>
          </w:rPr>
          <w:fldChar w:fldCharType="end"/>
        </w:r>
      </w:hyperlink>
    </w:p>
    <w:p w14:paraId="4DED3887" w14:textId="77777777" w:rsidR="005360E4" w:rsidRPr="004D68CC" w:rsidRDefault="001B4819">
      <w:pPr>
        <w:pStyle w:val="Sommario2"/>
        <w:tabs>
          <w:tab w:val="right" w:leader="dot" w:pos="9350"/>
        </w:tabs>
        <w:rPr>
          <w:rFonts w:ascii="Calibri" w:hAnsi="Calibri"/>
          <w:smallCaps w:val="0"/>
          <w:noProof/>
          <w:sz w:val="22"/>
          <w:szCs w:val="22"/>
        </w:rPr>
      </w:pPr>
      <w:hyperlink w:anchor="_Toc336006517" w:history="1">
        <w:r w:rsidR="005360E4" w:rsidRPr="00B51998">
          <w:rPr>
            <w:rStyle w:val="Collegamentoipertestuale"/>
            <w:noProof/>
          </w:rPr>
          <w:t>X.3 &lt;Profile Acronym&gt; Required Actor Groupings</w:t>
        </w:r>
        <w:r w:rsidR="005360E4">
          <w:rPr>
            <w:noProof/>
            <w:webHidden/>
          </w:rPr>
          <w:tab/>
        </w:r>
        <w:r w:rsidR="005360E4">
          <w:rPr>
            <w:noProof/>
            <w:webHidden/>
          </w:rPr>
          <w:fldChar w:fldCharType="begin"/>
        </w:r>
        <w:r w:rsidR="005360E4">
          <w:rPr>
            <w:noProof/>
            <w:webHidden/>
          </w:rPr>
          <w:instrText xml:space="preserve"> PAGEREF _Toc336006517 \h </w:instrText>
        </w:r>
        <w:r w:rsidR="005360E4">
          <w:rPr>
            <w:noProof/>
            <w:webHidden/>
          </w:rPr>
        </w:r>
        <w:r w:rsidR="005360E4">
          <w:rPr>
            <w:noProof/>
            <w:webHidden/>
          </w:rPr>
          <w:fldChar w:fldCharType="separate"/>
        </w:r>
        <w:r w:rsidR="00C9390F">
          <w:rPr>
            <w:noProof/>
            <w:webHidden/>
          </w:rPr>
          <w:t>15</w:t>
        </w:r>
        <w:r w:rsidR="005360E4">
          <w:rPr>
            <w:noProof/>
            <w:webHidden/>
          </w:rPr>
          <w:fldChar w:fldCharType="end"/>
        </w:r>
      </w:hyperlink>
    </w:p>
    <w:p w14:paraId="209E6551" w14:textId="77777777" w:rsidR="005360E4" w:rsidRPr="004D68CC" w:rsidRDefault="001B4819">
      <w:pPr>
        <w:pStyle w:val="Sommario2"/>
        <w:tabs>
          <w:tab w:val="right" w:leader="dot" w:pos="9350"/>
        </w:tabs>
        <w:rPr>
          <w:rFonts w:ascii="Calibri" w:hAnsi="Calibri"/>
          <w:smallCaps w:val="0"/>
          <w:noProof/>
          <w:sz w:val="22"/>
          <w:szCs w:val="22"/>
        </w:rPr>
      </w:pPr>
      <w:hyperlink w:anchor="_Toc336006518" w:history="1">
        <w:r w:rsidR="005360E4" w:rsidRPr="00B51998">
          <w:rPr>
            <w:rStyle w:val="Collegamentoipertestuale"/>
            <w:noProof/>
          </w:rPr>
          <w:t>X.4 &lt;Profile Acronym&gt; Overview</w:t>
        </w:r>
        <w:r w:rsidR="005360E4">
          <w:rPr>
            <w:noProof/>
            <w:webHidden/>
          </w:rPr>
          <w:tab/>
        </w:r>
        <w:r w:rsidR="005360E4">
          <w:rPr>
            <w:noProof/>
            <w:webHidden/>
          </w:rPr>
          <w:fldChar w:fldCharType="begin"/>
        </w:r>
        <w:r w:rsidR="005360E4">
          <w:rPr>
            <w:noProof/>
            <w:webHidden/>
          </w:rPr>
          <w:instrText xml:space="preserve"> PAGEREF _Toc336006518 \h </w:instrText>
        </w:r>
        <w:r w:rsidR="005360E4">
          <w:rPr>
            <w:noProof/>
            <w:webHidden/>
          </w:rPr>
        </w:r>
        <w:r w:rsidR="005360E4">
          <w:rPr>
            <w:noProof/>
            <w:webHidden/>
          </w:rPr>
          <w:fldChar w:fldCharType="separate"/>
        </w:r>
        <w:r w:rsidR="00C9390F">
          <w:rPr>
            <w:noProof/>
            <w:webHidden/>
          </w:rPr>
          <w:t>17</w:t>
        </w:r>
        <w:r w:rsidR="005360E4">
          <w:rPr>
            <w:noProof/>
            <w:webHidden/>
          </w:rPr>
          <w:fldChar w:fldCharType="end"/>
        </w:r>
      </w:hyperlink>
    </w:p>
    <w:p w14:paraId="77A198D5" w14:textId="77777777" w:rsidR="005360E4" w:rsidRPr="004D68CC" w:rsidRDefault="001B4819">
      <w:pPr>
        <w:pStyle w:val="Sommario3"/>
        <w:tabs>
          <w:tab w:val="right" w:leader="dot" w:pos="9350"/>
        </w:tabs>
        <w:rPr>
          <w:rFonts w:ascii="Calibri" w:hAnsi="Calibri"/>
          <w:i w:val="0"/>
          <w:iCs w:val="0"/>
          <w:noProof/>
          <w:sz w:val="22"/>
          <w:szCs w:val="22"/>
        </w:rPr>
      </w:pPr>
      <w:hyperlink w:anchor="_Toc336006519" w:history="1">
        <w:r w:rsidR="005360E4" w:rsidRPr="00B51998">
          <w:rPr>
            <w:rStyle w:val="Collegamentoipertestuale"/>
            <w:bCs/>
            <w:noProof/>
          </w:rPr>
          <w:t>X.4.1 Concepts</w:t>
        </w:r>
        <w:r w:rsidR="005360E4">
          <w:rPr>
            <w:noProof/>
            <w:webHidden/>
          </w:rPr>
          <w:tab/>
        </w:r>
        <w:r w:rsidR="005360E4">
          <w:rPr>
            <w:noProof/>
            <w:webHidden/>
          </w:rPr>
          <w:fldChar w:fldCharType="begin"/>
        </w:r>
        <w:r w:rsidR="005360E4">
          <w:rPr>
            <w:noProof/>
            <w:webHidden/>
          </w:rPr>
          <w:instrText xml:space="preserve"> PAGEREF _Toc336006519 \h </w:instrText>
        </w:r>
        <w:r w:rsidR="005360E4">
          <w:rPr>
            <w:noProof/>
            <w:webHidden/>
          </w:rPr>
        </w:r>
        <w:r w:rsidR="005360E4">
          <w:rPr>
            <w:noProof/>
            <w:webHidden/>
          </w:rPr>
          <w:fldChar w:fldCharType="separate"/>
        </w:r>
        <w:r w:rsidR="00C9390F">
          <w:rPr>
            <w:noProof/>
            <w:webHidden/>
          </w:rPr>
          <w:t>18</w:t>
        </w:r>
        <w:r w:rsidR="005360E4">
          <w:rPr>
            <w:noProof/>
            <w:webHidden/>
          </w:rPr>
          <w:fldChar w:fldCharType="end"/>
        </w:r>
      </w:hyperlink>
    </w:p>
    <w:p w14:paraId="0D711D5E" w14:textId="24BA3904" w:rsidR="005360E4" w:rsidRPr="004D68CC" w:rsidRDefault="001B4819">
      <w:pPr>
        <w:pStyle w:val="Sommario3"/>
        <w:tabs>
          <w:tab w:val="right" w:leader="dot" w:pos="9350"/>
        </w:tabs>
        <w:rPr>
          <w:rFonts w:ascii="Calibri" w:hAnsi="Calibri"/>
          <w:i w:val="0"/>
          <w:iCs w:val="0"/>
          <w:noProof/>
          <w:sz w:val="22"/>
          <w:szCs w:val="22"/>
        </w:rPr>
      </w:pPr>
      <w:hyperlink w:anchor="_Toc336006520" w:history="1">
        <w:r w:rsidR="005360E4" w:rsidRPr="00B51998">
          <w:rPr>
            <w:rStyle w:val="Collegamentoipertestuale"/>
            <w:bCs/>
            <w:noProof/>
          </w:rPr>
          <w:t>X.4.2 Use Cases</w:t>
        </w:r>
        <w:r w:rsidR="005360E4">
          <w:rPr>
            <w:noProof/>
            <w:webHidden/>
          </w:rPr>
          <w:tab/>
        </w:r>
        <w:r w:rsidR="005360E4">
          <w:rPr>
            <w:noProof/>
            <w:webHidden/>
          </w:rPr>
          <w:fldChar w:fldCharType="begin"/>
        </w:r>
        <w:r w:rsidR="005360E4">
          <w:rPr>
            <w:noProof/>
            <w:webHidden/>
          </w:rPr>
          <w:instrText xml:space="preserve"> PAGEREF _Toc336006520 \h </w:instrText>
        </w:r>
        <w:r w:rsidR="005360E4">
          <w:rPr>
            <w:noProof/>
            <w:webHidden/>
          </w:rPr>
        </w:r>
        <w:r w:rsidR="005360E4">
          <w:rPr>
            <w:noProof/>
            <w:webHidden/>
          </w:rPr>
          <w:fldChar w:fldCharType="separate"/>
        </w:r>
        <w:r w:rsidR="00C9390F">
          <w:rPr>
            <w:noProof/>
            <w:webHidden/>
          </w:rPr>
          <w:t>27</w:t>
        </w:r>
        <w:r w:rsidR="005360E4">
          <w:rPr>
            <w:noProof/>
            <w:webHidden/>
          </w:rPr>
          <w:fldChar w:fldCharType="end"/>
        </w:r>
      </w:hyperlink>
    </w:p>
    <w:p w14:paraId="47804789" w14:textId="172A1BC8" w:rsidR="005360E4" w:rsidRPr="004D68CC" w:rsidRDefault="001B4819">
      <w:pPr>
        <w:pStyle w:val="Sommario4"/>
        <w:tabs>
          <w:tab w:val="right" w:leader="dot" w:pos="9350"/>
        </w:tabs>
        <w:rPr>
          <w:rFonts w:ascii="Calibri" w:hAnsi="Calibri"/>
          <w:noProof/>
          <w:sz w:val="22"/>
          <w:szCs w:val="22"/>
        </w:rPr>
      </w:pPr>
      <w:hyperlink w:anchor="_Toc336006521" w:history="1">
        <w:r w:rsidR="005360E4" w:rsidRPr="00B51998">
          <w:rPr>
            <w:rStyle w:val="Collegamentoipertestuale"/>
            <w:noProof/>
          </w:rPr>
          <w:t>X.4.2.1 Use Case #1: &lt;simple name&gt;</w:t>
        </w:r>
        <w:r w:rsidR="005360E4">
          <w:rPr>
            <w:noProof/>
            <w:webHidden/>
          </w:rPr>
          <w:tab/>
        </w:r>
        <w:r w:rsidR="005360E4">
          <w:rPr>
            <w:noProof/>
            <w:webHidden/>
          </w:rPr>
          <w:fldChar w:fldCharType="begin"/>
        </w:r>
        <w:r w:rsidR="005360E4">
          <w:rPr>
            <w:noProof/>
            <w:webHidden/>
          </w:rPr>
          <w:instrText xml:space="preserve"> PAGEREF _Toc336006521 \h </w:instrText>
        </w:r>
        <w:r w:rsidR="005360E4">
          <w:rPr>
            <w:noProof/>
            <w:webHidden/>
          </w:rPr>
        </w:r>
        <w:r w:rsidR="005360E4">
          <w:rPr>
            <w:noProof/>
            <w:webHidden/>
          </w:rPr>
          <w:fldChar w:fldCharType="separate"/>
        </w:r>
        <w:r w:rsidR="00C9390F">
          <w:rPr>
            <w:noProof/>
            <w:webHidden/>
          </w:rPr>
          <w:t>28</w:t>
        </w:r>
        <w:r w:rsidR="005360E4">
          <w:rPr>
            <w:noProof/>
            <w:webHidden/>
          </w:rPr>
          <w:fldChar w:fldCharType="end"/>
        </w:r>
      </w:hyperlink>
    </w:p>
    <w:p w14:paraId="1F4528F0" w14:textId="45788C84" w:rsidR="005360E4" w:rsidRPr="004D68CC" w:rsidRDefault="001B4819">
      <w:pPr>
        <w:pStyle w:val="Sommario5"/>
        <w:tabs>
          <w:tab w:val="right" w:leader="dot" w:pos="9350"/>
        </w:tabs>
        <w:rPr>
          <w:rFonts w:ascii="Calibri" w:hAnsi="Calibri"/>
          <w:noProof/>
          <w:sz w:val="22"/>
          <w:szCs w:val="22"/>
        </w:rPr>
      </w:pPr>
      <w:hyperlink w:anchor="_Toc336006522" w:history="1">
        <w:r w:rsidR="005360E4" w:rsidRPr="00B51998">
          <w:rPr>
            <w:rStyle w:val="Collegamentoipertestuale"/>
            <w:noProof/>
          </w:rPr>
          <w:t>X.4.2.1.1 &lt;</w:t>
        </w:r>
        <w:r w:rsidR="005360E4" w:rsidRPr="00B51998">
          <w:rPr>
            <w:rStyle w:val="Collegamentoipertestuale"/>
            <w:bCs/>
            <w:noProof/>
          </w:rPr>
          <w:t xml:space="preserve">simple name&gt; </w:t>
        </w:r>
        <w:r w:rsidR="005360E4" w:rsidRPr="00B51998">
          <w:rPr>
            <w:rStyle w:val="Collegamentoipertestuale"/>
            <w:noProof/>
          </w:rPr>
          <w:t>Use Case Description</w:t>
        </w:r>
        <w:r w:rsidR="005360E4">
          <w:rPr>
            <w:noProof/>
            <w:webHidden/>
          </w:rPr>
          <w:tab/>
        </w:r>
        <w:r w:rsidR="005360E4">
          <w:rPr>
            <w:noProof/>
            <w:webHidden/>
          </w:rPr>
          <w:fldChar w:fldCharType="begin"/>
        </w:r>
        <w:r w:rsidR="005360E4">
          <w:rPr>
            <w:noProof/>
            <w:webHidden/>
          </w:rPr>
          <w:instrText xml:space="preserve"> PAGEREF _Toc336006522 \h </w:instrText>
        </w:r>
        <w:r w:rsidR="005360E4">
          <w:rPr>
            <w:noProof/>
            <w:webHidden/>
          </w:rPr>
        </w:r>
        <w:r w:rsidR="005360E4">
          <w:rPr>
            <w:noProof/>
            <w:webHidden/>
          </w:rPr>
          <w:fldChar w:fldCharType="separate"/>
        </w:r>
        <w:r w:rsidR="00C9390F">
          <w:rPr>
            <w:noProof/>
            <w:webHidden/>
          </w:rPr>
          <w:t>28</w:t>
        </w:r>
        <w:r w:rsidR="005360E4">
          <w:rPr>
            <w:noProof/>
            <w:webHidden/>
          </w:rPr>
          <w:fldChar w:fldCharType="end"/>
        </w:r>
      </w:hyperlink>
    </w:p>
    <w:p w14:paraId="3B4054AE" w14:textId="3CB37B05" w:rsidR="005360E4" w:rsidRPr="004D68CC" w:rsidRDefault="001B4819">
      <w:pPr>
        <w:pStyle w:val="Sommario5"/>
        <w:tabs>
          <w:tab w:val="right" w:leader="dot" w:pos="9350"/>
        </w:tabs>
        <w:rPr>
          <w:rFonts w:ascii="Calibri" w:hAnsi="Calibri"/>
          <w:noProof/>
          <w:sz w:val="22"/>
          <w:szCs w:val="22"/>
        </w:rPr>
      </w:pPr>
      <w:hyperlink w:anchor="_Toc336006523" w:history="1">
        <w:r w:rsidR="005360E4" w:rsidRPr="00B51998">
          <w:rPr>
            <w:rStyle w:val="Collegamentoipertestuale"/>
            <w:noProof/>
          </w:rPr>
          <w:t>X.4.2.1.2 &lt;simple name&gt; Process Flow</w:t>
        </w:r>
        <w:r w:rsidR="005360E4">
          <w:rPr>
            <w:noProof/>
            <w:webHidden/>
          </w:rPr>
          <w:tab/>
        </w:r>
        <w:r w:rsidR="005360E4">
          <w:rPr>
            <w:noProof/>
            <w:webHidden/>
          </w:rPr>
          <w:fldChar w:fldCharType="begin"/>
        </w:r>
        <w:r w:rsidR="005360E4">
          <w:rPr>
            <w:noProof/>
            <w:webHidden/>
          </w:rPr>
          <w:instrText xml:space="preserve"> PAGEREF _Toc336006523 \h </w:instrText>
        </w:r>
        <w:r w:rsidR="005360E4">
          <w:rPr>
            <w:noProof/>
            <w:webHidden/>
          </w:rPr>
        </w:r>
        <w:r w:rsidR="005360E4">
          <w:rPr>
            <w:noProof/>
            <w:webHidden/>
          </w:rPr>
          <w:fldChar w:fldCharType="separate"/>
        </w:r>
        <w:r w:rsidR="00C9390F">
          <w:rPr>
            <w:noProof/>
            <w:webHidden/>
          </w:rPr>
          <w:t>30</w:t>
        </w:r>
        <w:r w:rsidR="005360E4">
          <w:rPr>
            <w:noProof/>
            <w:webHidden/>
          </w:rPr>
          <w:fldChar w:fldCharType="end"/>
        </w:r>
      </w:hyperlink>
    </w:p>
    <w:p w14:paraId="2DFD7AB8" w14:textId="4C834B34" w:rsidR="005360E4" w:rsidRPr="004D68CC" w:rsidRDefault="001B4819">
      <w:pPr>
        <w:pStyle w:val="Sommario2"/>
        <w:tabs>
          <w:tab w:val="right" w:leader="dot" w:pos="9350"/>
        </w:tabs>
        <w:rPr>
          <w:rFonts w:ascii="Calibri" w:hAnsi="Calibri"/>
          <w:smallCaps w:val="0"/>
          <w:noProof/>
          <w:sz w:val="22"/>
          <w:szCs w:val="22"/>
        </w:rPr>
      </w:pPr>
      <w:hyperlink w:anchor="_Toc336006524" w:history="1">
        <w:r w:rsidR="005360E4" w:rsidRPr="00B51998">
          <w:rPr>
            <w:rStyle w:val="Collegamentoipertestuale"/>
            <w:noProof/>
          </w:rPr>
          <w:t>X.5 &lt;Profile Acronym&gt; Security Considerations</w:t>
        </w:r>
        <w:r w:rsidR="005360E4">
          <w:rPr>
            <w:noProof/>
            <w:webHidden/>
          </w:rPr>
          <w:tab/>
        </w:r>
        <w:r w:rsidR="005360E4">
          <w:rPr>
            <w:noProof/>
            <w:webHidden/>
          </w:rPr>
          <w:fldChar w:fldCharType="begin"/>
        </w:r>
        <w:r w:rsidR="005360E4">
          <w:rPr>
            <w:noProof/>
            <w:webHidden/>
          </w:rPr>
          <w:instrText xml:space="preserve"> PAGEREF _Toc336006524 \h </w:instrText>
        </w:r>
        <w:r w:rsidR="005360E4">
          <w:rPr>
            <w:noProof/>
            <w:webHidden/>
          </w:rPr>
        </w:r>
        <w:r w:rsidR="005360E4">
          <w:rPr>
            <w:noProof/>
            <w:webHidden/>
          </w:rPr>
          <w:fldChar w:fldCharType="separate"/>
        </w:r>
        <w:r w:rsidR="00C9390F">
          <w:rPr>
            <w:noProof/>
            <w:webHidden/>
          </w:rPr>
          <w:t>42</w:t>
        </w:r>
        <w:r w:rsidR="005360E4">
          <w:rPr>
            <w:noProof/>
            <w:webHidden/>
          </w:rPr>
          <w:fldChar w:fldCharType="end"/>
        </w:r>
      </w:hyperlink>
    </w:p>
    <w:p w14:paraId="7059A0B5" w14:textId="63E8E24E" w:rsidR="005360E4" w:rsidRPr="004D68CC" w:rsidRDefault="001B4819">
      <w:pPr>
        <w:pStyle w:val="Sommario2"/>
        <w:tabs>
          <w:tab w:val="right" w:leader="dot" w:pos="9350"/>
        </w:tabs>
        <w:rPr>
          <w:rFonts w:ascii="Calibri" w:hAnsi="Calibri"/>
          <w:smallCaps w:val="0"/>
          <w:noProof/>
          <w:sz w:val="22"/>
          <w:szCs w:val="22"/>
        </w:rPr>
      </w:pPr>
      <w:hyperlink w:anchor="_Toc336006525" w:history="1">
        <w:r w:rsidR="005360E4" w:rsidRPr="00B51998">
          <w:rPr>
            <w:rStyle w:val="Collegamentoipertestuale"/>
            <w:noProof/>
          </w:rPr>
          <w:t>X.6 &lt;Profile Acronym&gt; Cross Profile Considerations</w:t>
        </w:r>
        <w:r w:rsidR="005360E4">
          <w:rPr>
            <w:noProof/>
            <w:webHidden/>
          </w:rPr>
          <w:tab/>
        </w:r>
        <w:r w:rsidR="005360E4">
          <w:rPr>
            <w:noProof/>
            <w:webHidden/>
          </w:rPr>
          <w:fldChar w:fldCharType="begin"/>
        </w:r>
        <w:r w:rsidR="005360E4">
          <w:rPr>
            <w:noProof/>
            <w:webHidden/>
          </w:rPr>
          <w:instrText xml:space="preserve"> PAGEREF _Toc336006525 \h </w:instrText>
        </w:r>
        <w:r w:rsidR="005360E4">
          <w:rPr>
            <w:noProof/>
            <w:webHidden/>
          </w:rPr>
        </w:r>
        <w:r w:rsidR="005360E4">
          <w:rPr>
            <w:noProof/>
            <w:webHidden/>
          </w:rPr>
          <w:fldChar w:fldCharType="separate"/>
        </w:r>
        <w:r w:rsidR="00C9390F">
          <w:rPr>
            <w:noProof/>
            <w:webHidden/>
          </w:rPr>
          <w:t>42</w:t>
        </w:r>
        <w:r w:rsidR="005360E4">
          <w:rPr>
            <w:noProof/>
            <w:webHidden/>
          </w:rPr>
          <w:fldChar w:fldCharType="end"/>
        </w:r>
      </w:hyperlink>
    </w:p>
    <w:p w14:paraId="397744FA" w14:textId="783EB10F" w:rsidR="005360E4" w:rsidRPr="004D68CC" w:rsidRDefault="001B4819">
      <w:pPr>
        <w:pStyle w:val="Sommario1"/>
        <w:tabs>
          <w:tab w:val="right" w:leader="dot" w:pos="9350"/>
        </w:tabs>
        <w:rPr>
          <w:rFonts w:ascii="Calibri" w:hAnsi="Calibri"/>
          <w:b w:val="0"/>
          <w:bCs w:val="0"/>
          <w:caps w:val="0"/>
          <w:noProof/>
          <w:sz w:val="22"/>
          <w:szCs w:val="22"/>
        </w:rPr>
      </w:pPr>
      <w:hyperlink w:anchor="_Toc336006526" w:history="1">
        <w:r w:rsidR="005360E4" w:rsidRPr="00B51998">
          <w:rPr>
            <w:rStyle w:val="Collegamentoipertestuale"/>
            <w:noProof/>
          </w:rPr>
          <w:t>Appendices</w:t>
        </w:r>
        <w:r w:rsidR="005360E4">
          <w:rPr>
            <w:noProof/>
            <w:webHidden/>
          </w:rPr>
          <w:tab/>
        </w:r>
        <w:r w:rsidR="005360E4">
          <w:rPr>
            <w:noProof/>
            <w:webHidden/>
          </w:rPr>
          <w:fldChar w:fldCharType="begin"/>
        </w:r>
        <w:r w:rsidR="005360E4">
          <w:rPr>
            <w:noProof/>
            <w:webHidden/>
          </w:rPr>
          <w:instrText xml:space="preserve"> PAGEREF _Toc336006526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2F9E0329" w14:textId="181B8DC7" w:rsidR="005360E4" w:rsidRPr="004D68CC" w:rsidRDefault="001B4819">
      <w:pPr>
        <w:pStyle w:val="Sommario1"/>
        <w:tabs>
          <w:tab w:val="left" w:pos="480"/>
          <w:tab w:val="right" w:leader="dot" w:pos="9350"/>
        </w:tabs>
        <w:rPr>
          <w:rFonts w:ascii="Calibri" w:hAnsi="Calibri"/>
          <w:b w:val="0"/>
          <w:bCs w:val="0"/>
          <w:caps w:val="0"/>
          <w:noProof/>
          <w:sz w:val="22"/>
          <w:szCs w:val="22"/>
        </w:rPr>
      </w:pPr>
      <w:hyperlink w:anchor="_Toc336006527" w:history="1">
        <w:r w:rsidR="005360E4" w:rsidRPr="00B51998">
          <w:rPr>
            <w:rStyle w:val="Collegamentoipertestuale"/>
            <w:noProof/>
          </w:rPr>
          <w:t>A:</w:t>
        </w:r>
        <w:r w:rsidR="005360E4" w:rsidRPr="004D68CC">
          <w:rPr>
            <w:rFonts w:ascii="Calibri" w:hAnsi="Calibri"/>
            <w:b w:val="0"/>
            <w:bCs w:val="0"/>
            <w:caps w:val="0"/>
            <w:noProof/>
            <w:sz w:val="22"/>
            <w:szCs w:val="22"/>
          </w:rPr>
          <w:tab/>
        </w:r>
        <w:r w:rsidR="005360E4" w:rsidRPr="00B51998">
          <w:rPr>
            <w:rStyle w:val="Collegamentoipertestuale"/>
            <w:noProof/>
          </w:rPr>
          <w:t>Appendix A - Actor Summary Definitions</w:t>
        </w:r>
        <w:r w:rsidR="005360E4">
          <w:rPr>
            <w:noProof/>
            <w:webHidden/>
          </w:rPr>
          <w:tab/>
        </w:r>
        <w:r w:rsidR="005360E4">
          <w:rPr>
            <w:noProof/>
            <w:webHidden/>
          </w:rPr>
          <w:fldChar w:fldCharType="begin"/>
        </w:r>
        <w:r w:rsidR="005360E4">
          <w:rPr>
            <w:noProof/>
            <w:webHidden/>
          </w:rPr>
          <w:instrText xml:space="preserve"> PAGEREF _Toc336006527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5BEC1BA7" w14:textId="741AD28C" w:rsidR="005360E4" w:rsidRPr="004D68CC" w:rsidRDefault="001B4819">
      <w:pPr>
        <w:pStyle w:val="Sommario1"/>
        <w:tabs>
          <w:tab w:val="left" w:pos="480"/>
          <w:tab w:val="right" w:leader="dot" w:pos="9350"/>
        </w:tabs>
        <w:rPr>
          <w:rFonts w:ascii="Calibri" w:hAnsi="Calibri"/>
          <w:b w:val="0"/>
          <w:bCs w:val="0"/>
          <w:caps w:val="0"/>
          <w:noProof/>
          <w:sz w:val="22"/>
          <w:szCs w:val="22"/>
        </w:rPr>
      </w:pPr>
      <w:hyperlink w:anchor="_Toc336006528" w:history="1">
        <w:r w:rsidR="005360E4" w:rsidRPr="00B51998">
          <w:rPr>
            <w:rStyle w:val="Collegamentoipertestuale"/>
            <w:noProof/>
          </w:rPr>
          <w:t>B:</w:t>
        </w:r>
        <w:r w:rsidR="005360E4" w:rsidRPr="004D68CC">
          <w:rPr>
            <w:rFonts w:ascii="Calibri" w:hAnsi="Calibri"/>
            <w:b w:val="0"/>
            <w:bCs w:val="0"/>
            <w:caps w:val="0"/>
            <w:noProof/>
            <w:sz w:val="22"/>
            <w:szCs w:val="22"/>
          </w:rPr>
          <w:tab/>
        </w:r>
        <w:r w:rsidR="005360E4" w:rsidRPr="00B51998">
          <w:rPr>
            <w:rStyle w:val="Collegamentoipertestuale"/>
            <w:noProof/>
          </w:rPr>
          <w:t>Appendix B - Transaction Summary Definitions</w:t>
        </w:r>
        <w:r w:rsidR="005360E4">
          <w:rPr>
            <w:noProof/>
            <w:webHidden/>
          </w:rPr>
          <w:tab/>
        </w:r>
        <w:r w:rsidR="005360E4">
          <w:rPr>
            <w:noProof/>
            <w:webHidden/>
          </w:rPr>
          <w:fldChar w:fldCharType="begin"/>
        </w:r>
        <w:r w:rsidR="005360E4">
          <w:rPr>
            <w:noProof/>
            <w:webHidden/>
          </w:rPr>
          <w:instrText xml:space="preserve"> PAGEREF _Toc336006528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0BEDB4C1" w14:textId="440C3B19" w:rsidR="005360E4" w:rsidRPr="004D68CC" w:rsidRDefault="001B4819">
      <w:pPr>
        <w:pStyle w:val="Sommario1"/>
        <w:tabs>
          <w:tab w:val="right" w:leader="dot" w:pos="9350"/>
        </w:tabs>
        <w:rPr>
          <w:rFonts w:ascii="Calibri" w:hAnsi="Calibri"/>
          <w:b w:val="0"/>
          <w:bCs w:val="0"/>
          <w:caps w:val="0"/>
          <w:noProof/>
          <w:sz w:val="22"/>
          <w:szCs w:val="22"/>
        </w:rPr>
      </w:pPr>
      <w:hyperlink w:anchor="_Toc336006529" w:history="1">
        <w:r w:rsidR="005360E4" w:rsidRPr="00B51998">
          <w:rPr>
            <w:rStyle w:val="Collegamentoipertestuale"/>
            <w:noProof/>
          </w:rPr>
          <w:t>Glossary</w:t>
        </w:r>
        <w:r w:rsidR="005360E4">
          <w:rPr>
            <w:noProof/>
            <w:webHidden/>
          </w:rPr>
          <w:tab/>
        </w:r>
        <w:r w:rsidR="005360E4">
          <w:rPr>
            <w:noProof/>
            <w:webHidden/>
          </w:rPr>
          <w:fldChar w:fldCharType="begin"/>
        </w:r>
        <w:r w:rsidR="005360E4">
          <w:rPr>
            <w:noProof/>
            <w:webHidden/>
          </w:rPr>
          <w:instrText xml:space="preserve"> PAGEREF _Toc336006529 \h </w:instrText>
        </w:r>
        <w:r w:rsidR="005360E4">
          <w:rPr>
            <w:noProof/>
            <w:webHidden/>
          </w:rPr>
        </w:r>
        <w:r w:rsidR="005360E4">
          <w:rPr>
            <w:noProof/>
            <w:webHidden/>
          </w:rPr>
          <w:fldChar w:fldCharType="separate"/>
        </w:r>
        <w:r w:rsidR="00C9390F">
          <w:rPr>
            <w:noProof/>
            <w:webHidden/>
          </w:rPr>
          <w:t>43</w:t>
        </w:r>
        <w:r w:rsidR="005360E4">
          <w:rPr>
            <w:noProof/>
            <w:webHidden/>
          </w:rPr>
          <w:fldChar w:fldCharType="end"/>
        </w:r>
      </w:hyperlink>
    </w:p>
    <w:p w14:paraId="393C16D9" w14:textId="2443F9D6" w:rsidR="005360E4" w:rsidRPr="004D68CC" w:rsidRDefault="001B4819">
      <w:pPr>
        <w:pStyle w:val="Sommario1"/>
        <w:tabs>
          <w:tab w:val="right" w:leader="dot" w:pos="9350"/>
        </w:tabs>
        <w:rPr>
          <w:rFonts w:ascii="Calibri" w:hAnsi="Calibri"/>
          <w:b w:val="0"/>
          <w:bCs w:val="0"/>
          <w:caps w:val="0"/>
          <w:noProof/>
          <w:sz w:val="22"/>
          <w:szCs w:val="22"/>
        </w:rPr>
      </w:pPr>
      <w:hyperlink w:anchor="_Toc336006530" w:history="1">
        <w:r w:rsidR="005360E4" w:rsidRPr="00B51998">
          <w:rPr>
            <w:rStyle w:val="Collegamentoipertestuale"/>
            <w:noProof/>
          </w:rPr>
          <w:t>Volume 2 – Transactions</w:t>
        </w:r>
        <w:r w:rsidR="005360E4">
          <w:rPr>
            <w:noProof/>
            <w:webHidden/>
          </w:rPr>
          <w:tab/>
        </w:r>
        <w:r w:rsidR="005360E4">
          <w:rPr>
            <w:noProof/>
            <w:webHidden/>
          </w:rPr>
          <w:fldChar w:fldCharType="begin"/>
        </w:r>
        <w:r w:rsidR="005360E4">
          <w:rPr>
            <w:noProof/>
            <w:webHidden/>
          </w:rPr>
          <w:instrText xml:space="preserve"> PAGEREF _Toc336006530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5145484A" w14:textId="5ED452B8" w:rsidR="005360E4" w:rsidRPr="004D68CC" w:rsidRDefault="001B4819">
      <w:pPr>
        <w:pStyle w:val="Sommario2"/>
        <w:tabs>
          <w:tab w:val="right" w:leader="dot" w:pos="9350"/>
        </w:tabs>
        <w:rPr>
          <w:rFonts w:ascii="Calibri" w:hAnsi="Calibri"/>
          <w:smallCaps w:val="0"/>
          <w:noProof/>
          <w:sz w:val="22"/>
          <w:szCs w:val="22"/>
        </w:rPr>
      </w:pPr>
      <w:hyperlink w:anchor="_Toc336006531" w:history="1">
        <w:r w:rsidR="005360E4" w:rsidRPr="00B51998">
          <w:rPr>
            <w:rStyle w:val="Collegamentoipertestuale"/>
            <w:noProof/>
          </w:rPr>
          <w:t>3.Y &lt;Transaction Name  [domain acronym-#]&gt;</w:t>
        </w:r>
        <w:r w:rsidR="005360E4">
          <w:rPr>
            <w:noProof/>
            <w:webHidden/>
          </w:rPr>
          <w:tab/>
        </w:r>
        <w:r w:rsidR="005360E4">
          <w:rPr>
            <w:noProof/>
            <w:webHidden/>
          </w:rPr>
          <w:fldChar w:fldCharType="begin"/>
        </w:r>
        <w:r w:rsidR="005360E4">
          <w:rPr>
            <w:noProof/>
            <w:webHidden/>
          </w:rPr>
          <w:instrText xml:space="preserve"> PAGEREF _Toc336006531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69F32755" w14:textId="12763DBB" w:rsidR="005360E4" w:rsidRPr="004D68CC" w:rsidRDefault="001B4819">
      <w:pPr>
        <w:pStyle w:val="Sommario3"/>
        <w:tabs>
          <w:tab w:val="right" w:leader="dot" w:pos="9350"/>
        </w:tabs>
        <w:rPr>
          <w:rFonts w:ascii="Calibri" w:hAnsi="Calibri"/>
          <w:i w:val="0"/>
          <w:iCs w:val="0"/>
          <w:noProof/>
          <w:sz w:val="22"/>
          <w:szCs w:val="22"/>
        </w:rPr>
      </w:pPr>
      <w:hyperlink w:anchor="_Toc336006532" w:history="1">
        <w:r w:rsidR="005360E4" w:rsidRPr="00B51998">
          <w:rPr>
            <w:rStyle w:val="Collegamentoipertestuale"/>
            <w:noProof/>
          </w:rPr>
          <w:t>3.Y.1 Scope</w:t>
        </w:r>
        <w:r w:rsidR="005360E4">
          <w:rPr>
            <w:noProof/>
            <w:webHidden/>
          </w:rPr>
          <w:tab/>
        </w:r>
        <w:r w:rsidR="005360E4">
          <w:rPr>
            <w:noProof/>
            <w:webHidden/>
          </w:rPr>
          <w:fldChar w:fldCharType="begin"/>
        </w:r>
        <w:r w:rsidR="005360E4">
          <w:rPr>
            <w:noProof/>
            <w:webHidden/>
          </w:rPr>
          <w:instrText xml:space="preserve"> PAGEREF _Toc336006532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3038C9A9" w14:textId="5D2ADD17" w:rsidR="005360E4" w:rsidRPr="004D68CC" w:rsidRDefault="001B4819">
      <w:pPr>
        <w:pStyle w:val="Sommario3"/>
        <w:tabs>
          <w:tab w:val="right" w:leader="dot" w:pos="9350"/>
        </w:tabs>
        <w:rPr>
          <w:rFonts w:ascii="Calibri" w:hAnsi="Calibri"/>
          <w:i w:val="0"/>
          <w:iCs w:val="0"/>
          <w:noProof/>
          <w:sz w:val="22"/>
          <w:szCs w:val="22"/>
        </w:rPr>
      </w:pPr>
      <w:hyperlink w:anchor="_Toc336006533" w:history="1">
        <w:r w:rsidR="005360E4" w:rsidRPr="00B51998">
          <w:rPr>
            <w:rStyle w:val="Collegamentoipertestuale"/>
            <w:noProof/>
          </w:rPr>
          <w:t>3.Y.2  Actor Roles</w:t>
        </w:r>
        <w:r w:rsidR="005360E4">
          <w:rPr>
            <w:noProof/>
            <w:webHidden/>
          </w:rPr>
          <w:tab/>
        </w:r>
        <w:r w:rsidR="005360E4">
          <w:rPr>
            <w:noProof/>
            <w:webHidden/>
          </w:rPr>
          <w:fldChar w:fldCharType="begin"/>
        </w:r>
        <w:r w:rsidR="005360E4">
          <w:rPr>
            <w:noProof/>
            <w:webHidden/>
          </w:rPr>
          <w:instrText xml:space="preserve"> PAGEREF _Toc336006533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0D9D33CF" w14:textId="507090FF" w:rsidR="005360E4" w:rsidRPr="004D68CC" w:rsidRDefault="001B4819">
      <w:pPr>
        <w:pStyle w:val="Sommario3"/>
        <w:tabs>
          <w:tab w:val="right" w:leader="dot" w:pos="9350"/>
        </w:tabs>
        <w:rPr>
          <w:rFonts w:ascii="Calibri" w:hAnsi="Calibri"/>
          <w:i w:val="0"/>
          <w:iCs w:val="0"/>
          <w:noProof/>
          <w:sz w:val="22"/>
          <w:szCs w:val="22"/>
        </w:rPr>
      </w:pPr>
      <w:hyperlink w:anchor="_Toc336006534" w:history="1">
        <w:r w:rsidR="005360E4" w:rsidRPr="00B51998">
          <w:rPr>
            <w:rStyle w:val="Collegamentoipertestuale"/>
            <w:noProof/>
          </w:rPr>
          <w:t>3.Y.3 Referenced Standards</w:t>
        </w:r>
        <w:r w:rsidR="005360E4">
          <w:rPr>
            <w:noProof/>
            <w:webHidden/>
          </w:rPr>
          <w:tab/>
        </w:r>
        <w:r w:rsidR="005360E4">
          <w:rPr>
            <w:noProof/>
            <w:webHidden/>
          </w:rPr>
          <w:fldChar w:fldCharType="begin"/>
        </w:r>
        <w:r w:rsidR="005360E4">
          <w:rPr>
            <w:noProof/>
            <w:webHidden/>
          </w:rPr>
          <w:instrText xml:space="preserve"> PAGEREF _Toc336006534 \h </w:instrText>
        </w:r>
        <w:r w:rsidR="005360E4">
          <w:rPr>
            <w:noProof/>
            <w:webHidden/>
          </w:rPr>
        </w:r>
        <w:r w:rsidR="005360E4">
          <w:rPr>
            <w:noProof/>
            <w:webHidden/>
          </w:rPr>
          <w:fldChar w:fldCharType="separate"/>
        </w:r>
        <w:r w:rsidR="00C9390F">
          <w:rPr>
            <w:noProof/>
            <w:webHidden/>
          </w:rPr>
          <w:t>46</w:t>
        </w:r>
        <w:r w:rsidR="005360E4">
          <w:rPr>
            <w:noProof/>
            <w:webHidden/>
          </w:rPr>
          <w:fldChar w:fldCharType="end"/>
        </w:r>
      </w:hyperlink>
    </w:p>
    <w:p w14:paraId="62D956C0" w14:textId="09777815" w:rsidR="005360E4" w:rsidRPr="004D68CC" w:rsidRDefault="001B4819">
      <w:pPr>
        <w:pStyle w:val="Sommario3"/>
        <w:tabs>
          <w:tab w:val="right" w:leader="dot" w:pos="9350"/>
        </w:tabs>
        <w:rPr>
          <w:rFonts w:ascii="Calibri" w:hAnsi="Calibri"/>
          <w:i w:val="0"/>
          <w:iCs w:val="0"/>
          <w:noProof/>
          <w:sz w:val="22"/>
          <w:szCs w:val="22"/>
        </w:rPr>
      </w:pPr>
      <w:hyperlink w:anchor="_Toc336006535" w:history="1">
        <w:r w:rsidR="005360E4" w:rsidRPr="00B51998">
          <w:rPr>
            <w:rStyle w:val="Collegamentoipertestuale"/>
            <w:noProof/>
          </w:rPr>
          <w:t>3.Y.4 Interaction Diagram</w:t>
        </w:r>
        <w:r w:rsidR="005360E4">
          <w:rPr>
            <w:noProof/>
            <w:webHidden/>
          </w:rPr>
          <w:tab/>
        </w:r>
        <w:r w:rsidR="005360E4">
          <w:rPr>
            <w:noProof/>
            <w:webHidden/>
          </w:rPr>
          <w:fldChar w:fldCharType="begin"/>
        </w:r>
        <w:r w:rsidR="005360E4">
          <w:rPr>
            <w:noProof/>
            <w:webHidden/>
          </w:rPr>
          <w:instrText xml:space="preserve"> PAGEREF _Toc336006535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46E1F9B0" w14:textId="47467141" w:rsidR="005360E4" w:rsidRPr="004D68CC" w:rsidRDefault="001B4819">
      <w:pPr>
        <w:pStyle w:val="Sommario4"/>
        <w:tabs>
          <w:tab w:val="right" w:leader="dot" w:pos="9350"/>
        </w:tabs>
        <w:rPr>
          <w:rFonts w:ascii="Calibri" w:hAnsi="Calibri"/>
          <w:noProof/>
          <w:sz w:val="22"/>
          <w:szCs w:val="22"/>
        </w:rPr>
      </w:pPr>
      <w:hyperlink w:anchor="_Toc336006536" w:history="1">
        <w:r w:rsidR="005360E4" w:rsidRPr="00B51998">
          <w:rPr>
            <w:rStyle w:val="Collegamentoipertestuale"/>
            <w:noProof/>
          </w:rPr>
          <w:t>3.Y.4.1 &lt;Message 1 Name&gt;</w:t>
        </w:r>
        <w:r w:rsidR="005360E4">
          <w:rPr>
            <w:noProof/>
            <w:webHidden/>
          </w:rPr>
          <w:tab/>
        </w:r>
        <w:r w:rsidR="005360E4">
          <w:rPr>
            <w:noProof/>
            <w:webHidden/>
          </w:rPr>
          <w:fldChar w:fldCharType="begin"/>
        </w:r>
        <w:r w:rsidR="005360E4">
          <w:rPr>
            <w:noProof/>
            <w:webHidden/>
          </w:rPr>
          <w:instrText xml:space="preserve"> PAGEREF _Toc336006536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6634AB07" w14:textId="7473AA38" w:rsidR="005360E4" w:rsidRPr="004D68CC" w:rsidRDefault="001B4819">
      <w:pPr>
        <w:pStyle w:val="Sommario5"/>
        <w:tabs>
          <w:tab w:val="right" w:leader="dot" w:pos="9350"/>
        </w:tabs>
        <w:rPr>
          <w:rFonts w:ascii="Calibri" w:hAnsi="Calibri"/>
          <w:noProof/>
          <w:sz w:val="22"/>
          <w:szCs w:val="22"/>
        </w:rPr>
      </w:pPr>
      <w:hyperlink w:anchor="_Toc336006537" w:history="1">
        <w:r w:rsidR="005360E4" w:rsidRPr="00B51998">
          <w:rPr>
            <w:rStyle w:val="Collegamentoipertestuale"/>
            <w:noProof/>
          </w:rPr>
          <w:t>3.Y.4.1.1 Trigger Events</w:t>
        </w:r>
        <w:r w:rsidR="005360E4">
          <w:rPr>
            <w:noProof/>
            <w:webHidden/>
          </w:rPr>
          <w:tab/>
        </w:r>
        <w:r w:rsidR="005360E4">
          <w:rPr>
            <w:noProof/>
            <w:webHidden/>
          </w:rPr>
          <w:fldChar w:fldCharType="begin"/>
        </w:r>
        <w:r w:rsidR="005360E4">
          <w:rPr>
            <w:noProof/>
            <w:webHidden/>
          </w:rPr>
          <w:instrText xml:space="preserve"> PAGEREF _Toc336006537 \h </w:instrText>
        </w:r>
        <w:r w:rsidR="005360E4">
          <w:rPr>
            <w:noProof/>
            <w:webHidden/>
          </w:rPr>
        </w:r>
        <w:r w:rsidR="005360E4">
          <w:rPr>
            <w:noProof/>
            <w:webHidden/>
          </w:rPr>
          <w:fldChar w:fldCharType="separate"/>
        </w:r>
        <w:r w:rsidR="00C9390F">
          <w:rPr>
            <w:noProof/>
            <w:webHidden/>
          </w:rPr>
          <w:t>47</w:t>
        </w:r>
        <w:r w:rsidR="005360E4">
          <w:rPr>
            <w:noProof/>
            <w:webHidden/>
          </w:rPr>
          <w:fldChar w:fldCharType="end"/>
        </w:r>
      </w:hyperlink>
    </w:p>
    <w:p w14:paraId="0D92206F" w14:textId="14561DDB" w:rsidR="005360E4" w:rsidRPr="004D68CC" w:rsidRDefault="001B4819">
      <w:pPr>
        <w:pStyle w:val="Sommario5"/>
        <w:tabs>
          <w:tab w:val="right" w:leader="dot" w:pos="9350"/>
        </w:tabs>
        <w:rPr>
          <w:rFonts w:ascii="Calibri" w:hAnsi="Calibri"/>
          <w:noProof/>
          <w:sz w:val="22"/>
          <w:szCs w:val="22"/>
        </w:rPr>
      </w:pPr>
      <w:hyperlink w:anchor="_Toc336006538" w:history="1">
        <w:r w:rsidR="005360E4" w:rsidRPr="00B51998">
          <w:rPr>
            <w:rStyle w:val="Collegamentoipertestuale"/>
            <w:noProof/>
          </w:rPr>
          <w:t>3.Y.4.1.2 Message Semantics</w:t>
        </w:r>
        <w:r w:rsidR="005360E4">
          <w:rPr>
            <w:noProof/>
            <w:webHidden/>
          </w:rPr>
          <w:tab/>
        </w:r>
        <w:r w:rsidR="005360E4">
          <w:rPr>
            <w:noProof/>
            <w:webHidden/>
          </w:rPr>
          <w:fldChar w:fldCharType="begin"/>
        </w:r>
        <w:r w:rsidR="005360E4">
          <w:rPr>
            <w:noProof/>
            <w:webHidden/>
          </w:rPr>
          <w:instrText xml:space="preserve"> PAGEREF _Toc336006538 \h </w:instrText>
        </w:r>
        <w:r w:rsidR="005360E4">
          <w:rPr>
            <w:noProof/>
            <w:webHidden/>
          </w:rPr>
        </w:r>
        <w:r w:rsidR="005360E4">
          <w:rPr>
            <w:noProof/>
            <w:webHidden/>
          </w:rPr>
          <w:fldChar w:fldCharType="separate"/>
        </w:r>
        <w:r w:rsidR="00C9390F">
          <w:rPr>
            <w:noProof/>
            <w:webHidden/>
          </w:rPr>
          <w:t>48</w:t>
        </w:r>
        <w:r w:rsidR="005360E4">
          <w:rPr>
            <w:noProof/>
            <w:webHidden/>
          </w:rPr>
          <w:fldChar w:fldCharType="end"/>
        </w:r>
      </w:hyperlink>
    </w:p>
    <w:p w14:paraId="39F30396" w14:textId="46C4299C" w:rsidR="005360E4" w:rsidRPr="004D68CC" w:rsidRDefault="001B4819">
      <w:pPr>
        <w:pStyle w:val="Sommario5"/>
        <w:tabs>
          <w:tab w:val="right" w:leader="dot" w:pos="9350"/>
        </w:tabs>
        <w:rPr>
          <w:rFonts w:ascii="Calibri" w:hAnsi="Calibri"/>
          <w:noProof/>
          <w:sz w:val="22"/>
          <w:szCs w:val="22"/>
        </w:rPr>
      </w:pPr>
      <w:hyperlink w:anchor="_Toc336006539" w:history="1">
        <w:r w:rsidR="005360E4" w:rsidRPr="00B51998">
          <w:rPr>
            <w:rStyle w:val="Collegamentoipertestuale"/>
            <w:noProof/>
          </w:rPr>
          <w:t>3.Y.4.1.3 Expected Actions</w:t>
        </w:r>
        <w:r w:rsidR="005360E4">
          <w:rPr>
            <w:noProof/>
            <w:webHidden/>
          </w:rPr>
          <w:tab/>
        </w:r>
        <w:r w:rsidR="005360E4">
          <w:rPr>
            <w:noProof/>
            <w:webHidden/>
          </w:rPr>
          <w:fldChar w:fldCharType="begin"/>
        </w:r>
        <w:r w:rsidR="005360E4">
          <w:rPr>
            <w:noProof/>
            <w:webHidden/>
          </w:rPr>
          <w:instrText xml:space="preserve"> PAGEREF _Toc336006539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3ADD7359" w14:textId="6E7D1159" w:rsidR="005360E4" w:rsidRPr="004D68CC" w:rsidRDefault="001B4819">
      <w:pPr>
        <w:pStyle w:val="Sommario4"/>
        <w:tabs>
          <w:tab w:val="right" w:leader="dot" w:pos="9350"/>
        </w:tabs>
        <w:rPr>
          <w:rFonts w:ascii="Calibri" w:hAnsi="Calibri"/>
          <w:noProof/>
          <w:sz w:val="22"/>
          <w:szCs w:val="22"/>
        </w:rPr>
      </w:pPr>
      <w:hyperlink w:anchor="_Toc336006540" w:history="1">
        <w:r w:rsidR="005360E4" w:rsidRPr="00B51998">
          <w:rPr>
            <w:rStyle w:val="Collegamentoipertestuale"/>
            <w:noProof/>
          </w:rPr>
          <w:t>3.Y.4.2 &lt;Message 2 Name&gt;</w:t>
        </w:r>
        <w:r w:rsidR="005360E4">
          <w:rPr>
            <w:noProof/>
            <w:webHidden/>
          </w:rPr>
          <w:tab/>
        </w:r>
        <w:r w:rsidR="005360E4">
          <w:rPr>
            <w:noProof/>
            <w:webHidden/>
          </w:rPr>
          <w:fldChar w:fldCharType="begin"/>
        </w:r>
        <w:r w:rsidR="005360E4">
          <w:rPr>
            <w:noProof/>
            <w:webHidden/>
          </w:rPr>
          <w:instrText xml:space="preserve"> PAGEREF _Toc336006540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5C9EFFB6" w14:textId="4F0F6EB4" w:rsidR="005360E4" w:rsidRPr="004D68CC" w:rsidRDefault="001B4819">
      <w:pPr>
        <w:pStyle w:val="Sommario5"/>
        <w:tabs>
          <w:tab w:val="right" w:leader="dot" w:pos="9350"/>
        </w:tabs>
        <w:rPr>
          <w:rFonts w:ascii="Calibri" w:hAnsi="Calibri"/>
          <w:noProof/>
          <w:sz w:val="22"/>
          <w:szCs w:val="22"/>
        </w:rPr>
      </w:pPr>
      <w:hyperlink w:anchor="_Toc336006541" w:history="1">
        <w:r w:rsidR="005360E4" w:rsidRPr="00B51998">
          <w:rPr>
            <w:rStyle w:val="Collegamentoipertestuale"/>
            <w:noProof/>
          </w:rPr>
          <w:t>3.Y.4.2.1 Trigger Events</w:t>
        </w:r>
        <w:r w:rsidR="005360E4">
          <w:rPr>
            <w:noProof/>
            <w:webHidden/>
          </w:rPr>
          <w:tab/>
        </w:r>
        <w:r w:rsidR="005360E4">
          <w:rPr>
            <w:noProof/>
            <w:webHidden/>
          </w:rPr>
          <w:fldChar w:fldCharType="begin"/>
        </w:r>
        <w:r w:rsidR="005360E4">
          <w:rPr>
            <w:noProof/>
            <w:webHidden/>
          </w:rPr>
          <w:instrText xml:space="preserve"> PAGEREF _Toc336006541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5AC4D5E9" w14:textId="1E16D479" w:rsidR="005360E4" w:rsidRPr="004D68CC" w:rsidRDefault="001B4819">
      <w:pPr>
        <w:pStyle w:val="Sommario5"/>
        <w:tabs>
          <w:tab w:val="right" w:leader="dot" w:pos="9350"/>
        </w:tabs>
        <w:rPr>
          <w:rFonts w:ascii="Calibri" w:hAnsi="Calibri"/>
          <w:noProof/>
          <w:sz w:val="22"/>
          <w:szCs w:val="22"/>
        </w:rPr>
      </w:pPr>
      <w:hyperlink w:anchor="_Toc336006542" w:history="1">
        <w:r w:rsidR="005360E4" w:rsidRPr="00B51998">
          <w:rPr>
            <w:rStyle w:val="Collegamentoipertestuale"/>
            <w:noProof/>
          </w:rPr>
          <w:t>3.Y.4.2.2 Message Semantics</w:t>
        </w:r>
        <w:r w:rsidR="005360E4">
          <w:rPr>
            <w:noProof/>
            <w:webHidden/>
          </w:rPr>
          <w:tab/>
        </w:r>
        <w:r w:rsidR="005360E4">
          <w:rPr>
            <w:noProof/>
            <w:webHidden/>
          </w:rPr>
          <w:fldChar w:fldCharType="begin"/>
        </w:r>
        <w:r w:rsidR="005360E4">
          <w:rPr>
            <w:noProof/>
            <w:webHidden/>
          </w:rPr>
          <w:instrText xml:space="preserve"> PAGEREF _Toc336006542 \h </w:instrText>
        </w:r>
        <w:r w:rsidR="005360E4">
          <w:rPr>
            <w:noProof/>
            <w:webHidden/>
          </w:rPr>
        </w:r>
        <w:r w:rsidR="005360E4">
          <w:rPr>
            <w:noProof/>
            <w:webHidden/>
          </w:rPr>
          <w:fldChar w:fldCharType="separate"/>
        </w:r>
        <w:r w:rsidR="00C9390F">
          <w:rPr>
            <w:noProof/>
            <w:webHidden/>
          </w:rPr>
          <w:t>50</w:t>
        </w:r>
        <w:r w:rsidR="005360E4">
          <w:rPr>
            <w:noProof/>
            <w:webHidden/>
          </w:rPr>
          <w:fldChar w:fldCharType="end"/>
        </w:r>
      </w:hyperlink>
    </w:p>
    <w:p w14:paraId="4C4F41F5" w14:textId="6CE1DAB4" w:rsidR="005360E4" w:rsidRPr="004D68CC" w:rsidRDefault="001B4819">
      <w:pPr>
        <w:pStyle w:val="Sommario5"/>
        <w:tabs>
          <w:tab w:val="right" w:leader="dot" w:pos="9350"/>
        </w:tabs>
        <w:rPr>
          <w:rFonts w:ascii="Calibri" w:hAnsi="Calibri"/>
          <w:noProof/>
          <w:sz w:val="22"/>
          <w:szCs w:val="22"/>
        </w:rPr>
      </w:pPr>
      <w:hyperlink w:anchor="_Toc336006543" w:history="1">
        <w:r w:rsidR="005360E4" w:rsidRPr="00B51998">
          <w:rPr>
            <w:rStyle w:val="Collegamentoipertestuale"/>
            <w:noProof/>
          </w:rPr>
          <w:t>3.Y.4.2.3 Expected Actions</w:t>
        </w:r>
        <w:r w:rsidR="005360E4">
          <w:rPr>
            <w:noProof/>
            <w:webHidden/>
          </w:rPr>
          <w:tab/>
        </w:r>
        <w:r w:rsidR="005360E4">
          <w:rPr>
            <w:noProof/>
            <w:webHidden/>
          </w:rPr>
          <w:fldChar w:fldCharType="begin"/>
        </w:r>
        <w:r w:rsidR="005360E4">
          <w:rPr>
            <w:noProof/>
            <w:webHidden/>
          </w:rPr>
          <w:instrText xml:space="preserve"> PAGEREF _Toc336006543 \h </w:instrText>
        </w:r>
        <w:r w:rsidR="005360E4">
          <w:rPr>
            <w:noProof/>
            <w:webHidden/>
          </w:rPr>
        </w:r>
        <w:r w:rsidR="005360E4">
          <w:rPr>
            <w:noProof/>
            <w:webHidden/>
          </w:rPr>
          <w:fldChar w:fldCharType="separate"/>
        </w:r>
        <w:r w:rsidR="00C9390F">
          <w:rPr>
            <w:noProof/>
            <w:webHidden/>
          </w:rPr>
          <w:t>51</w:t>
        </w:r>
        <w:r w:rsidR="005360E4">
          <w:rPr>
            <w:noProof/>
            <w:webHidden/>
          </w:rPr>
          <w:fldChar w:fldCharType="end"/>
        </w:r>
      </w:hyperlink>
    </w:p>
    <w:p w14:paraId="17A22694" w14:textId="2F9026CD" w:rsidR="005360E4" w:rsidRPr="004D68CC" w:rsidRDefault="001B4819">
      <w:pPr>
        <w:pStyle w:val="Sommario3"/>
        <w:tabs>
          <w:tab w:val="right" w:leader="dot" w:pos="9350"/>
        </w:tabs>
        <w:rPr>
          <w:rFonts w:ascii="Calibri" w:hAnsi="Calibri"/>
          <w:i w:val="0"/>
          <w:iCs w:val="0"/>
          <w:noProof/>
          <w:sz w:val="22"/>
          <w:szCs w:val="22"/>
        </w:rPr>
      </w:pPr>
      <w:hyperlink w:anchor="_Toc336006544" w:history="1">
        <w:r w:rsidR="005360E4" w:rsidRPr="00B51998">
          <w:rPr>
            <w:rStyle w:val="Collegamentoipertestuale"/>
            <w:noProof/>
          </w:rPr>
          <w:t>3.Y.5 Security Considerations</w:t>
        </w:r>
        <w:r w:rsidR="005360E4">
          <w:rPr>
            <w:noProof/>
            <w:webHidden/>
          </w:rPr>
          <w:tab/>
        </w:r>
        <w:r w:rsidR="005360E4">
          <w:rPr>
            <w:noProof/>
            <w:webHidden/>
          </w:rPr>
          <w:fldChar w:fldCharType="begin"/>
        </w:r>
        <w:r w:rsidR="005360E4">
          <w:rPr>
            <w:noProof/>
            <w:webHidden/>
          </w:rPr>
          <w:instrText xml:space="preserve"> PAGEREF _Toc336006544 \h </w:instrText>
        </w:r>
        <w:r w:rsidR="005360E4">
          <w:rPr>
            <w:noProof/>
            <w:webHidden/>
          </w:rPr>
        </w:r>
        <w:r w:rsidR="005360E4">
          <w:rPr>
            <w:noProof/>
            <w:webHidden/>
          </w:rPr>
          <w:fldChar w:fldCharType="separate"/>
        </w:r>
        <w:r w:rsidR="00C9390F">
          <w:rPr>
            <w:noProof/>
            <w:webHidden/>
          </w:rPr>
          <w:t>52</w:t>
        </w:r>
        <w:r w:rsidR="005360E4">
          <w:rPr>
            <w:noProof/>
            <w:webHidden/>
          </w:rPr>
          <w:fldChar w:fldCharType="end"/>
        </w:r>
      </w:hyperlink>
    </w:p>
    <w:p w14:paraId="42AEB5AF" w14:textId="482D403E" w:rsidR="005360E4" w:rsidRPr="004D68CC" w:rsidRDefault="001B4819">
      <w:pPr>
        <w:pStyle w:val="Sommario4"/>
        <w:tabs>
          <w:tab w:val="right" w:leader="dot" w:pos="9350"/>
        </w:tabs>
        <w:rPr>
          <w:rFonts w:ascii="Calibri" w:hAnsi="Calibri"/>
          <w:noProof/>
          <w:sz w:val="22"/>
          <w:szCs w:val="22"/>
        </w:rPr>
      </w:pPr>
      <w:hyperlink w:anchor="_Toc336006545" w:history="1">
        <w:r w:rsidR="005360E4" w:rsidRPr="00B51998">
          <w:rPr>
            <w:rStyle w:val="Collegamentoipertestuale"/>
            <w:noProof/>
          </w:rPr>
          <w:t>3.Y.5.1 Security Audit Considerations</w:t>
        </w:r>
        <w:r w:rsidR="005360E4">
          <w:rPr>
            <w:noProof/>
            <w:webHidden/>
          </w:rPr>
          <w:tab/>
        </w:r>
        <w:r w:rsidR="005360E4">
          <w:rPr>
            <w:noProof/>
            <w:webHidden/>
          </w:rPr>
          <w:fldChar w:fldCharType="begin"/>
        </w:r>
        <w:r w:rsidR="005360E4">
          <w:rPr>
            <w:noProof/>
            <w:webHidden/>
          </w:rPr>
          <w:instrText xml:space="preserve"> PAGEREF _Toc336006545 \h </w:instrText>
        </w:r>
        <w:r w:rsidR="005360E4">
          <w:rPr>
            <w:noProof/>
            <w:webHidden/>
          </w:rPr>
        </w:r>
        <w:r w:rsidR="005360E4">
          <w:rPr>
            <w:noProof/>
            <w:webHidden/>
          </w:rPr>
          <w:fldChar w:fldCharType="separate"/>
        </w:r>
        <w:r w:rsidR="00C9390F">
          <w:rPr>
            <w:noProof/>
            <w:webHidden/>
          </w:rPr>
          <w:t>52</w:t>
        </w:r>
        <w:r w:rsidR="005360E4">
          <w:rPr>
            <w:noProof/>
            <w:webHidden/>
          </w:rPr>
          <w:fldChar w:fldCharType="end"/>
        </w:r>
      </w:hyperlink>
    </w:p>
    <w:p w14:paraId="437CE413" w14:textId="0B066617" w:rsidR="005360E4" w:rsidRPr="004D68CC" w:rsidRDefault="001B4819">
      <w:pPr>
        <w:pStyle w:val="Sommario5"/>
        <w:tabs>
          <w:tab w:val="right" w:leader="dot" w:pos="9350"/>
        </w:tabs>
        <w:rPr>
          <w:rFonts w:ascii="Calibri" w:hAnsi="Calibri"/>
          <w:noProof/>
          <w:sz w:val="22"/>
          <w:szCs w:val="22"/>
        </w:rPr>
      </w:pPr>
      <w:hyperlink w:anchor="_Toc336006546" w:history="1">
        <w:r w:rsidR="005360E4" w:rsidRPr="00B51998">
          <w:rPr>
            <w:rStyle w:val="Collegamentoipertestuale"/>
            <w:noProof/>
          </w:rPr>
          <w:t>3.Y.5.1.(z) Actor Specific Security Considerations</w:t>
        </w:r>
        <w:r w:rsidR="005360E4">
          <w:rPr>
            <w:noProof/>
            <w:webHidden/>
          </w:rPr>
          <w:tab/>
        </w:r>
        <w:r w:rsidR="005360E4">
          <w:rPr>
            <w:noProof/>
            <w:webHidden/>
          </w:rPr>
          <w:fldChar w:fldCharType="begin"/>
        </w:r>
        <w:r w:rsidR="005360E4">
          <w:rPr>
            <w:noProof/>
            <w:webHidden/>
          </w:rPr>
          <w:instrText xml:space="preserve"> PAGEREF _Toc336006546 \h </w:instrText>
        </w:r>
        <w:r w:rsidR="005360E4">
          <w:rPr>
            <w:noProof/>
            <w:webHidden/>
          </w:rPr>
        </w:r>
        <w:r w:rsidR="005360E4">
          <w:rPr>
            <w:noProof/>
            <w:webHidden/>
          </w:rPr>
          <w:fldChar w:fldCharType="separate"/>
        </w:r>
        <w:r w:rsidR="00C9390F">
          <w:rPr>
            <w:b/>
            <w:noProof/>
            <w:webHidden/>
          </w:rPr>
          <w:t>Errore. Il segnalibro non è definito.</w:t>
        </w:r>
        <w:r w:rsidR="005360E4">
          <w:rPr>
            <w:noProof/>
            <w:webHidden/>
          </w:rPr>
          <w:fldChar w:fldCharType="end"/>
        </w:r>
      </w:hyperlink>
    </w:p>
    <w:p w14:paraId="29467D27" w14:textId="0F87327C" w:rsidR="005360E4" w:rsidRPr="004D68CC" w:rsidRDefault="001B4819">
      <w:pPr>
        <w:pStyle w:val="Sommario1"/>
        <w:tabs>
          <w:tab w:val="right" w:leader="dot" w:pos="9350"/>
        </w:tabs>
        <w:rPr>
          <w:rFonts w:ascii="Calibri" w:hAnsi="Calibri"/>
          <w:b w:val="0"/>
          <w:bCs w:val="0"/>
          <w:caps w:val="0"/>
          <w:noProof/>
          <w:sz w:val="22"/>
          <w:szCs w:val="22"/>
        </w:rPr>
      </w:pPr>
      <w:hyperlink w:anchor="_Toc336006547" w:history="1">
        <w:r w:rsidR="005360E4" w:rsidRPr="00B51998">
          <w:rPr>
            <w:rStyle w:val="Collegamentoipertestuale"/>
            <w:noProof/>
          </w:rPr>
          <w:t>&lt;Appendix letter&gt; Appendix Name</w:t>
        </w:r>
        <w:r w:rsidR="005360E4">
          <w:rPr>
            <w:noProof/>
            <w:webHidden/>
          </w:rPr>
          <w:tab/>
        </w:r>
        <w:r w:rsidR="005360E4">
          <w:rPr>
            <w:noProof/>
            <w:webHidden/>
          </w:rPr>
          <w:fldChar w:fldCharType="begin"/>
        </w:r>
        <w:r w:rsidR="005360E4">
          <w:rPr>
            <w:noProof/>
            <w:webHidden/>
          </w:rPr>
          <w:instrText xml:space="preserve"> PAGEREF _Toc336006547 \h </w:instrText>
        </w:r>
        <w:r w:rsidR="005360E4">
          <w:rPr>
            <w:noProof/>
            <w:webHidden/>
          </w:rPr>
        </w:r>
        <w:r w:rsidR="005360E4">
          <w:rPr>
            <w:noProof/>
            <w:webHidden/>
          </w:rPr>
          <w:fldChar w:fldCharType="separate"/>
        </w:r>
        <w:r w:rsidR="00C9390F">
          <w:rPr>
            <w:noProof/>
            <w:webHidden/>
          </w:rPr>
          <w:t>53</w:t>
        </w:r>
        <w:r w:rsidR="005360E4">
          <w:rPr>
            <w:noProof/>
            <w:webHidden/>
          </w:rPr>
          <w:fldChar w:fldCharType="end"/>
        </w:r>
      </w:hyperlink>
    </w:p>
    <w:p w14:paraId="103C0941" w14:textId="50A88661" w:rsidR="005360E4" w:rsidRPr="004D68CC" w:rsidRDefault="001B4819">
      <w:pPr>
        <w:pStyle w:val="Sommario1"/>
        <w:tabs>
          <w:tab w:val="right" w:leader="dot" w:pos="9350"/>
        </w:tabs>
        <w:rPr>
          <w:rFonts w:ascii="Calibri" w:hAnsi="Calibri"/>
          <w:b w:val="0"/>
          <w:bCs w:val="0"/>
          <w:caps w:val="0"/>
          <w:noProof/>
          <w:sz w:val="22"/>
          <w:szCs w:val="22"/>
        </w:rPr>
      </w:pPr>
      <w:hyperlink w:anchor="_Toc336006548" w:history="1">
        <w:r w:rsidR="005360E4" w:rsidRPr="00B51998">
          <w:rPr>
            <w:rStyle w:val="Collegamentoipertestuale"/>
            <w:noProof/>
          </w:rPr>
          <w:t xml:space="preserve">Volume </w:t>
        </w:r>
        <w:r w:rsidR="005360E4" w:rsidRPr="00B51998">
          <w:rPr>
            <w:rStyle w:val="Collegamentoipertestuale"/>
            <w:noProof/>
            <w:highlight w:val="yellow"/>
          </w:rPr>
          <w:t>2</w:t>
        </w:r>
        <w:r w:rsidR="005360E4" w:rsidRPr="00B51998">
          <w:rPr>
            <w:rStyle w:val="Collegamentoipertestuale"/>
            <w:noProof/>
          </w:rPr>
          <w:t xml:space="preserve"> Namespace Additions</w:t>
        </w:r>
        <w:r w:rsidR="005360E4">
          <w:rPr>
            <w:noProof/>
            <w:webHidden/>
          </w:rPr>
          <w:tab/>
        </w:r>
        <w:r w:rsidR="005360E4">
          <w:rPr>
            <w:noProof/>
            <w:webHidden/>
          </w:rPr>
          <w:fldChar w:fldCharType="begin"/>
        </w:r>
        <w:r w:rsidR="005360E4">
          <w:rPr>
            <w:noProof/>
            <w:webHidden/>
          </w:rPr>
          <w:instrText xml:space="preserve"> PAGEREF _Toc336006548 \h </w:instrText>
        </w:r>
        <w:r w:rsidR="005360E4">
          <w:rPr>
            <w:noProof/>
            <w:webHidden/>
          </w:rPr>
        </w:r>
        <w:r w:rsidR="005360E4">
          <w:rPr>
            <w:noProof/>
            <w:webHidden/>
          </w:rPr>
          <w:fldChar w:fldCharType="separate"/>
        </w:r>
        <w:r w:rsidR="00C9390F">
          <w:rPr>
            <w:noProof/>
            <w:webHidden/>
          </w:rPr>
          <w:t>53</w:t>
        </w:r>
        <w:r w:rsidR="005360E4">
          <w:rPr>
            <w:noProof/>
            <w:webHidden/>
          </w:rPr>
          <w:fldChar w:fldCharType="end"/>
        </w:r>
      </w:hyperlink>
    </w:p>
    <w:p w14:paraId="6A3BAC0C" w14:textId="6C380E14" w:rsidR="005360E4" w:rsidRPr="004D68CC" w:rsidRDefault="001B4819">
      <w:pPr>
        <w:pStyle w:val="Sommario1"/>
        <w:tabs>
          <w:tab w:val="right" w:leader="dot" w:pos="9350"/>
        </w:tabs>
        <w:rPr>
          <w:rFonts w:ascii="Calibri" w:hAnsi="Calibri"/>
          <w:b w:val="0"/>
          <w:bCs w:val="0"/>
          <w:caps w:val="0"/>
          <w:noProof/>
          <w:sz w:val="22"/>
          <w:szCs w:val="22"/>
        </w:rPr>
      </w:pPr>
      <w:hyperlink w:anchor="_Toc336006549" w:history="1">
        <w:r w:rsidR="005360E4" w:rsidRPr="00B51998">
          <w:rPr>
            <w:rStyle w:val="Collegamentoipertestuale"/>
            <w:noProof/>
          </w:rPr>
          <w:t>Volume 3 – Content Modules</w:t>
        </w:r>
        <w:r w:rsidR="005360E4">
          <w:rPr>
            <w:noProof/>
            <w:webHidden/>
          </w:rPr>
          <w:tab/>
        </w:r>
        <w:r w:rsidR="005360E4">
          <w:rPr>
            <w:noProof/>
            <w:webHidden/>
          </w:rPr>
          <w:fldChar w:fldCharType="begin"/>
        </w:r>
        <w:r w:rsidR="005360E4">
          <w:rPr>
            <w:noProof/>
            <w:webHidden/>
          </w:rPr>
          <w:instrText xml:space="preserve"> PAGEREF _Toc336006549 \h </w:instrText>
        </w:r>
        <w:r w:rsidR="005360E4">
          <w:rPr>
            <w:noProof/>
            <w:webHidden/>
          </w:rPr>
        </w:r>
        <w:r w:rsidR="005360E4">
          <w:rPr>
            <w:noProof/>
            <w:webHidden/>
          </w:rPr>
          <w:fldChar w:fldCharType="separate"/>
        </w:r>
        <w:r w:rsidR="00C9390F">
          <w:rPr>
            <w:noProof/>
            <w:webHidden/>
          </w:rPr>
          <w:t>54</w:t>
        </w:r>
        <w:r w:rsidR="005360E4">
          <w:rPr>
            <w:noProof/>
            <w:webHidden/>
          </w:rPr>
          <w:fldChar w:fldCharType="end"/>
        </w:r>
      </w:hyperlink>
    </w:p>
    <w:p w14:paraId="0E44335C" w14:textId="3D81031C" w:rsidR="005360E4" w:rsidRPr="004D68CC" w:rsidRDefault="001B4819">
      <w:pPr>
        <w:pStyle w:val="Sommario1"/>
        <w:tabs>
          <w:tab w:val="right" w:leader="dot" w:pos="9350"/>
        </w:tabs>
        <w:rPr>
          <w:rFonts w:ascii="Calibri" w:hAnsi="Calibri"/>
          <w:b w:val="0"/>
          <w:bCs w:val="0"/>
          <w:caps w:val="0"/>
          <w:noProof/>
          <w:sz w:val="22"/>
          <w:szCs w:val="22"/>
        </w:rPr>
      </w:pPr>
      <w:hyperlink w:anchor="_Toc336006550" w:history="1">
        <w:r w:rsidR="005360E4" w:rsidRPr="00B51998">
          <w:rPr>
            <w:rStyle w:val="Collegamentoipertestuale"/>
            <w:noProof/>
          </w:rPr>
          <w:t>5.  Namespaces and Vocabularies</w:t>
        </w:r>
        <w:r w:rsidR="005360E4">
          <w:rPr>
            <w:noProof/>
            <w:webHidden/>
          </w:rPr>
          <w:tab/>
        </w:r>
        <w:r w:rsidR="005360E4">
          <w:rPr>
            <w:noProof/>
            <w:webHidden/>
          </w:rPr>
          <w:fldChar w:fldCharType="begin"/>
        </w:r>
        <w:r w:rsidR="005360E4">
          <w:rPr>
            <w:noProof/>
            <w:webHidden/>
          </w:rPr>
          <w:instrText xml:space="preserve"> PAGEREF _Toc336006550 \h </w:instrText>
        </w:r>
        <w:r w:rsidR="005360E4">
          <w:rPr>
            <w:noProof/>
            <w:webHidden/>
          </w:rPr>
        </w:r>
        <w:r w:rsidR="005360E4">
          <w:rPr>
            <w:noProof/>
            <w:webHidden/>
          </w:rPr>
          <w:fldChar w:fldCharType="separate"/>
        </w:r>
        <w:r w:rsidR="00C9390F">
          <w:rPr>
            <w:noProof/>
            <w:webHidden/>
          </w:rPr>
          <w:t>57</w:t>
        </w:r>
        <w:r w:rsidR="005360E4">
          <w:rPr>
            <w:noProof/>
            <w:webHidden/>
          </w:rPr>
          <w:fldChar w:fldCharType="end"/>
        </w:r>
      </w:hyperlink>
    </w:p>
    <w:p w14:paraId="69731295" w14:textId="19612E1A" w:rsidR="005360E4" w:rsidRPr="004D68CC" w:rsidRDefault="001B4819">
      <w:pPr>
        <w:pStyle w:val="Sommario1"/>
        <w:tabs>
          <w:tab w:val="right" w:leader="dot" w:pos="9350"/>
        </w:tabs>
        <w:rPr>
          <w:rFonts w:ascii="Calibri" w:hAnsi="Calibri"/>
          <w:b w:val="0"/>
          <w:bCs w:val="0"/>
          <w:caps w:val="0"/>
          <w:noProof/>
          <w:sz w:val="22"/>
          <w:szCs w:val="22"/>
        </w:rPr>
      </w:pPr>
      <w:hyperlink w:anchor="_Toc336006551" w:history="1">
        <w:r w:rsidR="005360E4" w:rsidRPr="00B51998">
          <w:rPr>
            <w:rStyle w:val="Collegamentoipertestuale"/>
            <w:noProof/>
          </w:rPr>
          <w:t>6.  Content Modules</w:t>
        </w:r>
        <w:r w:rsidR="005360E4">
          <w:rPr>
            <w:noProof/>
            <w:webHidden/>
          </w:rPr>
          <w:tab/>
        </w:r>
        <w:r w:rsidR="005360E4">
          <w:rPr>
            <w:noProof/>
            <w:webHidden/>
          </w:rPr>
          <w:fldChar w:fldCharType="begin"/>
        </w:r>
        <w:r w:rsidR="005360E4">
          <w:rPr>
            <w:noProof/>
            <w:webHidden/>
          </w:rPr>
          <w:instrText xml:space="preserve"> PAGEREF _Toc336006551 \h </w:instrText>
        </w:r>
        <w:r w:rsidR="005360E4">
          <w:rPr>
            <w:noProof/>
            <w:webHidden/>
          </w:rPr>
        </w:r>
        <w:r w:rsidR="005360E4">
          <w:rPr>
            <w:noProof/>
            <w:webHidden/>
          </w:rPr>
          <w:fldChar w:fldCharType="separate"/>
        </w:r>
        <w:r w:rsidR="00C9390F">
          <w:rPr>
            <w:noProof/>
            <w:webHidden/>
          </w:rPr>
          <w:t>58</w:t>
        </w:r>
        <w:r w:rsidR="005360E4">
          <w:rPr>
            <w:noProof/>
            <w:webHidden/>
          </w:rPr>
          <w:fldChar w:fldCharType="end"/>
        </w:r>
      </w:hyperlink>
    </w:p>
    <w:p w14:paraId="7E9CC6E0" w14:textId="4032689F" w:rsidR="005360E4" w:rsidRPr="004D68CC" w:rsidRDefault="001B4819">
      <w:pPr>
        <w:pStyle w:val="Sommario2"/>
        <w:tabs>
          <w:tab w:val="right" w:leader="dot" w:pos="9350"/>
        </w:tabs>
        <w:rPr>
          <w:rFonts w:ascii="Calibri" w:hAnsi="Calibri"/>
          <w:smallCaps w:val="0"/>
          <w:noProof/>
          <w:sz w:val="22"/>
          <w:szCs w:val="22"/>
        </w:rPr>
      </w:pPr>
      <w:hyperlink w:anchor="_Toc336006552" w:history="1">
        <w:r w:rsidR="005360E4" w:rsidRPr="00B51998">
          <w:rPr>
            <w:rStyle w:val="Collegamentoipertestuale"/>
            <w:noProof/>
          </w:rPr>
          <w:t>6.3.1 CDA Document Content Modules</w:t>
        </w:r>
        <w:r w:rsidR="005360E4">
          <w:rPr>
            <w:noProof/>
            <w:webHidden/>
          </w:rPr>
          <w:tab/>
        </w:r>
        <w:r w:rsidR="005360E4">
          <w:rPr>
            <w:noProof/>
            <w:webHidden/>
          </w:rPr>
          <w:fldChar w:fldCharType="begin"/>
        </w:r>
        <w:r w:rsidR="005360E4">
          <w:rPr>
            <w:noProof/>
            <w:webHidden/>
          </w:rPr>
          <w:instrText xml:space="preserve"> PAGEREF _Toc336006552 \h </w:instrText>
        </w:r>
        <w:r w:rsidR="005360E4">
          <w:rPr>
            <w:noProof/>
            <w:webHidden/>
          </w:rPr>
        </w:r>
        <w:r w:rsidR="005360E4">
          <w:rPr>
            <w:noProof/>
            <w:webHidden/>
          </w:rPr>
          <w:fldChar w:fldCharType="separate"/>
        </w:r>
        <w:r w:rsidR="00C9390F">
          <w:rPr>
            <w:noProof/>
            <w:webHidden/>
          </w:rPr>
          <w:t>58</w:t>
        </w:r>
        <w:r w:rsidR="005360E4">
          <w:rPr>
            <w:noProof/>
            <w:webHidden/>
          </w:rPr>
          <w:fldChar w:fldCharType="end"/>
        </w:r>
      </w:hyperlink>
    </w:p>
    <w:p w14:paraId="5F867D07" w14:textId="68E4790C" w:rsidR="005360E4" w:rsidRPr="004D68CC" w:rsidRDefault="001B4819">
      <w:pPr>
        <w:pStyle w:val="Sommario4"/>
        <w:tabs>
          <w:tab w:val="right" w:leader="dot" w:pos="9350"/>
        </w:tabs>
        <w:rPr>
          <w:rFonts w:ascii="Calibri" w:hAnsi="Calibri"/>
          <w:noProof/>
          <w:sz w:val="22"/>
          <w:szCs w:val="22"/>
        </w:rPr>
      </w:pPr>
      <w:hyperlink w:anchor="_Toc336006553" w:history="1">
        <w:r w:rsidR="005360E4" w:rsidRPr="00B51998">
          <w:rPr>
            <w:rStyle w:val="Collegamentoipertestuale"/>
            <w:noProof/>
          </w:rPr>
          <w:t>6.3.1.D  &lt;Content Module Name (Acronym)&gt; Document Content Module</w:t>
        </w:r>
        <w:r w:rsidR="005360E4">
          <w:rPr>
            <w:noProof/>
            <w:webHidden/>
          </w:rPr>
          <w:tab/>
        </w:r>
        <w:r w:rsidR="005360E4">
          <w:rPr>
            <w:noProof/>
            <w:webHidden/>
          </w:rPr>
          <w:fldChar w:fldCharType="begin"/>
        </w:r>
        <w:r w:rsidR="005360E4">
          <w:rPr>
            <w:noProof/>
            <w:webHidden/>
          </w:rPr>
          <w:instrText xml:space="preserve"> PAGEREF _Toc336006553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457766E9" w14:textId="2004A0AC" w:rsidR="005360E4" w:rsidRPr="004D68CC" w:rsidRDefault="001B4819">
      <w:pPr>
        <w:pStyle w:val="Sommario5"/>
        <w:tabs>
          <w:tab w:val="right" w:leader="dot" w:pos="9350"/>
        </w:tabs>
        <w:rPr>
          <w:rFonts w:ascii="Calibri" w:hAnsi="Calibri"/>
          <w:noProof/>
          <w:sz w:val="22"/>
          <w:szCs w:val="22"/>
        </w:rPr>
      </w:pPr>
      <w:hyperlink w:anchor="_Toc336006554" w:history="1">
        <w:r w:rsidR="005360E4" w:rsidRPr="00B51998">
          <w:rPr>
            <w:rStyle w:val="Collegamentoipertestuale"/>
            <w:noProof/>
          </w:rPr>
          <w:t>6.3.1.D.1 Format Code</w:t>
        </w:r>
        <w:r w:rsidR="005360E4">
          <w:rPr>
            <w:noProof/>
            <w:webHidden/>
          </w:rPr>
          <w:tab/>
        </w:r>
        <w:r w:rsidR="005360E4">
          <w:rPr>
            <w:noProof/>
            <w:webHidden/>
          </w:rPr>
          <w:fldChar w:fldCharType="begin"/>
        </w:r>
        <w:r w:rsidR="005360E4">
          <w:rPr>
            <w:noProof/>
            <w:webHidden/>
          </w:rPr>
          <w:instrText xml:space="preserve"> PAGEREF _Toc336006554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10B3CBAB" w14:textId="6C949BC2" w:rsidR="005360E4" w:rsidRPr="004D68CC" w:rsidRDefault="001B4819">
      <w:pPr>
        <w:pStyle w:val="Sommario5"/>
        <w:tabs>
          <w:tab w:val="right" w:leader="dot" w:pos="9350"/>
        </w:tabs>
        <w:rPr>
          <w:rFonts w:ascii="Calibri" w:hAnsi="Calibri"/>
          <w:noProof/>
          <w:sz w:val="22"/>
          <w:szCs w:val="22"/>
        </w:rPr>
      </w:pPr>
      <w:hyperlink w:anchor="_Toc336006555" w:history="1">
        <w:r w:rsidR="005360E4" w:rsidRPr="00B51998">
          <w:rPr>
            <w:rStyle w:val="Collegamentoipertestuale"/>
            <w:noProof/>
          </w:rPr>
          <w:t>6.3.1.D.2 Parent Template</w:t>
        </w:r>
        <w:r w:rsidR="005360E4">
          <w:rPr>
            <w:noProof/>
            <w:webHidden/>
          </w:rPr>
          <w:tab/>
        </w:r>
        <w:r w:rsidR="005360E4">
          <w:rPr>
            <w:noProof/>
            <w:webHidden/>
          </w:rPr>
          <w:fldChar w:fldCharType="begin"/>
        </w:r>
        <w:r w:rsidR="005360E4">
          <w:rPr>
            <w:noProof/>
            <w:webHidden/>
          </w:rPr>
          <w:instrText xml:space="preserve"> PAGEREF _Toc336006555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5C991C7C" w14:textId="1C2840F0" w:rsidR="005360E4" w:rsidRPr="004D68CC" w:rsidRDefault="001B4819">
      <w:pPr>
        <w:pStyle w:val="Sommario5"/>
        <w:tabs>
          <w:tab w:val="right" w:leader="dot" w:pos="9350"/>
        </w:tabs>
        <w:rPr>
          <w:rFonts w:ascii="Calibri" w:hAnsi="Calibri"/>
          <w:noProof/>
          <w:sz w:val="22"/>
          <w:szCs w:val="22"/>
        </w:rPr>
      </w:pPr>
      <w:hyperlink w:anchor="_Toc336006556" w:history="1">
        <w:r w:rsidR="005360E4" w:rsidRPr="00B51998">
          <w:rPr>
            <w:rStyle w:val="Collegamentoipertestuale"/>
            <w:noProof/>
          </w:rPr>
          <w:t>6.3.1.D.3 Referenced Standards</w:t>
        </w:r>
        <w:r w:rsidR="005360E4">
          <w:rPr>
            <w:noProof/>
            <w:webHidden/>
          </w:rPr>
          <w:tab/>
        </w:r>
        <w:r w:rsidR="005360E4">
          <w:rPr>
            <w:noProof/>
            <w:webHidden/>
          </w:rPr>
          <w:fldChar w:fldCharType="begin"/>
        </w:r>
        <w:r w:rsidR="005360E4">
          <w:rPr>
            <w:noProof/>
            <w:webHidden/>
          </w:rPr>
          <w:instrText xml:space="preserve"> PAGEREF _Toc336006556 \h </w:instrText>
        </w:r>
        <w:r w:rsidR="005360E4">
          <w:rPr>
            <w:noProof/>
            <w:webHidden/>
          </w:rPr>
        </w:r>
        <w:r w:rsidR="005360E4">
          <w:rPr>
            <w:noProof/>
            <w:webHidden/>
          </w:rPr>
          <w:fldChar w:fldCharType="separate"/>
        </w:r>
        <w:r w:rsidR="00C9390F">
          <w:rPr>
            <w:noProof/>
            <w:webHidden/>
          </w:rPr>
          <w:t>59</w:t>
        </w:r>
        <w:r w:rsidR="005360E4">
          <w:rPr>
            <w:noProof/>
            <w:webHidden/>
          </w:rPr>
          <w:fldChar w:fldCharType="end"/>
        </w:r>
      </w:hyperlink>
    </w:p>
    <w:p w14:paraId="78E6B82E" w14:textId="4F4FFA8C" w:rsidR="005360E4" w:rsidRPr="004D68CC" w:rsidRDefault="001B4819">
      <w:pPr>
        <w:pStyle w:val="Sommario5"/>
        <w:tabs>
          <w:tab w:val="right" w:leader="dot" w:pos="9350"/>
        </w:tabs>
        <w:rPr>
          <w:rFonts w:ascii="Calibri" w:hAnsi="Calibri"/>
          <w:noProof/>
          <w:sz w:val="22"/>
          <w:szCs w:val="22"/>
        </w:rPr>
      </w:pPr>
      <w:hyperlink w:anchor="_Toc336006557" w:history="1">
        <w:r w:rsidR="005360E4" w:rsidRPr="00B51998">
          <w:rPr>
            <w:rStyle w:val="Collegamentoipertestuale"/>
            <w:noProof/>
          </w:rPr>
          <w:t>6.3.1.D.4 Data Element Requirement Mappings to CDA</w:t>
        </w:r>
        <w:r w:rsidR="005360E4">
          <w:rPr>
            <w:noProof/>
            <w:webHidden/>
          </w:rPr>
          <w:tab/>
        </w:r>
        <w:r w:rsidR="005360E4">
          <w:rPr>
            <w:noProof/>
            <w:webHidden/>
          </w:rPr>
          <w:fldChar w:fldCharType="begin"/>
        </w:r>
        <w:r w:rsidR="005360E4">
          <w:rPr>
            <w:noProof/>
            <w:webHidden/>
          </w:rPr>
          <w:instrText xml:space="preserve"> PAGEREF _Toc336006557 \h </w:instrText>
        </w:r>
        <w:r w:rsidR="005360E4">
          <w:rPr>
            <w:noProof/>
            <w:webHidden/>
          </w:rPr>
        </w:r>
        <w:r w:rsidR="005360E4">
          <w:rPr>
            <w:noProof/>
            <w:webHidden/>
          </w:rPr>
          <w:fldChar w:fldCharType="separate"/>
        </w:r>
        <w:r w:rsidR="00C9390F">
          <w:rPr>
            <w:noProof/>
            <w:webHidden/>
          </w:rPr>
          <w:t>60</w:t>
        </w:r>
        <w:r w:rsidR="005360E4">
          <w:rPr>
            <w:noProof/>
            <w:webHidden/>
          </w:rPr>
          <w:fldChar w:fldCharType="end"/>
        </w:r>
      </w:hyperlink>
    </w:p>
    <w:p w14:paraId="4634B592" w14:textId="4A4BB203" w:rsidR="005360E4" w:rsidRPr="004D68CC" w:rsidRDefault="001B4819">
      <w:pPr>
        <w:pStyle w:val="Sommario5"/>
        <w:tabs>
          <w:tab w:val="right" w:leader="dot" w:pos="9350"/>
        </w:tabs>
        <w:rPr>
          <w:rFonts w:ascii="Calibri" w:hAnsi="Calibri"/>
          <w:noProof/>
          <w:sz w:val="22"/>
          <w:szCs w:val="22"/>
        </w:rPr>
      </w:pPr>
      <w:hyperlink w:anchor="_Toc336006558" w:history="1">
        <w:r w:rsidR="005360E4" w:rsidRPr="00B51998">
          <w:rPr>
            <w:rStyle w:val="Collegamentoipertestuale"/>
            <w:noProof/>
          </w:rPr>
          <w:t>6.3.1.D.5 &lt;Content Module Name (Acronym, if appl)&gt; Document Content Module Specification</w:t>
        </w:r>
        <w:r w:rsidR="005360E4">
          <w:rPr>
            <w:noProof/>
            <w:webHidden/>
          </w:rPr>
          <w:tab/>
        </w:r>
        <w:r w:rsidR="005360E4">
          <w:rPr>
            <w:noProof/>
            <w:webHidden/>
          </w:rPr>
          <w:fldChar w:fldCharType="begin"/>
        </w:r>
        <w:r w:rsidR="005360E4">
          <w:rPr>
            <w:noProof/>
            <w:webHidden/>
          </w:rPr>
          <w:instrText xml:space="preserve"> PAGEREF _Toc336006558 \h </w:instrText>
        </w:r>
        <w:r w:rsidR="005360E4">
          <w:rPr>
            <w:noProof/>
            <w:webHidden/>
          </w:rPr>
        </w:r>
        <w:r w:rsidR="005360E4">
          <w:rPr>
            <w:noProof/>
            <w:webHidden/>
          </w:rPr>
          <w:fldChar w:fldCharType="separate"/>
        </w:r>
        <w:r w:rsidR="00C9390F">
          <w:rPr>
            <w:noProof/>
            <w:webHidden/>
          </w:rPr>
          <w:t>61</w:t>
        </w:r>
        <w:r w:rsidR="005360E4">
          <w:rPr>
            <w:noProof/>
            <w:webHidden/>
          </w:rPr>
          <w:fldChar w:fldCharType="end"/>
        </w:r>
      </w:hyperlink>
    </w:p>
    <w:p w14:paraId="6F267B6D" w14:textId="54F8FF2C" w:rsidR="005360E4" w:rsidRPr="004D68CC" w:rsidRDefault="001B4819">
      <w:pPr>
        <w:pStyle w:val="Sommario6"/>
        <w:tabs>
          <w:tab w:val="right" w:leader="dot" w:pos="9350"/>
        </w:tabs>
        <w:rPr>
          <w:rFonts w:ascii="Calibri" w:hAnsi="Calibri"/>
          <w:noProof/>
          <w:sz w:val="22"/>
          <w:szCs w:val="22"/>
        </w:rPr>
      </w:pPr>
      <w:hyperlink w:anchor="_Toc336006559" w:history="1">
        <w:r w:rsidR="005360E4" w:rsidRPr="00B51998">
          <w:rPr>
            <w:rStyle w:val="Collegamentoipertestuale"/>
            <w:noProof/>
          </w:rPr>
          <w:t>6.3.1.D.5.1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_Toc336006559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3259F930" w14:textId="6F620BE8" w:rsidR="005360E4" w:rsidRPr="004D68CC" w:rsidRDefault="001B4819">
      <w:pPr>
        <w:pStyle w:val="Sommario6"/>
        <w:tabs>
          <w:tab w:val="right" w:leader="dot" w:pos="9350"/>
        </w:tabs>
        <w:rPr>
          <w:rFonts w:ascii="Calibri" w:hAnsi="Calibri"/>
          <w:noProof/>
          <w:sz w:val="22"/>
          <w:szCs w:val="22"/>
        </w:rPr>
      </w:pPr>
      <w:hyperlink w:anchor="_Toc336006560" w:history="1">
        <w:r w:rsidR="005360E4" w:rsidRPr="00B51998">
          <w:rPr>
            <w:rStyle w:val="Collegamentoipertestuale"/>
            <w:noProof/>
          </w:rPr>
          <w:t>6.3.1.D.5.2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_Toc336006560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40B97231" w14:textId="1F6FA3B7" w:rsidR="005360E4" w:rsidRPr="004D68CC" w:rsidRDefault="001B4819">
      <w:pPr>
        <w:pStyle w:val="Sommario6"/>
        <w:tabs>
          <w:tab w:val="right" w:leader="dot" w:pos="9350"/>
        </w:tabs>
        <w:rPr>
          <w:rFonts w:ascii="Calibri" w:hAnsi="Calibri"/>
          <w:noProof/>
          <w:sz w:val="22"/>
          <w:szCs w:val="22"/>
        </w:rPr>
      </w:pPr>
      <w:hyperlink w:anchor="_Toc336006561" w:history="1">
        <w:r w:rsidR="005360E4" w:rsidRPr="00B51998">
          <w:rPr>
            <w:rStyle w:val="Collegamentoipertestuale"/>
            <w:noProof/>
          </w:rPr>
          <w:t>6.3.1.D.5.3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_Toc336006561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255E8DC8" w14:textId="18E874A1" w:rsidR="005360E4" w:rsidRPr="004D68CC" w:rsidRDefault="001B4819">
      <w:pPr>
        <w:pStyle w:val="Sommario6"/>
        <w:tabs>
          <w:tab w:val="right" w:leader="dot" w:pos="9350"/>
        </w:tabs>
        <w:rPr>
          <w:rFonts w:ascii="Calibri" w:hAnsi="Calibri"/>
          <w:noProof/>
          <w:sz w:val="22"/>
          <w:szCs w:val="22"/>
        </w:rPr>
      </w:pPr>
      <w:hyperlink w:anchor="_Toc336006562" w:history="1">
        <w:r w:rsidR="005360E4" w:rsidRPr="00B51998">
          <w:rPr>
            <w:rStyle w:val="Collegamentoipertestuale"/>
            <w:noProof/>
          </w:rPr>
          <w:t>6.3.1.D.5.4 &lt;Header Element or Section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_Toc336006562 \h </w:instrText>
        </w:r>
        <w:r w:rsidR="005360E4">
          <w:rPr>
            <w:noProof/>
            <w:webHidden/>
          </w:rPr>
        </w:r>
        <w:r w:rsidR="005360E4">
          <w:rPr>
            <w:noProof/>
            <w:webHidden/>
          </w:rPr>
          <w:fldChar w:fldCharType="separate"/>
        </w:r>
        <w:r w:rsidR="00C9390F">
          <w:rPr>
            <w:noProof/>
            <w:webHidden/>
          </w:rPr>
          <w:t>64</w:t>
        </w:r>
        <w:r w:rsidR="005360E4">
          <w:rPr>
            <w:noProof/>
            <w:webHidden/>
          </w:rPr>
          <w:fldChar w:fldCharType="end"/>
        </w:r>
      </w:hyperlink>
    </w:p>
    <w:p w14:paraId="3771EC2D" w14:textId="28CF1377" w:rsidR="005360E4" w:rsidRPr="004D68CC" w:rsidRDefault="001B4819">
      <w:pPr>
        <w:pStyle w:val="Sommario6"/>
        <w:tabs>
          <w:tab w:val="right" w:leader="dot" w:pos="9350"/>
        </w:tabs>
        <w:rPr>
          <w:rFonts w:ascii="Calibri" w:hAnsi="Calibri"/>
          <w:noProof/>
          <w:sz w:val="22"/>
          <w:szCs w:val="22"/>
        </w:rPr>
      </w:pPr>
      <w:hyperlink w:anchor="_Toc336006563" w:history="1">
        <w:r w:rsidR="005360E4" w:rsidRPr="00B51998">
          <w:rPr>
            <w:rStyle w:val="Collegamentoipertestuale"/>
            <w:noProof/>
          </w:rPr>
          <w:t>6.3.1.D.5.1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_Toc336006563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287E4EDE" w14:textId="2B2A80F1" w:rsidR="005360E4" w:rsidRPr="004D68CC" w:rsidRDefault="001B4819">
      <w:pPr>
        <w:pStyle w:val="Sommario6"/>
        <w:tabs>
          <w:tab w:val="right" w:leader="dot" w:pos="9350"/>
        </w:tabs>
        <w:rPr>
          <w:rFonts w:ascii="Calibri" w:hAnsi="Calibri"/>
          <w:noProof/>
          <w:sz w:val="22"/>
          <w:szCs w:val="22"/>
        </w:rPr>
      </w:pPr>
      <w:hyperlink w:anchor="_Toc336006564" w:history="1">
        <w:r w:rsidR="005360E4" w:rsidRPr="00B51998">
          <w:rPr>
            <w:rStyle w:val="Collegamentoipertestuale"/>
            <w:noProof/>
          </w:rPr>
          <w:t>6.3.1.D.5.2 &lt;Template Title name&gt; &lt;Vocabulary Constraint or Condition&gt;</w:t>
        </w:r>
        <w:r w:rsidR="005360E4">
          <w:rPr>
            <w:noProof/>
            <w:webHidden/>
          </w:rPr>
          <w:tab/>
        </w:r>
        <w:r w:rsidR="005360E4">
          <w:rPr>
            <w:noProof/>
            <w:webHidden/>
          </w:rPr>
          <w:fldChar w:fldCharType="begin"/>
        </w:r>
        <w:r w:rsidR="005360E4">
          <w:rPr>
            <w:noProof/>
            <w:webHidden/>
          </w:rPr>
          <w:instrText xml:space="preserve"> PAGEREF _Toc336006564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10A4704B" w14:textId="18A166AF" w:rsidR="005360E4" w:rsidRPr="004D68CC" w:rsidRDefault="001B4819">
      <w:pPr>
        <w:pStyle w:val="Sommario5"/>
        <w:tabs>
          <w:tab w:val="right" w:leader="dot" w:pos="9350"/>
        </w:tabs>
        <w:rPr>
          <w:rFonts w:ascii="Calibri" w:hAnsi="Calibri"/>
          <w:noProof/>
          <w:sz w:val="22"/>
          <w:szCs w:val="22"/>
        </w:rPr>
      </w:pPr>
      <w:hyperlink w:anchor="_Toc336006565" w:history="1">
        <w:r w:rsidR="005360E4" w:rsidRPr="00B51998">
          <w:rPr>
            <w:rStyle w:val="Collegamentoipertestuale"/>
            <w:noProof/>
          </w:rPr>
          <w:t>6.3.1.D.6 &lt;Document and Acronym Name&gt; Conformance and Example</w:t>
        </w:r>
        <w:r w:rsidR="005360E4">
          <w:rPr>
            <w:noProof/>
            <w:webHidden/>
          </w:rPr>
          <w:tab/>
        </w:r>
        <w:r w:rsidR="005360E4">
          <w:rPr>
            <w:noProof/>
            <w:webHidden/>
          </w:rPr>
          <w:fldChar w:fldCharType="begin"/>
        </w:r>
        <w:r w:rsidR="005360E4">
          <w:rPr>
            <w:noProof/>
            <w:webHidden/>
          </w:rPr>
          <w:instrText xml:space="preserve"> PAGEREF _Toc336006565 \h </w:instrText>
        </w:r>
        <w:r w:rsidR="005360E4">
          <w:rPr>
            <w:noProof/>
            <w:webHidden/>
          </w:rPr>
        </w:r>
        <w:r w:rsidR="005360E4">
          <w:rPr>
            <w:noProof/>
            <w:webHidden/>
          </w:rPr>
          <w:fldChar w:fldCharType="separate"/>
        </w:r>
        <w:r w:rsidR="00C9390F">
          <w:rPr>
            <w:noProof/>
            <w:webHidden/>
          </w:rPr>
          <w:t>67</w:t>
        </w:r>
        <w:r w:rsidR="005360E4">
          <w:rPr>
            <w:noProof/>
            <w:webHidden/>
          </w:rPr>
          <w:fldChar w:fldCharType="end"/>
        </w:r>
      </w:hyperlink>
    </w:p>
    <w:p w14:paraId="0F74B854" w14:textId="02ED05D8" w:rsidR="005360E4" w:rsidRPr="004D68CC" w:rsidRDefault="001B4819">
      <w:pPr>
        <w:pStyle w:val="Sommario2"/>
        <w:tabs>
          <w:tab w:val="right" w:leader="dot" w:pos="9350"/>
        </w:tabs>
        <w:rPr>
          <w:rFonts w:ascii="Calibri" w:hAnsi="Calibri"/>
          <w:smallCaps w:val="0"/>
          <w:noProof/>
          <w:sz w:val="22"/>
          <w:szCs w:val="22"/>
        </w:rPr>
      </w:pPr>
      <w:hyperlink w:anchor="_Toc336006566" w:history="1">
        <w:r w:rsidR="005360E4" w:rsidRPr="00B51998">
          <w:rPr>
            <w:rStyle w:val="Collegamentoipertestuale"/>
            <w:noProof/>
          </w:rPr>
          <w:t>6.3.2  CDA Header Content Modules</w:t>
        </w:r>
        <w:r w:rsidR="005360E4">
          <w:rPr>
            <w:noProof/>
            <w:webHidden/>
          </w:rPr>
          <w:tab/>
        </w:r>
        <w:r w:rsidR="005360E4">
          <w:rPr>
            <w:noProof/>
            <w:webHidden/>
          </w:rPr>
          <w:fldChar w:fldCharType="begin"/>
        </w:r>
        <w:r w:rsidR="005360E4">
          <w:rPr>
            <w:noProof/>
            <w:webHidden/>
          </w:rPr>
          <w:instrText xml:space="preserve"> PAGEREF _Toc336006566 \h </w:instrText>
        </w:r>
        <w:r w:rsidR="005360E4">
          <w:rPr>
            <w:noProof/>
            <w:webHidden/>
          </w:rPr>
        </w:r>
        <w:r w:rsidR="005360E4">
          <w:rPr>
            <w:noProof/>
            <w:webHidden/>
          </w:rPr>
          <w:fldChar w:fldCharType="separate"/>
        </w:r>
        <w:r w:rsidR="00C9390F">
          <w:rPr>
            <w:noProof/>
            <w:webHidden/>
          </w:rPr>
          <w:t>68</w:t>
        </w:r>
        <w:r w:rsidR="005360E4">
          <w:rPr>
            <w:noProof/>
            <w:webHidden/>
          </w:rPr>
          <w:fldChar w:fldCharType="end"/>
        </w:r>
      </w:hyperlink>
    </w:p>
    <w:p w14:paraId="0BD02225" w14:textId="5A05E0C5" w:rsidR="005360E4" w:rsidRPr="004D68CC" w:rsidRDefault="001B4819">
      <w:pPr>
        <w:pStyle w:val="Sommario4"/>
        <w:tabs>
          <w:tab w:val="right" w:leader="dot" w:pos="9350"/>
        </w:tabs>
        <w:rPr>
          <w:rFonts w:ascii="Calibri" w:hAnsi="Calibri"/>
          <w:noProof/>
          <w:sz w:val="22"/>
          <w:szCs w:val="22"/>
        </w:rPr>
      </w:pPr>
      <w:hyperlink w:anchor="_Toc336006567" w:history="1">
        <w:r w:rsidR="005360E4" w:rsidRPr="00B51998">
          <w:rPr>
            <w:rStyle w:val="Collegamentoipertestuale"/>
            <w:noProof/>
          </w:rPr>
          <w:t>6.3.2.H  &lt;Header Element Module Name&gt; Header Content Module</w:t>
        </w:r>
        <w:r w:rsidR="005360E4">
          <w:rPr>
            <w:noProof/>
            <w:webHidden/>
          </w:rPr>
          <w:tab/>
        </w:r>
        <w:r w:rsidR="005360E4">
          <w:rPr>
            <w:noProof/>
            <w:webHidden/>
          </w:rPr>
          <w:fldChar w:fldCharType="begin"/>
        </w:r>
        <w:r w:rsidR="005360E4">
          <w:rPr>
            <w:noProof/>
            <w:webHidden/>
          </w:rPr>
          <w:instrText xml:space="preserve"> PAGEREF _Toc336006567 \h </w:instrText>
        </w:r>
        <w:r w:rsidR="005360E4">
          <w:rPr>
            <w:noProof/>
            <w:webHidden/>
          </w:rPr>
        </w:r>
        <w:r w:rsidR="005360E4">
          <w:rPr>
            <w:noProof/>
            <w:webHidden/>
          </w:rPr>
          <w:fldChar w:fldCharType="separate"/>
        </w:r>
        <w:r w:rsidR="00C9390F">
          <w:rPr>
            <w:noProof/>
            <w:webHidden/>
          </w:rPr>
          <w:t>68</w:t>
        </w:r>
        <w:r w:rsidR="005360E4">
          <w:rPr>
            <w:noProof/>
            <w:webHidden/>
          </w:rPr>
          <w:fldChar w:fldCharType="end"/>
        </w:r>
      </w:hyperlink>
    </w:p>
    <w:p w14:paraId="4ABA9EB0" w14:textId="2E8CD357" w:rsidR="005360E4" w:rsidRPr="004D68CC" w:rsidRDefault="001B4819">
      <w:pPr>
        <w:pStyle w:val="Sommario5"/>
        <w:tabs>
          <w:tab w:val="right" w:leader="dot" w:pos="9350"/>
        </w:tabs>
        <w:rPr>
          <w:rFonts w:ascii="Calibri" w:hAnsi="Calibri"/>
          <w:noProof/>
          <w:sz w:val="22"/>
          <w:szCs w:val="22"/>
        </w:rPr>
      </w:pPr>
      <w:hyperlink w:anchor="_Toc336006568" w:history="1">
        <w:r w:rsidR="005360E4" w:rsidRPr="00B51998">
          <w:rPr>
            <w:rStyle w:val="Collegamentoipertestuale"/>
            <w:noProof/>
          </w:rPr>
          <w:t xml:space="preserve">6.3.2.H.1 &lt;Description Name&gt; &lt;e.g., </w:t>
        </w:r>
        <w:r w:rsidR="005360E4" w:rsidRPr="00B51998">
          <w:rPr>
            <w:rStyle w:val="Collegamentoipertestuale"/>
            <w:rFonts w:eastAsia="Calibri"/>
            <w:noProof/>
          </w:rPr>
          <w:t xml:space="preserve">Responsible Party&gt; &lt;Specification Document </w:t>
        </w:r>
        <w:r w:rsidR="005360E4" w:rsidRPr="00B51998">
          <w:rPr>
            <w:rStyle w:val="Collegamentoipertestuale"/>
            <w:rFonts w:eastAsia="Calibri"/>
            <w:i/>
            <w:noProof/>
          </w:rPr>
          <w:t>or</w:t>
        </w:r>
        <w:r w:rsidR="005360E4" w:rsidRPr="00B51998">
          <w:rPr>
            <w:rStyle w:val="Collegamentoipertestuale"/>
            <w:rFonts w:eastAsia="Calibri"/>
            <w:noProof/>
          </w:rPr>
          <w:t xml:space="preserve"> Vocabulary Constraint&gt;</w:t>
        </w:r>
        <w:r w:rsidR="005360E4">
          <w:rPr>
            <w:noProof/>
            <w:webHidden/>
          </w:rPr>
          <w:tab/>
        </w:r>
        <w:r w:rsidR="005360E4">
          <w:rPr>
            <w:noProof/>
            <w:webHidden/>
          </w:rPr>
          <w:fldChar w:fldCharType="begin"/>
        </w:r>
        <w:r w:rsidR="005360E4">
          <w:rPr>
            <w:noProof/>
            <w:webHidden/>
          </w:rPr>
          <w:instrText xml:space="preserve"> PAGEREF _Toc336006568 \h </w:instrText>
        </w:r>
        <w:r w:rsidR="005360E4">
          <w:rPr>
            <w:noProof/>
            <w:webHidden/>
          </w:rPr>
        </w:r>
        <w:r w:rsidR="005360E4">
          <w:rPr>
            <w:noProof/>
            <w:webHidden/>
          </w:rPr>
          <w:fldChar w:fldCharType="separate"/>
        </w:r>
        <w:r w:rsidR="00C9390F">
          <w:rPr>
            <w:noProof/>
            <w:webHidden/>
          </w:rPr>
          <w:t>69</w:t>
        </w:r>
        <w:r w:rsidR="005360E4">
          <w:rPr>
            <w:noProof/>
            <w:webHidden/>
          </w:rPr>
          <w:fldChar w:fldCharType="end"/>
        </w:r>
      </w:hyperlink>
    </w:p>
    <w:p w14:paraId="74669715" w14:textId="6B947F0E" w:rsidR="005360E4" w:rsidRPr="004D68CC" w:rsidRDefault="001B4819">
      <w:pPr>
        <w:pStyle w:val="Sommario5"/>
        <w:tabs>
          <w:tab w:val="right" w:leader="dot" w:pos="9350"/>
        </w:tabs>
        <w:rPr>
          <w:rFonts w:ascii="Calibri" w:hAnsi="Calibri"/>
          <w:noProof/>
          <w:sz w:val="22"/>
          <w:szCs w:val="22"/>
        </w:rPr>
      </w:pPr>
      <w:hyperlink w:anchor="_Toc336006569" w:history="1">
        <w:r w:rsidR="005360E4" w:rsidRPr="00B51998">
          <w:rPr>
            <w:rStyle w:val="Collegamentoipertestuale"/>
            <w:noProof/>
          </w:rPr>
          <w:t>6.3.2.H.2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_Toc336006569 \h </w:instrText>
        </w:r>
        <w:r w:rsidR="005360E4">
          <w:rPr>
            <w:noProof/>
            <w:webHidden/>
          </w:rPr>
        </w:r>
        <w:r w:rsidR="005360E4">
          <w:rPr>
            <w:noProof/>
            <w:webHidden/>
          </w:rPr>
          <w:fldChar w:fldCharType="separate"/>
        </w:r>
        <w:r w:rsidR="00C9390F">
          <w:rPr>
            <w:noProof/>
            <w:webHidden/>
          </w:rPr>
          <w:t>70</w:t>
        </w:r>
        <w:r w:rsidR="005360E4">
          <w:rPr>
            <w:noProof/>
            <w:webHidden/>
          </w:rPr>
          <w:fldChar w:fldCharType="end"/>
        </w:r>
      </w:hyperlink>
    </w:p>
    <w:p w14:paraId="1EBEF5F8" w14:textId="3ADB1CBE" w:rsidR="005360E4" w:rsidRPr="004D68CC" w:rsidRDefault="001B4819">
      <w:pPr>
        <w:pStyle w:val="Sommario5"/>
        <w:tabs>
          <w:tab w:val="right" w:leader="dot" w:pos="9350"/>
        </w:tabs>
        <w:rPr>
          <w:rFonts w:ascii="Calibri" w:hAnsi="Calibri"/>
          <w:noProof/>
          <w:sz w:val="22"/>
          <w:szCs w:val="22"/>
        </w:rPr>
      </w:pPr>
      <w:hyperlink w:anchor="_Toc336006570" w:history="1">
        <w:r w:rsidR="005360E4" w:rsidRPr="00B51998">
          <w:rPr>
            <w:rStyle w:val="Collegamentoipertestuale"/>
            <w:noProof/>
          </w:rPr>
          <w:t>6.3.2.H.3 &lt;Description Name&gt; &lt;</w:t>
        </w:r>
        <w:r w:rsidR="005360E4" w:rsidRPr="00B51998">
          <w:rPr>
            <w:rStyle w:val="Collegamentoipertestuale"/>
            <w:rFonts w:eastAsia="Calibri"/>
            <w:noProof/>
          </w:rPr>
          <w:t>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_Toc336006570 \h </w:instrText>
        </w:r>
        <w:r w:rsidR="005360E4">
          <w:rPr>
            <w:noProof/>
            <w:webHidden/>
          </w:rPr>
        </w:r>
        <w:r w:rsidR="005360E4">
          <w:rPr>
            <w:noProof/>
            <w:webHidden/>
          </w:rPr>
          <w:fldChar w:fldCharType="separate"/>
        </w:r>
        <w:r w:rsidR="00C9390F">
          <w:rPr>
            <w:noProof/>
            <w:webHidden/>
          </w:rPr>
          <w:t>70</w:t>
        </w:r>
        <w:r w:rsidR="005360E4">
          <w:rPr>
            <w:noProof/>
            <w:webHidden/>
          </w:rPr>
          <w:fldChar w:fldCharType="end"/>
        </w:r>
      </w:hyperlink>
    </w:p>
    <w:p w14:paraId="1EEEEFF5" w14:textId="02EA8B28" w:rsidR="005360E4" w:rsidRPr="004D68CC" w:rsidRDefault="001B4819">
      <w:pPr>
        <w:pStyle w:val="Sommario2"/>
        <w:tabs>
          <w:tab w:val="right" w:leader="dot" w:pos="9350"/>
        </w:tabs>
        <w:rPr>
          <w:rFonts w:ascii="Calibri" w:hAnsi="Calibri"/>
          <w:smallCaps w:val="0"/>
          <w:noProof/>
          <w:sz w:val="22"/>
          <w:szCs w:val="22"/>
        </w:rPr>
      </w:pPr>
      <w:hyperlink w:anchor="_Toc336006571" w:history="1">
        <w:r w:rsidR="005360E4" w:rsidRPr="00B51998">
          <w:rPr>
            <w:rStyle w:val="Collegamentoipertestuale"/>
            <w:noProof/>
          </w:rPr>
          <w:t>6.3.3  CDA Section Content Modules</w:t>
        </w:r>
        <w:r w:rsidR="005360E4">
          <w:rPr>
            <w:noProof/>
            <w:webHidden/>
          </w:rPr>
          <w:tab/>
        </w:r>
        <w:r w:rsidR="005360E4">
          <w:rPr>
            <w:noProof/>
            <w:webHidden/>
          </w:rPr>
          <w:fldChar w:fldCharType="begin"/>
        </w:r>
        <w:r w:rsidR="005360E4">
          <w:rPr>
            <w:noProof/>
            <w:webHidden/>
          </w:rPr>
          <w:instrText xml:space="preserve"> PAGEREF _Toc336006571 \h </w:instrText>
        </w:r>
        <w:r w:rsidR="005360E4">
          <w:rPr>
            <w:noProof/>
            <w:webHidden/>
          </w:rPr>
        </w:r>
        <w:r w:rsidR="005360E4">
          <w:rPr>
            <w:noProof/>
            <w:webHidden/>
          </w:rPr>
          <w:fldChar w:fldCharType="separate"/>
        </w:r>
        <w:r w:rsidR="00C9390F">
          <w:rPr>
            <w:noProof/>
            <w:webHidden/>
          </w:rPr>
          <w:t>71</w:t>
        </w:r>
        <w:r w:rsidR="005360E4">
          <w:rPr>
            <w:noProof/>
            <w:webHidden/>
          </w:rPr>
          <w:fldChar w:fldCharType="end"/>
        </w:r>
      </w:hyperlink>
    </w:p>
    <w:p w14:paraId="4F783AB5" w14:textId="7AE920BF" w:rsidR="005360E4" w:rsidRPr="004D68CC" w:rsidRDefault="001B4819">
      <w:pPr>
        <w:pStyle w:val="Sommario4"/>
        <w:tabs>
          <w:tab w:val="right" w:leader="dot" w:pos="9350"/>
        </w:tabs>
        <w:rPr>
          <w:rFonts w:ascii="Calibri" w:hAnsi="Calibri"/>
          <w:noProof/>
          <w:sz w:val="22"/>
          <w:szCs w:val="22"/>
        </w:rPr>
      </w:pPr>
      <w:hyperlink w:anchor="_Toc336006572" w:history="1">
        <w:r w:rsidR="005360E4" w:rsidRPr="00B51998">
          <w:rPr>
            <w:rStyle w:val="Collegamentoipertestuale"/>
            <w:noProof/>
          </w:rPr>
          <w:t>6.3.3.10.S  &lt;Section Module Name&gt; - Section Content Module</w:t>
        </w:r>
        <w:r w:rsidR="005360E4">
          <w:rPr>
            <w:noProof/>
            <w:webHidden/>
          </w:rPr>
          <w:tab/>
        </w:r>
        <w:r w:rsidR="005360E4">
          <w:rPr>
            <w:noProof/>
            <w:webHidden/>
          </w:rPr>
          <w:fldChar w:fldCharType="begin"/>
        </w:r>
        <w:r w:rsidR="005360E4">
          <w:rPr>
            <w:noProof/>
            <w:webHidden/>
          </w:rPr>
          <w:instrText xml:space="preserve"> PAGEREF _Toc336006572 \h </w:instrText>
        </w:r>
        <w:r w:rsidR="005360E4">
          <w:rPr>
            <w:noProof/>
            <w:webHidden/>
          </w:rPr>
        </w:r>
        <w:r w:rsidR="005360E4">
          <w:rPr>
            <w:noProof/>
            <w:webHidden/>
          </w:rPr>
          <w:fldChar w:fldCharType="separate"/>
        </w:r>
        <w:r w:rsidR="00C9390F">
          <w:rPr>
            <w:noProof/>
            <w:webHidden/>
          </w:rPr>
          <w:t>72</w:t>
        </w:r>
        <w:r w:rsidR="005360E4">
          <w:rPr>
            <w:noProof/>
            <w:webHidden/>
          </w:rPr>
          <w:fldChar w:fldCharType="end"/>
        </w:r>
      </w:hyperlink>
    </w:p>
    <w:p w14:paraId="52710E24" w14:textId="5C9A2777" w:rsidR="005360E4" w:rsidRPr="004D68CC" w:rsidRDefault="001B4819">
      <w:pPr>
        <w:pStyle w:val="Sommario5"/>
        <w:tabs>
          <w:tab w:val="right" w:leader="dot" w:pos="9350"/>
        </w:tabs>
        <w:rPr>
          <w:rFonts w:ascii="Calibri" w:hAnsi="Calibri"/>
          <w:noProof/>
          <w:sz w:val="22"/>
          <w:szCs w:val="22"/>
        </w:rPr>
      </w:pPr>
      <w:hyperlink w:anchor="_Toc336006573" w:history="1">
        <w:r w:rsidR="005360E4" w:rsidRPr="00B51998">
          <w:rPr>
            <w:rStyle w:val="Collegamentoipertestuale"/>
            <w:noProof/>
          </w:rPr>
          <w:t>6.3.3.10.S.1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_Toc336006573 \h </w:instrText>
        </w:r>
        <w:r w:rsidR="005360E4">
          <w:rPr>
            <w:noProof/>
            <w:webHidden/>
          </w:rPr>
        </w:r>
        <w:r w:rsidR="005360E4">
          <w:rPr>
            <w:noProof/>
            <w:webHidden/>
          </w:rPr>
          <w:fldChar w:fldCharType="separate"/>
        </w:r>
        <w:r w:rsidR="00C9390F">
          <w:rPr>
            <w:noProof/>
            <w:webHidden/>
          </w:rPr>
          <w:t>73</w:t>
        </w:r>
        <w:r w:rsidR="005360E4">
          <w:rPr>
            <w:noProof/>
            <w:webHidden/>
          </w:rPr>
          <w:fldChar w:fldCharType="end"/>
        </w:r>
      </w:hyperlink>
    </w:p>
    <w:p w14:paraId="5638537E" w14:textId="20E8D62D" w:rsidR="005360E4" w:rsidRPr="004D68CC" w:rsidRDefault="001B4819">
      <w:pPr>
        <w:pStyle w:val="Sommario5"/>
        <w:tabs>
          <w:tab w:val="right" w:leader="dot" w:pos="9350"/>
        </w:tabs>
        <w:rPr>
          <w:rFonts w:ascii="Calibri" w:hAnsi="Calibri"/>
          <w:noProof/>
          <w:sz w:val="22"/>
          <w:szCs w:val="22"/>
        </w:rPr>
      </w:pPr>
      <w:hyperlink w:anchor="_Toc336006574" w:history="1">
        <w:r w:rsidR="005360E4" w:rsidRPr="00B51998">
          <w:rPr>
            <w:rStyle w:val="Collegamentoipertestuale"/>
            <w:noProof/>
          </w:rPr>
          <w:t>6.3.3.10.S.2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_Toc336006574 \h </w:instrText>
        </w:r>
        <w:r w:rsidR="005360E4">
          <w:rPr>
            <w:noProof/>
            <w:webHidden/>
          </w:rPr>
        </w:r>
        <w:r w:rsidR="005360E4">
          <w:rPr>
            <w:noProof/>
            <w:webHidden/>
          </w:rPr>
          <w:fldChar w:fldCharType="separate"/>
        </w:r>
        <w:r w:rsidR="00C9390F">
          <w:rPr>
            <w:noProof/>
            <w:webHidden/>
          </w:rPr>
          <w:t>73</w:t>
        </w:r>
        <w:r w:rsidR="005360E4">
          <w:rPr>
            <w:noProof/>
            <w:webHidden/>
          </w:rPr>
          <w:fldChar w:fldCharType="end"/>
        </w:r>
      </w:hyperlink>
    </w:p>
    <w:p w14:paraId="49E7EF80" w14:textId="1F6D3CF0" w:rsidR="005360E4" w:rsidRPr="004D68CC" w:rsidRDefault="001B4819">
      <w:pPr>
        <w:pStyle w:val="Sommario5"/>
        <w:tabs>
          <w:tab w:val="right" w:leader="dot" w:pos="9350"/>
        </w:tabs>
        <w:rPr>
          <w:rFonts w:ascii="Calibri" w:hAnsi="Calibri"/>
          <w:noProof/>
          <w:sz w:val="22"/>
          <w:szCs w:val="22"/>
        </w:rPr>
      </w:pPr>
      <w:hyperlink w:anchor="_Toc336006575" w:history="1">
        <w:r w:rsidR="005360E4" w:rsidRPr="00B51998">
          <w:rPr>
            <w:rStyle w:val="Collegamentoipertestuale"/>
            <w:noProof/>
          </w:rPr>
          <w:t>6.3.3.10.S.3 &lt;Data Element or Section Name&gt; &lt;Condition, Specification Document, or Vocabulary Constraint&gt;</w:t>
        </w:r>
        <w:r w:rsidR="005360E4">
          <w:rPr>
            <w:noProof/>
            <w:webHidden/>
          </w:rPr>
          <w:tab/>
        </w:r>
        <w:r w:rsidR="005360E4">
          <w:rPr>
            <w:noProof/>
            <w:webHidden/>
          </w:rPr>
          <w:fldChar w:fldCharType="begin"/>
        </w:r>
        <w:r w:rsidR="005360E4">
          <w:rPr>
            <w:noProof/>
            <w:webHidden/>
          </w:rPr>
          <w:instrText xml:space="preserve"> PAGEREF _Toc336006575 \h </w:instrText>
        </w:r>
        <w:r w:rsidR="005360E4">
          <w:rPr>
            <w:noProof/>
            <w:webHidden/>
          </w:rPr>
        </w:r>
        <w:r w:rsidR="005360E4">
          <w:rPr>
            <w:noProof/>
            <w:webHidden/>
          </w:rPr>
          <w:fldChar w:fldCharType="separate"/>
        </w:r>
        <w:r w:rsidR="00C9390F">
          <w:rPr>
            <w:noProof/>
            <w:webHidden/>
          </w:rPr>
          <w:t>74</w:t>
        </w:r>
        <w:r w:rsidR="005360E4">
          <w:rPr>
            <w:noProof/>
            <w:webHidden/>
          </w:rPr>
          <w:fldChar w:fldCharType="end"/>
        </w:r>
      </w:hyperlink>
    </w:p>
    <w:p w14:paraId="61DBDC76" w14:textId="3CC78CB1" w:rsidR="005360E4" w:rsidRPr="004D68CC" w:rsidRDefault="001B4819">
      <w:pPr>
        <w:pStyle w:val="Sommario4"/>
        <w:tabs>
          <w:tab w:val="right" w:leader="dot" w:pos="9350"/>
        </w:tabs>
        <w:rPr>
          <w:rFonts w:ascii="Calibri" w:hAnsi="Calibri"/>
          <w:noProof/>
          <w:sz w:val="22"/>
          <w:szCs w:val="22"/>
        </w:rPr>
      </w:pPr>
      <w:hyperlink w:anchor="_Toc336006576" w:history="1">
        <w:r w:rsidR="005360E4" w:rsidRPr="00B51998">
          <w:rPr>
            <w:rStyle w:val="Collegamentoipertestuale"/>
            <w:noProof/>
          </w:rPr>
          <w:t>6.3.3.10.S Medical History - Cardiac Section 11329-0</w:t>
        </w:r>
        <w:r w:rsidR="005360E4">
          <w:rPr>
            <w:noProof/>
            <w:webHidden/>
          </w:rPr>
          <w:tab/>
        </w:r>
        <w:r w:rsidR="005360E4">
          <w:rPr>
            <w:noProof/>
            <w:webHidden/>
          </w:rPr>
          <w:fldChar w:fldCharType="begin"/>
        </w:r>
        <w:r w:rsidR="005360E4">
          <w:rPr>
            <w:noProof/>
            <w:webHidden/>
          </w:rPr>
          <w:instrText xml:space="preserve"> PAGEREF _Toc336006576 \h </w:instrText>
        </w:r>
        <w:r w:rsidR="005360E4">
          <w:rPr>
            <w:noProof/>
            <w:webHidden/>
          </w:rPr>
        </w:r>
        <w:r w:rsidR="005360E4">
          <w:rPr>
            <w:noProof/>
            <w:webHidden/>
          </w:rPr>
          <w:fldChar w:fldCharType="separate"/>
        </w:r>
        <w:r w:rsidR="00C9390F">
          <w:rPr>
            <w:noProof/>
            <w:webHidden/>
          </w:rPr>
          <w:t>74</w:t>
        </w:r>
        <w:r w:rsidR="005360E4">
          <w:rPr>
            <w:noProof/>
            <w:webHidden/>
          </w:rPr>
          <w:fldChar w:fldCharType="end"/>
        </w:r>
      </w:hyperlink>
    </w:p>
    <w:p w14:paraId="4AA58856" w14:textId="4E6D4368" w:rsidR="005360E4" w:rsidRPr="004D68CC" w:rsidRDefault="001B4819">
      <w:pPr>
        <w:pStyle w:val="Sommario2"/>
        <w:tabs>
          <w:tab w:val="right" w:leader="dot" w:pos="9350"/>
        </w:tabs>
        <w:rPr>
          <w:rFonts w:ascii="Calibri" w:hAnsi="Calibri"/>
          <w:smallCaps w:val="0"/>
          <w:noProof/>
          <w:sz w:val="22"/>
          <w:szCs w:val="22"/>
        </w:rPr>
      </w:pPr>
      <w:hyperlink w:anchor="_Toc336006577" w:history="1">
        <w:r w:rsidR="005360E4" w:rsidRPr="00B51998">
          <w:rPr>
            <w:rStyle w:val="Collegamentoipertestuale"/>
            <w:noProof/>
          </w:rPr>
          <w:t>6.3.4  CDA Entry Content Modules</w:t>
        </w:r>
        <w:r w:rsidR="005360E4">
          <w:rPr>
            <w:noProof/>
            <w:webHidden/>
          </w:rPr>
          <w:tab/>
        </w:r>
        <w:r w:rsidR="005360E4">
          <w:rPr>
            <w:noProof/>
            <w:webHidden/>
          </w:rPr>
          <w:fldChar w:fldCharType="begin"/>
        </w:r>
        <w:r w:rsidR="005360E4">
          <w:rPr>
            <w:noProof/>
            <w:webHidden/>
          </w:rPr>
          <w:instrText xml:space="preserve"> PAGEREF _Toc336006577 \h </w:instrText>
        </w:r>
        <w:r w:rsidR="005360E4">
          <w:rPr>
            <w:noProof/>
            <w:webHidden/>
          </w:rPr>
        </w:r>
        <w:r w:rsidR="005360E4">
          <w:rPr>
            <w:noProof/>
            <w:webHidden/>
          </w:rPr>
          <w:fldChar w:fldCharType="separate"/>
        </w:r>
        <w:r w:rsidR="00C9390F">
          <w:rPr>
            <w:noProof/>
            <w:webHidden/>
          </w:rPr>
          <w:t>76</w:t>
        </w:r>
        <w:r w:rsidR="005360E4">
          <w:rPr>
            <w:noProof/>
            <w:webHidden/>
          </w:rPr>
          <w:fldChar w:fldCharType="end"/>
        </w:r>
      </w:hyperlink>
    </w:p>
    <w:p w14:paraId="4B6C338B" w14:textId="50BFD634" w:rsidR="005360E4" w:rsidRPr="004D68CC" w:rsidRDefault="001B4819">
      <w:pPr>
        <w:pStyle w:val="Sommario4"/>
        <w:tabs>
          <w:tab w:val="right" w:leader="dot" w:pos="9350"/>
        </w:tabs>
        <w:rPr>
          <w:rFonts w:ascii="Calibri" w:hAnsi="Calibri"/>
          <w:noProof/>
          <w:sz w:val="22"/>
          <w:szCs w:val="22"/>
        </w:rPr>
      </w:pPr>
      <w:hyperlink w:anchor="_Toc336006578" w:history="1">
        <w:r w:rsidR="005360E4" w:rsidRPr="00B51998">
          <w:rPr>
            <w:rStyle w:val="Collegamentoipertestuale"/>
            <w:noProof/>
          </w:rPr>
          <w:t>6.3.4.E  &lt;Entry Content Module Name&gt; Entry Content Module</w:t>
        </w:r>
        <w:r w:rsidR="005360E4">
          <w:rPr>
            <w:noProof/>
            <w:webHidden/>
          </w:rPr>
          <w:tab/>
        </w:r>
        <w:r w:rsidR="005360E4">
          <w:rPr>
            <w:noProof/>
            <w:webHidden/>
          </w:rPr>
          <w:fldChar w:fldCharType="begin"/>
        </w:r>
        <w:r w:rsidR="005360E4">
          <w:rPr>
            <w:noProof/>
            <w:webHidden/>
          </w:rPr>
          <w:instrText xml:space="preserve"> PAGEREF _Toc336006578 \h </w:instrText>
        </w:r>
        <w:r w:rsidR="005360E4">
          <w:rPr>
            <w:noProof/>
            <w:webHidden/>
          </w:rPr>
        </w:r>
        <w:r w:rsidR="005360E4">
          <w:rPr>
            <w:noProof/>
            <w:webHidden/>
          </w:rPr>
          <w:fldChar w:fldCharType="separate"/>
        </w:r>
        <w:r w:rsidR="00C9390F">
          <w:rPr>
            <w:noProof/>
            <w:webHidden/>
          </w:rPr>
          <w:t>77</w:t>
        </w:r>
        <w:r w:rsidR="005360E4">
          <w:rPr>
            <w:noProof/>
            <w:webHidden/>
          </w:rPr>
          <w:fldChar w:fldCharType="end"/>
        </w:r>
      </w:hyperlink>
    </w:p>
    <w:p w14:paraId="11022F58" w14:textId="6A897888" w:rsidR="005360E4" w:rsidRPr="004D68CC" w:rsidRDefault="001B4819">
      <w:pPr>
        <w:pStyle w:val="Sommario5"/>
        <w:tabs>
          <w:tab w:val="right" w:leader="dot" w:pos="9350"/>
        </w:tabs>
        <w:rPr>
          <w:rFonts w:ascii="Calibri" w:hAnsi="Calibri"/>
          <w:noProof/>
          <w:sz w:val="22"/>
          <w:szCs w:val="22"/>
        </w:rPr>
      </w:pPr>
      <w:hyperlink w:anchor="_Toc336006579" w:history="1">
        <w:r w:rsidR="005360E4" w:rsidRPr="00B51998">
          <w:rPr>
            <w:rStyle w:val="Collegamentoipertestuale"/>
            <w:noProof/>
          </w:rPr>
          <w:t>6.3.4.E.1 Simple Observation (wall motion) Vocabulary Constraints</w:t>
        </w:r>
        <w:r w:rsidR="005360E4">
          <w:rPr>
            <w:noProof/>
            <w:webHidden/>
          </w:rPr>
          <w:tab/>
        </w:r>
        <w:r w:rsidR="005360E4">
          <w:rPr>
            <w:noProof/>
            <w:webHidden/>
          </w:rPr>
          <w:fldChar w:fldCharType="begin"/>
        </w:r>
        <w:r w:rsidR="005360E4">
          <w:rPr>
            <w:noProof/>
            <w:webHidden/>
          </w:rPr>
          <w:instrText xml:space="preserve"> PAGEREF _Toc336006579 \h </w:instrText>
        </w:r>
        <w:r w:rsidR="005360E4">
          <w:rPr>
            <w:noProof/>
            <w:webHidden/>
          </w:rPr>
        </w:r>
        <w:r w:rsidR="005360E4">
          <w:rPr>
            <w:noProof/>
            <w:webHidden/>
          </w:rPr>
          <w:fldChar w:fldCharType="separate"/>
        </w:r>
        <w:r w:rsidR="00C9390F">
          <w:rPr>
            <w:noProof/>
            <w:webHidden/>
          </w:rPr>
          <w:t>78</w:t>
        </w:r>
        <w:r w:rsidR="005360E4">
          <w:rPr>
            <w:noProof/>
            <w:webHidden/>
          </w:rPr>
          <w:fldChar w:fldCharType="end"/>
        </w:r>
      </w:hyperlink>
    </w:p>
    <w:p w14:paraId="1BDF0043" w14:textId="36E1EBF9" w:rsidR="005360E4" w:rsidRPr="004D68CC" w:rsidRDefault="001B4819">
      <w:pPr>
        <w:pStyle w:val="Sommario5"/>
        <w:tabs>
          <w:tab w:val="right" w:leader="dot" w:pos="9350"/>
        </w:tabs>
        <w:rPr>
          <w:rFonts w:ascii="Calibri" w:hAnsi="Calibri"/>
          <w:noProof/>
          <w:sz w:val="22"/>
          <w:szCs w:val="22"/>
        </w:rPr>
      </w:pPr>
      <w:hyperlink w:anchor="_Toc336006580" w:history="1">
        <w:r w:rsidR="005360E4" w:rsidRPr="00B51998">
          <w:rPr>
            <w:rStyle w:val="Collegamentoipertestuale"/>
            <w:noProof/>
          </w:rPr>
          <w:t>6.3.4.E.2 Simple Observation (wall morphology) Constraints</w:t>
        </w:r>
        <w:r w:rsidR="005360E4">
          <w:rPr>
            <w:noProof/>
            <w:webHidden/>
          </w:rPr>
          <w:tab/>
        </w:r>
        <w:r w:rsidR="005360E4">
          <w:rPr>
            <w:noProof/>
            <w:webHidden/>
          </w:rPr>
          <w:fldChar w:fldCharType="begin"/>
        </w:r>
        <w:r w:rsidR="005360E4">
          <w:rPr>
            <w:noProof/>
            <w:webHidden/>
          </w:rPr>
          <w:instrText xml:space="preserve"> PAGEREF _Toc336006580 \h </w:instrText>
        </w:r>
        <w:r w:rsidR="005360E4">
          <w:rPr>
            <w:noProof/>
            <w:webHidden/>
          </w:rPr>
        </w:r>
        <w:r w:rsidR="005360E4">
          <w:rPr>
            <w:noProof/>
            <w:webHidden/>
          </w:rPr>
          <w:fldChar w:fldCharType="separate"/>
        </w:r>
        <w:r w:rsidR="00C9390F">
          <w:rPr>
            <w:noProof/>
            <w:webHidden/>
          </w:rPr>
          <w:t>79</w:t>
        </w:r>
        <w:r w:rsidR="005360E4">
          <w:rPr>
            <w:noProof/>
            <w:webHidden/>
          </w:rPr>
          <w:fldChar w:fldCharType="end"/>
        </w:r>
      </w:hyperlink>
    </w:p>
    <w:p w14:paraId="5519D425" w14:textId="14267EE2" w:rsidR="005360E4" w:rsidRPr="004D68CC" w:rsidRDefault="001B4819">
      <w:pPr>
        <w:pStyle w:val="Sommario5"/>
        <w:tabs>
          <w:tab w:val="right" w:leader="dot" w:pos="9350"/>
        </w:tabs>
        <w:rPr>
          <w:rFonts w:ascii="Calibri" w:hAnsi="Calibri"/>
          <w:noProof/>
          <w:sz w:val="22"/>
          <w:szCs w:val="22"/>
        </w:rPr>
      </w:pPr>
      <w:hyperlink w:anchor="_Toc336006581" w:history="1">
        <w:r w:rsidR="005360E4" w:rsidRPr="00B51998">
          <w:rPr>
            <w:rStyle w:val="Collegamentoipertestuale"/>
            <w:noProof/>
          </w:rPr>
          <w:t>6.4.3.E Result Observation - Cardiac</w:t>
        </w:r>
        <w:r w:rsidR="005360E4">
          <w:rPr>
            <w:noProof/>
            <w:webHidden/>
          </w:rPr>
          <w:tab/>
        </w:r>
        <w:r w:rsidR="005360E4">
          <w:rPr>
            <w:noProof/>
            <w:webHidden/>
          </w:rPr>
          <w:fldChar w:fldCharType="begin"/>
        </w:r>
        <w:r w:rsidR="005360E4">
          <w:rPr>
            <w:noProof/>
            <w:webHidden/>
          </w:rPr>
          <w:instrText xml:space="preserve"> PAGEREF _Toc336006581 \h </w:instrText>
        </w:r>
        <w:r w:rsidR="005360E4">
          <w:rPr>
            <w:noProof/>
            <w:webHidden/>
          </w:rPr>
        </w:r>
        <w:r w:rsidR="005360E4">
          <w:rPr>
            <w:noProof/>
            <w:webHidden/>
          </w:rPr>
          <w:fldChar w:fldCharType="separate"/>
        </w:r>
        <w:r w:rsidR="00C9390F">
          <w:rPr>
            <w:noProof/>
            <w:webHidden/>
          </w:rPr>
          <w:t>80</w:t>
        </w:r>
        <w:r w:rsidR="005360E4">
          <w:rPr>
            <w:noProof/>
            <w:webHidden/>
          </w:rPr>
          <w:fldChar w:fldCharType="end"/>
        </w:r>
      </w:hyperlink>
    </w:p>
    <w:p w14:paraId="5AEC660F" w14:textId="23DE6C42" w:rsidR="005360E4" w:rsidRPr="004D68CC" w:rsidRDefault="001B4819">
      <w:pPr>
        <w:pStyle w:val="Sommario2"/>
        <w:tabs>
          <w:tab w:val="left" w:pos="720"/>
          <w:tab w:val="right" w:leader="dot" w:pos="9350"/>
        </w:tabs>
        <w:rPr>
          <w:rFonts w:ascii="Calibri" w:hAnsi="Calibri"/>
          <w:smallCaps w:val="0"/>
          <w:noProof/>
          <w:sz w:val="22"/>
          <w:szCs w:val="22"/>
        </w:rPr>
      </w:pPr>
      <w:hyperlink w:anchor="_Toc336006582" w:history="1">
        <w:r w:rsidR="005360E4" w:rsidRPr="00B51998">
          <w:rPr>
            <w:rStyle w:val="Collegamentoipertestuale"/>
            <w:noProof/>
          </w:rPr>
          <w:t>6.4</w:t>
        </w:r>
        <w:r w:rsidR="005360E4" w:rsidRPr="004D68CC">
          <w:rPr>
            <w:rFonts w:ascii="Calibri" w:hAnsi="Calibri"/>
            <w:smallCaps w:val="0"/>
            <w:noProof/>
            <w:sz w:val="22"/>
            <w:szCs w:val="22"/>
          </w:rPr>
          <w:tab/>
        </w:r>
        <w:r w:rsidR="005360E4" w:rsidRPr="00B51998">
          <w:rPr>
            <w:rStyle w:val="Collegamentoipertestuale"/>
            <w:noProof/>
          </w:rPr>
          <w:t>Section not applicable</w:t>
        </w:r>
        <w:r w:rsidR="005360E4">
          <w:rPr>
            <w:noProof/>
            <w:webHidden/>
          </w:rPr>
          <w:tab/>
        </w:r>
        <w:r w:rsidR="005360E4">
          <w:rPr>
            <w:noProof/>
            <w:webHidden/>
          </w:rPr>
          <w:fldChar w:fldCharType="begin"/>
        </w:r>
        <w:r w:rsidR="005360E4">
          <w:rPr>
            <w:noProof/>
            <w:webHidden/>
          </w:rPr>
          <w:instrText xml:space="preserve"> PAGEREF _Toc336006582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3A142664" w14:textId="26EBF6BF" w:rsidR="005360E4" w:rsidRPr="004D68CC" w:rsidRDefault="001B4819">
      <w:pPr>
        <w:pStyle w:val="Sommario2"/>
        <w:tabs>
          <w:tab w:val="left" w:pos="720"/>
          <w:tab w:val="right" w:leader="dot" w:pos="9350"/>
        </w:tabs>
        <w:rPr>
          <w:rFonts w:ascii="Calibri" w:hAnsi="Calibri"/>
          <w:smallCaps w:val="0"/>
          <w:noProof/>
          <w:sz w:val="22"/>
          <w:szCs w:val="22"/>
        </w:rPr>
      </w:pPr>
      <w:hyperlink w:anchor="_Toc336006585" w:history="1">
        <w:r w:rsidR="005360E4" w:rsidRPr="00B51998">
          <w:rPr>
            <w:rStyle w:val="Collegamentoipertestuale"/>
            <w:noProof/>
          </w:rPr>
          <w:t>6.5</w:t>
        </w:r>
        <w:r w:rsidR="005360E4" w:rsidRPr="004D68CC">
          <w:rPr>
            <w:rFonts w:ascii="Calibri" w:hAnsi="Calibri"/>
            <w:smallCaps w:val="0"/>
            <w:noProof/>
            <w:sz w:val="22"/>
            <w:szCs w:val="22"/>
          </w:rPr>
          <w:tab/>
        </w:r>
        <w:r w:rsidR="005360E4" w:rsidRPr="00B51998">
          <w:rPr>
            <w:rStyle w:val="Collegamentoipertestuale"/>
            <w:noProof/>
          </w:rPr>
          <w:t>&lt;Domain Acronym&gt; Value Sets</w:t>
        </w:r>
        <w:r w:rsidR="005360E4">
          <w:rPr>
            <w:noProof/>
            <w:webHidden/>
          </w:rPr>
          <w:tab/>
        </w:r>
        <w:r w:rsidR="005360E4">
          <w:rPr>
            <w:noProof/>
            <w:webHidden/>
          </w:rPr>
          <w:fldChar w:fldCharType="begin"/>
        </w:r>
        <w:r w:rsidR="005360E4">
          <w:rPr>
            <w:noProof/>
            <w:webHidden/>
          </w:rPr>
          <w:instrText xml:space="preserve"> PAGEREF _Toc336006585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3211951C" w14:textId="4565BDE6" w:rsidR="005360E4" w:rsidRPr="004D68CC" w:rsidRDefault="001B4819">
      <w:pPr>
        <w:pStyle w:val="Sommario3"/>
        <w:tabs>
          <w:tab w:val="left" w:pos="1200"/>
          <w:tab w:val="right" w:leader="dot" w:pos="9350"/>
        </w:tabs>
        <w:rPr>
          <w:rFonts w:ascii="Calibri" w:hAnsi="Calibri"/>
          <w:i w:val="0"/>
          <w:iCs w:val="0"/>
          <w:noProof/>
          <w:sz w:val="22"/>
          <w:szCs w:val="22"/>
        </w:rPr>
      </w:pPr>
      <w:hyperlink w:anchor="_Toc336006586" w:history="1">
        <w:r w:rsidR="005360E4" w:rsidRPr="00B51998">
          <w:rPr>
            <w:rStyle w:val="Collegamentoipertestuale"/>
            <w:rFonts w:eastAsia="Calibri"/>
            <w:noProof/>
          </w:rPr>
          <w:t>6.5.x</w:t>
        </w:r>
        <w:r w:rsidR="005360E4" w:rsidRPr="004D68CC">
          <w:rPr>
            <w:rFonts w:ascii="Calibri" w:hAnsi="Calibri"/>
            <w:i w:val="0"/>
            <w:iCs w:val="0"/>
            <w:noProof/>
            <w:sz w:val="22"/>
            <w:szCs w:val="22"/>
          </w:rPr>
          <w:tab/>
        </w:r>
        <w:r w:rsidR="005360E4" w:rsidRPr="00B51998">
          <w:rPr>
            <w:rStyle w:val="Collegamentoipertestuale"/>
            <w:rFonts w:eastAsia="Calibri"/>
            <w:noProof/>
          </w:rPr>
          <w:t>&lt;Value Set Name&gt; &lt;oid&gt;</w:t>
        </w:r>
        <w:r w:rsidR="005360E4">
          <w:rPr>
            <w:noProof/>
            <w:webHidden/>
          </w:rPr>
          <w:tab/>
        </w:r>
        <w:r w:rsidR="005360E4">
          <w:rPr>
            <w:noProof/>
            <w:webHidden/>
          </w:rPr>
          <w:fldChar w:fldCharType="begin"/>
        </w:r>
        <w:r w:rsidR="005360E4">
          <w:rPr>
            <w:noProof/>
            <w:webHidden/>
          </w:rPr>
          <w:instrText xml:space="preserve"> PAGEREF _Toc336006586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67921149" w14:textId="6B330974" w:rsidR="005360E4" w:rsidRPr="004D68CC" w:rsidRDefault="001B4819">
      <w:pPr>
        <w:pStyle w:val="Sommario3"/>
        <w:tabs>
          <w:tab w:val="right" w:leader="dot" w:pos="9350"/>
        </w:tabs>
        <w:rPr>
          <w:rFonts w:ascii="Calibri" w:hAnsi="Calibri"/>
          <w:i w:val="0"/>
          <w:iCs w:val="0"/>
          <w:noProof/>
          <w:sz w:val="22"/>
          <w:szCs w:val="22"/>
        </w:rPr>
      </w:pPr>
      <w:hyperlink w:anchor="_Toc336006587" w:history="1">
        <w:r w:rsidR="005360E4" w:rsidRPr="00B51998">
          <w:rPr>
            <w:rStyle w:val="Collegamentoipertestuale"/>
            <w:rFonts w:eastAsia="Calibri"/>
            <w:noProof/>
          </w:rPr>
          <w:t>6.5.1 Drug Classes Used in Cardiac Procedure 1.3.6.1.4.1.19376.1.4.1.5.15</w:t>
        </w:r>
        <w:r w:rsidR="005360E4">
          <w:rPr>
            <w:noProof/>
            <w:webHidden/>
          </w:rPr>
          <w:tab/>
        </w:r>
        <w:r w:rsidR="005360E4">
          <w:rPr>
            <w:noProof/>
            <w:webHidden/>
          </w:rPr>
          <w:fldChar w:fldCharType="begin"/>
        </w:r>
        <w:r w:rsidR="005360E4">
          <w:rPr>
            <w:noProof/>
            <w:webHidden/>
          </w:rPr>
          <w:instrText xml:space="preserve"> PAGEREF _Toc336006587 \h </w:instrText>
        </w:r>
        <w:r w:rsidR="005360E4">
          <w:rPr>
            <w:noProof/>
            <w:webHidden/>
          </w:rPr>
        </w:r>
        <w:r w:rsidR="005360E4">
          <w:rPr>
            <w:noProof/>
            <w:webHidden/>
          </w:rPr>
          <w:fldChar w:fldCharType="separate"/>
        </w:r>
        <w:r w:rsidR="00C9390F">
          <w:rPr>
            <w:noProof/>
            <w:webHidden/>
          </w:rPr>
          <w:t>82</w:t>
        </w:r>
        <w:r w:rsidR="005360E4">
          <w:rPr>
            <w:noProof/>
            <w:webHidden/>
          </w:rPr>
          <w:fldChar w:fldCharType="end"/>
        </w:r>
      </w:hyperlink>
    </w:p>
    <w:p w14:paraId="69AE0D9C" w14:textId="1FFE8C5F" w:rsidR="005360E4" w:rsidRPr="004D68CC" w:rsidRDefault="001B4819">
      <w:pPr>
        <w:pStyle w:val="Sommario1"/>
        <w:tabs>
          <w:tab w:val="right" w:leader="dot" w:pos="9350"/>
        </w:tabs>
        <w:rPr>
          <w:rFonts w:ascii="Calibri" w:hAnsi="Calibri"/>
          <w:b w:val="0"/>
          <w:bCs w:val="0"/>
          <w:caps w:val="0"/>
          <w:noProof/>
          <w:sz w:val="22"/>
          <w:szCs w:val="22"/>
        </w:rPr>
      </w:pPr>
      <w:hyperlink w:anchor="_Toc336006588" w:history="1">
        <w:r w:rsidR="005360E4" w:rsidRPr="00B51998">
          <w:rPr>
            <w:rStyle w:val="Collegamentoipertestuale"/>
            <w:noProof/>
          </w:rPr>
          <w:t>Volume 4 – National Extensions</w:t>
        </w:r>
        <w:r w:rsidR="005360E4">
          <w:rPr>
            <w:noProof/>
            <w:webHidden/>
          </w:rPr>
          <w:tab/>
        </w:r>
        <w:r w:rsidR="005360E4">
          <w:rPr>
            <w:noProof/>
            <w:webHidden/>
          </w:rPr>
          <w:fldChar w:fldCharType="begin"/>
        </w:r>
        <w:r w:rsidR="005360E4">
          <w:rPr>
            <w:noProof/>
            <w:webHidden/>
          </w:rPr>
          <w:instrText xml:space="preserve"> PAGEREF _Toc336006588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554D0FAF" w14:textId="035BDB47" w:rsidR="005360E4" w:rsidRPr="004D68CC" w:rsidRDefault="001B4819">
      <w:pPr>
        <w:pStyle w:val="Sommario2"/>
        <w:tabs>
          <w:tab w:val="right" w:leader="dot" w:pos="9350"/>
        </w:tabs>
        <w:rPr>
          <w:rFonts w:ascii="Calibri" w:hAnsi="Calibri"/>
          <w:smallCaps w:val="0"/>
          <w:noProof/>
          <w:sz w:val="22"/>
          <w:szCs w:val="22"/>
        </w:rPr>
      </w:pPr>
      <w:hyperlink w:anchor="_Toc336006589" w:history="1">
        <w:r w:rsidR="005360E4" w:rsidRPr="00B51998">
          <w:rPr>
            <w:rStyle w:val="Collegamentoipertestuale"/>
            <w:noProof/>
          </w:rPr>
          <w:t>4.I National Extensions for &lt;Country Name or IHE Organization&gt;</w:t>
        </w:r>
        <w:r w:rsidR="005360E4">
          <w:rPr>
            <w:noProof/>
            <w:webHidden/>
          </w:rPr>
          <w:tab/>
        </w:r>
        <w:r w:rsidR="005360E4">
          <w:rPr>
            <w:noProof/>
            <w:webHidden/>
          </w:rPr>
          <w:fldChar w:fldCharType="begin"/>
        </w:r>
        <w:r w:rsidR="005360E4">
          <w:rPr>
            <w:noProof/>
            <w:webHidden/>
          </w:rPr>
          <w:instrText xml:space="preserve"> PAGEREF _Toc336006589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085F89A4" w14:textId="75F7E032" w:rsidR="005360E4" w:rsidRPr="004D68CC" w:rsidRDefault="001B4819">
      <w:pPr>
        <w:pStyle w:val="Sommario2"/>
        <w:tabs>
          <w:tab w:val="right" w:leader="dot" w:pos="9350"/>
        </w:tabs>
        <w:rPr>
          <w:rFonts w:ascii="Calibri" w:hAnsi="Calibri"/>
          <w:smallCaps w:val="0"/>
          <w:noProof/>
          <w:sz w:val="22"/>
          <w:szCs w:val="22"/>
        </w:rPr>
      </w:pPr>
      <w:hyperlink w:anchor="_Toc336006590" w:history="1">
        <w:r w:rsidR="005360E4" w:rsidRPr="00B51998">
          <w:rPr>
            <w:rStyle w:val="Collegamentoipertestuale"/>
            <w:noProof/>
          </w:rPr>
          <w:t>4.I.1 Comment Submission</w:t>
        </w:r>
        <w:r w:rsidR="005360E4">
          <w:rPr>
            <w:noProof/>
            <w:webHidden/>
          </w:rPr>
          <w:tab/>
        </w:r>
        <w:r w:rsidR="005360E4">
          <w:rPr>
            <w:noProof/>
            <w:webHidden/>
          </w:rPr>
          <w:fldChar w:fldCharType="begin"/>
        </w:r>
        <w:r w:rsidR="005360E4">
          <w:rPr>
            <w:noProof/>
            <w:webHidden/>
          </w:rPr>
          <w:instrText xml:space="preserve"> PAGEREF _Toc336006590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542FFC9E" w14:textId="4160E137" w:rsidR="005360E4" w:rsidRPr="004D68CC" w:rsidRDefault="001B4819">
      <w:pPr>
        <w:pStyle w:val="Sommario2"/>
        <w:tabs>
          <w:tab w:val="right" w:leader="dot" w:pos="9350"/>
        </w:tabs>
        <w:rPr>
          <w:rFonts w:ascii="Calibri" w:hAnsi="Calibri"/>
          <w:smallCaps w:val="0"/>
          <w:noProof/>
          <w:sz w:val="22"/>
          <w:szCs w:val="22"/>
        </w:rPr>
      </w:pPr>
      <w:hyperlink w:anchor="_Toc336006591" w:history="1">
        <w:r w:rsidR="005360E4" w:rsidRPr="00B51998">
          <w:rPr>
            <w:rStyle w:val="Collegamentoipertestuale"/>
            <w:noProof/>
          </w:rPr>
          <w:t>4.I.2 IHE-&lt;Country name&gt; Scope of Changes</w:t>
        </w:r>
        <w:r w:rsidR="005360E4">
          <w:rPr>
            <w:noProof/>
            <w:webHidden/>
          </w:rPr>
          <w:tab/>
        </w:r>
        <w:r w:rsidR="005360E4">
          <w:rPr>
            <w:noProof/>
            <w:webHidden/>
          </w:rPr>
          <w:fldChar w:fldCharType="begin"/>
        </w:r>
        <w:r w:rsidR="005360E4">
          <w:rPr>
            <w:noProof/>
            <w:webHidden/>
          </w:rPr>
          <w:instrText xml:space="preserve"> PAGEREF _Toc336006591 \h </w:instrText>
        </w:r>
        <w:r w:rsidR="005360E4">
          <w:rPr>
            <w:noProof/>
            <w:webHidden/>
          </w:rPr>
        </w:r>
        <w:r w:rsidR="005360E4">
          <w:rPr>
            <w:noProof/>
            <w:webHidden/>
          </w:rPr>
          <w:fldChar w:fldCharType="separate"/>
        </w:r>
        <w:r w:rsidR="00C9390F">
          <w:rPr>
            <w:noProof/>
            <w:webHidden/>
          </w:rPr>
          <w:t>84</w:t>
        </w:r>
        <w:r w:rsidR="005360E4">
          <w:rPr>
            <w:noProof/>
            <w:webHidden/>
          </w:rPr>
          <w:fldChar w:fldCharType="end"/>
        </w:r>
      </w:hyperlink>
    </w:p>
    <w:p w14:paraId="4FFB2166" w14:textId="3CACC8FB" w:rsidR="005360E4" w:rsidRPr="004D68CC" w:rsidRDefault="001B4819">
      <w:pPr>
        <w:pStyle w:val="Sommario3"/>
        <w:tabs>
          <w:tab w:val="right" w:leader="dot" w:pos="9350"/>
        </w:tabs>
        <w:rPr>
          <w:rFonts w:ascii="Calibri" w:hAnsi="Calibri"/>
          <w:i w:val="0"/>
          <w:iCs w:val="0"/>
          <w:noProof/>
          <w:sz w:val="22"/>
          <w:szCs w:val="22"/>
        </w:rPr>
      </w:pPr>
      <w:hyperlink w:anchor="_Toc336006592" w:history="1">
        <w:r w:rsidR="005360E4" w:rsidRPr="00B51998">
          <w:rPr>
            <w:rStyle w:val="Collegamentoipertestuale"/>
            <w:noProof/>
          </w:rPr>
          <w:t>4.I.2.1 &lt;Profile Name&gt;&lt;Profile Acronym&gt;</w:t>
        </w:r>
        <w:r w:rsidR="005360E4">
          <w:rPr>
            <w:noProof/>
            <w:webHidden/>
          </w:rPr>
          <w:tab/>
        </w:r>
        <w:r w:rsidR="005360E4">
          <w:rPr>
            <w:noProof/>
            <w:webHidden/>
          </w:rPr>
          <w:fldChar w:fldCharType="begin"/>
        </w:r>
        <w:r w:rsidR="005360E4">
          <w:rPr>
            <w:noProof/>
            <w:webHidden/>
          </w:rPr>
          <w:instrText xml:space="preserve"> PAGEREF _Toc336006592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703D2463" w14:textId="4BA72265" w:rsidR="005360E4" w:rsidRPr="004D68CC" w:rsidRDefault="001B4819">
      <w:pPr>
        <w:pStyle w:val="Sommario4"/>
        <w:tabs>
          <w:tab w:val="right" w:leader="dot" w:pos="9350"/>
        </w:tabs>
        <w:rPr>
          <w:rFonts w:ascii="Calibri" w:hAnsi="Calibri"/>
          <w:noProof/>
          <w:sz w:val="22"/>
          <w:szCs w:val="22"/>
        </w:rPr>
      </w:pPr>
      <w:hyperlink w:anchor="_Toc336006593" w:history="1">
        <w:r w:rsidR="005360E4" w:rsidRPr="00B51998">
          <w:rPr>
            <w:rStyle w:val="Collegamentoipertestuale"/>
            <w:noProof/>
          </w:rPr>
          <w:t>4.I.2.1.1&lt;Profile Acronym&gt; &lt;Type of Change&gt;</w:t>
        </w:r>
        <w:r w:rsidR="005360E4">
          <w:rPr>
            <w:noProof/>
            <w:webHidden/>
          </w:rPr>
          <w:tab/>
        </w:r>
        <w:r w:rsidR="005360E4">
          <w:rPr>
            <w:noProof/>
            <w:webHidden/>
          </w:rPr>
          <w:fldChar w:fldCharType="begin"/>
        </w:r>
        <w:r w:rsidR="005360E4">
          <w:rPr>
            <w:noProof/>
            <w:webHidden/>
          </w:rPr>
          <w:instrText xml:space="preserve"> PAGEREF _Toc336006593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74A9DE1A" w14:textId="65DF5508" w:rsidR="005360E4" w:rsidRPr="004D68CC" w:rsidRDefault="001B4819">
      <w:pPr>
        <w:pStyle w:val="Sommario4"/>
        <w:tabs>
          <w:tab w:val="right" w:leader="dot" w:pos="9350"/>
        </w:tabs>
        <w:rPr>
          <w:rFonts w:ascii="Calibri" w:hAnsi="Calibri"/>
          <w:noProof/>
          <w:sz w:val="22"/>
          <w:szCs w:val="22"/>
        </w:rPr>
      </w:pPr>
      <w:hyperlink w:anchor="_Toc336006594" w:history="1">
        <w:r w:rsidR="005360E4" w:rsidRPr="00B51998">
          <w:rPr>
            <w:rStyle w:val="Collegamentoipertestuale"/>
            <w:noProof/>
          </w:rPr>
          <w:t>4.I.2.1.2&lt;Profile Acronym&gt; &lt;Type of Change&gt;</w:t>
        </w:r>
        <w:r w:rsidR="005360E4">
          <w:rPr>
            <w:noProof/>
            <w:webHidden/>
          </w:rPr>
          <w:tab/>
        </w:r>
        <w:r w:rsidR="005360E4">
          <w:rPr>
            <w:noProof/>
            <w:webHidden/>
          </w:rPr>
          <w:fldChar w:fldCharType="begin"/>
        </w:r>
        <w:r w:rsidR="005360E4">
          <w:rPr>
            <w:noProof/>
            <w:webHidden/>
          </w:rPr>
          <w:instrText xml:space="preserve"> PAGEREF _Toc336006594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33BA7A44" w14:textId="43CDF3AA" w:rsidR="005360E4" w:rsidRPr="004D68CC" w:rsidRDefault="001B4819">
      <w:pPr>
        <w:pStyle w:val="Sommario3"/>
        <w:tabs>
          <w:tab w:val="right" w:leader="dot" w:pos="9350"/>
        </w:tabs>
        <w:rPr>
          <w:rFonts w:ascii="Calibri" w:hAnsi="Calibri"/>
          <w:i w:val="0"/>
          <w:iCs w:val="0"/>
          <w:noProof/>
          <w:sz w:val="22"/>
          <w:szCs w:val="22"/>
        </w:rPr>
      </w:pPr>
      <w:hyperlink w:anchor="_Toc336006595" w:history="1">
        <w:r w:rsidR="005360E4" w:rsidRPr="00B51998">
          <w:rPr>
            <w:rStyle w:val="Collegamentoipertestuale"/>
            <w:noProof/>
          </w:rPr>
          <w:t>4.I.2.2 &lt;Profile Name&gt;&lt;Profile Acronym&gt;</w:t>
        </w:r>
        <w:r w:rsidR="005360E4">
          <w:rPr>
            <w:noProof/>
            <w:webHidden/>
          </w:rPr>
          <w:tab/>
        </w:r>
        <w:r w:rsidR="005360E4">
          <w:rPr>
            <w:noProof/>
            <w:webHidden/>
          </w:rPr>
          <w:fldChar w:fldCharType="begin"/>
        </w:r>
        <w:r w:rsidR="005360E4">
          <w:rPr>
            <w:noProof/>
            <w:webHidden/>
          </w:rPr>
          <w:instrText xml:space="preserve"> PAGEREF _Toc336006595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13F14F0F" w14:textId="4F099FD7" w:rsidR="005360E4" w:rsidRPr="004D68CC" w:rsidRDefault="001B4819">
      <w:pPr>
        <w:pStyle w:val="Sommario4"/>
        <w:tabs>
          <w:tab w:val="right" w:leader="dot" w:pos="9350"/>
        </w:tabs>
        <w:rPr>
          <w:rFonts w:ascii="Calibri" w:hAnsi="Calibri"/>
          <w:noProof/>
          <w:sz w:val="22"/>
          <w:szCs w:val="22"/>
        </w:rPr>
      </w:pPr>
      <w:hyperlink w:anchor="_Toc336006596" w:history="1">
        <w:r w:rsidR="005360E4" w:rsidRPr="00B51998">
          <w:rPr>
            <w:rStyle w:val="Collegamentoipertestuale"/>
            <w:noProof/>
          </w:rPr>
          <w:t>4.I.2.2.1&lt;Profile Acronym&gt; &lt;Type of Change&gt;</w:t>
        </w:r>
        <w:r w:rsidR="005360E4">
          <w:rPr>
            <w:noProof/>
            <w:webHidden/>
          </w:rPr>
          <w:tab/>
        </w:r>
        <w:r w:rsidR="005360E4">
          <w:rPr>
            <w:noProof/>
            <w:webHidden/>
          </w:rPr>
          <w:fldChar w:fldCharType="begin"/>
        </w:r>
        <w:r w:rsidR="005360E4">
          <w:rPr>
            <w:noProof/>
            <w:webHidden/>
          </w:rPr>
          <w:instrText xml:space="preserve"> PAGEREF _Toc336006596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2B72A973" w14:textId="3F45E834" w:rsidR="005360E4" w:rsidRPr="004D68CC" w:rsidRDefault="001B4819">
      <w:pPr>
        <w:pStyle w:val="Sommario4"/>
        <w:tabs>
          <w:tab w:val="right" w:leader="dot" w:pos="9350"/>
        </w:tabs>
        <w:rPr>
          <w:rFonts w:ascii="Calibri" w:hAnsi="Calibri"/>
          <w:noProof/>
          <w:sz w:val="22"/>
          <w:szCs w:val="22"/>
        </w:rPr>
      </w:pPr>
      <w:hyperlink w:anchor="_Toc336006597" w:history="1">
        <w:r w:rsidR="005360E4" w:rsidRPr="00B51998">
          <w:rPr>
            <w:rStyle w:val="Collegamentoipertestuale"/>
            <w:noProof/>
          </w:rPr>
          <w:t>4.I.2.2.2&lt;Profile Acronym&gt; &lt;Type of Change&gt;</w:t>
        </w:r>
        <w:r w:rsidR="005360E4">
          <w:rPr>
            <w:noProof/>
            <w:webHidden/>
          </w:rPr>
          <w:tab/>
        </w:r>
        <w:r w:rsidR="005360E4">
          <w:rPr>
            <w:noProof/>
            <w:webHidden/>
          </w:rPr>
          <w:fldChar w:fldCharType="begin"/>
        </w:r>
        <w:r w:rsidR="005360E4">
          <w:rPr>
            <w:noProof/>
            <w:webHidden/>
          </w:rPr>
          <w:instrText xml:space="preserve"> PAGEREF _Toc336006597 \h </w:instrText>
        </w:r>
        <w:r w:rsidR="005360E4">
          <w:rPr>
            <w:noProof/>
            <w:webHidden/>
          </w:rPr>
        </w:r>
        <w:r w:rsidR="005360E4">
          <w:rPr>
            <w:noProof/>
            <w:webHidden/>
          </w:rPr>
          <w:fldChar w:fldCharType="separate"/>
        </w:r>
        <w:r w:rsidR="00C9390F">
          <w:rPr>
            <w:noProof/>
            <w:webHidden/>
          </w:rPr>
          <w:t>85</w:t>
        </w:r>
        <w:r w:rsidR="005360E4">
          <w:rPr>
            <w:noProof/>
            <w:webHidden/>
          </w:rPr>
          <w:fldChar w:fldCharType="end"/>
        </w:r>
      </w:hyperlink>
    </w:p>
    <w:p w14:paraId="68DB60B0" w14:textId="77777777" w:rsidR="00CF283F" w:rsidRPr="000807AC" w:rsidRDefault="00CF508D" w:rsidP="00B92EA1">
      <w:pPr>
        <w:pStyle w:val="AuthorInstructions"/>
      </w:pPr>
      <w:r w:rsidRPr="000807AC">
        <w:fldChar w:fldCharType="end"/>
      </w:r>
      <w:r w:rsidR="00692B37" w:rsidRPr="000807AC">
        <w:t xml:space="preserve"> </w:t>
      </w:r>
      <w:r w:rsidR="00167DB7" w:rsidRPr="000807AC">
        <w:t>&lt;No</w:t>
      </w:r>
      <w:r w:rsidR="00B15E9B" w:rsidRPr="000807AC">
        <w:t>te: The Introduction</w:t>
      </w:r>
      <w:r w:rsidR="000125FF" w:rsidRPr="000807AC">
        <w:t>,</w:t>
      </w:r>
      <w:r w:rsidR="00B15E9B" w:rsidRPr="000807AC">
        <w:t xml:space="preserve"> </w:t>
      </w:r>
      <w:r w:rsidR="00167DB7" w:rsidRPr="000807AC">
        <w:t xml:space="preserve">and Open and Closed Issues sections </w:t>
      </w:r>
      <w:r w:rsidR="00B15E9B" w:rsidRPr="000807AC">
        <w:t xml:space="preserve">below </w:t>
      </w:r>
      <w:r w:rsidR="00167DB7" w:rsidRPr="000807AC">
        <w:t>(up to</w:t>
      </w:r>
      <w:r w:rsidR="00B15E9B" w:rsidRPr="000807AC">
        <w:t xml:space="preserve"> the</w:t>
      </w:r>
      <w:r w:rsidR="00167DB7" w:rsidRPr="000807AC">
        <w:t xml:space="preserve"> “Volume 1”</w:t>
      </w:r>
      <w:r w:rsidR="00B15E9B" w:rsidRPr="000807AC">
        <w:t xml:space="preserve"> heading</w:t>
      </w:r>
      <w:r w:rsidR="00167DB7" w:rsidRPr="000807AC">
        <w:t>) of this document will be deleted prior to inclusion into the Final Text version of the</w:t>
      </w:r>
      <w:r w:rsidR="004F5211" w:rsidRPr="000807AC">
        <w:t xml:space="preserve"> Technical Framework volumes</w:t>
      </w:r>
      <w:proofErr w:type="gramStart"/>
      <w:r w:rsidR="004F5211" w:rsidRPr="000807AC">
        <w:t>.&gt;</w:t>
      </w:r>
      <w:proofErr w:type="gramEnd"/>
    </w:p>
    <w:p w14:paraId="43193DD1" w14:textId="77777777" w:rsidR="00DB5C1E" w:rsidRPr="000807AC" w:rsidRDefault="00DB5C1E" w:rsidP="00B92EA1">
      <w:pPr>
        <w:pStyle w:val="AuthorInstructions"/>
      </w:pPr>
      <w:r w:rsidRPr="000807AC">
        <w:t>&lt;Note</w:t>
      </w:r>
      <w:r w:rsidR="00F0665F" w:rsidRPr="000807AC">
        <w:t xml:space="preserve">: </w:t>
      </w:r>
      <w:r w:rsidRPr="000807AC">
        <w:t xml:space="preserve">There are </w:t>
      </w:r>
      <w:r w:rsidR="007773C8" w:rsidRPr="000807AC">
        <w:t>editing</w:t>
      </w:r>
      <w:r w:rsidRPr="000807AC">
        <w:t xml:space="preserve"> conventions</w:t>
      </w:r>
      <w:r w:rsidR="004F5211" w:rsidRPr="000807AC">
        <w:t>,</w:t>
      </w:r>
      <w:r w:rsidRPr="000807AC">
        <w:t xml:space="preserve"> such as diagram numbering</w:t>
      </w:r>
      <w:r w:rsidR="004F5211" w:rsidRPr="000807AC">
        <w:t xml:space="preserve"> and </w:t>
      </w:r>
      <w:r w:rsidRPr="000807AC">
        <w:t xml:space="preserve">how to use Microsoft Word tools, etc., at </w:t>
      </w:r>
      <w:hyperlink r:id="rId26" w:history="1">
        <w:r w:rsidR="00F0665F" w:rsidRPr="00B92EA1">
          <w:rPr>
            <w:rStyle w:val="Collegamentoipertestuale"/>
            <w:bCs/>
          </w:rPr>
          <w:t>http://wiki.ihe.net/index.php?title=Writing_Technical_Frameworks_and_Supplements</w:t>
        </w:r>
      </w:hyperlink>
      <w:proofErr w:type="gramStart"/>
      <w:r w:rsidR="00F0665F" w:rsidRPr="00B92EA1">
        <w:t>.</w:t>
      </w:r>
      <w:r w:rsidR="00C56183" w:rsidRPr="000807AC">
        <w:t>P</w:t>
      </w:r>
      <w:r w:rsidRPr="000807AC">
        <w:t>lease</w:t>
      </w:r>
      <w:proofErr w:type="gramEnd"/>
      <w:r w:rsidRPr="000807AC">
        <w:t xml:space="preserve"> review this prior to beginning a new Supplement</w:t>
      </w:r>
      <w:r w:rsidR="00F0665F" w:rsidRPr="000807AC">
        <w:t xml:space="preserve">. </w:t>
      </w:r>
      <w:r w:rsidRPr="000807AC">
        <w:t>This is especially useful for first time authors</w:t>
      </w:r>
      <w:proofErr w:type="gramStart"/>
      <w:r w:rsidRPr="000807AC">
        <w:t>.&gt;</w:t>
      </w:r>
      <w:proofErr w:type="gramEnd"/>
    </w:p>
    <w:p w14:paraId="3A655AC2" w14:textId="77777777" w:rsidR="00CF283F" w:rsidRPr="000807AC" w:rsidRDefault="00CF283F" w:rsidP="008616CB">
      <w:pPr>
        <w:pStyle w:val="Titolo1"/>
        <w:pageBreakBefore w:val="0"/>
        <w:numPr>
          <w:ilvl w:val="0"/>
          <w:numId w:val="0"/>
        </w:numPr>
        <w:rPr>
          <w:noProof w:val="0"/>
        </w:rPr>
      </w:pPr>
      <w:bookmarkStart w:id="1" w:name="_Toc201058865"/>
      <w:bookmarkStart w:id="2" w:name="_Toc201058970"/>
      <w:bookmarkStart w:id="3" w:name="_Toc504625752"/>
      <w:bookmarkStart w:id="4" w:name="_Toc530206505"/>
      <w:bookmarkStart w:id="5" w:name="_Toc1388425"/>
      <w:bookmarkStart w:id="6" w:name="_Toc1388579"/>
      <w:bookmarkStart w:id="7" w:name="_Toc1456606"/>
      <w:bookmarkStart w:id="8" w:name="_Toc37034630"/>
      <w:bookmarkStart w:id="9" w:name="_Toc38846108"/>
      <w:bookmarkStart w:id="10" w:name="_Toc336006505"/>
      <w:bookmarkEnd w:id="1"/>
      <w:bookmarkEnd w:id="2"/>
      <w:r w:rsidRPr="000807AC">
        <w:rPr>
          <w:noProof w:val="0"/>
        </w:rPr>
        <w:t>Introduction</w:t>
      </w:r>
      <w:bookmarkEnd w:id="3"/>
      <w:bookmarkEnd w:id="4"/>
      <w:bookmarkEnd w:id="5"/>
      <w:bookmarkEnd w:id="6"/>
      <w:bookmarkEnd w:id="7"/>
      <w:bookmarkEnd w:id="8"/>
      <w:bookmarkEnd w:id="9"/>
      <w:r w:rsidR="00167DB7" w:rsidRPr="000807AC">
        <w:rPr>
          <w:noProof w:val="0"/>
        </w:rPr>
        <w:t xml:space="preserve"> to this Supplement</w:t>
      </w:r>
      <w:bookmarkEnd w:id="10"/>
    </w:p>
    <w:p w14:paraId="5F6F793A" w14:textId="503C5D26" w:rsidR="00786D5D" w:rsidRDefault="005B55E4" w:rsidP="00786D5D">
      <w:pPr>
        <w:widowControl w:val="0"/>
        <w:autoSpaceDE w:val="0"/>
        <w:autoSpaceDN w:val="0"/>
        <w:adjustRightInd w:val="0"/>
        <w:spacing w:before="0"/>
        <w:rPr>
          <w:lang w:val="en-GB" w:eastAsia="it-IT"/>
        </w:rPr>
      </w:pPr>
      <w:r w:rsidRPr="00C238F5">
        <w:rPr>
          <w:lang w:val="en-GB" w:eastAsia="it-IT"/>
        </w:rPr>
        <w:t xml:space="preserve">Cross Enterprise Cardiovascular Heart Team Workflow Definition </w:t>
      </w:r>
      <w:r w:rsidRPr="00C238F5">
        <w:rPr>
          <w:sz w:val="23"/>
          <w:szCs w:val="23"/>
        </w:rPr>
        <w:t>Profile (</w:t>
      </w:r>
      <w:r w:rsidRPr="00C238F5">
        <w:rPr>
          <w:lang w:val="en-GB" w:eastAsia="it-IT"/>
        </w:rPr>
        <w:t>XCHT-WD</w:t>
      </w:r>
      <w:r w:rsidRPr="00C238F5">
        <w:rPr>
          <w:sz w:val="23"/>
          <w:szCs w:val="23"/>
        </w:rPr>
        <w:t>)</w:t>
      </w:r>
      <w:r w:rsidR="00947C71">
        <w:rPr>
          <w:sz w:val="23"/>
          <w:szCs w:val="23"/>
        </w:rPr>
        <w:t xml:space="preserve"> is a profile</w:t>
      </w:r>
      <w:r w:rsidRPr="00C238F5">
        <w:rPr>
          <w:sz w:val="23"/>
          <w:szCs w:val="23"/>
        </w:rPr>
        <w:t xml:space="preserve"> built upon the ITI Cross Enterprise Document Workflow (XDW) Profile</w:t>
      </w:r>
      <w:r w:rsidR="00947C71">
        <w:rPr>
          <w:sz w:val="23"/>
          <w:szCs w:val="23"/>
        </w:rPr>
        <w:t xml:space="preserve">. </w:t>
      </w:r>
      <w:r w:rsidR="00786D5D">
        <w:rPr>
          <w:lang w:val="en-GB" w:eastAsia="it-IT"/>
        </w:rPr>
        <w:t xml:space="preserve">It </w:t>
      </w:r>
      <w:r w:rsidR="00786D5D" w:rsidRPr="00C238F5">
        <w:rPr>
          <w:lang w:val="en-GB" w:eastAsia="it-IT"/>
        </w:rPr>
        <w:t>establishes a common set of rules related to process</w:t>
      </w:r>
      <w:r w:rsidR="00786D5D">
        <w:rPr>
          <w:lang w:val="en-GB" w:eastAsia="it-IT"/>
        </w:rPr>
        <w:t xml:space="preserve"> (workflow)</w:t>
      </w:r>
      <w:r w:rsidR="00786D5D" w:rsidRPr="00C238F5">
        <w:rPr>
          <w:lang w:val="en-GB" w:eastAsia="it-IT"/>
        </w:rPr>
        <w:t xml:space="preserve"> focused </w:t>
      </w:r>
      <w:r w:rsidR="00786D5D">
        <w:rPr>
          <w:lang w:val="en-GB" w:eastAsia="it-IT"/>
        </w:rPr>
        <w:t>on</w:t>
      </w:r>
      <w:r w:rsidR="00786D5D" w:rsidRPr="00C238F5">
        <w:rPr>
          <w:lang w:val="en-GB" w:eastAsia="it-IT"/>
        </w:rPr>
        <w:t xml:space="preserve"> the collaboration </w:t>
      </w:r>
      <w:r w:rsidR="00786D5D">
        <w:rPr>
          <w:lang w:val="en-GB" w:eastAsia="it-IT"/>
        </w:rPr>
        <w:t>of</w:t>
      </w:r>
      <w:r w:rsidR="00786D5D" w:rsidRPr="00C238F5">
        <w:rPr>
          <w:lang w:val="en-GB" w:eastAsia="it-IT"/>
        </w:rPr>
        <w:t xml:space="preserve"> the members of a dynamic network of cardiovascular professionals</w:t>
      </w:r>
      <w:r w:rsidR="00786D5D">
        <w:rPr>
          <w:lang w:val="en-GB" w:eastAsia="it-IT"/>
        </w:rPr>
        <w:t xml:space="preserve"> that </w:t>
      </w:r>
      <w:r w:rsidR="00786D5D" w:rsidRPr="00C238F5">
        <w:rPr>
          <w:lang w:val="en-GB" w:eastAsia="it-IT"/>
        </w:rPr>
        <w:t xml:space="preserve">belong to different </w:t>
      </w:r>
      <w:r w:rsidR="00F910A7">
        <w:rPr>
          <w:lang w:val="en-GB" w:eastAsia="it-IT"/>
        </w:rPr>
        <w:t>structures</w:t>
      </w:r>
      <w:r w:rsidR="00786D5D">
        <w:rPr>
          <w:lang w:val="en-GB" w:eastAsia="it-IT"/>
        </w:rPr>
        <w:t>, called Heart Team (HT).</w:t>
      </w:r>
      <w:r w:rsidR="00786D5D" w:rsidRPr="00C238F5">
        <w:rPr>
          <w:lang w:val="en-GB" w:eastAsia="it-IT"/>
        </w:rPr>
        <w:t xml:space="preserve"> </w:t>
      </w:r>
      <w:r w:rsidR="00786D5D">
        <w:rPr>
          <w:lang w:val="en-GB" w:eastAsia="it-IT"/>
        </w:rPr>
        <w:t>The aim of HT is to facilitate</w:t>
      </w:r>
      <w:r w:rsidR="00786D5D" w:rsidRPr="00C238F5">
        <w:rPr>
          <w:lang w:val="en-GB" w:eastAsia="it-IT"/>
        </w:rPr>
        <w:t xml:space="preserve"> appropriate </w:t>
      </w:r>
      <w:proofErr w:type="gramStart"/>
      <w:r w:rsidR="00786D5D" w:rsidRPr="00C238F5">
        <w:rPr>
          <w:lang w:val="en-GB" w:eastAsia="it-IT"/>
        </w:rPr>
        <w:t xml:space="preserve">decision </w:t>
      </w:r>
      <w:r w:rsidR="00786D5D">
        <w:rPr>
          <w:lang w:val="en-GB" w:eastAsia="it-IT"/>
        </w:rPr>
        <w:t>making</w:t>
      </w:r>
      <w:proofErr w:type="gramEnd"/>
      <w:r w:rsidR="00786D5D">
        <w:rPr>
          <w:lang w:val="en-GB" w:eastAsia="it-IT"/>
        </w:rPr>
        <w:t xml:space="preserve"> </w:t>
      </w:r>
      <w:r w:rsidR="00786D5D" w:rsidRPr="00C238F5">
        <w:rPr>
          <w:lang w:val="en-GB" w:eastAsia="it-IT"/>
        </w:rPr>
        <w:t>on the treatment or intervention of patient</w:t>
      </w:r>
      <w:r w:rsidR="00786D5D">
        <w:rPr>
          <w:lang w:val="en-GB" w:eastAsia="it-IT"/>
        </w:rPr>
        <w:t>s and</w:t>
      </w:r>
      <w:r w:rsidR="00786D5D" w:rsidRPr="00C238F5">
        <w:rPr>
          <w:lang w:val="en-GB" w:eastAsia="it-IT"/>
        </w:rPr>
        <w:t xml:space="preserve"> to better manage the knowledge exchange. </w:t>
      </w:r>
    </w:p>
    <w:p w14:paraId="57224BDF" w14:textId="77777777" w:rsidR="0014109A" w:rsidRDefault="0014109A" w:rsidP="00786D5D">
      <w:pPr>
        <w:widowControl w:val="0"/>
        <w:autoSpaceDE w:val="0"/>
        <w:autoSpaceDN w:val="0"/>
        <w:adjustRightInd w:val="0"/>
        <w:spacing w:before="0"/>
        <w:rPr>
          <w:lang w:val="en-GB" w:eastAsia="it-IT"/>
        </w:rPr>
      </w:pPr>
    </w:p>
    <w:p w14:paraId="0408C21C" w14:textId="513BD81F" w:rsidR="005B55E4" w:rsidRPr="00C238F5" w:rsidRDefault="005B55E4" w:rsidP="005B55E4">
      <w:pPr>
        <w:widowControl w:val="0"/>
        <w:autoSpaceDE w:val="0"/>
        <w:autoSpaceDN w:val="0"/>
        <w:adjustRightInd w:val="0"/>
        <w:spacing w:before="0"/>
        <w:rPr>
          <w:lang w:val="en-GB" w:eastAsia="it-IT"/>
        </w:rPr>
      </w:pPr>
      <w:r w:rsidRPr="00C238F5">
        <w:rPr>
          <w:sz w:val="23"/>
          <w:szCs w:val="23"/>
        </w:rPr>
        <w:t>The definition of a workflow with fixed rules and task is needed in a</w:t>
      </w:r>
      <w:r w:rsidR="0014109A">
        <w:rPr>
          <w:sz w:val="23"/>
          <w:szCs w:val="23"/>
        </w:rPr>
        <w:t xml:space="preserve"> </w:t>
      </w:r>
      <w:r w:rsidR="0014109A" w:rsidRPr="00C238F5">
        <w:rPr>
          <w:sz w:val="23"/>
          <w:szCs w:val="23"/>
        </w:rPr>
        <w:t>cross enterprise</w:t>
      </w:r>
      <w:r w:rsidRPr="00C238F5">
        <w:rPr>
          <w:sz w:val="23"/>
          <w:szCs w:val="23"/>
        </w:rPr>
        <w:t xml:space="preserve"> scenario in which many actors are involved in the same process. </w:t>
      </w:r>
      <w:r w:rsidRPr="00C238F5">
        <w:rPr>
          <w:lang w:val="en-GB" w:eastAsia="it-IT"/>
        </w:rPr>
        <w:t>The workflow is applicable to many different sharing infrastructures</w:t>
      </w:r>
      <w:r w:rsidR="003031FA">
        <w:rPr>
          <w:lang w:val="en-GB" w:eastAsia="it-IT"/>
        </w:rPr>
        <w:t xml:space="preserve">. </w:t>
      </w:r>
      <w:del w:id="11" w:author="Elena Vio" w:date="2016-03-30T14:43:00Z">
        <w:r w:rsidR="0014109A" w:rsidDel="00120C35">
          <w:rPr>
            <w:lang w:val="en-GB" w:eastAsia="it-IT"/>
          </w:rPr>
          <w:delText>.</w:delText>
        </w:r>
      </w:del>
      <w:r w:rsidR="0014109A">
        <w:rPr>
          <w:lang w:val="en-GB" w:eastAsia="it-IT"/>
        </w:rPr>
        <w:t>H</w:t>
      </w:r>
      <w:r w:rsidR="003031FA">
        <w:rPr>
          <w:lang w:val="en-GB" w:eastAsia="it-IT"/>
        </w:rPr>
        <w:t>owever,</w:t>
      </w:r>
      <w:r w:rsidR="0014109A" w:rsidRPr="00C238F5">
        <w:rPr>
          <w:lang w:val="en-GB" w:eastAsia="it-IT"/>
        </w:rPr>
        <w:t xml:space="preserve"> </w:t>
      </w:r>
      <w:r w:rsidRPr="00C238F5">
        <w:rPr>
          <w:lang w:val="en-GB" w:eastAsia="it-IT"/>
        </w:rPr>
        <w:t xml:space="preserve">this document presents specific </w:t>
      </w:r>
      <w:proofErr w:type="spellStart"/>
      <w:r w:rsidRPr="00C238F5">
        <w:rPr>
          <w:lang w:val="en-GB" w:eastAsia="it-IT"/>
        </w:rPr>
        <w:t>XDS</w:t>
      </w:r>
      <w:r>
        <w:rPr>
          <w:lang w:val="en-GB" w:eastAsia="it-IT"/>
        </w:rPr>
        <w:t>.b</w:t>
      </w:r>
      <w:proofErr w:type="spellEnd"/>
      <w:r w:rsidRPr="00C238F5">
        <w:rPr>
          <w:lang w:val="en-GB" w:eastAsia="it-IT"/>
        </w:rPr>
        <w:t xml:space="preserve"> based use-cases.</w:t>
      </w:r>
      <w:r w:rsidR="0014109A">
        <w:rPr>
          <w:lang w:val="en-GB" w:eastAsia="it-IT"/>
        </w:rPr>
        <w:t xml:space="preserve"> </w:t>
      </w:r>
    </w:p>
    <w:p w14:paraId="39C613A6" w14:textId="1256462D" w:rsidR="00CD3ECD" w:rsidRDefault="00CD3ECD" w:rsidP="00CD3ECD">
      <w:pPr>
        <w:pStyle w:val="Corpodeltesto"/>
      </w:pPr>
      <w:r>
        <w:t>In Volume 1</w:t>
      </w:r>
      <w:r w:rsidR="003031FA">
        <w:t xml:space="preserve">, </w:t>
      </w:r>
      <w:del w:id="12" w:author="Elena Vio" w:date="2016-03-30T14:43:00Z">
        <w:r w:rsidDel="00120C35">
          <w:delText xml:space="preserve"> </w:delText>
        </w:r>
      </w:del>
      <w:r>
        <w:t>we present the</w:t>
      </w:r>
      <w:r w:rsidRPr="003F1F6A">
        <w:t xml:space="preserve"> typi</w:t>
      </w:r>
      <w:r>
        <w:t>cal u</w:t>
      </w:r>
      <w:r w:rsidRPr="003F1F6A">
        <w:t>se-case</w:t>
      </w:r>
      <w:r>
        <w:t>s</w:t>
      </w:r>
      <w:r w:rsidRPr="003F1F6A">
        <w:t xml:space="preserve">, describing many possible evolutions of the related workflow. We define the Workflow Participants involved and their </w:t>
      </w:r>
      <w:r>
        <w:t>responsibilities</w:t>
      </w:r>
      <w:r w:rsidRPr="003F1F6A">
        <w:t xml:space="preserve"> within the workflow itself</w:t>
      </w:r>
      <w:r>
        <w:t xml:space="preserve">. </w:t>
      </w:r>
    </w:p>
    <w:p w14:paraId="7EECAC3B" w14:textId="5239536D" w:rsidR="00CD3ECD" w:rsidRPr="003F1F6A" w:rsidRDefault="00CD3ECD" w:rsidP="00CD3ECD">
      <w:pPr>
        <w:pStyle w:val="Corpodeltesto"/>
      </w:pPr>
      <w:r w:rsidRPr="003F1F6A">
        <w:t>In Volume 2</w:t>
      </w:r>
      <w:r w:rsidR="003031FA">
        <w:t>,</w:t>
      </w:r>
      <w:r w:rsidRPr="003F1F6A">
        <w:t xml:space="preserve"> we explain how to use an instrument the XDW Workflow Document (See ITI Technical Framework and supplements) to track and manage this workflow. In particular, we analyze in detail features of each step of the workflow, and rules to follow to go through these steps. </w:t>
      </w:r>
    </w:p>
    <w:p w14:paraId="64E79BE4" w14:textId="77777777" w:rsidR="00CF283F" w:rsidRPr="000807AC" w:rsidRDefault="00CF283F" w:rsidP="008616CB">
      <w:pPr>
        <w:pStyle w:val="Titolo2"/>
        <w:numPr>
          <w:ilvl w:val="0"/>
          <w:numId w:val="0"/>
        </w:numPr>
        <w:rPr>
          <w:noProof w:val="0"/>
        </w:rPr>
      </w:pPr>
      <w:bookmarkStart w:id="13" w:name="_Toc336006506"/>
      <w:r w:rsidRPr="000807AC">
        <w:rPr>
          <w:noProof w:val="0"/>
        </w:rPr>
        <w:t>Open Issues and Questions</w:t>
      </w:r>
      <w:bookmarkEnd w:id="13"/>
    </w:p>
    <w:p w14:paraId="50FFBFF2" w14:textId="5E8A1C9F" w:rsidR="00CF283F" w:rsidRPr="000807AC" w:rsidRDefault="0008754F" w:rsidP="00B92EA1">
      <w:pPr>
        <w:pStyle w:val="AuthorInstructions"/>
      </w:pPr>
      <w:r>
        <w:t>None</w:t>
      </w:r>
    </w:p>
    <w:p w14:paraId="7E7391AF" w14:textId="77777777" w:rsidR="00CF283F" w:rsidRPr="000807AC" w:rsidRDefault="00CF283F" w:rsidP="008616CB">
      <w:pPr>
        <w:pStyle w:val="Titolo2"/>
        <w:numPr>
          <w:ilvl w:val="0"/>
          <w:numId w:val="0"/>
        </w:numPr>
        <w:rPr>
          <w:noProof w:val="0"/>
        </w:rPr>
      </w:pPr>
      <w:bookmarkStart w:id="14" w:name="_Toc336006507"/>
      <w:bookmarkStart w:id="15" w:name="_Toc473170357"/>
      <w:bookmarkStart w:id="16" w:name="_Toc504625754"/>
      <w:r w:rsidRPr="000807AC">
        <w:rPr>
          <w:noProof w:val="0"/>
        </w:rPr>
        <w:t>Closed Issues</w:t>
      </w:r>
      <w:bookmarkEnd w:id="14"/>
    </w:p>
    <w:p w14:paraId="32A8E08F" w14:textId="58EBBABB" w:rsidR="00CF283F" w:rsidRPr="000807AC" w:rsidRDefault="00CF283F" w:rsidP="00B92EA1">
      <w:pPr>
        <w:pStyle w:val="AuthorInstructions"/>
      </w:pPr>
      <w:r w:rsidRPr="000807AC">
        <w:t xml:space="preserve"> </w:t>
      </w:r>
      <w:r w:rsidR="0008754F">
        <w:t>None</w:t>
      </w:r>
    </w:p>
    <w:p w14:paraId="13BB9CB4" w14:textId="77777777" w:rsidR="00CF283F" w:rsidRPr="000807AC" w:rsidRDefault="00CF283F" w:rsidP="00147F29">
      <w:pPr>
        <w:pStyle w:val="Corpodeltesto"/>
      </w:pPr>
    </w:p>
    <w:p w14:paraId="1F775532" w14:textId="77777777" w:rsidR="008413B1" w:rsidRPr="000807AC" w:rsidRDefault="007922ED" w:rsidP="00B92EA1">
      <w:pPr>
        <w:pStyle w:val="AuthorInstructions"/>
        <w:rPr>
          <w:iCs/>
        </w:rPr>
      </w:pPr>
      <w:r w:rsidRPr="000807AC">
        <w:rPr>
          <w:iCs/>
        </w:rPr>
        <w:t>&lt;</w:t>
      </w:r>
      <w:r w:rsidR="00F455EA" w:rsidRPr="000807AC">
        <w:rPr>
          <w:iCs/>
        </w:rPr>
        <w:t>Note</w:t>
      </w:r>
      <w:r w:rsidR="00F0665F" w:rsidRPr="000807AC">
        <w:rPr>
          <w:iCs/>
        </w:rPr>
        <w:t xml:space="preserve">: </w:t>
      </w:r>
      <w:r w:rsidR="00F455EA" w:rsidRPr="000807AC">
        <w:rPr>
          <w:iCs/>
        </w:rPr>
        <w:t xml:space="preserve">The </w:t>
      </w:r>
      <w:r w:rsidR="008413B1" w:rsidRPr="000807AC">
        <w:rPr>
          <w:iCs/>
        </w:rPr>
        <w:t xml:space="preserve">sections </w:t>
      </w:r>
      <w:r w:rsidR="00F455EA" w:rsidRPr="000807AC">
        <w:rPr>
          <w:iCs/>
        </w:rPr>
        <w:t xml:space="preserve">following this Introduction </w:t>
      </w:r>
      <w:r w:rsidR="008413B1" w:rsidRPr="000807AC">
        <w:rPr>
          <w:iCs/>
        </w:rPr>
        <w:t xml:space="preserve">will </w:t>
      </w:r>
      <w:r w:rsidR="00F455EA" w:rsidRPr="000807AC">
        <w:rPr>
          <w:iCs/>
        </w:rPr>
        <w:t xml:space="preserve">eventually </w:t>
      </w:r>
      <w:r w:rsidR="008413B1" w:rsidRPr="000807AC">
        <w:rPr>
          <w:iCs/>
        </w:rPr>
        <w:t>be added as Final Text to Volumes 1 – 4 of the Technical Framework</w:t>
      </w:r>
      <w:r w:rsidR="00F0665F" w:rsidRPr="000807AC">
        <w:rPr>
          <w:iCs/>
        </w:rPr>
        <w:t xml:space="preserve">. </w:t>
      </w:r>
      <w:r w:rsidR="008413B1" w:rsidRPr="000807AC">
        <w:rPr>
          <w:iCs/>
        </w:rPr>
        <w:t xml:space="preserve">The material above this </w:t>
      </w:r>
      <w:r w:rsidRPr="000807AC">
        <w:rPr>
          <w:iCs/>
        </w:rPr>
        <w:t xml:space="preserve">note </w:t>
      </w:r>
      <w:r w:rsidR="008413B1" w:rsidRPr="000807AC">
        <w:rPr>
          <w:iCs/>
        </w:rPr>
        <w:t>will be deleted when this Supplement is moved to Final Text</w:t>
      </w:r>
      <w:proofErr w:type="gramStart"/>
      <w:r w:rsidR="007773C8" w:rsidRPr="000807AC">
        <w:rPr>
          <w:iCs/>
        </w:rPr>
        <w:t>.</w:t>
      </w:r>
      <w:r w:rsidRPr="000807AC">
        <w:rPr>
          <w:iCs/>
        </w:rPr>
        <w:t>&gt;</w:t>
      </w:r>
      <w:proofErr w:type="gramEnd"/>
    </w:p>
    <w:p w14:paraId="400C34A8" w14:textId="77777777" w:rsidR="00CF283F" w:rsidRPr="000807AC" w:rsidRDefault="00CF283F" w:rsidP="008616CB">
      <w:pPr>
        <w:pStyle w:val="PartTitle"/>
      </w:pPr>
      <w:bookmarkStart w:id="17" w:name="_Toc336006508"/>
      <w:r w:rsidRPr="000807AC">
        <w:lastRenderedPageBreak/>
        <w:t xml:space="preserve">Volume </w:t>
      </w:r>
      <w:r w:rsidR="00B43198" w:rsidRPr="000807AC">
        <w:t>1</w:t>
      </w:r>
      <w:r w:rsidRPr="000807AC">
        <w:t xml:space="preserve"> –</w:t>
      </w:r>
      <w:r w:rsidR="003A09FE" w:rsidRPr="000807AC">
        <w:t xml:space="preserve"> </w:t>
      </w:r>
      <w:r w:rsidRPr="000807AC">
        <w:t>Profiles</w:t>
      </w:r>
      <w:bookmarkEnd w:id="17"/>
    </w:p>
    <w:p w14:paraId="2F4CF48A" w14:textId="77777777" w:rsidR="00B55350" w:rsidRPr="000807AC" w:rsidRDefault="00F455EA" w:rsidP="00C62E65">
      <w:pPr>
        <w:pStyle w:val="Titolo2"/>
        <w:numPr>
          <w:ilvl w:val="0"/>
          <w:numId w:val="0"/>
        </w:numPr>
        <w:rPr>
          <w:noProof w:val="0"/>
        </w:rPr>
      </w:pPr>
      <w:bookmarkStart w:id="18" w:name="_Toc336006509"/>
      <w:bookmarkStart w:id="19" w:name="_Toc530206507"/>
      <w:bookmarkStart w:id="20" w:name="_Toc1388427"/>
      <w:bookmarkStart w:id="21" w:name="_Toc1388581"/>
      <w:bookmarkStart w:id="22" w:name="_Toc1456608"/>
      <w:bookmarkStart w:id="23" w:name="_Toc37034633"/>
      <w:bookmarkStart w:id="24" w:name="_Toc38846111"/>
      <w:r w:rsidRPr="000807AC">
        <w:rPr>
          <w:noProof w:val="0"/>
        </w:rPr>
        <w:t>&lt;</w:t>
      </w:r>
      <w:r w:rsidR="00B55350" w:rsidRPr="000807AC">
        <w:rPr>
          <w:i/>
          <w:noProof w:val="0"/>
        </w:rPr>
        <w:t>Copyright Permission</w:t>
      </w:r>
      <w:r w:rsidR="005672A9">
        <w:rPr>
          <w:i/>
          <w:noProof w:val="0"/>
        </w:rPr>
        <w:t>&gt;</w:t>
      </w:r>
      <w:bookmarkEnd w:id="18"/>
    </w:p>
    <w:p w14:paraId="364E0E00" w14:textId="77777777" w:rsidR="00B55350" w:rsidRPr="000807AC" w:rsidRDefault="005672A9" w:rsidP="00B92EA1">
      <w:pPr>
        <w:pStyle w:val="AuthorInstructions"/>
      </w:pPr>
      <w:r>
        <w:t>&lt;</w:t>
      </w:r>
      <w:r w:rsidR="00F455EA" w:rsidRPr="000807AC">
        <w:t>General copyright licenses and permissions are listed in the IHE Technical Frameworks General Introduction</w:t>
      </w:r>
      <w:r w:rsidR="00F0665F" w:rsidRPr="000807AC">
        <w:t xml:space="preserve">. </w:t>
      </w:r>
      <w:r w:rsidR="00B55350" w:rsidRPr="000807AC">
        <w:t>Add information on any standards referenced in the profile that are not alr</w:t>
      </w:r>
      <w:r w:rsidR="00F455EA" w:rsidRPr="000807AC">
        <w:t>eady addressed in the</w:t>
      </w:r>
      <w:r w:rsidR="00B55350" w:rsidRPr="000807AC">
        <w:t xml:space="preserve"> permission section</w:t>
      </w:r>
      <w:proofErr w:type="gramStart"/>
      <w:r w:rsidR="00B55350" w:rsidRPr="000807AC">
        <w:t>.&gt;</w:t>
      </w:r>
      <w:proofErr w:type="gramEnd"/>
    </w:p>
    <w:p w14:paraId="6B7BF4DB" w14:textId="77777777" w:rsidR="00B55350" w:rsidRPr="000807AC" w:rsidRDefault="00B55350" w:rsidP="008E441F">
      <w:pPr>
        <w:pStyle w:val="EditorInstructions"/>
      </w:pPr>
      <w:r w:rsidRPr="000807AC">
        <w:t>A</w:t>
      </w:r>
      <w:r w:rsidR="00F455EA" w:rsidRPr="000807AC">
        <w:t>dd the following to the IHE Technical Frameworks General Introduction</w:t>
      </w:r>
      <w:r w:rsidR="00255821" w:rsidRPr="000807AC">
        <w:t xml:space="preserve"> Copyright section</w:t>
      </w:r>
      <w:r w:rsidRPr="000807AC">
        <w:t>:</w:t>
      </w:r>
    </w:p>
    <w:p w14:paraId="0D6D741E" w14:textId="77777777" w:rsidR="00F455EA" w:rsidRPr="000807AC" w:rsidRDefault="00F455EA" w:rsidP="007922ED">
      <w:pPr>
        <w:rPr>
          <w:i/>
        </w:rPr>
      </w:pPr>
    </w:p>
    <w:p w14:paraId="3B0C4E6F" w14:textId="77777777" w:rsidR="00F455EA" w:rsidRPr="000807AC" w:rsidRDefault="00F455EA" w:rsidP="00F455EA">
      <w:pPr>
        <w:pStyle w:val="Titolo2"/>
        <w:numPr>
          <w:ilvl w:val="0"/>
          <w:numId w:val="0"/>
        </w:numPr>
        <w:rPr>
          <w:noProof w:val="0"/>
        </w:rPr>
      </w:pPr>
      <w:bookmarkStart w:id="25" w:name="_Toc336006510"/>
      <w:r w:rsidRPr="000807AC">
        <w:rPr>
          <w:noProof w:val="0"/>
        </w:rPr>
        <w:t>&lt;</w:t>
      </w:r>
      <w:r w:rsidRPr="000807AC">
        <w:rPr>
          <w:i/>
          <w:noProof w:val="0"/>
        </w:rPr>
        <w:t>Domain-specific additions</w:t>
      </w:r>
      <w:r w:rsidR="005672A9">
        <w:rPr>
          <w:i/>
          <w:noProof w:val="0"/>
        </w:rPr>
        <w:t>&gt;</w:t>
      </w:r>
      <w:bookmarkEnd w:id="25"/>
    </w:p>
    <w:p w14:paraId="6229C041" w14:textId="7FDF0017" w:rsidR="00F455EA" w:rsidRPr="000807AC" w:rsidRDefault="005672A9" w:rsidP="00B92EA1">
      <w:pPr>
        <w:pStyle w:val="AuthorInstructions"/>
      </w:pPr>
      <w:r>
        <w:t>&lt;</w:t>
      </w:r>
      <w:r w:rsidR="00F455EA" w:rsidRPr="000807AC">
        <w:t>Some domains have specific sections, added as subsections to Sections 1 or 2, in their Technical Frameworks</w:t>
      </w:r>
      <w:r w:rsidR="00F0665F" w:rsidRPr="000807AC">
        <w:t xml:space="preserve">. </w:t>
      </w:r>
      <w:r w:rsidR="00F455EA" w:rsidRPr="000807AC">
        <w:t>An example is RAD TF-1 Table 2.3-1 Integration Profiles Actors matrix</w:t>
      </w:r>
      <w:r w:rsidR="00F0665F" w:rsidRPr="000807AC">
        <w:t xml:space="preserve">. </w:t>
      </w:r>
      <w:r w:rsidR="00F455EA" w:rsidRPr="000807AC">
        <w:t>Because the Radiology domain has a large number of both Profiles and Actors, they have chosen to additionally represent this data in tabular form</w:t>
      </w:r>
      <w:r w:rsidR="00F0665F" w:rsidRPr="000807AC">
        <w:t xml:space="preserve">. </w:t>
      </w:r>
      <w:r w:rsidR="00F455EA" w:rsidRPr="000807AC">
        <w:t xml:space="preserve">These types of additions are allowed as long as they do not adjust the overall numbering </w:t>
      </w:r>
      <w:proofErr w:type="gramStart"/>
      <w:r w:rsidR="00F455EA" w:rsidRPr="000807AC">
        <w:t>scheme which</w:t>
      </w:r>
      <w:proofErr w:type="gramEnd"/>
      <w:r w:rsidR="00F455EA" w:rsidRPr="000807AC">
        <w:t xml:space="preserve"> needs to remain consistent across domains</w:t>
      </w:r>
      <w:r w:rsidR="00F0665F" w:rsidRPr="000807AC">
        <w:t xml:space="preserve">. </w:t>
      </w:r>
      <w:r w:rsidR="00F455EA" w:rsidRPr="000807AC">
        <w:t>If there are such additions, they should be included here</w:t>
      </w:r>
      <w:proofErr w:type="gramStart"/>
      <w:r w:rsidR="00F455EA" w:rsidRPr="000807AC">
        <w:t>.&gt;</w:t>
      </w:r>
      <w:proofErr w:type="gramEnd"/>
    </w:p>
    <w:p w14:paraId="76C165D6" w14:textId="77777777" w:rsidR="00303E20" w:rsidRPr="000807AC" w:rsidRDefault="00303E20">
      <w:pPr>
        <w:pStyle w:val="Corpodeltesto"/>
        <w:rPr>
          <w:i/>
          <w:iCs/>
        </w:rPr>
      </w:pPr>
      <w:bookmarkStart w:id="26" w:name="_Toc473170358"/>
      <w:bookmarkStart w:id="27" w:name="_Toc504625755"/>
      <w:bookmarkStart w:id="28" w:name="_Toc530206508"/>
      <w:bookmarkStart w:id="29" w:name="_Toc1388428"/>
      <w:bookmarkStart w:id="30" w:name="_Toc1388582"/>
      <w:bookmarkStart w:id="31" w:name="_Toc1456609"/>
      <w:bookmarkStart w:id="32" w:name="_Toc37034634"/>
      <w:bookmarkStart w:id="33" w:name="_Toc38846112"/>
      <w:bookmarkEnd w:id="15"/>
      <w:bookmarkEnd w:id="16"/>
      <w:bookmarkEnd w:id="19"/>
      <w:bookmarkEnd w:id="20"/>
      <w:bookmarkEnd w:id="21"/>
      <w:bookmarkEnd w:id="22"/>
      <w:bookmarkEnd w:id="23"/>
      <w:bookmarkEnd w:id="24"/>
    </w:p>
    <w:p w14:paraId="746CB5FB" w14:textId="77777777" w:rsidR="00303E20" w:rsidRPr="000807AC" w:rsidRDefault="00F967B3" w:rsidP="008E441F">
      <w:pPr>
        <w:pStyle w:val="EditorInstructions"/>
      </w:pPr>
      <w:r w:rsidRPr="000807AC">
        <w:t>A</w:t>
      </w:r>
      <w:r w:rsidR="00303E20" w:rsidRPr="000807AC">
        <w:t>dd</w:t>
      </w:r>
      <w:r w:rsidR="00D91815" w:rsidRPr="000807AC">
        <w:t xml:space="preserve"> </w:t>
      </w:r>
      <w:r w:rsidR="00255821" w:rsidRPr="000807AC">
        <w:t xml:space="preserve">to </w:t>
      </w:r>
      <w:r w:rsidR="00D91815" w:rsidRPr="000807AC">
        <w:t>Section …</w:t>
      </w:r>
    </w:p>
    <w:p w14:paraId="098E461D" w14:textId="77777777" w:rsidR="00D91815" w:rsidRPr="000807AC" w:rsidRDefault="00FF4C4E" w:rsidP="00B92EA1">
      <w:pPr>
        <w:pStyle w:val="AuthorInstructions"/>
      </w:pPr>
      <w:r w:rsidRPr="000807AC">
        <w:br w:type="page"/>
      </w:r>
      <w:r w:rsidR="00D91815" w:rsidRPr="000807AC">
        <w:lastRenderedPageBreak/>
        <w:t xml:space="preserve">&lt;Reserve a </w:t>
      </w:r>
      <w:r w:rsidR="001F7A35" w:rsidRPr="000807AC">
        <w:t>subsequent section number in the current domain Technical Framework Volume 1</w:t>
      </w:r>
      <w:r w:rsidR="00F0665F" w:rsidRPr="000807AC">
        <w:t xml:space="preserve"> </w:t>
      </w:r>
      <w:r w:rsidR="001F7A35" w:rsidRPr="000807AC">
        <w:t xml:space="preserve">(DOM </w:t>
      </w:r>
      <w:r w:rsidR="00D91815" w:rsidRPr="000807AC">
        <w:t>TF-1</w:t>
      </w:r>
      <w:r w:rsidR="001F7A35" w:rsidRPr="000807AC">
        <w:t>)</w:t>
      </w:r>
      <w:r w:rsidR="00F0665F" w:rsidRPr="000807AC">
        <w:t xml:space="preserve">. </w:t>
      </w:r>
      <w:r w:rsidR="00D91815" w:rsidRPr="000807AC">
        <w:t>Replace the letter “X” with that section heading number</w:t>
      </w:r>
      <w:r w:rsidR="00F0665F" w:rsidRPr="000807AC">
        <w:t xml:space="preserve">. </w:t>
      </w:r>
      <w:r w:rsidR="00D91815" w:rsidRPr="000807AC">
        <w:t>This number should not change when this supplement is added to the Final Text Technical Framework</w:t>
      </w:r>
      <w:r w:rsidR="00F0665F" w:rsidRPr="000807AC">
        <w:t xml:space="preserve">. </w:t>
      </w:r>
      <w:r w:rsidR="00D91815" w:rsidRPr="000807AC">
        <w:t>In this manner, references should be able to be maintained going forward</w:t>
      </w:r>
      <w:proofErr w:type="gramStart"/>
      <w:r w:rsidR="00D91815" w:rsidRPr="000807AC">
        <w:t>.&gt;</w:t>
      </w:r>
      <w:proofErr w:type="gramEnd"/>
    </w:p>
    <w:p w14:paraId="3224779D" w14:textId="6F1F1E29" w:rsidR="00303E20" w:rsidRPr="000807AC" w:rsidRDefault="00303E20" w:rsidP="00303E20">
      <w:pPr>
        <w:pStyle w:val="Titolo1"/>
        <w:pageBreakBefore w:val="0"/>
        <w:numPr>
          <w:ilvl w:val="0"/>
          <w:numId w:val="0"/>
        </w:numPr>
        <w:rPr>
          <w:noProof w:val="0"/>
        </w:rPr>
      </w:pPr>
      <w:bookmarkStart w:id="34" w:name="_Toc336006511"/>
      <w:r w:rsidRPr="000807AC">
        <w:rPr>
          <w:noProof w:val="0"/>
        </w:rPr>
        <w:t xml:space="preserve">X </w:t>
      </w:r>
      <w:r w:rsidR="00CD3ECD">
        <w:rPr>
          <w:noProof w:val="0"/>
        </w:rPr>
        <w:t xml:space="preserve">Cross-Enterprise </w:t>
      </w:r>
      <w:r w:rsidR="003B53BF">
        <w:rPr>
          <w:noProof w:val="0"/>
        </w:rPr>
        <w:t>Cardiovascular Heart Team</w:t>
      </w:r>
      <w:r w:rsidR="00CD3ECD">
        <w:rPr>
          <w:noProof w:val="0"/>
        </w:rPr>
        <w:t xml:space="preserve"> (</w:t>
      </w:r>
      <w:r w:rsidR="003B53BF">
        <w:rPr>
          <w:noProof w:val="0"/>
        </w:rPr>
        <w:t>XCHT</w:t>
      </w:r>
      <w:r w:rsidR="00CD3ECD">
        <w:rPr>
          <w:noProof w:val="0"/>
        </w:rPr>
        <w:t>-WD)</w:t>
      </w:r>
      <w:r w:rsidRPr="000807AC">
        <w:rPr>
          <w:noProof w:val="0"/>
        </w:rPr>
        <w:t xml:space="preserve"> Profile</w:t>
      </w:r>
      <w:bookmarkEnd w:id="34"/>
    </w:p>
    <w:p w14:paraId="5D716FD7" w14:textId="3DF0AF01" w:rsidR="005B55E4" w:rsidRDefault="005B55E4" w:rsidP="005B55E4">
      <w:pPr>
        <w:widowControl w:val="0"/>
        <w:autoSpaceDE w:val="0"/>
        <w:autoSpaceDN w:val="0"/>
        <w:adjustRightInd w:val="0"/>
        <w:spacing w:before="0"/>
        <w:rPr>
          <w:lang w:val="en-GB" w:eastAsia="it-IT"/>
        </w:rPr>
      </w:pPr>
      <w:r w:rsidRPr="00C238F5">
        <w:rPr>
          <w:lang w:val="en-GB" w:eastAsia="it-IT"/>
        </w:rPr>
        <w:t xml:space="preserve">The </w:t>
      </w:r>
      <w:r w:rsidR="00DB08F4">
        <w:t>XCHT-WD</w:t>
      </w:r>
      <w:r w:rsidR="00DB08F4" w:rsidRPr="00C238F5" w:rsidDel="00DB08F4">
        <w:rPr>
          <w:lang w:val="en-GB" w:eastAsia="it-IT"/>
        </w:rPr>
        <w:t xml:space="preserve"> </w:t>
      </w:r>
      <w:r w:rsidRPr="00C238F5">
        <w:rPr>
          <w:lang w:val="en-GB" w:eastAsia="it-IT"/>
        </w:rPr>
        <w:t xml:space="preserve">profile </w:t>
      </w:r>
      <w:r w:rsidR="0083313B">
        <w:rPr>
          <w:sz w:val="23"/>
          <w:szCs w:val="23"/>
        </w:rPr>
        <w:t>is a profile</w:t>
      </w:r>
      <w:r w:rsidR="0083313B" w:rsidRPr="00C238F5">
        <w:rPr>
          <w:sz w:val="23"/>
          <w:szCs w:val="23"/>
        </w:rPr>
        <w:t xml:space="preserve"> built upon </w:t>
      </w:r>
      <w:r w:rsidR="00DB08F4">
        <w:rPr>
          <w:lang w:val="en-GB" w:eastAsia="it-IT"/>
        </w:rPr>
        <w:t>XDW</w:t>
      </w:r>
      <w:r w:rsidRPr="00C238F5">
        <w:rPr>
          <w:lang w:val="en-GB" w:eastAsia="it-IT"/>
        </w:rPr>
        <w:t xml:space="preserve"> profile</w:t>
      </w:r>
      <w:r w:rsidR="0083313B">
        <w:rPr>
          <w:lang w:val="en-GB" w:eastAsia="it-IT"/>
        </w:rPr>
        <w:t xml:space="preserve">. </w:t>
      </w:r>
      <w:r w:rsidR="00786D5D">
        <w:rPr>
          <w:lang w:val="en-GB" w:eastAsia="it-IT"/>
        </w:rPr>
        <w:t xml:space="preserve">It </w:t>
      </w:r>
      <w:r w:rsidR="00786D5D" w:rsidRPr="00C238F5">
        <w:rPr>
          <w:lang w:val="en-GB" w:eastAsia="it-IT"/>
        </w:rPr>
        <w:t>establishes a common set of rules related to</w:t>
      </w:r>
      <w:r w:rsidR="003031FA">
        <w:rPr>
          <w:lang w:val="en-GB" w:eastAsia="it-IT"/>
        </w:rPr>
        <w:t xml:space="preserve"> a</w:t>
      </w:r>
      <w:r w:rsidR="00786D5D" w:rsidRPr="00C238F5">
        <w:rPr>
          <w:lang w:val="en-GB" w:eastAsia="it-IT"/>
        </w:rPr>
        <w:t xml:space="preserve"> process</w:t>
      </w:r>
      <w:r w:rsidR="00786D5D">
        <w:rPr>
          <w:lang w:val="en-GB" w:eastAsia="it-IT"/>
        </w:rPr>
        <w:t xml:space="preserve"> (workflow)</w:t>
      </w:r>
      <w:r w:rsidR="00786D5D" w:rsidRPr="00C238F5">
        <w:rPr>
          <w:lang w:val="en-GB" w:eastAsia="it-IT"/>
        </w:rPr>
        <w:t xml:space="preserve"> focused</w:t>
      </w:r>
      <w:r w:rsidRPr="00C238F5">
        <w:rPr>
          <w:lang w:val="en-GB" w:eastAsia="it-IT"/>
        </w:rPr>
        <w:t xml:space="preserve"> </w:t>
      </w:r>
      <w:r w:rsidR="00786D5D">
        <w:rPr>
          <w:lang w:val="en-GB" w:eastAsia="it-IT"/>
        </w:rPr>
        <w:t>on</w:t>
      </w:r>
      <w:r w:rsidRPr="00C238F5">
        <w:rPr>
          <w:lang w:val="en-GB" w:eastAsia="it-IT"/>
        </w:rPr>
        <w:t xml:space="preserve"> the collaboration </w:t>
      </w:r>
      <w:r w:rsidR="003A1712">
        <w:rPr>
          <w:lang w:val="en-GB" w:eastAsia="it-IT"/>
        </w:rPr>
        <w:t>of</w:t>
      </w:r>
      <w:r w:rsidR="003A1712" w:rsidRPr="00C238F5">
        <w:rPr>
          <w:lang w:val="en-GB" w:eastAsia="it-IT"/>
        </w:rPr>
        <w:t xml:space="preserve"> </w:t>
      </w:r>
      <w:r w:rsidRPr="00C238F5">
        <w:rPr>
          <w:lang w:val="en-GB" w:eastAsia="it-IT"/>
        </w:rPr>
        <w:t>the members of a dynamic network of cardiovascular professionals</w:t>
      </w:r>
      <w:r w:rsidR="00786D5D">
        <w:rPr>
          <w:lang w:val="en-GB" w:eastAsia="it-IT"/>
        </w:rPr>
        <w:t xml:space="preserve"> </w:t>
      </w:r>
      <w:r w:rsidR="003A1712">
        <w:rPr>
          <w:lang w:val="en-GB" w:eastAsia="it-IT"/>
        </w:rPr>
        <w:t xml:space="preserve">that </w:t>
      </w:r>
      <w:r w:rsidR="0008754F">
        <w:rPr>
          <w:lang w:val="en-GB" w:eastAsia="it-IT"/>
        </w:rPr>
        <w:t>belong to different structures</w:t>
      </w:r>
      <w:r w:rsidR="00786D5D">
        <w:rPr>
          <w:lang w:val="en-GB" w:eastAsia="it-IT"/>
        </w:rPr>
        <w:t>, called Heart Team (HT).</w:t>
      </w:r>
      <w:r w:rsidR="00786D5D" w:rsidRPr="00C238F5">
        <w:rPr>
          <w:lang w:val="en-GB" w:eastAsia="it-IT"/>
        </w:rPr>
        <w:t xml:space="preserve"> </w:t>
      </w:r>
      <w:r w:rsidR="00786D5D">
        <w:rPr>
          <w:lang w:val="en-GB" w:eastAsia="it-IT"/>
        </w:rPr>
        <w:t xml:space="preserve">The aim of HT is </w:t>
      </w:r>
      <w:r w:rsidR="003A1712">
        <w:rPr>
          <w:lang w:val="en-GB" w:eastAsia="it-IT"/>
        </w:rPr>
        <w:t>to facilitate</w:t>
      </w:r>
      <w:r w:rsidRPr="00C238F5">
        <w:rPr>
          <w:lang w:val="en-GB" w:eastAsia="it-IT"/>
        </w:rPr>
        <w:t xml:space="preserve"> appropriate </w:t>
      </w:r>
      <w:proofErr w:type="gramStart"/>
      <w:r w:rsidRPr="00C238F5">
        <w:rPr>
          <w:lang w:val="en-GB" w:eastAsia="it-IT"/>
        </w:rPr>
        <w:t xml:space="preserve">decision </w:t>
      </w:r>
      <w:r w:rsidR="003A1712">
        <w:rPr>
          <w:lang w:val="en-GB" w:eastAsia="it-IT"/>
        </w:rPr>
        <w:t>making</w:t>
      </w:r>
      <w:proofErr w:type="gramEnd"/>
      <w:r w:rsidR="003A1712">
        <w:rPr>
          <w:lang w:val="en-GB" w:eastAsia="it-IT"/>
        </w:rPr>
        <w:t xml:space="preserve"> </w:t>
      </w:r>
      <w:r w:rsidRPr="00C238F5">
        <w:rPr>
          <w:lang w:val="en-GB" w:eastAsia="it-IT"/>
        </w:rPr>
        <w:t>on the treatment or intervention of patient</w:t>
      </w:r>
      <w:r w:rsidR="003A1712">
        <w:rPr>
          <w:lang w:val="en-GB" w:eastAsia="it-IT"/>
        </w:rPr>
        <w:t>s and</w:t>
      </w:r>
      <w:r w:rsidRPr="00C238F5">
        <w:rPr>
          <w:lang w:val="en-GB" w:eastAsia="it-IT"/>
        </w:rPr>
        <w:t xml:space="preserve"> to better manage the knowledge exchange. </w:t>
      </w:r>
    </w:p>
    <w:p w14:paraId="624647A4" w14:textId="12F948FD" w:rsidR="003A1712" w:rsidRPr="00C238F5" w:rsidRDefault="005B55E4" w:rsidP="003A1712">
      <w:pPr>
        <w:widowControl w:val="0"/>
        <w:autoSpaceDE w:val="0"/>
        <w:autoSpaceDN w:val="0"/>
        <w:adjustRightInd w:val="0"/>
        <w:spacing w:before="0"/>
        <w:rPr>
          <w:lang w:val="en-GB" w:eastAsia="it-IT"/>
        </w:rPr>
      </w:pPr>
      <w:r w:rsidRPr="00C238F5">
        <w:rPr>
          <w:lang w:val="en-GB" w:eastAsia="it-IT"/>
        </w:rPr>
        <w:t>In many countries, for example</w:t>
      </w:r>
      <w:r w:rsidR="003031FA">
        <w:rPr>
          <w:lang w:val="en-GB" w:eastAsia="it-IT"/>
        </w:rPr>
        <w:t xml:space="preserve"> </w:t>
      </w:r>
      <w:r w:rsidRPr="00C238F5">
        <w:rPr>
          <w:lang w:val="en-GB" w:eastAsia="it-IT"/>
        </w:rPr>
        <w:t xml:space="preserve">Italy, resources are </w:t>
      </w:r>
      <w:r w:rsidR="003A1712">
        <w:rPr>
          <w:lang w:val="en-GB" w:eastAsia="it-IT"/>
        </w:rPr>
        <w:t>n</w:t>
      </w:r>
      <w:r w:rsidRPr="00C238F5">
        <w:rPr>
          <w:lang w:val="en-GB" w:eastAsia="it-IT"/>
        </w:rPr>
        <w:t>ationalized and some specializations</w:t>
      </w:r>
      <w:r w:rsidR="003031FA">
        <w:rPr>
          <w:lang w:val="en-GB" w:eastAsia="it-IT"/>
        </w:rPr>
        <w:t xml:space="preserve"> </w:t>
      </w:r>
      <w:r w:rsidRPr="00C238F5">
        <w:rPr>
          <w:lang w:val="en-GB" w:eastAsia="it-IT"/>
        </w:rPr>
        <w:t xml:space="preserve">such </w:t>
      </w:r>
      <w:r w:rsidR="003A1712">
        <w:rPr>
          <w:lang w:val="en-GB" w:eastAsia="it-IT"/>
        </w:rPr>
        <w:t>a</w:t>
      </w:r>
      <w:r w:rsidRPr="00C238F5">
        <w:rPr>
          <w:lang w:val="en-GB" w:eastAsia="it-IT"/>
        </w:rPr>
        <w:t xml:space="preserve">s Cardiac </w:t>
      </w:r>
      <w:proofErr w:type="gramStart"/>
      <w:r w:rsidRPr="00C238F5">
        <w:rPr>
          <w:lang w:val="en-GB" w:eastAsia="it-IT"/>
        </w:rPr>
        <w:t>Surgery,</w:t>
      </w:r>
      <w:proofErr w:type="gramEnd"/>
      <w:r w:rsidRPr="00C238F5">
        <w:rPr>
          <w:lang w:val="en-GB" w:eastAsia="it-IT"/>
        </w:rPr>
        <w:t xml:space="preserve"> are centralized in few high</w:t>
      </w:r>
      <w:r w:rsidR="003A1712">
        <w:rPr>
          <w:lang w:val="en-GB" w:eastAsia="it-IT"/>
        </w:rPr>
        <w:t>ly</w:t>
      </w:r>
      <w:r w:rsidRPr="00C238F5">
        <w:rPr>
          <w:lang w:val="en-GB" w:eastAsia="it-IT"/>
        </w:rPr>
        <w:t xml:space="preserve">-specialized hospitals. </w:t>
      </w:r>
      <w:r w:rsidR="003A1712" w:rsidRPr="00C238F5">
        <w:rPr>
          <w:lang w:val="en-GB" w:eastAsia="it-IT"/>
        </w:rPr>
        <w:t xml:space="preserve">For this reason, many </w:t>
      </w:r>
      <w:r w:rsidR="004477E7">
        <w:rPr>
          <w:lang w:val="en-GB" w:eastAsia="it-IT"/>
        </w:rPr>
        <w:t>community</w:t>
      </w:r>
      <w:r w:rsidR="003A1712" w:rsidRPr="00C238F5">
        <w:rPr>
          <w:lang w:val="en-GB" w:eastAsia="it-IT"/>
        </w:rPr>
        <w:t xml:space="preserve"> hospitals need support from them</w:t>
      </w:r>
      <w:r w:rsidR="003A1712">
        <w:rPr>
          <w:lang w:val="en-GB" w:eastAsia="it-IT"/>
        </w:rPr>
        <w:t xml:space="preserve"> </w:t>
      </w:r>
      <w:r w:rsidR="003A1712" w:rsidRPr="00C238F5">
        <w:rPr>
          <w:lang w:val="en-GB" w:eastAsia="it-IT"/>
        </w:rPr>
        <w:t>to guarantee an optimal treatment strategy</w:t>
      </w:r>
      <w:r w:rsidR="003A1712">
        <w:rPr>
          <w:lang w:val="en-GB" w:eastAsia="it-IT"/>
        </w:rPr>
        <w:t xml:space="preserve">.  This profile focuses on </w:t>
      </w:r>
      <w:r w:rsidR="00FF7F69">
        <w:rPr>
          <w:lang w:val="en-GB" w:eastAsia="it-IT"/>
        </w:rPr>
        <w:t xml:space="preserve">enabling the enhanced collaboration between members of </w:t>
      </w:r>
      <w:r w:rsidR="003A1712">
        <w:rPr>
          <w:lang w:val="en-GB" w:eastAsia="it-IT"/>
        </w:rPr>
        <w:t>a multidisciplinary a</w:t>
      </w:r>
      <w:r w:rsidR="003A1712" w:rsidRPr="00C238F5">
        <w:rPr>
          <w:lang w:val="en-GB" w:eastAsia="it-IT"/>
        </w:rPr>
        <w:t xml:space="preserve">nd dynamic </w:t>
      </w:r>
      <w:r w:rsidR="003A1712">
        <w:rPr>
          <w:lang w:val="en-GB" w:eastAsia="it-IT"/>
        </w:rPr>
        <w:t>HT</w:t>
      </w:r>
      <w:r w:rsidR="003A1712" w:rsidRPr="00C238F5">
        <w:rPr>
          <w:lang w:val="en-GB" w:eastAsia="it-IT"/>
        </w:rPr>
        <w:t xml:space="preserve"> that </w:t>
      </w:r>
      <w:r w:rsidR="003A1712">
        <w:rPr>
          <w:lang w:val="en-GB" w:eastAsia="it-IT"/>
        </w:rPr>
        <w:t xml:space="preserve">will </w:t>
      </w:r>
      <w:proofErr w:type="spellStart"/>
      <w:r w:rsidR="003A1712" w:rsidRPr="00C238F5">
        <w:rPr>
          <w:lang w:val="en-GB" w:eastAsia="it-IT"/>
        </w:rPr>
        <w:t>analy</w:t>
      </w:r>
      <w:r w:rsidR="003A1712">
        <w:rPr>
          <w:lang w:val="en-GB" w:eastAsia="it-IT"/>
        </w:rPr>
        <w:t>ze</w:t>
      </w:r>
      <w:proofErr w:type="spellEnd"/>
      <w:r w:rsidR="003A1712" w:rsidRPr="00C238F5">
        <w:rPr>
          <w:lang w:val="en-GB" w:eastAsia="it-IT"/>
        </w:rPr>
        <w:t xml:space="preserve"> clinical</w:t>
      </w:r>
      <w:r w:rsidR="003A1712">
        <w:rPr>
          <w:lang w:val="en-GB" w:eastAsia="it-IT"/>
        </w:rPr>
        <w:t xml:space="preserve"> cases involving</w:t>
      </w:r>
      <w:r w:rsidR="003A1712" w:rsidRPr="00C238F5">
        <w:rPr>
          <w:lang w:val="en-GB" w:eastAsia="it-IT"/>
        </w:rPr>
        <w:t xml:space="preserve"> cardiovascular diseases</w:t>
      </w:r>
      <w:r w:rsidR="003A1712">
        <w:rPr>
          <w:lang w:val="en-GB" w:eastAsia="it-IT"/>
        </w:rPr>
        <w:t xml:space="preserve"> like </w:t>
      </w:r>
      <w:r w:rsidR="003A1712" w:rsidRPr="00C238F5">
        <w:rPr>
          <w:lang w:val="en-GB" w:eastAsia="it-IT"/>
        </w:rPr>
        <w:t xml:space="preserve">stable CAD (Coronary Artery Disease), NSTEMI (non-ST elevation myocardial infarction), Cardiogenic Shock (CS), </w:t>
      </w:r>
      <w:r w:rsidR="003A1712">
        <w:rPr>
          <w:lang w:val="en-GB" w:eastAsia="it-IT"/>
        </w:rPr>
        <w:t>and</w:t>
      </w:r>
      <w:r w:rsidR="003A1712" w:rsidRPr="00C238F5">
        <w:rPr>
          <w:lang w:val="en-GB" w:eastAsia="it-IT"/>
        </w:rPr>
        <w:t xml:space="preserve"> aortic valve disease</w:t>
      </w:r>
      <w:r w:rsidR="003A1712">
        <w:rPr>
          <w:lang w:val="en-GB" w:eastAsia="it-IT"/>
        </w:rPr>
        <w:t xml:space="preserve"> to ensure whole population has access to the specialists</w:t>
      </w:r>
      <w:r w:rsidR="003A1712" w:rsidRPr="00C238F5">
        <w:rPr>
          <w:lang w:val="en-GB" w:eastAsia="it-IT"/>
        </w:rPr>
        <w:t xml:space="preserve">.  The main output of </w:t>
      </w:r>
      <w:r w:rsidR="003A1712">
        <w:rPr>
          <w:lang w:val="en-GB" w:eastAsia="it-IT"/>
        </w:rPr>
        <w:t>the HT</w:t>
      </w:r>
      <w:r w:rsidR="003A1712" w:rsidRPr="00C238F5">
        <w:rPr>
          <w:lang w:val="en-GB" w:eastAsia="it-IT"/>
        </w:rPr>
        <w:t xml:space="preserve"> is a report containing the collective </w:t>
      </w:r>
      <w:r w:rsidR="00FF7F69">
        <w:rPr>
          <w:lang w:val="en-GB" w:eastAsia="it-IT"/>
        </w:rPr>
        <w:t xml:space="preserve">clinical observations, </w:t>
      </w:r>
      <w:r w:rsidR="003A1712" w:rsidRPr="00C238F5">
        <w:rPr>
          <w:lang w:val="en-GB" w:eastAsia="it-IT"/>
        </w:rPr>
        <w:t xml:space="preserve">findings, conclusions and recommendations </w:t>
      </w:r>
      <w:proofErr w:type="gramStart"/>
      <w:r w:rsidR="003A1712" w:rsidRPr="00C238F5">
        <w:rPr>
          <w:lang w:val="en-GB" w:eastAsia="it-IT"/>
        </w:rPr>
        <w:t>for  further</w:t>
      </w:r>
      <w:proofErr w:type="gramEnd"/>
      <w:r w:rsidR="003A1712" w:rsidRPr="00C238F5">
        <w:rPr>
          <w:lang w:val="en-GB" w:eastAsia="it-IT"/>
        </w:rPr>
        <w:t xml:space="preserve"> treatment or intervention of the patient.</w:t>
      </w:r>
    </w:p>
    <w:p w14:paraId="31C98F34" w14:textId="0AE77705" w:rsidR="00E6198A" w:rsidRDefault="003A1712" w:rsidP="003A1712">
      <w:pPr>
        <w:pStyle w:val="Corpodeltesto"/>
        <w:rPr>
          <w:lang w:val="en-GB" w:eastAsia="it-IT"/>
        </w:rPr>
      </w:pPr>
      <w:r w:rsidRPr="00C238F5">
        <w:rPr>
          <w:lang w:val="en-GB" w:eastAsia="it-IT"/>
        </w:rPr>
        <w:t xml:space="preserve">The management of the workflow related to clinical processes is a critical </w:t>
      </w:r>
      <w:r>
        <w:rPr>
          <w:lang w:val="en-GB" w:eastAsia="it-IT"/>
        </w:rPr>
        <w:t>component</w:t>
      </w:r>
      <w:r w:rsidRPr="00C238F5">
        <w:rPr>
          <w:lang w:val="en-GB" w:eastAsia="it-IT"/>
        </w:rPr>
        <w:t xml:space="preserve"> </w:t>
      </w:r>
      <w:r>
        <w:rPr>
          <w:lang w:val="en-GB" w:eastAsia="it-IT"/>
        </w:rPr>
        <w:t xml:space="preserve">in establishing an effective use of the HT.  It is critical that </w:t>
      </w:r>
      <w:r w:rsidRPr="00C238F5">
        <w:rPr>
          <w:lang w:val="en-GB" w:eastAsia="it-IT"/>
        </w:rPr>
        <w:t>different types of document</w:t>
      </w:r>
      <w:r>
        <w:rPr>
          <w:lang w:val="en-GB" w:eastAsia="it-IT"/>
        </w:rPr>
        <w:t>s</w:t>
      </w:r>
      <w:r w:rsidRPr="00C238F5">
        <w:rPr>
          <w:lang w:val="en-GB" w:eastAsia="it-IT"/>
        </w:rPr>
        <w:t xml:space="preserve"> and information</w:t>
      </w:r>
      <w:r>
        <w:rPr>
          <w:lang w:val="en-GB" w:eastAsia="it-IT"/>
        </w:rPr>
        <w:t xml:space="preserve"> </w:t>
      </w:r>
      <w:r w:rsidR="00816C03">
        <w:rPr>
          <w:lang w:val="en-GB" w:eastAsia="it-IT"/>
        </w:rPr>
        <w:t>are</w:t>
      </w:r>
      <w:r>
        <w:rPr>
          <w:lang w:val="en-GB" w:eastAsia="it-IT"/>
        </w:rPr>
        <w:t xml:space="preserve"> easily accessible while the HT is making its eval</w:t>
      </w:r>
      <w:r w:rsidR="00FF7F69">
        <w:rPr>
          <w:lang w:val="en-GB" w:eastAsia="it-IT"/>
        </w:rPr>
        <w:t>u</w:t>
      </w:r>
      <w:r>
        <w:rPr>
          <w:lang w:val="en-GB" w:eastAsia="it-IT"/>
        </w:rPr>
        <w:t>ation</w:t>
      </w:r>
      <w:r w:rsidRPr="00C238F5">
        <w:rPr>
          <w:lang w:val="en-GB" w:eastAsia="it-IT"/>
        </w:rPr>
        <w:t xml:space="preserve">. </w:t>
      </w:r>
      <w:r>
        <w:rPr>
          <w:lang w:val="en-GB" w:eastAsia="it-IT"/>
        </w:rPr>
        <w:t xml:space="preserve"> </w:t>
      </w:r>
      <w:r w:rsidRPr="00C238F5">
        <w:rPr>
          <w:lang w:val="en-GB" w:eastAsia="it-IT"/>
        </w:rPr>
        <w:t xml:space="preserve">IHE ITI </w:t>
      </w:r>
      <w:r>
        <w:rPr>
          <w:lang w:val="en-GB" w:eastAsia="it-IT"/>
        </w:rPr>
        <w:t xml:space="preserve">has </w:t>
      </w:r>
      <w:r w:rsidR="00FF7F69">
        <w:rPr>
          <w:lang w:val="en-GB" w:eastAsia="it-IT"/>
        </w:rPr>
        <w:t xml:space="preserve">defined </w:t>
      </w:r>
      <w:r w:rsidRPr="00C238F5">
        <w:rPr>
          <w:lang w:val="en-GB" w:eastAsia="it-IT"/>
        </w:rPr>
        <w:t>the Cross-Enterprise Document Workflow</w:t>
      </w:r>
      <w:r w:rsidR="00B50E63">
        <w:rPr>
          <w:lang w:val="en-GB" w:eastAsia="it-IT"/>
        </w:rPr>
        <w:t xml:space="preserve"> </w:t>
      </w:r>
      <w:r>
        <w:rPr>
          <w:lang w:val="en-GB" w:eastAsia="it-IT"/>
        </w:rPr>
        <w:t>(XDW)</w:t>
      </w:r>
      <w:r w:rsidRPr="00C238F5">
        <w:rPr>
          <w:lang w:val="en-GB" w:eastAsia="it-IT"/>
        </w:rPr>
        <w:t xml:space="preserve"> </w:t>
      </w:r>
      <w:proofErr w:type="gramStart"/>
      <w:r w:rsidRPr="00C238F5">
        <w:rPr>
          <w:lang w:val="en-GB" w:eastAsia="it-IT"/>
        </w:rPr>
        <w:t xml:space="preserve">profile </w:t>
      </w:r>
      <w:r w:rsidR="00FF7F69">
        <w:rPr>
          <w:lang w:val="en-GB" w:eastAsia="it-IT"/>
        </w:rPr>
        <w:t>which</w:t>
      </w:r>
      <w:proofErr w:type="gramEnd"/>
      <w:r w:rsidR="00FF7F69">
        <w:rPr>
          <w:lang w:val="en-GB" w:eastAsia="it-IT"/>
        </w:rPr>
        <w:t xml:space="preserve"> will be leveraged as the infrastructure for these cardiology specific workflows.  This XCHT-</w:t>
      </w:r>
      <w:proofErr w:type="gramStart"/>
      <w:r w:rsidR="00FF7F69">
        <w:rPr>
          <w:lang w:val="en-GB" w:eastAsia="it-IT"/>
        </w:rPr>
        <w:t xml:space="preserve">WD </w:t>
      </w:r>
      <w:r>
        <w:rPr>
          <w:lang w:val="en-GB" w:eastAsia="it-IT"/>
        </w:rPr>
        <w:t xml:space="preserve"> profile</w:t>
      </w:r>
      <w:proofErr w:type="gramEnd"/>
      <w:r>
        <w:rPr>
          <w:lang w:val="en-GB" w:eastAsia="it-IT"/>
        </w:rPr>
        <w:t xml:space="preserve"> will </w:t>
      </w:r>
      <w:r w:rsidR="00FF7F69">
        <w:rPr>
          <w:lang w:val="en-GB" w:eastAsia="it-IT"/>
        </w:rPr>
        <w:t xml:space="preserve">define the cardiology specific workflow definition for the HT.  This HT </w:t>
      </w:r>
      <w:r w:rsidR="00E228BC">
        <w:t>will be based on the XDW infrastructure</w:t>
      </w:r>
      <w:r w:rsidR="00DD13A2">
        <w:rPr>
          <w:lang w:val="en-GB" w:eastAsia="it-IT"/>
        </w:rPr>
        <w:t xml:space="preserve">, </w:t>
      </w:r>
      <w:proofErr w:type="gramStart"/>
      <w:r w:rsidR="00DD13A2">
        <w:rPr>
          <w:lang w:val="en-GB" w:eastAsia="it-IT"/>
        </w:rPr>
        <w:t>including  the</w:t>
      </w:r>
      <w:proofErr w:type="gramEnd"/>
      <w:r>
        <w:rPr>
          <w:lang w:val="en-GB" w:eastAsia="it-IT"/>
        </w:rPr>
        <w:t xml:space="preserve"> exchange </w:t>
      </w:r>
      <w:r w:rsidR="00DD13A2">
        <w:rPr>
          <w:lang w:val="en-GB" w:eastAsia="it-IT"/>
        </w:rPr>
        <w:t xml:space="preserve">of </w:t>
      </w:r>
      <w:r>
        <w:rPr>
          <w:lang w:val="en-GB" w:eastAsia="it-IT"/>
        </w:rPr>
        <w:t>critical information needed by the HT for its clinical workflow processes.</w:t>
      </w:r>
      <w:r w:rsidR="00E6198A">
        <w:rPr>
          <w:lang w:val="en-GB" w:eastAsia="it-IT"/>
        </w:rPr>
        <w:t xml:space="preserve"> This profile needs to be supported by </w:t>
      </w:r>
    </w:p>
    <w:p w14:paraId="564A10F9" w14:textId="11B203E6" w:rsidR="00E6198A" w:rsidRDefault="00E6198A" w:rsidP="00C57C6C">
      <w:pPr>
        <w:pStyle w:val="Corpodeltesto"/>
        <w:numPr>
          <w:ilvl w:val="0"/>
          <w:numId w:val="28"/>
        </w:numPr>
        <w:rPr>
          <w:lang w:val="en-GB" w:eastAsia="it-IT"/>
        </w:rPr>
      </w:pPr>
      <w:proofErr w:type="spellStart"/>
      <w:r>
        <w:rPr>
          <w:lang w:val="en-GB" w:eastAsia="it-IT"/>
        </w:rPr>
        <w:t>XDS</w:t>
      </w:r>
      <w:r w:rsidR="0064091A">
        <w:rPr>
          <w:lang w:val="en-GB" w:eastAsia="it-IT"/>
        </w:rPr>
        <w:t>.b</w:t>
      </w:r>
      <w:proofErr w:type="spellEnd"/>
      <w:r>
        <w:rPr>
          <w:lang w:val="en-GB" w:eastAsia="it-IT"/>
        </w:rPr>
        <w:t xml:space="preserve"> and XDS-I profiles to allow</w:t>
      </w:r>
      <w:r w:rsidR="00816C03">
        <w:rPr>
          <w:lang w:val="en-GB" w:eastAsia="it-IT"/>
        </w:rPr>
        <w:t xml:space="preserve"> for</w:t>
      </w:r>
      <w:r>
        <w:rPr>
          <w:lang w:val="en-GB" w:eastAsia="it-IT"/>
        </w:rPr>
        <w:t xml:space="preserve"> the sharing of clinical documents and workflow documents</w:t>
      </w:r>
    </w:p>
    <w:p w14:paraId="69DAE092" w14:textId="20EED357" w:rsidR="003A1712" w:rsidRDefault="00E6198A" w:rsidP="00C57C6C">
      <w:pPr>
        <w:pStyle w:val="Corpodeltesto"/>
        <w:numPr>
          <w:ilvl w:val="0"/>
          <w:numId w:val="28"/>
        </w:numPr>
        <w:rPr>
          <w:lang w:val="en-GB" w:eastAsia="it-IT"/>
        </w:rPr>
      </w:pPr>
      <w:r>
        <w:rPr>
          <w:lang w:val="en-GB" w:eastAsia="it-IT"/>
        </w:rPr>
        <w:t>DSUB profile to allow</w:t>
      </w:r>
      <w:r w:rsidR="00816C03">
        <w:rPr>
          <w:lang w:val="en-GB" w:eastAsia="it-IT"/>
        </w:rPr>
        <w:t xml:space="preserve"> for</w:t>
      </w:r>
      <w:r>
        <w:rPr>
          <w:lang w:val="en-GB" w:eastAsia="it-IT"/>
        </w:rPr>
        <w:t xml:space="preserve"> the notification of </w:t>
      </w:r>
      <w:r w:rsidR="00157832">
        <w:rPr>
          <w:lang w:val="en-GB" w:eastAsia="it-IT"/>
        </w:rPr>
        <w:t>availability</w:t>
      </w:r>
    </w:p>
    <w:p w14:paraId="657F3A98" w14:textId="0C18583A" w:rsidR="005B55E4" w:rsidRPr="00F5296B" w:rsidRDefault="008E2F69" w:rsidP="005B55E4">
      <w:pPr>
        <w:pStyle w:val="Corpodeltesto"/>
      </w:pPr>
      <w:r>
        <w:rPr>
          <w:lang w:val="en-GB" w:eastAsia="it-IT"/>
        </w:rPr>
        <w:t>XCHT-WD</w:t>
      </w:r>
      <w:r w:rsidR="003A1712">
        <w:t xml:space="preserve"> profile will </w:t>
      </w:r>
      <w:r w:rsidR="00DD13A2">
        <w:t xml:space="preserve">be one alternative to help to </w:t>
      </w:r>
      <w:r w:rsidR="003A1712">
        <w:t xml:space="preserve">fill the gap in </w:t>
      </w:r>
      <w:r w:rsidR="003A1712" w:rsidRPr="003F1F6A">
        <w:t xml:space="preserve">workflow management, </w:t>
      </w:r>
      <w:r w:rsidR="00DD13A2">
        <w:t xml:space="preserve">providing </w:t>
      </w:r>
      <w:r w:rsidR="003A1712">
        <w:t>link</w:t>
      </w:r>
      <w:r w:rsidR="00DD13A2">
        <w:t>s for relevant/required clinical information to specific workflow tasks of the HT.</w:t>
      </w:r>
    </w:p>
    <w:p w14:paraId="5CF7B48E" w14:textId="77777777" w:rsidR="005B55E4" w:rsidRPr="00C238F5" w:rsidRDefault="005B55E4" w:rsidP="005B55E4">
      <w:pPr>
        <w:pStyle w:val="Corpodeltesto"/>
      </w:pPr>
      <w:r w:rsidRPr="00C238F5">
        <w:rPr>
          <w:lang w:val="en-GB" w:eastAsia="it-IT"/>
        </w:rPr>
        <w:t>This workflow is involved in many clinical and organizational processes for its important role in the process of digitalization and sharing of information. The definition of a workflow with fixed rules and tasks is needed in a cross enterprise scenario in which many participants are involved to support a referral process</w:t>
      </w:r>
    </w:p>
    <w:p w14:paraId="53253EDA" w14:textId="13C0E88E" w:rsidR="00A85861" w:rsidRPr="000807AC" w:rsidRDefault="00CF283F" w:rsidP="00D91815">
      <w:pPr>
        <w:pStyle w:val="Titolo2"/>
        <w:numPr>
          <w:ilvl w:val="0"/>
          <w:numId w:val="0"/>
        </w:numPr>
        <w:rPr>
          <w:noProof w:val="0"/>
        </w:rPr>
      </w:pPr>
      <w:bookmarkStart w:id="35" w:name="_Toc336006512"/>
      <w:r w:rsidRPr="000807AC">
        <w:rPr>
          <w:noProof w:val="0"/>
        </w:rPr>
        <w:t xml:space="preserve">X.1 </w:t>
      </w:r>
      <w:r w:rsidR="00CD3ECD">
        <w:rPr>
          <w:noProof w:val="0"/>
        </w:rPr>
        <w:t>X</w:t>
      </w:r>
      <w:r w:rsidR="003B53BF">
        <w:rPr>
          <w:noProof w:val="0"/>
        </w:rPr>
        <w:t>CHT</w:t>
      </w:r>
      <w:r w:rsidR="00CD3ECD">
        <w:rPr>
          <w:noProof w:val="0"/>
        </w:rPr>
        <w:t>-WD</w:t>
      </w:r>
      <w:r w:rsidR="00FF4C4E" w:rsidRPr="000807AC">
        <w:rPr>
          <w:noProof w:val="0"/>
        </w:rPr>
        <w:t xml:space="preserve"> </w:t>
      </w:r>
      <w:r w:rsidRPr="000807AC">
        <w:rPr>
          <w:noProof w:val="0"/>
        </w:rPr>
        <w:t>Actors</w:t>
      </w:r>
      <w:r w:rsidR="008608EF" w:rsidRPr="000807AC">
        <w:rPr>
          <w:noProof w:val="0"/>
        </w:rPr>
        <w:t xml:space="preserve">, </w:t>
      </w:r>
      <w:r w:rsidRPr="000807AC">
        <w:rPr>
          <w:noProof w:val="0"/>
        </w:rPr>
        <w:t>Transactions</w:t>
      </w:r>
      <w:bookmarkEnd w:id="26"/>
      <w:bookmarkEnd w:id="27"/>
      <w:bookmarkEnd w:id="28"/>
      <w:bookmarkEnd w:id="29"/>
      <w:bookmarkEnd w:id="30"/>
      <w:bookmarkEnd w:id="31"/>
      <w:bookmarkEnd w:id="32"/>
      <w:bookmarkEnd w:id="33"/>
      <w:r w:rsidR="008608EF" w:rsidRPr="000807AC">
        <w:rPr>
          <w:noProof w:val="0"/>
        </w:rPr>
        <w:t>, and Content Modules</w:t>
      </w:r>
      <w:bookmarkStart w:id="36" w:name="_Toc473170359"/>
      <w:bookmarkStart w:id="37" w:name="_Toc504625756"/>
      <w:bookmarkStart w:id="38" w:name="_Toc530206509"/>
      <w:bookmarkStart w:id="39" w:name="_Toc1388429"/>
      <w:bookmarkStart w:id="40" w:name="_Toc1388583"/>
      <w:bookmarkStart w:id="41" w:name="_Toc1456610"/>
      <w:bookmarkStart w:id="42" w:name="_Toc37034635"/>
      <w:bookmarkStart w:id="43" w:name="_Toc38846113"/>
      <w:bookmarkEnd w:id="35"/>
    </w:p>
    <w:p w14:paraId="56E92290" w14:textId="397E9812" w:rsidR="00323461" w:rsidRPr="000807AC" w:rsidRDefault="00323461" w:rsidP="00323461">
      <w:pPr>
        <w:pStyle w:val="Corpodeltesto"/>
      </w:pPr>
      <w:r w:rsidRPr="000807AC">
        <w:t>This section define</w:t>
      </w:r>
      <w:r w:rsidR="00D422BB" w:rsidRPr="000807AC">
        <w:t>s the actors, transactions, and/</w:t>
      </w:r>
      <w:r w:rsidRPr="000807AC">
        <w:t xml:space="preserve">or content </w:t>
      </w:r>
      <w:proofErr w:type="gramStart"/>
      <w:r w:rsidRPr="000807AC">
        <w:t>modules which</w:t>
      </w:r>
      <w:proofErr w:type="gramEnd"/>
      <w:r w:rsidRPr="000807AC">
        <w:t xml:space="preserve"> are required to implement this profile</w:t>
      </w:r>
      <w:r w:rsidR="00887E40" w:rsidRPr="000807AC">
        <w:t xml:space="preserve">. </w:t>
      </w:r>
      <w:r w:rsidR="006C371A" w:rsidRPr="000807AC">
        <w:t>General definitions of actors</w:t>
      </w:r>
      <w:r w:rsidR="00BA1A91">
        <w:t xml:space="preserve"> </w:t>
      </w:r>
      <w:r w:rsidR="006C371A" w:rsidRPr="000807AC">
        <w:t xml:space="preserve">are given in the Technical Framework </w:t>
      </w:r>
      <w:r w:rsidR="006C371A" w:rsidRPr="000807AC">
        <w:lastRenderedPageBreak/>
        <w:t xml:space="preserve">General Introduction </w:t>
      </w:r>
      <w:r w:rsidR="006514EA" w:rsidRPr="000807AC">
        <w:t>Appendi</w:t>
      </w:r>
      <w:r w:rsidR="006514EA">
        <w:t>x</w:t>
      </w:r>
      <w:r w:rsidR="00BA1A91">
        <w:t xml:space="preserve"> A </w:t>
      </w:r>
      <w:r w:rsidR="001134EB">
        <w:t xml:space="preserve">at </w:t>
      </w:r>
      <w:hyperlink r:id="rId27" w:history="1">
        <w:r w:rsidR="00594882">
          <w:rPr>
            <w:rStyle w:val="Collegamentoipertestuale"/>
          </w:rPr>
          <w:t>http://www.ihe.net/Technical_Framework/index.cfm</w:t>
        </w:r>
      </w:hyperlink>
      <w:r w:rsidR="005672A9">
        <w:t>.</w:t>
      </w:r>
      <w:r w:rsidR="00BA1A91">
        <w:t xml:space="preserve"> (</w:t>
      </w:r>
      <w:r w:rsidR="005672A9">
        <w:t xml:space="preserve">The appendices for </w:t>
      </w:r>
      <w:r w:rsidR="00BA1A91">
        <w:t xml:space="preserve">transactions and content modules </w:t>
      </w:r>
      <w:proofErr w:type="gramStart"/>
      <w:r w:rsidR="00BA1A91">
        <w:t>are  work</w:t>
      </w:r>
      <w:proofErr w:type="gramEnd"/>
      <w:r w:rsidR="00BA1A91">
        <w:t xml:space="preserve"> in progress)</w:t>
      </w:r>
      <w:r w:rsidR="006C371A" w:rsidRPr="000807AC">
        <w:t>.</w:t>
      </w:r>
      <w:r w:rsidR="00BA1A91">
        <w:t xml:space="preserve"> </w:t>
      </w:r>
    </w:p>
    <w:p w14:paraId="60AD1C9F" w14:textId="77777777" w:rsidR="00ED0083" w:rsidRPr="000807AC" w:rsidRDefault="00ED0083">
      <w:pPr>
        <w:pStyle w:val="Corpodeltesto"/>
      </w:pPr>
    </w:p>
    <w:p w14:paraId="6C2FF5FF" w14:textId="1169CB94" w:rsidR="00077324" w:rsidRPr="000807AC" w:rsidRDefault="00077324">
      <w:pPr>
        <w:pStyle w:val="FigureTitle"/>
      </w:pPr>
    </w:p>
    <w:p w14:paraId="49086854" w14:textId="4B540989" w:rsidR="005461D4" w:rsidRDefault="00BA0F7F">
      <w:pPr>
        <w:pStyle w:val="FigureTitle"/>
      </w:pPr>
      <w:r>
        <w:rPr>
          <w:noProof/>
          <w:lang w:val="it-IT" w:eastAsia="it-IT"/>
        </w:rPr>
        <w:drawing>
          <wp:inline distT="0" distB="0" distL="0" distR="0" wp14:anchorId="71FE9B84" wp14:editId="6F536960">
            <wp:extent cx="5943600" cy="4457700"/>
            <wp:effectExtent l="0" t="0" r="0"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72E2A" w14:textId="6AA653EB" w:rsidR="00CF283F" w:rsidRPr="000807AC" w:rsidRDefault="00CF283F">
      <w:pPr>
        <w:pStyle w:val="FigureTitle"/>
      </w:pPr>
      <w:r w:rsidRPr="000807AC">
        <w:t>Figure X.1-1</w:t>
      </w:r>
      <w:r w:rsidR="00701B3A" w:rsidRPr="000807AC">
        <w:t xml:space="preserve">: </w:t>
      </w:r>
      <w:r w:rsidR="008C0124">
        <w:t>XCHT</w:t>
      </w:r>
      <w:r w:rsidR="00087878">
        <w:t>-WD</w:t>
      </w:r>
      <w:r w:rsidRPr="000807AC">
        <w:t xml:space="preserve"> Actor Diagram</w:t>
      </w:r>
    </w:p>
    <w:p w14:paraId="5CD2DE51" w14:textId="77777777" w:rsidR="000D2487" w:rsidRPr="000807AC" w:rsidRDefault="000D2487">
      <w:pPr>
        <w:pStyle w:val="Corpodeltesto"/>
      </w:pPr>
    </w:p>
    <w:p w14:paraId="20A7BA32" w14:textId="3B6CB6B8" w:rsidR="00CF283F" w:rsidRPr="000807AC" w:rsidRDefault="00CF283F">
      <w:pPr>
        <w:pStyle w:val="Corpodeltesto"/>
      </w:pPr>
      <w:r w:rsidRPr="000807AC">
        <w:t xml:space="preserve">Table X.1-1 lists the transactions for each actor directly involved in the </w:t>
      </w:r>
      <w:r w:rsidR="008C0124">
        <w:t>XCHT</w:t>
      </w:r>
      <w:r w:rsidR="001F7A1C">
        <w:t>-WD</w:t>
      </w:r>
      <w:r w:rsidRPr="000807AC">
        <w:t xml:space="preserve"> Profile. </w:t>
      </w:r>
      <w:r w:rsidR="002A741D">
        <w:t>T</w:t>
      </w:r>
      <w:r w:rsidRPr="000807AC">
        <w:t xml:space="preserve">o claim support of this Profile, an implementation </w:t>
      </w:r>
      <w:r w:rsidR="001F7A35" w:rsidRPr="000807AC">
        <w:t xml:space="preserve">of an actor </w:t>
      </w:r>
      <w:r w:rsidRPr="000807AC">
        <w:t>must perform the requ</w:t>
      </w:r>
      <w:r w:rsidR="006A4160" w:rsidRPr="000807AC">
        <w:t>ired transactions (labeled “R”) and may support the optional t</w:t>
      </w:r>
      <w:r w:rsidRPr="000807AC">
        <w:t xml:space="preserve">ransactions </w:t>
      </w:r>
      <w:r w:rsidR="006A4160" w:rsidRPr="000807AC">
        <w:t>(</w:t>
      </w:r>
      <w:r w:rsidRPr="000807AC">
        <w:t>labeled “O”</w:t>
      </w:r>
      <w:r w:rsidR="006A4160" w:rsidRPr="000807AC">
        <w:t>)</w:t>
      </w:r>
      <w:r w:rsidR="00887E40" w:rsidRPr="000807AC">
        <w:t xml:space="preserve">. </w:t>
      </w:r>
      <w:r w:rsidR="00E61A6A" w:rsidRPr="000807AC">
        <w:t xml:space="preserve">Actor </w:t>
      </w:r>
      <w:r w:rsidR="00CD0A74" w:rsidRPr="000807AC">
        <w:t>grouping</w:t>
      </w:r>
      <w:r w:rsidR="001F7A35" w:rsidRPr="000807AC">
        <w:t>s are</w:t>
      </w:r>
      <w:r w:rsidR="00CD0A74" w:rsidRPr="000807AC">
        <w:t xml:space="preserve"> further described in Section X.3.</w:t>
      </w:r>
    </w:p>
    <w:p w14:paraId="5D9ED1CD" w14:textId="77777777" w:rsidR="001B463C" w:rsidRPr="000807AC" w:rsidRDefault="001B463C" w:rsidP="0070762D">
      <w:pPr>
        <w:pStyle w:val="AuthorInstructions"/>
      </w:pPr>
      <w:r w:rsidRPr="000807AC">
        <w:t>&lt;Actors from other profiles represented in dotted boxes, such as Actor C in the example above, should not be listed in Table X.1-1</w:t>
      </w:r>
      <w:proofErr w:type="gramStart"/>
      <w:r w:rsidRPr="000807AC">
        <w:t>.&gt;</w:t>
      </w:r>
      <w:proofErr w:type="gramEnd"/>
    </w:p>
    <w:p w14:paraId="30E383CF" w14:textId="77777777" w:rsidR="00DE0504" w:rsidRPr="000807AC" w:rsidRDefault="00DE0504">
      <w:pPr>
        <w:pStyle w:val="Corpodeltesto"/>
      </w:pPr>
    </w:p>
    <w:p w14:paraId="234469FA" w14:textId="16B515D7" w:rsidR="00CF283F" w:rsidRPr="000807AC" w:rsidRDefault="00CF283F" w:rsidP="00C56183">
      <w:pPr>
        <w:pStyle w:val="TableTitle"/>
      </w:pPr>
      <w:r w:rsidRPr="000807AC">
        <w:t>Table X.1-1</w:t>
      </w:r>
      <w:r w:rsidR="001606A7" w:rsidRPr="000807AC">
        <w:t>:</w:t>
      </w:r>
      <w:r w:rsidRPr="000807AC">
        <w:t xml:space="preserve"> </w:t>
      </w:r>
      <w:r w:rsidR="004243B4">
        <w:t>X</w:t>
      </w:r>
      <w:r w:rsidR="00922EBD">
        <w:t>CHT</w:t>
      </w:r>
      <w:r w:rsidR="004243B4">
        <w:t>-WD</w:t>
      </w:r>
      <w:r w:rsidRPr="000807AC">
        <w:t xml:space="preserve">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9"/>
        <w:gridCol w:w="3072"/>
        <w:gridCol w:w="1559"/>
        <w:gridCol w:w="2398"/>
      </w:tblGrid>
      <w:tr w:rsidR="001606A7" w:rsidRPr="000807AC" w14:paraId="06EB6033" w14:textId="77777777" w:rsidTr="003B57DB">
        <w:trPr>
          <w:cantSplit/>
          <w:tblHeader/>
          <w:jc w:val="center"/>
        </w:trPr>
        <w:tc>
          <w:tcPr>
            <w:tcW w:w="1449" w:type="dxa"/>
            <w:shd w:val="pct15" w:color="auto" w:fill="FFFFFF"/>
          </w:tcPr>
          <w:p w14:paraId="12A26421" w14:textId="77777777" w:rsidR="00CF283F" w:rsidRPr="000807AC" w:rsidRDefault="00CF283F" w:rsidP="00663624">
            <w:pPr>
              <w:pStyle w:val="TableEntryHeader"/>
            </w:pPr>
            <w:r w:rsidRPr="000807AC">
              <w:t>Actors</w:t>
            </w:r>
          </w:p>
        </w:tc>
        <w:tc>
          <w:tcPr>
            <w:tcW w:w="3072" w:type="dxa"/>
            <w:shd w:val="pct15" w:color="auto" w:fill="FFFFFF"/>
          </w:tcPr>
          <w:p w14:paraId="7AE80453" w14:textId="77777777" w:rsidR="00CF283F" w:rsidRPr="000807AC" w:rsidRDefault="00CF283F" w:rsidP="00663624">
            <w:pPr>
              <w:pStyle w:val="TableEntryHeader"/>
            </w:pPr>
            <w:r w:rsidRPr="000807AC">
              <w:t xml:space="preserve">Transactions </w:t>
            </w:r>
          </w:p>
        </w:tc>
        <w:tc>
          <w:tcPr>
            <w:tcW w:w="1559" w:type="dxa"/>
            <w:shd w:val="pct15" w:color="auto" w:fill="FFFFFF"/>
          </w:tcPr>
          <w:p w14:paraId="31FAE927" w14:textId="77777777" w:rsidR="00CF283F" w:rsidRPr="000807AC" w:rsidRDefault="00CF283F" w:rsidP="00663624">
            <w:pPr>
              <w:pStyle w:val="TableEntryHeader"/>
            </w:pPr>
            <w:r w:rsidRPr="000807AC">
              <w:t>Optionality</w:t>
            </w:r>
          </w:p>
        </w:tc>
        <w:tc>
          <w:tcPr>
            <w:tcW w:w="2398" w:type="dxa"/>
            <w:shd w:val="pct15" w:color="auto" w:fill="FFFFFF"/>
          </w:tcPr>
          <w:p w14:paraId="01CF4088" w14:textId="77777777" w:rsidR="00CF283F" w:rsidRPr="000807AC" w:rsidRDefault="00CF283F" w:rsidP="00663624">
            <w:pPr>
              <w:pStyle w:val="TableEntryHeader"/>
            </w:pPr>
            <w:r w:rsidRPr="000807AC">
              <w:t>Section in Vol. 2</w:t>
            </w:r>
          </w:p>
        </w:tc>
      </w:tr>
      <w:tr w:rsidR="003B57DB" w:rsidRPr="000807AC" w14:paraId="720833F8" w14:textId="77777777" w:rsidTr="003B57DB">
        <w:trPr>
          <w:cantSplit/>
          <w:trHeight w:val="381"/>
          <w:jc w:val="center"/>
        </w:trPr>
        <w:tc>
          <w:tcPr>
            <w:tcW w:w="1449" w:type="dxa"/>
            <w:vMerge w:val="restart"/>
          </w:tcPr>
          <w:p w14:paraId="4C6B98CD" w14:textId="3C138889" w:rsidR="003B57DB" w:rsidRPr="000807AC" w:rsidDel="00087878" w:rsidRDefault="003B57DB" w:rsidP="00663624">
            <w:pPr>
              <w:pStyle w:val="TableEntry"/>
            </w:pPr>
            <w:r>
              <w:lastRenderedPageBreak/>
              <w:t>HT Requester</w:t>
            </w:r>
          </w:p>
        </w:tc>
        <w:tc>
          <w:tcPr>
            <w:tcW w:w="3072" w:type="dxa"/>
          </w:tcPr>
          <w:p w14:paraId="56D1DEF4" w14:textId="3BE7F07A" w:rsidR="003B57DB" w:rsidRPr="00C803F4" w:rsidDel="00E11D0C" w:rsidRDefault="00732EB1" w:rsidP="00775980">
            <w:pPr>
              <w:pStyle w:val="TableEntry"/>
              <w:ind w:left="0"/>
              <w:rPr>
                <w:strike/>
              </w:rPr>
            </w:pPr>
            <w:r>
              <w:t>[PCC-Y1</w:t>
            </w:r>
            <w:r w:rsidR="003B57DB">
              <w:t xml:space="preserve">] Submit and </w:t>
            </w:r>
            <w:proofErr w:type="spellStart"/>
            <w:r w:rsidR="003B57DB">
              <w:rPr>
                <w:iCs/>
                <w:lang w:val="it-IT"/>
              </w:rPr>
              <w:t>a</w:t>
            </w:r>
            <w:r w:rsidR="003B57DB" w:rsidRPr="00A14E3F">
              <w:rPr>
                <w:iCs/>
                <w:lang w:val="it-IT"/>
              </w:rPr>
              <w:t>ssign</w:t>
            </w:r>
            <w:proofErr w:type="spellEnd"/>
            <w:r w:rsidR="003B57DB" w:rsidRPr="00A14E3F">
              <w:rPr>
                <w:iCs/>
                <w:lang w:val="it-IT"/>
              </w:rPr>
              <w:t xml:space="preserve"> HT Manage</w:t>
            </w:r>
            <w:r w:rsidR="003B57DB">
              <w:rPr>
                <w:iCs/>
                <w:lang w:val="it-IT"/>
              </w:rPr>
              <w:t>ment</w:t>
            </w:r>
          </w:p>
        </w:tc>
        <w:tc>
          <w:tcPr>
            <w:tcW w:w="1559" w:type="dxa"/>
          </w:tcPr>
          <w:p w14:paraId="4C631D24" w14:textId="105832B1" w:rsidR="003B57DB" w:rsidRPr="000807AC" w:rsidRDefault="003B57DB" w:rsidP="00663624">
            <w:pPr>
              <w:pStyle w:val="TableEntry"/>
            </w:pPr>
            <w:r>
              <w:t>R</w:t>
            </w:r>
          </w:p>
        </w:tc>
        <w:tc>
          <w:tcPr>
            <w:tcW w:w="2398" w:type="dxa"/>
          </w:tcPr>
          <w:p w14:paraId="1161DA81" w14:textId="7119778F" w:rsidR="003B57DB" w:rsidRPr="000807AC" w:rsidDel="00E11D0C" w:rsidRDefault="003B57DB" w:rsidP="008E0275">
            <w:pPr>
              <w:pStyle w:val="TableEntry"/>
            </w:pPr>
          </w:p>
        </w:tc>
      </w:tr>
      <w:tr w:rsidR="009674E9" w:rsidRPr="000807AC" w14:paraId="314BF4B4" w14:textId="77777777" w:rsidTr="003B57DB">
        <w:trPr>
          <w:cantSplit/>
          <w:jc w:val="center"/>
        </w:trPr>
        <w:tc>
          <w:tcPr>
            <w:tcW w:w="1449" w:type="dxa"/>
            <w:vMerge/>
          </w:tcPr>
          <w:p w14:paraId="3FBE9845" w14:textId="77777777" w:rsidR="009674E9" w:rsidRPr="000807AC" w:rsidRDefault="009674E9" w:rsidP="00663624">
            <w:pPr>
              <w:pStyle w:val="TableEntry"/>
            </w:pPr>
          </w:p>
        </w:tc>
        <w:tc>
          <w:tcPr>
            <w:tcW w:w="3072" w:type="dxa"/>
          </w:tcPr>
          <w:p w14:paraId="0DE46D8E" w14:textId="489CB637" w:rsidR="009674E9" w:rsidRPr="000807AC" w:rsidRDefault="00732EB1" w:rsidP="00BF072A">
            <w:pPr>
              <w:pStyle w:val="TableEntry"/>
              <w:ind w:left="0"/>
            </w:pPr>
            <w:r>
              <w:t>[PCC-Y5</w:t>
            </w:r>
            <w:r w:rsidR="009674E9">
              <w:t xml:space="preserve">] Add </w:t>
            </w:r>
            <w:r w:rsidR="00BF072A">
              <w:t>more clinical information</w:t>
            </w:r>
          </w:p>
        </w:tc>
        <w:tc>
          <w:tcPr>
            <w:tcW w:w="1559" w:type="dxa"/>
          </w:tcPr>
          <w:p w14:paraId="0F4B95F0" w14:textId="0DBA5AA2" w:rsidR="009674E9" w:rsidRPr="000807AC" w:rsidRDefault="00C803F4" w:rsidP="00663624">
            <w:pPr>
              <w:pStyle w:val="TableEntry"/>
            </w:pPr>
            <w:r>
              <w:t>R</w:t>
            </w:r>
          </w:p>
        </w:tc>
        <w:tc>
          <w:tcPr>
            <w:tcW w:w="2398" w:type="dxa"/>
          </w:tcPr>
          <w:p w14:paraId="61C3D840" w14:textId="3EEC6709" w:rsidR="009674E9" w:rsidRPr="000807AC" w:rsidRDefault="009674E9" w:rsidP="008E0275">
            <w:pPr>
              <w:pStyle w:val="TableEntry"/>
            </w:pPr>
          </w:p>
        </w:tc>
      </w:tr>
      <w:tr w:rsidR="009674E9" w:rsidRPr="000807AC" w14:paraId="5A5C25CB" w14:textId="77777777" w:rsidTr="003B57DB">
        <w:trPr>
          <w:cantSplit/>
          <w:jc w:val="center"/>
        </w:trPr>
        <w:tc>
          <w:tcPr>
            <w:tcW w:w="1449" w:type="dxa"/>
            <w:vMerge/>
          </w:tcPr>
          <w:p w14:paraId="49F774FB" w14:textId="77777777" w:rsidR="009674E9" w:rsidRPr="000807AC" w:rsidRDefault="009674E9" w:rsidP="00663624">
            <w:pPr>
              <w:pStyle w:val="TableEntry"/>
            </w:pPr>
          </w:p>
        </w:tc>
        <w:tc>
          <w:tcPr>
            <w:tcW w:w="3072" w:type="dxa"/>
          </w:tcPr>
          <w:p w14:paraId="354FA7FC" w14:textId="6A4907BD" w:rsidR="009674E9" w:rsidRPr="000807AC" w:rsidRDefault="00732EB1" w:rsidP="009909B0">
            <w:pPr>
              <w:pStyle w:val="TableEntry"/>
              <w:ind w:left="0"/>
            </w:pPr>
            <w:r>
              <w:t>[PCC-Y9</w:t>
            </w:r>
            <w:r w:rsidR="009674E9">
              <w:t>] Finalization</w:t>
            </w:r>
          </w:p>
        </w:tc>
        <w:tc>
          <w:tcPr>
            <w:tcW w:w="1559" w:type="dxa"/>
          </w:tcPr>
          <w:p w14:paraId="4BEC507A" w14:textId="169DDD5B" w:rsidR="009674E9" w:rsidRPr="000807AC" w:rsidRDefault="00C803F4" w:rsidP="00663624">
            <w:pPr>
              <w:pStyle w:val="TableEntry"/>
            </w:pPr>
            <w:r>
              <w:t>R</w:t>
            </w:r>
          </w:p>
        </w:tc>
        <w:tc>
          <w:tcPr>
            <w:tcW w:w="2398" w:type="dxa"/>
          </w:tcPr>
          <w:p w14:paraId="43D841AB" w14:textId="0BBD9646" w:rsidR="009674E9" w:rsidRPr="000807AC" w:rsidRDefault="009674E9" w:rsidP="008E0275">
            <w:pPr>
              <w:pStyle w:val="TableEntry"/>
            </w:pPr>
          </w:p>
        </w:tc>
      </w:tr>
      <w:tr w:rsidR="009674E9" w:rsidRPr="000807AC" w14:paraId="35CB5DF7" w14:textId="77777777" w:rsidTr="003B57DB">
        <w:trPr>
          <w:cantSplit/>
          <w:jc w:val="center"/>
        </w:trPr>
        <w:tc>
          <w:tcPr>
            <w:tcW w:w="1449" w:type="dxa"/>
            <w:vMerge/>
          </w:tcPr>
          <w:p w14:paraId="1C22D36F" w14:textId="77777777" w:rsidR="009674E9" w:rsidRPr="000807AC" w:rsidRDefault="009674E9" w:rsidP="00663624">
            <w:pPr>
              <w:pStyle w:val="TableEntry"/>
            </w:pPr>
          </w:p>
        </w:tc>
        <w:tc>
          <w:tcPr>
            <w:tcW w:w="3072" w:type="dxa"/>
          </w:tcPr>
          <w:p w14:paraId="7F16185F" w14:textId="2F90F378" w:rsidR="009674E9" w:rsidRPr="000807AC" w:rsidRDefault="00732EB1" w:rsidP="00A31934">
            <w:pPr>
              <w:pStyle w:val="TableEntry"/>
              <w:ind w:left="0"/>
            </w:pPr>
            <w:r>
              <w:t>[PCC-Z1</w:t>
            </w:r>
            <w:r w:rsidR="009674E9">
              <w:t xml:space="preserve">] Cancel HT </w:t>
            </w:r>
          </w:p>
        </w:tc>
        <w:tc>
          <w:tcPr>
            <w:tcW w:w="1559" w:type="dxa"/>
          </w:tcPr>
          <w:p w14:paraId="0DB1E68E" w14:textId="5173E4B8" w:rsidR="009674E9" w:rsidRPr="000807AC" w:rsidRDefault="00C803F4" w:rsidP="00663624">
            <w:pPr>
              <w:pStyle w:val="TableEntry"/>
            </w:pPr>
            <w:r>
              <w:t>R</w:t>
            </w:r>
          </w:p>
        </w:tc>
        <w:tc>
          <w:tcPr>
            <w:tcW w:w="2398" w:type="dxa"/>
          </w:tcPr>
          <w:p w14:paraId="7CE69ABE" w14:textId="394BCEC1" w:rsidR="009674E9" w:rsidRPr="000807AC" w:rsidRDefault="009674E9" w:rsidP="00663624">
            <w:pPr>
              <w:pStyle w:val="TableEntry"/>
            </w:pPr>
          </w:p>
        </w:tc>
      </w:tr>
      <w:tr w:rsidR="009674E9" w:rsidRPr="000807AC" w14:paraId="03467882" w14:textId="77777777" w:rsidTr="003B57DB">
        <w:trPr>
          <w:cantSplit/>
          <w:jc w:val="center"/>
        </w:trPr>
        <w:tc>
          <w:tcPr>
            <w:tcW w:w="1449" w:type="dxa"/>
            <w:vMerge/>
          </w:tcPr>
          <w:p w14:paraId="67380F20" w14:textId="77777777" w:rsidR="009674E9" w:rsidRPr="000807AC" w:rsidRDefault="009674E9" w:rsidP="00663624">
            <w:pPr>
              <w:pStyle w:val="TableEntry"/>
            </w:pPr>
          </w:p>
        </w:tc>
        <w:tc>
          <w:tcPr>
            <w:tcW w:w="3072" w:type="dxa"/>
          </w:tcPr>
          <w:p w14:paraId="6CA92832" w14:textId="3232FF5A" w:rsidR="009674E9" w:rsidRDefault="009674E9" w:rsidP="00C52E9C">
            <w:pPr>
              <w:pStyle w:val="TableEntry"/>
              <w:ind w:left="0"/>
            </w:pPr>
            <w:r>
              <w:t>[PCC-</w:t>
            </w:r>
            <w:r w:rsidR="00732EB1">
              <w:t>Z2</w:t>
            </w:r>
            <w:r>
              <w:t xml:space="preserve">] Cancel </w:t>
            </w:r>
            <w:r w:rsidR="00C52E9C">
              <w:t xml:space="preserve">HT </w:t>
            </w:r>
            <w:r>
              <w:t xml:space="preserve">assignment </w:t>
            </w:r>
          </w:p>
        </w:tc>
        <w:tc>
          <w:tcPr>
            <w:tcW w:w="1559" w:type="dxa"/>
          </w:tcPr>
          <w:p w14:paraId="307803BF" w14:textId="6449D418" w:rsidR="009674E9" w:rsidRPr="000807AC" w:rsidRDefault="00C803F4" w:rsidP="00663624">
            <w:pPr>
              <w:pStyle w:val="TableEntry"/>
            </w:pPr>
            <w:r>
              <w:t>R</w:t>
            </w:r>
          </w:p>
        </w:tc>
        <w:tc>
          <w:tcPr>
            <w:tcW w:w="2398" w:type="dxa"/>
          </w:tcPr>
          <w:p w14:paraId="07347A5A" w14:textId="77777777" w:rsidR="009674E9" w:rsidRPr="000807AC" w:rsidRDefault="009674E9" w:rsidP="00663624">
            <w:pPr>
              <w:pStyle w:val="TableEntry"/>
            </w:pPr>
          </w:p>
        </w:tc>
      </w:tr>
      <w:tr w:rsidR="00BE4C53" w:rsidRPr="000807AC" w14:paraId="27663E00" w14:textId="77777777" w:rsidTr="003B57DB">
        <w:trPr>
          <w:cantSplit/>
          <w:jc w:val="center"/>
        </w:trPr>
        <w:tc>
          <w:tcPr>
            <w:tcW w:w="1449" w:type="dxa"/>
            <w:vMerge w:val="restart"/>
          </w:tcPr>
          <w:p w14:paraId="55E098C8" w14:textId="2C479F1A" w:rsidR="00BE4C53" w:rsidRPr="000807AC" w:rsidDel="00E11D0C" w:rsidRDefault="00BE4C53" w:rsidP="00D97DD2">
            <w:pPr>
              <w:pStyle w:val="TableEntry"/>
            </w:pPr>
            <w:r>
              <w:t>HT Manager</w:t>
            </w:r>
          </w:p>
        </w:tc>
        <w:tc>
          <w:tcPr>
            <w:tcW w:w="3072" w:type="dxa"/>
          </w:tcPr>
          <w:p w14:paraId="24521882" w14:textId="6921676B" w:rsidR="00BE4C53" w:rsidRDefault="00732EB1" w:rsidP="00F304EE">
            <w:pPr>
              <w:pStyle w:val="TableEntry"/>
              <w:ind w:left="0"/>
            </w:pPr>
            <w:r>
              <w:t>[PCC-Y2</w:t>
            </w:r>
            <w:r w:rsidR="00BE4C53">
              <w:t xml:space="preserve">] Accept/Reject HT </w:t>
            </w:r>
            <w:r w:rsidR="00F304EE">
              <w:t>Activity</w:t>
            </w:r>
          </w:p>
        </w:tc>
        <w:tc>
          <w:tcPr>
            <w:tcW w:w="1559" w:type="dxa"/>
          </w:tcPr>
          <w:p w14:paraId="7C83039F" w14:textId="7BD5E003" w:rsidR="00BE4C53" w:rsidRPr="000807AC" w:rsidRDefault="00BE4C53" w:rsidP="00663624">
            <w:pPr>
              <w:pStyle w:val="TableEntry"/>
            </w:pPr>
            <w:r>
              <w:t>R</w:t>
            </w:r>
          </w:p>
        </w:tc>
        <w:tc>
          <w:tcPr>
            <w:tcW w:w="2398" w:type="dxa"/>
          </w:tcPr>
          <w:p w14:paraId="492EE724" w14:textId="54B3098F" w:rsidR="00BE4C53" w:rsidRDefault="00BE4C53" w:rsidP="00663624">
            <w:pPr>
              <w:pStyle w:val="TableEntry"/>
            </w:pPr>
          </w:p>
        </w:tc>
      </w:tr>
      <w:tr w:rsidR="00BE4C53" w:rsidRPr="000807AC" w14:paraId="51816E1A" w14:textId="77777777" w:rsidTr="003B57DB">
        <w:trPr>
          <w:cantSplit/>
          <w:trHeight w:val="271"/>
          <w:jc w:val="center"/>
        </w:trPr>
        <w:tc>
          <w:tcPr>
            <w:tcW w:w="1449" w:type="dxa"/>
            <w:vMerge/>
          </w:tcPr>
          <w:p w14:paraId="18654B63" w14:textId="77777777" w:rsidR="00BE4C53" w:rsidRPr="000807AC" w:rsidRDefault="00BE4C53" w:rsidP="00663624">
            <w:pPr>
              <w:pStyle w:val="TableEntry"/>
            </w:pPr>
          </w:p>
        </w:tc>
        <w:tc>
          <w:tcPr>
            <w:tcW w:w="3072" w:type="dxa"/>
          </w:tcPr>
          <w:p w14:paraId="0109D016" w14:textId="4F6243A7" w:rsidR="00BE4C53" w:rsidRPr="000807AC" w:rsidRDefault="00732EB1" w:rsidP="00775980">
            <w:pPr>
              <w:pStyle w:val="TableEntry"/>
              <w:ind w:left="0"/>
            </w:pPr>
            <w:r>
              <w:t>[PCC-Y3</w:t>
            </w:r>
            <w:r w:rsidR="00BE4C53">
              <w:t xml:space="preserve">] </w:t>
            </w:r>
            <w:proofErr w:type="spellStart"/>
            <w:r w:rsidR="00BE4C53" w:rsidRPr="00A14E3F">
              <w:rPr>
                <w:iCs/>
                <w:lang w:val="it-IT"/>
              </w:rPr>
              <w:t>Assign</w:t>
            </w:r>
            <w:proofErr w:type="spellEnd"/>
            <w:r w:rsidR="00BE4C53" w:rsidRPr="00A14E3F">
              <w:rPr>
                <w:iCs/>
                <w:lang w:val="it-IT"/>
              </w:rPr>
              <w:t xml:space="preserve"> HT </w:t>
            </w:r>
            <w:proofErr w:type="spellStart"/>
            <w:r w:rsidR="00BE4C53" w:rsidRPr="00A14E3F">
              <w:rPr>
                <w:iCs/>
                <w:lang w:val="it-IT"/>
              </w:rPr>
              <w:t>Participa</w:t>
            </w:r>
            <w:r w:rsidR="00BE4C53">
              <w:rPr>
                <w:iCs/>
                <w:lang w:val="it-IT"/>
              </w:rPr>
              <w:t>tion</w:t>
            </w:r>
            <w:proofErr w:type="spellEnd"/>
          </w:p>
        </w:tc>
        <w:tc>
          <w:tcPr>
            <w:tcW w:w="1559" w:type="dxa"/>
          </w:tcPr>
          <w:p w14:paraId="70809B87" w14:textId="54AA8BCE" w:rsidR="00BE4C53" w:rsidRPr="000807AC" w:rsidRDefault="00BE4C53" w:rsidP="00DD3FF1">
            <w:pPr>
              <w:pStyle w:val="TableEntry"/>
            </w:pPr>
            <w:r>
              <w:t>R</w:t>
            </w:r>
          </w:p>
        </w:tc>
        <w:tc>
          <w:tcPr>
            <w:tcW w:w="2398" w:type="dxa"/>
          </w:tcPr>
          <w:p w14:paraId="10DB8B73" w14:textId="0EF35AB5" w:rsidR="00BE4C53" w:rsidRPr="000807AC" w:rsidRDefault="00BE4C53" w:rsidP="00663624">
            <w:pPr>
              <w:pStyle w:val="TableEntry"/>
            </w:pPr>
          </w:p>
        </w:tc>
      </w:tr>
      <w:tr w:rsidR="00BE4C53" w:rsidRPr="000807AC" w14:paraId="0FB5211D" w14:textId="77777777" w:rsidTr="003B57DB">
        <w:trPr>
          <w:cantSplit/>
          <w:jc w:val="center"/>
        </w:trPr>
        <w:tc>
          <w:tcPr>
            <w:tcW w:w="1449" w:type="dxa"/>
            <w:vMerge/>
          </w:tcPr>
          <w:p w14:paraId="6BF92C3A" w14:textId="77777777" w:rsidR="00BE4C53" w:rsidRPr="000807AC" w:rsidRDefault="00BE4C53">
            <w:pPr>
              <w:pStyle w:val="TableEntry"/>
            </w:pPr>
          </w:p>
        </w:tc>
        <w:tc>
          <w:tcPr>
            <w:tcW w:w="3072" w:type="dxa"/>
          </w:tcPr>
          <w:p w14:paraId="5122990B" w14:textId="527AC4EF" w:rsidR="00BE4C53" w:rsidRPr="000807AC" w:rsidRDefault="00732EB1" w:rsidP="00775980">
            <w:pPr>
              <w:pStyle w:val="TableEntry"/>
              <w:ind w:left="0"/>
            </w:pPr>
            <w:r>
              <w:t>[PCC-Y7</w:t>
            </w:r>
            <w:r w:rsidR="00BE4C53">
              <w:t>] Plan HT Discussion</w:t>
            </w:r>
          </w:p>
        </w:tc>
        <w:tc>
          <w:tcPr>
            <w:tcW w:w="1559" w:type="dxa"/>
          </w:tcPr>
          <w:p w14:paraId="37560B18" w14:textId="66281346" w:rsidR="00BE4C53" w:rsidRPr="000807AC" w:rsidRDefault="00C803F4" w:rsidP="00E11D0C">
            <w:pPr>
              <w:pStyle w:val="TableEntry"/>
            </w:pPr>
            <w:r>
              <w:t>R</w:t>
            </w:r>
          </w:p>
        </w:tc>
        <w:tc>
          <w:tcPr>
            <w:tcW w:w="2398" w:type="dxa"/>
          </w:tcPr>
          <w:p w14:paraId="7AF47839" w14:textId="7B994DD7" w:rsidR="00BE4C53" w:rsidRPr="000807AC" w:rsidRDefault="00BE4C53">
            <w:pPr>
              <w:pStyle w:val="TableEntry"/>
            </w:pPr>
          </w:p>
        </w:tc>
      </w:tr>
      <w:tr w:rsidR="00BE4C53" w:rsidRPr="000807AC" w14:paraId="0E18F454" w14:textId="77777777" w:rsidTr="003B57DB">
        <w:trPr>
          <w:cantSplit/>
          <w:jc w:val="center"/>
        </w:trPr>
        <w:tc>
          <w:tcPr>
            <w:tcW w:w="1449" w:type="dxa"/>
            <w:vMerge/>
          </w:tcPr>
          <w:p w14:paraId="32C4197F" w14:textId="77777777" w:rsidR="00BE4C53" w:rsidRPr="000807AC" w:rsidRDefault="00BE4C53">
            <w:pPr>
              <w:pStyle w:val="TableEntry"/>
            </w:pPr>
          </w:p>
        </w:tc>
        <w:tc>
          <w:tcPr>
            <w:tcW w:w="3072" w:type="dxa"/>
          </w:tcPr>
          <w:p w14:paraId="2812ED50" w14:textId="556D19D6" w:rsidR="00BE4C53" w:rsidRPr="000807AC" w:rsidRDefault="00732EB1" w:rsidP="00775980">
            <w:pPr>
              <w:pStyle w:val="TableEntry"/>
              <w:ind w:left="0"/>
            </w:pPr>
            <w:r>
              <w:t>[PCC-Y8</w:t>
            </w:r>
            <w:r w:rsidR="00BE4C53">
              <w:t>] Complete HT</w:t>
            </w:r>
          </w:p>
        </w:tc>
        <w:tc>
          <w:tcPr>
            <w:tcW w:w="1559" w:type="dxa"/>
          </w:tcPr>
          <w:p w14:paraId="7926D72C" w14:textId="0EC0478C" w:rsidR="00BE4C53" w:rsidRPr="000807AC" w:rsidRDefault="00BE4C53" w:rsidP="00E11D0C">
            <w:pPr>
              <w:pStyle w:val="TableEntry"/>
            </w:pPr>
            <w:r>
              <w:t>R</w:t>
            </w:r>
          </w:p>
        </w:tc>
        <w:tc>
          <w:tcPr>
            <w:tcW w:w="2398" w:type="dxa"/>
          </w:tcPr>
          <w:p w14:paraId="6219AD44" w14:textId="7612AC0C" w:rsidR="00BE4C53" w:rsidRPr="000807AC" w:rsidRDefault="00BE4C53" w:rsidP="0070073A">
            <w:pPr>
              <w:pStyle w:val="TableEntry"/>
            </w:pPr>
          </w:p>
        </w:tc>
      </w:tr>
      <w:tr w:rsidR="00BE4C53" w:rsidRPr="000807AC" w14:paraId="232AF87C" w14:textId="77777777" w:rsidTr="003B57DB">
        <w:trPr>
          <w:cantSplit/>
          <w:jc w:val="center"/>
        </w:trPr>
        <w:tc>
          <w:tcPr>
            <w:tcW w:w="1449" w:type="dxa"/>
            <w:vMerge/>
          </w:tcPr>
          <w:p w14:paraId="6764D8DD" w14:textId="77777777" w:rsidR="00BE4C53" w:rsidRPr="000807AC" w:rsidRDefault="00BE4C53">
            <w:pPr>
              <w:pStyle w:val="TableEntry"/>
            </w:pPr>
          </w:p>
        </w:tc>
        <w:tc>
          <w:tcPr>
            <w:tcW w:w="3072" w:type="dxa"/>
          </w:tcPr>
          <w:p w14:paraId="22E09238" w14:textId="2A9C12C9" w:rsidR="00BE4C53" w:rsidRDefault="00732EB1" w:rsidP="00C803F4">
            <w:pPr>
              <w:pStyle w:val="TableEntry"/>
              <w:ind w:left="0"/>
            </w:pPr>
            <w:r>
              <w:t>[PCC-Z1</w:t>
            </w:r>
            <w:r w:rsidR="00BE4C53">
              <w:t xml:space="preserve">] Cancel </w:t>
            </w:r>
            <w:r w:rsidR="00C52E9C">
              <w:t>HT assignment</w:t>
            </w:r>
          </w:p>
        </w:tc>
        <w:tc>
          <w:tcPr>
            <w:tcW w:w="1559" w:type="dxa"/>
          </w:tcPr>
          <w:p w14:paraId="1C563275" w14:textId="0C1F09F2" w:rsidR="00BE4C53" w:rsidRDefault="00C803F4" w:rsidP="00E11D0C">
            <w:pPr>
              <w:pStyle w:val="TableEntry"/>
            </w:pPr>
            <w:r>
              <w:t>R</w:t>
            </w:r>
          </w:p>
        </w:tc>
        <w:tc>
          <w:tcPr>
            <w:tcW w:w="2398" w:type="dxa"/>
          </w:tcPr>
          <w:p w14:paraId="31DA6A40" w14:textId="77777777" w:rsidR="00BE4C53" w:rsidRPr="000807AC" w:rsidRDefault="00BE4C53" w:rsidP="0070073A">
            <w:pPr>
              <w:pStyle w:val="TableEntry"/>
            </w:pPr>
          </w:p>
        </w:tc>
      </w:tr>
      <w:tr w:rsidR="00BE4C53" w:rsidRPr="000807AC" w14:paraId="2521460C" w14:textId="77777777" w:rsidTr="003B57DB">
        <w:trPr>
          <w:cantSplit/>
          <w:jc w:val="center"/>
        </w:trPr>
        <w:tc>
          <w:tcPr>
            <w:tcW w:w="1449" w:type="dxa"/>
            <w:vMerge/>
          </w:tcPr>
          <w:p w14:paraId="513BD08C" w14:textId="77777777" w:rsidR="00BE4C53" w:rsidRPr="000807AC" w:rsidRDefault="00BE4C53">
            <w:pPr>
              <w:pStyle w:val="TableEntry"/>
            </w:pPr>
          </w:p>
        </w:tc>
        <w:tc>
          <w:tcPr>
            <w:tcW w:w="3072" w:type="dxa"/>
          </w:tcPr>
          <w:p w14:paraId="7EBC7A93" w14:textId="71AE1A4C" w:rsidR="00BE4C53" w:rsidRDefault="00732EB1" w:rsidP="00A31934">
            <w:pPr>
              <w:pStyle w:val="TableEntry"/>
              <w:ind w:left="0"/>
            </w:pPr>
            <w:r>
              <w:t>[PCC-Z2</w:t>
            </w:r>
            <w:r w:rsidR="00BE4C53">
              <w:t xml:space="preserve">] Cancel HT </w:t>
            </w:r>
          </w:p>
        </w:tc>
        <w:tc>
          <w:tcPr>
            <w:tcW w:w="1559" w:type="dxa"/>
          </w:tcPr>
          <w:p w14:paraId="1FB752F0" w14:textId="46F310B7" w:rsidR="00BE4C53" w:rsidRDefault="00C803F4" w:rsidP="00E11D0C">
            <w:pPr>
              <w:pStyle w:val="TableEntry"/>
            </w:pPr>
            <w:r>
              <w:t>R</w:t>
            </w:r>
          </w:p>
        </w:tc>
        <w:tc>
          <w:tcPr>
            <w:tcW w:w="2398" w:type="dxa"/>
          </w:tcPr>
          <w:p w14:paraId="56F58CA4" w14:textId="77777777" w:rsidR="00BE4C53" w:rsidRPr="000807AC" w:rsidRDefault="00BE4C53" w:rsidP="0070073A">
            <w:pPr>
              <w:pStyle w:val="TableEntry"/>
            </w:pPr>
          </w:p>
        </w:tc>
      </w:tr>
      <w:tr w:rsidR="003B57DB" w:rsidRPr="000807AC" w14:paraId="6CBBA59F" w14:textId="77777777" w:rsidTr="003B57DB">
        <w:trPr>
          <w:cantSplit/>
          <w:jc w:val="center"/>
        </w:trPr>
        <w:tc>
          <w:tcPr>
            <w:tcW w:w="1449" w:type="dxa"/>
            <w:vMerge w:val="restart"/>
            <w:tcBorders>
              <w:left w:val="single" w:sz="4" w:space="0" w:color="auto"/>
              <w:right w:val="single" w:sz="4" w:space="0" w:color="auto"/>
            </w:tcBorders>
          </w:tcPr>
          <w:p w14:paraId="6E620032" w14:textId="705631C0" w:rsidR="003B57DB" w:rsidRPr="000807AC" w:rsidRDefault="003B57DB" w:rsidP="00D97DD2">
            <w:pPr>
              <w:pStyle w:val="TableEntry"/>
            </w:pPr>
            <w:r>
              <w:t>HT Participant</w:t>
            </w:r>
          </w:p>
        </w:tc>
        <w:tc>
          <w:tcPr>
            <w:tcW w:w="3072" w:type="dxa"/>
            <w:tcBorders>
              <w:left w:val="nil"/>
            </w:tcBorders>
          </w:tcPr>
          <w:p w14:paraId="40AE7B85" w14:textId="6E8D757F" w:rsidR="003B57DB" w:rsidRPr="000807AC" w:rsidRDefault="00732EB1" w:rsidP="00F304EE">
            <w:pPr>
              <w:pStyle w:val="TableEntry"/>
              <w:ind w:left="0"/>
            </w:pPr>
            <w:r>
              <w:t>[PCC-Y2</w:t>
            </w:r>
            <w:r w:rsidR="003B57DB">
              <w:t>] Accept/Reject HT Activity</w:t>
            </w:r>
          </w:p>
        </w:tc>
        <w:tc>
          <w:tcPr>
            <w:tcW w:w="1559" w:type="dxa"/>
          </w:tcPr>
          <w:p w14:paraId="00C572D0" w14:textId="4ADE17AE" w:rsidR="003B57DB" w:rsidRPr="000807AC" w:rsidRDefault="003B57DB" w:rsidP="00AC7C88">
            <w:pPr>
              <w:pStyle w:val="TableEntry"/>
            </w:pPr>
            <w:r>
              <w:t>R</w:t>
            </w:r>
          </w:p>
        </w:tc>
        <w:tc>
          <w:tcPr>
            <w:tcW w:w="2398" w:type="dxa"/>
          </w:tcPr>
          <w:p w14:paraId="31D252B5" w14:textId="6C85D6FD" w:rsidR="003B57DB" w:rsidRPr="000807AC" w:rsidRDefault="003B57DB" w:rsidP="0070073A">
            <w:pPr>
              <w:pStyle w:val="TableEntry"/>
            </w:pPr>
          </w:p>
        </w:tc>
      </w:tr>
      <w:tr w:rsidR="00732EB1" w:rsidRPr="000807AC" w14:paraId="23281365" w14:textId="77777777" w:rsidTr="003B57DB">
        <w:trPr>
          <w:cantSplit/>
          <w:jc w:val="center"/>
        </w:trPr>
        <w:tc>
          <w:tcPr>
            <w:tcW w:w="1449" w:type="dxa"/>
            <w:vMerge/>
            <w:tcBorders>
              <w:left w:val="single" w:sz="4" w:space="0" w:color="auto"/>
              <w:right w:val="single" w:sz="4" w:space="0" w:color="auto"/>
            </w:tcBorders>
          </w:tcPr>
          <w:p w14:paraId="272EAECD" w14:textId="77777777" w:rsidR="00732EB1" w:rsidRDefault="00732EB1" w:rsidP="00D97DD2">
            <w:pPr>
              <w:pStyle w:val="TableEntry"/>
            </w:pPr>
          </w:p>
        </w:tc>
        <w:tc>
          <w:tcPr>
            <w:tcW w:w="3072" w:type="dxa"/>
            <w:tcBorders>
              <w:left w:val="nil"/>
            </w:tcBorders>
          </w:tcPr>
          <w:p w14:paraId="44F4C1B8" w14:textId="15492CB4" w:rsidR="00732EB1" w:rsidRDefault="00732EB1" w:rsidP="00F304EE">
            <w:pPr>
              <w:pStyle w:val="TableEntry"/>
              <w:ind w:left="0"/>
            </w:pPr>
            <w:r>
              <w:t xml:space="preserve">[PCC-Y4] Add Request </w:t>
            </w:r>
            <w:r w:rsidR="00BF072A">
              <w:t>of</w:t>
            </w:r>
            <w:r>
              <w:t xml:space="preserve"> </w:t>
            </w:r>
            <w:r w:rsidR="00BF072A">
              <w:t>more clinical information</w:t>
            </w:r>
          </w:p>
        </w:tc>
        <w:tc>
          <w:tcPr>
            <w:tcW w:w="1559" w:type="dxa"/>
          </w:tcPr>
          <w:p w14:paraId="7CB8821D" w14:textId="03284B1A" w:rsidR="00732EB1" w:rsidRDefault="00732EB1" w:rsidP="00AC7C88">
            <w:pPr>
              <w:pStyle w:val="TableEntry"/>
            </w:pPr>
            <w:r>
              <w:t>R</w:t>
            </w:r>
          </w:p>
        </w:tc>
        <w:tc>
          <w:tcPr>
            <w:tcW w:w="2398" w:type="dxa"/>
          </w:tcPr>
          <w:p w14:paraId="4D647D4F" w14:textId="77777777" w:rsidR="00732EB1" w:rsidRPr="000807AC" w:rsidRDefault="00732EB1" w:rsidP="0070073A">
            <w:pPr>
              <w:pStyle w:val="TableEntry"/>
            </w:pPr>
          </w:p>
        </w:tc>
      </w:tr>
      <w:tr w:rsidR="00732EB1" w:rsidRPr="000807AC" w14:paraId="7DBBB339" w14:textId="77777777" w:rsidTr="00732EB1">
        <w:trPr>
          <w:cantSplit/>
          <w:trHeight w:val="251"/>
          <w:jc w:val="center"/>
        </w:trPr>
        <w:tc>
          <w:tcPr>
            <w:tcW w:w="1449" w:type="dxa"/>
            <w:vMerge/>
            <w:tcBorders>
              <w:left w:val="single" w:sz="4" w:space="0" w:color="auto"/>
              <w:right w:val="single" w:sz="4" w:space="0" w:color="auto"/>
            </w:tcBorders>
          </w:tcPr>
          <w:p w14:paraId="75CDAF1F" w14:textId="77777777" w:rsidR="00732EB1" w:rsidRPr="000807AC" w:rsidRDefault="00732EB1">
            <w:pPr>
              <w:pStyle w:val="TableEntry"/>
            </w:pPr>
          </w:p>
        </w:tc>
        <w:tc>
          <w:tcPr>
            <w:tcW w:w="3072" w:type="dxa"/>
            <w:tcBorders>
              <w:left w:val="nil"/>
            </w:tcBorders>
          </w:tcPr>
          <w:p w14:paraId="6EC41F23" w14:textId="709A1DB8" w:rsidR="00732EB1" w:rsidRPr="000807AC" w:rsidRDefault="00732EB1" w:rsidP="00775980">
            <w:pPr>
              <w:pStyle w:val="TableEntry"/>
              <w:ind w:left="0"/>
            </w:pPr>
            <w:r>
              <w:t>[PCC-Y6] Add individual evaluation report</w:t>
            </w:r>
          </w:p>
        </w:tc>
        <w:tc>
          <w:tcPr>
            <w:tcW w:w="1559" w:type="dxa"/>
          </w:tcPr>
          <w:p w14:paraId="74EB6AB0" w14:textId="3859ED2C" w:rsidR="00732EB1" w:rsidRPr="000807AC" w:rsidRDefault="00732EB1" w:rsidP="00AC7C88">
            <w:pPr>
              <w:pStyle w:val="TableEntry"/>
            </w:pPr>
            <w:r>
              <w:t>R</w:t>
            </w:r>
          </w:p>
        </w:tc>
        <w:tc>
          <w:tcPr>
            <w:tcW w:w="2398" w:type="dxa"/>
          </w:tcPr>
          <w:p w14:paraId="0668CE36" w14:textId="3492C967" w:rsidR="00732EB1" w:rsidRPr="000807AC" w:rsidRDefault="00732EB1">
            <w:pPr>
              <w:pStyle w:val="TableEntry"/>
            </w:pPr>
          </w:p>
        </w:tc>
      </w:tr>
      <w:bookmarkEnd w:id="36"/>
      <w:bookmarkEnd w:id="37"/>
      <w:bookmarkEnd w:id="38"/>
      <w:bookmarkEnd w:id="39"/>
      <w:bookmarkEnd w:id="40"/>
      <w:bookmarkEnd w:id="41"/>
      <w:bookmarkEnd w:id="42"/>
      <w:bookmarkEnd w:id="43"/>
    </w:tbl>
    <w:p w14:paraId="54456511" w14:textId="77777777" w:rsidR="00732EB1" w:rsidRPr="000807AC" w:rsidRDefault="00732EB1" w:rsidP="00B05F9B">
      <w:pPr>
        <w:pStyle w:val="Note"/>
        <w:ind w:left="0" w:firstLine="0"/>
      </w:pPr>
    </w:p>
    <w:p w14:paraId="7ADF68F7" w14:textId="77777777" w:rsidR="00FF4C4E" w:rsidRPr="000807AC" w:rsidRDefault="00FF4C4E" w:rsidP="00503AE1">
      <w:pPr>
        <w:pStyle w:val="Titolo3"/>
        <w:numPr>
          <w:ilvl w:val="0"/>
          <w:numId w:val="0"/>
        </w:numPr>
        <w:rPr>
          <w:bCs/>
          <w:noProof w:val="0"/>
        </w:rPr>
      </w:pPr>
      <w:bookmarkStart w:id="44" w:name="_Toc336006513"/>
      <w:r w:rsidRPr="000807AC">
        <w:rPr>
          <w:bCs/>
          <w:noProof w:val="0"/>
        </w:rPr>
        <w:t>X.1.1</w:t>
      </w:r>
      <w:r w:rsidR="00503AE1" w:rsidRPr="000807AC">
        <w:rPr>
          <w:bCs/>
          <w:noProof w:val="0"/>
        </w:rPr>
        <w:t xml:space="preserve"> Actor Descriptions and </w:t>
      </w:r>
      <w:r w:rsidR="006A4160" w:rsidRPr="000807AC">
        <w:rPr>
          <w:bCs/>
          <w:noProof w:val="0"/>
        </w:rPr>
        <w:t xml:space="preserve">Actor </w:t>
      </w:r>
      <w:r w:rsidR="00ED0083" w:rsidRPr="000807AC">
        <w:rPr>
          <w:bCs/>
          <w:noProof w:val="0"/>
        </w:rPr>
        <w:t xml:space="preserve">Profile </w:t>
      </w:r>
      <w:r w:rsidR="00503AE1" w:rsidRPr="000807AC">
        <w:rPr>
          <w:bCs/>
          <w:noProof w:val="0"/>
        </w:rPr>
        <w:t>Requirements</w:t>
      </w:r>
      <w:bookmarkEnd w:id="44"/>
    </w:p>
    <w:p w14:paraId="69F0024A" w14:textId="5A9895BC" w:rsidR="005B7BFB" w:rsidRPr="000807AC" w:rsidRDefault="006A4160" w:rsidP="006A4160">
      <w:pPr>
        <w:pStyle w:val="Corpodeltesto"/>
      </w:pPr>
      <w:r w:rsidRPr="000807AC">
        <w:t>Normative requirements</w:t>
      </w:r>
      <w:r w:rsidR="007A51E3" w:rsidRPr="000807AC">
        <w:t xml:space="preserve"> are typically documented in</w:t>
      </w:r>
      <w:r w:rsidRPr="000807AC">
        <w:t xml:space="preserve"> Volume 2 (Transactions) and Volume 3 (Content Modules)</w:t>
      </w:r>
      <w:r w:rsidR="00F0665F" w:rsidRPr="000807AC">
        <w:t xml:space="preserve">. </w:t>
      </w:r>
      <w:r w:rsidRPr="000807AC">
        <w:t xml:space="preserve">Some Integration Profiles, however, contain </w:t>
      </w:r>
      <w:proofErr w:type="gramStart"/>
      <w:r w:rsidRPr="000807AC">
        <w:t>requirements which</w:t>
      </w:r>
      <w:proofErr w:type="gramEnd"/>
      <w:r w:rsidRPr="000807AC">
        <w:t xml:space="preserve"> link transactions, data, and/or behavior</w:t>
      </w:r>
      <w:r w:rsidR="00F0665F" w:rsidRPr="000807AC">
        <w:t xml:space="preserve">. </w:t>
      </w:r>
      <w:r w:rsidRPr="000807AC">
        <w:t>Thos</w:t>
      </w:r>
      <w:r w:rsidR="001B463C" w:rsidRPr="000807AC">
        <w:t>e Profile requirements are</w:t>
      </w:r>
      <w:r w:rsidRPr="000807AC">
        <w:t xml:space="preserve"> documented in this section as normative requirements (“shall”).</w:t>
      </w:r>
    </w:p>
    <w:p w14:paraId="302D9D98" w14:textId="2AB529C3" w:rsidR="00503AE1" w:rsidRDefault="00503AE1" w:rsidP="00503AE1">
      <w:pPr>
        <w:pStyle w:val="Titolo4"/>
        <w:numPr>
          <w:ilvl w:val="0"/>
          <w:numId w:val="0"/>
        </w:numPr>
        <w:rPr>
          <w:bCs/>
          <w:noProof w:val="0"/>
        </w:rPr>
      </w:pPr>
      <w:bookmarkStart w:id="45" w:name="_Toc336006514"/>
      <w:r w:rsidRPr="000807AC">
        <w:rPr>
          <w:bCs/>
          <w:noProof w:val="0"/>
        </w:rPr>
        <w:t>X.1.1.</w:t>
      </w:r>
      <w:r w:rsidR="00976CA7">
        <w:rPr>
          <w:bCs/>
          <w:noProof w:val="0"/>
        </w:rPr>
        <w:t>1</w:t>
      </w:r>
      <w:r w:rsidR="00976CA7" w:rsidRPr="000807AC">
        <w:rPr>
          <w:bCs/>
          <w:noProof w:val="0"/>
        </w:rPr>
        <w:t xml:space="preserve"> </w:t>
      </w:r>
      <w:bookmarkEnd w:id="45"/>
      <w:r w:rsidR="008C0124">
        <w:rPr>
          <w:bCs/>
          <w:noProof w:val="0"/>
        </w:rPr>
        <w:t>Heart Team Requester</w:t>
      </w:r>
    </w:p>
    <w:p w14:paraId="1D5EA532" w14:textId="01D9D9A1" w:rsidR="00483A44" w:rsidRDefault="00DF3E8B" w:rsidP="00DF3E8B">
      <w:pPr>
        <w:pStyle w:val="Corpodeltesto"/>
        <w:rPr>
          <w:lang w:val="en-GB"/>
        </w:rPr>
      </w:pPr>
      <w:r w:rsidRPr="00C8284D">
        <w:t xml:space="preserve">The </w:t>
      </w:r>
      <w:r w:rsidR="008C0124">
        <w:t>Heart Team Requester (or HT Requester)</w:t>
      </w:r>
      <w:r>
        <w:t xml:space="preserve"> </w:t>
      </w:r>
      <w:r w:rsidRPr="00C8284D">
        <w:t xml:space="preserve">is responsible for </w:t>
      </w:r>
      <w:r>
        <w:t xml:space="preserve">initiating the workflow </w:t>
      </w:r>
      <w:del w:id="46" w:author="Elena Vio" w:date="2016-04-10T09:14:00Z">
        <w:r w:rsidDel="007E2CDD">
          <w:delText xml:space="preserve">by creating the </w:delText>
        </w:r>
        <w:r w:rsidR="008C0124" w:rsidDel="007E2CDD">
          <w:delText xml:space="preserve">HT Request </w:delText>
        </w:r>
        <w:r w:rsidR="002A741D" w:rsidDel="007E2CDD">
          <w:rPr>
            <w:lang w:val="en-GB"/>
          </w:rPr>
          <w:delText>that</w:delText>
        </w:r>
        <w:r w:rsidR="008C0124" w:rsidRPr="00020818" w:rsidDel="007E2CDD">
          <w:rPr>
            <w:lang w:val="en-GB"/>
          </w:rPr>
          <w:delText xml:space="preserve"> requires the </w:delText>
        </w:r>
        <w:r w:rsidR="008C0124" w:rsidDel="007E2CDD">
          <w:rPr>
            <w:lang w:val="en-GB"/>
          </w:rPr>
          <w:delText>involvement</w:delText>
        </w:r>
        <w:r w:rsidR="008C0124" w:rsidRPr="00020818" w:rsidDel="007E2CDD">
          <w:rPr>
            <w:lang w:val="en-GB"/>
          </w:rPr>
          <w:delText xml:space="preserve"> of </w:delText>
        </w:r>
        <w:r w:rsidR="002A741D" w:rsidDel="007E2CDD">
          <w:rPr>
            <w:lang w:val="en-GB"/>
          </w:rPr>
          <w:delText>the HT</w:delText>
        </w:r>
        <w:r w:rsidR="008C0124" w:rsidRPr="00020818" w:rsidDel="007E2CDD">
          <w:rPr>
            <w:lang w:val="en-GB"/>
          </w:rPr>
          <w:delText xml:space="preserve"> for clinical support</w:delText>
        </w:r>
      </w:del>
      <w:ins w:id="47" w:author="Elena Vio" w:date="2016-04-10T09:14:00Z">
        <w:r w:rsidR="007E2CDD">
          <w:t>of HT process</w:t>
        </w:r>
      </w:ins>
      <w:r w:rsidR="008C0124" w:rsidRPr="00020818">
        <w:rPr>
          <w:lang w:val="en-GB"/>
        </w:rPr>
        <w:t>. It initiates the XCHT-WD.</w:t>
      </w:r>
      <w:r w:rsidR="008C0124">
        <w:rPr>
          <w:lang w:val="en-GB"/>
        </w:rPr>
        <w:t xml:space="preserve"> </w:t>
      </w:r>
    </w:p>
    <w:p w14:paraId="701B2F5D" w14:textId="7726C16D" w:rsidR="00E6343B" w:rsidRPr="005370DE" w:rsidRDefault="00E6343B" w:rsidP="00DF3E8B">
      <w:pPr>
        <w:pStyle w:val="Corpodeltesto"/>
        <w:rPr>
          <w:lang w:val="en-GB"/>
        </w:rPr>
      </w:pPr>
      <w:r>
        <w:rPr>
          <w:lang w:val="en-GB"/>
        </w:rPr>
        <w:t xml:space="preserve">The </w:t>
      </w:r>
      <w:r>
        <w:t>HT Requester</w:t>
      </w:r>
      <w:r w:rsidDel="002A741D">
        <w:rPr>
          <w:lang w:val="en-GB"/>
        </w:rPr>
        <w:t xml:space="preserve"> </w:t>
      </w:r>
      <w:r w:rsidRPr="00C8284D">
        <w:t xml:space="preserve">is responsible for </w:t>
      </w:r>
      <w:r>
        <w:t xml:space="preserve">assigning the </w:t>
      </w:r>
      <w:del w:id="48" w:author="Elena Vio" w:date="2016-04-11T11:37:00Z">
        <w:r w:rsidDel="004E15D8">
          <w:delText xml:space="preserve">HT Request </w:delText>
        </w:r>
      </w:del>
      <w:ins w:id="49" w:author="Elena Vio" w:date="2016-04-11T11:37:00Z">
        <w:r w:rsidR="004E15D8">
          <w:t xml:space="preserve">management of HT </w:t>
        </w:r>
      </w:ins>
      <w:r>
        <w:t xml:space="preserve">to a HT Manager </w:t>
      </w:r>
      <w:r w:rsidRPr="005370DE">
        <w:t xml:space="preserve">actor </w:t>
      </w:r>
      <w:r w:rsidR="00565B60" w:rsidRPr="005370DE">
        <w:t>initiating</w:t>
      </w:r>
      <w:r w:rsidRPr="005370DE">
        <w:t xml:space="preserve"> the Assign HT </w:t>
      </w:r>
      <w:r w:rsidR="0091083D" w:rsidRPr="005370DE">
        <w:t>Management</w:t>
      </w:r>
      <w:r w:rsidRPr="005370DE">
        <w:t xml:space="preserve"> transaction.</w:t>
      </w:r>
      <w:ins w:id="50" w:author="Elena Vio" w:date="2016-04-10T09:24:00Z">
        <w:r w:rsidR="00BF5A58">
          <w:t xml:space="preserve"> </w:t>
        </w:r>
      </w:ins>
    </w:p>
    <w:p w14:paraId="6103A8C8" w14:textId="1994B5C6" w:rsidR="00DF3E8B" w:rsidRPr="005370DE" w:rsidRDefault="002A741D" w:rsidP="00DF3E8B">
      <w:pPr>
        <w:pStyle w:val="Corpodeltesto"/>
        <w:rPr>
          <w:lang w:val="en-GB"/>
        </w:rPr>
      </w:pPr>
      <w:r w:rsidRPr="005370DE">
        <w:rPr>
          <w:lang w:val="en-GB"/>
        </w:rPr>
        <w:t xml:space="preserve">The </w:t>
      </w:r>
      <w:r w:rsidRPr="005370DE">
        <w:t>HT Requester</w:t>
      </w:r>
      <w:r w:rsidRPr="005370DE" w:rsidDel="002A741D">
        <w:rPr>
          <w:lang w:val="en-GB"/>
        </w:rPr>
        <w:t xml:space="preserve"> </w:t>
      </w:r>
      <w:r w:rsidR="00483A44" w:rsidRPr="005370DE">
        <w:t xml:space="preserve">is responsible for </w:t>
      </w:r>
      <w:del w:id="51" w:author="Elena Vio" w:date="2016-04-10T09:15:00Z">
        <w:r w:rsidR="008C0124" w:rsidRPr="005370DE" w:rsidDel="007E2CDD">
          <w:rPr>
            <w:lang w:val="en-GB"/>
          </w:rPr>
          <w:delText>provid</w:delText>
        </w:r>
        <w:r w:rsidR="00483A44" w:rsidRPr="005370DE" w:rsidDel="007E2CDD">
          <w:rPr>
            <w:lang w:val="en-GB"/>
          </w:rPr>
          <w:delText>ing</w:delText>
        </w:r>
        <w:r w:rsidR="008C0124" w:rsidRPr="005370DE" w:rsidDel="007E2CDD">
          <w:rPr>
            <w:lang w:val="en-GB"/>
          </w:rPr>
          <w:delText xml:space="preserve"> </w:delText>
        </w:r>
      </w:del>
      <w:ins w:id="52" w:author="Elena Vio" w:date="2016-04-10T09:15:00Z">
        <w:r w:rsidR="007E2CDD">
          <w:rPr>
            <w:lang w:val="en-GB"/>
          </w:rPr>
          <w:t>making available</w:t>
        </w:r>
        <w:r w:rsidR="007E2CDD" w:rsidRPr="005370DE">
          <w:rPr>
            <w:lang w:val="en-GB"/>
          </w:rPr>
          <w:t xml:space="preserve"> </w:t>
        </w:r>
      </w:ins>
      <w:r w:rsidR="00B771FA">
        <w:rPr>
          <w:lang w:val="en-GB"/>
        </w:rPr>
        <w:t xml:space="preserve">more </w:t>
      </w:r>
      <w:r w:rsidR="008C0124" w:rsidRPr="005370DE">
        <w:rPr>
          <w:lang w:val="en-GB"/>
        </w:rPr>
        <w:t>clinical</w:t>
      </w:r>
      <w:r w:rsidR="00BB2239">
        <w:rPr>
          <w:lang w:val="en-GB"/>
        </w:rPr>
        <w:t xml:space="preserve"> information</w:t>
      </w:r>
      <w:r w:rsidR="008C0124" w:rsidRPr="005370DE">
        <w:rPr>
          <w:lang w:val="en-GB"/>
        </w:rPr>
        <w:t xml:space="preserve"> </w:t>
      </w:r>
      <w:r w:rsidR="00BB2239">
        <w:rPr>
          <w:lang w:val="en-GB"/>
        </w:rPr>
        <w:t>(</w:t>
      </w:r>
      <w:r w:rsidR="00565B60" w:rsidRPr="005370DE">
        <w:rPr>
          <w:lang w:val="en-GB"/>
        </w:rPr>
        <w:t>reports</w:t>
      </w:r>
      <w:r w:rsidRPr="005370DE">
        <w:rPr>
          <w:lang w:val="en-GB"/>
        </w:rPr>
        <w:t xml:space="preserve">, </w:t>
      </w:r>
      <w:r w:rsidR="008C0124" w:rsidRPr="005370DE">
        <w:rPr>
          <w:lang w:val="en-GB"/>
        </w:rPr>
        <w:t xml:space="preserve">images or </w:t>
      </w:r>
      <w:proofErr w:type="spellStart"/>
      <w:r w:rsidR="008C0124" w:rsidRPr="005370DE">
        <w:rPr>
          <w:lang w:val="en-GB"/>
        </w:rPr>
        <w:t>eReferral</w:t>
      </w:r>
      <w:proofErr w:type="spellEnd"/>
      <w:r w:rsidR="008C0124" w:rsidRPr="005370DE">
        <w:rPr>
          <w:lang w:val="en-GB"/>
        </w:rPr>
        <w:t xml:space="preserve"> workflow</w:t>
      </w:r>
      <w:r w:rsidR="00BB2239">
        <w:rPr>
          <w:lang w:val="en-GB"/>
        </w:rPr>
        <w:t>)</w:t>
      </w:r>
      <w:r w:rsidR="008C0124" w:rsidRPr="005370DE">
        <w:rPr>
          <w:lang w:val="en-GB"/>
        </w:rPr>
        <w:t xml:space="preserve"> that HT </w:t>
      </w:r>
      <w:r w:rsidR="00773A71" w:rsidRPr="005370DE">
        <w:rPr>
          <w:lang w:val="en-GB"/>
        </w:rPr>
        <w:t>P</w:t>
      </w:r>
      <w:r w:rsidR="008C0124" w:rsidRPr="005370DE">
        <w:rPr>
          <w:lang w:val="en-GB"/>
        </w:rPr>
        <w:t>articipant</w:t>
      </w:r>
      <w:r w:rsidR="00773A71" w:rsidRPr="005370DE">
        <w:rPr>
          <w:lang w:val="en-GB"/>
        </w:rPr>
        <w:t>s</w:t>
      </w:r>
      <w:r w:rsidR="008C0124" w:rsidRPr="005370DE">
        <w:rPr>
          <w:lang w:val="en-GB"/>
        </w:rPr>
        <w:t xml:space="preserve"> requires</w:t>
      </w:r>
      <w:r w:rsidR="00565B60" w:rsidRPr="005370DE">
        <w:rPr>
          <w:lang w:val="en-GB"/>
        </w:rPr>
        <w:t xml:space="preserve"> </w:t>
      </w:r>
      <w:r w:rsidR="00565B60" w:rsidRPr="005370DE">
        <w:t xml:space="preserve">as part of the </w:t>
      </w:r>
      <w:r w:rsidR="004477E7" w:rsidRPr="005370DE">
        <w:t>Add results of exams</w:t>
      </w:r>
      <w:r w:rsidR="004477E7" w:rsidRPr="005370DE" w:rsidDel="004477E7">
        <w:t xml:space="preserve"> </w:t>
      </w:r>
      <w:r w:rsidR="00565B60" w:rsidRPr="005370DE">
        <w:t>Transaction</w:t>
      </w:r>
      <w:ins w:id="53" w:author="Elena Vio" w:date="2016-04-10T09:21:00Z">
        <w:r w:rsidR="00BF5A58">
          <w:t>, to all members of HT</w:t>
        </w:r>
      </w:ins>
      <w:r w:rsidR="008C0124" w:rsidRPr="005370DE">
        <w:rPr>
          <w:lang w:val="en-GB"/>
        </w:rPr>
        <w:t>.</w:t>
      </w:r>
    </w:p>
    <w:p w14:paraId="48E5C15D" w14:textId="1F5B1E9C" w:rsidR="00EF0DB9" w:rsidRDefault="00EF0DB9" w:rsidP="00EF0DB9">
      <w:pPr>
        <w:pStyle w:val="Corpodeltesto"/>
      </w:pPr>
      <w:r w:rsidRPr="005370DE">
        <w:t>The HT Requester is responsible for completing the workflow by receiving the Final Report and acknowledging the rec</w:t>
      </w:r>
      <w:del w:id="54" w:author="Elena Vio" w:date="2016-04-10T09:22:00Z">
        <w:r w:rsidR="00A54A3C" w:rsidDel="00BF5A58">
          <w:delText>i</w:delText>
        </w:r>
      </w:del>
      <w:r w:rsidR="00A54A3C">
        <w:t>e</w:t>
      </w:r>
      <w:ins w:id="55" w:author="Elena Vio" w:date="2016-04-10T09:22:00Z">
        <w:r w:rsidR="00BF5A58">
          <w:t>i</w:t>
        </w:r>
      </w:ins>
      <w:r w:rsidR="00A54A3C">
        <w:t>pt</w:t>
      </w:r>
      <w:r w:rsidRPr="005370DE">
        <w:t xml:space="preserve"> of th</w:t>
      </w:r>
      <w:r w:rsidR="00E919C9">
        <w:t>e</w:t>
      </w:r>
      <w:r w:rsidRPr="005370DE">
        <w:t xml:space="preserve"> report</w:t>
      </w:r>
      <w:ins w:id="56" w:author="Elena Vio" w:date="2016-04-10T09:22:00Z">
        <w:r w:rsidR="00BF5A58">
          <w:t>,</w:t>
        </w:r>
      </w:ins>
      <w:del w:id="57" w:author="Elena Vio" w:date="2016-04-10T09:22:00Z">
        <w:r w:rsidR="00E919C9" w:rsidDel="00BF5A58">
          <w:delText>;</w:delText>
        </w:r>
      </w:del>
      <w:r w:rsidR="00E919C9">
        <w:t xml:space="preserve"> and</w:t>
      </w:r>
      <w:r w:rsidR="00B303AB" w:rsidRPr="005370DE">
        <w:t xml:space="preserve"> </w:t>
      </w:r>
      <w:ins w:id="58" w:author="Elena Vio" w:date="2016-04-10T09:22:00Z">
        <w:r w:rsidR="00BF5A58">
          <w:rPr>
            <w:lang w:val="en-GB"/>
          </w:rPr>
          <w:t>making available</w:t>
        </w:r>
      </w:ins>
      <w:del w:id="59" w:author="Elena Vio" w:date="2016-04-10T09:22:00Z">
        <w:r w:rsidR="00B303AB" w:rsidRPr="005370DE" w:rsidDel="00BF5A58">
          <w:delText>providing</w:delText>
        </w:r>
      </w:del>
      <w:r w:rsidR="00B303AB" w:rsidRPr="005370DE">
        <w:t xml:space="preserve"> also new clinical results if requested</w:t>
      </w:r>
      <w:r w:rsidRPr="005370DE">
        <w:t xml:space="preserve"> as part of the </w:t>
      </w:r>
      <w:r w:rsidR="00B303AB" w:rsidRPr="005370DE">
        <w:t>Finalization</w:t>
      </w:r>
      <w:r w:rsidRPr="005370DE">
        <w:t xml:space="preserve"> transaction. This transaction closes the workflow.</w:t>
      </w:r>
      <w:r>
        <w:t xml:space="preserve"> </w:t>
      </w:r>
    </w:p>
    <w:p w14:paraId="3E66F272" w14:textId="7A7890A5" w:rsidR="00976CA7" w:rsidRDefault="00976CA7" w:rsidP="00976CA7">
      <w:pPr>
        <w:pStyle w:val="Titolo4"/>
        <w:numPr>
          <w:ilvl w:val="0"/>
          <w:numId w:val="0"/>
        </w:numPr>
        <w:rPr>
          <w:bCs/>
          <w:noProof w:val="0"/>
        </w:rPr>
      </w:pPr>
      <w:r w:rsidRPr="000807AC">
        <w:rPr>
          <w:bCs/>
          <w:noProof w:val="0"/>
        </w:rPr>
        <w:lastRenderedPageBreak/>
        <w:t>X.1.1.</w:t>
      </w:r>
      <w:r>
        <w:rPr>
          <w:bCs/>
          <w:noProof w:val="0"/>
        </w:rPr>
        <w:t>2</w:t>
      </w:r>
      <w:r w:rsidRPr="000807AC">
        <w:rPr>
          <w:bCs/>
          <w:noProof w:val="0"/>
        </w:rPr>
        <w:t xml:space="preserve"> </w:t>
      </w:r>
      <w:r w:rsidR="008C0124">
        <w:rPr>
          <w:bCs/>
          <w:noProof w:val="0"/>
        </w:rPr>
        <w:t>Heart Team Manager</w:t>
      </w:r>
    </w:p>
    <w:p w14:paraId="41B1FAD1" w14:textId="27C8DEB0" w:rsidR="00553681" w:rsidRPr="005370DE" w:rsidRDefault="00553681" w:rsidP="00553681">
      <w:pPr>
        <w:pStyle w:val="Corpodeltesto"/>
      </w:pPr>
      <w:r w:rsidRPr="005370DE">
        <w:t>The H</w:t>
      </w:r>
      <w:r w:rsidR="007642DB" w:rsidRPr="005370DE">
        <w:t xml:space="preserve">eart </w:t>
      </w:r>
      <w:r w:rsidRPr="005370DE">
        <w:t>T</w:t>
      </w:r>
      <w:r w:rsidR="007642DB" w:rsidRPr="005370DE">
        <w:t>eam</w:t>
      </w:r>
      <w:r w:rsidRPr="005370DE">
        <w:t xml:space="preserve"> Manager </w:t>
      </w:r>
      <w:r w:rsidR="007642DB" w:rsidRPr="005370DE">
        <w:rPr>
          <w:lang w:val="en-GB"/>
        </w:rPr>
        <w:t xml:space="preserve">(or HT Manager) </w:t>
      </w:r>
      <w:r w:rsidRPr="005370DE">
        <w:t xml:space="preserve">is responsible for accepting/refusing the </w:t>
      </w:r>
      <w:del w:id="60" w:author="Elena Vio" w:date="2016-04-11T11:38:00Z">
        <w:r w:rsidRPr="005370DE" w:rsidDel="004E15D8">
          <w:delText xml:space="preserve">HT Request </w:delText>
        </w:r>
      </w:del>
      <w:ins w:id="61" w:author="Elena Vio" w:date="2016-04-11T11:38:00Z">
        <w:r w:rsidR="004E15D8">
          <w:t>management of HT</w:t>
        </w:r>
      </w:ins>
      <w:ins w:id="62" w:author="Elena Vio" w:date="2016-04-10T09:25:00Z">
        <w:r w:rsidR="00BF5A58">
          <w:t xml:space="preserve"> </w:t>
        </w:r>
      </w:ins>
      <w:r w:rsidRPr="005370DE">
        <w:t>received from HT Requester initiating the Accept/Reject HT</w:t>
      </w:r>
      <w:r w:rsidR="004477E7" w:rsidRPr="005370DE">
        <w:t xml:space="preserve"> Management</w:t>
      </w:r>
      <w:r w:rsidRPr="005370DE">
        <w:t xml:space="preserve"> transaction.</w:t>
      </w:r>
    </w:p>
    <w:p w14:paraId="44692728" w14:textId="79AAEAB3" w:rsidR="007642DB" w:rsidRPr="005370DE" w:rsidRDefault="00013B72" w:rsidP="00C72FEF">
      <w:pPr>
        <w:pStyle w:val="Corpodeltesto"/>
        <w:rPr>
          <w:lang w:val="en-GB"/>
        </w:rPr>
      </w:pPr>
      <w:r w:rsidRPr="005370DE">
        <w:rPr>
          <w:lang w:val="en-GB"/>
        </w:rPr>
        <w:t>HT</w:t>
      </w:r>
      <w:r w:rsidR="00C72FEF" w:rsidRPr="005370DE">
        <w:rPr>
          <w:lang w:val="en-GB"/>
        </w:rPr>
        <w:t xml:space="preserve"> Manager is responsible for </w:t>
      </w:r>
      <w:r w:rsidR="00C70857" w:rsidRPr="005370DE">
        <w:rPr>
          <w:lang w:val="en-GB"/>
        </w:rPr>
        <w:t xml:space="preserve">staffing of HT </w:t>
      </w:r>
      <w:r w:rsidR="00773A71" w:rsidRPr="005370DE">
        <w:rPr>
          <w:lang w:val="en-GB"/>
        </w:rPr>
        <w:t>initiating A</w:t>
      </w:r>
      <w:r w:rsidR="00F32A2E" w:rsidRPr="005370DE">
        <w:rPr>
          <w:lang w:val="en-GB"/>
        </w:rPr>
        <w:t>ssign</w:t>
      </w:r>
      <w:r w:rsidR="00B00B00" w:rsidRPr="005370DE">
        <w:rPr>
          <w:lang w:val="en-GB"/>
        </w:rPr>
        <w:t xml:space="preserve"> HT Participation</w:t>
      </w:r>
      <w:r w:rsidR="00C70857" w:rsidRPr="005370DE">
        <w:rPr>
          <w:lang w:val="en-GB"/>
        </w:rPr>
        <w:t xml:space="preserve"> transaction.</w:t>
      </w:r>
      <w:r w:rsidR="00B352FB">
        <w:rPr>
          <w:lang w:val="en-GB"/>
        </w:rPr>
        <w:t xml:space="preserve"> </w:t>
      </w:r>
      <w:r w:rsidR="00B352FB" w:rsidRPr="00BF5A58">
        <w:rPr>
          <w:lang w:val="en-GB"/>
        </w:rPr>
        <w:t>The process of defining the list of participants is outside the scope of this profile.</w:t>
      </w:r>
    </w:p>
    <w:p w14:paraId="7BCFDEF5" w14:textId="345C3F97" w:rsidR="00391942" w:rsidRPr="005370DE" w:rsidRDefault="00391942" w:rsidP="00C72FEF">
      <w:pPr>
        <w:pStyle w:val="Corpodeltesto"/>
      </w:pPr>
      <w:r w:rsidRPr="005370DE">
        <w:t xml:space="preserve">The </w:t>
      </w:r>
      <w:r w:rsidR="00CB284B" w:rsidRPr="005370DE">
        <w:t>HT Manager</w:t>
      </w:r>
      <w:r w:rsidRPr="005370DE">
        <w:t xml:space="preserve"> is </w:t>
      </w:r>
      <w:r w:rsidR="00013B72" w:rsidRPr="005370DE">
        <w:t xml:space="preserve">also </w:t>
      </w:r>
      <w:r w:rsidRPr="005370DE">
        <w:t xml:space="preserve">responsible </w:t>
      </w:r>
      <w:r w:rsidR="00E919C9">
        <w:t>f</w:t>
      </w:r>
      <w:r w:rsidRPr="005370DE">
        <w:t>o</w:t>
      </w:r>
      <w:r w:rsidR="00E919C9">
        <w:t xml:space="preserve">r </w:t>
      </w:r>
      <w:r w:rsidRPr="005370DE">
        <w:t>perform</w:t>
      </w:r>
      <w:r w:rsidR="00ED6D01">
        <w:t>ing</w:t>
      </w:r>
      <w:r w:rsidRPr="005370DE">
        <w:t xml:space="preserve"> the </w:t>
      </w:r>
      <w:r w:rsidR="00CB284B" w:rsidRPr="005370DE">
        <w:t>HT</w:t>
      </w:r>
      <w:r w:rsidR="00013B72" w:rsidRPr="005370DE">
        <w:t xml:space="preserve">, </w:t>
      </w:r>
      <w:r w:rsidR="00013B72" w:rsidRPr="005370DE">
        <w:rPr>
          <w:lang w:val="en-GB"/>
        </w:rPr>
        <w:t>deciding the date and time of videoconferences</w:t>
      </w:r>
      <w:r w:rsidR="00E919C9">
        <w:rPr>
          <w:lang w:val="en-GB"/>
        </w:rPr>
        <w:t>,</w:t>
      </w:r>
      <w:r w:rsidR="000152F3" w:rsidRPr="005370DE">
        <w:rPr>
          <w:lang w:val="en-GB"/>
        </w:rPr>
        <w:t xml:space="preserve"> initiating Plan </w:t>
      </w:r>
      <w:r w:rsidR="004477E7" w:rsidRPr="005370DE">
        <w:rPr>
          <w:lang w:val="en-GB"/>
        </w:rPr>
        <w:t xml:space="preserve">HT </w:t>
      </w:r>
      <w:r w:rsidR="000152F3" w:rsidRPr="005370DE">
        <w:rPr>
          <w:lang w:val="en-GB"/>
        </w:rPr>
        <w:t>Discussion transaction,</w:t>
      </w:r>
      <w:r w:rsidR="00013B72" w:rsidRPr="005370DE">
        <w:rPr>
          <w:lang w:val="en-GB"/>
        </w:rPr>
        <w:t xml:space="preserve"> and creating </w:t>
      </w:r>
      <w:r w:rsidR="000152F3" w:rsidRPr="005370DE">
        <w:t>Final Report</w:t>
      </w:r>
      <w:r w:rsidR="00013B72" w:rsidRPr="005370DE">
        <w:t xml:space="preserve"> </w:t>
      </w:r>
      <w:r w:rsidRPr="005370DE">
        <w:t xml:space="preserve">as part of the </w:t>
      </w:r>
      <w:r w:rsidR="00F32A2E" w:rsidRPr="005370DE">
        <w:t>Perform</w:t>
      </w:r>
      <w:r w:rsidRPr="005370DE">
        <w:t xml:space="preserve"> </w:t>
      </w:r>
      <w:r w:rsidR="00CB284B" w:rsidRPr="005370DE">
        <w:t>HT</w:t>
      </w:r>
      <w:r w:rsidR="00013B72" w:rsidRPr="005370DE">
        <w:t xml:space="preserve"> evaluation</w:t>
      </w:r>
      <w:r w:rsidRPr="005370DE">
        <w:t xml:space="preserve"> transaction. </w:t>
      </w:r>
    </w:p>
    <w:p w14:paraId="5345EC33" w14:textId="2F05F139" w:rsidR="00A96AF4" w:rsidRPr="005370DE" w:rsidRDefault="00976CA7" w:rsidP="00B05F9B">
      <w:pPr>
        <w:pStyle w:val="Titolo4"/>
        <w:numPr>
          <w:ilvl w:val="0"/>
          <w:numId w:val="0"/>
        </w:numPr>
        <w:rPr>
          <w:lang w:val="en-GB"/>
        </w:rPr>
      </w:pPr>
      <w:r w:rsidRPr="005370DE">
        <w:rPr>
          <w:bCs/>
          <w:noProof w:val="0"/>
        </w:rPr>
        <w:t xml:space="preserve">X.1.1.3 </w:t>
      </w:r>
      <w:r w:rsidR="00C72FEF" w:rsidRPr="005370DE">
        <w:rPr>
          <w:bCs/>
          <w:noProof w:val="0"/>
        </w:rPr>
        <w:t>Heart Team Participant</w:t>
      </w:r>
    </w:p>
    <w:p w14:paraId="49BAADA7" w14:textId="307A3D3F" w:rsidR="00A96AF4" w:rsidRDefault="00A96AF4" w:rsidP="006E2F73">
      <w:pPr>
        <w:pStyle w:val="Corpodeltesto"/>
        <w:rPr>
          <w:lang w:val="en-GB"/>
        </w:rPr>
      </w:pPr>
      <w:r w:rsidRPr="005370DE">
        <w:rPr>
          <w:lang w:val="en-GB"/>
        </w:rPr>
        <w:t xml:space="preserve">Heart Team Participant (or HT Participant) is responsible for </w:t>
      </w:r>
      <w:r w:rsidR="00ED79AF" w:rsidRPr="005370DE">
        <w:t xml:space="preserve">accepting/refusing to participate </w:t>
      </w:r>
      <w:proofErr w:type="gramStart"/>
      <w:r w:rsidR="00A23E64">
        <w:t xml:space="preserve">in </w:t>
      </w:r>
      <w:r w:rsidR="00ED79AF" w:rsidRPr="005370DE">
        <w:t xml:space="preserve"> HT</w:t>
      </w:r>
      <w:proofErr w:type="gramEnd"/>
      <w:r w:rsidR="00145A0A">
        <w:t xml:space="preserve"> and possibly providing request of new exams</w:t>
      </w:r>
      <w:r w:rsidR="00A23E64">
        <w:t xml:space="preserve"> and</w:t>
      </w:r>
      <w:r w:rsidR="00D73064" w:rsidRPr="005370DE">
        <w:t xml:space="preserve"> initiating the Accept/Reject HT</w:t>
      </w:r>
      <w:r w:rsidR="00A23E64">
        <w:t>.</w:t>
      </w:r>
      <w:r w:rsidR="000B5E28" w:rsidRPr="005370DE">
        <w:t xml:space="preserve"> Participation</w:t>
      </w:r>
      <w:r w:rsidR="00D73064" w:rsidRPr="005370DE">
        <w:t xml:space="preserve"> transaction</w:t>
      </w:r>
      <w:r w:rsidR="00F109C1">
        <w:t xml:space="preserve"> and Add Request </w:t>
      </w:r>
      <w:r w:rsidR="00B771FA">
        <w:t>of more clinical information</w:t>
      </w:r>
      <w:r w:rsidR="00F109C1">
        <w:t xml:space="preserve"> transaction</w:t>
      </w:r>
      <w:r w:rsidR="00ED79AF" w:rsidRPr="005370DE">
        <w:t xml:space="preserve">, </w:t>
      </w:r>
      <w:r w:rsidR="006E2F73" w:rsidRPr="005370DE">
        <w:rPr>
          <w:lang w:val="en-GB"/>
        </w:rPr>
        <w:t xml:space="preserve">and </w:t>
      </w:r>
      <w:r w:rsidR="006E2F73" w:rsidRPr="005370DE">
        <w:t>providing individual preliminary evaluation</w:t>
      </w:r>
      <w:r w:rsidRPr="005370DE">
        <w:rPr>
          <w:lang w:val="en-GB"/>
        </w:rPr>
        <w:t xml:space="preserve"> report</w:t>
      </w:r>
      <w:r w:rsidR="002A741D" w:rsidRPr="005370DE">
        <w:rPr>
          <w:lang w:val="en-GB"/>
        </w:rPr>
        <w:t>s, which will be needed</w:t>
      </w:r>
      <w:r w:rsidRPr="005370DE">
        <w:rPr>
          <w:lang w:val="en-GB"/>
        </w:rPr>
        <w:t xml:space="preserve"> in preparation </w:t>
      </w:r>
      <w:r w:rsidR="002A741D" w:rsidRPr="005370DE">
        <w:rPr>
          <w:lang w:val="en-GB"/>
        </w:rPr>
        <w:t xml:space="preserve">for HT </w:t>
      </w:r>
      <w:r w:rsidRPr="005370DE">
        <w:rPr>
          <w:lang w:val="en-GB"/>
        </w:rPr>
        <w:t>discussion</w:t>
      </w:r>
      <w:r w:rsidR="00D73064" w:rsidRPr="005370DE">
        <w:rPr>
          <w:lang w:val="en-GB"/>
        </w:rPr>
        <w:t xml:space="preserve">, </w:t>
      </w:r>
      <w:r w:rsidR="00D73064" w:rsidRPr="005370DE">
        <w:t xml:space="preserve">initiating the </w:t>
      </w:r>
      <w:proofErr w:type="spellStart"/>
      <w:r w:rsidR="00756657" w:rsidRPr="005370DE">
        <w:rPr>
          <w:iCs/>
          <w:lang w:val="it-IT"/>
        </w:rPr>
        <w:t>Add</w:t>
      </w:r>
      <w:proofErr w:type="spellEnd"/>
      <w:r w:rsidR="00756657" w:rsidRPr="005370DE">
        <w:rPr>
          <w:iCs/>
          <w:lang w:val="it-IT"/>
        </w:rPr>
        <w:t xml:space="preserve"> </w:t>
      </w:r>
      <w:proofErr w:type="spellStart"/>
      <w:r w:rsidR="00CB74C3" w:rsidRPr="005370DE">
        <w:rPr>
          <w:iCs/>
          <w:lang w:val="it-IT"/>
        </w:rPr>
        <w:t>Individual</w:t>
      </w:r>
      <w:proofErr w:type="spellEnd"/>
      <w:r w:rsidR="00CB74C3" w:rsidRPr="005370DE">
        <w:rPr>
          <w:iCs/>
          <w:lang w:val="it-IT"/>
        </w:rPr>
        <w:t xml:space="preserve"> Preliminary Evaluation R</w:t>
      </w:r>
      <w:r w:rsidR="00D73064" w:rsidRPr="005370DE">
        <w:rPr>
          <w:iCs/>
          <w:lang w:val="it-IT"/>
        </w:rPr>
        <w:t>eport </w:t>
      </w:r>
      <w:proofErr w:type="spellStart"/>
      <w:r w:rsidR="00D73064" w:rsidRPr="005370DE">
        <w:rPr>
          <w:iCs/>
          <w:lang w:val="it-IT"/>
        </w:rPr>
        <w:t>transaction</w:t>
      </w:r>
      <w:proofErr w:type="spellEnd"/>
      <w:r w:rsidR="002A741D" w:rsidRPr="005370DE">
        <w:rPr>
          <w:lang w:val="en-GB"/>
        </w:rPr>
        <w:t>.  The</w:t>
      </w:r>
      <w:r w:rsidR="002A741D">
        <w:rPr>
          <w:lang w:val="en-GB"/>
        </w:rPr>
        <w:t xml:space="preserve"> HT participant also attends HT meetings.</w:t>
      </w:r>
    </w:p>
    <w:p w14:paraId="08A7DCEA" w14:textId="7F5FB75C" w:rsidR="00CF283F" w:rsidRPr="000807AC" w:rsidRDefault="00CF283F" w:rsidP="00303E20">
      <w:pPr>
        <w:pStyle w:val="Titolo2"/>
        <w:numPr>
          <w:ilvl w:val="0"/>
          <w:numId w:val="0"/>
        </w:numPr>
        <w:rPr>
          <w:noProof w:val="0"/>
        </w:rPr>
      </w:pPr>
      <w:bookmarkStart w:id="63" w:name="_Toc336006515"/>
      <w:r w:rsidRPr="000807AC">
        <w:rPr>
          <w:noProof w:val="0"/>
        </w:rPr>
        <w:t xml:space="preserve">X.2 </w:t>
      </w:r>
      <w:r w:rsidR="00815AAF">
        <w:rPr>
          <w:noProof w:val="0"/>
        </w:rPr>
        <w:t>X</w:t>
      </w:r>
      <w:r w:rsidR="00B43EC6">
        <w:rPr>
          <w:noProof w:val="0"/>
        </w:rPr>
        <w:t>CHT</w:t>
      </w:r>
      <w:r w:rsidR="00815AAF">
        <w:rPr>
          <w:noProof w:val="0"/>
        </w:rPr>
        <w:t>-WD</w:t>
      </w:r>
      <w:r w:rsidR="00104BE6" w:rsidRPr="000807AC">
        <w:rPr>
          <w:noProof w:val="0"/>
        </w:rPr>
        <w:t xml:space="preserve"> Actor</w:t>
      </w:r>
      <w:r w:rsidRPr="000807AC">
        <w:rPr>
          <w:noProof w:val="0"/>
        </w:rPr>
        <w:t xml:space="preserve"> Options</w:t>
      </w:r>
      <w:bookmarkEnd w:id="63"/>
    </w:p>
    <w:p w14:paraId="3E81B626" w14:textId="6A733377" w:rsidR="00C93519" w:rsidRPr="000807AC" w:rsidRDefault="00AD60D5" w:rsidP="00597DB2">
      <w:pPr>
        <w:pStyle w:val="AuthorInstructions"/>
      </w:pPr>
      <w:r>
        <w:rPr>
          <w:i w:val="0"/>
        </w:rPr>
        <w:t>None</w:t>
      </w:r>
      <w:r w:rsidR="00BF4E00">
        <w:rPr>
          <w:i w:val="0"/>
        </w:rPr>
        <w:t>.</w:t>
      </w:r>
    </w:p>
    <w:p w14:paraId="5DABB7F5" w14:textId="4F0FAB40" w:rsidR="00761469" w:rsidRPr="000807AC" w:rsidRDefault="005F21E7" w:rsidP="0070073A">
      <w:pPr>
        <w:pStyle w:val="Titolo2"/>
        <w:numPr>
          <w:ilvl w:val="0"/>
          <w:numId w:val="0"/>
        </w:numPr>
      </w:pPr>
      <w:bookmarkStart w:id="64" w:name="_Toc336006517"/>
      <w:bookmarkStart w:id="65" w:name="_Toc37034636"/>
      <w:bookmarkStart w:id="66" w:name="_Toc38846114"/>
      <w:bookmarkStart w:id="67" w:name="_Toc504625757"/>
      <w:bookmarkStart w:id="68" w:name="_Toc530206510"/>
      <w:bookmarkStart w:id="69" w:name="_Toc1388430"/>
      <w:bookmarkStart w:id="70" w:name="_Toc1388584"/>
      <w:bookmarkStart w:id="71" w:name="_Toc1456611"/>
      <w:r w:rsidRPr="000807AC">
        <w:rPr>
          <w:noProof w:val="0"/>
        </w:rPr>
        <w:t xml:space="preserve">X.3 </w:t>
      </w:r>
      <w:r w:rsidR="004B3EA7">
        <w:rPr>
          <w:noProof w:val="0"/>
        </w:rPr>
        <w:t>X</w:t>
      </w:r>
      <w:r w:rsidR="00B43EC6">
        <w:rPr>
          <w:noProof w:val="0"/>
        </w:rPr>
        <w:t>CHT</w:t>
      </w:r>
      <w:r w:rsidR="004B3EA7">
        <w:rPr>
          <w:noProof w:val="0"/>
        </w:rPr>
        <w:t>-WD</w:t>
      </w:r>
      <w:r w:rsidRPr="000807AC">
        <w:rPr>
          <w:noProof w:val="0"/>
        </w:rPr>
        <w:t xml:space="preserve"> </w:t>
      </w:r>
      <w:r w:rsidR="001579E7" w:rsidRPr="000807AC">
        <w:rPr>
          <w:noProof w:val="0"/>
        </w:rPr>
        <w:t xml:space="preserve">Required </w:t>
      </w:r>
      <w:r w:rsidR="00C158E0" w:rsidRPr="000807AC">
        <w:rPr>
          <w:noProof w:val="0"/>
        </w:rPr>
        <w:t>Actor</w:t>
      </w:r>
      <w:r w:rsidRPr="000807AC">
        <w:rPr>
          <w:noProof w:val="0"/>
        </w:rPr>
        <w:t xml:space="preserve"> Groupings</w:t>
      </w:r>
      <w:bookmarkEnd w:id="64"/>
      <w:r w:rsidRPr="000807AC">
        <w:rPr>
          <w:noProof w:val="0"/>
        </w:rPr>
        <w:t xml:space="preserve"> </w:t>
      </w:r>
    </w:p>
    <w:p w14:paraId="1FBD2AF1" w14:textId="1EE0E9B3" w:rsidR="00761469" w:rsidRPr="000807AC" w:rsidRDefault="00761469" w:rsidP="00597DB2">
      <w:pPr>
        <w:pStyle w:val="Corpodeltesto"/>
      </w:pPr>
      <w:r w:rsidRPr="000807AC">
        <w:t xml:space="preserve">When a profile mandates that an </w:t>
      </w:r>
      <w:r w:rsidR="0059602E">
        <w:t>A</w:t>
      </w:r>
      <w:r w:rsidRPr="000807AC">
        <w:t xml:space="preserve">ctor be grouped with another </w:t>
      </w:r>
      <w:r w:rsidR="0059602E">
        <w:t>A</w:t>
      </w:r>
      <w:r w:rsidRPr="000807AC">
        <w:t>ctor(s), the mandated grouping requirement is defined in this section. The “grouped Actor”, specified as the second half of the pairing, may be from this profile or a different domain/profile. These mandatory groupings, plus pointers to further descriptions and content bindings</w:t>
      </w:r>
      <w:r w:rsidR="00F26245">
        <w:t>,</w:t>
      </w:r>
      <w:r w:rsidRPr="000807AC">
        <w:t xml:space="preserve"> if necessary</w:t>
      </w:r>
      <w:r w:rsidR="00F26245">
        <w:t>,</w:t>
      </w:r>
      <w:r w:rsidRPr="000807AC">
        <w:t xml:space="preserve"> are given in the table below.</w:t>
      </w:r>
    </w:p>
    <w:p w14:paraId="37251979" w14:textId="77777777" w:rsidR="00761469" w:rsidRPr="000807AC" w:rsidRDefault="00761469" w:rsidP="005360E4">
      <w:pPr>
        <w:pStyle w:val="Corpodeltesto"/>
      </w:pPr>
      <w:r w:rsidRPr="000807AC">
        <w:t xml:space="preserve">An Actor from this profile (Column 1) must implement all of the required transactions and/or content modules in this profile </w:t>
      </w:r>
      <w:r w:rsidRPr="000807AC">
        <w:rPr>
          <w:b/>
          <w:i/>
        </w:rPr>
        <w:t>in addition to</w:t>
      </w:r>
      <w:r w:rsidRPr="000807AC">
        <w:t xml:space="preserve"> all of the transactions required for the grouped actor (Column 2)</w:t>
      </w:r>
      <w:r w:rsidR="00887E40" w:rsidRPr="000807AC">
        <w:t xml:space="preserve">. </w:t>
      </w:r>
      <w:r w:rsidRPr="000807AC">
        <w:t>If this is a content profile, and actors from this profile are grouped with actors from a workflow or transport profile, “content bindings” required by the transport profile may be defined to describe how data from the content module is mapped into data elements from the workflow or transport transactions.</w:t>
      </w:r>
    </w:p>
    <w:p w14:paraId="254EFA18" w14:textId="77777777" w:rsidR="00761469" w:rsidRPr="000807AC" w:rsidRDefault="00761469" w:rsidP="00761469">
      <w:pPr>
        <w:pStyle w:val="Corpodeltesto"/>
      </w:pPr>
      <w:r w:rsidRPr="000807AC">
        <w:t xml:space="preserve">In some cases, required groupings are defined as at least one of an enumerated set of possible actors; </w:t>
      </w:r>
      <w:proofErr w:type="gramStart"/>
      <w:r w:rsidRPr="000807AC">
        <w:t>this is designated by merging column one into a single cell spanning multiple potential grouped actors</w:t>
      </w:r>
      <w:proofErr w:type="gramEnd"/>
      <w:r w:rsidR="00887E40" w:rsidRPr="000807AC">
        <w:t xml:space="preserve">. </w:t>
      </w:r>
      <w:r w:rsidRPr="000807AC">
        <w:t>Notes are used to highlight this situation.</w:t>
      </w:r>
    </w:p>
    <w:p w14:paraId="61DD3AF7" w14:textId="77777777" w:rsidR="00761469" w:rsidRPr="000807AC" w:rsidRDefault="00761469" w:rsidP="00761469">
      <w:pPr>
        <w:pStyle w:val="Corpodeltesto"/>
      </w:pPr>
      <w:r w:rsidRPr="000807AC">
        <w:t>Section X.5 describes some optional groupings that may be of interest for security considerations and section X.6 describes some optional groupings in other related profiles.</w:t>
      </w:r>
    </w:p>
    <w:p w14:paraId="18E46743" w14:textId="7BC759D2" w:rsidR="00926D7E" w:rsidRPr="003F1F6A" w:rsidRDefault="00926D7E" w:rsidP="00926D7E">
      <w:pPr>
        <w:pStyle w:val="Corpodeltesto"/>
      </w:pPr>
      <w:r w:rsidRPr="003F1F6A">
        <w:t xml:space="preserve">The grouping of XDW actors with each of the </w:t>
      </w:r>
      <w:r w:rsidR="00A96AF4">
        <w:t>XCHT</w:t>
      </w:r>
      <w:r>
        <w:t>-WD</w:t>
      </w:r>
      <w:r w:rsidRPr="003F1F6A">
        <w:t xml:space="preserve"> actors is specified in </w:t>
      </w:r>
      <w:r>
        <w:t>table X.</w:t>
      </w:r>
      <w:r w:rsidRPr="003F1F6A">
        <w:t xml:space="preserve">3-1. These XDW </w:t>
      </w:r>
      <w:r w:rsidR="0059602E">
        <w:t>a</w:t>
      </w:r>
      <w:r w:rsidRPr="003F1F6A">
        <w:t>ctors support the creation, consumption and update of the XDW workflow document</w:t>
      </w:r>
      <w:r>
        <w:t>,</w:t>
      </w:r>
      <w:r w:rsidRPr="003F1F6A">
        <w:t xml:space="preserve"> which is the shared data structure</w:t>
      </w:r>
      <w:r>
        <w:t>,</w:t>
      </w:r>
      <w:r w:rsidRPr="003F1F6A">
        <w:t xml:space="preserve"> which is tracking the evolution of the workflow</w:t>
      </w:r>
      <w:r>
        <w:t xml:space="preserve">. </w:t>
      </w:r>
      <w:r w:rsidRPr="003F1F6A">
        <w:lastRenderedPageBreak/>
        <w:t>This allows the workflow definition actors at any point in the workflow to access the most current status of the workflow and share the tasks performed with all other workflow definition actors</w:t>
      </w:r>
      <w:r>
        <w:t xml:space="preserve">. </w:t>
      </w:r>
    </w:p>
    <w:p w14:paraId="0D5A26B9" w14:textId="77777777" w:rsidR="00926D7E" w:rsidRPr="003F1F6A" w:rsidRDefault="00926D7E" w:rsidP="00926D7E">
      <w:pPr>
        <w:pStyle w:val="Corpodeltesto"/>
      </w:pPr>
      <w:r w:rsidRPr="003F1F6A">
        <w:rPr>
          <w:sz w:val="18"/>
        </w:rPr>
        <w:t>Note: See IHE ITI TF-1: Section 30.3 (XDW Supplement) for other groupings that are needed for the XDW Actors to permit sharing of a Workflow Document with IHE XDS, XDR or XDM Profiles.</w:t>
      </w:r>
    </w:p>
    <w:p w14:paraId="568C2F38" w14:textId="767355BA" w:rsidR="00926D7E" w:rsidRDefault="00A96AF4" w:rsidP="00926D7E">
      <w:pPr>
        <w:pStyle w:val="Corpodeltesto"/>
      </w:pPr>
      <w:r>
        <w:t>XCHT</w:t>
      </w:r>
      <w:r w:rsidR="00926D7E">
        <w:t xml:space="preserve">-WD actors shall be grouped with DSUB actors to grant an interoperable system for task status update notification. </w:t>
      </w:r>
      <w:r w:rsidR="00D636B9">
        <w:t xml:space="preserve">The </w:t>
      </w:r>
      <w:r w:rsidR="00926D7E">
        <w:t xml:space="preserve">DSUB infrastructure is intended to provide specific notifications to the participants of the </w:t>
      </w:r>
      <w:r w:rsidR="00D636B9">
        <w:t>HT</w:t>
      </w:r>
      <w:r w:rsidR="00926D7E">
        <w:t xml:space="preserve"> </w:t>
      </w:r>
      <w:r w:rsidR="00D636B9">
        <w:t>using</w:t>
      </w:r>
      <w:r w:rsidR="00926D7E">
        <w:t xml:space="preserve"> </w:t>
      </w:r>
      <w:proofErr w:type="gramStart"/>
      <w:r w:rsidR="00926D7E">
        <w:t>a</w:t>
      </w:r>
      <w:proofErr w:type="gramEnd"/>
      <w:r w:rsidR="00926D7E">
        <w:t xml:space="preserve"> </w:t>
      </w:r>
      <w:proofErr w:type="spellStart"/>
      <w:r w:rsidR="00926D7E">
        <w:t>XDS.b</w:t>
      </w:r>
      <w:proofErr w:type="spellEnd"/>
      <w:r w:rsidR="00926D7E">
        <w:t xml:space="preserve"> environment </w:t>
      </w:r>
      <w:r w:rsidR="00D636B9">
        <w:t xml:space="preserve">with a </w:t>
      </w:r>
      <w:r w:rsidR="00926D7E">
        <w:t>XDW infrastructure for workflow sharing infrastructure.</w:t>
      </w:r>
    </w:p>
    <w:p w14:paraId="1CBD8A02" w14:textId="77777777" w:rsidR="00761469" w:rsidRPr="00F0607A" w:rsidRDefault="00761469" w:rsidP="00761469">
      <w:pPr>
        <w:pStyle w:val="Corpodeltesto"/>
      </w:pPr>
    </w:p>
    <w:p w14:paraId="2E6429FF" w14:textId="6F4D01EC" w:rsidR="00761469" w:rsidRPr="000807AC" w:rsidRDefault="00761469" w:rsidP="00761469">
      <w:pPr>
        <w:pStyle w:val="TableTitle"/>
      </w:pPr>
      <w:r w:rsidRPr="000807AC">
        <w:t>Table X.3-1</w:t>
      </w:r>
      <w:r w:rsidR="00701B3A" w:rsidRPr="000807AC">
        <w:t xml:space="preserve">: </w:t>
      </w:r>
      <w:r w:rsidR="00A96AF4">
        <w:t>XCHT</w:t>
      </w:r>
      <w:r w:rsidRPr="000807AC">
        <w:t>-</w:t>
      </w:r>
      <w:r w:rsidR="009A573C">
        <w:t>WD</w:t>
      </w:r>
      <w:r w:rsidRPr="000807AC">
        <w:t xml:space="preserve">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1"/>
        <w:gridCol w:w="1980"/>
        <w:gridCol w:w="2160"/>
        <w:gridCol w:w="1951"/>
      </w:tblGrid>
      <w:tr w:rsidR="00761469" w:rsidRPr="000807AC" w14:paraId="3610FD7E" w14:textId="77777777" w:rsidTr="00DB186B">
        <w:trPr>
          <w:cantSplit/>
          <w:tblHeader/>
          <w:jc w:val="center"/>
        </w:trPr>
        <w:tc>
          <w:tcPr>
            <w:tcW w:w="2311" w:type="dxa"/>
            <w:shd w:val="pct15" w:color="auto" w:fill="FFFFFF"/>
          </w:tcPr>
          <w:p w14:paraId="53ABE91D" w14:textId="784FBE15" w:rsidR="00761469" w:rsidRPr="000807AC" w:rsidRDefault="00A96AF4" w:rsidP="00DB186B">
            <w:pPr>
              <w:pStyle w:val="TableEntryHeader"/>
            </w:pPr>
            <w:r>
              <w:t>XCHT</w:t>
            </w:r>
            <w:r w:rsidR="009A573C">
              <w:t>-WD</w:t>
            </w:r>
            <w:r w:rsidR="00761469" w:rsidRPr="000807AC">
              <w:t xml:space="preserve"> Actor</w:t>
            </w:r>
          </w:p>
        </w:tc>
        <w:tc>
          <w:tcPr>
            <w:tcW w:w="1980" w:type="dxa"/>
            <w:shd w:val="pct15" w:color="auto" w:fill="FFFFFF"/>
          </w:tcPr>
          <w:p w14:paraId="051AD056" w14:textId="77777777" w:rsidR="00761469" w:rsidRPr="000807AC" w:rsidRDefault="00761469" w:rsidP="00DB186B">
            <w:pPr>
              <w:pStyle w:val="TableEntryHeader"/>
            </w:pPr>
            <w:r w:rsidRPr="000807AC">
              <w:t>Actor to be grouped with</w:t>
            </w:r>
          </w:p>
        </w:tc>
        <w:tc>
          <w:tcPr>
            <w:tcW w:w="2160" w:type="dxa"/>
            <w:shd w:val="pct15" w:color="auto" w:fill="FFFFFF"/>
          </w:tcPr>
          <w:p w14:paraId="70B71BB3" w14:textId="77777777" w:rsidR="00761469" w:rsidRPr="000807AC" w:rsidRDefault="00761469" w:rsidP="00DB186B">
            <w:pPr>
              <w:pStyle w:val="TableEntryHeader"/>
            </w:pPr>
            <w:r w:rsidRPr="000807AC">
              <w:t>TF Volume and Section</w:t>
            </w:r>
          </w:p>
        </w:tc>
        <w:tc>
          <w:tcPr>
            <w:tcW w:w="1951" w:type="dxa"/>
            <w:shd w:val="pct15" w:color="auto" w:fill="FFFFFF"/>
          </w:tcPr>
          <w:p w14:paraId="3BAEA587" w14:textId="77777777" w:rsidR="00761469" w:rsidRPr="000807AC" w:rsidRDefault="00761469" w:rsidP="00DB186B">
            <w:pPr>
              <w:pStyle w:val="TableEntryHeader"/>
            </w:pPr>
            <w:r w:rsidRPr="000807AC">
              <w:t>Content Bindings Reference</w:t>
            </w:r>
          </w:p>
        </w:tc>
      </w:tr>
      <w:tr w:rsidR="00C6564A" w:rsidRPr="000807AC" w14:paraId="564ABF8E" w14:textId="77777777" w:rsidTr="00136518">
        <w:trPr>
          <w:cantSplit/>
          <w:trHeight w:val="289"/>
          <w:jc w:val="center"/>
        </w:trPr>
        <w:tc>
          <w:tcPr>
            <w:tcW w:w="2311" w:type="dxa"/>
            <w:vMerge w:val="restart"/>
          </w:tcPr>
          <w:p w14:paraId="44D98F42" w14:textId="263C1581" w:rsidR="00C6564A" w:rsidRPr="000807AC" w:rsidRDefault="00A96AF4" w:rsidP="00DB186B">
            <w:pPr>
              <w:pStyle w:val="TableEntry"/>
            </w:pPr>
            <w:r>
              <w:t>HT</w:t>
            </w:r>
            <w:r w:rsidR="00C6564A">
              <w:t xml:space="preserve"> Requester</w:t>
            </w:r>
          </w:p>
        </w:tc>
        <w:tc>
          <w:tcPr>
            <w:tcW w:w="1980" w:type="dxa"/>
          </w:tcPr>
          <w:p w14:paraId="6959B190" w14:textId="09CFF854" w:rsidR="00C6564A" w:rsidRPr="000807AC" w:rsidRDefault="00C6564A" w:rsidP="00DB186B">
            <w:pPr>
              <w:pStyle w:val="TableEntry"/>
            </w:pPr>
            <w:r>
              <w:t>XDW Content Creator</w:t>
            </w:r>
          </w:p>
        </w:tc>
        <w:tc>
          <w:tcPr>
            <w:tcW w:w="2160" w:type="dxa"/>
          </w:tcPr>
          <w:p w14:paraId="1479D0E2" w14:textId="69520F72" w:rsidR="00C6564A" w:rsidRPr="00136518" w:rsidRDefault="00A22509" w:rsidP="00136518">
            <w:pPr>
              <w:shd w:val="clear" w:color="auto" w:fill="FFFFFF"/>
              <w:spacing w:before="100" w:beforeAutospacing="1" w:after="100" w:afterAutospacing="1"/>
              <w:rPr>
                <w:sz w:val="18"/>
              </w:rPr>
            </w:pPr>
            <w:r w:rsidRPr="00D9419B">
              <w:rPr>
                <w:sz w:val="18"/>
              </w:rPr>
              <w:t>ITI TF-1</w:t>
            </w:r>
            <w:r>
              <w:rPr>
                <w:sz w:val="18"/>
              </w:rPr>
              <w:t>:</w:t>
            </w:r>
            <w:r w:rsidRPr="00D9419B">
              <w:rPr>
                <w:sz w:val="18"/>
              </w:rPr>
              <w:t xml:space="preserve"> </w:t>
            </w:r>
            <w:r w:rsidRPr="0070073A">
              <w:rPr>
                <w:sz w:val="18"/>
              </w:rPr>
              <w:t xml:space="preserve">30.1.1 </w:t>
            </w:r>
          </w:p>
        </w:tc>
        <w:tc>
          <w:tcPr>
            <w:tcW w:w="1951" w:type="dxa"/>
          </w:tcPr>
          <w:p w14:paraId="159A2A05" w14:textId="485D3C4B" w:rsidR="00C6564A" w:rsidRPr="000807AC" w:rsidRDefault="00C6564A" w:rsidP="00DB186B">
            <w:pPr>
              <w:pStyle w:val="TableEntry"/>
            </w:pPr>
            <w:r>
              <w:t>ITI TF-3</w:t>
            </w:r>
            <w:proofErr w:type="gramStart"/>
            <w:r>
              <w:t>:5</w:t>
            </w:r>
            <w:proofErr w:type="gramEnd"/>
          </w:p>
        </w:tc>
      </w:tr>
      <w:tr w:rsidR="00C6564A" w:rsidRPr="000807AC" w14:paraId="0CC3EBA0" w14:textId="77777777" w:rsidTr="00051560">
        <w:trPr>
          <w:cantSplit/>
          <w:trHeight w:val="569"/>
          <w:jc w:val="center"/>
        </w:trPr>
        <w:tc>
          <w:tcPr>
            <w:tcW w:w="2311" w:type="dxa"/>
            <w:vMerge/>
          </w:tcPr>
          <w:p w14:paraId="0CA39E34" w14:textId="77777777" w:rsidR="00C6564A" w:rsidRPr="000807AC" w:rsidRDefault="00C6564A" w:rsidP="00DB186B">
            <w:pPr>
              <w:pStyle w:val="TableEntry"/>
            </w:pPr>
          </w:p>
        </w:tc>
        <w:tc>
          <w:tcPr>
            <w:tcW w:w="1980" w:type="dxa"/>
          </w:tcPr>
          <w:p w14:paraId="7BF8EEC7" w14:textId="77777777" w:rsidR="00C6564A" w:rsidRPr="000807AC" w:rsidRDefault="00C6564A" w:rsidP="00DB186B">
            <w:pPr>
              <w:pStyle w:val="TableEntry"/>
            </w:pPr>
            <w:r>
              <w:t>XDW Content Updater</w:t>
            </w:r>
          </w:p>
        </w:tc>
        <w:tc>
          <w:tcPr>
            <w:tcW w:w="2160" w:type="dxa"/>
          </w:tcPr>
          <w:p w14:paraId="0536BF8F" w14:textId="0C276D32" w:rsidR="00C6564A" w:rsidRPr="00136518" w:rsidRDefault="00A22509" w:rsidP="00136518">
            <w:pPr>
              <w:shd w:val="clear" w:color="auto" w:fill="FFFFFF"/>
              <w:spacing w:before="100" w:beforeAutospacing="1" w:after="100" w:afterAutospacing="1"/>
              <w:rPr>
                <w:sz w:val="18"/>
              </w:rPr>
            </w:pPr>
            <w:r>
              <w:rPr>
                <w:sz w:val="18"/>
              </w:rPr>
              <w:t xml:space="preserve">ITI TF-1: </w:t>
            </w:r>
            <w:r w:rsidRPr="0070073A">
              <w:rPr>
                <w:sz w:val="18"/>
              </w:rPr>
              <w:t xml:space="preserve">30.1.3 </w:t>
            </w:r>
          </w:p>
        </w:tc>
        <w:tc>
          <w:tcPr>
            <w:tcW w:w="1951" w:type="dxa"/>
          </w:tcPr>
          <w:p w14:paraId="205F8D7E" w14:textId="77777777" w:rsidR="00C6564A" w:rsidRPr="000807AC" w:rsidRDefault="00C6564A" w:rsidP="00DB186B">
            <w:pPr>
              <w:pStyle w:val="TableEntry"/>
            </w:pPr>
            <w:r>
              <w:t>ITI TF-3</w:t>
            </w:r>
            <w:proofErr w:type="gramStart"/>
            <w:r>
              <w:t>:5</w:t>
            </w:r>
            <w:proofErr w:type="gramEnd"/>
          </w:p>
        </w:tc>
      </w:tr>
      <w:tr w:rsidR="00743C87" w:rsidRPr="000807AC" w14:paraId="462F5994" w14:textId="77777777" w:rsidTr="000375FA">
        <w:trPr>
          <w:cantSplit/>
          <w:trHeight w:val="300"/>
          <w:jc w:val="center"/>
        </w:trPr>
        <w:tc>
          <w:tcPr>
            <w:tcW w:w="2311" w:type="dxa"/>
            <w:vMerge/>
          </w:tcPr>
          <w:p w14:paraId="53330C3A" w14:textId="77777777" w:rsidR="00743C87" w:rsidRPr="000807AC" w:rsidRDefault="00743C87" w:rsidP="00DB186B">
            <w:pPr>
              <w:pStyle w:val="TableEntry"/>
            </w:pPr>
          </w:p>
        </w:tc>
        <w:tc>
          <w:tcPr>
            <w:tcW w:w="1980" w:type="dxa"/>
          </w:tcPr>
          <w:p w14:paraId="6868E243" w14:textId="5579C1BB" w:rsidR="00743C87" w:rsidRDefault="00743C87" w:rsidP="00303157">
            <w:pPr>
              <w:pStyle w:val="TableEntry"/>
            </w:pPr>
            <w:r>
              <w:t xml:space="preserve">XDW Content Consumer </w:t>
            </w:r>
          </w:p>
        </w:tc>
        <w:tc>
          <w:tcPr>
            <w:tcW w:w="2160" w:type="dxa"/>
          </w:tcPr>
          <w:p w14:paraId="1ABD1256" w14:textId="07F9B7B4" w:rsidR="00743C87" w:rsidRPr="0070073A" w:rsidRDefault="00743C87" w:rsidP="0070073A">
            <w:pPr>
              <w:shd w:val="clear" w:color="auto" w:fill="FFFFFF"/>
              <w:spacing w:before="100" w:beforeAutospacing="1" w:after="100" w:afterAutospacing="1"/>
              <w:rPr>
                <w:sz w:val="18"/>
              </w:rPr>
            </w:pPr>
            <w:r w:rsidRPr="00D9419B">
              <w:rPr>
                <w:sz w:val="18"/>
              </w:rPr>
              <w:t>ITI TF-1</w:t>
            </w:r>
            <w:r>
              <w:rPr>
                <w:sz w:val="18"/>
              </w:rPr>
              <w:t xml:space="preserve">: </w:t>
            </w:r>
            <w:r w:rsidRPr="0070073A">
              <w:rPr>
                <w:sz w:val="18"/>
              </w:rPr>
              <w:t>30.1.2</w:t>
            </w:r>
          </w:p>
        </w:tc>
        <w:tc>
          <w:tcPr>
            <w:tcW w:w="1951" w:type="dxa"/>
          </w:tcPr>
          <w:p w14:paraId="62753998" w14:textId="028DB55F" w:rsidR="00743C87" w:rsidRPr="000807AC" w:rsidRDefault="00743C87" w:rsidP="000375FA">
            <w:pPr>
              <w:pStyle w:val="TableEntry"/>
            </w:pPr>
            <w:r>
              <w:t>ITI TF-3</w:t>
            </w:r>
            <w:proofErr w:type="gramStart"/>
            <w:r>
              <w:t>:5</w:t>
            </w:r>
            <w:proofErr w:type="gramEnd"/>
          </w:p>
        </w:tc>
      </w:tr>
      <w:tr w:rsidR="00C6564A" w:rsidRPr="000807AC" w14:paraId="3EFEA6B6" w14:textId="77777777" w:rsidTr="00051560">
        <w:trPr>
          <w:cantSplit/>
          <w:trHeight w:val="549"/>
          <w:jc w:val="center"/>
        </w:trPr>
        <w:tc>
          <w:tcPr>
            <w:tcW w:w="2311" w:type="dxa"/>
            <w:vMerge/>
          </w:tcPr>
          <w:p w14:paraId="218C690C" w14:textId="77777777" w:rsidR="00C6564A" w:rsidRPr="000807AC" w:rsidRDefault="00C6564A" w:rsidP="00DB186B">
            <w:pPr>
              <w:pStyle w:val="TableEntry"/>
            </w:pPr>
          </w:p>
        </w:tc>
        <w:tc>
          <w:tcPr>
            <w:tcW w:w="1980" w:type="dxa"/>
          </w:tcPr>
          <w:p w14:paraId="22A6A284" w14:textId="77777777" w:rsidR="00C6564A" w:rsidRDefault="00C6564A" w:rsidP="00DB186B">
            <w:pPr>
              <w:pStyle w:val="TableEntry"/>
            </w:pPr>
            <w:r>
              <w:t>XDS Document Source</w:t>
            </w:r>
          </w:p>
        </w:tc>
        <w:tc>
          <w:tcPr>
            <w:tcW w:w="2160" w:type="dxa"/>
          </w:tcPr>
          <w:p w14:paraId="61812449" w14:textId="5F94D667"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10.1.1.1 </w:t>
            </w:r>
          </w:p>
        </w:tc>
        <w:tc>
          <w:tcPr>
            <w:tcW w:w="1951" w:type="dxa"/>
          </w:tcPr>
          <w:p w14:paraId="3259EDA5" w14:textId="77777777" w:rsidR="00C6564A" w:rsidRPr="000807AC" w:rsidRDefault="00C6564A" w:rsidP="00DB186B">
            <w:pPr>
              <w:pStyle w:val="TableEntry"/>
            </w:pPr>
            <w:r>
              <w:t>--</w:t>
            </w:r>
          </w:p>
        </w:tc>
      </w:tr>
      <w:tr w:rsidR="00C6564A" w:rsidRPr="000807AC" w14:paraId="716B9B43" w14:textId="77777777" w:rsidTr="00051560">
        <w:trPr>
          <w:cantSplit/>
          <w:trHeight w:val="549"/>
          <w:jc w:val="center"/>
        </w:trPr>
        <w:tc>
          <w:tcPr>
            <w:tcW w:w="2311" w:type="dxa"/>
            <w:vMerge/>
          </w:tcPr>
          <w:p w14:paraId="4A4E70CE" w14:textId="77777777" w:rsidR="00C6564A" w:rsidRPr="000807AC" w:rsidRDefault="00C6564A" w:rsidP="00DB186B">
            <w:pPr>
              <w:pStyle w:val="TableEntry"/>
            </w:pPr>
          </w:p>
        </w:tc>
        <w:tc>
          <w:tcPr>
            <w:tcW w:w="1980" w:type="dxa"/>
          </w:tcPr>
          <w:p w14:paraId="3E4A5CC3" w14:textId="77777777" w:rsidR="00C6564A" w:rsidRDefault="00F36293" w:rsidP="00DB186B">
            <w:pPr>
              <w:pStyle w:val="TableEntry"/>
            </w:pPr>
            <w:r>
              <w:t>XDS D</w:t>
            </w:r>
            <w:r w:rsidR="00C6564A">
              <w:t>ocument Consumer</w:t>
            </w:r>
          </w:p>
        </w:tc>
        <w:tc>
          <w:tcPr>
            <w:tcW w:w="2160" w:type="dxa"/>
          </w:tcPr>
          <w:p w14:paraId="29DFB118" w14:textId="6BF212F2" w:rsidR="00C6564A" w:rsidRPr="00136518" w:rsidRDefault="00C13905" w:rsidP="00136518">
            <w:pPr>
              <w:shd w:val="clear" w:color="auto" w:fill="FFFFFF"/>
              <w:spacing w:before="100" w:beforeAutospacing="1" w:after="100" w:afterAutospacing="1"/>
              <w:rPr>
                <w:sz w:val="18"/>
              </w:rPr>
            </w:pPr>
            <w:r w:rsidRPr="0070073A">
              <w:rPr>
                <w:sz w:val="18"/>
              </w:rPr>
              <w:t>ITI TF-1</w:t>
            </w:r>
            <w:r w:rsidR="00A22509">
              <w:rPr>
                <w:sz w:val="18"/>
              </w:rPr>
              <w:t>:</w:t>
            </w:r>
            <w:r w:rsidRPr="0070073A">
              <w:rPr>
                <w:sz w:val="18"/>
              </w:rPr>
              <w:t xml:space="preserve"> 10.1.1.2 </w:t>
            </w:r>
          </w:p>
        </w:tc>
        <w:tc>
          <w:tcPr>
            <w:tcW w:w="1951" w:type="dxa"/>
          </w:tcPr>
          <w:p w14:paraId="05999EBE" w14:textId="77777777" w:rsidR="00C6564A" w:rsidRPr="000807AC" w:rsidRDefault="00C6564A" w:rsidP="00DB186B">
            <w:pPr>
              <w:pStyle w:val="TableEntry"/>
            </w:pPr>
            <w:r>
              <w:t>--</w:t>
            </w:r>
          </w:p>
        </w:tc>
      </w:tr>
      <w:tr w:rsidR="00A22509" w:rsidRPr="000807AC" w14:paraId="0D6B787D" w14:textId="77777777" w:rsidTr="00051560">
        <w:trPr>
          <w:cantSplit/>
          <w:trHeight w:val="549"/>
          <w:jc w:val="center"/>
        </w:trPr>
        <w:tc>
          <w:tcPr>
            <w:tcW w:w="2311" w:type="dxa"/>
            <w:vMerge/>
          </w:tcPr>
          <w:p w14:paraId="48305B0A" w14:textId="77777777" w:rsidR="00A22509" w:rsidRPr="000807AC" w:rsidRDefault="00A22509" w:rsidP="00DB186B">
            <w:pPr>
              <w:pStyle w:val="TableEntry"/>
            </w:pPr>
          </w:p>
        </w:tc>
        <w:tc>
          <w:tcPr>
            <w:tcW w:w="1980" w:type="dxa"/>
          </w:tcPr>
          <w:p w14:paraId="022178A9" w14:textId="77777777" w:rsidR="00A22509" w:rsidRDefault="00A22509" w:rsidP="00DB186B">
            <w:pPr>
              <w:pStyle w:val="TableEntry"/>
            </w:pPr>
            <w:r>
              <w:t>DSUB Document Metadata Subscriber</w:t>
            </w:r>
          </w:p>
        </w:tc>
        <w:tc>
          <w:tcPr>
            <w:tcW w:w="2160" w:type="dxa"/>
          </w:tcPr>
          <w:p w14:paraId="591E9FB1"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06E14144" w14:textId="77777777" w:rsidR="00A22509" w:rsidRPr="000807AC" w:rsidRDefault="00A22509" w:rsidP="00DB186B">
            <w:pPr>
              <w:pStyle w:val="TableEntry"/>
            </w:pPr>
          </w:p>
        </w:tc>
        <w:tc>
          <w:tcPr>
            <w:tcW w:w="1951" w:type="dxa"/>
          </w:tcPr>
          <w:p w14:paraId="0A9190C4" w14:textId="77777777" w:rsidR="00A22509" w:rsidRPr="000807AC" w:rsidRDefault="00A22509" w:rsidP="00DB186B">
            <w:pPr>
              <w:pStyle w:val="TableEntry"/>
            </w:pPr>
            <w:r>
              <w:t>--</w:t>
            </w:r>
          </w:p>
        </w:tc>
      </w:tr>
      <w:tr w:rsidR="00723BD3" w:rsidRPr="000807AC" w14:paraId="10797830" w14:textId="77777777" w:rsidTr="00723BD3">
        <w:trPr>
          <w:cantSplit/>
          <w:trHeight w:val="431"/>
          <w:jc w:val="center"/>
        </w:trPr>
        <w:tc>
          <w:tcPr>
            <w:tcW w:w="2311" w:type="dxa"/>
            <w:vMerge/>
          </w:tcPr>
          <w:p w14:paraId="6EF9F93F" w14:textId="77777777" w:rsidR="00723BD3" w:rsidRPr="000807AC" w:rsidRDefault="00723BD3" w:rsidP="00DB186B">
            <w:pPr>
              <w:pStyle w:val="TableEntry"/>
            </w:pPr>
          </w:p>
        </w:tc>
        <w:tc>
          <w:tcPr>
            <w:tcW w:w="1980" w:type="dxa"/>
          </w:tcPr>
          <w:p w14:paraId="06DBDBAE" w14:textId="77777777" w:rsidR="00723BD3" w:rsidRDefault="00723BD3" w:rsidP="00DB186B">
            <w:pPr>
              <w:pStyle w:val="TableEntry"/>
            </w:pPr>
            <w:r>
              <w:t>DSUB Notification Recipient</w:t>
            </w:r>
          </w:p>
        </w:tc>
        <w:tc>
          <w:tcPr>
            <w:tcW w:w="2160" w:type="dxa"/>
          </w:tcPr>
          <w:p w14:paraId="4F48B121" w14:textId="15652226" w:rsidR="00723BD3" w:rsidRPr="00723BD3" w:rsidRDefault="00723BD3" w:rsidP="00723BD3">
            <w:pPr>
              <w:shd w:val="clear" w:color="auto" w:fill="FFFFFF"/>
              <w:spacing w:before="100" w:beforeAutospacing="1" w:after="100" w:afterAutospacing="1"/>
              <w:rPr>
                <w:sz w:val="18"/>
              </w:rPr>
            </w:pPr>
            <w:r>
              <w:rPr>
                <w:sz w:val="18"/>
              </w:rPr>
              <w:t>ITI TF-1: 26.1.1.4</w:t>
            </w:r>
          </w:p>
        </w:tc>
        <w:tc>
          <w:tcPr>
            <w:tcW w:w="1951" w:type="dxa"/>
          </w:tcPr>
          <w:p w14:paraId="32C025DE" w14:textId="77777777" w:rsidR="00723BD3" w:rsidRPr="000807AC" w:rsidRDefault="00723BD3" w:rsidP="00DB186B">
            <w:pPr>
              <w:pStyle w:val="TableEntry"/>
            </w:pPr>
            <w:r>
              <w:t>--</w:t>
            </w:r>
          </w:p>
        </w:tc>
      </w:tr>
      <w:tr w:rsidR="00C6564A" w:rsidRPr="000807AC" w14:paraId="0F797DE6" w14:textId="77777777" w:rsidTr="00051560">
        <w:trPr>
          <w:cantSplit/>
          <w:trHeight w:val="549"/>
          <w:jc w:val="center"/>
        </w:trPr>
        <w:tc>
          <w:tcPr>
            <w:tcW w:w="2311" w:type="dxa"/>
            <w:vMerge/>
          </w:tcPr>
          <w:p w14:paraId="4AA57293" w14:textId="77777777" w:rsidR="00C6564A" w:rsidRPr="000807AC" w:rsidRDefault="00C6564A" w:rsidP="00DB186B">
            <w:pPr>
              <w:pStyle w:val="TableEntry"/>
            </w:pPr>
          </w:p>
        </w:tc>
        <w:tc>
          <w:tcPr>
            <w:tcW w:w="1980" w:type="dxa"/>
          </w:tcPr>
          <w:p w14:paraId="48294EEA" w14:textId="77777777" w:rsidR="00C6564A" w:rsidRDefault="00C6564A" w:rsidP="00DB186B">
            <w:pPr>
              <w:pStyle w:val="TableEntry"/>
            </w:pPr>
            <w:r>
              <w:t>XDS-I Image Document Consumer</w:t>
            </w:r>
          </w:p>
        </w:tc>
        <w:tc>
          <w:tcPr>
            <w:tcW w:w="2160" w:type="dxa"/>
          </w:tcPr>
          <w:p w14:paraId="73C534DB" w14:textId="77777777" w:rsidR="00C6564A" w:rsidRDefault="00C81510" w:rsidP="00DB186B">
            <w:pPr>
              <w:pStyle w:val="TableEntry"/>
            </w:pPr>
            <w:r>
              <w:t>RAD TF-1: 18</w:t>
            </w:r>
          </w:p>
        </w:tc>
        <w:tc>
          <w:tcPr>
            <w:tcW w:w="1951" w:type="dxa"/>
          </w:tcPr>
          <w:p w14:paraId="6F89AB32" w14:textId="77777777" w:rsidR="00C6564A" w:rsidRDefault="00C81510" w:rsidP="00DB186B">
            <w:pPr>
              <w:pStyle w:val="TableEntry"/>
            </w:pPr>
            <w:r>
              <w:t>--</w:t>
            </w:r>
          </w:p>
        </w:tc>
      </w:tr>
      <w:tr w:rsidR="00A22509" w:rsidRPr="000807AC" w14:paraId="256625F4" w14:textId="77777777" w:rsidTr="00723BD3">
        <w:trPr>
          <w:cantSplit/>
          <w:trHeight w:val="503"/>
          <w:jc w:val="center"/>
        </w:trPr>
        <w:tc>
          <w:tcPr>
            <w:tcW w:w="2311" w:type="dxa"/>
            <w:vMerge w:val="restart"/>
          </w:tcPr>
          <w:p w14:paraId="7F1993A9" w14:textId="6A11C2AA" w:rsidR="00A22509" w:rsidRPr="000807AC" w:rsidRDefault="00A96AF4" w:rsidP="00DB186B">
            <w:pPr>
              <w:pStyle w:val="TableEntry"/>
            </w:pPr>
            <w:r>
              <w:t>HT Manager</w:t>
            </w:r>
          </w:p>
        </w:tc>
        <w:tc>
          <w:tcPr>
            <w:tcW w:w="1980" w:type="dxa"/>
          </w:tcPr>
          <w:p w14:paraId="02C0C88A" w14:textId="04FD5A7B" w:rsidR="00A22509" w:rsidRPr="000807AC" w:rsidRDefault="00A22509" w:rsidP="00DB186B">
            <w:pPr>
              <w:pStyle w:val="TableEntry"/>
            </w:pPr>
            <w:r>
              <w:t>XDW Content Updater</w:t>
            </w:r>
          </w:p>
        </w:tc>
        <w:tc>
          <w:tcPr>
            <w:tcW w:w="2160" w:type="dxa"/>
          </w:tcPr>
          <w:p w14:paraId="38DA0470" w14:textId="77777777" w:rsidR="00A22509" w:rsidRPr="00D9419B" w:rsidRDefault="00A22509"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1EE92046" w14:textId="0684CD45" w:rsidR="00A22509" w:rsidRPr="000807AC" w:rsidRDefault="00A22509" w:rsidP="00DB186B">
            <w:pPr>
              <w:pStyle w:val="TableEntry"/>
            </w:pPr>
          </w:p>
        </w:tc>
        <w:tc>
          <w:tcPr>
            <w:tcW w:w="1951" w:type="dxa"/>
          </w:tcPr>
          <w:p w14:paraId="7087D0E7" w14:textId="2FC38677" w:rsidR="00A22509" w:rsidRPr="000807AC" w:rsidRDefault="00A22509" w:rsidP="00DB186B">
            <w:pPr>
              <w:pStyle w:val="TableEntry"/>
              <w:ind w:left="0"/>
            </w:pPr>
            <w:r>
              <w:t>ITI TF-3</w:t>
            </w:r>
            <w:proofErr w:type="gramStart"/>
            <w:r>
              <w:t>:5</w:t>
            </w:r>
            <w:proofErr w:type="gramEnd"/>
          </w:p>
        </w:tc>
      </w:tr>
      <w:tr w:rsidR="00A22509" w:rsidRPr="000807AC" w14:paraId="789C9DA3" w14:textId="77777777" w:rsidTr="00DB186B">
        <w:trPr>
          <w:cantSplit/>
          <w:trHeight w:val="332"/>
          <w:jc w:val="center"/>
        </w:trPr>
        <w:tc>
          <w:tcPr>
            <w:tcW w:w="2311" w:type="dxa"/>
            <w:vMerge/>
          </w:tcPr>
          <w:p w14:paraId="5ACADB2E" w14:textId="77777777" w:rsidR="00A22509" w:rsidRPr="000807AC" w:rsidRDefault="00A22509" w:rsidP="00DB186B">
            <w:pPr>
              <w:pStyle w:val="TableEntry"/>
            </w:pPr>
          </w:p>
        </w:tc>
        <w:tc>
          <w:tcPr>
            <w:tcW w:w="1980" w:type="dxa"/>
          </w:tcPr>
          <w:p w14:paraId="33474FE0" w14:textId="7B0A581F" w:rsidR="00A22509" w:rsidRPr="000807AC" w:rsidRDefault="00A22509" w:rsidP="00DB186B">
            <w:pPr>
              <w:pStyle w:val="TableEntry"/>
            </w:pPr>
            <w:r>
              <w:t xml:space="preserve">XDW Content Consumer </w:t>
            </w:r>
          </w:p>
        </w:tc>
        <w:tc>
          <w:tcPr>
            <w:tcW w:w="2160" w:type="dxa"/>
          </w:tcPr>
          <w:p w14:paraId="51D007E2" w14:textId="56E395BF" w:rsidR="00A22509" w:rsidRPr="000807AC" w:rsidRDefault="00A22509" w:rsidP="00DB186B">
            <w:pPr>
              <w:pStyle w:val="TableEntry"/>
            </w:pPr>
            <w:r w:rsidRPr="00D9419B">
              <w:t>ITI TF-</w:t>
            </w:r>
            <w:r>
              <w:t xml:space="preserve">1: </w:t>
            </w:r>
            <w:r w:rsidRPr="00D9419B">
              <w:t>30.1.2</w:t>
            </w:r>
          </w:p>
        </w:tc>
        <w:tc>
          <w:tcPr>
            <w:tcW w:w="1951" w:type="dxa"/>
          </w:tcPr>
          <w:p w14:paraId="34CB5C31" w14:textId="77777777" w:rsidR="00A22509" w:rsidRPr="000807AC" w:rsidRDefault="00A22509" w:rsidP="00DB186B">
            <w:pPr>
              <w:pStyle w:val="TableEntry"/>
            </w:pPr>
            <w:r>
              <w:t>ITI TF-3</w:t>
            </w:r>
            <w:proofErr w:type="gramStart"/>
            <w:r>
              <w:t>:5</w:t>
            </w:r>
            <w:proofErr w:type="gramEnd"/>
          </w:p>
        </w:tc>
      </w:tr>
      <w:tr w:rsidR="00A22509" w:rsidRPr="000807AC" w14:paraId="40D3DE14" w14:textId="77777777" w:rsidTr="00DB186B">
        <w:trPr>
          <w:cantSplit/>
          <w:trHeight w:val="332"/>
          <w:jc w:val="center"/>
        </w:trPr>
        <w:tc>
          <w:tcPr>
            <w:tcW w:w="2311" w:type="dxa"/>
            <w:vMerge/>
          </w:tcPr>
          <w:p w14:paraId="2B586E40" w14:textId="77777777" w:rsidR="00A22509" w:rsidRPr="000807AC" w:rsidRDefault="00A22509" w:rsidP="00DB186B">
            <w:pPr>
              <w:pStyle w:val="TableEntry"/>
            </w:pPr>
          </w:p>
        </w:tc>
        <w:tc>
          <w:tcPr>
            <w:tcW w:w="1980" w:type="dxa"/>
          </w:tcPr>
          <w:p w14:paraId="2A962F8C" w14:textId="0A406F93" w:rsidR="00A22509" w:rsidRPr="000807AC" w:rsidRDefault="00A22509" w:rsidP="00DB186B">
            <w:pPr>
              <w:pStyle w:val="TableEntry"/>
            </w:pPr>
            <w:r>
              <w:t>XDS Document Source</w:t>
            </w:r>
          </w:p>
        </w:tc>
        <w:tc>
          <w:tcPr>
            <w:tcW w:w="2160" w:type="dxa"/>
          </w:tcPr>
          <w:p w14:paraId="5EAAD185"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A34B5FA" w14:textId="65050230" w:rsidR="00A22509" w:rsidRPr="000807AC" w:rsidRDefault="00A22509" w:rsidP="00DB186B">
            <w:pPr>
              <w:pStyle w:val="TableEntry"/>
            </w:pPr>
          </w:p>
        </w:tc>
        <w:tc>
          <w:tcPr>
            <w:tcW w:w="1951" w:type="dxa"/>
          </w:tcPr>
          <w:p w14:paraId="33362FC8" w14:textId="77777777" w:rsidR="00A22509" w:rsidRPr="000807AC" w:rsidRDefault="00A22509" w:rsidP="00DB186B">
            <w:pPr>
              <w:pStyle w:val="TableEntry"/>
            </w:pPr>
            <w:r>
              <w:t>--</w:t>
            </w:r>
          </w:p>
        </w:tc>
      </w:tr>
      <w:tr w:rsidR="00A22509" w:rsidRPr="000807AC" w14:paraId="1E945270" w14:textId="77777777" w:rsidTr="00DB186B">
        <w:trPr>
          <w:cantSplit/>
          <w:trHeight w:val="332"/>
          <w:jc w:val="center"/>
        </w:trPr>
        <w:tc>
          <w:tcPr>
            <w:tcW w:w="2311" w:type="dxa"/>
            <w:vMerge/>
          </w:tcPr>
          <w:p w14:paraId="1AFB779D" w14:textId="77777777" w:rsidR="00A22509" w:rsidRPr="000807AC" w:rsidRDefault="00A22509" w:rsidP="00DB186B">
            <w:pPr>
              <w:pStyle w:val="TableEntry"/>
            </w:pPr>
          </w:p>
        </w:tc>
        <w:tc>
          <w:tcPr>
            <w:tcW w:w="1980" w:type="dxa"/>
          </w:tcPr>
          <w:p w14:paraId="7AC5EB01" w14:textId="3C10695D" w:rsidR="00A22509" w:rsidRPr="000807AC" w:rsidRDefault="00A22509" w:rsidP="00DB186B">
            <w:pPr>
              <w:pStyle w:val="TableEntry"/>
            </w:pPr>
            <w:r>
              <w:t>XDS document Consumer</w:t>
            </w:r>
          </w:p>
        </w:tc>
        <w:tc>
          <w:tcPr>
            <w:tcW w:w="2160" w:type="dxa"/>
          </w:tcPr>
          <w:p w14:paraId="15D57ADB" w14:textId="77777777" w:rsidR="00A22509" w:rsidRPr="0070073A" w:rsidRDefault="00A22509"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39D6CFD8" w14:textId="5CA6ECD3" w:rsidR="00A22509" w:rsidRPr="000807AC" w:rsidRDefault="00A22509" w:rsidP="00DB186B">
            <w:pPr>
              <w:pStyle w:val="TableEntry"/>
            </w:pPr>
          </w:p>
        </w:tc>
        <w:tc>
          <w:tcPr>
            <w:tcW w:w="1951" w:type="dxa"/>
          </w:tcPr>
          <w:p w14:paraId="00F0525C" w14:textId="77777777" w:rsidR="00A22509" w:rsidRPr="000807AC" w:rsidRDefault="00A22509" w:rsidP="00DB186B">
            <w:pPr>
              <w:pStyle w:val="TableEntry"/>
            </w:pPr>
            <w:r>
              <w:t>--</w:t>
            </w:r>
          </w:p>
        </w:tc>
      </w:tr>
      <w:tr w:rsidR="00A96AF4" w:rsidRPr="000807AC" w14:paraId="0759A468" w14:textId="77777777" w:rsidTr="00DB186B">
        <w:trPr>
          <w:cantSplit/>
          <w:trHeight w:val="332"/>
          <w:jc w:val="center"/>
        </w:trPr>
        <w:tc>
          <w:tcPr>
            <w:tcW w:w="2311" w:type="dxa"/>
            <w:vMerge/>
          </w:tcPr>
          <w:p w14:paraId="1AB8C5E5" w14:textId="77777777" w:rsidR="00A96AF4" w:rsidRPr="000807AC" w:rsidRDefault="00A96AF4" w:rsidP="00DB186B">
            <w:pPr>
              <w:pStyle w:val="TableEntry"/>
            </w:pPr>
          </w:p>
        </w:tc>
        <w:tc>
          <w:tcPr>
            <w:tcW w:w="1980" w:type="dxa"/>
          </w:tcPr>
          <w:p w14:paraId="3D8C9751" w14:textId="30B2B447" w:rsidR="00A96AF4" w:rsidRDefault="00A96AF4" w:rsidP="00DB186B">
            <w:pPr>
              <w:pStyle w:val="TableEntry"/>
            </w:pPr>
            <w:r>
              <w:t>XDS-I Image Document Consumer</w:t>
            </w:r>
          </w:p>
        </w:tc>
        <w:tc>
          <w:tcPr>
            <w:tcW w:w="2160" w:type="dxa"/>
          </w:tcPr>
          <w:p w14:paraId="5595CFF2" w14:textId="52BACD07" w:rsidR="00A96AF4" w:rsidRPr="0070073A" w:rsidRDefault="00A96AF4" w:rsidP="00C13905">
            <w:pPr>
              <w:shd w:val="clear" w:color="auto" w:fill="FFFFFF"/>
              <w:spacing w:before="100" w:beforeAutospacing="1" w:after="100" w:afterAutospacing="1"/>
              <w:rPr>
                <w:sz w:val="18"/>
              </w:rPr>
            </w:pPr>
            <w:r w:rsidRPr="00EE1573">
              <w:rPr>
                <w:sz w:val="18"/>
              </w:rPr>
              <w:t>RAD TF-1: 18</w:t>
            </w:r>
          </w:p>
        </w:tc>
        <w:tc>
          <w:tcPr>
            <w:tcW w:w="1951" w:type="dxa"/>
          </w:tcPr>
          <w:p w14:paraId="6F5768BA" w14:textId="63585916" w:rsidR="00A96AF4" w:rsidRDefault="00A96AF4" w:rsidP="00DB186B">
            <w:pPr>
              <w:pStyle w:val="TableEntry"/>
            </w:pPr>
            <w:r>
              <w:t>--</w:t>
            </w:r>
          </w:p>
        </w:tc>
      </w:tr>
      <w:tr w:rsidR="00A22509" w:rsidRPr="000807AC" w14:paraId="6950F224" w14:textId="77777777" w:rsidTr="00DB186B">
        <w:trPr>
          <w:cantSplit/>
          <w:trHeight w:val="332"/>
          <w:jc w:val="center"/>
        </w:trPr>
        <w:tc>
          <w:tcPr>
            <w:tcW w:w="2311" w:type="dxa"/>
            <w:vMerge/>
          </w:tcPr>
          <w:p w14:paraId="3B2B6350" w14:textId="77777777" w:rsidR="00A22509" w:rsidRPr="000807AC" w:rsidRDefault="00A22509" w:rsidP="00DB186B">
            <w:pPr>
              <w:pStyle w:val="TableEntry"/>
            </w:pPr>
          </w:p>
        </w:tc>
        <w:tc>
          <w:tcPr>
            <w:tcW w:w="1980" w:type="dxa"/>
          </w:tcPr>
          <w:p w14:paraId="7BA9C980" w14:textId="25D81B20" w:rsidR="00A22509" w:rsidRPr="000807AC" w:rsidRDefault="00A22509" w:rsidP="00DB186B">
            <w:pPr>
              <w:pStyle w:val="TableEntry"/>
            </w:pPr>
            <w:r>
              <w:t>DSUB Document Metadata Subscriber</w:t>
            </w:r>
          </w:p>
        </w:tc>
        <w:tc>
          <w:tcPr>
            <w:tcW w:w="2160" w:type="dxa"/>
          </w:tcPr>
          <w:p w14:paraId="3BA43773" w14:textId="77777777" w:rsidR="00A22509" w:rsidRPr="0070073A" w:rsidRDefault="00A22509" w:rsidP="00A22509">
            <w:pPr>
              <w:shd w:val="clear" w:color="auto" w:fill="FFFFFF"/>
              <w:spacing w:before="100" w:beforeAutospacing="1" w:after="100" w:afterAutospacing="1"/>
              <w:rPr>
                <w:sz w:val="18"/>
              </w:rPr>
            </w:pPr>
            <w:r>
              <w:rPr>
                <w:sz w:val="18"/>
              </w:rPr>
              <w:t xml:space="preserve">ITI TF-1: </w:t>
            </w:r>
            <w:r w:rsidRPr="0070073A">
              <w:rPr>
                <w:sz w:val="18"/>
              </w:rPr>
              <w:t>26.1.1.2</w:t>
            </w:r>
          </w:p>
          <w:p w14:paraId="25F00BAC" w14:textId="6E955FDB" w:rsidR="00A22509" w:rsidRPr="000807AC" w:rsidRDefault="00A22509" w:rsidP="00DB186B">
            <w:pPr>
              <w:pStyle w:val="TableEntry"/>
            </w:pPr>
          </w:p>
        </w:tc>
        <w:tc>
          <w:tcPr>
            <w:tcW w:w="1951" w:type="dxa"/>
          </w:tcPr>
          <w:p w14:paraId="04FC979C" w14:textId="77777777" w:rsidR="00A22509" w:rsidRPr="000807AC" w:rsidRDefault="00A22509" w:rsidP="00DB186B">
            <w:pPr>
              <w:pStyle w:val="TableEntry"/>
            </w:pPr>
            <w:r>
              <w:t>--</w:t>
            </w:r>
          </w:p>
        </w:tc>
      </w:tr>
      <w:tr w:rsidR="00723BD3" w:rsidRPr="000807AC" w14:paraId="79054922" w14:textId="77777777" w:rsidTr="001D62D5">
        <w:trPr>
          <w:cantSplit/>
          <w:trHeight w:val="734"/>
          <w:jc w:val="center"/>
        </w:trPr>
        <w:tc>
          <w:tcPr>
            <w:tcW w:w="2311" w:type="dxa"/>
            <w:vMerge/>
          </w:tcPr>
          <w:p w14:paraId="6166514D" w14:textId="77777777" w:rsidR="00723BD3" w:rsidRPr="000807AC" w:rsidRDefault="00723BD3" w:rsidP="00DB186B">
            <w:pPr>
              <w:pStyle w:val="TableEntry"/>
            </w:pPr>
          </w:p>
        </w:tc>
        <w:tc>
          <w:tcPr>
            <w:tcW w:w="1980" w:type="dxa"/>
          </w:tcPr>
          <w:p w14:paraId="2D49EB56" w14:textId="77777777" w:rsidR="00723BD3" w:rsidRPr="000807AC" w:rsidRDefault="00723BD3" w:rsidP="00DB186B">
            <w:pPr>
              <w:pStyle w:val="TableEntry"/>
            </w:pPr>
            <w:r>
              <w:t>DSUB Notification Recipient</w:t>
            </w:r>
          </w:p>
        </w:tc>
        <w:tc>
          <w:tcPr>
            <w:tcW w:w="2160" w:type="dxa"/>
          </w:tcPr>
          <w:p w14:paraId="07D61F75" w14:textId="77777777" w:rsidR="00723BD3" w:rsidRPr="0070073A" w:rsidRDefault="00723BD3" w:rsidP="00A22509">
            <w:pPr>
              <w:shd w:val="clear" w:color="auto" w:fill="FFFFFF"/>
              <w:spacing w:before="100" w:beforeAutospacing="1" w:after="100" w:afterAutospacing="1"/>
              <w:rPr>
                <w:sz w:val="18"/>
              </w:rPr>
            </w:pPr>
            <w:r>
              <w:rPr>
                <w:sz w:val="18"/>
              </w:rPr>
              <w:t xml:space="preserve">ITI TF-1: </w:t>
            </w:r>
            <w:r w:rsidRPr="0070073A">
              <w:rPr>
                <w:sz w:val="18"/>
              </w:rPr>
              <w:t xml:space="preserve">26.1.1.4 </w:t>
            </w:r>
          </w:p>
          <w:p w14:paraId="3C817D7B" w14:textId="63DBC426" w:rsidR="00723BD3" w:rsidRPr="000807AC" w:rsidRDefault="00723BD3" w:rsidP="00723BD3">
            <w:pPr>
              <w:pStyle w:val="TableEntry"/>
            </w:pPr>
            <w:r>
              <w:t xml:space="preserve"> </w:t>
            </w:r>
          </w:p>
        </w:tc>
        <w:tc>
          <w:tcPr>
            <w:tcW w:w="1951" w:type="dxa"/>
          </w:tcPr>
          <w:p w14:paraId="4EB7B771" w14:textId="77777777" w:rsidR="00723BD3" w:rsidRPr="000807AC" w:rsidRDefault="00723BD3" w:rsidP="00DB186B">
            <w:pPr>
              <w:pStyle w:val="TableEntry"/>
            </w:pPr>
            <w:r>
              <w:t>--</w:t>
            </w:r>
          </w:p>
        </w:tc>
      </w:tr>
      <w:tr w:rsidR="002E6BBC" w:rsidRPr="000807AC" w14:paraId="6DBFA7F4" w14:textId="77777777" w:rsidTr="00DB186B">
        <w:trPr>
          <w:cantSplit/>
          <w:trHeight w:val="332"/>
          <w:jc w:val="center"/>
        </w:trPr>
        <w:tc>
          <w:tcPr>
            <w:tcW w:w="2311" w:type="dxa"/>
            <w:vMerge w:val="restart"/>
          </w:tcPr>
          <w:p w14:paraId="53E99BAF" w14:textId="4665D491" w:rsidR="002E6BBC" w:rsidRPr="000807AC" w:rsidRDefault="00A96AF4" w:rsidP="00DB186B">
            <w:pPr>
              <w:pStyle w:val="TableEntry"/>
              <w:rPr>
                <w:color w:val="0070C0"/>
              </w:rPr>
            </w:pPr>
            <w:r>
              <w:t>HT Participant</w:t>
            </w:r>
          </w:p>
        </w:tc>
        <w:tc>
          <w:tcPr>
            <w:tcW w:w="1980" w:type="dxa"/>
          </w:tcPr>
          <w:p w14:paraId="44067BBD" w14:textId="4C163423" w:rsidR="002E6BBC" w:rsidRPr="000807AC" w:rsidRDefault="002E6BBC" w:rsidP="00DB186B">
            <w:pPr>
              <w:pStyle w:val="TableEntry"/>
              <w:rPr>
                <w:color w:val="0070C0"/>
              </w:rPr>
            </w:pPr>
            <w:r>
              <w:t>XDW Content Updater</w:t>
            </w:r>
          </w:p>
        </w:tc>
        <w:tc>
          <w:tcPr>
            <w:tcW w:w="2160" w:type="dxa"/>
          </w:tcPr>
          <w:p w14:paraId="47C5E278"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 xml:space="preserve">30.1.3 </w:t>
            </w:r>
          </w:p>
          <w:p w14:paraId="0D8DE326" w14:textId="0ADB0600" w:rsidR="002E6BBC" w:rsidRPr="0070073A" w:rsidRDefault="002E6BBC" w:rsidP="00DB186B">
            <w:pPr>
              <w:pStyle w:val="TableEntry"/>
            </w:pPr>
          </w:p>
        </w:tc>
        <w:tc>
          <w:tcPr>
            <w:tcW w:w="1951" w:type="dxa"/>
          </w:tcPr>
          <w:p w14:paraId="174FDC35" w14:textId="0F81D4F7" w:rsidR="002E6BBC" w:rsidRPr="000807AC" w:rsidRDefault="002E6BBC" w:rsidP="00DB186B">
            <w:pPr>
              <w:pStyle w:val="TableEntry"/>
              <w:ind w:left="0"/>
              <w:rPr>
                <w:color w:val="0070C0"/>
              </w:rPr>
            </w:pPr>
            <w:r>
              <w:t>ITI TF-3</w:t>
            </w:r>
            <w:proofErr w:type="gramStart"/>
            <w:r>
              <w:t>:5</w:t>
            </w:r>
            <w:proofErr w:type="gramEnd"/>
          </w:p>
        </w:tc>
      </w:tr>
      <w:tr w:rsidR="002E6BBC" w:rsidRPr="000807AC" w14:paraId="1A33B504" w14:textId="77777777" w:rsidTr="00DB186B">
        <w:trPr>
          <w:cantSplit/>
          <w:trHeight w:val="332"/>
          <w:jc w:val="center"/>
        </w:trPr>
        <w:tc>
          <w:tcPr>
            <w:tcW w:w="2311" w:type="dxa"/>
            <w:vMerge/>
          </w:tcPr>
          <w:p w14:paraId="6C9B3F83" w14:textId="77777777" w:rsidR="002E6BBC" w:rsidRPr="000807AC" w:rsidRDefault="002E6BBC" w:rsidP="00DB186B">
            <w:pPr>
              <w:pStyle w:val="TableEntry"/>
              <w:rPr>
                <w:color w:val="0070C0"/>
              </w:rPr>
            </w:pPr>
          </w:p>
        </w:tc>
        <w:tc>
          <w:tcPr>
            <w:tcW w:w="1980" w:type="dxa"/>
          </w:tcPr>
          <w:p w14:paraId="1AE078CE" w14:textId="02D3CC98" w:rsidR="002E6BBC" w:rsidRPr="000807AC" w:rsidRDefault="002E6BBC" w:rsidP="00DB186B">
            <w:pPr>
              <w:pStyle w:val="TableEntry"/>
              <w:rPr>
                <w:color w:val="0070C0"/>
              </w:rPr>
            </w:pPr>
            <w:r>
              <w:t xml:space="preserve">XDW Content Consumer </w:t>
            </w:r>
          </w:p>
        </w:tc>
        <w:tc>
          <w:tcPr>
            <w:tcW w:w="2160" w:type="dxa"/>
          </w:tcPr>
          <w:p w14:paraId="30874630" w14:textId="125C93ED" w:rsidR="002E6BBC" w:rsidRPr="0070073A" w:rsidRDefault="002E6BBC" w:rsidP="00DB186B">
            <w:pPr>
              <w:pStyle w:val="TableEntry"/>
            </w:pPr>
            <w:r w:rsidRPr="00D9419B">
              <w:t>ITI TF-1</w:t>
            </w:r>
            <w:r>
              <w:t xml:space="preserve">: </w:t>
            </w:r>
            <w:r w:rsidRPr="00D9419B">
              <w:t>30.1.2</w:t>
            </w:r>
          </w:p>
        </w:tc>
        <w:tc>
          <w:tcPr>
            <w:tcW w:w="1951" w:type="dxa"/>
          </w:tcPr>
          <w:p w14:paraId="509C60A0" w14:textId="04A3A121" w:rsidR="002E6BBC" w:rsidRPr="000807AC" w:rsidRDefault="002E6BBC" w:rsidP="00DB186B">
            <w:pPr>
              <w:pStyle w:val="TableEntry"/>
              <w:ind w:left="0"/>
              <w:rPr>
                <w:color w:val="0070C0"/>
              </w:rPr>
            </w:pPr>
            <w:r>
              <w:t>ITI TF-3</w:t>
            </w:r>
            <w:proofErr w:type="gramStart"/>
            <w:r>
              <w:t>:5</w:t>
            </w:r>
            <w:proofErr w:type="gramEnd"/>
          </w:p>
        </w:tc>
      </w:tr>
      <w:tr w:rsidR="002E6BBC" w:rsidRPr="000807AC" w14:paraId="4B8DCD87" w14:textId="77777777" w:rsidTr="00DB186B">
        <w:trPr>
          <w:cantSplit/>
          <w:trHeight w:val="233"/>
          <w:jc w:val="center"/>
        </w:trPr>
        <w:tc>
          <w:tcPr>
            <w:tcW w:w="2311" w:type="dxa"/>
            <w:vMerge/>
          </w:tcPr>
          <w:p w14:paraId="4CB41A97" w14:textId="77777777" w:rsidR="002E6BBC" w:rsidRPr="000807AC" w:rsidRDefault="002E6BBC" w:rsidP="00DB186B">
            <w:pPr>
              <w:pStyle w:val="TableEntry"/>
              <w:rPr>
                <w:color w:val="0070C0"/>
              </w:rPr>
            </w:pPr>
          </w:p>
        </w:tc>
        <w:tc>
          <w:tcPr>
            <w:tcW w:w="1980" w:type="dxa"/>
          </w:tcPr>
          <w:p w14:paraId="346CFF47" w14:textId="146911AF" w:rsidR="002E6BBC" w:rsidRPr="000807AC" w:rsidRDefault="002E6BBC" w:rsidP="00DB186B">
            <w:pPr>
              <w:pStyle w:val="TableEntry"/>
              <w:rPr>
                <w:color w:val="0070C0"/>
              </w:rPr>
            </w:pPr>
            <w:r>
              <w:t>XDS Document Source</w:t>
            </w:r>
          </w:p>
        </w:tc>
        <w:tc>
          <w:tcPr>
            <w:tcW w:w="2160" w:type="dxa"/>
          </w:tcPr>
          <w:p w14:paraId="548A1A43"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10.1.1.1 </w:t>
            </w:r>
          </w:p>
          <w:p w14:paraId="511E6384" w14:textId="1DD81DE0" w:rsidR="002E6BBC" w:rsidRPr="0070073A" w:rsidRDefault="002E6BBC" w:rsidP="00DB186B">
            <w:pPr>
              <w:pStyle w:val="TableEntry"/>
            </w:pPr>
          </w:p>
        </w:tc>
        <w:tc>
          <w:tcPr>
            <w:tcW w:w="1951" w:type="dxa"/>
          </w:tcPr>
          <w:p w14:paraId="15DC9D5E" w14:textId="06FECFCD" w:rsidR="002E6BBC" w:rsidRPr="000807AC" w:rsidRDefault="002E6BBC" w:rsidP="00DB186B">
            <w:pPr>
              <w:pStyle w:val="TableEntry"/>
              <w:rPr>
                <w:color w:val="0070C0"/>
              </w:rPr>
            </w:pPr>
            <w:r>
              <w:t>--</w:t>
            </w:r>
          </w:p>
        </w:tc>
      </w:tr>
      <w:tr w:rsidR="002E6BBC" w:rsidRPr="000807AC" w14:paraId="036B8F5F" w14:textId="77777777" w:rsidTr="00DB186B">
        <w:trPr>
          <w:cantSplit/>
          <w:trHeight w:val="233"/>
          <w:jc w:val="center"/>
        </w:trPr>
        <w:tc>
          <w:tcPr>
            <w:tcW w:w="2311" w:type="dxa"/>
            <w:vMerge/>
          </w:tcPr>
          <w:p w14:paraId="1A129E98" w14:textId="77777777" w:rsidR="002E6BBC" w:rsidRPr="000807AC" w:rsidRDefault="002E6BBC" w:rsidP="00DB186B">
            <w:pPr>
              <w:pStyle w:val="TableEntry"/>
              <w:rPr>
                <w:color w:val="0070C0"/>
              </w:rPr>
            </w:pPr>
          </w:p>
        </w:tc>
        <w:tc>
          <w:tcPr>
            <w:tcW w:w="1980" w:type="dxa"/>
          </w:tcPr>
          <w:p w14:paraId="575AEBEF" w14:textId="7876B280" w:rsidR="002E6BBC" w:rsidRPr="000807AC" w:rsidRDefault="002E6BBC" w:rsidP="00DB186B">
            <w:pPr>
              <w:pStyle w:val="TableEntry"/>
              <w:rPr>
                <w:color w:val="0070C0"/>
              </w:rPr>
            </w:pPr>
            <w:r>
              <w:t>XDS document Consumer</w:t>
            </w:r>
          </w:p>
        </w:tc>
        <w:tc>
          <w:tcPr>
            <w:tcW w:w="2160" w:type="dxa"/>
          </w:tcPr>
          <w:p w14:paraId="561A0AF0" w14:textId="77777777" w:rsidR="002E6BBC" w:rsidRPr="0070073A" w:rsidRDefault="002E6BBC" w:rsidP="00C13905">
            <w:pPr>
              <w:shd w:val="clear" w:color="auto" w:fill="FFFFFF"/>
              <w:spacing w:before="100" w:beforeAutospacing="1" w:after="100" w:afterAutospacing="1"/>
              <w:rPr>
                <w:sz w:val="18"/>
              </w:rPr>
            </w:pPr>
            <w:r w:rsidRPr="0070073A">
              <w:rPr>
                <w:sz w:val="18"/>
              </w:rPr>
              <w:t>ITI TF-1</w:t>
            </w:r>
            <w:r>
              <w:rPr>
                <w:sz w:val="18"/>
              </w:rPr>
              <w:t>:</w:t>
            </w:r>
            <w:r w:rsidRPr="0070073A">
              <w:rPr>
                <w:sz w:val="18"/>
              </w:rPr>
              <w:t xml:space="preserve"> 10.1.1.2 </w:t>
            </w:r>
          </w:p>
          <w:p w14:paraId="40226E3B" w14:textId="4267B634" w:rsidR="002E6BBC" w:rsidRPr="0070073A" w:rsidRDefault="002E6BBC" w:rsidP="00DB186B">
            <w:pPr>
              <w:pStyle w:val="TableEntry"/>
            </w:pPr>
          </w:p>
        </w:tc>
        <w:tc>
          <w:tcPr>
            <w:tcW w:w="1951" w:type="dxa"/>
          </w:tcPr>
          <w:p w14:paraId="03EBAD7F" w14:textId="77777777" w:rsidR="002E6BBC" w:rsidRPr="000807AC" w:rsidRDefault="002E6BBC" w:rsidP="00DB186B">
            <w:pPr>
              <w:pStyle w:val="TableEntry"/>
              <w:rPr>
                <w:color w:val="0070C0"/>
              </w:rPr>
            </w:pPr>
            <w:r>
              <w:t>--</w:t>
            </w:r>
          </w:p>
        </w:tc>
      </w:tr>
      <w:tr w:rsidR="002E6BBC" w:rsidRPr="000807AC" w14:paraId="13F890C5" w14:textId="77777777" w:rsidTr="00DB186B">
        <w:trPr>
          <w:cantSplit/>
          <w:trHeight w:val="233"/>
          <w:jc w:val="center"/>
        </w:trPr>
        <w:tc>
          <w:tcPr>
            <w:tcW w:w="2311" w:type="dxa"/>
            <w:vMerge/>
          </w:tcPr>
          <w:p w14:paraId="5067E5C2" w14:textId="77777777" w:rsidR="002E6BBC" w:rsidRPr="000807AC" w:rsidRDefault="002E6BBC" w:rsidP="00DB186B">
            <w:pPr>
              <w:pStyle w:val="TableEntry"/>
              <w:rPr>
                <w:color w:val="0070C0"/>
              </w:rPr>
            </w:pPr>
          </w:p>
        </w:tc>
        <w:tc>
          <w:tcPr>
            <w:tcW w:w="1980" w:type="dxa"/>
          </w:tcPr>
          <w:p w14:paraId="3CE630CC" w14:textId="77777777" w:rsidR="002E6BBC" w:rsidRDefault="002E6BBC" w:rsidP="00DB186B">
            <w:pPr>
              <w:pStyle w:val="TableEntry"/>
            </w:pPr>
            <w:r>
              <w:t>DSUB Document Metadata Subscriber</w:t>
            </w:r>
          </w:p>
        </w:tc>
        <w:tc>
          <w:tcPr>
            <w:tcW w:w="2160" w:type="dxa"/>
          </w:tcPr>
          <w:p w14:paraId="65EADC79" w14:textId="77777777" w:rsidR="002E6BBC" w:rsidRPr="00D9419B" w:rsidRDefault="002E6BBC" w:rsidP="009E59AF">
            <w:pPr>
              <w:shd w:val="clear" w:color="auto" w:fill="FFFFFF"/>
              <w:spacing w:before="100" w:beforeAutospacing="1" w:after="100" w:afterAutospacing="1"/>
              <w:rPr>
                <w:sz w:val="18"/>
              </w:rPr>
            </w:pPr>
            <w:r>
              <w:rPr>
                <w:sz w:val="18"/>
              </w:rPr>
              <w:t xml:space="preserve">ITI TF-1: </w:t>
            </w:r>
            <w:r w:rsidRPr="00D9419B">
              <w:rPr>
                <w:sz w:val="18"/>
              </w:rPr>
              <w:t>26.1.1.2</w:t>
            </w:r>
          </w:p>
          <w:p w14:paraId="7E18EA0A" w14:textId="77777777" w:rsidR="002E6BBC" w:rsidRPr="0070073A" w:rsidDel="0004190A" w:rsidRDefault="002E6BBC" w:rsidP="00DB186B">
            <w:pPr>
              <w:pStyle w:val="TableEntry"/>
            </w:pPr>
          </w:p>
        </w:tc>
        <w:tc>
          <w:tcPr>
            <w:tcW w:w="1951" w:type="dxa"/>
          </w:tcPr>
          <w:p w14:paraId="1CD78AE7" w14:textId="77777777" w:rsidR="002E6BBC" w:rsidRDefault="002E6BBC" w:rsidP="00DB186B">
            <w:pPr>
              <w:pStyle w:val="TableEntry"/>
            </w:pPr>
            <w:r>
              <w:t>--</w:t>
            </w:r>
          </w:p>
        </w:tc>
      </w:tr>
      <w:tr w:rsidR="00723BD3" w:rsidRPr="000807AC" w14:paraId="641799A7" w14:textId="77777777" w:rsidTr="001D62D5">
        <w:trPr>
          <w:cantSplit/>
          <w:trHeight w:val="584"/>
          <w:jc w:val="center"/>
        </w:trPr>
        <w:tc>
          <w:tcPr>
            <w:tcW w:w="2311" w:type="dxa"/>
            <w:vMerge/>
          </w:tcPr>
          <w:p w14:paraId="41D688AB" w14:textId="77777777" w:rsidR="00723BD3" w:rsidRPr="000807AC" w:rsidRDefault="00723BD3" w:rsidP="00DB186B">
            <w:pPr>
              <w:pStyle w:val="TableEntry"/>
              <w:rPr>
                <w:color w:val="0070C0"/>
              </w:rPr>
            </w:pPr>
          </w:p>
        </w:tc>
        <w:tc>
          <w:tcPr>
            <w:tcW w:w="1980" w:type="dxa"/>
          </w:tcPr>
          <w:p w14:paraId="5E45DD50" w14:textId="77777777" w:rsidR="00723BD3" w:rsidRDefault="00723BD3" w:rsidP="00DB186B">
            <w:pPr>
              <w:pStyle w:val="TableEntry"/>
            </w:pPr>
            <w:r>
              <w:t>DSUB Notification Recipient</w:t>
            </w:r>
          </w:p>
        </w:tc>
        <w:tc>
          <w:tcPr>
            <w:tcW w:w="2160" w:type="dxa"/>
          </w:tcPr>
          <w:p w14:paraId="2201EFCE" w14:textId="2CF5119B" w:rsidR="00723BD3" w:rsidRPr="00723BD3" w:rsidDel="0004190A" w:rsidRDefault="00723BD3" w:rsidP="00723BD3">
            <w:pPr>
              <w:shd w:val="clear" w:color="auto" w:fill="FFFFFF"/>
              <w:spacing w:before="100" w:beforeAutospacing="1" w:after="100" w:afterAutospacing="1"/>
              <w:rPr>
                <w:sz w:val="18"/>
              </w:rPr>
            </w:pPr>
            <w:r>
              <w:rPr>
                <w:sz w:val="18"/>
              </w:rPr>
              <w:t xml:space="preserve">ITI TF-1: </w:t>
            </w:r>
            <w:r w:rsidRPr="00D9419B">
              <w:rPr>
                <w:sz w:val="18"/>
              </w:rPr>
              <w:t xml:space="preserve">26.1.1.4 </w:t>
            </w:r>
          </w:p>
        </w:tc>
        <w:tc>
          <w:tcPr>
            <w:tcW w:w="1951" w:type="dxa"/>
          </w:tcPr>
          <w:p w14:paraId="3F5968D5" w14:textId="77777777" w:rsidR="00723BD3" w:rsidRDefault="00723BD3" w:rsidP="00DB186B">
            <w:pPr>
              <w:pStyle w:val="TableEntry"/>
            </w:pPr>
            <w:r>
              <w:t>--</w:t>
            </w:r>
          </w:p>
        </w:tc>
      </w:tr>
      <w:tr w:rsidR="00872AE5" w:rsidRPr="000807AC" w14:paraId="0E8304EA" w14:textId="77777777" w:rsidTr="000C2ADC">
        <w:trPr>
          <w:cantSplit/>
          <w:trHeight w:val="881"/>
          <w:jc w:val="center"/>
        </w:trPr>
        <w:tc>
          <w:tcPr>
            <w:tcW w:w="2311" w:type="dxa"/>
            <w:vMerge/>
          </w:tcPr>
          <w:p w14:paraId="1B3E039B" w14:textId="77777777" w:rsidR="00872AE5" w:rsidRPr="000807AC" w:rsidRDefault="00872AE5" w:rsidP="00DB186B">
            <w:pPr>
              <w:pStyle w:val="TableEntry"/>
              <w:rPr>
                <w:color w:val="0070C0"/>
              </w:rPr>
            </w:pPr>
          </w:p>
        </w:tc>
        <w:tc>
          <w:tcPr>
            <w:tcW w:w="1980" w:type="dxa"/>
          </w:tcPr>
          <w:p w14:paraId="351D19FD" w14:textId="77777777" w:rsidR="00872AE5" w:rsidRDefault="00872AE5" w:rsidP="00C6564A">
            <w:pPr>
              <w:pStyle w:val="TableEntry"/>
            </w:pPr>
            <w:r>
              <w:t>XDS-I Image Document Consumer</w:t>
            </w:r>
          </w:p>
        </w:tc>
        <w:tc>
          <w:tcPr>
            <w:tcW w:w="2160" w:type="dxa"/>
          </w:tcPr>
          <w:p w14:paraId="387AE018" w14:textId="77777777" w:rsidR="00872AE5" w:rsidRDefault="00872AE5" w:rsidP="00513E1A">
            <w:pPr>
              <w:pStyle w:val="TableEntry"/>
            </w:pPr>
            <w:r>
              <w:t>RAD TF-1: 18</w:t>
            </w:r>
          </w:p>
        </w:tc>
        <w:tc>
          <w:tcPr>
            <w:tcW w:w="1951" w:type="dxa"/>
          </w:tcPr>
          <w:p w14:paraId="5CF3C2BF" w14:textId="77777777" w:rsidR="00872AE5" w:rsidRDefault="00872AE5" w:rsidP="00DB186B">
            <w:pPr>
              <w:pStyle w:val="TableEntry"/>
            </w:pPr>
            <w:r>
              <w:t>--</w:t>
            </w:r>
          </w:p>
        </w:tc>
      </w:tr>
    </w:tbl>
    <w:p w14:paraId="3566DC55" w14:textId="1173A321" w:rsidR="00761469" w:rsidRPr="0070073A" w:rsidRDefault="00761469" w:rsidP="00597DB2">
      <w:pPr>
        <w:pStyle w:val="Note"/>
        <w:rPr>
          <w:b/>
        </w:rPr>
      </w:pPr>
      <w:r w:rsidRPr="0070073A">
        <w:rPr>
          <w:b/>
        </w:rPr>
        <w:t>Note 1:</w:t>
      </w:r>
      <w:r w:rsidR="000C5467" w:rsidRPr="0070073A">
        <w:rPr>
          <w:b/>
        </w:rPr>
        <w:t xml:space="preserve"> </w:t>
      </w:r>
      <w:r w:rsidR="00A23AE8" w:rsidRPr="0070073A">
        <w:rPr>
          <w:b/>
        </w:rPr>
        <w:t>The X</w:t>
      </w:r>
      <w:r w:rsidR="00816459">
        <w:rPr>
          <w:b/>
        </w:rPr>
        <w:t>CHT</w:t>
      </w:r>
      <w:r w:rsidR="00A23AE8" w:rsidRPr="0070073A">
        <w:rPr>
          <w:b/>
        </w:rPr>
        <w:t>-WD actor defined in this profile</w:t>
      </w:r>
      <w:r w:rsidR="006D78E1">
        <w:rPr>
          <w:b/>
        </w:rPr>
        <w:t>, in order to receive notifications,</w:t>
      </w:r>
      <w:r w:rsidR="00A23AE8" w:rsidRPr="0070073A">
        <w:rPr>
          <w:b/>
        </w:rPr>
        <w:t xml:space="preserve"> SHALL be grouped with at least one of the</w:t>
      </w:r>
      <w:r w:rsidR="006D78E1" w:rsidRPr="00513E1A">
        <w:rPr>
          <w:b/>
        </w:rPr>
        <w:t xml:space="preserve"> this two actors: DSUB </w:t>
      </w:r>
      <w:r w:rsidR="006D78E1">
        <w:rPr>
          <w:b/>
        </w:rPr>
        <w:t>Notific</w:t>
      </w:r>
      <w:r w:rsidR="005E425C">
        <w:rPr>
          <w:b/>
        </w:rPr>
        <w:t>a</w:t>
      </w:r>
      <w:r w:rsidR="006D78E1">
        <w:rPr>
          <w:b/>
        </w:rPr>
        <w:t>t</w:t>
      </w:r>
      <w:r w:rsidR="005E425C">
        <w:rPr>
          <w:b/>
        </w:rPr>
        <w:t>i</w:t>
      </w:r>
      <w:r w:rsidR="006D78E1">
        <w:rPr>
          <w:b/>
        </w:rPr>
        <w:t xml:space="preserve">on </w:t>
      </w:r>
      <w:proofErr w:type="gramStart"/>
      <w:r w:rsidR="006D78E1">
        <w:rPr>
          <w:b/>
        </w:rPr>
        <w:t>Recipient ,</w:t>
      </w:r>
      <w:proofErr w:type="gramEnd"/>
      <w:r w:rsidR="006D78E1">
        <w:rPr>
          <w:b/>
        </w:rPr>
        <w:t xml:space="preserve"> </w:t>
      </w:r>
      <w:r w:rsidR="00816459">
        <w:rPr>
          <w:b/>
        </w:rPr>
        <w:t>D</w:t>
      </w:r>
      <w:r w:rsidR="006D78E1">
        <w:rPr>
          <w:b/>
        </w:rPr>
        <w:t xml:space="preserve">SUB Notification Puller. </w:t>
      </w:r>
      <w:r w:rsidR="00A23AE8" w:rsidRPr="0070073A">
        <w:rPr>
          <w:b/>
        </w:rPr>
        <w:t xml:space="preserve"> </w:t>
      </w:r>
    </w:p>
    <w:p w14:paraId="2FDE6D17" w14:textId="77777777" w:rsidR="00EE1573" w:rsidRDefault="00EE1573" w:rsidP="00DC6191">
      <w:pPr>
        <w:pStyle w:val="TableTitle"/>
        <w:jc w:val="left"/>
        <w:rPr>
          <w:rFonts w:ascii="Times New Roman" w:hAnsi="Times New Roman"/>
          <w:b w:val="0"/>
          <w:sz w:val="24"/>
        </w:rPr>
      </w:pPr>
      <w:bookmarkStart w:id="72" w:name="_Toc336006518"/>
    </w:p>
    <w:p w14:paraId="40C72B73" w14:textId="047CFFD8" w:rsidR="00DC6191" w:rsidRPr="001F71B7" w:rsidRDefault="00DC6191" w:rsidP="00DC6191">
      <w:pPr>
        <w:pStyle w:val="TableTitle"/>
        <w:jc w:val="left"/>
        <w:rPr>
          <w:rFonts w:ascii="Times New Roman" w:hAnsi="Times New Roman"/>
          <w:b w:val="0"/>
          <w:sz w:val="24"/>
        </w:rPr>
      </w:pPr>
      <w:r w:rsidRPr="001F71B7">
        <w:rPr>
          <w:rFonts w:ascii="Times New Roman" w:hAnsi="Times New Roman"/>
          <w:b w:val="0"/>
          <w:sz w:val="24"/>
        </w:rPr>
        <w:t xml:space="preserve">The following sections identify how DSUB functionalities </w:t>
      </w:r>
      <w:r>
        <w:rPr>
          <w:rFonts w:ascii="Times New Roman" w:hAnsi="Times New Roman"/>
          <w:b w:val="0"/>
          <w:sz w:val="24"/>
        </w:rPr>
        <w:t>shall</w:t>
      </w:r>
      <w:r w:rsidRPr="001F71B7">
        <w:rPr>
          <w:rFonts w:ascii="Times New Roman" w:hAnsi="Times New Roman"/>
          <w:b w:val="0"/>
          <w:sz w:val="24"/>
        </w:rPr>
        <w:t xml:space="preserve"> be used to notify workflow Status updates.</w:t>
      </w:r>
      <w:r>
        <w:rPr>
          <w:rFonts w:ascii="Times New Roman" w:hAnsi="Times New Roman"/>
          <w:b w:val="0"/>
          <w:sz w:val="24"/>
        </w:rPr>
        <w:t xml:space="preserve"> Other additional uses of DSUB</w:t>
      </w:r>
      <w:r w:rsidR="007D3A2A">
        <w:rPr>
          <w:rFonts w:ascii="Times New Roman" w:hAnsi="Times New Roman"/>
          <w:b w:val="0"/>
          <w:sz w:val="24"/>
        </w:rPr>
        <w:t xml:space="preserve"> filters for subscriptions</w:t>
      </w:r>
      <w:r>
        <w:rPr>
          <w:rFonts w:ascii="Times New Roman" w:hAnsi="Times New Roman"/>
          <w:b w:val="0"/>
          <w:sz w:val="24"/>
        </w:rPr>
        <w:t xml:space="preserve"> are not </w:t>
      </w:r>
      <w:r w:rsidR="007D3A2A">
        <w:rPr>
          <w:rFonts w:ascii="Times New Roman" w:hAnsi="Times New Roman"/>
          <w:b w:val="0"/>
          <w:sz w:val="24"/>
        </w:rPr>
        <w:t>forbidden</w:t>
      </w:r>
      <w:r>
        <w:rPr>
          <w:rFonts w:ascii="Times New Roman" w:hAnsi="Times New Roman"/>
          <w:b w:val="0"/>
          <w:sz w:val="24"/>
        </w:rPr>
        <w:t>, however the following shall be considered implementation requirements for X</w:t>
      </w:r>
      <w:r w:rsidR="00B43EC6">
        <w:rPr>
          <w:rFonts w:ascii="Times New Roman" w:hAnsi="Times New Roman"/>
          <w:b w:val="0"/>
          <w:sz w:val="24"/>
        </w:rPr>
        <w:t>CHT</w:t>
      </w:r>
      <w:r>
        <w:rPr>
          <w:rFonts w:ascii="Times New Roman" w:hAnsi="Times New Roman"/>
          <w:b w:val="0"/>
          <w:sz w:val="24"/>
        </w:rPr>
        <w:t>-WD actors.</w:t>
      </w:r>
      <w:r w:rsidR="007D3A2A">
        <w:rPr>
          <w:rFonts w:ascii="Times New Roman" w:hAnsi="Times New Roman"/>
          <w:b w:val="0"/>
          <w:sz w:val="24"/>
        </w:rPr>
        <w:t xml:space="preserve"> </w:t>
      </w:r>
      <w:r>
        <w:rPr>
          <w:rFonts w:ascii="Times New Roman" w:hAnsi="Times New Roman"/>
          <w:b w:val="0"/>
          <w:sz w:val="24"/>
        </w:rPr>
        <w:t xml:space="preserve">   </w:t>
      </w:r>
      <w:r w:rsidRPr="001F71B7">
        <w:rPr>
          <w:rFonts w:ascii="Times New Roman" w:hAnsi="Times New Roman"/>
          <w:b w:val="0"/>
          <w:sz w:val="24"/>
        </w:rPr>
        <w:t xml:space="preserve"> </w:t>
      </w:r>
    </w:p>
    <w:p w14:paraId="453B742C" w14:textId="324AE539" w:rsidR="00CF283F" w:rsidRPr="000807AC" w:rsidRDefault="00CF283F" w:rsidP="00303E20">
      <w:pPr>
        <w:pStyle w:val="Titolo2"/>
        <w:numPr>
          <w:ilvl w:val="0"/>
          <w:numId w:val="0"/>
        </w:numPr>
        <w:rPr>
          <w:noProof w:val="0"/>
        </w:rPr>
      </w:pPr>
      <w:r w:rsidRPr="000807AC">
        <w:rPr>
          <w:noProof w:val="0"/>
        </w:rPr>
        <w:t>X.</w:t>
      </w:r>
      <w:r w:rsidR="00AF472E" w:rsidRPr="000807AC">
        <w:rPr>
          <w:noProof w:val="0"/>
        </w:rPr>
        <w:t>4</w:t>
      </w:r>
      <w:r w:rsidR="005F21E7" w:rsidRPr="000807AC">
        <w:rPr>
          <w:noProof w:val="0"/>
        </w:rPr>
        <w:t xml:space="preserve"> </w:t>
      </w:r>
      <w:r w:rsidR="000B42D6">
        <w:rPr>
          <w:noProof w:val="0"/>
        </w:rPr>
        <w:t>X</w:t>
      </w:r>
      <w:r w:rsidR="00B43EC6">
        <w:rPr>
          <w:noProof w:val="0"/>
        </w:rPr>
        <w:t>CHT</w:t>
      </w:r>
      <w:r w:rsidR="000B42D6">
        <w:rPr>
          <w:noProof w:val="0"/>
        </w:rPr>
        <w:t>-WD</w:t>
      </w:r>
      <w:r w:rsidRPr="000807AC">
        <w:rPr>
          <w:noProof w:val="0"/>
        </w:rPr>
        <w:t xml:space="preserve"> </w:t>
      </w:r>
      <w:bookmarkEnd w:id="65"/>
      <w:bookmarkEnd w:id="66"/>
      <w:r w:rsidR="00167DB7" w:rsidRPr="000807AC">
        <w:rPr>
          <w:noProof w:val="0"/>
        </w:rPr>
        <w:t>Overview</w:t>
      </w:r>
      <w:bookmarkEnd w:id="72"/>
    </w:p>
    <w:p w14:paraId="3531647D" w14:textId="0400D2A4" w:rsidR="00BB21DE" w:rsidRDefault="00D138C4" w:rsidP="00BB21DE">
      <w:pPr>
        <w:widowControl w:val="0"/>
        <w:autoSpaceDE w:val="0"/>
        <w:autoSpaceDN w:val="0"/>
        <w:adjustRightInd w:val="0"/>
        <w:spacing w:before="0"/>
        <w:rPr>
          <w:lang w:val="en-GB" w:eastAsia="it-IT"/>
        </w:rPr>
      </w:pPr>
      <w:r w:rsidRPr="00574FC1">
        <w:rPr>
          <w:lang w:eastAsia="it-IT"/>
        </w:rPr>
        <w:t xml:space="preserve">In many countries, the high healthcare specialization is centralized </w:t>
      </w:r>
      <w:r w:rsidR="009266B0">
        <w:rPr>
          <w:lang w:eastAsia="it-IT"/>
        </w:rPr>
        <w:t xml:space="preserve">in few hospitals </w:t>
      </w:r>
      <w:r w:rsidRPr="00574FC1">
        <w:rPr>
          <w:lang w:eastAsia="it-IT"/>
        </w:rPr>
        <w:t xml:space="preserve">in order to make </w:t>
      </w:r>
      <w:r w:rsidR="005E425C">
        <w:rPr>
          <w:lang w:eastAsia="it-IT"/>
        </w:rPr>
        <w:t>limited</w:t>
      </w:r>
      <w:r w:rsidRPr="00574FC1">
        <w:rPr>
          <w:lang w:eastAsia="it-IT"/>
        </w:rPr>
        <w:t xml:space="preserve"> health resources </w:t>
      </w:r>
      <w:r w:rsidR="00416AF2" w:rsidRPr="00574FC1">
        <w:rPr>
          <w:lang w:eastAsia="it-IT"/>
        </w:rPr>
        <w:t>widely</w:t>
      </w:r>
      <w:r w:rsidR="00416AF2">
        <w:rPr>
          <w:lang w:eastAsia="it-IT"/>
        </w:rPr>
        <w:t xml:space="preserve"> </w:t>
      </w:r>
      <w:r w:rsidR="00416AF2" w:rsidRPr="00574FC1">
        <w:rPr>
          <w:lang w:eastAsia="it-IT"/>
        </w:rPr>
        <w:t>available</w:t>
      </w:r>
      <w:r w:rsidRPr="00574FC1">
        <w:rPr>
          <w:lang w:eastAsia="it-IT"/>
        </w:rPr>
        <w:t xml:space="preserve">, because they are often very expensive. </w:t>
      </w:r>
      <w:r w:rsidR="009266B0">
        <w:rPr>
          <w:lang w:eastAsia="it-IT"/>
        </w:rPr>
        <w:t xml:space="preserve">For example, in </w:t>
      </w:r>
      <w:r w:rsidR="00416AF2">
        <w:rPr>
          <w:lang w:eastAsia="it-IT"/>
        </w:rPr>
        <w:t xml:space="preserve">the </w:t>
      </w:r>
      <w:r w:rsidR="009266B0">
        <w:rPr>
          <w:lang w:eastAsia="it-IT"/>
        </w:rPr>
        <w:t>cardiac</w:t>
      </w:r>
      <w:r w:rsidRPr="00574FC1">
        <w:rPr>
          <w:lang w:eastAsia="it-IT"/>
        </w:rPr>
        <w:t xml:space="preserve"> field, there are ma</w:t>
      </w:r>
      <w:r w:rsidR="009266B0">
        <w:rPr>
          <w:lang w:eastAsia="it-IT"/>
        </w:rPr>
        <w:t>ny community hospitals without cardiac surg</w:t>
      </w:r>
      <w:r w:rsidR="00416AF2">
        <w:rPr>
          <w:lang w:eastAsia="it-IT"/>
        </w:rPr>
        <w:t>ical services</w:t>
      </w:r>
      <w:r w:rsidRPr="00574FC1">
        <w:rPr>
          <w:lang w:eastAsia="it-IT"/>
        </w:rPr>
        <w:t xml:space="preserve">. Community hospitals need </w:t>
      </w:r>
      <w:r w:rsidR="009266B0">
        <w:rPr>
          <w:lang w:eastAsia="it-IT"/>
        </w:rPr>
        <w:t xml:space="preserve">remote </w:t>
      </w:r>
      <w:r w:rsidRPr="00574FC1">
        <w:rPr>
          <w:lang w:eastAsia="it-IT"/>
        </w:rPr>
        <w:t xml:space="preserve">support </w:t>
      </w:r>
      <w:r w:rsidR="00416AF2">
        <w:rPr>
          <w:lang w:eastAsia="it-IT"/>
        </w:rPr>
        <w:t>of</w:t>
      </w:r>
      <w:r w:rsidRPr="00574FC1">
        <w:rPr>
          <w:lang w:eastAsia="it-IT"/>
        </w:rPr>
        <w:t xml:space="preserve"> many professionals that work in other structures, in order to guarantee an optimal treatment strategy in specific field such as stable CAD (Coronary Artery Disease), NSTEMI (non-ST elevation myocardial infarction), Cardiogenic Shock (CS), or aortic </w:t>
      </w:r>
      <w:r w:rsidR="000E1624">
        <w:rPr>
          <w:lang w:eastAsia="it-IT"/>
        </w:rPr>
        <w:t>valve disease. Many countries are</w:t>
      </w:r>
      <w:r w:rsidRPr="00574FC1">
        <w:rPr>
          <w:lang w:eastAsia="it-IT"/>
        </w:rPr>
        <w:t xml:space="preserve"> moving to create dynamic and multidisciplinary teams of professionals </w:t>
      </w:r>
      <w:r w:rsidR="00F34650">
        <w:rPr>
          <w:lang w:eastAsia="it-IT"/>
        </w:rPr>
        <w:t xml:space="preserve">who are </w:t>
      </w:r>
      <w:r w:rsidRPr="00574FC1">
        <w:rPr>
          <w:lang w:eastAsia="it-IT"/>
        </w:rPr>
        <w:t>able to perform a complete analysis of the more complex clinical cases</w:t>
      </w:r>
      <w:r w:rsidR="00F34650">
        <w:rPr>
          <w:lang w:eastAsia="it-IT"/>
        </w:rPr>
        <w:t>. W</w:t>
      </w:r>
      <w:r w:rsidR="005E425C">
        <w:rPr>
          <w:lang w:eastAsia="it-IT"/>
        </w:rPr>
        <w:t>e are grateful</w:t>
      </w:r>
      <w:r w:rsidRPr="00574FC1">
        <w:rPr>
          <w:lang w:eastAsia="it-IT"/>
        </w:rPr>
        <w:t xml:space="preserve"> </w:t>
      </w:r>
      <w:r w:rsidR="00F34650">
        <w:rPr>
          <w:lang w:eastAsia="it-IT"/>
        </w:rPr>
        <w:t>for this</w:t>
      </w:r>
      <w:r w:rsidRPr="00574FC1">
        <w:rPr>
          <w:lang w:eastAsia="it-IT"/>
        </w:rPr>
        <w:t xml:space="preserve"> network of hubs. Th</w:t>
      </w:r>
      <w:r w:rsidR="00F34650">
        <w:rPr>
          <w:lang w:eastAsia="it-IT"/>
        </w:rPr>
        <w:t>e</w:t>
      </w:r>
      <w:r w:rsidRPr="00574FC1">
        <w:rPr>
          <w:lang w:eastAsia="it-IT"/>
        </w:rPr>
        <w:t xml:space="preserve"> team is called  “H</w:t>
      </w:r>
      <w:r w:rsidR="009266B0">
        <w:rPr>
          <w:lang w:eastAsia="it-IT"/>
        </w:rPr>
        <w:t xml:space="preserve">eart Team” (HT) in </w:t>
      </w:r>
      <w:r w:rsidR="00F34650">
        <w:rPr>
          <w:lang w:eastAsia="it-IT"/>
        </w:rPr>
        <w:t xml:space="preserve">the </w:t>
      </w:r>
      <w:r w:rsidR="009266B0">
        <w:rPr>
          <w:lang w:eastAsia="it-IT"/>
        </w:rPr>
        <w:t>cardiac</w:t>
      </w:r>
      <w:r w:rsidRPr="00574FC1">
        <w:rPr>
          <w:lang w:eastAsia="it-IT"/>
        </w:rPr>
        <w:t xml:space="preserve"> </w:t>
      </w:r>
      <w:r w:rsidR="00F34650">
        <w:rPr>
          <w:lang w:eastAsia="it-IT"/>
        </w:rPr>
        <w:t>arena</w:t>
      </w:r>
      <w:r w:rsidRPr="00574FC1">
        <w:rPr>
          <w:lang w:eastAsia="it-IT"/>
        </w:rPr>
        <w:t xml:space="preserve"> and they are responsible for the management of the clinical </w:t>
      </w:r>
      <w:r w:rsidRPr="00574FC1">
        <w:rPr>
          <w:lang w:eastAsia="it-IT"/>
        </w:rPr>
        <w:lastRenderedPageBreak/>
        <w:t xml:space="preserve">pathway for patients with cardiac disease. </w:t>
      </w:r>
      <w:r w:rsidR="009266B0">
        <w:rPr>
          <w:lang w:eastAsia="it-IT"/>
        </w:rPr>
        <w:t>However, i</w:t>
      </w:r>
      <w:r w:rsidRPr="00574FC1">
        <w:rPr>
          <w:lang w:eastAsia="it-IT"/>
        </w:rPr>
        <w:t>t is difficult to manage and coordinate remote interaction among healthcare professionals involved in a</w:t>
      </w:r>
      <w:r w:rsidR="000E1624">
        <w:rPr>
          <w:lang w:eastAsia="it-IT"/>
        </w:rPr>
        <w:t>n</w:t>
      </w:r>
      <w:r w:rsidRPr="00574FC1">
        <w:rPr>
          <w:lang w:eastAsia="it-IT"/>
        </w:rPr>
        <w:t xml:space="preserve"> Heart Team, that belong to different structures and that use different systems. </w:t>
      </w:r>
      <w:r w:rsidR="00BB21DE">
        <w:rPr>
          <w:lang w:val="en-GB" w:eastAsia="it-IT"/>
        </w:rPr>
        <w:t>The aim of HT is to facilitate</w:t>
      </w:r>
      <w:r w:rsidR="00BB21DE" w:rsidRPr="00C238F5">
        <w:rPr>
          <w:lang w:val="en-GB" w:eastAsia="it-IT"/>
        </w:rPr>
        <w:t xml:space="preserve"> appropriate decision </w:t>
      </w:r>
      <w:r w:rsidR="00BB21DE">
        <w:rPr>
          <w:lang w:val="en-GB" w:eastAsia="it-IT"/>
        </w:rPr>
        <w:t xml:space="preserve">making </w:t>
      </w:r>
      <w:r w:rsidR="00BB21DE" w:rsidRPr="00C238F5">
        <w:rPr>
          <w:lang w:val="en-GB" w:eastAsia="it-IT"/>
        </w:rPr>
        <w:t>on the treatment or intervention of patient</w:t>
      </w:r>
      <w:r w:rsidR="00BB21DE">
        <w:rPr>
          <w:lang w:val="en-GB" w:eastAsia="it-IT"/>
        </w:rPr>
        <w:t xml:space="preserve">s. </w:t>
      </w:r>
      <w:r w:rsidRPr="00574FC1">
        <w:rPr>
          <w:lang w:eastAsia="it-IT"/>
        </w:rPr>
        <w:t>For this reason</w:t>
      </w:r>
      <w:r w:rsidR="005E425C">
        <w:rPr>
          <w:lang w:eastAsia="it-IT"/>
        </w:rPr>
        <w:t>,</w:t>
      </w:r>
      <w:r w:rsidRPr="00574FC1">
        <w:rPr>
          <w:lang w:eastAsia="it-IT"/>
        </w:rPr>
        <w:t xml:space="preserve"> we need a f</w:t>
      </w:r>
      <w:r w:rsidR="000E1624">
        <w:rPr>
          <w:lang w:eastAsia="it-IT"/>
        </w:rPr>
        <w:t>l</w:t>
      </w:r>
      <w:r w:rsidRPr="00574FC1">
        <w:rPr>
          <w:lang w:eastAsia="it-IT"/>
        </w:rPr>
        <w:t xml:space="preserve">exible common workflow </w:t>
      </w:r>
      <w:r w:rsidR="009266B0">
        <w:rPr>
          <w:lang w:eastAsia="it-IT"/>
        </w:rPr>
        <w:t>that define ru</w:t>
      </w:r>
      <w:r w:rsidRPr="00574FC1">
        <w:rPr>
          <w:lang w:eastAsia="it-IT"/>
        </w:rPr>
        <w:t>les and activities of each systems used by the members in the management of HT.</w:t>
      </w:r>
      <w:r w:rsidR="00BB21DE">
        <w:rPr>
          <w:lang w:eastAsia="it-IT"/>
        </w:rPr>
        <w:t xml:space="preserve"> </w:t>
      </w:r>
    </w:p>
    <w:p w14:paraId="3F16C390" w14:textId="6674841C" w:rsidR="00D138C4" w:rsidRDefault="00D138C4" w:rsidP="00D138C4">
      <w:pPr>
        <w:widowControl w:val="0"/>
        <w:autoSpaceDE w:val="0"/>
        <w:autoSpaceDN w:val="0"/>
        <w:adjustRightInd w:val="0"/>
        <w:spacing w:before="0"/>
        <w:rPr>
          <w:lang w:eastAsia="it-IT"/>
        </w:rPr>
      </w:pPr>
    </w:p>
    <w:p w14:paraId="4390D35B" w14:textId="7FD46F26" w:rsidR="00D138C4" w:rsidRDefault="006617EE" w:rsidP="006617EE">
      <w:pPr>
        <w:widowControl w:val="0"/>
        <w:autoSpaceDE w:val="0"/>
        <w:autoSpaceDN w:val="0"/>
        <w:adjustRightInd w:val="0"/>
        <w:spacing w:before="0"/>
        <w:rPr>
          <w:lang w:val="en-GB" w:eastAsia="it-IT"/>
        </w:rPr>
      </w:pPr>
      <w:r w:rsidRPr="00C238F5">
        <w:rPr>
          <w:lang w:val="en-GB" w:eastAsia="it-IT"/>
        </w:rPr>
        <w:t xml:space="preserve">The </w:t>
      </w:r>
      <w:r>
        <w:t>XCHT-WD</w:t>
      </w:r>
      <w:r w:rsidRPr="00C238F5" w:rsidDel="00DB08F4">
        <w:rPr>
          <w:lang w:val="en-GB" w:eastAsia="it-IT"/>
        </w:rPr>
        <w:t xml:space="preserve"> </w:t>
      </w:r>
      <w:r w:rsidRPr="00C238F5">
        <w:rPr>
          <w:lang w:val="en-GB" w:eastAsia="it-IT"/>
        </w:rPr>
        <w:t xml:space="preserve">profile </w:t>
      </w:r>
      <w:r w:rsidR="00390584">
        <w:rPr>
          <w:lang w:val="en-GB" w:eastAsia="it-IT"/>
        </w:rPr>
        <w:t>defines the workflow</w:t>
      </w:r>
      <w:r w:rsidR="00BB21DE">
        <w:rPr>
          <w:lang w:val="en-GB" w:eastAsia="it-IT"/>
        </w:rPr>
        <w:t xml:space="preserve">, intended as </w:t>
      </w:r>
      <w:r w:rsidR="00BB21DE" w:rsidRPr="00C238F5">
        <w:rPr>
          <w:lang w:val="en-GB" w:eastAsia="it-IT"/>
        </w:rPr>
        <w:t>a common set of rules</w:t>
      </w:r>
      <w:r w:rsidR="00BB21DE">
        <w:rPr>
          <w:lang w:val="en-GB" w:eastAsia="it-IT"/>
        </w:rPr>
        <w:t xml:space="preserve"> and activities,</w:t>
      </w:r>
      <w:r w:rsidR="00BB21DE" w:rsidRPr="00C238F5">
        <w:rPr>
          <w:lang w:val="en-GB" w:eastAsia="it-IT"/>
        </w:rPr>
        <w:t xml:space="preserve"> </w:t>
      </w:r>
      <w:r w:rsidRPr="00C238F5">
        <w:rPr>
          <w:lang w:val="en-GB" w:eastAsia="it-IT"/>
        </w:rPr>
        <w:t xml:space="preserve">related to the collaboration </w:t>
      </w:r>
      <w:r>
        <w:rPr>
          <w:lang w:val="en-GB" w:eastAsia="it-IT"/>
        </w:rPr>
        <w:t>of</w:t>
      </w:r>
      <w:r w:rsidRPr="00C238F5">
        <w:rPr>
          <w:lang w:val="en-GB" w:eastAsia="it-IT"/>
        </w:rPr>
        <w:t xml:space="preserve"> the members of a dynamic network of cardiovascular professionals </w:t>
      </w:r>
      <w:r>
        <w:rPr>
          <w:lang w:val="en-GB" w:eastAsia="it-IT"/>
        </w:rPr>
        <w:t xml:space="preserve">that </w:t>
      </w:r>
      <w:r w:rsidRPr="00C238F5">
        <w:rPr>
          <w:lang w:val="en-GB" w:eastAsia="it-IT"/>
        </w:rPr>
        <w:t xml:space="preserve">belong to different hospitals, called Heart Team (HT), </w:t>
      </w:r>
      <w:r>
        <w:rPr>
          <w:lang w:val="en-GB" w:eastAsia="it-IT"/>
        </w:rPr>
        <w:t>to facilitate</w:t>
      </w:r>
      <w:r w:rsidRPr="00C238F5">
        <w:rPr>
          <w:lang w:val="en-GB" w:eastAsia="it-IT"/>
        </w:rPr>
        <w:t xml:space="preserve"> appropriate decision </w:t>
      </w:r>
      <w:r>
        <w:rPr>
          <w:lang w:val="en-GB" w:eastAsia="it-IT"/>
        </w:rPr>
        <w:t xml:space="preserve">making </w:t>
      </w:r>
      <w:r w:rsidRPr="00C238F5">
        <w:rPr>
          <w:lang w:val="en-GB" w:eastAsia="it-IT"/>
        </w:rPr>
        <w:t>on the treatment or intervention of patient</w:t>
      </w:r>
      <w:r>
        <w:rPr>
          <w:lang w:val="en-GB" w:eastAsia="it-IT"/>
        </w:rPr>
        <w:t>s and</w:t>
      </w:r>
      <w:r w:rsidRPr="00C238F5">
        <w:rPr>
          <w:lang w:val="en-GB" w:eastAsia="it-IT"/>
        </w:rPr>
        <w:t xml:space="preserve"> to better manage the knowledge exchange. </w:t>
      </w:r>
      <w:r w:rsidR="00211915">
        <w:rPr>
          <w:lang w:val="en-GB" w:eastAsia="it-IT"/>
        </w:rPr>
        <w:t>This profile is based on XDW profile.</w:t>
      </w:r>
    </w:p>
    <w:p w14:paraId="2F6D08CC" w14:textId="77777777" w:rsidR="00581830" w:rsidRPr="001C5505" w:rsidRDefault="00581830" w:rsidP="00581830">
      <w:pPr>
        <w:pStyle w:val="Corpodeltesto"/>
      </w:pPr>
      <w:bookmarkStart w:id="73" w:name="_Toc336006519"/>
    </w:p>
    <w:p w14:paraId="04F73F6C" w14:textId="77777777" w:rsidR="00581830" w:rsidRPr="00A94299" w:rsidRDefault="00581830" w:rsidP="00581830">
      <w:r>
        <w:rPr>
          <w:rFonts w:ascii="Arial" w:hAnsi="Arial"/>
          <w:b/>
          <w:noProof/>
          <w:kern w:val="28"/>
          <w:sz w:val="28"/>
        </w:rPr>
        <w:t>X.</w:t>
      </w:r>
      <w:r w:rsidRPr="001C5505">
        <w:rPr>
          <w:rFonts w:ascii="Arial" w:hAnsi="Arial"/>
          <w:b/>
          <w:noProof/>
          <w:kern w:val="28"/>
          <w:sz w:val="28"/>
        </w:rPr>
        <w:t>4.1 Concepts</w:t>
      </w:r>
    </w:p>
    <w:p w14:paraId="1C48C663" w14:textId="322209A0" w:rsidR="00581830" w:rsidRDefault="00581830" w:rsidP="00581830">
      <w:pPr>
        <w:pStyle w:val="Titolo3"/>
        <w:numPr>
          <w:ilvl w:val="0"/>
          <w:numId w:val="0"/>
        </w:numPr>
        <w:ind w:left="720" w:hanging="720"/>
      </w:pPr>
      <w:r>
        <w:t xml:space="preserve">X.4.1.1 </w:t>
      </w:r>
      <w:r w:rsidR="00C968FE">
        <w:t>Heart Team</w:t>
      </w:r>
      <w:r w:rsidRPr="00CC1444">
        <w:t xml:space="preserve">  </w:t>
      </w:r>
    </w:p>
    <w:p w14:paraId="24E80156" w14:textId="0B15FF0D" w:rsidR="006617EE" w:rsidRPr="001C5505" w:rsidRDefault="00C968FE" w:rsidP="004477E7">
      <w:pPr>
        <w:widowControl w:val="0"/>
        <w:autoSpaceDE w:val="0"/>
        <w:autoSpaceDN w:val="0"/>
        <w:adjustRightInd w:val="0"/>
        <w:spacing w:before="0"/>
      </w:pPr>
      <w:r>
        <w:rPr>
          <w:lang w:val="en-GB" w:eastAsia="it-IT"/>
        </w:rPr>
        <w:t xml:space="preserve">Heart Team (HT) is a dynamic network of professionals </w:t>
      </w:r>
      <w:r w:rsidR="006617EE">
        <w:rPr>
          <w:lang w:val="en-GB" w:eastAsia="it-IT"/>
        </w:rPr>
        <w:t>in the cardiovascular</w:t>
      </w:r>
      <w:r>
        <w:rPr>
          <w:lang w:val="en-GB" w:eastAsia="it-IT"/>
        </w:rPr>
        <w:t xml:space="preserve"> field</w:t>
      </w:r>
      <w:r w:rsidR="00E55CCF">
        <w:rPr>
          <w:lang w:val="en-GB" w:eastAsia="it-IT"/>
        </w:rPr>
        <w:t>. They can</w:t>
      </w:r>
      <w:r>
        <w:rPr>
          <w:lang w:val="en-GB" w:eastAsia="it-IT"/>
        </w:rPr>
        <w:t xml:space="preserve"> </w:t>
      </w:r>
      <w:r w:rsidRPr="00842E33">
        <w:rPr>
          <w:lang w:val="en-GB" w:eastAsia="it-IT"/>
        </w:rPr>
        <w:t>belong to different hospitals</w:t>
      </w:r>
      <w:r w:rsidR="00E55CCF">
        <w:rPr>
          <w:lang w:val="en-GB" w:eastAsia="it-IT"/>
        </w:rPr>
        <w:t xml:space="preserve">, and they aim </w:t>
      </w:r>
      <w:r w:rsidRPr="00842E33">
        <w:rPr>
          <w:lang w:val="en-GB" w:eastAsia="it-IT"/>
        </w:rPr>
        <w:t xml:space="preserve">to </w:t>
      </w:r>
      <w:r w:rsidR="006617EE">
        <w:rPr>
          <w:lang w:val="en-GB" w:eastAsia="it-IT"/>
        </w:rPr>
        <w:t>facilitate</w:t>
      </w:r>
      <w:r w:rsidR="006617EE" w:rsidRPr="00C238F5">
        <w:rPr>
          <w:lang w:val="en-GB" w:eastAsia="it-IT"/>
        </w:rPr>
        <w:t xml:space="preserve"> appropriate </w:t>
      </w:r>
      <w:proofErr w:type="gramStart"/>
      <w:r w:rsidR="006617EE" w:rsidRPr="00C238F5">
        <w:rPr>
          <w:lang w:val="en-GB" w:eastAsia="it-IT"/>
        </w:rPr>
        <w:t xml:space="preserve">decision </w:t>
      </w:r>
      <w:r w:rsidR="006617EE">
        <w:rPr>
          <w:lang w:val="en-GB" w:eastAsia="it-IT"/>
        </w:rPr>
        <w:t>making</w:t>
      </w:r>
      <w:proofErr w:type="gramEnd"/>
      <w:r w:rsidR="006617EE">
        <w:rPr>
          <w:lang w:val="en-GB" w:eastAsia="it-IT"/>
        </w:rPr>
        <w:t xml:space="preserve"> </w:t>
      </w:r>
      <w:r w:rsidR="006617EE" w:rsidRPr="00C238F5">
        <w:rPr>
          <w:lang w:val="en-GB" w:eastAsia="it-IT"/>
        </w:rPr>
        <w:t>on the treatment or intervention of patient</w:t>
      </w:r>
      <w:r w:rsidR="006617EE">
        <w:rPr>
          <w:lang w:val="en-GB" w:eastAsia="it-IT"/>
        </w:rPr>
        <w:t>s and</w:t>
      </w:r>
      <w:r w:rsidR="006617EE" w:rsidRPr="00C238F5">
        <w:rPr>
          <w:lang w:val="en-GB" w:eastAsia="it-IT"/>
        </w:rPr>
        <w:t xml:space="preserve"> to better manage the knowledge exchange. </w:t>
      </w:r>
    </w:p>
    <w:p w14:paraId="162B8733" w14:textId="51E52835" w:rsidR="00C968FE" w:rsidRDefault="00C968FE" w:rsidP="00C968FE">
      <w:pPr>
        <w:widowControl w:val="0"/>
        <w:autoSpaceDE w:val="0"/>
        <w:autoSpaceDN w:val="0"/>
        <w:adjustRightInd w:val="0"/>
        <w:spacing w:before="0"/>
        <w:rPr>
          <w:lang w:val="en-GB" w:eastAsia="it-IT"/>
        </w:rPr>
      </w:pPr>
    </w:p>
    <w:p w14:paraId="7C4E2B10" w14:textId="13B8F0B4" w:rsidR="00C968FE" w:rsidRPr="00842E33" w:rsidRDefault="006617EE" w:rsidP="00C968FE">
      <w:pPr>
        <w:widowControl w:val="0"/>
        <w:autoSpaceDE w:val="0"/>
        <w:autoSpaceDN w:val="0"/>
        <w:adjustRightInd w:val="0"/>
        <w:spacing w:before="0"/>
        <w:rPr>
          <w:i/>
          <w:lang w:val="en-GB" w:eastAsia="it-IT"/>
        </w:rPr>
      </w:pPr>
      <w:r>
        <w:rPr>
          <w:lang w:val="en-GB" w:eastAsia="it-IT"/>
        </w:rPr>
        <w:t>Examples of c</w:t>
      </w:r>
      <w:r w:rsidR="00C968FE" w:rsidRPr="00842E33">
        <w:rPr>
          <w:lang w:val="en-GB" w:eastAsia="it-IT"/>
        </w:rPr>
        <w:t xml:space="preserve">ardiovascular diseases that can require the </w:t>
      </w:r>
      <w:r>
        <w:rPr>
          <w:lang w:val="en-GB" w:eastAsia="it-IT"/>
        </w:rPr>
        <w:t>input of the</w:t>
      </w:r>
      <w:r w:rsidR="00C968FE" w:rsidRPr="00842E33">
        <w:rPr>
          <w:lang w:val="en-GB" w:eastAsia="it-IT"/>
        </w:rPr>
        <w:t xml:space="preserve"> </w:t>
      </w:r>
      <w:r w:rsidR="00C968FE">
        <w:rPr>
          <w:lang w:val="en-GB" w:eastAsia="it-IT"/>
        </w:rPr>
        <w:t>HT</w:t>
      </w:r>
      <w:proofErr w:type="gramStart"/>
      <w:r>
        <w:rPr>
          <w:lang w:val="en-GB" w:eastAsia="it-IT"/>
        </w:rPr>
        <w:t>,</w:t>
      </w:r>
      <w:r w:rsidR="00C968FE">
        <w:rPr>
          <w:lang w:val="en-GB" w:eastAsia="it-IT"/>
        </w:rPr>
        <w:t xml:space="preserve"> </w:t>
      </w:r>
      <w:r>
        <w:rPr>
          <w:lang w:val="en-GB" w:eastAsia="it-IT"/>
        </w:rPr>
        <w:t>,</w:t>
      </w:r>
      <w:proofErr w:type="gramEnd"/>
      <w:r w:rsidR="00C968FE">
        <w:rPr>
          <w:lang w:val="en-GB" w:eastAsia="it-IT"/>
        </w:rPr>
        <w:t xml:space="preserve"> according to </w:t>
      </w:r>
      <w:r w:rsidR="00C968FE" w:rsidRPr="00842E33">
        <w:rPr>
          <w:lang w:val="en-GB" w:eastAsia="it-IT"/>
        </w:rPr>
        <w:t>Class I recommendation as required by American and European professional organizations guidelines</w:t>
      </w:r>
      <w:r w:rsidR="00DE257B">
        <w:rPr>
          <w:lang w:val="en-GB" w:eastAsia="it-IT"/>
        </w:rPr>
        <w:t xml:space="preserve"> are</w:t>
      </w:r>
      <w:r w:rsidR="00C968FE" w:rsidRPr="00842E33">
        <w:rPr>
          <w:lang w:val="en-GB" w:eastAsia="it-IT"/>
        </w:rPr>
        <w:t>:</w:t>
      </w:r>
    </w:p>
    <w:p w14:paraId="5DD70756" w14:textId="265301AA" w:rsidR="00C968FE" w:rsidRPr="00842E33" w:rsidRDefault="00C968FE" w:rsidP="00C57C6C">
      <w:pPr>
        <w:pStyle w:val="AuthorInstructions"/>
        <w:numPr>
          <w:ilvl w:val="0"/>
          <w:numId w:val="25"/>
        </w:numPr>
        <w:rPr>
          <w:i w:val="0"/>
          <w:lang w:val="en-GB" w:eastAsia="it-IT"/>
        </w:rPr>
      </w:pPr>
      <w:proofErr w:type="gramStart"/>
      <w:r w:rsidRPr="00842E33">
        <w:rPr>
          <w:i w:val="0"/>
          <w:lang w:val="en-GB" w:eastAsia="it-IT"/>
        </w:rPr>
        <w:t>complex</w:t>
      </w:r>
      <w:proofErr w:type="gramEnd"/>
      <w:r w:rsidRPr="00842E33">
        <w:rPr>
          <w:i w:val="0"/>
          <w:lang w:val="en-GB" w:eastAsia="it-IT"/>
        </w:rPr>
        <w:t xml:space="preserve"> coronary artery disease</w:t>
      </w:r>
      <w:r w:rsidRPr="00842E33">
        <w:rPr>
          <w:i w:val="0"/>
          <w:vertAlign w:val="superscript"/>
          <w:lang w:val="en-GB" w:eastAsia="it-IT"/>
        </w:rPr>
        <w:t>1, 2</w:t>
      </w:r>
    </w:p>
    <w:p w14:paraId="1D415845" w14:textId="734BD190" w:rsidR="00C968FE" w:rsidRPr="00842E33" w:rsidRDefault="00C968FE" w:rsidP="00C57C6C">
      <w:pPr>
        <w:pStyle w:val="AuthorInstructions"/>
        <w:numPr>
          <w:ilvl w:val="0"/>
          <w:numId w:val="25"/>
        </w:numPr>
        <w:rPr>
          <w:i w:val="0"/>
          <w:lang w:val="en-GB" w:eastAsia="it-IT"/>
        </w:rPr>
      </w:pPr>
      <w:r w:rsidRPr="00842E33">
        <w:rPr>
          <w:i w:val="0"/>
          <w:lang w:val="en-GB" w:eastAsia="it-IT"/>
        </w:rPr>
        <w:t xml:space="preserve">Severe </w:t>
      </w:r>
      <w:proofErr w:type="spellStart"/>
      <w:r w:rsidRPr="00842E33">
        <w:rPr>
          <w:i w:val="0"/>
          <w:lang w:val="en-GB" w:eastAsia="it-IT"/>
        </w:rPr>
        <w:t>valvular</w:t>
      </w:r>
      <w:proofErr w:type="spellEnd"/>
      <w:r w:rsidRPr="00842E33">
        <w:rPr>
          <w:i w:val="0"/>
          <w:lang w:val="en-GB" w:eastAsia="it-IT"/>
        </w:rPr>
        <w:t xml:space="preserve"> heart disease (Aortic and/or Mitral </w:t>
      </w:r>
      <w:proofErr w:type="gramStart"/>
      <w:r w:rsidRPr="00842E33">
        <w:rPr>
          <w:i w:val="0"/>
          <w:lang w:val="en-GB" w:eastAsia="it-IT"/>
        </w:rPr>
        <w:t>valve)</w:t>
      </w:r>
      <w:r w:rsidRPr="00842E33">
        <w:rPr>
          <w:i w:val="0"/>
          <w:vertAlign w:val="superscript"/>
          <w:lang w:val="en-GB" w:eastAsia="it-IT"/>
        </w:rPr>
        <w:t>3</w:t>
      </w:r>
      <w:proofErr w:type="gramEnd"/>
    </w:p>
    <w:p w14:paraId="6EE4035D" w14:textId="25BDDA47" w:rsidR="00C968FE" w:rsidRPr="00842E33" w:rsidRDefault="00C968FE" w:rsidP="00C57C6C">
      <w:pPr>
        <w:pStyle w:val="AuthorInstructions"/>
        <w:numPr>
          <w:ilvl w:val="0"/>
          <w:numId w:val="25"/>
        </w:numPr>
        <w:rPr>
          <w:i w:val="0"/>
          <w:lang w:val="en-GB" w:eastAsia="it-IT"/>
        </w:rPr>
      </w:pPr>
      <w:r>
        <w:rPr>
          <w:i w:val="0"/>
          <w:lang w:val="en-GB" w:eastAsia="it-IT"/>
        </w:rPr>
        <w:t>Other</w:t>
      </w:r>
      <w:r w:rsidRPr="00842E33">
        <w:rPr>
          <w:i w:val="0"/>
          <w:lang w:val="en-GB" w:eastAsia="it-IT"/>
        </w:rPr>
        <w:t xml:space="preserve"> Cardiovascular diseases that can benefit from the discussion with a </w:t>
      </w:r>
      <w:r w:rsidR="006617EE">
        <w:rPr>
          <w:i w:val="0"/>
          <w:lang w:val="en-GB" w:eastAsia="it-IT"/>
        </w:rPr>
        <w:t>HT</w:t>
      </w:r>
      <w:r w:rsidRPr="00842E33">
        <w:rPr>
          <w:i w:val="0"/>
          <w:lang w:val="en-GB" w:eastAsia="it-IT"/>
        </w:rPr>
        <w:t xml:space="preserve"> approach</w:t>
      </w:r>
      <w:r>
        <w:rPr>
          <w:i w:val="0"/>
          <w:lang w:val="en-GB" w:eastAsia="it-IT"/>
        </w:rPr>
        <w:t xml:space="preserve"> are</w:t>
      </w:r>
      <w:r w:rsidR="006617EE">
        <w:rPr>
          <w:i w:val="0"/>
          <w:lang w:val="en-GB" w:eastAsia="it-IT"/>
        </w:rPr>
        <w:t>:</w:t>
      </w:r>
    </w:p>
    <w:p w14:paraId="3C61FEBF" w14:textId="7F6B97CD" w:rsidR="00C968FE" w:rsidRPr="00842E33" w:rsidRDefault="00C968FE" w:rsidP="004477E7">
      <w:pPr>
        <w:pStyle w:val="AuthorInstructions"/>
        <w:ind w:left="1440"/>
        <w:rPr>
          <w:i w:val="0"/>
          <w:lang w:val="en-GB"/>
        </w:rPr>
      </w:pPr>
      <w:r w:rsidRPr="00842E33">
        <w:rPr>
          <w:i w:val="0"/>
          <w:lang w:val="en-GB" w:eastAsia="it-IT"/>
        </w:rPr>
        <w:t xml:space="preserve">- </w:t>
      </w:r>
      <w:proofErr w:type="gramStart"/>
      <w:r w:rsidRPr="00842E33">
        <w:rPr>
          <w:i w:val="0"/>
          <w:lang w:val="en-GB" w:eastAsia="it-IT"/>
        </w:rPr>
        <w:t>heart</w:t>
      </w:r>
      <w:proofErr w:type="gramEnd"/>
      <w:r w:rsidRPr="00842E33">
        <w:rPr>
          <w:i w:val="0"/>
          <w:lang w:val="en-GB" w:eastAsia="it-IT"/>
        </w:rPr>
        <w:t xml:space="preserve"> rhythm disorder (arrhythmia)</w:t>
      </w:r>
    </w:p>
    <w:p w14:paraId="1676B7E3" w14:textId="5DAB94A6" w:rsidR="00C968FE" w:rsidRPr="00842E33" w:rsidRDefault="00C968FE" w:rsidP="004477E7">
      <w:pPr>
        <w:pStyle w:val="AuthorInstructions"/>
        <w:ind w:left="1440"/>
        <w:rPr>
          <w:i w:val="0"/>
          <w:lang w:val="en-GB" w:eastAsia="it-IT"/>
        </w:rPr>
      </w:pPr>
      <w:r w:rsidRPr="00842E33">
        <w:rPr>
          <w:i w:val="0"/>
          <w:lang w:val="en-GB" w:eastAsia="it-IT"/>
        </w:rPr>
        <w:t>- Advanced or Chronic Heart Failure</w:t>
      </w:r>
    </w:p>
    <w:p w14:paraId="6379326A" w14:textId="1A7283D7" w:rsidR="00C968FE" w:rsidRPr="00842E33" w:rsidRDefault="00C968FE" w:rsidP="004477E7">
      <w:pPr>
        <w:pStyle w:val="AuthorInstructions"/>
        <w:ind w:left="1440"/>
        <w:rPr>
          <w:i w:val="0"/>
          <w:lang w:val="en-GB" w:eastAsia="it-IT"/>
        </w:rPr>
      </w:pPr>
      <w:r w:rsidRPr="00842E33">
        <w:rPr>
          <w:i w:val="0"/>
          <w:lang w:val="en-GB" w:eastAsia="it-IT"/>
        </w:rPr>
        <w:t>- Cardiogenic Shock</w:t>
      </w:r>
    </w:p>
    <w:p w14:paraId="3B8FFA21" w14:textId="77777777" w:rsidR="00C968FE" w:rsidRPr="00842E33" w:rsidRDefault="00C968FE" w:rsidP="00C968FE">
      <w:pPr>
        <w:pStyle w:val="AuthorInstructions"/>
        <w:rPr>
          <w:i w:val="0"/>
          <w:sz w:val="18"/>
          <w:szCs w:val="18"/>
          <w:lang w:val="en-GB"/>
        </w:rPr>
      </w:pPr>
      <w:r w:rsidRPr="00842E33">
        <w:rPr>
          <w:i w:val="0"/>
          <w:sz w:val="18"/>
          <w:szCs w:val="18"/>
          <w:lang w:val="en-GB"/>
        </w:rPr>
        <w:t>Note 1: 2011 ACCF/AHA/SCAI Guideline for Percutaneous Coronary Intervention: a report of the American College of Cardiology Foundation/American Heart Association Task Force on Practice Guidelines and the Society for Cardiovascular Angiography and Interventions. Circulation. 2011</w:t>
      </w:r>
      <w:proofErr w:type="gramStart"/>
      <w:r w:rsidRPr="00842E33">
        <w:rPr>
          <w:i w:val="0"/>
          <w:sz w:val="18"/>
          <w:szCs w:val="18"/>
          <w:lang w:val="en-GB"/>
        </w:rPr>
        <w:t>;124:e574</w:t>
      </w:r>
      <w:proofErr w:type="gramEnd"/>
      <w:r w:rsidRPr="00842E33">
        <w:rPr>
          <w:i w:val="0"/>
          <w:sz w:val="18"/>
          <w:szCs w:val="18"/>
          <w:lang w:val="en-GB"/>
        </w:rPr>
        <w:t>–e651.</w:t>
      </w:r>
    </w:p>
    <w:p w14:paraId="1D7B93DD"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2: 2014 ESC/EACTS Guidelines on myocardial revascularization, The Task Force on Myocardial Revascularization of the European Society of Cardiology (ESC) and the European Association for Cardio-Thoracic Surgery (EACTS) Developed with the special contribution of the European Association of Percutaneous Cardiovascular Interventions (EAPCI). </w:t>
      </w:r>
      <w:proofErr w:type="spellStart"/>
      <w:r w:rsidRPr="00842E33">
        <w:rPr>
          <w:i w:val="0"/>
          <w:sz w:val="18"/>
          <w:szCs w:val="18"/>
          <w:lang w:val="en-GB"/>
        </w:rPr>
        <w:t>Eur</w:t>
      </w:r>
      <w:proofErr w:type="spellEnd"/>
      <w:r w:rsidRPr="00842E33">
        <w:rPr>
          <w:i w:val="0"/>
          <w:sz w:val="18"/>
          <w:szCs w:val="18"/>
          <w:lang w:val="en-GB"/>
        </w:rPr>
        <w:t xml:space="preserve"> Heart J. 2014 Oct 1</w:t>
      </w:r>
      <w:proofErr w:type="gramStart"/>
      <w:r w:rsidRPr="00842E33">
        <w:rPr>
          <w:i w:val="0"/>
          <w:sz w:val="18"/>
          <w:szCs w:val="18"/>
          <w:lang w:val="en-GB"/>
        </w:rPr>
        <w:t>;35</w:t>
      </w:r>
      <w:proofErr w:type="gramEnd"/>
      <w:r w:rsidRPr="00842E33">
        <w:rPr>
          <w:i w:val="0"/>
          <w:sz w:val="18"/>
          <w:szCs w:val="18"/>
          <w:lang w:val="en-GB"/>
        </w:rPr>
        <w:t>(37):2541-619.</w:t>
      </w:r>
    </w:p>
    <w:p w14:paraId="28E450E4" w14:textId="77777777" w:rsidR="00C968FE" w:rsidRPr="00842E33" w:rsidRDefault="00C968FE" w:rsidP="00C968FE">
      <w:pPr>
        <w:pStyle w:val="AuthorInstructions"/>
        <w:rPr>
          <w:i w:val="0"/>
          <w:sz w:val="18"/>
          <w:szCs w:val="18"/>
          <w:lang w:val="en-GB"/>
        </w:rPr>
      </w:pPr>
      <w:r w:rsidRPr="00842E33">
        <w:rPr>
          <w:i w:val="0"/>
          <w:sz w:val="18"/>
          <w:szCs w:val="18"/>
          <w:lang w:val="en-GB"/>
        </w:rPr>
        <w:t xml:space="preserve">Note 3: Nishimura RA, Otto CM, </w:t>
      </w:r>
      <w:proofErr w:type="spellStart"/>
      <w:r w:rsidRPr="00842E33">
        <w:rPr>
          <w:i w:val="0"/>
          <w:sz w:val="18"/>
          <w:szCs w:val="18"/>
          <w:lang w:val="en-GB"/>
        </w:rPr>
        <w:t>Bonow</w:t>
      </w:r>
      <w:proofErr w:type="spellEnd"/>
      <w:r w:rsidRPr="00842E33">
        <w:rPr>
          <w:i w:val="0"/>
          <w:sz w:val="18"/>
          <w:szCs w:val="18"/>
          <w:lang w:val="en-GB"/>
        </w:rPr>
        <w:t xml:space="preserve"> RO, et al. 2014 AHA/ACC guideline for the management of patients with </w:t>
      </w:r>
      <w:proofErr w:type="spellStart"/>
      <w:r w:rsidRPr="00842E33">
        <w:rPr>
          <w:i w:val="0"/>
          <w:sz w:val="18"/>
          <w:szCs w:val="18"/>
          <w:lang w:val="en-GB"/>
        </w:rPr>
        <w:t>valvular</w:t>
      </w:r>
      <w:proofErr w:type="spellEnd"/>
      <w:r w:rsidRPr="00842E33">
        <w:rPr>
          <w:i w:val="0"/>
          <w:sz w:val="18"/>
          <w:szCs w:val="18"/>
          <w:lang w:val="en-GB"/>
        </w:rPr>
        <w:t xml:space="preserve"> heart disease: executive summary: a report of the American College of Cardiology/American Heart Association Task Force on Practice Guidelines. J Am </w:t>
      </w:r>
      <w:proofErr w:type="spellStart"/>
      <w:r w:rsidRPr="00842E33">
        <w:rPr>
          <w:i w:val="0"/>
          <w:sz w:val="18"/>
          <w:szCs w:val="18"/>
          <w:lang w:val="en-GB"/>
        </w:rPr>
        <w:t>Coll</w:t>
      </w:r>
      <w:proofErr w:type="spellEnd"/>
      <w:r w:rsidRPr="00842E33">
        <w:rPr>
          <w:i w:val="0"/>
          <w:sz w:val="18"/>
          <w:szCs w:val="18"/>
          <w:lang w:val="en-GB"/>
        </w:rPr>
        <w:t xml:space="preserve"> </w:t>
      </w:r>
      <w:proofErr w:type="spellStart"/>
      <w:r w:rsidRPr="00842E33">
        <w:rPr>
          <w:i w:val="0"/>
          <w:sz w:val="18"/>
          <w:szCs w:val="18"/>
          <w:lang w:val="en-GB"/>
        </w:rPr>
        <w:t>Cardiol</w:t>
      </w:r>
      <w:proofErr w:type="spellEnd"/>
      <w:r w:rsidRPr="00842E33">
        <w:rPr>
          <w:i w:val="0"/>
          <w:sz w:val="18"/>
          <w:szCs w:val="18"/>
          <w:lang w:val="en-GB"/>
        </w:rPr>
        <w:t xml:space="preserve"> 2014</w:t>
      </w:r>
      <w:proofErr w:type="gramStart"/>
      <w:r w:rsidRPr="00842E33">
        <w:rPr>
          <w:i w:val="0"/>
          <w:sz w:val="18"/>
          <w:szCs w:val="18"/>
          <w:lang w:val="en-GB"/>
        </w:rPr>
        <w:t>;63:2438</w:t>
      </w:r>
      <w:proofErr w:type="gramEnd"/>
      <w:r w:rsidRPr="00842E33">
        <w:rPr>
          <w:i w:val="0"/>
          <w:sz w:val="18"/>
          <w:szCs w:val="18"/>
          <w:lang w:val="en-GB"/>
        </w:rPr>
        <w:t>–88. *</w:t>
      </w:r>
      <w:proofErr w:type="spellStart"/>
      <w:r w:rsidRPr="00842E33">
        <w:rPr>
          <w:i w:val="0"/>
          <w:sz w:val="18"/>
          <w:szCs w:val="18"/>
          <w:lang w:val="en-GB"/>
        </w:rPr>
        <w:t>Vahanian</w:t>
      </w:r>
      <w:proofErr w:type="spellEnd"/>
      <w:r w:rsidRPr="00842E33">
        <w:rPr>
          <w:i w:val="0"/>
          <w:sz w:val="18"/>
          <w:szCs w:val="18"/>
          <w:lang w:val="en-GB"/>
        </w:rPr>
        <w:t xml:space="preserve"> A, Alfieri O, </w:t>
      </w:r>
      <w:proofErr w:type="spellStart"/>
      <w:r w:rsidRPr="00842E33">
        <w:rPr>
          <w:i w:val="0"/>
          <w:sz w:val="18"/>
          <w:szCs w:val="18"/>
          <w:lang w:val="en-GB"/>
        </w:rPr>
        <w:t>Andreotti</w:t>
      </w:r>
      <w:proofErr w:type="spellEnd"/>
      <w:r w:rsidRPr="00842E33">
        <w:rPr>
          <w:i w:val="0"/>
          <w:sz w:val="18"/>
          <w:szCs w:val="18"/>
          <w:lang w:val="en-GB"/>
        </w:rPr>
        <w:t xml:space="preserve"> F, et al. Guidelines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(version 2012): the Joint Task Force on the Management of </w:t>
      </w:r>
      <w:proofErr w:type="spellStart"/>
      <w:r w:rsidRPr="00842E33">
        <w:rPr>
          <w:i w:val="0"/>
          <w:sz w:val="18"/>
          <w:szCs w:val="18"/>
          <w:lang w:val="en-GB"/>
        </w:rPr>
        <w:t>Valvular</w:t>
      </w:r>
      <w:proofErr w:type="spellEnd"/>
      <w:r w:rsidRPr="00842E33">
        <w:rPr>
          <w:i w:val="0"/>
          <w:sz w:val="18"/>
          <w:szCs w:val="18"/>
          <w:lang w:val="en-GB"/>
        </w:rPr>
        <w:t xml:space="preserve"> Heart Disease of the European Society of Cardiology (ESC) and the European Association for Cardio-Thoracic Surgery (EACTS). </w:t>
      </w:r>
      <w:proofErr w:type="spellStart"/>
      <w:proofErr w:type="gramStart"/>
      <w:r w:rsidRPr="00842E33">
        <w:rPr>
          <w:i w:val="0"/>
          <w:sz w:val="18"/>
          <w:szCs w:val="18"/>
          <w:lang w:val="en-GB"/>
        </w:rPr>
        <w:t>Eur</w:t>
      </w:r>
      <w:proofErr w:type="spellEnd"/>
      <w:r w:rsidRPr="00842E33">
        <w:rPr>
          <w:i w:val="0"/>
          <w:sz w:val="18"/>
          <w:szCs w:val="18"/>
          <w:lang w:val="en-GB"/>
        </w:rPr>
        <w:t xml:space="preserve"> J </w:t>
      </w:r>
      <w:proofErr w:type="spellStart"/>
      <w:r w:rsidRPr="00842E33">
        <w:rPr>
          <w:i w:val="0"/>
          <w:sz w:val="18"/>
          <w:szCs w:val="18"/>
          <w:lang w:val="en-GB"/>
        </w:rPr>
        <w:t>Cardiothorac</w:t>
      </w:r>
      <w:proofErr w:type="spellEnd"/>
      <w:r w:rsidRPr="00842E33">
        <w:rPr>
          <w:i w:val="0"/>
          <w:sz w:val="18"/>
          <w:szCs w:val="18"/>
          <w:lang w:val="en-GB"/>
        </w:rPr>
        <w:t xml:space="preserve"> </w:t>
      </w:r>
      <w:proofErr w:type="spellStart"/>
      <w:r w:rsidRPr="00842E33">
        <w:rPr>
          <w:i w:val="0"/>
          <w:sz w:val="18"/>
          <w:szCs w:val="18"/>
          <w:lang w:val="en-GB"/>
        </w:rPr>
        <w:t>Surg</w:t>
      </w:r>
      <w:proofErr w:type="spellEnd"/>
      <w:r w:rsidRPr="00842E33">
        <w:rPr>
          <w:i w:val="0"/>
          <w:sz w:val="18"/>
          <w:szCs w:val="18"/>
          <w:lang w:val="en-GB"/>
        </w:rPr>
        <w:t xml:space="preserve"> 2012; 42:S1–44.</w:t>
      </w:r>
      <w:proofErr w:type="gramEnd"/>
    </w:p>
    <w:p w14:paraId="234980B3" w14:textId="345D589E" w:rsidR="00581830" w:rsidRDefault="00581830" w:rsidP="00581830">
      <w:pPr>
        <w:pStyle w:val="Titolo4"/>
        <w:numPr>
          <w:ilvl w:val="0"/>
          <w:numId w:val="0"/>
        </w:numPr>
        <w:ind w:left="864" w:hanging="864"/>
      </w:pPr>
      <w:r>
        <w:lastRenderedPageBreak/>
        <w:t xml:space="preserve">X.4.1.3 </w:t>
      </w:r>
      <w:r w:rsidR="006617EE">
        <w:t>HT</w:t>
      </w:r>
      <w:r>
        <w:t xml:space="preserve"> Documents</w:t>
      </w:r>
    </w:p>
    <w:p w14:paraId="55DB1D81" w14:textId="74BFDD12" w:rsidR="00581830" w:rsidRDefault="00581830" w:rsidP="00581830">
      <w:pPr>
        <w:pStyle w:val="Corpodeltesto"/>
      </w:pPr>
      <w:r>
        <w:t>I</w:t>
      </w:r>
      <w:r w:rsidRPr="003F1F6A">
        <w:t xml:space="preserve">n this section we present the </w:t>
      </w:r>
      <w:r w:rsidR="00DF7A1E">
        <w:t>d</w:t>
      </w:r>
      <w:r>
        <w:t>ocuments</w:t>
      </w:r>
      <w:r w:rsidRPr="003F1F6A">
        <w:t xml:space="preserve"> involved in the </w:t>
      </w:r>
      <w:r w:rsidR="006617EE">
        <w:t>HT</w:t>
      </w:r>
      <w:r w:rsidRPr="003F1F6A">
        <w:t xml:space="preserve"> process</w:t>
      </w:r>
      <w:r>
        <w:t xml:space="preserve">.  </w:t>
      </w:r>
    </w:p>
    <w:p w14:paraId="5207CCD5" w14:textId="3585C57A" w:rsidR="00581830" w:rsidRDefault="00581830" w:rsidP="00581830">
      <w:pPr>
        <w:pStyle w:val="Corpodeltesto"/>
      </w:pPr>
      <w:r>
        <w:t xml:space="preserve">The </w:t>
      </w:r>
      <w:r w:rsidR="006617EE">
        <w:t>HT</w:t>
      </w:r>
      <w:r>
        <w:t xml:space="preserve"> process specifies the usage of document types in the table below:</w:t>
      </w:r>
    </w:p>
    <w:p w14:paraId="1049E199" w14:textId="77777777" w:rsidR="00581830" w:rsidRPr="003651D9" w:rsidRDefault="00581830" w:rsidP="00581830">
      <w:pPr>
        <w:pStyle w:val="Corpodeltesto"/>
      </w:pPr>
      <w:r>
        <w:t xml:space="preserve">  </w:t>
      </w:r>
    </w:p>
    <w:tbl>
      <w:tblPr>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80"/>
        <w:gridCol w:w="6750"/>
        <w:tblGridChange w:id="74">
          <w:tblGrid>
            <w:gridCol w:w="108"/>
            <w:gridCol w:w="1872"/>
            <w:gridCol w:w="108"/>
            <w:gridCol w:w="6642"/>
            <w:gridCol w:w="108"/>
          </w:tblGrid>
        </w:tblGridChange>
      </w:tblGrid>
      <w:tr w:rsidR="00581830" w:rsidRPr="003651D9" w14:paraId="3137F2DC" w14:textId="77777777" w:rsidTr="00B05F9B">
        <w:tc>
          <w:tcPr>
            <w:tcW w:w="1980" w:type="dxa"/>
            <w:shd w:val="clear" w:color="auto" w:fill="D9D9D9"/>
          </w:tcPr>
          <w:p w14:paraId="7D60525E" w14:textId="77777777" w:rsidR="00581830" w:rsidRPr="003651D9" w:rsidRDefault="00581830" w:rsidP="006C631B">
            <w:pPr>
              <w:pStyle w:val="TableEntryHeader"/>
            </w:pPr>
            <w:r>
              <w:t>Document Types</w:t>
            </w:r>
          </w:p>
        </w:tc>
        <w:tc>
          <w:tcPr>
            <w:tcW w:w="6750" w:type="dxa"/>
            <w:shd w:val="clear" w:color="auto" w:fill="D9D9D9"/>
          </w:tcPr>
          <w:p w14:paraId="7344CB4B" w14:textId="77777777" w:rsidR="00581830" w:rsidRPr="003651D9" w:rsidRDefault="00581830" w:rsidP="006C631B">
            <w:pPr>
              <w:pStyle w:val="TableEntryHeader"/>
            </w:pPr>
            <w:r w:rsidRPr="003651D9">
              <w:t>Definition</w:t>
            </w:r>
          </w:p>
        </w:tc>
      </w:tr>
      <w:tr w:rsidR="003A45C5" w:rsidRPr="003651D9" w14:paraId="143AD431" w14:textId="77777777" w:rsidTr="00270742">
        <w:tblPrEx>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PrExChange w:id="75" w:author="Elena Vio" w:date="2016-03-30T15:02:00Z">
            <w:tblPrEx>
              <w:tblW w:w="873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PrEx>
          </w:tblPrExChange>
        </w:tblPrEx>
        <w:trPr>
          <w:trPrChange w:id="76" w:author="Elena Vio" w:date="2016-03-30T15:02:00Z">
            <w:trPr>
              <w:gridAfter w:val="0"/>
            </w:trPr>
          </w:trPrChange>
        </w:trPr>
        <w:tc>
          <w:tcPr>
            <w:tcW w:w="1980" w:type="dxa"/>
            <w:shd w:val="clear" w:color="auto" w:fill="auto"/>
            <w:tcPrChange w:id="77" w:author="Elena Vio" w:date="2016-03-30T15:02:00Z">
              <w:tcPr>
                <w:tcW w:w="1980" w:type="dxa"/>
                <w:gridSpan w:val="2"/>
                <w:shd w:val="clear" w:color="auto" w:fill="D9D9D9"/>
              </w:tcPr>
            </w:tcPrChange>
          </w:tcPr>
          <w:p w14:paraId="3A5E904A" w14:textId="7A4D70B6" w:rsidR="003A45C5" w:rsidRPr="00270742" w:rsidRDefault="003A45C5" w:rsidP="003A45C5">
            <w:pPr>
              <w:pStyle w:val="TableEntry"/>
            </w:pPr>
            <w:r w:rsidRPr="00270742">
              <w:rPr>
                <w:b/>
              </w:rPr>
              <w:t>Workflow Document</w:t>
            </w:r>
          </w:p>
        </w:tc>
        <w:tc>
          <w:tcPr>
            <w:tcW w:w="6750" w:type="dxa"/>
            <w:shd w:val="clear" w:color="auto" w:fill="auto"/>
            <w:tcPrChange w:id="78" w:author="Elena Vio" w:date="2016-03-30T15:02:00Z">
              <w:tcPr>
                <w:tcW w:w="6750" w:type="dxa"/>
                <w:gridSpan w:val="2"/>
                <w:shd w:val="clear" w:color="auto" w:fill="D9D9D9"/>
              </w:tcPr>
            </w:tcPrChange>
          </w:tcPr>
          <w:p w14:paraId="58D23B53" w14:textId="00E3E6E6" w:rsidR="003A45C5" w:rsidRPr="00FC5022" w:rsidRDefault="00EB7EA4" w:rsidP="00CB35BF">
            <w:pPr>
              <w:pStyle w:val="TableEntry"/>
            </w:pPr>
            <w:r w:rsidRPr="005A667D">
              <w:t>Technical d</w:t>
            </w:r>
            <w:r w:rsidR="000D7A97" w:rsidRPr="005A667D">
              <w:t>ocument that contain</w:t>
            </w:r>
            <w:r w:rsidR="008B04AF" w:rsidRPr="005A667D">
              <w:t>s</w:t>
            </w:r>
            <w:r w:rsidR="00E158A5" w:rsidRPr="005A667D">
              <w:t xml:space="preserve"> a list of </w:t>
            </w:r>
            <w:r w:rsidR="00DB1440" w:rsidRPr="005A667D">
              <w:t>tasks</w:t>
            </w:r>
            <w:r w:rsidR="00E158A5" w:rsidRPr="005A667D">
              <w:t xml:space="preserve"> that each actor </w:t>
            </w:r>
            <w:r w:rsidR="008B04AF" w:rsidRPr="005A667D">
              <w:t>carr</w:t>
            </w:r>
            <w:ins w:id="79" w:author="Elena Vio" w:date="2016-03-30T15:05:00Z">
              <w:r w:rsidR="005A667D">
                <w:t>ies</w:t>
              </w:r>
            </w:ins>
            <w:del w:id="80" w:author="Elena Vio" w:date="2016-03-30T15:05:00Z">
              <w:r w:rsidR="008B04AF" w:rsidRPr="005A667D" w:rsidDel="005A667D">
                <w:delText>y</w:delText>
              </w:r>
            </w:del>
            <w:r w:rsidR="008B04AF" w:rsidRPr="005A667D">
              <w:t xml:space="preserve"> out or </w:t>
            </w:r>
            <w:proofErr w:type="gramStart"/>
            <w:r w:rsidR="008B04AF" w:rsidRPr="005A667D">
              <w:t>assign</w:t>
            </w:r>
            <w:proofErr w:type="gramEnd"/>
            <w:r w:rsidR="008B04AF" w:rsidRPr="005A667D">
              <w:t xml:space="preserve"> to other actors</w:t>
            </w:r>
            <w:r w:rsidR="00DB1440" w:rsidRPr="005A667D">
              <w:t>,</w:t>
            </w:r>
            <w:r w:rsidRPr="005A667D">
              <w:t xml:space="preserve"> the owner of task,</w:t>
            </w:r>
            <w:r w:rsidR="00DB1440" w:rsidRPr="005A667D">
              <w:t xml:space="preserve"> the list of documents that task need</w:t>
            </w:r>
            <w:ins w:id="81" w:author="Elena Vio" w:date="2016-03-30T15:06:00Z">
              <w:r w:rsidR="005A667D">
                <w:t>s</w:t>
              </w:r>
            </w:ins>
            <w:r w:rsidR="00DB1440" w:rsidRPr="005A667D">
              <w:t xml:space="preserve"> in input and in output (in italic in this table)</w:t>
            </w:r>
            <w:r w:rsidRPr="007C73FF">
              <w:t xml:space="preserve">, and all other information related to the task. This document have to be read by systems which translate </w:t>
            </w:r>
            <w:del w:id="82" w:author="Elena Vio" w:date="2016-03-30T15:07:00Z">
              <w:r w:rsidRPr="00194ACA" w:rsidDel="005A667D">
                <w:delText>th</w:delText>
              </w:r>
              <w:r w:rsidRPr="00FC5022" w:rsidDel="005A667D">
                <w:delText xml:space="preserve">e </w:delText>
              </w:r>
            </w:del>
            <w:r w:rsidRPr="00FC5022">
              <w:t xml:space="preserve">contain of workflow document in activities. </w:t>
            </w:r>
            <w:ins w:id="83" w:author="Elena Vio" w:date="2016-04-10T09:28:00Z">
              <w:r w:rsidR="00CB35BF">
                <w:t xml:space="preserve"> </w:t>
              </w:r>
              <w:r w:rsidR="00CB35BF" w:rsidRPr="00BF5A58">
                <w:rPr>
                  <w:lang w:val="en-GB"/>
                </w:rPr>
                <w:t xml:space="preserve">The </w:t>
              </w:r>
              <w:r w:rsidR="00CB35BF">
                <w:rPr>
                  <w:lang w:val="en-GB"/>
                </w:rPr>
                <w:t>content of the below documents</w:t>
              </w:r>
              <w:r w:rsidR="00CB35BF" w:rsidRPr="00BF5A58">
                <w:rPr>
                  <w:lang w:val="en-GB"/>
                </w:rPr>
                <w:t xml:space="preserve"> is outside the scope of this profile.</w:t>
              </w:r>
            </w:ins>
          </w:p>
        </w:tc>
      </w:tr>
      <w:tr w:rsidR="00581830" w:rsidRPr="003651D9" w14:paraId="486651C8" w14:textId="77777777" w:rsidTr="00B05F9B">
        <w:tc>
          <w:tcPr>
            <w:tcW w:w="1980" w:type="dxa"/>
            <w:shd w:val="clear" w:color="auto" w:fill="auto"/>
          </w:tcPr>
          <w:p w14:paraId="4A6CAA14" w14:textId="6061BB33" w:rsidR="00581830" w:rsidRPr="000375FA" w:rsidRDefault="00D97DD2" w:rsidP="006C631B">
            <w:pPr>
              <w:pStyle w:val="TableEntry"/>
              <w:rPr>
                <w:b/>
                <w:i/>
              </w:rPr>
            </w:pPr>
            <w:r w:rsidRPr="000375FA">
              <w:rPr>
                <w:b/>
                <w:i/>
              </w:rPr>
              <w:t>HT Request</w:t>
            </w:r>
            <w:r w:rsidR="00AB672D" w:rsidRPr="000375FA">
              <w:rPr>
                <w:b/>
                <w:i/>
              </w:rPr>
              <w:t xml:space="preserve"> Document</w:t>
            </w:r>
          </w:p>
        </w:tc>
        <w:tc>
          <w:tcPr>
            <w:tcW w:w="6750" w:type="dxa"/>
            <w:shd w:val="clear" w:color="auto" w:fill="auto"/>
          </w:tcPr>
          <w:p w14:paraId="45C59808" w14:textId="4F1EF8A3" w:rsidR="00581830" w:rsidRPr="003651D9" w:rsidRDefault="004E15D8" w:rsidP="004E15D8">
            <w:pPr>
              <w:pStyle w:val="TableEntry"/>
            </w:pPr>
            <w:ins w:id="84" w:author="Elena Vio" w:date="2016-04-11T11:38:00Z">
              <w:r>
                <w:t xml:space="preserve">Document that contains the reason of </w:t>
              </w:r>
            </w:ins>
            <w:del w:id="85" w:author="Elena Vio" w:date="2016-04-11T11:39:00Z">
              <w:r w:rsidR="00D97DD2" w:rsidDel="004E15D8">
                <w:delText>Request</w:delText>
              </w:r>
              <w:r w:rsidR="00984AD5" w:rsidDel="004E15D8">
                <w:delText xml:space="preserve"> </w:delText>
              </w:r>
              <w:r w:rsidR="00920D24" w:rsidDel="004E15D8">
                <w:delText xml:space="preserve">for </w:delText>
              </w:r>
            </w:del>
            <w:r w:rsidR="00984AD5">
              <w:t>involvement of</w:t>
            </w:r>
            <w:r w:rsidR="00D97DD2">
              <w:t xml:space="preserve"> </w:t>
            </w:r>
            <w:r w:rsidR="00984AD5">
              <w:t>HT</w:t>
            </w:r>
            <w:r w:rsidR="00D97DD2">
              <w:t xml:space="preserve"> </w:t>
            </w:r>
            <w:r w:rsidR="00984AD5">
              <w:t>to discuss a clinical case.</w:t>
            </w:r>
            <w:ins w:id="86" w:author="Elena Vio" w:date="2016-04-11T11:39:00Z">
              <w:r>
                <w:t xml:space="preserve"> </w:t>
              </w:r>
              <w:proofErr w:type="gramStart"/>
              <w:r>
                <w:t>It  can</w:t>
              </w:r>
              <w:proofErr w:type="gramEnd"/>
              <w:r>
                <w:t xml:space="preserve"> contain also clinical data on the state of patients. This document is requested in order to start the HT process.</w:t>
              </w:r>
            </w:ins>
          </w:p>
        </w:tc>
      </w:tr>
      <w:tr w:rsidR="00581830" w:rsidRPr="003651D9" w14:paraId="6900953C" w14:textId="77777777" w:rsidTr="00B05F9B">
        <w:tc>
          <w:tcPr>
            <w:tcW w:w="1980" w:type="dxa"/>
            <w:shd w:val="clear" w:color="auto" w:fill="auto"/>
          </w:tcPr>
          <w:p w14:paraId="422DA9D6" w14:textId="77777777" w:rsidR="00581830" w:rsidRPr="000375FA" w:rsidRDefault="00581830" w:rsidP="006C631B">
            <w:pPr>
              <w:pStyle w:val="TableEntry"/>
              <w:rPr>
                <w:b/>
                <w:i/>
              </w:rPr>
            </w:pPr>
            <w:r w:rsidRPr="000375FA">
              <w:rPr>
                <w:b/>
                <w:i/>
              </w:rPr>
              <w:t>Image Manifest</w:t>
            </w:r>
          </w:p>
        </w:tc>
        <w:tc>
          <w:tcPr>
            <w:tcW w:w="6750" w:type="dxa"/>
            <w:shd w:val="clear" w:color="auto" w:fill="auto"/>
          </w:tcPr>
          <w:p w14:paraId="6CD9578C" w14:textId="46292DE0" w:rsidR="00581830" w:rsidRDefault="00581830" w:rsidP="00D97DD2">
            <w:pPr>
              <w:pStyle w:val="TableEntry"/>
            </w:pPr>
            <w:r>
              <w:t xml:space="preserve">Document identifying the image set </w:t>
            </w:r>
            <w:r w:rsidR="000150C3">
              <w:t xml:space="preserve">subject of the </w:t>
            </w:r>
            <w:r w:rsidR="00D97DD2">
              <w:t xml:space="preserve">HT </w:t>
            </w:r>
            <w:r w:rsidR="000150C3">
              <w:t>Request</w:t>
            </w:r>
          </w:p>
        </w:tc>
      </w:tr>
      <w:tr w:rsidR="00581830" w14:paraId="235537AF" w14:textId="77777777" w:rsidTr="00B05F9B">
        <w:tc>
          <w:tcPr>
            <w:tcW w:w="1980" w:type="dxa"/>
            <w:shd w:val="clear" w:color="auto" w:fill="auto"/>
          </w:tcPr>
          <w:p w14:paraId="566A16E8" w14:textId="77777777" w:rsidR="00581830" w:rsidRPr="000375FA" w:rsidRDefault="00581830" w:rsidP="006C631B">
            <w:pPr>
              <w:pStyle w:val="TableEntry"/>
              <w:rPr>
                <w:b/>
                <w:i/>
              </w:rPr>
            </w:pPr>
            <w:r w:rsidRPr="000375FA">
              <w:rPr>
                <w:b/>
                <w:i/>
              </w:rPr>
              <w:t>Image Set</w:t>
            </w:r>
          </w:p>
        </w:tc>
        <w:tc>
          <w:tcPr>
            <w:tcW w:w="6750" w:type="dxa"/>
            <w:shd w:val="clear" w:color="auto" w:fill="auto"/>
          </w:tcPr>
          <w:p w14:paraId="3EFDA2A4" w14:textId="77777777" w:rsidR="00581830" w:rsidRDefault="00581830" w:rsidP="006C631B">
            <w:pPr>
              <w:pStyle w:val="TableEntry"/>
            </w:pPr>
            <w:r>
              <w:t>Clinical images referenced in the Image Manifest.</w:t>
            </w:r>
          </w:p>
        </w:tc>
      </w:tr>
      <w:tr w:rsidR="00581830" w:rsidRPr="003651D9" w14:paraId="2D4C250B" w14:textId="77777777" w:rsidTr="00B05F9B">
        <w:tc>
          <w:tcPr>
            <w:tcW w:w="1980" w:type="dxa"/>
            <w:shd w:val="clear" w:color="auto" w:fill="auto"/>
          </w:tcPr>
          <w:p w14:paraId="039EFEB8" w14:textId="34D1D36D" w:rsidR="00581830" w:rsidRPr="000375FA" w:rsidRDefault="00581830" w:rsidP="006C631B">
            <w:pPr>
              <w:pStyle w:val="TableEntry"/>
              <w:rPr>
                <w:b/>
                <w:i/>
              </w:rPr>
            </w:pPr>
            <w:r w:rsidRPr="000375FA">
              <w:rPr>
                <w:b/>
                <w:i/>
              </w:rPr>
              <w:t xml:space="preserve">Clinical Documents </w:t>
            </w:r>
          </w:p>
        </w:tc>
        <w:tc>
          <w:tcPr>
            <w:tcW w:w="6750" w:type="dxa"/>
            <w:shd w:val="clear" w:color="auto" w:fill="auto"/>
          </w:tcPr>
          <w:p w14:paraId="059E8475" w14:textId="7F90FDB0" w:rsidR="00581830" w:rsidRDefault="00581830" w:rsidP="006617EE">
            <w:pPr>
              <w:pStyle w:val="TableEntry"/>
            </w:pPr>
            <w:r>
              <w:t xml:space="preserve">Clinical Document </w:t>
            </w:r>
            <w:r w:rsidR="00A472A5">
              <w:t xml:space="preserve">useful to </w:t>
            </w:r>
            <w:r w:rsidR="005E76FB">
              <w:t>m</w:t>
            </w:r>
            <w:r w:rsidR="00A472A5">
              <w:t>ake decision on clinical case</w:t>
            </w:r>
            <w:r>
              <w:t>.  This may include the original Referral</w:t>
            </w:r>
            <w:r w:rsidR="006617EE">
              <w:t>,</w:t>
            </w:r>
            <w:r>
              <w:t xml:space="preserve"> a supporting Laboratory Report, Image Manifests and image reports of prior imag</w:t>
            </w:r>
            <w:r w:rsidR="00F203A9">
              <w:t>ing</w:t>
            </w:r>
            <w:r>
              <w:t xml:space="preserve"> studies</w:t>
            </w:r>
            <w:r w:rsidR="006617EE">
              <w:t>.</w:t>
            </w:r>
            <w:r>
              <w:t xml:space="preserve"> </w:t>
            </w:r>
          </w:p>
        </w:tc>
      </w:tr>
      <w:tr w:rsidR="00AB672D" w:rsidRPr="003651D9" w14:paraId="4499DBC3" w14:textId="77777777" w:rsidTr="00676854">
        <w:tc>
          <w:tcPr>
            <w:tcW w:w="1980" w:type="dxa"/>
            <w:shd w:val="clear" w:color="auto" w:fill="auto"/>
          </w:tcPr>
          <w:p w14:paraId="43132639" w14:textId="78D610A7" w:rsidR="00AB672D" w:rsidRPr="000375FA" w:rsidRDefault="00AB672D" w:rsidP="006C631B">
            <w:pPr>
              <w:pStyle w:val="TableEntry"/>
              <w:rPr>
                <w:b/>
                <w:i/>
              </w:rPr>
            </w:pPr>
            <w:r w:rsidRPr="000375FA">
              <w:rPr>
                <w:b/>
                <w:i/>
              </w:rPr>
              <w:t>Request of exams document</w:t>
            </w:r>
          </w:p>
        </w:tc>
        <w:tc>
          <w:tcPr>
            <w:tcW w:w="6750" w:type="dxa"/>
            <w:shd w:val="clear" w:color="auto" w:fill="auto"/>
          </w:tcPr>
          <w:p w14:paraId="50AE2A4E" w14:textId="0324703F" w:rsidR="00AB672D" w:rsidRDefault="00AC4FE5" w:rsidP="006617EE">
            <w:pPr>
              <w:pStyle w:val="TableEntry"/>
            </w:pPr>
            <w:r>
              <w:t xml:space="preserve">Document that contains the list of exams that HT participant suggests to carry </w:t>
            </w:r>
            <w:proofErr w:type="gramStart"/>
            <w:r>
              <w:t>out  to</w:t>
            </w:r>
            <w:proofErr w:type="gramEnd"/>
            <w:r>
              <w:t xml:space="preserve"> provide all data useful to </w:t>
            </w:r>
            <w:r w:rsidR="00F203A9">
              <w:t>m</w:t>
            </w:r>
            <w:r>
              <w:t>ake decision</w:t>
            </w:r>
          </w:p>
        </w:tc>
      </w:tr>
      <w:tr w:rsidR="00BF2E83" w:rsidRPr="003651D9" w14:paraId="3CA9FFD0" w14:textId="77777777" w:rsidTr="00676854">
        <w:tc>
          <w:tcPr>
            <w:tcW w:w="1980" w:type="dxa"/>
            <w:shd w:val="clear" w:color="auto" w:fill="auto"/>
          </w:tcPr>
          <w:p w14:paraId="047B0247" w14:textId="1936CDD7" w:rsidR="00BF2E83" w:rsidRPr="000375FA" w:rsidRDefault="00BF2E83" w:rsidP="006C631B">
            <w:pPr>
              <w:pStyle w:val="TableEntry"/>
              <w:rPr>
                <w:b/>
                <w:i/>
              </w:rPr>
            </w:pPr>
            <w:proofErr w:type="spellStart"/>
            <w:proofErr w:type="gramStart"/>
            <w:r w:rsidRPr="000375FA">
              <w:rPr>
                <w:b/>
                <w:i/>
              </w:rPr>
              <w:t>eReferral</w:t>
            </w:r>
            <w:proofErr w:type="spellEnd"/>
            <w:proofErr w:type="gramEnd"/>
            <w:r w:rsidRPr="000375FA">
              <w:rPr>
                <w:b/>
                <w:i/>
              </w:rPr>
              <w:t xml:space="preserve"> Workflow Document</w:t>
            </w:r>
          </w:p>
        </w:tc>
        <w:tc>
          <w:tcPr>
            <w:tcW w:w="6750" w:type="dxa"/>
            <w:shd w:val="clear" w:color="auto" w:fill="auto"/>
          </w:tcPr>
          <w:p w14:paraId="7E131217" w14:textId="699879DC" w:rsidR="00BF2E83" w:rsidRDefault="0083238A" w:rsidP="00D97DD2">
            <w:pPr>
              <w:pStyle w:val="TableEntry"/>
            </w:pPr>
            <w:r>
              <w:t xml:space="preserve">Workflow document related </w:t>
            </w:r>
            <w:r w:rsidR="00F203A9">
              <w:t xml:space="preserve">to </w:t>
            </w:r>
            <w:r w:rsidR="00AC4FE5">
              <w:t>requested exams</w:t>
            </w:r>
          </w:p>
        </w:tc>
      </w:tr>
      <w:tr w:rsidR="006D4802" w:rsidRPr="003651D9" w14:paraId="60E1F0C9" w14:textId="77777777" w:rsidTr="00676854">
        <w:tc>
          <w:tcPr>
            <w:tcW w:w="1980" w:type="dxa"/>
            <w:shd w:val="clear" w:color="auto" w:fill="auto"/>
          </w:tcPr>
          <w:p w14:paraId="7A8B1114" w14:textId="36F61D48" w:rsidR="006D4802" w:rsidRPr="000375FA" w:rsidRDefault="006D4802" w:rsidP="006C631B">
            <w:pPr>
              <w:pStyle w:val="TableEntry"/>
              <w:rPr>
                <w:b/>
                <w:i/>
              </w:rPr>
            </w:pPr>
            <w:r w:rsidRPr="000375FA">
              <w:rPr>
                <w:b/>
                <w:i/>
              </w:rPr>
              <w:t>Individual preliminary report</w:t>
            </w:r>
          </w:p>
        </w:tc>
        <w:tc>
          <w:tcPr>
            <w:tcW w:w="6750" w:type="dxa"/>
            <w:shd w:val="clear" w:color="auto" w:fill="auto"/>
          </w:tcPr>
          <w:p w14:paraId="441B2832" w14:textId="44711C28" w:rsidR="006D4802" w:rsidRDefault="006D4802" w:rsidP="0048072C">
            <w:pPr>
              <w:pStyle w:val="TableEntry"/>
            </w:pPr>
            <w:r>
              <w:t>Individual preliminary report is the document that contain</w:t>
            </w:r>
            <w:r w:rsidR="00F203A9">
              <w:t>s</w:t>
            </w:r>
            <w:r>
              <w:t xml:space="preserve"> the evaluation </w:t>
            </w:r>
            <w:r w:rsidR="0048072C">
              <w:t>of</w:t>
            </w:r>
            <w:r>
              <w:t xml:space="preserve"> </w:t>
            </w:r>
            <w:r w:rsidR="0048072C">
              <w:t xml:space="preserve">an </w:t>
            </w:r>
            <w:r>
              <w:t>HT Participant on the clinical case</w:t>
            </w:r>
            <w:r w:rsidR="00A472A5">
              <w:t xml:space="preserve"> </w:t>
            </w:r>
            <w:r w:rsidR="006617EE">
              <w:t>based on</w:t>
            </w:r>
            <w:r w:rsidR="00A472A5">
              <w:t xml:space="preserve"> the available clinical Documents and Images</w:t>
            </w:r>
            <w:r>
              <w:t>, before the common discussion</w:t>
            </w:r>
            <w:r w:rsidR="00A472A5">
              <w:t xml:space="preserve"> and before </w:t>
            </w:r>
            <w:r w:rsidR="00F203A9">
              <w:t>making</w:t>
            </w:r>
            <w:r w:rsidR="00A472A5">
              <w:t xml:space="preserve"> decision</w:t>
            </w:r>
            <w:r w:rsidR="001D2827">
              <w:t>.</w:t>
            </w:r>
            <w:r w:rsidR="0048072C">
              <w:t xml:space="preserve"> An Individual preliminary report is created for each HT participant.</w:t>
            </w:r>
            <w:r w:rsidR="002037BB">
              <w:t xml:space="preserve"> </w:t>
            </w:r>
            <w:r w:rsidR="0048072C">
              <w:t xml:space="preserve"> </w:t>
            </w:r>
          </w:p>
        </w:tc>
      </w:tr>
      <w:tr w:rsidR="006D4802" w:rsidRPr="003651D9" w14:paraId="70F48404" w14:textId="77777777" w:rsidTr="00676854">
        <w:tc>
          <w:tcPr>
            <w:tcW w:w="1980" w:type="dxa"/>
            <w:shd w:val="clear" w:color="auto" w:fill="auto"/>
          </w:tcPr>
          <w:p w14:paraId="78C257C3" w14:textId="6C8A5F8F" w:rsidR="006D4802" w:rsidRPr="000375FA" w:rsidRDefault="006D4802" w:rsidP="00AB672D">
            <w:pPr>
              <w:pStyle w:val="TableEntry"/>
              <w:rPr>
                <w:b/>
                <w:i/>
              </w:rPr>
            </w:pPr>
            <w:r w:rsidRPr="000375FA">
              <w:rPr>
                <w:b/>
                <w:i/>
              </w:rPr>
              <w:t>Final Report</w:t>
            </w:r>
          </w:p>
        </w:tc>
        <w:tc>
          <w:tcPr>
            <w:tcW w:w="6750" w:type="dxa"/>
            <w:shd w:val="clear" w:color="auto" w:fill="auto"/>
          </w:tcPr>
          <w:p w14:paraId="52ADCF3F" w14:textId="5E1634F1" w:rsidR="006D4802" w:rsidRDefault="006D4802" w:rsidP="004F422A">
            <w:pPr>
              <w:pStyle w:val="TableEntry"/>
            </w:pPr>
            <w:r>
              <w:t xml:space="preserve">Final report is the document that contain the decision </w:t>
            </w:r>
            <w:proofErr w:type="gramStart"/>
            <w:r>
              <w:t>of  HT</w:t>
            </w:r>
            <w:proofErr w:type="gramEnd"/>
            <w:r>
              <w:t xml:space="preserve"> and the list of exams required for the </w:t>
            </w:r>
            <w:r w:rsidR="004F422A">
              <w:t>further</w:t>
            </w:r>
            <w:r w:rsidR="006617EE">
              <w:t xml:space="preserve"> treatment </w:t>
            </w:r>
            <w:r>
              <w:t xml:space="preserve">of </w:t>
            </w:r>
            <w:r w:rsidR="006617EE">
              <w:t xml:space="preserve">the </w:t>
            </w:r>
            <w:r>
              <w:t>patient</w:t>
            </w:r>
          </w:p>
        </w:tc>
      </w:tr>
    </w:tbl>
    <w:p w14:paraId="7FFAA3E4" w14:textId="77777777" w:rsidR="000464EE" w:rsidRDefault="000464EE" w:rsidP="00597DB2">
      <w:pPr>
        <w:pStyle w:val="AuthorInstructions"/>
        <w:rPr>
          <w:rFonts w:ascii="Arial" w:hAnsi="Arial"/>
          <w:b/>
          <w:i w:val="0"/>
          <w:kern w:val="28"/>
          <w:sz w:val="28"/>
        </w:rPr>
      </w:pPr>
    </w:p>
    <w:p w14:paraId="1B5DE524" w14:textId="0D200DEF" w:rsidR="006C631B" w:rsidRDefault="005B0D0F" w:rsidP="00597DB2">
      <w:pPr>
        <w:pStyle w:val="AuthorInstructions"/>
        <w:rPr>
          <w:bCs/>
        </w:rPr>
      </w:pPr>
      <w:r w:rsidRPr="0070073A">
        <w:rPr>
          <w:rFonts w:ascii="Arial" w:hAnsi="Arial"/>
          <w:b/>
          <w:i w:val="0"/>
          <w:kern w:val="28"/>
          <w:sz w:val="28"/>
        </w:rPr>
        <w:t>X.4.1.4</w:t>
      </w:r>
      <w:r w:rsidRPr="00BF435C">
        <w:rPr>
          <w:rFonts w:ascii="Arial" w:hAnsi="Arial"/>
          <w:b/>
          <w:i w:val="0"/>
          <w:kern w:val="28"/>
          <w:sz w:val="28"/>
        </w:rPr>
        <w:t xml:space="preserve"> </w:t>
      </w:r>
      <w:r w:rsidR="00990335" w:rsidRPr="00725443">
        <w:rPr>
          <w:rFonts w:ascii="Arial" w:hAnsi="Arial"/>
          <w:b/>
          <w:i w:val="0"/>
          <w:kern w:val="28"/>
          <w:sz w:val="28"/>
        </w:rPr>
        <w:t>XDW</w:t>
      </w:r>
      <w:r w:rsidR="00990335">
        <w:rPr>
          <w:rFonts w:ascii="Arial" w:hAnsi="Arial"/>
          <w:b/>
          <w:i w:val="0"/>
          <w:kern w:val="28"/>
          <w:sz w:val="28"/>
        </w:rPr>
        <w:t xml:space="preserve"> Workflow Definition Profile</w:t>
      </w:r>
      <w:r w:rsidR="00420829">
        <w:rPr>
          <w:rFonts w:ascii="Arial" w:hAnsi="Arial"/>
          <w:b/>
          <w:i w:val="0"/>
          <w:kern w:val="28"/>
          <w:sz w:val="28"/>
        </w:rPr>
        <w:t xml:space="preserve"> representation</w:t>
      </w:r>
      <w:r w:rsidR="00990335">
        <w:rPr>
          <w:rFonts w:ascii="Arial" w:hAnsi="Arial"/>
          <w:b/>
          <w:i w:val="0"/>
          <w:kern w:val="28"/>
          <w:sz w:val="28"/>
        </w:rPr>
        <w:t xml:space="preserve"> </w:t>
      </w:r>
      <w:r>
        <w:rPr>
          <w:bCs/>
        </w:rPr>
        <w:t xml:space="preserve"> </w:t>
      </w:r>
    </w:p>
    <w:p w14:paraId="01EB216F" w14:textId="1B2EE8EF" w:rsidR="00BD435F" w:rsidRPr="00BD435F" w:rsidRDefault="00BD435F" w:rsidP="00BD435F">
      <w:pPr>
        <w:rPr>
          <w:lang w:val="en-GB" w:eastAsia="it-IT"/>
        </w:rPr>
      </w:pPr>
      <w:r w:rsidRPr="00BD435F">
        <w:rPr>
          <w:lang w:val="en-GB" w:eastAsia="it-IT"/>
        </w:rPr>
        <w:t xml:space="preserve">When a cardiologist from a </w:t>
      </w:r>
      <w:r w:rsidR="00EF68E2">
        <w:rPr>
          <w:lang w:val="en-GB" w:eastAsia="it-IT"/>
        </w:rPr>
        <w:t>Community</w:t>
      </w:r>
      <w:r w:rsidRPr="00BD435F">
        <w:rPr>
          <w:lang w:val="en-GB" w:eastAsia="it-IT"/>
        </w:rPr>
        <w:t xml:space="preserve"> Hospital</w:t>
      </w:r>
      <w:r w:rsidR="002B39BF">
        <w:rPr>
          <w:lang w:val="en-GB" w:eastAsia="it-IT"/>
        </w:rPr>
        <w:t xml:space="preserve"> </w:t>
      </w:r>
      <w:r w:rsidRPr="00BD435F">
        <w:rPr>
          <w:lang w:val="en-GB" w:eastAsia="it-IT"/>
        </w:rPr>
        <w:t>decides that additional support to care for a patient is necessary, assistance from the HT will be requested.  The HT is composed of professionals selected based on the specific clinical need of the case, including the originating cardiologist. This workflow profile will define how the manager of the HT is selected</w:t>
      </w:r>
      <w:r w:rsidR="00D35AFA">
        <w:rPr>
          <w:lang w:val="en-GB" w:eastAsia="it-IT"/>
        </w:rPr>
        <w:t xml:space="preserve">, </w:t>
      </w:r>
      <w:r w:rsidRPr="00BD435F">
        <w:rPr>
          <w:lang w:val="en-GB" w:eastAsia="it-IT"/>
        </w:rPr>
        <w:t>how team members will be selected</w:t>
      </w:r>
      <w:r w:rsidR="00D35AFA">
        <w:rPr>
          <w:lang w:val="en-GB" w:eastAsia="it-IT"/>
        </w:rPr>
        <w:t>, and how the members collaborate</w:t>
      </w:r>
      <w:r w:rsidRPr="00BD435F">
        <w:rPr>
          <w:lang w:val="en-GB" w:eastAsia="it-IT"/>
        </w:rPr>
        <w:t xml:space="preserve"> to ensure the best possible outcome for the patient.  The HT will analyse all the information that the originating physician has provided, and may require new exams/tests before a final decision is made.  Each HT member will provide a preliminary evaluation.  The HT may discuss the clinical case through a videoconference or through an exchange of text. The HT involvement concludes with a final report, containing the collective findings, conclusions and recommendations </w:t>
      </w:r>
      <w:proofErr w:type="gramStart"/>
      <w:r w:rsidRPr="00BD435F">
        <w:rPr>
          <w:lang w:val="en-GB" w:eastAsia="it-IT"/>
        </w:rPr>
        <w:t>for  further</w:t>
      </w:r>
      <w:proofErr w:type="gramEnd"/>
      <w:r w:rsidRPr="00BD435F">
        <w:rPr>
          <w:lang w:val="en-GB" w:eastAsia="it-IT"/>
        </w:rPr>
        <w:t xml:space="preserve"> treatment or intervention of the patient.  Meaningful documentation is included with this final decision.</w:t>
      </w:r>
    </w:p>
    <w:p w14:paraId="6AF0C6B4" w14:textId="38D391A0" w:rsidR="00676854" w:rsidRDefault="006C631B" w:rsidP="006C631B">
      <w:pPr>
        <w:pStyle w:val="Corpodeltesto"/>
      </w:pPr>
      <w:r w:rsidRPr="003F1F6A">
        <w:lastRenderedPageBreak/>
        <w:t xml:space="preserve">This profile is built upon the ITI XDW Profile to manage the </w:t>
      </w:r>
      <w:r w:rsidR="00676854">
        <w:t>Cardiovascular Heart Team</w:t>
      </w:r>
      <w:r w:rsidRPr="003F1F6A">
        <w:t xml:space="preserve"> Workflow. </w:t>
      </w:r>
      <w:r>
        <w:t xml:space="preserve"> XDS/XDS-I is the default underlying Document and Image Sharing Infrastructure. </w:t>
      </w:r>
      <w:r w:rsidR="00C55F19">
        <w:t xml:space="preserve">The </w:t>
      </w:r>
      <w:r>
        <w:t xml:space="preserve">Document Metadata Subscription (DSUB) profile </w:t>
      </w:r>
      <w:r w:rsidR="00C55F19">
        <w:t xml:space="preserve">provides </w:t>
      </w:r>
      <w:r>
        <w:t>the workflow and document availability notification infrastructure</w:t>
      </w:r>
      <w:r w:rsidR="00BF435C">
        <w:t>.</w:t>
      </w:r>
    </w:p>
    <w:p w14:paraId="4B872D51" w14:textId="7866A602" w:rsidR="006C631B" w:rsidRDefault="006C631B" w:rsidP="006C631B">
      <w:pPr>
        <w:pStyle w:val="Corpodeltesto"/>
      </w:pPr>
      <w:r>
        <w:t xml:space="preserve">The Cross-Enterprise </w:t>
      </w:r>
      <w:r w:rsidR="00676854">
        <w:t xml:space="preserve">Cardiovascular </w:t>
      </w:r>
      <w:r w:rsidR="00BD435F">
        <w:t>HT</w:t>
      </w:r>
      <w:r>
        <w:t xml:space="preserve"> </w:t>
      </w:r>
      <w:r w:rsidR="00BD435F">
        <w:t xml:space="preserve">modeled </w:t>
      </w:r>
      <w:r>
        <w:t xml:space="preserve">workflow </w:t>
      </w:r>
      <w:r w:rsidRPr="003F1F6A">
        <w:t xml:space="preserve">tasks </w:t>
      </w:r>
      <w:r w:rsidR="00BD435F">
        <w:t xml:space="preserve">are </w:t>
      </w:r>
      <w:r>
        <w:t xml:space="preserve">represented in figure </w:t>
      </w:r>
      <w:r w:rsidR="00BF435C">
        <w:t>X.4.1.4-1</w:t>
      </w:r>
      <w:r>
        <w:t xml:space="preserve"> </w:t>
      </w:r>
      <w:r w:rsidR="00BD435F">
        <w:t>and are explained below.</w:t>
      </w:r>
      <w:r w:rsidRPr="003F1F6A">
        <w:t xml:space="preserve"> </w:t>
      </w:r>
    </w:p>
    <w:p w14:paraId="308DBC2B" w14:textId="71AAEC4B" w:rsidR="0075573D" w:rsidRPr="004477E7" w:rsidRDefault="00676854" w:rsidP="00C57C6C">
      <w:pPr>
        <w:pStyle w:val="AuthorInstructions"/>
        <w:numPr>
          <w:ilvl w:val="0"/>
          <w:numId w:val="21"/>
        </w:numPr>
      </w:pPr>
      <w:r w:rsidRPr="00C85C08">
        <w:rPr>
          <w:i w:val="0"/>
          <w:lang w:val="en-GB" w:eastAsia="it-IT"/>
        </w:rPr>
        <w:t xml:space="preserve">HT Request Task: </w:t>
      </w:r>
      <w:r w:rsidR="00C85C08" w:rsidRPr="00C85C08">
        <w:rPr>
          <w:i w:val="0"/>
          <w:lang w:val="en-GB" w:eastAsia="it-IT"/>
        </w:rPr>
        <w:t xml:space="preserve">The HT </w:t>
      </w:r>
      <w:r w:rsidR="00C85C08">
        <w:rPr>
          <w:i w:val="0"/>
          <w:lang w:val="en-GB" w:eastAsia="it-IT"/>
        </w:rPr>
        <w:t>Requeste</w:t>
      </w:r>
      <w:r w:rsidR="00C85C08" w:rsidRPr="00C85C08">
        <w:rPr>
          <w:i w:val="0"/>
          <w:lang w:val="en-GB" w:eastAsia="it-IT"/>
        </w:rPr>
        <w:t xml:space="preserve">r, </w:t>
      </w:r>
      <w:r w:rsidR="0097754C">
        <w:rPr>
          <w:i w:val="0"/>
          <w:lang w:val="en-GB" w:eastAsia="it-IT"/>
        </w:rPr>
        <w:t>w</w:t>
      </w:r>
      <w:r w:rsidR="001337A4">
        <w:rPr>
          <w:i w:val="0"/>
          <w:lang w:val="en-GB" w:eastAsia="it-IT"/>
        </w:rPr>
        <w:t>h</w:t>
      </w:r>
      <w:r w:rsidR="0097754C">
        <w:rPr>
          <w:i w:val="0"/>
          <w:lang w:val="en-GB" w:eastAsia="it-IT"/>
        </w:rPr>
        <w:t xml:space="preserve">ere </w:t>
      </w:r>
      <w:r w:rsidR="00C85C08" w:rsidRPr="00C85C08">
        <w:rPr>
          <w:i w:val="0"/>
          <w:lang w:val="en-GB" w:eastAsia="it-IT"/>
        </w:rPr>
        <w:t xml:space="preserve">usually </w:t>
      </w:r>
      <w:r w:rsidR="0097754C">
        <w:rPr>
          <w:i w:val="0"/>
          <w:lang w:val="en-GB" w:eastAsia="it-IT"/>
        </w:rPr>
        <w:t>user is</w:t>
      </w:r>
      <w:r w:rsidR="00D21320">
        <w:rPr>
          <w:i w:val="0"/>
          <w:lang w:val="en-GB" w:eastAsia="it-IT"/>
        </w:rPr>
        <w:t xml:space="preserve"> </w:t>
      </w:r>
      <w:r w:rsidR="00C85C08" w:rsidRPr="00C85C08">
        <w:rPr>
          <w:i w:val="0"/>
          <w:lang w:val="en-GB" w:eastAsia="it-IT"/>
        </w:rPr>
        <w:t>the patient’s cardiologist</w:t>
      </w:r>
      <w:r w:rsidR="0097754C">
        <w:rPr>
          <w:i w:val="0"/>
          <w:lang w:val="en-GB" w:eastAsia="it-IT"/>
        </w:rPr>
        <w:t xml:space="preserve"> that </w:t>
      </w:r>
      <w:r w:rsidR="00C85C08" w:rsidRPr="00C85C08">
        <w:rPr>
          <w:i w:val="0"/>
          <w:lang w:val="en-GB" w:eastAsia="it-IT"/>
        </w:rPr>
        <w:t xml:space="preserve">requests the </w:t>
      </w:r>
      <w:r w:rsidR="00C85C08" w:rsidRPr="0061621D">
        <w:rPr>
          <w:i w:val="0"/>
          <w:lang w:val="en-GB" w:eastAsia="it-IT"/>
        </w:rPr>
        <w:t xml:space="preserve">involvement of the HT </w:t>
      </w:r>
      <w:r w:rsidR="00C85C08" w:rsidRPr="0088554D">
        <w:rPr>
          <w:i w:val="0"/>
          <w:lang w:val="en-GB" w:eastAsia="it-IT"/>
        </w:rPr>
        <w:t>to discuss the clinical case</w:t>
      </w:r>
      <w:r w:rsidR="0097754C">
        <w:rPr>
          <w:i w:val="0"/>
          <w:lang w:val="en-GB" w:eastAsia="it-IT"/>
        </w:rPr>
        <w:t xml:space="preserve">, </w:t>
      </w:r>
      <w:r w:rsidR="0075573D">
        <w:rPr>
          <w:i w:val="0"/>
          <w:lang w:val="en-GB" w:eastAsia="it-IT"/>
        </w:rPr>
        <w:t xml:space="preserve">initiates the HT </w:t>
      </w:r>
      <w:r w:rsidR="00D53618">
        <w:rPr>
          <w:i w:val="0"/>
          <w:lang w:val="en-GB" w:eastAsia="it-IT"/>
        </w:rPr>
        <w:t xml:space="preserve">to be performed. </w:t>
      </w:r>
      <w:r w:rsidR="00F71BD2" w:rsidRPr="00C85C08">
        <w:rPr>
          <w:i w:val="0"/>
          <w:lang w:val="en-GB" w:eastAsia="it-IT"/>
        </w:rPr>
        <w:t xml:space="preserve">HT </w:t>
      </w:r>
      <w:r w:rsidR="00F71BD2">
        <w:rPr>
          <w:i w:val="0"/>
          <w:lang w:val="en-GB" w:eastAsia="it-IT"/>
        </w:rPr>
        <w:t>Requeste</w:t>
      </w:r>
      <w:r w:rsidR="00F71BD2" w:rsidRPr="00C85C08">
        <w:rPr>
          <w:i w:val="0"/>
          <w:lang w:val="en-GB" w:eastAsia="it-IT"/>
        </w:rPr>
        <w:t>r</w:t>
      </w:r>
      <w:r w:rsidR="00F71BD2">
        <w:rPr>
          <w:i w:val="0"/>
          <w:lang w:val="en-GB" w:eastAsia="it-IT"/>
        </w:rPr>
        <w:t xml:space="preserve"> traces in the workflow document the creation and sharing of </w:t>
      </w:r>
      <w:r w:rsidR="00C85C08" w:rsidRPr="00D53618">
        <w:rPr>
          <w:i w:val="0"/>
          <w:lang w:val="en-GB" w:eastAsia="it-IT"/>
        </w:rPr>
        <w:t xml:space="preserve">HT </w:t>
      </w:r>
      <w:r w:rsidR="0097754C" w:rsidRPr="00D53618">
        <w:rPr>
          <w:i w:val="0"/>
          <w:lang w:val="en-GB" w:eastAsia="it-IT"/>
        </w:rPr>
        <w:t>R</w:t>
      </w:r>
      <w:r w:rsidR="00C85C08" w:rsidRPr="00D53618">
        <w:rPr>
          <w:i w:val="0"/>
          <w:lang w:val="en-GB" w:eastAsia="it-IT"/>
        </w:rPr>
        <w:t xml:space="preserve">equest </w:t>
      </w:r>
      <w:r w:rsidR="0097754C" w:rsidRPr="00D53618">
        <w:rPr>
          <w:i w:val="0"/>
          <w:lang w:val="en-GB" w:eastAsia="it-IT"/>
        </w:rPr>
        <w:t>D</w:t>
      </w:r>
      <w:r w:rsidR="00C85C08" w:rsidRPr="00D53618">
        <w:rPr>
          <w:i w:val="0"/>
          <w:lang w:val="en-GB" w:eastAsia="it-IT"/>
        </w:rPr>
        <w:t xml:space="preserve">ocument </w:t>
      </w:r>
      <w:r w:rsidR="00D53618">
        <w:rPr>
          <w:i w:val="0"/>
          <w:lang w:val="en-GB" w:eastAsia="it-IT"/>
        </w:rPr>
        <w:t>(</w:t>
      </w:r>
      <w:r w:rsidR="00C85C08" w:rsidRPr="00D53618">
        <w:rPr>
          <w:i w:val="0"/>
          <w:lang w:val="en-GB" w:eastAsia="it-IT"/>
        </w:rPr>
        <w:t>which includes all useful clinical documents or images as attachments or links</w:t>
      </w:r>
      <w:r w:rsidR="00F71BD2">
        <w:rPr>
          <w:i w:val="0"/>
          <w:lang w:val="en-GB" w:eastAsia="it-IT"/>
        </w:rPr>
        <w:t>) with</w:t>
      </w:r>
      <w:r w:rsidR="00D53618">
        <w:rPr>
          <w:i w:val="0"/>
          <w:lang w:val="en-GB" w:eastAsia="it-IT"/>
        </w:rPr>
        <w:t xml:space="preserve"> </w:t>
      </w:r>
      <w:r w:rsidR="00AC2B28">
        <w:rPr>
          <w:i w:val="0"/>
          <w:lang w:val="en-GB" w:eastAsia="it-IT"/>
        </w:rPr>
        <w:t xml:space="preserve">the </w:t>
      </w:r>
      <w:r w:rsidR="00D53618">
        <w:rPr>
          <w:i w:val="0"/>
          <w:lang w:val="en-GB" w:eastAsia="it-IT"/>
        </w:rPr>
        <w:t xml:space="preserve">HT Manager. </w:t>
      </w:r>
    </w:p>
    <w:p w14:paraId="5AAC0679" w14:textId="30CE7669" w:rsidR="00D94A99" w:rsidRPr="00547DD7" w:rsidRDefault="00676854" w:rsidP="00C57C6C">
      <w:pPr>
        <w:pStyle w:val="AuthorInstructions"/>
        <w:numPr>
          <w:ilvl w:val="0"/>
          <w:numId w:val="21"/>
        </w:numPr>
        <w:rPr>
          <w:i w:val="0"/>
          <w:lang w:val="en-GB" w:eastAsia="it-IT"/>
        </w:rPr>
      </w:pPr>
      <w:r w:rsidRPr="00C85C08">
        <w:rPr>
          <w:i w:val="0"/>
          <w:lang w:val="en-GB" w:eastAsia="it-IT"/>
        </w:rPr>
        <w:t xml:space="preserve">HT Lead Task: </w:t>
      </w:r>
      <w:r w:rsidR="00C85C08" w:rsidRPr="00C85C08">
        <w:rPr>
          <w:i w:val="0"/>
          <w:lang w:val="en-GB" w:eastAsia="it-IT"/>
        </w:rPr>
        <w:t>A</w:t>
      </w:r>
      <w:r w:rsidR="00AD2669">
        <w:rPr>
          <w:i w:val="0"/>
          <w:lang w:val="en-GB" w:eastAsia="it-IT"/>
        </w:rPr>
        <w:t>n</w:t>
      </w:r>
      <w:r w:rsidR="00C85C08" w:rsidRPr="00C85C08">
        <w:rPr>
          <w:i w:val="0"/>
          <w:lang w:val="en-GB" w:eastAsia="it-IT"/>
        </w:rPr>
        <w:t xml:space="preserve"> </w:t>
      </w:r>
      <w:r w:rsidRPr="00C85C08">
        <w:rPr>
          <w:i w:val="0"/>
          <w:lang w:val="en-GB" w:eastAsia="it-IT"/>
        </w:rPr>
        <w:t>HT Manager (</w:t>
      </w:r>
      <w:r w:rsidR="00D94A99">
        <w:rPr>
          <w:i w:val="0"/>
          <w:lang w:val="en-GB" w:eastAsia="it-IT"/>
        </w:rPr>
        <w:t>where a</w:t>
      </w:r>
      <w:r w:rsidR="00D94A99" w:rsidRPr="00C85C08">
        <w:rPr>
          <w:i w:val="0"/>
          <w:lang w:val="en-GB" w:eastAsia="it-IT"/>
        </w:rPr>
        <w:t xml:space="preserve"> </w:t>
      </w:r>
      <w:r w:rsidR="00D94A99">
        <w:rPr>
          <w:i w:val="0"/>
          <w:lang w:val="en-GB" w:eastAsia="it-IT"/>
        </w:rPr>
        <w:t>user can be a</w:t>
      </w:r>
      <w:r w:rsidRPr="00C85C08">
        <w:rPr>
          <w:i w:val="0"/>
          <w:lang w:val="en-GB" w:eastAsia="it-IT"/>
        </w:rPr>
        <w:t xml:space="preserve"> Cardiac Surgeon) </w:t>
      </w:r>
      <w:r w:rsidR="00D94A99">
        <w:rPr>
          <w:i w:val="0"/>
          <w:lang w:val="en-GB" w:eastAsia="it-IT"/>
        </w:rPr>
        <w:t>can</w:t>
      </w:r>
      <w:r w:rsidRPr="00C85C08">
        <w:rPr>
          <w:i w:val="0"/>
          <w:lang w:val="en-GB" w:eastAsia="it-IT"/>
        </w:rPr>
        <w:t xml:space="preserve"> </w:t>
      </w:r>
      <w:r w:rsidR="00C85C08" w:rsidRPr="00C85C08">
        <w:rPr>
          <w:i w:val="0"/>
          <w:lang w:val="en-GB" w:eastAsia="it-IT"/>
        </w:rPr>
        <w:t xml:space="preserve">accept or </w:t>
      </w:r>
      <w:r w:rsidR="00D94A99">
        <w:rPr>
          <w:i w:val="0"/>
          <w:lang w:val="en-GB" w:eastAsia="it-IT"/>
        </w:rPr>
        <w:t>reject</w:t>
      </w:r>
      <w:r w:rsidRPr="00C85C08">
        <w:rPr>
          <w:i w:val="0"/>
          <w:lang w:val="en-GB" w:eastAsia="it-IT"/>
        </w:rPr>
        <w:t xml:space="preserve"> </w:t>
      </w:r>
      <w:ins w:id="87" w:author="Elena Vio" w:date="2016-04-11T11:42:00Z">
        <w:r w:rsidR="004E15D8">
          <w:rPr>
            <w:i w:val="0"/>
            <w:lang w:val="en-GB" w:eastAsia="it-IT"/>
          </w:rPr>
          <w:t xml:space="preserve">the management of HT and </w:t>
        </w:r>
      </w:ins>
      <w:ins w:id="88" w:author="Elena Vio" w:date="2016-04-11T11:43:00Z">
        <w:r w:rsidR="004E15D8">
          <w:rPr>
            <w:i w:val="0"/>
            <w:lang w:val="en-GB" w:eastAsia="it-IT"/>
          </w:rPr>
          <w:t xml:space="preserve">therefore </w:t>
        </w:r>
      </w:ins>
      <w:r w:rsidRPr="00C85C08">
        <w:rPr>
          <w:i w:val="0"/>
          <w:lang w:val="en-GB" w:eastAsia="it-IT"/>
        </w:rPr>
        <w:t xml:space="preserve">the </w:t>
      </w:r>
      <w:r w:rsidR="0098645A">
        <w:rPr>
          <w:i w:val="0"/>
          <w:lang w:val="en-GB" w:eastAsia="it-IT"/>
        </w:rPr>
        <w:t xml:space="preserve">take in charge </w:t>
      </w:r>
      <w:r w:rsidRPr="00C85C08">
        <w:rPr>
          <w:i w:val="0"/>
          <w:lang w:val="en-GB" w:eastAsia="it-IT"/>
        </w:rPr>
        <w:t>of HT</w:t>
      </w:r>
      <w:r w:rsidR="0098645A">
        <w:rPr>
          <w:i w:val="0"/>
          <w:lang w:val="en-GB" w:eastAsia="it-IT"/>
        </w:rPr>
        <w:t xml:space="preserve"> Request</w:t>
      </w:r>
      <w:r w:rsidRPr="00C85C08">
        <w:rPr>
          <w:i w:val="0"/>
          <w:lang w:val="en-GB" w:eastAsia="it-IT"/>
        </w:rPr>
        <w:t>.</w:t>
      </w:r>
      <w:r w:rsidR="00EB12C4">
        <w:rPr>
          <w:i w:val="0"/>
          <w:lang w:val="en-GB" w:eastAsia="it-IT"/>
        </w:rPr>
        <w:t xml:space="preserve"> A</w:t>
      </w:r>
      <w:r w:rsidR="00EB12C4" w:rsidRPr="00EB12C4">
        <w:rPr>
          <w:i w:val="0"/>
          <w:lang w:val="en-GB" w:eastAsia="it-IT"/>
        </w:rPr>
        <w:t>ccepting or rejection</w:t>
      </w:r>
      <w:r w:rsidR="00EB12C4">
        <w:rPr>
          <w:i w:val="0"/>
          <w:lang w:val="en-GB" w:eastAsia="it-IT"/>
        </w:rPr>
        <w:t xml:space="preserve"> is notified to </w:t>
      </w:r>
      <w:r w:rsidR="00AC2B28">
        <w:rPr>
          <w:i w:val="0"/>
          <w:lang w:val="en-GB" w:eastAsia="it-IT"/>
        </w:rPr>
        <w:t xml:space="preserve">the </w:t>
      </w:r>
      <w:r w:rsidR="00EB12C4">
        <w:rPr>
          <w:i w:val="0"/>
          <w:lang w:val="en-GB" w:eastAsia="it-IT"/>
        </w:rPr>
        <w:t>HT Request.</w:t>
      </w:r>
      <w:r w:rsidR="0098645A">
        <w:rPr>
          <w:i w:val="0"/>
          <w:lang w:val="en-GB" w:eastAsia="it-IT"/>
        </w:rPr>
        <w:t xml:space="preserve"> This task can be repeat</w:t>
      </w:r>
      <w:r w:rsidR="00EB12C4">
        <w:rPr>
          <w:i w:val="0"/>
          <w:lang w:val="en-GB" w:eastAsia="it-IT"/>
        </w:rPr>
        <w:t>ed</w:t>
      </w:r>
      <w:r w:rsidR="0098645A">
        <w:rPr>
          <w:i w:val="0"/>
          <w:lang w:val="en-GB" w:eastAsia="it-IT"/>
        </w:rPr>
        <w:t xml:space="preserve"> until an HT Manager </w:t>
      </w:r>
      <w:proofErr w:type="gramStart"/>
      <w:r w:rsidR="0098645A">
        <w:rPr>
          <w:i w:val="0"/>
          <w:lang w:val="en-GB" w:eastAsia="it-IT"/>
        </w:rPr>
        <w:t>take</w:t>
      </w:r>
      <w:r w:rsidR="001337A4">
        <w:rPr>
          <w:i w:val="0"/>
          <w:lang w:val="en-GB" w:eastAsia="it-IT"/>
        </w:rPr>
        <w:t>s</w:t>
      </w:r>
      <w:r w:rsidR="0098645A">
        <w:rPr>
          <w:i w:val="0"/>
          <w:lang w:val="en-GB" w:eastAsia="it-IT"/>
        </w:rPr>
        <w:t xml:space="preserve">  charge</w:t>
      </w:r>
      <w:proofErr w:type="gramEnd"/>
      <w:r w:rsidR="001337A4">
        <w:rPr>
          <w:i w:val="0"/>
          <w:lang w:val="en-GB" w:eastAsia="it-IT"/>
        </w:rPr>
        <w:t xml:space="preserve"> of </w:t>
      </w:r>
      <w:r w:rsidR="0098645A">
        <w:rPr>
          <w:i w:val="0"/>
          <w:lang w:val="en-GB" w:eastAsia="it-IT"/>
        </w:rPr>
        <w:t>the HT Request.</w:t>
      </w:r>
    </w:p>
    <w:p w14:paraId="0680FD9D" w14:textId="7DE3078D" w:rsidR="00676854" w:rsidRDefault="00676854" w:rsidP="00C57C6C">
      <w:pPr>
        <w:pStyle w:val="AuthorInstructions"/>
        <w:numPr>
          <w:ilvl w:val="0"/>
          <w:numId w:val="21"/>
        </w:numPr>
        <w:rPr>
          <w:i w:val="0"/>
          <w:lang w:val="en-GB" w:eastAsia="it-IT"/>
        </w:rPr>
      </w:pPr>
      <w:r>
        <w:rPr>
          <w:i w:val="0"/>
          <w:lang w:val="en-GB" w:eastAsia="it-IT"/>
        </w:rPr>
        <w:t>HT Involvement</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w:t>
      </w:r>
      <w:r w:rsidR="00562338">
        <w:rPr>
          <w:i w:val="0"/>
          <w:lang w:val="en-GB" w:eastAsia="it-IT"/>
        </w:rPr>
        <w:t>invites some</w:t>
      </w:r>
      <w:r w:rsidR="00C85C08" w:rsidRPr="00842E33">
        <w:rPr>
          <w:i w:val="0"/>
          <w:lang w:val="en-GB" w:eastAsia="it-IT"/>
        </w:rPr>
        <w:t xml:space="preserve"> HT Participant</w:t>
      </w:r>
      <w:r w:rsidR="00C85C08">
        <w:rPr>
          <w:i w:val="0"/>
          <w:lang w:val="en-GB" w:eastAsia="it-IT"/>
        </w:rPr>
        <w:t>s</w:t>
      </w:r>
      <w:r w:rsidR="00C85C08" w:rsidRPr="00842E33">
        <w:rPr>
          <w:i w:val="0"/>
          <w:lang w:val="en-GB" w:eastAsia="it-IT"/>
        </w:rPr>
        <w:t xml:space="preserve"> (</w:t>
      </w:r>
      <w:r w:rsidR="00562338">
        <w:rPr>
          <w:i w:val="0"/>
          <w:lang w:val="en-GB" w:eastAsia="it-IT"/>
        </w:rPr>
        <w:t xml:space="preserve">where users can be </w:t>
      </w:r>
      <w:r w:rsidR="00C85C08" w:rsidRPr="00842E33">
        <w:rPr>
          <w:i w:val="0"/>
          <w:lang w:val="en-GB" w:eastAsia="it-IT"/>
        </w:rPr>
        <w:t xml:space="preserve">for example another Cardiac Surgeon, or/and an Interventional Cardiologist involved in the treatment of the patient) </w:t>
      </w:r>
      <w:r w:rsidR="00C85C08">
        <w:rPr>
          <w:i w:val="0"/>
          <w:lang w:val="en-GB" w:eastAsia="it-IT"/>
        </w:rPr>
        <w:t xml:space="preserve">to </w:t>
      </w:r>
      <w:r w:rsidR="00C85C08" w:rsidRPr="00842E33">
        <w:rPr>
          <w:i w:val="0"/>
          <w:lang w:val="en-GB" w:eastAsia="it-IT"/>
        </w:rPr>
        <w:t>involve in HT.</w:t>
      </w:r>
      <w:r w:rsidR="00C85C08">
        <w:rPr>
          <w:i w:val="0"/>
          <w:lang w:val="en-GB" w:eastAsia="it-IT"/>
        </w:rPr>
        <w:t xml:space="preserve"> </w:t>
      </w:r>
      <w:r w:rsidR="00AC2B28">
        <w:rPr>
          <w:i w:val="0"/>
          <w:lang w:val="en-GB" w:eastAsia="it-IT"/>
        </w:rPr>
        <w:t xml:space="preserve">The </w:t>
      </w:r>
      <w:r w:rsidR="00493E15">
        <w:rPr>
          <w:i w:val="0"/>
          <w:lang w:val="en-GB" w:eastAsia="it-IT"/>
        </w:rPr>
        <w:t>HT Participants can accept or reject the invitation</w:t>
      </w:r>
      <w:r w:rsidR="00B76677">
        <w:rPr>
          <w:i w:val="0"/>
          <w:lang w:val="en-GB" w:eastAsia="it-IT"/>
        </w:rPr>
        <w:t>, and a</w:t>
      </w:r>
      <w:r w:rsidR="00B76677" w:rsidRPr="00EB12C4">
        <w:rPr>
          <w:i w:val="0"/>
          <w:lang w:val="en-GB" w:eastAsia="it-IT"/>
        </w:rPr>
        <w:t>ccepting or rejection</w:t>
      </w:r>
      <w:r w:rsidR="00B76677">
        <w:rPr>
          <w:i w:val="0"/>
          <w:lang w:val="en-GB" w:eastAsia="it-IT"/>
        </w:rPr>
        <w:t xml:space="preserve"> is notified to </w:t>
      </w:r>
      <w:r w:rsidR="00AC2B28">
        <w:rPr>
          <w:i w:val="0"/>
          <w:lang w:val="en-GB" w:eastAsia="it-IT"/>
        </w:rPr>
        <w:t xml:space="preserve">the </w:t>
      </w:r>
      <w:r w:rsidR="00B76677">
        <w:rPr>
          <w:i w:val="0"/>
          <w:lang w:val="en-GB" w:eastAsia="it-IT"/>
        </w:rPr>
        <w:t>HT Manager</w:t>
      </w:r>
      <w:r w:rsidR="009E02C2">
        <w:rPr>
          <w:i w:val="0"/>
          <w:lang w:val="en-GB" w:eastAsia="it-IT"/>
        </w:rPr>
        <w:t>. When</w:t>
      </w:r>
      <w:r w:rsidR="00493E15">
        <w:rPr>
          <w:i w:val="0"/>
          <w:lang w:val="en-GB" w:eastAsia="it-IT"/>
        </w:rPr>
        <w:t xml:space="preserve"> the HT Participant accepts, </w:t>
      </w:r>
      <w:r w:rsidR="009E02C2">
        <w:rPr>
          <w:i w:val="0"/>
          <w:lang w:val="en-GB" w:eastAsia="it-IT"/>
        </w:rPr>
        <w:t xml:space="preserve">it </w:t>
      </w:r>
      <w:r w:rsidR="00C85C08">
        <w:rPr>
          <w:i w:val="0"/>
          <w:lang w:val="en-GB" w:eastAsia="it-IT"/>
        </w:rPr>
        <w:t xml:space="preserve">can </w:t>
      </w:r>
      <w:r w:rsidR="008859E3">
        <w:rPr>
          <w:i w:val="0"/>
          <w:lang w:val="en-GB" w:eastAsia="it-IT"/>
        </w:rPr>
        <w:t>order</w:t>
      </w:r>
      <w:r w:rsidR="00C85C08">
        <w:rPr>
          <w:i w:val="0"/>
          <w:lang w:val="en-GB" w:eastAsia="it-IT"/>
        </w:rPr>
        <w:t xml:space="preserve"> new exams and </w:t>
      </w:r>
      <w:r w:rsidR="008859E3">
        <w:rPr>
          <w:i w:val="0"/>
          <w:lang w:val="en-GB" w:eastAsia="it-IT"/>
        </w:rPr>
        <w:t xml:space="preserve">request </w:t>
      </w:r>
      <w:r w:rsidR="00C85C08">
        <w:rPr>
          <w:i w:val="0"/>
          <w:lang w:val="en-GB" w:eastAsia="it-IT"/>
        </w:rPr>
        <w:t>new information useful for decision making</w:t>
      </w:r>
      <w:r w:rsidR="00B76677">
        <w:rPr>
          <w:i w:val="0"/>
          <w:lang w:val="en-GB" w:eastAsia="it-IT"/>
        </w:rPr>
        <w:t xml:space="preserve"> to </w:t>
      </w:r>
      <w:r w:rsidR="00AC2B28">
        <w:rPr>
          <w:i w:val="0"/>
          <w:lang w:val="en-GB" w:eastAsia="it-IT"/>
        </w:rPr>
        <w:t xml:space="preserve">the </w:t>
      </w:r>
      <w:r w:rsidR="00B76677">
        <w:rPr>
          <w:i w:val="0"/>
          <w:lang w:val="en-GB" w:eastAsia="it-IT"/>
        </w:rPr>
        <w:t>HT Requester</w:t>
      </w:r>
      <w:r w:rsidR="00C85C08">
        <w:rPr>
          <w:i w:val="0"/>
          <w:lang w:val="en-GB" w:eastAsia="it-IT"/>
        </w:rPr>
        <w:t>.</w:t>
      </w:r>
      <w:r w:rsidR="004E6C3A">
        <w:rPr>
          <w:i w:val="0"/>
          <w:lang w:val="en-GB" w:eastAsia="it-IT"/>
        </w:rPr>
        <w:t xml:space="preserve"> The requests of new exams are notified to </w:t>
      </w:r>
      <w:r w:rsidR="00AC2B28">
        <w:rPr>
          <w:i w:val="0"/>
          <w:lang w:val="en-GB" w:eastAsia="it-IT"/>
        </w:rPr>
        <w:t xml:space="preserve">the </w:t>
      </w:r>
      <w:r w:rsidR="004E6C3A">
        <w:rPr>
          <w:i w:val="0"/>
          <w:lang w:val="en-GB" w:eastAsia="it-IT"/>
        </w:rPr>
        <w:t>HT Requester.</w:t>
      </w:r>
      <w:r w:rsidR="00C85C08">
        <w:rPr>
          <w:i w:val="0"/>
          <w:lang w:val="en-GB" w:eastAsia="it-IT"/>
        </w:rPr>
        <w:t xml:space="preserve"> </w:t>
      </w:r>
      <w:proofErr w:type="gramStart"/>
      <w:r w:rsidR="00C85C08">
        <w:rPr>
          <w:i w:val="0"/>
          <w:lang w:val="en-GB" w:eastAsia="it-IT"/>
        </w:rPr>
        <w:t>A</w:t>
      </w:r>
      <w:r w:rsidR="005972CC">
        <w:rPr>
          <w:i w:val="0"/>
          <w:lang w:val="en-GB" w:eastAsia="it-IT"/>
        </w:rPr>
        <w:t>ll</w:t>
      </w:r>
      <w:r w:rsidR="00C85C08">
        <w:rPr>
          <w:i w:val="0"/>
          <w:lang w:val="en-GB" w:eastAsia="it-IT"/>
        </w:rPr>
        <w:t xml:space="preserve"> individual evaluation report</w:t>
      </w:r>
      <w:r w:rsidR="005972CC">
        <w:rPr>
          <w:i w:val="0"/>
          <w:lang w:val="en-GB" w:eastAsia="it-IT"/>
        </w:rPr>
        <w:t>s</w:t>
      </w:r>
      <w:r w:rsidR="00C85C08">
        <w:rPr>
          <w:i w:val="0"/>
          <w:lang w:val="en-GB" w:eastAsia="it-IT"/>
        </w:rPr>
        <w:t xml:space="preserve"> will be provided by each HT Participant</w:t>
      </w:r>
      <w:proofErr w:type="gramEnd"/>
      <w:r w:rsidR="004E6C3A">
        <w:rPr>
          <w:i w:val="0"/>
          <w:lang w:val="en-GB" w:eastAsia="it-IT"/>
        </w:rPr>
        <w:t xml:space="preserve"> and </w:t>
      </w:r>
      <w:r w:rsidR="00AC2B28">
        <w:rPr>
          <w:i w:val="0"/>
          <w:lang w:val="en-GB" w:eastAsia="it-IT"/>
        </w:rPr>
        <w:t xml:space="preserve">the </w:t>
      </w:r>
      <w:r w:rsidR="004E6C3A">
        <w:rPr>
          <w:i w:val="0"/>
          <w:lang w:val="en-GB" w:eastAsia="it-IT"/>
        </w:rPr>
        <w:t>HT Manager is notified on availability of these reports</w:t>
      </w:r>
      <w:r>
        <w:rPr>
          <w:i w:val="0"/>
          <w:lang w:val="en-GB" w:eastAsia="it-IT"/>
        </w:rPr>
        <w:t>.</w:t>
      </w:r>
      <w:r w:rsidR="003C6250">
        <w:rPr>
          <w:i w:val="0"/>
          <w:lang w:val="en-GB" w:eastAsia="it-IT"/>
        </w:rPr>
        <w:t xml:space="preserve"> The workflow document contain</w:t>
      </w:r>
      <w:r w:rsidR="009E02C2">
        <w:rPr>
          <w:i w:val="0"/>
          <w:lang w:val="en-GB" w:eastAsia="it-IT"/>
        </w:rPr>
        <w:t>s</w:t>
      </w:r>
      <w:r w:rsidR="003C6250">
        <w:rPr>
          <w:i w:val="0"/>
          <w:lang w:val="en-GB" w:eastAsia="it-IT"/>
        </w:rPr>
        <w:t xml:space="preserve"> an HT Involvement Task for each HT Participant invited.</w:t>
      </w:r>
    </w:p>
    <w:p w14:paraId="1D8E2EE7" w14:textId="178A5CFE" w:rsidR="00676854" w:rsidRPr="00842E33" w:rsidRDefault="00676854" w:rsidP="00C57C6C">
      <w:pPr>
        <w:pStyle w:val="AuthorInstructions"/>
        <w:numPr>
          <w:ilvl w:val="0"/>
          <w:numId w:val="21"/>
        </w:numPr>
        <w:rPr>
          <w:i w:val="0"/>
          <w:lang w:val="en-GB" w:eastAsia="it-IT"/>
        </w:rPr>
      </w:pPr>
      <w:r>
        <w:rPr>
          <w:i w:val="0"/>
          <w:lang w:val="en-GB" w:eastAsia="it-IT"/>
        </w:rPr>
        <w:t>HT Preparation</w:t>
      </w:r>
      <w:r w:rsidR="00D71243">
        <w:rPr>
          <w:i w:val="0"/>
          <w:lang w:val="en-GB" w:eastAsia="it-IT"/>
        </w:rPr>
        <w:t xml:space="preserve"> Task</w:t>
      </w:r>
      <w:r>
        <w:rPr>
          <w:i w:val="0"/>
          <w:lang w:val="en-GB" w:eastAsia="it-IT"/>
        </w:rPr>
        <w:t xml:space="preserve">: </w:t>
      </w:r>
      <w:r w:rsidR="00C85C08">
        <w:rPr>
          <w:i w:val="0"/>
          <w:lang w:val="en-GB" w:eastAsia="it-IT"/>
        </w:rPr>
        <w:t xml:space="preserve">HT Requester ensures the additional needed exams, tests, and information requested by the HT Participants are performed and provided to the HT through an </w:t>
      </w:r>
      <w:proofErr w:type="spellStart"/>
      <w:r w:rsidR="00C85C08">
        <w:rPr>
          <w:i w:val="0"/>
          <w:lang w:val="en-GB" w:eastAsia="it-IT"/>
        </w:rPr>
        <w:t>eReferral</w:t>
      </w:r>
      <w:proofErr w:type="spellEnd"/>
      <w:r w:rsidR="00C85C08">
        <w:rPr>
          <w:i w:val="0"/>
          <w:lang w:val="en-GB" w:eastAsia="it-IT"/>
        </w:rPr>
        <w:t xml:space="preserve"> workflow document</w:t>
      </w:r>
      <w:r>
        <w:rPr>
          <w:i w:val="0"/>
          <w:lang w:val="en-GB" w:eastAsia="it-IT"/>
        </w:rPr>
        <w:t>.</w:t>
      </w:r>
      <w:r w:rsidR="009E4462">
        <w:rPr>
          <w:i w:val="0"/>
          <w:lang w:val="en-GB" w:eastAsia="it-IT"/>
        </w:rPr>
        <w:t xml:space="preserve"> The workflow document contain an HT Preparation Task for each exams requested by </w:t>
      </w:r>
      <w:r w:rsidR="00AC2B28">
        <w:rPr>
          <w:i w:val="0"/>
          <w:lang w:val="en-GB" w:eastAsia="it-IT"/>
        </w:rPr>
        <w:t xml:space="preserve">the </w:t>
      </w:r>
      <w:r w:rsidR="009E4462">
        <w:rPr>
          <w:i w:val="0"/>
          <w:lang w:val="en-GB" w:eastAsia="it-IT"/>
        </w:rPr>
        <w:t>HT Participant.</w:t>
      </w:r>
    </w:p>
    <w:p w14:paraId="72AA169A" w14:textId="5888083C" w:rsidR="00676854" w:rsidRPr="00AC2B28" w:rsidRDefault="00676854" w:rsidP="00C57C6C">
      <w:pPr>
        <w:pStyle w:val="AuthorInstructions"/>
        <w:numPr>
          <w:ilvl w:val="0"/>
          <w:numId w:val="21"/>
        </w:numPr>
        <w:rPr>
          <w:i w:val="0"/>
          <w:lang w:val="en-GB" w:eastAsia="it-IT"/>
        </w:rPr>
      </w:pPr>
      <w:r>
        <w:rPr>
          <w:i w:val="0"/>
          <w:lang w:val="en-GB" w:eastAsia="it-IT"/>
        </w:rPr>
        <w:t>HT P</w:t>
      </w:r>
      <w:r w:rsidR="00C85C08">
        <w:rPr>
          <w:i w:val="0"/>
          <w:lang w:val="en-GB" w:eastAsia="it-IT"/>
        </w:rPr>
        <w:t>er</w:t>
      </w:r>
      <w:r>
        <w:rPr>
          <w:i w:val="0"/>
          <w:lang w:val="en-GB" w:eastAsia="it-IT"/>
        </w:rPr>
        <w:t>form</w:t>
      </w:r>
      <w:r w:rsidR="00D71243">
        <w:rPr>
          <w:i w:val="0"/>
          <w:lang w:val="en-GB" w:eastAsia="it-IT"/>
        </w:rPr>
        <w:t xml:space="preserve"> Task</w:t>
      </w:r>
      <w:r>
        <w:rPr>
          <w:i w:val="0"/>
          <w:lang w:val="en-GB" w:eastAsia="it-IT"/>
        </w:rPr>
        <w:t xml:space="preserve">: </w:t>
      </w:r>
      <w:r w:rsidR="00AC2B28">
        <w:rPr>
          <w:i w:val="0"/>
          <w:lang w:val="en-GB" w:eastAsia="it-IT"/>
        </w:rPr>
        <w:t xml:space="preserve">The </w:t>
      </w:r>
      <w:r w:rsidR="00C85C08">
        <w:rPr>
          <w:i w:val="0"/>
          <w:lang w:val="en-GB" w:eastAsia="it-IT"/>
        </w:rPr>
        <w:t xml:space="preserve">HT Manager can </w:t>
      </w:r>
      <w:r w:rsidR="009E02C2">
        <w:rPr>
          <w:i w:val="0"/>
          <w:lang w:val="en-GB" w:eastAsia="it-IT"/>
        </w:rPr>
        <w:t>plan</w:t>
      </w:r>
      <w:r w:rsidR="00C85C08" w:rsidRPr="00842E33">
        <w:rPr>
          <w:i w:val="0"/>
          <w:lang w:val="en-GB" w:eastAsia="it-IT"/>
        </w:rPr>
        <w:t xml:space="preserve"> </w:t>
      </w:r>
      <w:r w:rsidR="00C85C08">
        <w:rPr>
          <w:i w:val="0"/>
          <w:lang w:val="en-GB" w:eastAsia="it-IT"/>
        </w:rPr>
        <w:t xml:space="preserve">a </w:t>
      </w:r>
      <w:r w:rsidR="00C85C08" w:rsidRPr="00842E33">
        <w:rPr>
          <w:i w:val="0"/>
          <w:lang w:val="en-GB" w:eastAsia="it-IT"/>
        </w:rPr>
        <w:t xml:space="preserve">videoconference with </w:t>
      </w:r>
      <w:r w:rsidR="00AC2B28">
        <w:rPr>
          <w:i w:val="0"/>
          <w:lang w:val="en-GB" w:eastAsia="it-IT"/>
        </w:rPr>
        <w:t xml:space="preserve">the </w:t>
      </w:r>
      <w:r w:rsidR="00C85C08" w:rsidRPr="00842E33">
        <w:rPr>
          <w:i w:val="0"/>
          <w:lang w:val="en-GB" w:eastAsia="it-IT"/>
        </w:rPr>
        <w:t>HT Participant</w:t>
      </w:r>
      <w:r w:rsidR="00C85C08">
        <w:rPr>
          <w:i w:val="0"/>
          <w:lang w:val="en-GB" w:eastAsia="it-IT"/>
        </w:rPr>
        <w:t>s</w:t>
      </w:r>
      <w:r w:rsidR="0098549D">
        <w:rPr>
          <w:i w:val="0"/>
          <w:lang w:val="en-GB" w:eastAsia="it-IT"/>
        </w:rPr>
        <w:t xml:space="preserve"> and </w:t>
      </w:r>
      <w:r w:rsidR="00AC2B28">
        <w:rPr>
          <w:i w:val="0"/>
          <w:lang w:val="en-GB" w:eastAsia="it-IT"/>
        </w:rPr>
        <w:t xml:space="preserve">the </w:t>
      </w:r>
      <w:r w:rsidR="0098549D">
        <w:rPr>
          <w:i w:val="0"/>
          <w:lang w:val="en-GB" w:eastAsia="it-IT"/>
        </w:rPr>
        <w:t>HT Requester</w:t>
      </w:r>
      <w:r w:rsidR="00C85C08" w:rsidRPr="00842E33">
        <w:rPr>
          <w:i w:val="0"/>
          <w:lang w:val="en-GB" w:eastAsia="it-IT"/>
        </w:rPr>
        <w:t xml:space="preserve"> </w:t>
      </w:r>
      <w:r w:rsidR="00C85C08">
        <w:rPr>
          <w:i w:val="0"/>
          <w:lang w:val="en-GB" w:eastAsia="it-IT"/>
        </w:rPr>
        <w:t>so a common decision on the treatment of patient can be made</w:t>
      </w:r>
      <w:r w:rsidR="00AC2B28">
        <w:rPr>
          <w:i w:val="0"/>
          <w:lang w:val="en-GB" w:eastAsia="it-IT"/>
        </w:rPr>
        <w:t xml:space="preserve">, and the </w:t>
      </w:r>
      <w:r w:rsidR="00AC2B28" w:rsidRPr="00DA2EB1">
        <w:rPr>
          <w:i w:val="0"/>
        </w:rPr>
        <w:t xml:space="preserve">HT </w:t>
      </w:r>
      <w:r w:rsidR="00AC2B28">
        <w:rPr>
          <w:i w:val="0"/>
        </w:rPr>
        <w:t>Requester</w:t>
      </w:r>
      <w:r w:rsidR="00AC2B28" w:rsidRPr="00DA2EB1">
        <w:rPr>
          <w:i w:val="0"/>
        </w:rPr>
        <w:t xml:space="preserve"> and </w:t>
      </w:r>
      <w:r w:rsidR="00AC2B28">
        <w:rPr>
          <w:i w:val="0"/>
        </w:rPr>
        <w:t xml:space="preserve">the </w:t>
      </w:r>
      <w:r w:rsidR="00AC2B28" w:rsidRPr="00DA2EB1">
        <w:rPr>
          <w:i w:val="0"/>
        </w:rPr>
        <w:t>HT Participants are notified</w:t>
      </w:r>
      <w:r w:rsidR="00C85C08">
        <w:rPr>
          <w:i w:val="0"/>
          <w:lang w:val="en-GB" w:eastAsia="it-IT"/>
        </w:rPr>
        <w:t>. The output of this task is a final report that contains the HT treatment decision and potential orders for exams/tests needed for the treatment</w:t>
      </w:r>
      <w:r w:rsidR="00AC2B28">
        <w:rPr>
          <w:i w:val="0"/>
          <w:lang w:val="en-GB" w:eastAsia="it-IT"/>
        </w:rPr>
        <w:t xml:space="preserve"> (f</w:t>
      </w:r>
      <w:r w:rsidR="00C85C08">
        <w:rPr>
          <w:i w:val="0"/>
          <w:lang w:val="en-GB" w:eastAsia="it-IT"/>
        </w:rPr>
        <w:t xml:space="preserve">or example, a diagnostic </w:t>
      </w:r>
      <w:proofErr w:type="spellStart"/>
      <w:r w:rsidR="00C85C08">
        <w:rPr>
          <w:i w:val="0"/>
          <w:lang w:val="en-GB" w:eastAsia="it-IT"/>
        </w:rPr>
        <w:t>cath</w:t>
      </w:r>
      <w:proofErr w:type="spellEnd"/>
      <w:r w:rsidR="00C85C08">
        <w:rPr>
          <w:i w:val="0"/>
          <w:lang w:val="en-GB" w:eastAsia="it-IT"/>
        </w:rPr>
        <w:t xml:space="preserve"> might be required</w:t>
      </w:r>
      <w:r w:rsidR="009E02C2">
        <w:rPr>
          <w:i w:val="0"/>
          <w:lang w:val="en-GB" w:eastAsia="it-IT"/>
        </w:rPr>
        <w:t xml:space="preserve"> in order to prepare operational room</w:t>
      </w:r>
      <w:r w:rsidR="00AC2B28">
        <w:rPr>
          <w:i w:val="0"/>
          <w:lang w:val="en-GB" w:eastAsia="it-IT"/>
        </w:rPr>
        <w:t xml:space="preserve">). </w:t>
      </w:r>
      <w:r w:rsidR="00AC2B28" w:rsidRPr="00DA2EB1">
        <w:rPr>
          <w:i w:val="0"/>
        </w:rPr>
        <w:t xml:space="preserve">The HT </w:t>
      </w:r>
      <w:r w:rsidR="00AC2B28">
        <w:rPr>
          <w:i w:val="0"/>
        </w:rPr>
        <w:t>Requester</w:t>
      </w:r>
      <w:r w:rsidR="00AC2B28" w:rsidRPr="00DA2EB1">
        <w:rPr>
          <w:i w:val="0"/>
        </w:rPr>
        <w:t xml:space="preserve"> and HT Participants are notified.</w:t>
      </w:r>
    </w:p>
    <w:p w14:paraId="101DD298" w14:textId="63155BB0" w:rsidR="00AC2B28" w:rsidRPr="00AC2B28" w:rsidRDefault="00676854" w:rsidP="00C57C6C">
      <w:pPr>
        <w:pStyle w:val="AuthorInstructions"/>
        <w:numPr>
          <w:ilvl w:val="0"/>
          <w:numId w:val="21"/>
        </w:numPr>
        <w:rPr>
          <w:i w:val="0"/>
          <w:lang w:val="en-GB" w:eastAsia="it-IT"/>
        </w:rPr>
      </w:pPr>
      <w:r>
        <w:rPr>
          <w:i w:val="0"/>
          <w:lang w:val="en-GB" w:eastAsia="it-IT"/>
        </w:rPr>
        <w:t>Finalization</w:t>
      </w:r>
      <w:r w:rsidR="00A75377">
        <w:rPr>
          <w:i w:val="0"/>
          <w:lang w:val="en-GB" w:eastAsia="it-IT"/>
        </w:rPr>
        <w:t xml:space="preserve"> Task</w:t>
      </w:r>
      <w:r>
        <w:rPr>
          <w:i w:val="0"/>
          <w:lang w:val="en-GB" w:eastAsia="it-IT"/>
        </w:rPr>
        <w:t>:</w:t>
      </w:r>
      <w:r w:rsidR="00913F6C">
        <w:rPr>
          <w:i w:val="0"/>
          <w:lang w:val="en-GB" w:eastAsia="it-IT"/>
        </w:rPr>
        <w:t xml:space="preserve"> </w:t>
      </w:r>
      <w:r w:rsidR="00AC2B28">
        <w:rPr>
          <w:i w:val="0"/>
          <w:lang w:val="en-GB" w:eastAsia="it-IT"/>
        </w:rPr>
        <w:t xml:space="preserve">the </w:t>
      </w:r>
      <w:r w:rsidR="00913F6C">
        <w:rPr>
          <w:i w:val="0"/>
          <w:lang w:val="en-GB" w:eastAsia="it-IT"/>
        </w:rPr>
        <w:t xml:space="preserve">HT Requester </w:t>
      </w:r>
      <w:r w:rsidR="00517140">
        <w:rPr>
          <w:i w:val="0"/>
          <w:lang w:val="en-GB" w:eastAsia="it-IT"/>
        </w:rPr>
        <w:t>retrieves</w:t>
      </w:r>
      <w:r w:rsidR="00913F6C">
        <w:rPr>
          <w:i w:val="0"/>
          <w:lang w:val="en-GB" w:eastAsia="it-IT"/>
        </w:rPr>
        <w:t xml:space="preserve"> the final report, </w:t>
      </w:r>
      <w:r w:rsidR="00AC2B28">
        <w:rPr>
          <w:i w:val="0"/>
          <w:lang w:val="en-GB" w:eastAsia="it-IT"/>
        </w:rPr>
        <w:t>and if need, it provide</w:t>
      </w:r>
      <w:r w:rsidR="001337A4">
        <w:rPr>
          <w:i w:val="0"/>
          <w:lang w:val="en-GB" w:eastAsia="it-IT"/>
        </w:rPr>
        <w:t>s</w:t>
      </w:r>
      <w:r w:rsidR="00AC2B28">
        <w:rPr>
          <w:i w:val="0"/>
          <w:lang w:val="en-GB" w:eastAsia="it-IT"/>
        </w:rPr>
        <w:t xml:space="preserve"> the results of exams required in final report</w:t>
      </w:r>
      <w:r w:rsidR="00DF67BA">
        <w:rPr>
          <w:i w:val="0"/>
          <w:lang w:val="en-GB" w:eastAsia="it-IT"/>
        </w:rPr>
        <w:t xml:space="preserve"> through an </w:t>
      </w:r>
      <w:proofErr w:type="spellStart"/>
      <w:r w:rsidR="00DF67BA">
        <w:rPr>
          <w:i w:val="0"/>
          <w:lang w:val="en-GB" w:eastAsia="it-IT"/>
        </w:rPr>
        <w:t>eReferral</w:t>
      </w:r>
      <w:proofErr w:type="spellEnd"/>
      <w:r w:rsidR="00DF67BA">
        <w:rPr>
          <w:i w:val="0"/>
          <w:lang w:val="en-GB" w:eastAsia="it-IT"/>
        </w:rPr>
        <w:t xml:space="preserve"> workflow document</w:t>
      </w:r>
      <w:r w:rsidR="00AC2B28">
        <w:rPr>
          <w:i w:val="0"/>
          <w:lang w:val="en-GB" w:eastAsia="it-IT"/>
        </w:rPr>
        <w:t xml:space="preserve">. </w:t>
      </w:r>
      <w:r w:rsidR="00AC2B28" w:rsidRPr="004477E7">
        <w:rPr>
          <w:i w:val="0"/>
        </w:rPr>
        <w:t xml:space="preserve">The HT Manager and </w:t>
      </w:r>
      <w:r w:rsidR="00AC2B28">
        <w:rPr>
          <w:i w:val="0"/>
        </w:rPr>
        <w:t xml:space="preserve">the </w:t>
      </w:r>
      <w:r w:rsidR="00AC2B28" w:rsidRPr="004477E7">
        <w:rPr>
          <w:i w:val="0"/>
        </w:rPr>
        <w:t>HT Participants are notified.</w:t>
      </w:r>
    </w:p>
    <w:p w14:paraId="28EEC2DE" w14:textId="77777777" w:rsidR="006C631B" w:rsidRDefault="006C631B" w:rsidP="006C631B">
      <w:pPr>
        <w:pStyle w:val="Corpodeltesto"/>
      </w:pPr>
    </w:p>
    <w:p w14:paraId="6AB687B4" w14:textId="6738717C" w:rsidR="006C631B" w:rsidRDefault="002037BB" w:rsidP="006C631B">
      <w:pPr>
        <w:pStyle w:val="Corpodeltesto"/>
      </w:pPr>
      <w:r>
        <w:rPr>
          <w:noProof/>
          <w:lang w:val="it-IT" w:eastAsia="it-IT"/>
        </w:rPr>
        <w:lastRenderedPageBreak/>
        <w:drawing>
          <wp:inline distT="0" distB="0" distL="0" distR="0" wp14:anchorId="70974554" wp14:editId="5042E84E">
            <wp:extent cx="5943600" cy="4457700"/>
            <wp:effectExtent l="0" t="0" r="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0E20C" w14:textId="1B9940A6" w:rsidR="006C631B" w:rsidRPr="003F1F6A" w:rsidRDefault="006C631B" w:rsidP="009428F8">
      <w:pPr>
        <w:pStyle w:val="Corpodeltesto"/>
      </w:pPr>
    </w:p>
    <w:p w14:paraId="266CE883" w14:textId="7B124DA2" w:rsidR="006C631B" w:rsidRPr="003F1F6A" w:rsidRDefault="006C631B" w:rsidP="006C631B">
      <w:pPr>
        <w:pStyle w:val="FigureTitle"/>
        <w:rPr>
          <w:kern w:val="28"/>
          <w:sz w:val="28"/>
        </w:rPr>
      </w:pPr>
      <w:r>
        <w:t xml:space="preserve">Figure </w:t>
      </w:r>
      <w:r w:rsidR="00BF435C">
        <w:t>X.4.1.4-1</w:t>
      </w:r>
      <w:r w:rsidRPr="003F1F6A">
        <w:t xml:space="preserve">: </w:t>
      </w:r>
      <w:r>
        <w:t xml:space="preserve">Workflow </w:t>
      </w:r>
      <w:r w:rsidRPr="003F1F6A">
        <w:t xml:space="preserve">Tasks </w:t>
      </w:r>
      <w:r>
        <w:t xml:space="preserve">for </w:t>
      </w:r>
      <w:r w:rsidRPr="003F1F6A">
        <w:t xml:space="preserve">the </w:t>
      </w:r>
      <w:r w:rsidR="00676854">
        <w:t>Heart Team</w:t>
      </w:r>
      <w:r w:rsidRPr="003F1F6A">
        <w:t xml:space="preserve"> process</w:t>
      </w:r>
    </w:p>
    <w:p w14:paraId="3B20B0B3" w14:textId="77777777" w:rsidR="006C631B" w:rsidRDefault="006C631B" w:rsidP="006C631B">
      <w:pPr>
        <w:pStyle w:val="Corpodeltesto"/>
      </w:pPr>
    </w:p>
    <w:p w14:paraId="702784F6" w14:textId="08394501" w:rsidR="006C631B" w:rsidRDefault="006C631B" w:rsidP="006C631B">
      <w:r>
        <w:t>The X</w:t>
      </w:r>
      <w:r w:rsidR="00676854">
        <w:t>CHT</w:t>
      </w:r>
      <w:r>
        <w:t xml:space="preserve">-WD process flow, including the task states/status is shown in Figure </w:t>
      </w:r>
      <w:r w:rsidR="00BF435C">
        <w:t>X.4.1.4-2</w:t>
      </w:r>
      <w:r>
        <w:t xml:space="preserve">. </w:t>
      </w:r>
    </w:p>
    <w:p w14:paraId="3724CB93" w14:textId="1430F804" w:rsidR="006C631B" w:rsidRDefault="0026014E" w:rsidP="0026014E">
      <w:pPr>
        <w:ind w:left="-709" w:hanging="142"/>
        <w:jc w:val="center"/>
      </w:pPr>
      <w:r>
        <w:rPr>
          <w:noProof/>
          <w:sz w:val="16"/>
          <w:szCs w:val="16"/>
          <w:lang w:val="it-IT" w:eastAsia="it-IT"/>
        </w:rPr>
        <w:lastRenderedPageBreak/>
        <w:drawing>
          <wp:inline distT="0" distB="0" distL="0" distR="0" wp14:anchorId="284A5C03" wp14:editId="535A2FB8">
            <wp:extent cx="5465868" cy="756228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v0.8b.jpg"/>
                    <pic:cNvPicPr/>
                  </pic:nvPicPr>
                  <pic:blipFill>
                    <a:blip r:embed="rId30">
                      <a:extLst>
                        <a:ext uri="{28A0092B-C50C-407E-A947-70E740481C1C}">
                          <a14:useLocalDpi xmlns:a14="http://schemas.microsoft.com/office/drawing/2010/main" val="0"/>
                        </a:ext>
                      </a:extLst>
                    </a:blip>
                    <a:stretch>
                      <a:fillRect/>
                    </a:stretch>
                  </pic:blipFill>
                  <pic:spPr>
                    <a:xfrm>
                      <a:off x="0" y="0"/>
                      <a:ext cx="5465868" cy="7562285"/>
                    </a:xfrm>
                    <a:prstGeom prst="rect">
                      <a:avLst/>
                    </a:prstGeom>
                  </pic:spPr>
                </pic:pic>
              </a:graphicData>
            </a:graphic>
          </wp:inline>
        </w:drawing>
      </w:r>
    </w:p>
    <w:p w14:paraId="19A2AA22" w14:textId="1EC56FDC" w:rsidR="006C631B" w:rsidRDefault="006C631B" w:rsidP="006C631B">
      <w:pPr>
        <w:pStyle w:val="FigureTitle"/>
      </w:pPr>
      <w:r>
        <w:t xml:space="preserve">Figure </w:t>
      </w:r>
      <w:r w:rsidR="00725443">
        <w:t>X.4.1.4-2</w:t>
      </w:r>
      <w:r w:rsidRPr="003F1F6A">
        <w:t xml:space="preserve">:  </w:t>
      </w:r>
      <w:r>
        <w:t xml:space="preserve">Cross-Enterprise </w:t>
      </w:r>
      <w:r w:rsidR="00676854">
        <w:t xml:space="preserve">Cardiovascular </w:t>
      </w:r>
      <w:r w:rsidR="00216D8E">
        <w:t>HT</w:t>
      </w:r>
      <w:r>
        <w:t xml:space="preserve"> </w:t>
      </w:r>
      <w:r w:rsidRPr="003F1F6A">
        <w:t>Workflow Definition complete process flow</w:t>
      </w:r>
      <w:r>
        <w:t xml:space="preserve"> </w:t>
      </w:r>
    </w:p>
    <w:p w14:paraId="70F4B9E2" w14:textId="77777777" w:rsidR="006C631B" w:rsidRPr="003F1F6A" w:rsidRDefault="006C631B" w:rsidP="006C631B">
      <w:pPr>
        <w:pStyle w:val="FigureTitle"/>
      </w:pPr>
    </w:p>
    <w:p w14:paraId="778C0A3C" w14:textId="09A5B904" w:rsidR="006C631B" w:rsidRDefault="006C631B" w:rsidP="006C631B">
      <w:pPr>
        <w:pStyle w:val="Corpodeltesto"/>
      </w:pPr>
      <w:r>
        <w:t xml:space="preserve">The following table </w:t>
      </w:r>
      <w:r w:rsidR="00725443">
        <w:t>X.4.1.4-1</w:t>
      </w:r>
      <w:r w:rsidRPr="003F1F6A">
        <w:t xml:space="preserve"> lists the various documents that shall</w:t>
      </w:r>
      <w:r w:rsidR="00D91BE0">
        <w:t>,</w:t>
      </w:r>
      <w:r w:rsidRPr="003F1F6A">
        <w:t xml:space="preserve"> </w:t>
      </w:r>
      <w:r>
        <w:t>conditional</w:t>
      </w:r>
      <w:r w:rsidR="00530C73">
        <w:t>ly</w:t>
      </w:r>
      <w:r>
        <w:t xml:space="preserve">, </w:t>
      </w:r>
      <w:r w:rsidRPr="003F1F6A">
        <w:t xml:space="preserve">or may be referenced as either input or output documents for each task/status pair defined by the </w:t>
      </w:r>
      <w:r w:rsidR="00676854">
        <w:t>XCHT</w:t>
      </w:r>
      <w:r>
        <w:t>-WD</w:t>
      </w:r>
      <w:r w:rsidRPr="003F1F6A">
        <w:t xml:space="preserve">. </w:t>
      </w:r>
    </w:p>
    <w:p w14:paraId="527198CE" w14:textId="77777777" w:rsidR="006C631B" w:rsidRDefault="006C631B" w:rsidP="006C631B">
      <w:pPr>
        <w:pStyle w:val="Corpodeltesto"/>
      </w:pPr>
      <w:r>
        <w:t>The values used in the Option column are defined as follows:</w:t>
      </w:r>
    </w:p>
    <w:p w14:paraId="6AFFFE29" w14:textId="77777777" w:rsidR="006C631B" w:rsidRDefault="006C631B" w:rsidP="006C631B">
      <w:pPr>
        <w:pStyle w:val="Corpodeltesto"/>
      </w:pPr>
      <w:r w:rsidRPr="00DC26E8">
        <w:rPr>
          <w:b/>
        </w:rPr>
        <w:t>R:</w:t>
      </w:r>
      <w:r>
        <w:rPr>
          <w:b/>
        </w:rPr>
        <w:t xml:space="preserve"> </w:t>
      </w:r>
      <w:r>
        <w:t>Required. Compliant source systems shall provide the document as referenced.</w:t>
      </w:r>
    </w:p>
    <w:p w14:paraId="79C6573D" w14:textId="77777777" w:rsidR="00EB66E4" w:rsidRDefault="00EB66E4" w:rsidP="006C631B">
      <w:pPr>
        <w:pStyle w:val="Corpodeltesto"/>
      </w:pPr>
      <w:r w:rsidRPr="0070073A">
        <w:rPr>
          <w:b/>
        </w:rPr>
        <w:t>RE</w:t>
      </w:r>
      <w:r>
        <w:t>: Required if present.</w:t>
      </w:r>
    </w:p>
    <w:p w14:paraId="490DB22D" w14:textId="77777777" w:rsidR="006C631B" w:rsidRDefault="006C631B" w:rsidP="006C631B">
      <w:pPr>
        <w:pStyle w:val="Corpodeltesto"/>
      </w:pPr>
      <w:r w:rsidRPr="00DC26E8">
        <w:rPr>
          <w:b/>
        </w:rPr>
        <w:t xml:space="preserve">C: </w:t>
      </w:r>
      <w:r>
        <w:t>Conditional. Compliant source systems shall provide the document referenced if the document is available.</w:t>
      </w:r>
    </w:p>
    <w:p w14:paraId="2D793B4B" w14:textId="77777777" w:rsidR="006C631B" w:rsidRDefault="006C631B" w:rsidP="006C631B">
      <w:pPr>
        <w:pStyle w:val="Corpodeltesto"/>
      </w:pPr>
      <w:r>
        <w:t xml:space="preserve"> </w:t>
      </w:r>
      <w:r>
        <w:rPr>
          <w:b/>
        </w:rPr>
        <w:t xml:space="preserve">O: </w:t>
      </w:r>
      <w:r>
        <w:t>Optional.  Compliant source systems may choose to provide the document reference.</w:t>
      </w:r>
    </w:p>
    <w:p w14:paraId="1EE48902" w14:textId="77777777" w:rsidR="006C631B" w:rsidRDefault="006C631B" w:rsidP="006C631B">
      <w:pPr>
        <w:pStyle w:val="Corpodeltesto"/>
      </w:pPr>
      <w:r w:rsidRPr="00E01970">
        <w:rPr>
          <w:b/>
        </w:rPr>
        <w:t>N/A:</w:t>
      </w:r>
      <w:r>
        <w:rPr>
          <w:b/>
        </w:rPr>
        <w:t xml:space="preserve">  </w:t>
      </w:r>
      <w:r>
        <w:t xml:space="preserve">Not Applicable. </w:t>
      </w:r>
    </w:p>
    <w:p w14:paraId="7A018DC0" w14:textId="77777777" w:rsidR="00676854" w:rsidRDefault="00676854" w:rsidP="006C631B">
      <w:pPr>
        <w:pStyle w:val="Corpodeltesto"/>
      </w:pPr>
    </w:p>
    <w:tbl>
      <w:tblPr>
        <w:tblStyle w:val="Grigliatabella"/>
        <w:tblW w:w="9215" w:type="dxa"/>
        <w:tblInd w:w="-318" w:type="dxa"/>
        <w:tblLayout w:type="fixed"/>
        <w:tblLook w:val="04A0" w:firstRow="1" w:lastRow="0" w:firstColumn="1" w:lastColumn="0" w:noHBand="0" w:noVBand="1"/>
      </w:tblPr>
      <w:tblGrid>
        <w:gridCol w:w="1277"/>
        <w:gridCol w:w="1276"/>
        <w:gridCol w:w="1559"/>
        <w:gridCol w:w="1843"/>
        <w:gridCol w:w="850"/>
        <w:gridCol w:w="1559"/>
        <w:gridCol w:w="851"/>
      </w:tblGrid>
      <w:tr w:rsidR="00676854" w:rsidRPr="00E7351E" w14:paraId="6351B8D9" w14:textId="77777777" w:rsidTr="008D5FD5">
        <w:tc>
          <w:tcPr>
            <w:tcW w:w="1277" w:type="dxa"/>
            <w:shd w:val="clear" w:color="auto" w:fill="BFBFBF" w:themeFill="background1" w:themeFillShade="BF"/>
          </w:tcPr>
          <w:p w14:paraId="6F39027C"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w:t>
            </w:r>
          </w:p>
        </w:tc>
        <w:tc>
          <w:tcPr>
            <w:tcW w:w="1276" w:type="dxa"/>
            <w:shd w:val="clear" w:color="auto" w:fill="BFBFBF" w:themeFill="background1" w:themeFillShade="BF"/>
          </w:tcPr>
          <w:p w14:paraId="79213C5D"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Workflow Participant</w:t>
            </w:r>
          </w:p>
        </w:tc>
        <w:tc>
          <w:tcPr>
            <w:tcW w:w="1559" w:type="dxa"/>
            <w:shd w:val="clear" w:color="auto" w:fill="BFBFBF" w:themeFill="background1" w:themeFillShade="BF"/>
          </w:tcPr>
          <w:p w14:paraId="0B15BC97"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Task Status</w:t>
            </w:r>
          </w:p>
        </w:tc>
        <w:tc>
          <w:tcPr>
            <w:tcW w:w="1843" w:type="dxa"/>
            <w:shd w:val="clear" w:color="auto" w:fill="BFBFBF" w:themeFill="background1" w:themeFillShade="BF"/>
          </w:tcPr>
          <w:p w14:paraId="5BF0A99F"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Input</w:t>
            </w:r>
            <w:r>
              <w:rPr>
                <w:rFonts w:ascii="Arial" w:hAnsi="Arial" w:cs="Arial"/>
                <w:b/>
                <w:i w:val="0"/>
                <w:sz w:val="18"/>
                <w:szCs w:val="18"/>
                <w:lang w:val="en-GB"/>
              </w:rPr>
              <w:t xml:space="preserve"> docs</w:t>
            </w:r>
          </w:p>
        </w:tc>
        <w:tc>
          <w:tcPr>
            <w:tcW w:w="850" w:type="dxa"/>
            <w:shd w:val="clear" w:color="auto" w:fill="BFBFBF" w:themeFill="background1" w:themeFillShade="BF"/>
          </w:tcPr>
          <w:p w14:paraId="3AA81E84"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c>
          <w:tcPr>
            <w:tcW w:w="1559" w:type="dxa"/>
            <w:shd w:val="clear" w:color="auto" w:fill="BFBFBF" w:themeFill="background1" w:themeFillShade="BF"/>
          </w:tcPr>
          <w:p w14:paraId="5EA77B0E" w14:textId="77777777" w:rsidR="00676854" w:rsidRPr="00E7351E" w:rsidRDefault="00676854" w:rsidP="00676854">
            <w:pPr>
              <w:pStyle w:val="AuthorInstructions"/>
              <w:rPr>
                <w:rFonts w:ascii="Arial" w:hAnsi="Arial" w:cs="Arial"/>
                <w:b/>
                <w:i w:val="0"/>
                <w:sz w:val="18"/>
                <w:szCs w:val="18"/>
                <w:lang w:val="en-GB"/>
              </w:rPr>
            </w:pPr>
            <w:r w:rsidRPr="00E7351E">
              <w:rPr>
                <w:rFonts w:ascii="Arial" w:hAnsi="Arial" w:cs="Arial"/>
                <w:b/>
                <w:i w:val="0"/>
                <w:sz w:val="18"/>
                <w:szCs w:val="18"/>
                <w:lang w:val="en-GB"/>
              </w:rPr>
              <w:t xml:space="preserve">Output </w:t>
            </w:r>
            <w:r>
              <w:rPr>
                <w:rFonts w:ascii="Arial" w:hAnsi="Arial" w:cs="Arial"/>
                <w:b/>
                <w:i w:val="0"/>
                <w:sz w:val="18"/>
                <w:szCs w:val="18"/>
                <w:lang w:val="en-GB"/>
              </w:rPr>
              <w:t>docs</w:t>
            </w:r>
          </w:p>
        </w:tc>
        <w:tc>
          <w:tcPr>
            <w:tcW w:w="851" w:type="dxa"/>
            <w:shd w:val="clear" w:color="auto" w:fill="BFBFBF" w:themeFill="background1" w:themeFillShade="BF"/>
          </w:tcPr>
          <w:p w14:paraId="5A289E67" w14:textId="77777777" w:rsidR="00676854" w:rsidRPr="00E7351E" w:rsidRDefault="00676854" w:rsidP="00676854">
            <w:pPr>
              <w:pStyle w:val="AuthorInstructions"/>
              <w:rPr>
                <w:rFonts w:ascii="Arial" w:hAnsi="Arial" w:cs="Arial"/>
                <w:b/>
                <w:i w:val="0"/>
                <w:sz w:val="18"/>
                <w:szCs w:val="18"/>
                <w:lang w:val="en-GB"/>
              </w:rPr>
            </w:pPr>
            <w:r>
              <w:rPr>
                <w:rFonts w:ascii="Arial" w:hAnsi="Arial" w:cs="Arial"/>
                <w:b/>
                <w:i w:val="0"/>
                <w:sz w:val="18"/>
                <w:szCs w:val="18"/>
                <w:lang w:val="en-GB"/>
              </w:rPr>
              <w:t>Option</w:t>
            </w:r>
          </w:p>
        </w:tc>
      </w:tr>
      <w:tr w:rsidR="0026014E" w:rsidRPr="00E7351E" w14:paraId="6AAE930D" w14:textId="77777777" w:rsidTr="0090671A">
        <w:trPr>
          <w:trHeight w:val="568"/>
        </w:trPr>
        <w:tc>
          <w:tcPr>
            <w:tcW w:w="1277" w:type="dxa"/>
            <w:vMerge w:val="restart"/>
          </w:tcPr>
          <w:p w14:paraId="512D3818" w14:textId="77777777" w:rsidR="0026014E" w:rsidRPr="00E7351E" w:rsidRDefault="0026014E"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HT_Request</w:t>
            </w:r>
            <w:proofErr w:type="spellEnd"/>
            <w:r w:rsidRPr="00E7351E">
              <w:rPr>
                <w:rFonts w:ascii="Arial" w:hAnsi="Arial" w:cs="Arial"/>
                <w:i w:val="0"/>
                <w:sz w:val="18"/>
                <w:szCs w:val="18"/>
                <w:lang w:val="en-GB"/>
              </w:rPr>
              <w:t xml:space="preserve"> (1</w:t>
            </w:r>
            <w:proofErr w:type="gramStart"/>
            <w:r w:rsidRPr="00E7351E">
              <w:rPr>
                <w:rFonts w:ascii="Arial" w:hAnsi="Arial" w:cs="Arial"/>
                <w:i w:val="0"/>
                <w:sz w:val="18"/>
                <w:szCs w:val="18"/>
                <w:lang w:val="en-GB"/>
              </w:rPr>
              <w:t>..</w:t>
            </w:r>
            <w:proofErr w:type="gramEnd"/>
            <w:r w:rsidRPr="00E7351E">
              <w:rPr>
                <w:rFonts w:ascii="Arial" w:hAnsi="Arial" w:cs="Arial"/>
                <w:i w:val="0"/>
                <w:sz w:val="18"/>
                <w:szCs w:val="18"/>
                <w:lang w:val="en-GB"/>
              </w:rPr>
              <w:t>1)</w:t>
            </w:r>
          </w:p>
        </w:tc>
        <w:tc>
          <w:tcPr>
            <w:tcW w:w="1276" w:type="dxa"/>
            <w:vMerge w:val="restart"/>
          </w:tcPr>
          <w:p w14:paraId="4ECDD3B3" w14:textId="1761095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493F51D8"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D33A0D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60AD2121"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6CDCD975"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1" w:type="dxa"/>
          </w:tcPr>
          <w:p w14:paraId="6F8F61F9" w14:textId="77777777" w:rsidR="0026014E" w:rsidRPr="00E7351E" w:rsidRDefault="0026014E"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33DB5126" w14:textId="77777777" w:rsidTr="008D5FD5">
        <w:trPr>
          <w:trHeight w:val="309"/>
        </w:trPr>
        <w:tc>
          <w:tcPr>
            <w:tcW w:w="1277" w:type="dxa"/>
            <w:vMerge/>
          </w:tcPr>
          <w:p w14:paraId="6353CCB9"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0E1C6A7"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08EA84C" w14:textId="50EA7ED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4BDB24DB" w14:textId="0B681BA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121B6B5" w14:textId="4F103BC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756B0CBA" w14:textId="082B5F9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26D426A5" w14:textId="1F65405D"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6B4CE487" w14:textId="77777777" w:rsidTr="008D5FD5">
        <w:trPr>
          <w:trHeight w:val="494"/>
        </w:trPr>
        <w:tc>
          <w:tcPr>
            <w:tcW w:w="1277" w:type="dxa"/>
            <w:vMerge w:val="restart"/>
          </w:tcPr>
          <w:p w14:paraId="18D0B8B2" w14:textId="77777777" w:rsidR="00874637" w:rsidRDefault="00874637"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HT_Lead</w:t>
            </w:r>
            <w:proofErr w:type="spellEnd"/>
            <w:r w:rsidRPr="00E7351E">
              <w:rPr>
                <w:rFonts w:ascii="Arial" w:hAnsi="Arial" w:cs="Arial"/>
                <w:i w:val="0"/>
                <w:sz w:val="18"/>
                <w:szCs w:val="18"/>
                <w:lang w:val="en-GB"/>
              </w:rPr>
              <w:t xml:space="preserve"> (1</w:t>
            </w:r>
            <w:proofErr w:type="gramStart"/>
            <w:r w:rsidRPr="00E7351E">
              <w:rPr>
                <w:rFonts w:ascii="Arial" w:hAnsi="Arial" w:cs="Arial"/>
                <w:i w:val="0"/>
                <w:sz w:val="18"/>
                <w:szCs w:val="18"/>
                <w:lang w:val="en-GB"/>
              </w:rPr>
              <w:t>..n</w:t>
            </w:r>
            <w:proofErr w:type="gramEnd"/>
            <w:r w:rsidRPr="00E7351E">
              <w:rPr>
                <w:rFonts w:ascii="Arial" w:hAnsi="Arial" w:cs="Arial"/>
                <w:i w:val="0"/>
                <w:sz w:val="18"/>
                <w:szCs w:val="18"/>
                <w:lang w:val="en-GB"/>
              </w:rPr>
              <w:t>)</w:t>
            </w:r>
          </w:p>
          <w:p w14:paraId="280D003F" w14:textId="15649E4B" w:rsidR="00874637" w:rsidRDefault="00874637" w:rsidP="00676854">
            <w:pPr>
              <w:pStyle w:val="AuthorInstructions"/>
              <w:rPr>
                <w:rFonts w:ascii="Arial" w:hAnsi="Arial" w:cs="Arial"/>
                <w:i w:val="0"/>
                <w:sz w:val="18"/>
                <w:szCs w:val="18"/>
                <w:lang w:val="en-GB"/>
              </w:rPr>
            </w:pPr>
            <w:proofErr w:type="gramStart"/>
            <w:r>
              <w:rPr>
                <w:rFonts w:ascii="Arial" w:hAnsi="Arial" w:cs="Arial"/>
                <w:i w:val="0"/>
                <w:sz w:val="18"/>
                <w:szCs w:val="18"/>
                <w:lang w:val="en-GB"/>
              </w:rPr>
              <w:t>n</w:t>
            </w:r>
            <w:proofErr w:type="gramEnd"/>
            <w:r>
              <w:rPr>
                <w:rFonts w:ascii="Arial" w:hAnsi="Arial" w:cs="Arial"/>
                <w:i w:val="0"/>
                <w:sz w:val="18"/>
                <w:szCs w:val="18"/>
                <w:lang w:val="en-GB"/>
              </w:rPr>
              <w:t>= number of HT Manager invited to manage HT</w:t>
            </w:r>
          </w:p>
          <w:p w14:paraId="085A7657" w14:textId="1BDEE87A" w:rsidR="00874637" w:rsidRPr="00E7351E" w:rsidRDefault="00874637" w:rsidP="00676854">
            <w:pPr>
              <w:pStyle w:val="AuthorInstructions"/>
              <w:rPr>
                <w:rFonts w:ascii="Arial" w:hAnsi="Arial" w:cs="Arial"/>
                <w:i w:val="0"/>
                <w:sz w:val="18"/>
                <w:szCs w:val="18"/>
                <w:lang w:val="en-GB"/>
              </w:rPr>
            </w:pPr>
          </w:p>
        </w:tc>
        <w:tc>
          <w:tcPr>
            <w:tcW w:w="1276" w:type="dxa"/>
            <w:vMerge w:val="restart"/>
          </w:tcPr>
          <w:p w14:paraId="117AAE1E" w14:textId="121C59D9"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2A766574" w14:textId="3D4E671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READY</w:t>
            </w:r>
          </w:p>
        </w:tc>
        <w:tc>
          <w:tcPr>
            <w:tcW w:w="1843" w:type="dxa"/>
          </w:tcPr>
          <w:p w14:paraId="1B1EE198" w14:textId="0ADDA809" w:rsidR="00874637" w:rsidRPr="00E7351E" w:rsidRDefault="001D62D5" w:rsidP="003B30CD">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0AC13E84" w14:textId="20B6B2E6"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val="restart"/>
          </w:tcPr>
          <w:p w14:paraId="32880D92" w14:textId="6728A2F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287D55AF" w14:textId="2F3938F1"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0C2F91B2" w14:textId="77777777" w:rsidTr="008D5FD5">
        <w:trPr>
          <w:trHeight w:val="360"/>
        </w:trPr>
        <w:tc>
          <w:tcPr>
            <w:tcW w:w="1277" w:type="dxa"/>
            <w:vMerge/>
          </w:tcPr>
          <w:p w14:paraId="03FB0C54" w14:textId="77777777" w:rsidR="00874637" w:rsidRPr="00E7351E" w:rsidRDefault="00874637" w:rsidP="00676854">
            <w:pPr>
              <w:pStyle w:val="AuthorInstructions"/>
              <w:rPr>
                <w:rFonts w:ascii="Arial" w:hAnsi="Arial" w:cs="Arial"/>
                <w:i w:val="0"/>
                <w:sz w:val="18"/>
                <w:szCs w:val="18"/>
                <w:lang w:val="en-GB"/>
              </w:rPr>
            </w:pPr>
          </w:p>
        </w:tc>
        <w:tc>
          <w:tcPr>
            <w:tcW w:w="1276" w:type="dxa"/>
            <w:vMerge/>
          </w:tcPr>
          <w:p w14:paraId="51149FF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1F4ADD4B" w14:textId="77777777" w:rsidR="00874637" w:rsidRDefault="00874637" w:rsidP="00676854">
            <w:pPr>
              <w:pStyle w:val="AuthorInstructions"/>
              <w:rPr>
                <w:rFonts w:ascii="Arial" w:hAnsi="Arial" w:cs="Arial"/>
                <w:i w:val="0"/>
                <w:sz w:val="18"/>
                <w:szCs w:val="18"/>
                <w:lang w:val="en-GB"/>
              </w:rPr>
            </w:pPr>
          </w:p>
        </w:tc>
        <w:tc>
          <w:tcPr>
            <w:tcW w:w="1843" w:type="dxa"/>
          </w:tcPr>
          <w:p w14:paraId="1618500E" w14:textId="4548DF85" w:rsidR="00874637" w:rsidRPr="00E7351E" w:rsidRDefault="00874637" w:rsidP="003B30CD">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3DC3D957" w14:textId="13D28008" w:rsidR="00874637"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1D75B78C" w14:textId="77777777" w:rsidR="00874637" w:rsidRDefault="00874637" w:rsidP="00676854">
            <w:pPr>
              <w:pStyle w:val="AuthorInstructions"/>
              <w:rPr>
                <w:rFonts w:ascii="Arial" w:hAnsi="Arial" w:cs="Arial"/>
                <w:i w:val="0"/>
                <w:sz w:val="18"/>
                <w:szCs w:val="18"/>
                <w:lang w:val="en-GB"/>
              </w:rPr>
            </w:pPr>
          </w:p>
        </w:tc>
        <w:tc>
          <w:tcPr>
            <w:tcW w:w="851" w:type="dxa"/>
            <w:vMerge/>
          </w:tcPr>
          <w:p w14:paraId="480F40A3" w14:textId="77777777" w:rsidR="00874637" w:rsidRDefault="00874637" w:rsidP="00676854">
            <w:pPr>
              <w:pStyle w:val="AuthorInstructions"/>
              <w:rPr>
                <w:rFonts w:ascii="Arial" w:hAnsi="Arial" w:cs="Arial"/>
                <w:i w:val="0"/>
                <w:sz w:val="18"/>
                <w:szCs w:val="18"/>
                <w:lang w:val="en-GB"/>
              </w:rPr>
            </w:pPr>
          </w:p>
        </w:tc>
      </w:tr>
      <w:tr w:rsidR="003B30CD" w:rsidRPr="00E7351E" w14:paraId="62DEDD85" w14:textId="77777777" w:rsidTr="008D5FD5">
        <w:trPr>
          <w:trHeight w:val="147"/>
        </w:trPr>
        <w:tc>
          <w:tcPr>
            <w:tcW w:w="1277" w:type="dxa"/>
            <w:vMerge/>
          </w:tcPr>
          <w:p w14:paraId="464C54D4" w14:textId="64ECCB6F" w:rsidR="003B30CD" w:rsidRPr="00E7351E" w:rsidRDefault="003B30CD" w:rsidP="00676854">
            <w:pPr>
              <w:pStyle w:val="AuthorInstructions"/>
              <w:rPr>
                <w:rFonts w:ascii="Arial" w:hAnsi="Arial" w:cs="Arial"/>
                <w:i w:val="0"/>
                <w:sz w:val="18"/>
                <w:szCs w:val="18"/>
                <w:lang w:val="en-GB"/>
              </w:rPr>
            </w:pPr>
          </w:p>
        </w:tc>
        <w:tc>
          <w:tcPr>
            <w:tcW w:w="1276" w:type="dxa"/>
            <w:vMerge/>
          </w:tcPr>
          <w:p w14:paraId="795F338F" w14:textId="71B399B3" w:rsidR="003B30CD" w:rsidRPr="00E7351E" w:rsidRDefault="003B30CD" w:rsidP="00676854">
            <w:pPr>
              <w:pStyle w:val="AuthorInstructions"/>
              <w:rPr>
                <w:rFonts w:ascii="Arial" w:hAnsi="Arial" w:cs="Arial"/>
                <w:i w:val="0"/>
                <w:sz w:val="18"/>
                <w:szCs w:val="18"/>
                <w:lang w:val="en-GB"/>
              </w:rPr>
            </w:pPr>
          </w:p>
        </w:tc>
        <w:tc>
          <w:tcPr>
            <w:tcW w:w="1559" w:type="dxa"/>
          </w:tcPr>
          <w:p w14:paraId="544A0064" w14:textId="77777777"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35FDD784" w14:textId="7EF71E5F" w:rsidR="003B30CD" w:rsidRPr="00E7351E" w:rsidRDefault="00E4419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41BEF7" w14:textId="6969A132" w:rsidR="003B30CD" w:rsidRPr="00E7351E" w:rsidRDefault="00EE51FF"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7842A616" w14:textId="695517B3"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560D9A22" w14:textId="007B0B2B" w:rsidR="003B30CD" w:rsidRPr="00E7351E" w:rsidRDefault="003B30CD"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66C804FE" w14:textId="77777777" w:rsidTr="008D5FD5">
        <w:trPr>
          <w:trHeight w:val="369"/>
        </w:trPr>
        <w:tc>
          <w:tcPr>
            <w:tcW w:w="1277" w:type="dxa"/>
            <w:vMerge/>
          </w:tcPr>
          <w:p w14:paraId="1AE528FC"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64621413"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1A91683"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6ED171DC" w14:textId="4B8D18A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7409EFB1" w14:textId="1459E963"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3C3D535C" w14:textId="25C0408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7B3C638" w14:textId="0B9A7236"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1F2156" w:rsidRPr="00E7351E" w14:paraId="002AA1E8" w14:textId="77777777" w:rsidTr="008D5FD5">
        <w:trPr>
          <w:trHeight w:val="95"/>
        </w:trPr>
        <w:tc>
          <w:tcPr>
            <w:tcW w:w="1277" w:type="dxa"/>
            <w:vMerge/>
          </w:tcPr>
          <w:p w14:paraId="67221EA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22FEF0B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29649217" w14:textId="736E1ED1"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12454364" w14:textId="599531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6370E4D" w14:textId="5D29E4C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092C5194" w14:textId="78A11F6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044257B0" w14:textId="63A2BD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874637" w:rsidRPr="00E7351E" w14:paraId="4B0DCABF" w14:textId="77777777" w:rsidTr="0090671A">
        <w:trPr>
          <w:trHeight w:val="455"/>
        </w:trPr>
        <w:tc>
          <w:tcPr>
            <w:tcW w:w="1277" w:type="dxa"/>
            <w:vMerge w:val="restart"/>
          </w:tcPr>
          <w:p w14:paraId="1C898C00" w14:textId="77777777" w:rsidR="00874637" w:rsidRDefault="00874637" w:rsidP="00676854">
            <w:pPr>
              <w:pStyle w:val="AuthorInstructions"/>
              <w:rPr>
                <w:rFonts w:ascii="Arial" w:hAnsi="Arial" w:cs="Arial"/>
                <w:i w:val="0"/>
                <w:sz w:val="18"/>
                <w:szCs w:val="18"/>
                <w:lang w:val="en-GB"/>
              </w:rPr>
            </w:pPr>
            <w:proofErr w:type="spellStart"/>
            <w:r>
              <w:rPr>
                <w:rFonts w:ascii="Arial" w:hAnsi="Arial" w:cs="Arial"/>
                <w:i w:val="0"/>
                <w:sz w:val="18"/>
                <w:szCs w:val="18"/>
                <w:lang w:val="en-GB"/>
              </w:rPr>
              <w:t>HT_Involvement</w:t>
            </w:r>
            <w:proofErr w:type="spellEnd"/>
            <w:r>
              <w:rPr>
                <w:rFonts w:ascii="Arial" w:hAnsi="Arial" w:cs="Arial"/>
                <w:i w:val="0"/>
                <w:sz w:val="18"/>
                <w:szCs w:val="18"/>
                <w:lang w:val="en-GB"/>
              </w:rPr>
              <w:t xml:space="preserve"> (1</w:t>
            </w:r>
            <w:proofErr w:type="gramStart"/>
            <w:r>
              <w:rPr>
                <w:rFonts w:ascii="Arial" w:hAnsi="Arial" w:cs="Arial"/>
                <w:i w:val="0"/>
                <w:sz w:val="18"/>
                <w:szCs w:val="18"/>
                <w:lang w:val="en-GB"/>
              </w:rPr>
              <w:t>..m</w:t>
            </w:r>
            <w:proofErr w:type="gramEnd"/>
            <w:r w:rsidRPr="00E7351E">
              <w:rPr>
                <w:rFonts w:ascii="Arial" w:hAnsi="Arial" w:cs="Arial"/>
                <w:i w:val="0"/>
                <w:sz w:val="18"/>
                <w:szCs w:val="18"/>
                <w:lang w:val="en-GB"/>
              </w:rPr>
              <w:t>)</w:t>
            </w:r>
          </w:p>
          <w:p w14:paraId="765212FB" w14:textId="2B7DAE2B" w:rsidR="00874637" w:rsidRPr="00E7351E" w:rsidRDefault="00874637"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m</w:t>
            </w:r>
            <w:proofErr w:type="gramEnd"/>
            <w:r>
              <w:rPr>
                <w:rFonts w:ascii="Arial" w:hAnsi="Arial" w:cs="Arial"/>
                <w:i w:val="0"/>
                <w:sz w:val="18"/>
                <w:szCs w:val="18"/>
                <w:lang w:val="en-GB"/>
              </w:rPr>
              <w:t>=number of HT Participant invited to participate to HT</w:t>
            </w:r>
          </w:p>
        </w:tc>
        <w:tc>
          <w:tcPr>
            <w:tcW w:w="1276" w:type="dxa"/>
            <w:vMerge w:val="restart"/>
          </w:tcPr>
          <w:p w14:paraId="45AF30E7"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Participant</w:t>
            </w:r>
          </w:p>
        </w:tc>
        <w:tc>
          <w:tcPr>
            <w:tcW w:w="1559" w:type="dxa"/>
            <w:vMerge w:val="restart"/>
          </w:tcPr>
          <w:p w14:paraId="6CF3E25C"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READY</w:t>
            </w:r>
          </w:p>
        </w:tc>
        <w:tc>
          <w:tcPr>
            <w:tcW w:w="1843" w:type="dxa"/>
          </w:tcPr>
          <w:p w14:paraId="633FD875" w14:textId="01E18617" w:rsidR="00874637" w:rsidRPr="00E7351E" w:rsidRDefault="001D62D5" w:rsidP="00676854">
            <w:pPr>
              <w:pStyle w:val="AuthorInstructions"/>
              <w:rPr>
                <w:rFonts w:ascii="Arial" w:hAnsi="Arial" w:cs="Arial"/>
                <w:i w:val="0"/>
                <w:sz w:val="18"/>
                <w:szCs w:val="18"/>
                <w:lang w:val="en-GB"/>
              </w:rPr>
            </w:pPr>
            <w:r>
              <w:rPr>
                <w:rFonts w:ascii="Arial" w:hAnsi="Arial" w:cs="Arial"/>
                <w:i w:val="0"/>
                <w:sz w:val="18"/>
                <w:szCs w:val="18"/>
                <w:lang w:val="en-GB"/>
              </w:rPr>
              <w:t>Clinical Documents and images</w:t>
            </w:r>
          </w:p>
        </w:tc>
        <w:tc>
          <w:tcPr>
            <w:tcW w:w="850" w:type="dxa"/>
          </w:tcPr>
          <w:p w14:paraId="235FF63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33758388" w14:textId="77777777"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vMerge w:val="restart"/>
          </w:tcPr>
          <w:p w14:paraId="3E43D34B" w14:textId="61E24443"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874637" w:rsidRPr="00E7351E" w14:paraId="3378CFD3" w14:textId="77777777" w:rsidTr="008D5FD5">
        <w:trPr>
          <w:trHeight w:val="213"/>
        </w:trPr>
        <w:tc>
          <w:tcPr>
            <w:tcW w:w="1277" w:type="dxa"/>
            <w:vMerge/>
          </w:tcPr>
          <w:p w14:paraId="477AC4B1" w14:textId="77777777" w:rsidR="00874637" w:rsidRDefault="00874637" w:rsidP="00676854">
            <w:pPr>
              <w:pStyle w:val="AuthorInstructions"/>
              <w:rPr>
                <w:rFonts w:ascii="Arial" w:hAnsi="Arial" w:cs="Arial"/>
                <w:i w:val="0"/>
                <w:sz w:val="18"/>
                <w:szCs w:val="18"/>
                <w:lang w:val="en-GB"/>
              </w:rPr>
            </w:pPr>
          </w:p>
        </w:tc>
        <w:tc>
          <w:tcPr>
            <w:tcW w:w="1276" w:type="dxa"/>
            <w:vMerge/>
          </w:tcPr>
          <w:p w14:paraId="4BD89BEF" w14:textId="77777777" w:rsidR="00874637" w:rsidRPr="00E7351E" w:rsidRDefault="00874637" w:rsidP="00676854">
            <w:pPr>
              <w:pStyle w:val="AuthorInstructions"/>
              <w:rPr>
                <w:rFonts w:ascii="Arial" w:hAnsi="Arial" w:cs="Arial"/>
                <w:i w:val="0"/>
                <w:sz w:val="18"/>
                <w:szCs w:val="18"/>
                <w:lang w:val="en-GB"/>
              </w:rPr>
            </w:pPr>
          </w:p>
        </w:tc>
        <w:tc>
          <w:tcPr>
            <w:tcW w:w="1559" w:type="dxa"/>
            <w:vMerge/>
          </w:tcPr>
          <w:p w14:paraId="4FE2ED4D" w14:textId="77777777" w:rsidR="00874637" w:rsidRPr="00E7351E" w:rsidRDefault="00874637" w:rsidP="00676854">
            <w:pPr>
              <w:pStyle w:val="AuthorInstructions"/>
              <w:rPr>
                <w:rFonts w:ascii="Arial" w:hAnsi="Arial" w:cs="Arial"/>
                <w:i w:val="0"/>
                <w:sz w:val="18"/>
                <w:szCs w:val="18"/>
                <w:lang w:val="en-GB"/>
              </w:rPr>
            </w:pPr>
          </w:p>
        </w:tc>
        <w:tc>
          <w:tcPr>
            <w:tcW w:w="1843" w:type="dxa"/>
          </w:tcPr>
          <w:p w14:paraId="4FB675C5" w14:textId="3E3631EE" w:rsidR="00874637" w:rsidRPr="00E7351E" w:rsidRDefault="00874637"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p>
        </w:tc>
        <w:tc>
          <w:tcPr>
            <w:tcW w:w="850" w:type="dxa"/>
          </w:tcPr>
          <w:p w14:paraId="25D0D565" w14:textId="1AB8F540" w:rsidR="00874637" w:rsidRPr="00E7351E" w:rsidRDefault="00874637"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57973A76" w14:textId="77777777" w:rsidR="00874637" w:rsidRPr="00E7351E" w:rsidRDefault="00874637" w:rsidP="00676854">
            <w:pPr>
              <w:pStyle w:val="AuthorInstructions"/>
              <w:rPr>
                <w:rFonts w:ascii="Arial" w:hAnsi="Arial" w:cs="Arial"/>
                <w:i w:val="0"/>
                <w:sz w:val="18"/>
                <w:szCs w:val="18"/>
                <w:lang w:val="en-GB"/>
              </w:rPr>
            </w:pPr>
          </w:p>
        </w:tc>
        <w:tc>
          <w:tcPr>
            <w:tcW w:w="851" w:type="dxa"/>
            <w:vMerge/>
          </w:tcPr>
          <w:p w14:paraId="5FAAB89A" w14:textId="77777777" w:rsidR="00874637" w:rsidRDefault="00874637" w:rsidP="00676854">
            <w:pPr>
              <w:pStyle w:val="AuthorInstructions"/>
              <w:rPr>
                <w:rFonts w:ascii="Arial" w:hAnsi="Arial" w:cs="Arial"/>
                <w:i w:val="0"/>
                <w:sz w:val="18"/>
                <w:szCs w:val="18"/>
                <w:lang w:val="en-GB"/>
              </w:rPr>
            </w:pPr>
          </w:p>
        </w:tc>
      </w:tr>
      <w:tr w:rsidR="00676854" w:rsidRPr="00E7351E" w14:paraId="29C5417B" w14:textId="77777777" w:rsidTr="008D5FD5">
        <w:tc>
          <w:tcPr>
            <w:tcW w:w="1277" w:type="dxa"/>
            <w:vMerge/>
          </w:tcPr>
          <w:p w14:paraId="6B27EDCE"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75DAF1AB"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6B761472"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2BFB45D6" w14:textId="4061A97D"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0" w:type="dxa"/>
          </w:tcPr>
          <w:p w14:paraId="61B2F649" w14:textId="7DAFF081" w:rsidR="00676854" w:rsidRPr="00E7351E" w:rsidRDefault="005F47BD"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299F3CA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w:t>
            </w:r>
          </w:p>
        </w:tc>
        <w:tc>
          <w:tcPr>
            <w:tcW w:w="851" w:type="dxa"/>
          </w:tcPr>
          <w:p w14:paraId="5CE7200C" w14:textId="441A4E74" w:rsidR="00676854" w:rsidRPr="00E7351E" w:rsidRDefault="00E15C26" w:rsidP="00676854">
            <w:pPr>
              <w:pStyle w:val="AuthorInstructions"/>
              <w:rPr>
                <w:rFonts w:ascii="Arial" w:hAnsi="Arial" w:cs="Arial"/>
                <w:i w:val="0"/>
                <w:sz w:val="18"/>
                <w:szCs w:val="18"/>
                <w:lang w:val="en-GB"/>
              </w:rPr>
            </w:pPr>
            <w:r>
              <w:rPr>
                <w:rFonts w:ascii="Arial" w:hAnsi="Arial" w:cs="Arial"/>
                <w:i w:val="0"/>
                <w:sz w:val="18"/>
                <w:szCs w:val="18"/>
                <w:lang w:val="en-GB"/>
              </w:rPr>
              <w:t>O</w:t>
            </w:r>
          </w:p>
        </w:tc>
      </w:tr>
      <w:tr w:rsidR="00676854" w:rsidRPr="00E7351E" w14:paraId="30B9937C" w14:textId="77777777" w:rsidTr="0090671A">
        <w:trPr>
          <w:trHeight w:val="447"/>
        </w:trPr>
        <w:tc>
          <w:tcPr>
            <w:tcW w:w="1277" w:type="dxa"/>
            <w:vMerge/>
          </w:tcPr>
          <w:p w14:paraId="0F6DCC5A" w14:textId="77777777" w:rsidR="00676854" w:rsidRPr="00E7351E" w:rsidRDefault="00676854" w:rsidP="00676854">
            <w:pPr>
              <w:pStyle w:val="AuthorInstructions"/>
              <w:rPr>
                <w:rFonts w:ascii="Arial" w:hAnsi="Arial" w:cs="Arial"/>
                <w:i w:val="0"/>
                <w:sz w:val="18"/>
                <w:szCs w:val="18"/>
                <w:lang w:val="en-GB"/>
              </w:rPr>
            </w:pPr>
          </w:p>
        </w:tc>
        <w:tc>
          <w:tcPr>
            <w:tcW w:w="1276" w:type="dxa"/>
            <w:vMerge/>
          </w:tcPr>
          <w:p w14:paraId="024542CF" w14:textId="77777777" w:rsidR="00676854" w:rsidRPr="00E7351E" w:rsidRDefault="00676854" w:rsidP="00676854">
            <w:pPr>
              <w:pStyle w:val="AuthorInstructions"/>
              <w:rPr>
                <w:rFonts w:ascii="Arial" w:hAnsi="Arial" w:cs="Arial"/>
                <w:i w:val="0"/>
                <w:sz w:val="18"/>
                <w:szCs w:val="18"/>
                <w:lang w:val="en-GB"/>
              </w:rPr>
            </w:pPr>
          </w:p>
        </w:tc>
        <w:tc>
          <w:tcPr>
            <w:tcW w:w="1559" w:type="dxa"/>
          </w:tcPr>
          <w:p w14:paraId="3620B5D3"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FEC2318" w14:textId="0D7EE30B" w:rsidR="00676854" w:rsidRPr="00E7351E" w:rsidRDefault="00676854" w:rsidP="00676854">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p>
        </w:tc>
        <w:tc>
          <w:tcPr>
            <w:tcW w:w="850" w:type="dxa"/>
          </w:tcPr>
          <w:p w14:paraId="410B061E" w14:textId="003E8829" w:rsidR="00676854"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tcPr>
          <w:p w14:paraId="5EF681CA"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1" w:type="dxa"/>
          </w:tcPr>
          <w:p w14:paraId="31DE1ADE" w14:textId="77777777" w:rsidR="00676854" w:rsidRPr="00E7351E" w:rsidRDefault="00676854"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51A10E74" w14:textId="77777777" w:rsidTr="008D5FD5">
        <w:trPr>
          <w:trHeight w:val="246"/>
        </w:trPr>
        <w:tc>
          <w:tcPr>
            <w:tcW w:w="1277" w:type="dxa"/>
            <w:vMerge/>
          </w:tcPr>
          <w:p w14:paraId="5A5BD7E8" w14:textId="77777777" w:rsidR="001F2156" w:rsidRPr="00E7351E" w:rsidRDefault="001F2156" w:rsidP="00676854">
            <w:pPr>
              <w:pStyle w:val="AuthorInstructions"/>
              <w:rPr>
                <w:rFonts w:ascii="Arial" w:hAnsi="Arial" w:cs="Arial"/>
                <w:i w:val="0"/>
                <w:sz w:val="18"/>
                <w:szCs w:val="18"/>
                <w:lang w:val="en-GB"/>
              </w:rPr>
            </w:pPr>
          </w:p>
        </w:tc>
        <w:tc>
          <w:tcPr>
            <w:tcW w:w="1276" w:type="dxa"/>
            <w:vMerge/>
          </w:tcPr>
          <w:p w14:paraId="1076D3A6"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9A23E27" w14:textId="22B374D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20373683" w14:textId="2905BEB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0132F8FD" w14:textId="242C74B5"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1B86BAA2" w14:textId="1FD0B931"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AB29F96" w14:textId="06FBC402"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353602" w:rsidRPr="00E7351E" w14:paraId="52DBB810" w14:textId="77777777" w:rsidTr="008D5FD5">
        <w:trPr>
          <w:trHeight w:val="246"/>
        </w:trPr>
        <w:tc>
          <w:tcPr>
            <w:tcW w:w="1277" w:type="dxa"/>
            <w:vMerge w:val="restart"/>
          </w:tcPr>
          <w:p w14:paraId="00B8B247" w14:textId="77777777" w:rsidR="00353602" w:rsidRDefault="00353602"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HT_Preparat</w:t>
            </w:r>
            <w:r w:rsidRPr="00E7351E">
              <w:rPr>
                <w:rFonts w:ascii="Arial" w:hAnsi="Arial" w:cs="Arial"/>
                <w:i w:val="0"/>
                <w:sz w:val="18"/>
                <w:szCs w:val="18"/>
                <w:lang w:val="en-GB"/>
              </w:rPr>
              <w:lastRenderedPageBreak/>
              <w:t>ion</w:t>
            </w:r>
            <w:proofErr w:type="spellEnd"/>
            <w:r w:rsidRPr="00E7351E">
              <w:rPr>
                <w:rFonts w:ascii="Arial" w:hAnsi="Arial" w:cs="Arial"/>
                <w:i w:val="0"/>
                <w:sz w:val="18"/>
                <w:szCs w:val="18"/>
                <w:lang w:val="en-GB"/>
              </w:rPr>
              <w:t xml:space="preserve"> (0</w:t>
            </w:r>
            <w:proofErr w:type="gramStart"/>
            <w:r w:rsidRPr="00E7351E">
              <w:rPr>
                <w:rFonts w:ascii="Arial" w:hAnsi="Arial" w:cs="Arial"/>
                <w:i w:val="0"/>
                <w:sz w:val="18"/>
                <w:szCs w:val="18"/>
                <w:lang w:val="en-GB"/>
              </w:rPr>
              <w:t>..</w:t>
            </w:r>
            <w:r w:rsidR="00E44195">
              <w:rPr>
                <w:rFonts w:ascii="Arial" w:hAnsi="Arial" w:cs="Arial"/>
                <w:i w:val="0"/>
                <w:sz w:val="18"/>
                <w:szCs w:val="18"/>
                <w:lang w:val="en-GB"/>
              </w:rPr>
              <w:t>r</w:t>
            </w:r>
            <w:proofErr w:type="gramEnd"/>
            <w:r w:rsidRPr="00E7351E">
              <w:rPr>
                <w:rFonts w:ascii="Arial" w:hAnsi="Arial" w:cs="Arial"/>
                <w:i w:val="0"/>
                <w:sz w:val="18"/>
                <w:szCs w:val="18"/>
                <w:lang w:val="en-GB"/>
              </w:rPr>
              <w:t>)</w:t>
            </w:r>
          </w:p>
          <w:p w14:paraId="5E423461" w14:textId="612F0025" w:rsidR="00E44195" w:rsidRPr="00E7351E" w:rsidRDefault="00E44195" w:rsidP="00E44195">
            <w:pPr>
              <w:pStyle w:val="AuthorInstructions"/>
              <w:rPr>
                <w:rFonts w:ascii="Arial" w:hAnsi="Arial" w:cs="Arial"/>
                <w:i w:val="0"/>
                <w:sz w:val="18"/>
                <w:szCs w:val="18"/>
                <w:lang w:val="en-GB"/>
              </w:rPr>
            </w:pPr>
            <w:proofErr w:type="gramStart"/>
            <w:r>
              <w:rPr>
                <w:rFonts w:ascii="Arial" w:hAnsi="Arial" w:cs="Arial"/>
                <w:i w:val="0"/>
                <w:sz w:val="18"/>
                <w:szCs w:val="18"/>
                <w:lang w:val="en-GB"/>
              </w:rPr>
              <w:t>r</w:t>
            </w:r>
            <w:proofErr w:type="gramEnd"/>
            <w:r>
              <w:rPr>
                <w:rFonts w:ascii="Arial" w:hAnsi="Arial" w:cs="Arial"/>
                <w:i w:val="0"/>
                <w:sz w:val="18"/>
                <w:szCs w:val="18"/>
                <w:lang w:val="en-GB"/>
              </w:rPr>
              <w:t>=number of requested exams</w:t>
            </w:r>
          </w:p>
        </w:tc>
        <w:tc>
          <w:tcPr>
            <w:tcW w:w="1276" w:type="dxa"/>
            <w:vMerge w:val="restart"/>
          </w:tcPr>
          <w:p w14:paraId="2CE06593" w14:textId="3E2E09EB"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 xml:space="preserve">HT </w:t>
            </w:r>
            <w:r w:rsidRPr="00E7351E">
              <w:rPr>
                <w:rFonts w:ascii="Arial" w:hAnsi="Arial" w:cs="Arial"/>
                <w:i w:val="0"/>
                <w:sz w:val="18"/>
                <w:szCs w:val="18"/>
                <w:lang w:val="en-GB"/>
              </w:rPr>
              <w:lastRenderedPageBreak/>
              <w:t>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37A5874D" w14:textId="733C2D0A"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lastRenderedPageBreak/>
              <w:t>READY</w:t>
            </w:r>
          </w:p>
        </w:tc>
        <w:tc>
          <w:tcPr>
            <w:tcW w:w="1843" w:type="dxa"/>
          </w:tcPr>
          <w:p w14:paraId="64447913" w14:textId="4601988D"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Referral Requests</w:t>
            </w:r>
          </w:p>
        </w:tc>
        <w:tc>
          <w:tcPr>
            <w:tcW w:w="850" w:type="dxa"/>
          </w:tcPr>
          <w:p w14:paraId="31E5C185" w14:textId="0C9FD1AE"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tcPr>
          <w:p w14:paraId="563DC935" w14:textId="10D36851"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1B5CD172" w14:textId="0758B797" w:rsidR="00353602" w:rsidRPr="00E7351E" w:rsidRDefault="00353602"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C704D5" w:rsidRPr="00E7351E" w14:paraId="55A8638E" w14:textId="77777777" w:rsidTr="008D5FD5">
        <w:trPr>
          <w:trHeight w:val="1154"/>
        </w:trPr>
        <w:tc>
          <w:tcPr>
            <w:tcW w:w="1277" w:type="dxa"/>
            <w:vMerge/>
          </w:tcPr>
          <w:p w14:paraId="2A63FEFF" w14:textId="77777777" w:rsidR="00C704D5" w:rsidRPr="00E7351E" w:rsidRDefault="00C704D5" w:rsidP="00676854">
            <w:pPr>
              <w:pStyle w:val="AuthorInstructions"/>
              <w:rPr>
                <w:rFonts w:ascii="Arial" w:hAnsi="Arial" w:cs="Arial"/>
                <w:i w:val="0"/>
                <w:sz w:val="18"/>
                <w:szCs w:val="18"/>
                <w:lang w:val="en-GB"/>
              </w:rPr>
            </w:pPr>
          </w:p>
        </w:tc>
        <w:tc>
          <w:tcPr>
            <w:tcW w:w="1276" w:type="dxa"/>
            <w:vMerge/>
          </w:tcPr>
          <w:p w14:paraId="593A3DE6" w14:textId="77777777" w:rsidR="00C704D5" w:rsidRPr="00E7351E" w:rsidRDefault="00C704D5" w:rsidP="00676854">
            <w:pPr>
              <w:pStyle w:val="AuthorInstructions"/>
              <w:rPr>
                <w:rFonts w:ascii="Arial" w:hAnsi="Arial" w:cs="Arial"/>
                <w:i w:val="0"/>
                <w:sz w:val="18"/>
                <w:szCs w:val="18"/>
                <w:lang w:val="en-GB"/>
              </w:rPr>
            </w:pPr>
          </w:p>
        </w:tc>
        <w:tc>
          <w:tcPr>
            <w:tcW w:w="1559" w:type="dxa"/>
          </w:tcPr>
          <w:p w14:paraId="2A65826A" w14:textId="77777777"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1348D887" w14:textId="5C72D25D" w:rsidR="00C704D5" w:rsidRPr="00E7351E" w:rsidRDefault="00C704D5"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CA77979" w14:textId="74840BFA"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Pr>
          <w:p w14:paraId="6FEC0D44" w14:textId="543E6E4A" w:rsidR="00C704D5" w:rsidRPr="00E7351E" w:rsidRDefault="00C704D5" w:rsidP="005007AA">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1" w:type="dxa"/>
          </w:tcPr>
          <w:p w14:paraId="359CA666" w14:textId="2EC73FF9" w:rsidR="00C704D5" w:rsidRPr="00E7351E" w:rsidRDefault="00C704D5" w:rsidP="00676854">
            <w:pPr>
              <w:pStyle w:val="AuthorInstructions"/>
              <w:rPr>
                <w:rFonts w:ascii="Arial" w:hAnsi="Arial" w:cs="Arial"/>
                <w:i w:val="0"/>
                <w:sz w:val="18"/>
                <w:szCs w:val="18"/>
                <w:lang w:val="en-GB"/>
              </w:rPr>
            </w:pPr>
            <w:r>
              <w:rPr>
                <w:rFonts w:ascii="Arial" w:hAnsi="Arial" w:cs="Arial"/>
                <w:i w:val="0"/>
                <w:sz w:val="18"/>
                <w:szCs w:val="18"/>
                <w:lang w:val="en-GB"/>
              </w:rPr>
              <w:t>R</w:t>
            </w:r>
          </w:p>
        </w:tc>
      </w:tr>
      <w:tr w:rsidR="001F2156" w:rsidRPr="00E7351E" w14:paraId="0381E32C" w14:textId="77777777" w:rsidTr="00C94F37">
        <w:trPr>
          <w:trHeight w:val="104"/>
        </w:trPr>
        <w:tc>
          <w:tcPr>
            <w:tcW w:w="1277" w:type="dxa"/>
            <w:vMerge/>
          </w:tcPr>
          <w:p w14:paraId="380029E2" w14:textId="1095686E" w:rsidR="001F2156" w:rsidRPr="00E7351E" w:rsidRDefault="001F2156" w:rsidP="00676854">
            <w:pPr>
              <w:pStyle w:val="AuthorInstructions"/>
              <w:rPr>
                <w:rFonts w:ascii="Arial" w:hAnsi="Arial" w:cs="Arial"/>
                <w:i w:val="0"/>
                <w:sz w:val="18"/>
                <w:szCs w:val="18"/>
                <w:lang w:val="en-GB"/>
              </w:rPr>
            </w:pPr>
          </w:p>
        </w:tc>
        <w:tc>
          <w:tcPr>
            <w:tcW w:w="1276" w:type="dxa"/>
            <w:vMerge/>
          </w:tcPr>
          <w:p w14:paraId="7953A122"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185993FC"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Pr>
          <w:p w14:paraId="3F8EDD20" w14:textId="3BFD301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66C5DF67" w14:textId="08CC6432"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w:t>
            </w:r>
          </w:p>
        </w:tc>
        <w:tc>
          <w:tcPr>
            <w:tcW w:w="1559" w:type="dxa"/>
            <w:tcBorders>
              <w:right w:val="single" w:sz="4" w:space="0" w:color="auto"/>
            </w:tcBorders>
          </w:tcPr>
          <w:p w14:paraId="501856E5" w14:textId="62BFEE78"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left w:val="single" w:sz="4" w:space="0" w:color="auto"/>
            </w:tcBorders>
          </w:tcPr>
          <w:p w14:paraId="50CA7F49" w14:textId="572E494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E328DB" w:rsidRPr="00E7351E" w14:paraId="7AA896C7" w14:textId="77777777" w:rsidTr="008D5FD5">
        <w:trPr>
          <w:trHeight w:val="609"/>
        </w:trPr>
        <w:tc>
          <w:tcPr>
            <w:tcW w:w="1277" w:type="dxa"/>
            <w:vMerge w:val="restart"/>
          </w:tcPr>
          <w:p w14:paraId="28F4C5AF" w14:textId="77777777" w:rsidR="00E328DB" w:rsidRPr="00E7351E" w:rsidRDefault="00E328DB" w:rsidP="00676854">
            <w:pPr>
              <w:pStyle w:val="AuthorInstructions"/>
              <w:rPr>
                <w:rFonts w:ascii="Arial" w:hAnsi="Arial" w:cs="Arial"/>
                <w:i w:val="0"/>
                <w:sz w:val="18"/>
                <w:szCs w:val="18"/>
                <w:lang w:val="en-GB"/>
              </w:rPr>
            </w:pPr>
            <w:proofErr w:type="spellStart"/>
            <w:r w:rsidRPr="00E7351E">
              <w:rPr>
                <w:rFonts w:ascii="Arial" w:hAnsi="Arial" w:cs="Arial"/>
                <w:i w:val="0"/>
                <w:sz w:val="18"/>
                <w:szCs w:val="18"/>
                <w:lang w:val="en-GB"/>
              </w:rPr>
              <w:t>HT_Perform</w:t>
            </w:r>
            <w:proofErr w:type="spellEnd"/>
            <w:r w:rsidRPr="00E7351E">
              <w:rPr>
                <w:rFonts w:ascii="Arial" w:hAnsi="Arial" w:cs="Arial"/>
                <w:i w:val="0"/>
                <w:sz w:val="18"/>
                <w:szCs w:val="18"/>
                <w:lang w:val="en-GB"/>
              </w:rPr>
              <w:t xml:space="preserve"> (1…1)</w:t>
            </w:r>
          </w:p>
        </w:tc>
        <w:tc>
          <w:tcPr>
            <w:tcW w:w="1276" w:type="dxa"/>
            <w:vMerge w:val="restart"/>
          </w:tcPr>
          <w:p w14:paraId="515094FA"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Manager</w:t>
            </w:r>
          </w:p>
        </w:tc>
        <w:tc>
          <w:tcPr>
            <w:tcW w:w="1559" w:type="dxa"/>
            <w:vMerge w:val="restart"/>
          </w:tcPr>
          <w:p w14:paraId="1B7022D3"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IN_PROGRESS</w:t>
            </w:r>
          </w:p>
        </w:tc>
        <w:tc>
          <w:tcPr>
            <w:tcW w:w="1843" w:type="dxa"/>
          </w:tcPr>
          <w:p w14:paraId="37F4B0A0" w14:textId="6E75492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Clinical Documents and Images</w:t>
            </w:r>
          </w:p>
        </w:tc>
        <w:tc>
          <w:tcPr>
            <w:tcW w:w="850" w:type="dxa"/>
          </w:tcPr>
          <w:p w14:paraId="4128B7E7" w14:textId="77777777" w:rsidR="00E328DB" w:rsidRPr="00E7351E"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c>
          <w:tcPr>
            <w:tcW w:w="1559" w:type="dxa"/>
            <w:vMerge w:val="restart"/>
          </w:tcPr>
          <w:p w14:paraId="5223E139" w14:textId="7BFBDC6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N/A</w:t>
            </w:r>
          </w:p>
        </w:tc>
        <w:tc>
          <w:tcPr>
            <w:tcW w:w="851" w:type="dxa"/>
            <w:vMerge w:val="restart"/>
          </w:tcPr>
          <w:p w14:paraId="45842C69" w14:textId="6312EE37" w:rsidR="00E328DB" w:rsidRPr="00E7351E" w:rsidRDefault="000F3353" w:rsidP="00676854">
            <w:pPr>
              <w:pStyle w:val="AuthorInstructions"/>
              <w:rPr>
                <w:rFonts w:ascii="Arial" w:hAnsi="Arial" w:cs="Arial"/>
                <w:i w:val="0"/>
                <w:sz w:val="18"/>
                <w:szCs w:val="18"/>
                <w:lang w:val="en-GB"/>
              </w:rPr>
            </w:pPr>
            <w:r>
              <w:rPr>
                <w:rFonts w:ascii="Arial" w:hAnsi="Arial" w:cs="Arial"/>
                <w:i w:val="0"/>
                <w:sz w:val="18"/>
                <w:szCs w:val="18"/>
                <w:lang w:val="en-GB"/>
              </w:rPr>
              <w:t>-</w:t>
            </w:r>
          </w:p>
        </w:tc>
      </w:tr>
      <w:tr w:rsidR="00E328DB" w:rsidRPr="00E7351E" w14:paraId="7CCD1D3B" w14:textId="77777777" w:rsidTr="008D5FD5">
        <w:trPr>
          <w:trHeight w:val="355"/>
        </w:trPr>
        <w:tc>
          <w:tcPr>
            <w:tcW w:w="1277" w:type="dxa"/>
            <w:vMerge/>
          </w:tcPr>
          <w:p w14:paraId="5084B187"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0D9B743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1FC72D17"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37199888" w14:textId="7DB0FF9A"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HT Request</w:t>
            </w:r>
          </w:p>
        </w:tc>
        <w:tc>
          <w:tcPr>
            <w:tcW w:w="850" w:type="dxa"/>
          </w:tcPr>
          <w:p w14:paraId="6BFD76B1" w14:textId="4B6F568B"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75BF439B" w14:textId="77777777" w:rsidR="00E328DB" w:rsidRDefault="00E328DB" w:rsidP="00676854">
            <w:pPr>
              <w:pStyle w:val="AuthorInstructions"/>
              <w:rPr>
                <w:rFonts w:ascii="Arial" w:hAnsi="Arial" w:cs="Arial"/>
                <w:i w:val="0"/>
                <w:sz w:val="18"/>
                <w:szCs w:val="18"/>
                <w:lang w:val="en-GB"/>
              </w:rPr>
            </w:pPr>
          </w:p>
        </w:tc>
        <w:tc>
          <w:tcPr>
            <w:tcW w:w="851" w:type="dxa"/>
            <w:vMerge/>
          </w:tcPr>
          <w:p w14:paraId="4591934F"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2BFD9C28" w14:textId="77777777" w:rsidTr="008D5FD5">
        <w:trPr>
          <w:trHeight w:val="522"/>
        </w:trPr>
        <w:tc>
          <w:tcPr>
            <w:tcW w:w="1277" w:type="dxa"/>
            <w:vMerge/>
          </w:tcPr>
          <w:p w14:paraId="02E1B934"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288AA86E"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6A6C41B4"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56217AA5" w14:textId="592E3996" w:rsidR="00E328DB" w:rsidRPr="00E7351E" w:rsidRDefault="004274D7" w:rsidP="00E328DB">
            <w:pPr>
              <w:pStyle w:val="AuthorInstructions"/>
              <w:rPr>
                <w:rFonts w:ascii="Arial" w:hAnsi="Arial" w:cs="Arial"/>
                <w:i w:val="0"/>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or </w:t>
            </w:r>
            <w:r w:rsidRPr="00E7351E">
              <w:rPr>
                <w:rFonts w:ascii="Arial" w:hAnsi="Arial" w:cs="Arial"/>
                <w:i w:val="0"/>
                <w:sz w:val="18"/>
                <w:szCs w:val="18"/>
                <w:lang w:val="en-GB"/>
              </w:rPr>
              <w:t>Clinical docume</w:t>
            </w:r>
            <w:r>
              <w:rPr>
                <w:rFonts w:ascii="Arial" w:hAnsi="Arial" w:cs="Arial"/>
                <w:i w:val="0"/>
                <w:sz w:val="18"/>
                <w:szCs w:val="18"/>
                <w:lang w:val="en-GB"/>
              </w:rPr>
              <w:t>nts/ Images</w:t>
            </w:r>
          </w:p>
        </w:tc>
        <w:tc>
          <w:tcPr>
            <w:tcW w:w="850" w:type="dxa"/>
          </w:tcPr>
          <w:p w14:paraId="5D6AE721" w14:textId="6B9056FB" w:rsidR="00E328DB" w:rsidRPr="00E7351E" w:rsidRDefault="0061100E" w:rsidP="00676854">
            <w:pPr>
              <w:pStyle w:val="AuthorInstructions"/>
              <w:rPr>
                <w:rFonts w:ascii="Arial" w:hAnsi="Arial" w:cs="Arial"/>
                <w:i w:val="0"/>
                <w:sz w:val="18"/>
                <w:szCs w:val="18"/>
                <w:lang w:val="en-GB"/>
              </w:rPr>
            </w:pPr>
            <w:r>
              <w:rPr>
                <w:rFonts w:ascii="Arial" w:hAnsi="Arial" w:cs="Arial"/>
                <w:i w:val="0"/>
                <w:sz w:val="18"/>
                <w:szCs w:val="18"/>
                <w:lang w:val="en-GB"/>
              </w:rPr>
              <w:t xml:space="preserve">C if there is </w:t>
            </w:r>
            <w:proofErr w:type="spellStart"/>
            <w:r>
              <w:rPr>
                <w:rFonts w:ascii="Arial" w:hAnsi="Arial" w:cs="Arial"/>
                <w:i w:val="0"/>
                <w:sz w:val="18"/>
                <w:szCs w:val="18"/>
                <w:lang w:val="en-GB"/>
              </w:rPr>
              <w:t>HT_preparation</w:t>
            </w:r>
            <w:proofErr w:type="spellEnd"/>
            <w:r>
              <w:rPr>
                <w:rFonts w:ascii="Arial" w:hAnsi="Arial" w:cs="Arial"/>
                <w:i w:val="0"/>
                <w:sz w:val="18"/>
                <w:szCs w:val="18"/>
                <w:lang w:val="en-GB"/>
              </w:rPr>
              <w:t>=COMPLETED</w:t>
            </w:r>
          </w:p>
        </w:tc>
        <w:tc>
          <w:tcPr>
            <w:tcW w:w="1559" w:type="dxa"/>
            <w:vMerge/>
          </w:tcPr>
          <w:p w14:paraId="6931B8FF" w14:textId="77777777" w:rsidR="00E328DB" w:rsidRDefault="00E328DB" w:rsidP="00676854">
            <w:pPr>
              <w:pStyle w:val="AuthorInstructions"/>
              <w:rPr>
                <w:rFonts w:ascii="Arial" w:hAnsi="Arial" w:cs="Arial"/>
                <w:i w:val="0"/>
                <w:sz w:val="18"/>
                <w:szCs w:val="18"/>
                <w:lang w:val="en-GB"/>
              </w:rPr>
            </w:pPr>
          </w:p>
        </w:tc>
        <w:tc>
          <w:tcPr>
            <w:tcW w:w="851" w:type="dxa"/>
            <w:vMerge/>
          </w:tcPr>
          <w:p w14:paraId="339310F0" w14:textId="77777777" w:rsidR="00E328DB" w:rsidRPr="00E7351E" w:rsidRDefault="00E328DB" w:rsidP="00676854">
            <w:pPr>
              <w:pStyle w:val="AuthorInstructions"/>
              <w:rPr>
                <w:rFonts w:ascii="Arial" w:hAnsi="Arial" w:cs="Arial"/>
                <w:i w:val="0"/>
                <w:sz w:val="18"/>
                <w:szCs w:val="18"/>
                <w:lang w:val="en-GB"/>
              </w:rPr>
            </w:pPr>
          </w:p>
        </w:tc>
      </w:tr>
      <w:tr w:rsidR="00E328DB" w:rsidRPr="00E7351E" w14:paraId="62B71D98" w14:textId="77777777" w:rsidTr="008D5FD5">
        <w:trPr>
          <w:trHeight w:val="533"/>
        </w:trPr>
        <w:tc>
          <w:tcPr>
            <w:tcW w:w="1277" w:type="dxa"/>
            <w:vMerge/>
          </w:tcPr>
          <w:p w14:paraId="6BA576E3" w14:textId="77777777" w:rsidR="00E328DB" w:rsidRPr="00E7351E" w:rsidRDefault="00E328DB" w:rsidP="00676854">
            <w:pPr>
              <w:pStyle w:val="AuthorInstructions"/>
              <w:rPr>
                <w:rFonts w:ascii="Arial" w:hAnsi="Arial" w:cs="Arial"/>
                <w:i w:val="0"/>
                <w:sz w:val="18"/>
                <w:szCs w:val="18"/>
                <w:lang w:val="en-GB"/>
              </w:rPr>
            </w:pPr>
          </w:p>
        </w:tc>
        <w:tc>
          <w:tcPr>
            <w:tcW w:w="1276" w:type="dxa"/>
            <w:vMerge/>
          </w:tcPr>
          <w:p w14:paraId="45CEC37F" w14:textId="77777777" w:rsidR="00E328DB" w:rsidRPr="00E7351E" w:rsidRDefault="00E328DB" w:rsidP="00676854">
            <w:pPr>
              <w:pStyle w:val="AuthorInstructions"/>
              <w:rPr>
                <w:rFonts w:ascii="Arial" w:hAnsi="Arial" w:cs="Arial"/>
                <w:i w:val="0"/>
                <w:sz w:val="18"/>
                <w:szCs w:val="18"/>
                <w:lang w:val="en-GB"/>
              </w:rPr>
            </w:pPr>
          </w:p>
        </w:tc>
        <w:tc>
          <w:tcPr>
            <w:tcW w:w="1559" w:type="dxa"/>
            <w:vMerge/>
          </w:tcPr>
          <w:p w14:paraId="282EC1AB" w14:textId="77777777" w:rsidR="00E328DB" w:rsidRPr="00E7351E" w:rsidRDefault="00E328DB" w:rsidP="00676854">
            <w:pPr>
              <w:pStyle w:val="AuthorInstructions"/>
              <w:rPr>
                <w:rFonts w:ascii="Arial" w:hAnsi="Arial" w:cs="Arial"/>
                <w:i w:val="0"/>
                <w:sz w:val="18"/>
                <w:szCs w:val="18"/>
                <w:lang w:val="en-GB"/>
              </w:rPr>
            </w:pPr>
          </w:p>
        </w:tc>
        <w:tc>
          <w:tcPr>
            <w:tcW w:w="1843" w:type="dxa"/>
          </w:tcPr>
          <w:p w14:paraId="24C8917E" w14:textId="6A119053" w:rsidR="00E328DB" w:rsidRDefault="00E328DB" w:rsidP="00676854">
            <w:pPr>
              <w:pStyle w:val="AuthorInstructions"/>
              <w:rPr>
                <w:rFonts w:ascii="Arial" w:hAnsi="Arial" w:cs="Arial"/>
                <w:i w:val="0"/>
                <w:sz w:val="18"/>
                <w:szCs w:val="18"/>
                <w:lang w:val="en-GB"/>
              </w:rPr>
            </w:pPr>
            <w:r w:rsidRPr="00E7351E">
              <w:rPr>
                <w:rFonts w:ascii="Arial" w:hAnsi="Arial" w:cs="Arial"/>
                <w:i w:val="0"/>
                <w:sz w:val="18"/>
                <w:szCs w:val="18"/>
                <w:lang w:val="en-GB"/>
              </w:rPr>
              <w:t>Individual preliminary evaluation report</w:t>
            </w:r>
          </w:p>
        </w:tc>
        <w:tc>
          <w:tcPr>
            <w:tcW w:w="850" w:type="dxa"/>
          </w:tcPr>
          <w:p w14:paraId="3D82567B" w14:textId="55236F3D" w:rsidR="00E328DB" w:rsidRPr="00E7351E" w:rsidRDefault="00E328DB" w:rsidP="00676854">
            <w:pPr>
              <w:pStyle w:val="AuthorInstructions"/>
              <w:rPr>
                <w:rFonts w:ascii="Arial" w:hAnsi="Arial" w:cs="Arial"/>
                <w:i w:val="0"/>
                <w:sz w:val="18"/>
                <w:szCs w:val="18"/>
                <w:lang w:val="en-GB"/>
              </w:rPr>
            </w:pPr>
            <w:r>
              <w:rPr>
                <w:rFonts w:ascii="Arial" w:hAnsi="Arial" w:cs="Arial"/>
                <w:i w:val="0"/>
                <w:sz w:val="18"/>
                <w:szCs w:val="18"/>
                <w:lang w:val="en-GB"/>
              </w:rPr>
              <w:t>R</w:t>
            </w:r>
          </w:p>
        </w:tc>
        <w:tc>
          <w:tcPr>
            <w:tcW w:w="1559" w:type="dxa"/>
            <w:vMerge/>
          </w:tcPr>
          <w:p w14:paraId="4C3C8001" w14:textId="77777777" w:rsidR="00E328DB" w:rsidRDefault="00E328DB" w:rsidP="00676854">
            <w:pPr>
              <w:pStyle w:val="AuthorInstructions"/>
              <w:rPr>
                <w:rFonts w:ascii="Arial" w:hAnsi="Arial" w:cs="Arial"/>
                <w:i w:val="0"/>
                <w:sz w:val="18"/>
                <w:szCs w:val="18"/>
                <w:lang w:val="en-GB"/>
              </w:rPr>
            </w:pPr>
          </w:p>
        </w:tc>
        <w:tc>
          <w:tcPr>
            <w:tcW w:w="851" w:type="dxa"/>
            <w:vMerge/>
          </w:tcPr>
          <w:p w14:paraId="48077F9A" w14:textId="77777777" w:rsidR="00E328DB" w:rsidRPr="00E7351E" w:rsidRDefault="00E328DB" w:rsidP="00676854">
            <w:pPr>
              <w:pStyle w:val="AuthorInstructions"/>
              <w:rPr>
                <w:rFonts w:ascii="Arial" w:hAnsi="Arial" w:cs="Arial"/>
                <w:i w:val="0"/>
                <w:sz w:val="18"/>
                <w:szCs w:val="18"/>
                <w:lang w:val="en-GB"/>
              </w:rPr>
            </w:pPr>
          </w:p>
        </w:tc>
      </w:tr>
      <w:tr w:rsidR="009506CB" w:rsidRPr="00E7351E" w14:paraId="0E6EBCA8" w14:textId="77777777" w:rsidTr="008D5FD5">
        <w:trPr>
          <w:trHeight w:val="315"/>
        </w:trPr>
        <w:tc>
          <w:tcPr>
            <w:tcW w:w="1277" w:type="dxa"/>
            <w:vMerge/>
          </w:tcPr>
          <w:p w14:paraId="30AD39F1" w14:textId="77777777" w:rsidR="009506CB" w:rsidRPr="00E7351E" w:rsidRDefault="009506CB" w:rsidP="00676854">
            <w:pPr>
              <w:pStyle w:val="AuthorInstructions"/>
              <w:numPr>
                <w:ilvl w:val="0"/>
                <w:numId w:val="1"/>
              </w:numPr>
              <w:rPr>
                <w:rFonts w:ascii="Arial" w:hAnsi="Arial" w:cs="Arial"/>
                <w:i w:val="0"/>
                <w:sz w:val="18"/>
                <w:szCs w:val="18"/>
                <w:lang w:val="en-GB"/>
              </w:rPr>
            </w:pPr>
          </w:p>
        </w:tc>
        <w:tc>
          <w:tcPr>
            <w:tcW w:w="1276" w:type="dxa"/>
            <w:vMerge/>
          </w:tcPr>
          <w:p w14:paraId="0094B0E4" w14:textId="77777777" w:rsidR="009506CB" w:rsidRPr="00E7351E" w:rsidRDefault="009506CB" w:rsidP="00676854">
            <w:pPr>
              <w:pStyle w:val="AuthorInstructions"/>
              <w:rPr>
                <w:rFonts w:ascii="Arial" w:hAnsi="Arial" w:cs="Arial"/>
                <w:i w:val="0"/>
                <w:sz w:val="18"/>
                <w:szCs w:val="18"/>
                <w:lang w:val="en-GB"/>
              </w:rPr>
            </w:pPr>
          </w:p>
        </w:tc>
        <w:tc>
          <w:tcPr>
            <w:tcW w:w="1559" w:type="dxa"/>
          </w:tcPr>
          <w:p w14:paraId="6352C23D"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COMPLETED</w:t>
            </w:r>
          </w:p>
        </w:tc>
        <w:tc>
          <w:tcPr>
            <w:tcW w:w="1843" w:type="dxa"/>
          </w:tcPr>
          <w:p w14:paraId="78F28CD4" w14:textId="7B2B01A6" w:rsidR="009506CB" w:rsidRPr="00E7351E" w:rsidRDefault="006C3DB8"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36F50D8B" w14:textId="3941CD63" w:rsidR="009506CB" w:rsidRPr="00F509AD" w:rsidRDefault="006C3DB8" w:rsidP="00F509AD">
            <w:pPr>
              <w:rPr>
                <w:lang w:val="en-GB"/>
              </w:rPr>
            </w:pPr>
            <w:r>
              <w:rPr>
                <w:lang w:val="en-GB"/>
              </w:rPr>
              <w:t>-</w:t>
            </w:r>
          </w:p>
        </w:tc>
        <w:tc>
          <w:tcPr>
            <w:tcW w:w="1559" w:type="dxa"/>
          </w:tcPr>
          <w:p w14:paraId="05A0D51D" w14:textId="69F0A1FE"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tc>
        <w:tc>
          <w:tcPr>
            <w:tcW w:w="851" w:type="dxa"/>
          </w:tcPr>
          <w:p w14:paraId="061C8032"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R</w:t>
            </w:r>
          </w:p>
        </w:tc>
      </w:tr>
      <w:tr w:rsidR="001F2156" w:rsidRPr="00E7351E" w14:paraId="221E1E14" w14:textId="77777777" w:rsidTr="00385E14">
        <w:trPr>
          <w:trHeight w:val="275"/>
        </w:trPr>
        <w:tc>
          <w:tcPr>
            <w:tcW w:w="1277" w:type="dxa"/>
            <w:vMerge/>
          </w:tcPr>
          <w:p w14:paraId="7EC8D749"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Pr>
          <w:p w14:paraId="79F80EDE" w14:textId="77777777" w:rsidR="001F2156" w:rsidRPr="00E7351E" w:rsidRDefault="001F2156" w:rsidP="00676854">
            <w:pPr>
              <w:pStyle w:val="AuthorInstructions"/>
              <w:rPr>
                <w:rFonts w:ascii="Arial" w:hAnsi="Arial" w:cs="Arial"/>
                <w:i w:val="0"/>
                <w:sz w:val="18"/>
                <w:szCs w:val="18"/>
                <w:lang w:val="en-GB"/>
              </w:rPr>
            </w:pPr>
          </w:p>
        </w:tc>
        <w:tc>
          <w:tcPr>
            <w:tcW w:w="1559" w:type="dxa"/>
          </w:tcPr>
          <w:p w14:paraId="3C5F4486" w14:textId="78749C69" w:rsidR="001F2156" w:rsidRPr="00E7351E" w:rsidRDefault="001F2156" w:rsidP="00676854">
            <w:pPr>
              <w:pStyle w:val="AuthorInstructions"/>
              <w:rPr>
                <w:rFonts w:ascii="Arial" w:hAnsi="Arial" w:cs="Arial"/>
                <w:i w:val="0"/>
                <w:sz w:val="18"/>
                <w:szCs w:val="18"/>
                <w:lang w:val="en-GB"/>
              </w:rPr>
            </w:pPr>
            <w:r>
              <w:rPr>
                <w:rFonts w:ascii="Arial" w:hAnsi="Arial" w:cs="Arial"/>
                <w:i w:val="0"/>
                <w:sz w:val="18"/>
                <w:szCs w:val="18"/>
                <w:lang w:val="en-GB"/>
              </w:rPr>
              <w:t>FAILED</w:t>
            </w:r>
          </w:p>
        </w:tc>
        <w:tc>
          <w:tcPr>
            <w:tcW w:w="1843" w:type="dxa"/>
          </w:tcPr>
          <w:p w14:paraId="2DD4957C" w14:textId="3BEB43F4"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4F77707E" w14:textId="20A1DE18" w:rsidR="001F2156"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Pr>
          <w:p w14:paraId="34235F53" w14:textId="0F55FBF3"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Pr>
          <w:p w14:paraId="4C0CCCEB" w14:textId="11458C9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r w:rsidR="009506CB" w:rsidRPr="00E7351E" w14:paraId="48FBE1B8" w14:textId="77777777" w:rsidTr="008D5FD5">
        <w:trPr>
          <w:trHeight w:val="1482"/>
        </w:trPr>
        <w:tc>
          <w:tcPr>
            <w:tcW w:w="1277" w:type="dxa"/>
            <w:vMerge w:val="restart"/>
          </w:tcPr>
          <w:p w14:paraId="22938870" w14:textId="7777777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Finalization (1…1)</w:t>
            </w:r>
          </w:p>
        </w:tc>
        <w:tc>
          <w:tcPr>
            <w:tcW w:w="1276" w:type="dxa"/>
            <w:vMerge w:val="restart"/>
          </w:tcPr>
          <w:p w14:paraId="10E5FF5E" w14:textId="073F63C7" w:rsidR="009506CB" w:rsidRPr="00E7351E" w:rsidRDefault="009506CB" w:rsidP="00676854">
            <w:pPr>
              <w:pStyle w:val="AuthorInstructions"/>
              <w:rPr>
                <w:rFonts w:ascii="Arial" w:hAnsi="Arial" w:cs="Arial"/>
                <w:i w:val="0"/>
                <w:sz w:val="18"/>
                <w:szCs w:val="18"/>
                <w:lang w:val="en-GB"/>
              </w:rPr>
            </w:pPr>
            <w:r w:rsidRPr="00E7351E">
              <w:rPr>
                <w:rFonts w:ascii="Arial" w:hAnsi="Arial" w:cs="Arial"/>
                <w:i w:val="0"/>
                <w:sz w:val="18"/>
                <w:szCs w:val="18"/>
                <w:lang w:val="en-GB"/>
              </w:rPr>
              <w:t>HT Request</w:t>
            </w:r>
            <w:r>
              <w:rPr>
                <w:rFonts w:ascii="Arial" w:hAnsi="Arial" w:cs="Arial"/>
                <w:i w:val="0"/>
                <w:sz w:val="18"/>
                <w:szCs w:val="18"/>
                <w:lang w:val="en-GB"/>
              </w:rPr>
              <w:t>e</w:t>
            </w:r>
            <w:r w:rsidRPr="00E7351E">
              <w:rPr>
                <w:rFonts w:ascii="Arial" w:hAnsi="Arial" w:cs="Arial"/>
                <w:i w:val="0"/>
                <w:sz w:val="18"/>
                <w:szCs w:val="18"/>
                <w:lang w:val="en-GB"/>
              </w:rPr>
              <w:t>r</w:t>
            </w:r>
          </w:p>
        </w:tc>
        <w:tc>
          <w:tcPr>
            <w:tcW w:w="1559" w:type="dxa"/>
          </w:tcPr>
          <w:p w14:paraId="628261FC" w14:textId="184735EF" w:rsidR="009506CB" w:rsidRPr="00523534" w:rsidRDefault="009506CB" w:rsidP="00676854">
            <w:pPr>
              <w:pStyle w:val="AuthorInstructions"/>
              <w:rPr>
                <w:rFonts w:ascii="Arial" w:hAnsi="Arial" w:cs="Arial"/>
                <w:i w:val="0"/>
                <w:strike/>
                <w:sz w:val="18"/>
                <w:szCs w:val="18"/>
                <w:lang w:val="en-GB"/>
              </w:rPr>
            </w:pPr>
            <w:r w:rsidRPr="00E7351E">
              <w:rPr>
                <w:rFonts w:ascii="Arial" w:hAnsi="Arial" w:cs="Arial"/>
                <w:i w:val="0"/>
                <w:sz w:val="18"/>
                <w:szCs w:val="18"/>
                <w:lang w:val="en-GB"/>
              </w:rPr>
              <w:t>COMPLETED</w:t>
            </w:r>
          </w:p>
        </w:tc>
        <w:tc>
          <w:tcPr>
            <w:tcW w:w="1843" w:type="dxa"/>
          </w:tcPr>
          <w:p w14:paraId="78CA23D5" w14:textId="77777777" w:rsidR="006C3DB8" w:rsidRPr="00E7351E" w:rsidRDefault="006C3DB8" w:rsidP="006C3DB8">
            <w:pPr>
              <w:pStyle w:val="AuthorInstructions"/>
              <w:rPr>
                <w:rFonts w:ascii="Arial" w:hAnsi="Arial" w:cs="Arial"/>
                <w:i w:val="0"/>
                <w:sz w:val="18"/>
                <w:szCs w:val="18"/>
                <w:lang w:val="en-GB"/>
              </w:rPr>
            </w:pPr>
            <w:r w:rsidRPr="00E7351E">
              <w:rPr>
                <w:rFonts w:ascii="Arial" w:hAnsi="Arial" w:cs="Arial"/>
                <w:i w:val="0"/>
                <w:sz w:val="18"/>
                <w:szCs w:val="18"/>
                <w:lang w:val="en-GB"/>
              </w:rPr>
              <w:t>Final Report</w:t>
            </w:r>
          </w:p>
          <w:p w14:paraId="78BF3A06" w14:textId="335902B8" w:rsidR="009506CB" w:rsidRPr="00523534" w:rsidRDefault="009506CB" w:rsidP="00676854">
            <w:pPr>
              <w:pStyle w:val="AuthorInstructions"/>
              <w:rPr>
                <w:rFonts w:ascii="Arial" w:hAnsi="Arial" w:cs="Arial"/>
                <w:i w:val="0"/>
                <w:strike/>
                <w:sz w:val="18"/>
                <w:szCs w:val="18"/>
                <w:lang w:val="en-GB"/>
              </w:rPr>
            </w:pPr>
          </w:p>
        </w:tc>
        <w:tc>
          <w:tcPr>
            <w:tcW w:w="850" w:type="dxa"/>
          </w:tcPr>
          <w:p w14:paraId="5B21DDEE" w14:textId="5439676E" w:rsidR="009506CB" w:rsidRPr="006C3DB8" w:rsidRDefault="006C3DB8" w:rsidP="00676854">
            <w:pPr>
              <w:pStyle w:val="AuthorInstructions"/>
              <w:rPr>
                <w:rFonts w:ascii="Arial" w:hAnsi="Arial" w:cs="Arial"/>
                <w:i w:val="0"/>
                <w:sz w:val="18"/>
                <w:szCs w:val="18"/>
                <w:lang w:val="en-GB"/>
              </w:rPr>
            </w:pPr>
            <w:r w:rsidRPr="006C3DB8">
              <w:rPr>
                <w:rFonts w:ascii="Arial" w:hAnsi="Arial" w:cs="Arial"/>
                <w:i w:val="0"/>
                <w:sz w:val="18"/>
                <w:szCs w:val="18"/>
                <w:lang w:val="en-GB"/>
              </w:rPr>
              <w:t>R</w:t>
            </w:r>
          </w:p>
        </w:tc>
        <w:tc>
          <w:tcPr>
            <w:tcW w:w="1559" w:type="dxa"/>
          </w:tcPr>
          <w:p w14:paraId="3D4BE713" w14:textId="38FCFAD2" w:rsidR="009506CB" w:rsidRPr="00523534" w:rsidRDefault="009506CB" w:rsidP="00676854">
            <w:pPr>
              <w:pStyle w:val="AuthorInstructions"/>
              <w:rPr>
                <w:rFonts w:ascii="Arial" w:hAnsi="Arial" w:cs="Arial"/>
                <w:i w:val="0"/>
                <w:strike/>
                <w:sz w:val="18"/>
                <w:szCs w:val="18"/>
                <w:lang w:val="en-GB"/>
              </w:rPr>
            </w:pPr>
            <w:proofErr w:type="spellStart"/>
            <w:proofErr w:type="gramStart"/>
            <w:r w:rsidRPr="00E7351E">
              <w:rPr>
                <w:rFonts w:ascii="Arial" w:hAnsi="Arial" w:cs="Arial"/>
                <w:i w:val="0"/>
                <w:sz w:val="18"/>
                <w:szCs w:val="18"/>
                <w:lang w:val="en-GB"/>
              </w:rPr>
              <w:t>eReferral</w:t>
            </w:r>
            <w:proofErr w:type="spellEnd"/>
            <w:proofErr w:type="gramEnd"/>
            <w:r w:rsidRPr="00E7351E">
              <w:rPr>
                <w:rFonts w:ascii="Arial" w:hAnsi="Arial" w:cs="Arial"/>
                <w:i w:val="0"/>
                <w:sz w:val="18"/>
                <w:szCs w:val="18"/>
                <w:lang w:val="en-GB"/>
              </w:rPr>
              <w:t xml:space="preserve"> Workflow Document</w:t>
            </w:r>
            <w:r>
              <w:rPr>
                <w:rFonts w:ascii="Arial" w:hAnsi="Arial" w:cs="Arial"/>
                <w:i w:val="0"/>
                <w:sz w:val="18"/>
                <w:szCs w:val="18"/>
                <w:lang w:val="en-GB"/>
              </w:rPr>
              <w:t xml:space="preserve"> </w:t>
            </w:r>
            <w:r w:rsidRPr="00E7351E">
              <w:rPr>
                <w:rFonts w:ascii="Arial" w:hAnsi="Arial" w:cs="Arial"/>
                <w:i w:val="0"/>
                <w:sz w:val="18"/>
                <w:szCs w:val="18"/>
                <w:lang w:val="en-GB"/>
              </w:rPr>
              <w:t>or Clinical documents</w:t>
            </w:r>
            <w:r w:rsidR="008A42DF">
              <w:rPr>
                <w:rFonts w:ascii="Arial" w:hAnsi="Arial" w:cs="Arial"/>
                <w:i w:val="0"/>
                <w:sz w:val="18"/>
                <w:szCs w:val="18"/>
                <w:lang w:val="en-GB"/>
              </w:rPr>
              <w:t>/images</w:t>
            </w:r>
          </w:p>
        </w:tc>
        <w:tc>
          <w:tcPr>
            <w:tcW w:w="851" w:type="dxa"/>
          </w:tcPr>
          <w:p w14:paraId="23ECA829" w14:textId="3A7DB8C9" w:rsidR="00FB729B" w:rsidRPr="00FB729B" w:rsidRDefault="00AF5D40" w:rsidP="00FB729B">
            <w:pPr>
              <w:pStyle w:val="AuthorInstructions"/>
              <w:rPr>
                <w:rFonts w:ascii="Arial" w:hAnsi="Arial" w:cs="Arial"/>
                <w:i w:val="0"/>
                <w:sz w:val="18"/>
                <w:szCs w:val="18"/>
                <w:lang w:val="en-GB"/>
              </w:rPr>
            </w:pPr>
            <w:r>
              <w:rPr>
                <w:rFonts w:ascii="Arial" w:hAnsi="Arial" w:cs="Arial"/>
                <w:i w:val="0"/>
                <w:sz w:val="18"/>
                <w:szCs w:val="18"/>
                <w:lang w:val="en-GB"/>
              </w:rPr>
              <w:t>RE</w:t>
            </w:r>
            <w:r w:rsidR="00FB729B">
              <w:rPr>
                <w:rFonts w:ascii="Arial" w:hAnsi="Arial" w:cs="Arial"/>
                <w:i w:val="0"/>
                <w:sz w:val="18"/>
                <w:szCs w:val="18"/>
                <w:lang w:val="en-GB"/>
              </w:rPr>
              <w:t xml:space="preserve"> </w:t>
            </w:r>
          </w:p>
        </w:tc>
      </w:tr>
      <w:tr w:rsidR="001F2156" w:rsidRPr="00E7351E" w14:paraId="7ED7DC58" w14:textId="77777777" w:rsidTr="008D5FD5">
        <w:trPr>
          <w:trHeight w:val="404"/>
        </w:trPr>
        <w:tc>
          <w:tcPr>
            <w:tcW w:w="1277" w:type="dxa"/>
            <w:vMerge/>
            <w:tcBorders>
              <w:bottom w:val="single" w:sz="4" w:space="0" w:color="auto"/>
            </w:tcBorders>
          </w:tcPr>
          <w:p w14:paraId="5ED33054" w14:textId="77777777" w:rsidR="001F2156" w:rsidRPr="00E7351E" w:rsidRDefault="001F2156" w:rsidP="00676854">
            <w:pPr>
              <w:pStyle w:val="AuthorInstructions"/>
              <w:numPr>
                <w:ilvl w:val="0"/>
                <w:numId w:val="1"/>
              </w:numPr>
              <w:rPr>
                <w:rFonts w:ascii="Arial" w:hAnsi="Arial" w:cs="Arial"/>
                <w:i w:val="0"/>
                <w:sz w:val="18"/>
                <w:szCs w:val="18"/>
                <w:lang w:val="en-GB"/>
              </w:rPr>
            </w:pPr>
          </w:p>
        </w:tc>
        <w:tc>
          <w:tcPr>
            <w:tcW w:w="1276" w:type="dxa"/>
            <w:vMerge/>
            <w:tcBorders>
              <w:bottom w:val="single" w:sz="4" w:space="0" w:color="auto"/>
            </w:tcBorders>
          </w:tcPr>
          <w:p w14:paraId="66F1F52F" w14:textId="77777777" w:rsidR="001F2156" w:rsidRPr="00E7351E" w:rsidRDefault="001F2156" w:rsidP="00676854">
            <w:pPr>
              <w:pStyle w:val="AuthorInstructions"/>
              <w:rPr>
                <w:rFonts w:ascii="Arial" w:hAnsi="Arial" w:cs="Arial"/>
                <w:i w:val="0"/>
                <w:sz w:val="18"/>
                <w:szCs w:val="18"/>
                <w:lang w:val="en-GB"/>
              </w:rPr>
            </w:pPr>
          </w:p>
        </w:tc>
        <w:tc>
          <w:tcPr>
            <w:tcW w:w="1559" w:type="dxa"/>
            <w:tcBorders>
              <w:top w:val="single" w:sz="4" w:space="0" w:color="auto"/>
              <w:bottom w:val="single" w:sz="4" w:space="0" w:color="auto"/>
            </w:tcBorders>
          </w:tcPr>
          <w:p w14:paraId="6B57F0C7" w14:textId="77777777"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EXITED</w:t>
            </w:r>
          </w:p>
        </w:tc>
        <w:tc>
          <w:tcPr>
            <w:tcW w:w="1843" w:type="dxa"/>
            <w:tcBorders>
              <w:bottom w:val="single" w:sz="4" w:space="0" w:color="auto"/>
            </w:tcBorders>
          </w:tcPr>
          <w:p w14:paraId="27BCE0EE" w14:textId="5FC446B9"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0" w:type="dxa"/>
          </w:tcPr>
          <w:p w14:paraId="140DCDD3" w14:textId="07DA17AE"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c>
          <w:tcPr>
            <w:tcW w:w="1559" w:type="dxa"/>
            <w:tcBorders>
              <w:top w:val="single" w:sz="4" w:space="0" w:color="auto"/>
              <w:bottom w:val="single" w:sz="4" w:space="0" w:color="auto"/>
            </w:tcBorders>
          </w:tcPr>
          <w:p w14:paraId="709DD671" w14:textId="3AC14A8B"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N/A</w:t>
            </w:r>
          </w:p>
        </w:tc>
        <w:tc>
          <w:tcPr>
            <w:tcW w:w="851" w:type="dxa"/>
            <w:tcBorders>
              <w:bottom w:val="single" w:sz="4" w:space="0" w:color="auto"/>
            </w:tcBorders>
          </w:tcPr>
          <w:p w14:paraId="72388F21" w14:textId="02AE77FC" w:rsidR="001F2156" w:rsidRPr="00E7351E" w:rsidRDefault="001F2156" w:rsidP="00676854">
            <w:pPr>
              <w:pStyle w:val="AuthorInstructions"/>
              <w:rPr>
                <w:rFonts w:ascii="Arial" w:hAnsi="Arial" w:cs="Arial"/>
                <w:i w:val="0"/>
                <w:sz w:val="18"/>
                <w:szCs w:val="18"/>
                <w:lang w:val="en-GB"/>
              </w:rPr>
            </w:pPr>
            <w:r w:rsidRPr="00E7351E">
              <w:rPr>
                <w:rFonts w:ascii="Arial" w:hAnsi="Arial" w:cs="Arial"/>
                <w:i w:val="0"/>
                <w:sz w:val="18"/>
                <w:szCs w:val="18"/>
                <w:lang w:val="en-GB"/>
              </w:rPr>
              <w:t>-</w:t>
            </w:r>
          </w:p>
        </w:tc>
      </w:tr>
    </w:tbl>
    <w:p w14:paraId="4068E69F" w14:textId="77777777" w:rsidR="006C631B" w:rsidRDefault="006C631B" w:rsidP="006C631B">
      <w:pPr>
        <w:pStyle w:val="Corpodeltesto"/>
      </w:pPr>
    </w:p>
    <w:p w14:paraId="3234F35E" w14:textId="25E36FE2" w:rsidR="006C631B" w:rsidRDefault="00725443" w:rsidP="0070073A">
      <w:pPr>
        <w:pStyle w:val="FigureTitle"/>
      </w:pPr>
      <w:r>
        <w:t xml:space="preserve">Table X.4.1.4-1: Tasks/Documents related to the Cross-Enterprise </w:t>
      </w:r>
      <w:r w:rsidR="00995DA9">
        <w:t xml:space="preserve">Cardiovascular </w:t>
      </w:r>
      <w:r w:rsidR="00216D8E">
        <w:t>HT</w:t>
      </w:r>
      <w:r>
        <w:t xml:space="preserve"> process</w:t>
      </w:r>
    </w:p>
    <w:p w14:paraId="346930D8" w14:textId="715B12AE" w:rsidR="006C631B" w:rsidRPr="003F1F6A" w:rsidRDefault="006C631B" w:rsidP="006C631B">
      <w:pPr>
        <w:pStyle w:val="Corpodeltesto"/>
      </w:pPr>
      <w:r>
        <w:t>T</w:t>
      </w:r>
      <w:r w:rsidRPr="003F1F6A">
        <w:t xml:space="preserve">he Workflow </w:t>
      </w:r>
      <w:r>
        <w:t>Actors</w:t>
      </w:r>
      <w:r w:rsidRPr="003F1F6A">
        <w:t xml:space="preserve"> involved in the </w:t>
      </w:r>
      <w:r>
        <w:t>X</w:t>
      </w:r>
      <w:r w:rsidR="00995DA9">
        <w:t>CHT</w:t>
      </w:r>
      <w:r>
        <w:t xml:space="preserve">-WD </w:t>
      </w:r>
      <w:r w:rsidRPr="003F1F6A">
        <w:t>process</w:t>
      </w:r>
      <w:r w:rsidRPr="00467FB4">
        <w:t xml:space="preserve"> </w:t>
      </w:r>
      <w:r>
        <w:t xml:space="preserve">are shown with the workflow task/status transactions in Figure </w:t>
      </w:r>
      <w:r w:rsidR="009A0A3F">
        <w:t>X.4.1.4-3</w:t>
      </w:r>
      <w:r w:rsidRPr="003F1F6A">
        <w:t xml:space="preserve">. </w:t>
      </w:r>
    </w:p>
    <w:p w14:paraId="4283A430" w14:textId="5DC0C4F5" w:rsidR="006C631B" w:rsidRDefault="006C631B" w:rsidP="006C631B">
      <w:pPr>
        <w:pStyle w:val="Corpodeltesto"/>
      </w:pPr>
      <w:r w:rsidRPr="003F1F6A">
        <w:t xml:space="preserve">A Workflow </w:t>
      </w:r>
      <w:r>
        <w:t xml:space="preserve">Participant Actor </w:t>
      </w:r>
      <w:r w:rsidRPr="003F1F6A">
        <w:t xml:space="preserve">is an abstraction of system along with users involved in the </w:t>
      </w:r>
      <w:r w:rsidR="00995DA9">
        <w:t xml:space="preserve">XCHT </w:t>
      </w:r>
      <w:r w:rsidRPr="003F1F6A">
        <w:t>process</w:t>
      </w:r>
      <w:r>
        <w:t xml:space="preserve">. </w:t>
      </w:r>
      <w:r w:rsidRPr="003F1F6A">
        <w:t xml:space="preserve">They can be identified based on their roles in the process as one of four specific </w:t>
      </w:r>
      <w:r>
        <w:t>IHE Actors</w:t>
      </w:r>
      <w:r w:rsidRPr="003F1F6A">
        <w:t>.</w:t>
      </w:r>
      <w:r>
        <w:t xml:space="preserve"> </w:t>
      </w:r>
      <w:r w:rsidRPr="003F1F6A">
        <w:t xml:space="preserve"> Each of these workflow participants has specific rights and duties in the process. They drive the process from one step to another, performing determinate actions on the workflow.</w:t>
      </w:r>
    </w:p>
    <w:p w14:paraId="4F3E977C" w14:textId="77777777" w:rsidR="006C631B" w:rsidRDefault="006C631B" w:rsidP="006C631B">
      <w:pPr>
        <w:pStyle w:val="Corpodeltesto"/>
      </w:pPr>
    </w:p>
    <w:p w14:paraId="2F4645EB" w14:textId="2147F97C" w:rsidR="006C631B" w:rsidRDefault="009A3B2D" w:rsidP="006C631B">
      <w:pPr>
        <w:pStyle w:val="Corpodeltesto"/>
      </w:pPr>
      <w:r w:rsidRPr="004477E7">
        <w:rPr>
          <w:iCs/>
          <w:noProof/>
          <w:lang w:val="it-IT" w:eastAsia="it-IT"/>
        </w:rPr>
        <w:lastRenderedPageBreak/>
        <w:drawing>
          <wp:inline distT="0" distB="0" distL="0" distR="0" wp14:anchorId="5B5C3C38" wp14:editId="32C766F4">
            <wp:extent cx="5943600" cy="6407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system_v0.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407150"/>
                    </a:xfrm>
                    <a:prstGeom prst="rect">
                      <a:avLst/>
                    </a:prstGeom>
                  </pic:spPr>
                </pic:pic>
              </a:graphicData>
            </a:graphic>
          </wp:inline>
        </w:drawing>
      </w:r>
    </w:p>
    <w:p w14:paraId="4F1E9393" w14:textId="40DE0A57" w:rsidR="00B5565B" w:rsidRDefault="006C631B" w:rsidP="00A729D5">
      <w:pPr>
        <w:pStyle w:val="FigureTitle"/>
      </w:pPr>
      <w:r w:rsidRPr="003651D9">
        <w:t xml:space="preserve">Figure </w:t>
      </w:r>
      <w:r w:rsidR="00857394">
        <w:t>X.4.1.4-3</w:t>
      </w:r>
      <w:r w:rsidRPr="003651D9">
        <w:t xml:space="preserve">: </w:t>
      </w:r>
      <w:r>
        <w:t>X</w:t>
      </w:r>
      <w:r w:rsidR="00995DA9">
        <w:t>CHT</w:t>
      </w:r>
      <w:r>
        <w:t>-WD</w:t>
      </w:r>
      <w:r w:rsidRPr="003651D9">
        <w:t xml:space="preserve"> Actor</w:t>
      </w:r>
      <w:r>
        <w:t xml:space="preserve"> Workflow Transitions</w:t>
      </w:r>
      <w:r w:rsidRPr="003651D9">
        <w:t xml:space="preserve"> Diagram</w:t>
      </w:r>
      <w:bookmarkEnd w:id="73"/>
    </w:p>
    <w:p w14:paraId="76A696C2" w14:textId="77777777" w:rsidR="00436025" w:rsidRDefault="00436025" w:rsidP="00436025">
      <w:pPr>
        <w:pStyle w:val="Titolo4"/>
        <w:numPr>
          <w:ilvl w:val="0"/>
          <w:numId w:val="0"/>
        </w:numPr>
        <w:ind w:left="864" w:hanging="864"/>
      </w:pPr>
      <w:bookmarkStart w:id="89" w:name="_Toc313888798"/>
      <w:r>
        <w:t>X.4.1.5 Delivery of  Notifications</w:t>
      </w:r>
      <w:bookmarkEnd w:id="89"/>
    </w:p>
    <w:p w14:paraId="6FF294B9" w14:textId="5F2F6190" w:rsidR="00436025" w:rsidRDefault="003D279A" w:rsidP="00436025">
      <w:pPr>
        <w:pStyle w:val="Corpodeltesto"/>
      </w:pPr>
      <w:r w:rsidRPr="00ED1F05">
        <w:t xml:space="preserve">The following sections identify how DSUB functionalities shall be used to notify workflow </w:t>
      </w:r>
      <w:r w:rsidR="002B620C">
        <w:t>s</w:t>
      </w:r>
      <w:r w:rsidRPr="00ED1F05">
        <w:t>tatus updates. Other additional uses of DSUB filters for subscriptions are not forbidden</w:t>
      </w:r>
      <w:r w:rsidR="002B620C">
        <w:t>.</w:t>
      </w:r>
      <w:r w:rsidRPr="00ED1F05">
        <w:t xml:space="preserve"> </w:t>
      </w:r>
      <w:r w:rsidR="002B620C">
        <w:t>H</w:t>
      </w:r>
      <w:r w:rsidRPr="00ED1F05">
        <w:t>owever</w:t>
      </w:r>
      <w:r w:rsidR="002B620C">
        <w:t>,</w:t>
      </w:r>
      <w:r w:rsidRPr="00ED1F05">
        <w:t xml:space="preserve"> the following shall be considered implementation requirements for </w:t>
      </w:r>
      <w:r w:rsidR="00436025">
        <w:t>XCHT</w:t>
      </w:r>
      <w:r w:rsidR="00436025" w:rsidRPr="00ED1F05">
        <w:t>-WD actors.</w:t>
      </w:r>
    </w:p>
    <w:p w14:paraId="27B5C7D6" w14:textId="0CE74807" w:rsidR="000924F8" w:rsidRDefault="000924F8" w:rsidP="000924F8">
      <w:pPr>
        <w:pStyle w:val="Titolo4"/>
        <w:numPr>
          <w:ilvl w:val="0"/>
          <w:numId w:val="0"/>
        </w:numPr>
        <w:ind w:left="864" w:hanging="864"/>
      </w:pPr>
      <w:bookmarkStart w:id="90" w:name="_Toc316120814"/>
      <w:r>
        <w:lastRenderedPageBreak/>
        <w:t>X.4.1.5.1 Workflow Status Update Notification for the HT Requester</w:t>
      </w:r>
      <w:bookmarkEnd w:id="90"/>
    </w:p>
    <w:p w14:paraId="03C027D3" w14:textId="5EA3C842" w:rsidR="000924F8" w:rsidRDefault="000924F8" w:rsidP="000924F8">
      <w:pPr>
        <w:pStyle w:val="Corpodeltesto"/>
      </w:pPr>
      <w:r>
        <w:t xml:space="preserve">Once a </w:t>
      </w:r>
      <w:del w:id="91" w:author="Elena Vio" w:date="2016-04-11T11:44:00Z">
        <w:r w:rsidDel="00360788">
          <w:delText>HT Request</w:delText>
        </w:r>
      </w:del>
      <w:ins w:id="92" w:author="Elena Vio" w:date="2016-04-11T11:44:00Z">
        <w:r w:rsidR="00360788">
          <w:t>Heart Team Workflow</w:t>
        </w:r>
      </w:ins>
      <w:r>
        <w:t xml:space="preserve"> is submitted, the HT Requester may require progress notifications on the workflow. </w:t>
      </w:r>
    </w:p>
    <w:p w14:paraId="7DC47D46" w14:textId="46B493A0" w:rsidR="000924F8" w:rsidRDefault="000924F8" w:rsidP="000924F8">
      <w:pPr>
        <w:pStyle w:val="Corpodeltesto"/>
      </w:pPr>
      <w:r>
        <w:t xml:space="preserve">The HT Requester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606EC66" w14:textId="77777777" w:rsidR="000924F8" w:rsidRDefault="000924F8"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02A7FC92" w14:textId="77777777" w:rsidR="000924F8" w:rsidRPr="00452E2A" w:rsidRDefault="000924F8"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019115BB" w14:textId="77777777" w:rsidR="000924F8" w:rsidRPr="00452E2A" w:rsidRDefault="000924F8"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35FB4C40" w14:textId="77777777" w:rsidR="000924F8" w:rsidRPr="00452E2A" w:rsidRDefault="000924F8"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04A90F43" w14:textId="27C7A4BE" w:rsidR="000924F8" w:rsidRDefault="000924F8" w:rsidP="000924F8">
      <w:pPr>
        <w:pStyle w:val="Corpodeltesto"/>
      </w:pPr>
      <w:r>
        <w:t xml:space="preserve">From this time, any update to the workflow document is notified to the HT Requester. </w:t>
      </w:r>
    </w:p>
    <w:p w14:paraId="3D01D90A" w14:textId="0CA3402C" w:rsidR="007930E4" w:rsidRDefault="007930E4" w:rsidP="007930E4">
      <w:pPr>
        <w:pStyle w:val="Titolo4"/>
        <w:numPr>
          <w:ilvl w:val="0"/>
          <w:numId w:val="0"/>
        </w:numPr>
        <w:ind w:left="864" w:hanging="864"/>
      </w:pPr>
      <w:bookmarkStart w:id="93" w:name="_Toc316120816"/>
      <w:r>
        <w:t>X.4.1.5.3 HT Lead Workflow Task Assignment Notification</w:t>
      </w:r>
      <w:bookmarkEnd w:id="93"/>
    </w:p>
    <w:p w14:paraId="389E8760" w14:textId="37BECBC0" w:rsidR="007930E4" w:rsidRDefault="007930E4" w:rsidP="007930E4">
      <w:pPr>
        <w:pStyle w:val="Corpodeltesto"/>
      </w:pPr>
      <w:r>
        <w:t xml:space="preserve">The HT Requester assigns the </w:t>
      </w:r>
      <w:r w:rsidR="000214F6">
        <w:t>management</w:t>
      </w:r>
      <w:r>
        <w:t xml:space="preserve"> of </w:t>
      </w:r>
      <w:proofErr w:type="gramStart"/>
      <w:r>
        <w:t>HT to HT</w:t>
      </w:r>
      <w:proofErr w:type="gramEnd"/>
      <w:r>
        <w:t xml:space="preserve"> Manager. The Workflow Document updated by the HT Requester is published identifying the HT Manager as intended recipient for the submission (using the </w:t>
      </w:r>
      <w:proofErr w:type="spellStart"/>
      <w:r>
        <w:t>intendedRecipient</w:t>
      </w:r>
      <w:proofErr w:type="spellEnd"/>
      <w:r>
        <w:t xml:space="preserve"> </w:t>
      </w:r>
      <w:proofErr w:type="spellStart"/>
      <w:r>
        <w:t>submissionSet</w:t>
      </w:r>
      <w:proofErr w:type="spellEnd"/>
      <w:r>
        <w:t xml:space="preserve"> metadata). The HT Manager</w:t>
      </w:r>
      <w:r w:rsidR="009C73B5">
        <w:t xml:space="preserve"> </w:t>
      </w:r>
      <w:r>
        <w:t xml:space="preserve">shall create a subscription characterized by the following parameters.   </w:t>
      </w:r>
    </w:p>
    <w:p w14:paraId="34BC3C07" w14:textId="77777777" w:rsidR="007930E4" w:rsidRDefault="007930E4"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58E420FE" w14:textId="4D7B2DAD" w:rsidR="00E97C39" w:rsidRPr="00452E2A" w:rsidRDefault="00E97C39"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Manager itself.  </w:t>
      </w:r>
    </w:p>
    <w:p w14:paraId="42D299B3" w14:textId="77777777" w:rsidR="00E97C39" w:rsidRPr="00452E2A" w:rsidRDefault="00E97C39"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5F423E89" w14:textId="4358B78E" w:rsidR="007930E4" w:rsidRPr="005264F2" w:rsidRDefault="005264F2"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342163D4" w14:textId="20DF5000" w:rsidR="00A96086" w:rsidRDefault="005264F2" w:rsidP="004477E7">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w:t>
      </w:r>
    </w:p>
    <w:p w14:paraId="4B8887EF" w14:textId="425AE4B2" w:rsidR="009C73B5" w:rsidRDefault="009C73B5" w:rsidP="009C73B5">
      <w:pPr>
        <w:pStyle w:val="Titolo4"/>
        <w:numPr>
          <w:ilvl w:val="0"/>
          <w:numId w:val="0"/>
        </w:numPr>
        <w:ind w:left="864" w:hanging="864"/>
      </w:pPr>
      <w:r>
        <w:t>X.4.1.5.3 Workflow Status Update Notification for the HT Manager</w:t>
      </w:r>
    </w:p>
    <w:p w14:paraId="4FD3CA91" w14:textId="320CDE4D" w:rsidR="009C73B5" w:rsidRDefault="009C73B5" w:rsidP="009C73B5">
      <w:pPr>
        <w:pStyle w:val="Corpodeltesto"/>
      </w:pPr>
      <w:r>
        <w:t xml:space="preserve">Once a HT Manager </w:t>
      </w:r>
      <w:proofErr w:type="gramStart"/>
      <w:r>
        <w:t>accept</w:t>
      </w:r>
      <w:proofErr w:type="gramEnd"/>
      <w:r>
        <w:t xml:space="preserve"> to manage</w:t>
      </w:r>
      <w:r w:rsidR="0061088E">
        <w:t>,</w:t>
      </w:r>
      <w:r>
        <w:t xml:space="preserve"> the HT may require progress notifications on the workflow. </w:t>
      </w:r>
    </w:p>
    <w:p w14:paraId="0B0F085A" w14:textId="4D47C6E8" w:rsidR="009C73B5" w:rsidRDefault="009C73B5" w:rsidP="009C73B5">
      <w:pPr>
        <w:pStyle w:val="Corpodeltesto"/>
      </w:pPr>
      <w:r>
        <w:t xml:space="preserve">The HT Manager would create a related subscription that identifies the specific Workflow Instance Id as a filter parameter for the creation of notifications for the patient just submitted. </w:t>
      </w:r>
      <w:r>
        <w:lastRenderedPageBreak/>
        <w:t xml:space="preserve">This subscription shall be submitted via transaction [ITI-52] Document Metadata Subscribe characterized by the following parameters: </w:t>
      </w:r>
    </w:p>
    <w:p w14:paraId="5AC018D8" w14:textId="77777777" w:rsidR="009C73B5" w:rsidRDefault="009C73B5" w:rsidP="00C57C6C">
      <w:pPr>
        <w:pStyle w:val="Corpodeltesto"/>
        <w:numPr>
          <w:ilvl w:val="0"/>
          <w:numId w:val="20"/>
        </w:numPr>
      </w:pPr>
      <w:proofErr w:type="spellStart"/>
      <w:r w:rsidRPr="002971B6">
        <w:rPr>
          <w:i/>
        </w:rPr>
        <w:t>TerminationTime</w:t>
      </w:r>
      <w:proofErr w:type="spellEnd"/>
      <w:r>
        <w:rPr>
          <w:i/>
        </w:rPr>
        <w:t xml:space="preserve"> = </w:t>
      </w:r>
      <w:r w:rsidRPr="001F71B7">
        <w:t>unspecified</w:t>
      </w:r>
      <w:r>
        <w:t xml:space="preserve">. This allows to create a subscription without an expiration date/time; </w:t>
      </w:r>
    </w:p>
    <w:p w14:paraId="1686007F"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2DCDBC70" w14:textId="77777777"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allows </w:t>
      </w:r>
      <w:proofErr w:type="gramStart"/>
      <w:r>
        <w:rPr>
          <w:bCs/>
        </w:rPr>
        <w:t>to subscribe</w:t>
      </w:r>
      <w:proofErr w:type="gramEnd"/>
      <w:r>
        <w:rPr>
          <w:bCs/>
        </w:rPr>
        <w:t xml:space="preserve"> for documents published with specific metadata.</w:t>
      </w:r>
    </w:p>
    <w:p w14:paraId="48C2E649"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780950F0" w14:textId="7EA92E84" w:rsidR="009C73B5" w:rsidRDefault="009C73B5" w:rsidP="009C73B5">
      <w:pPr>
        <w:pStyle w:val="Corpodeltesto"/>
      </w:pPr>
      <w:r>
        <w:t>From this time</w:t>
      </w:r>
      <w:r w:rsidR="00F34650">
        <w:t xml:space="preserve"> forward</w:t>
      </w:r>
      <w:r>
        <w:t xml:space="preserve">, any update </w:t>
      </w:r>
      <w:r w:rsidR="00960399">
        <w:t>of</w:t>
      </w:r>
      <w:r>
        <w:t xml:space="preserve"> the workflow document </w:t>
      </w:r>
      <w:r w:rsidR="00960399">
        <w:t>notifies</w:t>
      </w:r>
      <w:r>
        <w:t xml:space="preserve"> the HT Manager. </w:t>
      </w:r>
    </w:p>
    <w:p w14:paraId="7971B00F" w14:textId="3FA787CC" w:rsidR="00A96086" w:rsidRDefault="00D4673D" w:rsidP="00A96086">
      <w:pPr>
        <w:pStyle w:val="Titolo4"/>
        <w:numPr>
          <w:ilvl w:val="0"/>
          <w:numId w:val="0"/>
        </w:numPr>
        <w:ind w:left="864" w:hanging="864"/>
      </w:pPr>
      <w:r>
        <w:t>X.4.1.5.4</w:t>
      </w:r>
      <w:r w:rsidR="00A96086">
        <w:t xml:space="preserve"> HT Involvement Workflow Task Assignment Notification</w:t>
      </w:r>
    </w:p>
    <w:p w14:paraId="197C2E61" w14:textId="55C89681" w:rsidR="00A96086" w:rsidRDefault="00A96086" w:rsidP="00A96086">
      <w:pPr>
        <w:pStyle w:val="Corpodeltesto"/>
      </w:pPr>
      <w:r>
        <w:t xml:space="preserve">The HT </w:t>
      </w:r>
      <w:r w:rsidR="00F8742F">
        <w:t>Manager</w:t>
      </w:r>
      <w:r>
        <w:t xml:space="preserve"> assigns the perform</w:t>
      </w:r>
      <w:r w:rsidR="00432997">
        <w:t>ance</w:t>
      </w:r>
      <w:r>
        <w:t xml:space="preserve"> of </w:t>
      </w:r>
      <w:proofErr w:type="gramStart"/>
      <w:r>
        <w:t>HT to HT</w:t>
      </w:r>
      <w:proofErr w:type="gramEnd"/>
      <w:r>
        <w:t xml:space="preserve"> </w:t>
      </w:r>
      <w:r w:rsidR="008469C3">
        <w:t>Participant</w:t>
      </w:r>
      <w:r>
        <w:t xml:space="preserve">. The Workflow Document updated by the HT </w:t>
      </w:r>
      <w:r w:rsidR="00F8742F">
        <w:t>Manager</w:t>
      </w:r>
      <w:r>
        <w:t xml:space="preserve"> is published identifying the HT </w:t>
      </w:r>
      <w:r w:rsidR="00F8742F">
        <w:t>Participant</w:t>
      </w:r>
      <w:r>
        <w:t xml:space="preserve"> as intended recipient for the submission (using the </w:t>
      </w:r>
      <w:proofErr w:type="spellStart"/>
      <w:r>
        <w:t>intendedRecipient</w:t>
      </w:r>
      <w:proofErr w:type="spellEnd"/>
      <w:r>
        <w:t xml:space="preserve"> </w:t>
      </w:r>
      <w:proofErr w:type="spellStart"/>
      <w:r>
        <w:t>submissionSet</w:t>
      </w:r>
      <w:proofErr w:type="spellEnd"/>
      <w:r>
        <w:t xml:space="preserve"> metadata). The HT </w:t>
      </w:r>
      <w:r w:rsidR="008469C3">
        <w:t>Participant</w:t>
      </w:r>
      <w:r>
        <w:t xml:space="preserve">, once configured, shall create a subscription characterized by the following parameters.   </w:t>
      </w:r>
    </w:p>
    <w:p w14:paraId="4C0C0DB0" w14:textId="77777777" w:rsidR="00A96086" w:rsidRDefault="00A96086" w:rsidP="00C57C6C">
      <w:pPr>
        <w:pStyle w:val="Corpodeltesto"/>
        <w:numPr>
          <w:ilvl w:val="0"/>
          <w:numId w:val="20"/>
        </w:numPr>
      </w:pPr>
      <w:proofErr w:type="spellStart"/>
      <w:r w:rsidRPr="002971B6">
        <w:rPr>
          <w:i/>
        </w:rPr>
        <w:t>TerminationTime</w:t>
      </w:r>
      <w:proofErr w:type="spellEnd"/>
      <w:r>
        <w:rPr>
          <w:i/>
        </w:rPr>
        <w:t xml:space="preserve"> = </w:t>
      </w:r>
      <w:r w:rsidRPr="00572A02">
        <w:t>unspecified</w:t>
      </w:r>
      <w:r>
        <w:t xml:space="preserve">. This allows to create a subscription without an expiration date/time; </w:t>
      </w:r>
    </w:p>
    <w:p w14:paraId="0575F999" w14:textId="77FF1C0F" w:rsidR="00A96086" w:rsidRPr="00452E2A" w:rsidRDefault="00A96086" w:rsidP="00C57C6C">
      <w:pPr>
        <w:pStyle w:val="Corpodeltesto"/>
        <w:numPr>
          <w:ilvl w:val="0"/>
          <w:numId w:val="20"/>
        </w:numPr>
      </w:pPr>
      <w:proofErr w:type="gramStart"/>
      <w:r w:rsidRPr="00572A02">
        <w:rPr>
          <w:i/>
        </w:rPr>
        <w:t>topics</w:t>
      </w:r>
      <w:proofErr w:type="gramEnd"/>
      <w:r>
        <w:t xml:space="preserve"> = “</w:t>
      </w:r>
      <w:proofErr w:type="spellStart"/>
      <w:r w:rsidRPr="002971B6">
        <w:t>ihe:SubmissionSetMetadata</w:t>
      </w:r>
      <w:proofErr w:type="spellEnd"/>
      <w:r>
        <w:rPr>
          <w:bCs/>
        </w:rPr>
        <w:t xml:space="preserve">”. This allows receiving notifications that convey the </w:t>
      </w:r>
      <w:proofErr w:type="spellStart"/>
      <w:r>
        <w:rPr>
          <w:bCs/>
        </w:rPr>
        <w:t>submissionSet</w:t>
      </w:r>
      <w:proofErr w:type="spellEnd"/>
      <w:r>
        <w:rPr>
          <w:bCs/>
        </w:rPr>
        <w:t xml:space="preserve"> metadata, related to a submission of documents targeted to the HT </w:t>
      </w:r>
      <w:r w:rsidR="007F42EF">
        <w:rPr>
          <w:bCs/>
        </w:rPr>
        <w:t>Participant</w:t>
      </w:r>
      <w:r>
        <w:rPr>
          <w:bCs/>
        </w:rPr>
        <w:t xml:space="preserve"> itself.  </w:t>
      </w:r>
    </w:p>
    <w:p w14:paraId="19F52233" w14:textId="77777777" w:rsidR="00A96086" w:rsidRPr="00452E2A" w:rsidRDefault="00A96086" w:rsidP="00C57C6C">
      <w:pPr>
        <w:pStyle w:val="Corpodeltesto"/>
        <w:numPr>
          <w:ilvl w:val="0"/>
          <w:numId w:val="20"/>
        </w:numPr>
      </w:pPr>
      <w:r w:rsidRPr="00572A02">
        <w:rPr>
          <w:i/>
        </w:rPr>
        <w:t>Subscription F</w:t>
      </w:r>
      <w:r w:rsidRPr="00572A02">
        <w:rPr>
          <w:bCs/>
          <w:i/>
        </w:rPr>
        <w:t>ilter</w:t>
      </w:r>
      <w:r w:rsidRPr="00452E2A">
        <w:rPr>
          <w:bCs/>
        </w:rPr>
        <w:t xml:space="preserve"> = </w:t>
      </w:r>
      <w:r>
        <w:rPr>
          <w:bCs/>
        </w:rPr>
        <w:t>“</w:t>
      </w:r>
      <w:r w:rsidRPr="00572A02">
        <w:rPr>
          <w:lang w:eastAsia="it-IT"/>
        </w:rPr>
        <w:t>urn</w:t>
      </w:r>
      <w:proofErr w:type="gramStart"/>
      <w:r w:rsidRPr="00572A02">
        <w:rPr>
          <w:lang w:eastAsia="it-IT"/>
        </w:rPr>
        <w:t>:uuid:868cad3d</w:t>
      </w:r>
      <w:proofErr w:type="gramEnd"/>
      <w:r w:rsidRPr="00572A02">
        <w:rPr>
          <w:lang w:eastAsia="it-IT"/>
        </w:rPr>
        <w:t>-ec09-4565-b66c-1be10d0343</w:t>
      </w:r>
      <w:r w:rsidRPr="00572A02">
        <w:rPr>
          <w:bCs/>
        </w:rPr>
        <w:t>99</w:t>
      </w:r>
      <w:r>
        <w:rPr>
          <w:bCs/>
        </w:rPr>
        <w:t>”</w:t>
      </w:r>
      <w:r w:rsidRPr="00572A02">
        <w:rPr>
          <w:bCs/>
        </w:rPr>
        <w:t xml:space="preserve"> (Patient-Independent Subscriptions for </w:t>
      </w:r>
      <w:proofErr w:type="spellStart"/>
      <w:r w:rsidRPr="00572A02">
        <w:rPr>
          <w:bCs/>
        </w:rPr>
        <w:t>SubmissionSet</w:t>
      </w:r>
      <w:proofErr w:type="spellEnd"/>
      <w:r w:rsidRPr="00572A02">
        <w:rPr>
          <w:bCs/>
        </w:rPr>
        <w:t xml:space="preserve"> metadata)</w:t>
      </w:r>
      <w:r>
        <w:rPr>
          <w:bCs/>
        </w:rPr>
        <w:t>. This allows subscribing for submissions intended to a specific recipient.</w:t>
      </w:r>
    </w:p>
    <w:p w14:paraId="6C2DBA2B" w14:textId="3C23EC81" w:rsidR="00A96086" w:rsidRPr="00A96086" w:rsidRDefault="00A96086" w:rsidP="00C57C6C">
      <w:pPr>
        <w:pStyle w:val="Corpodeltesto"/>
        <w:numPr>
          <w:ilvl w:val="0"/>
          <w:numId w:val="20"/>
        </w:numPr>
        <w:rPr>
          <w:bCs/>
        </w:rPr>
      </w:pPr>
      <w:r w:rsidRPr="00572A02">
        <w:rPr>
          <w:i/>
        </w:rPr>
        <w:t>$</w:t>
      </w:r>
      <w:proofErr w:type="spellStart"/>
      <w:r w:rsidRPr="00572A02">
        <w:rPr>
          <w:i/>
        </w:rPr>
        <w:t>XDSSubmissionSetIntendedRecipient</w:t>
      </w:r>
      <w:proofErr w:type="spellEnd"/>
      <w:r w:rsidRPr="00572A02">
        <w:rPr>
          <w:bCs/>
        </w:rPr>
        <w:t xml:space="preserve"> = </w:t>
      </w:r>
      <w:r>
        <w:rPr>
          <w:bCs/>
        </w:rPr>
        <w:t xml:space="preserve">the HT </w:t>
      </w:r>
      <w:r w:rsidR="00590676">
        <w:rPr>
          <w:bCs/>
        </w:rPr>
        <w:t xml:space="preserve">Participant </w:t>
      </w:r>
      <w:r>
        <w:rPr>
          <w:bCs/>
        </w:rPr>
        <w:t>actor</w:t>
      </w:r>
      <w:r w:rsidRPr="00572A02">
        <w:rPr>
          <w:bCs/>
        </w:rPr>
        <w:t>.</w:t>
      </w:r>
      <w:r>
        <w:rPr>
          <w:bCs/>
        </w:rPr>
        <w:t xml:space="preserve"> It is out of scope for this profile to define how to identify the HT </w:t>
      </w:r>
      <w:r w:rsidR="00590676">
        <w:rPr>
          <w:bCs/>
        </w:rPr>
        <w:t>Participant</w:t>
      </w:r>
      <w:r>
        <w:rPr>
          <w:bCs/>
        </w:rPr>
        <w:t xml:space="preserve">. This should be defined by local policies and by Affinity Domain configurations.  </w:t>
      </w:r>
      <w:r w:rsidRPr="00572A02">
        <w:rPr>
          <w:bCs/>
        </w:rPr>
        <w:t xml:space="preserve"> </w:t>
      </w:r>
    </w:p>
    <w:p w14:paraId="314BF3F1" w14:textId="68902C4B" w:rsidR="00A96086" w:rsidRPr="00436025" w:rsidRDefault="00A96086" w:rsidP="00A96086">
      <w:pPr>
        <w:pStyle w:val="Corpodeltesto"/>
      </w:pPr>
      <w:r>
        <w:t xml:space="preserve">The HT </w:t>
      </w:r>
      <w:r w:rsidR="00590676">
        <w:t>Participant</w:t>
      </w:r>
      <w:r>
        <w:t xml:space="preserve"> is notified when a HT </w:t>
      </w:r>
      <w:r w:rsidR="00590676">
        <w:t>Manager</w:t>
      </w:r>
      <w:r>
        <w:t xml:space="preserve"> identifies the </w:t>
      </w:r>
      <w:r w:rsidR="00590676">
        <w:t>Participant to HT</w:t>
      </w:r>
      <w:r>
        <w:t xml:space="preserve"> as intended recipient in the submission of the HT Workflow Document. The HT </w:t>
      </w:r>
      <w:r w:rsidR="00590676">
        <w:t>Participant</w:t>
      </w:r>
      <w:r>
        <w:t xml:space="preserve"> integrates this request to its local workflow process.</w:t>
      </w:r>
    </w:p>
    <w:p w14:paraId="685A22B0" w14:textId="05F080E8" w:rsidR="009C73B5" w:rsidRDefault="009C73B5" w:rsidP="009C73B5">
      <w:pPr>
        <w:pStyle w:val="Titolo4"/>
        <w:numPr>
          <w:ilvl w:val="0"/>
          <w:numId w:val="0"/>
        </w:numPr>
        <w:ind w:left="864" w:hanging="864"/>
      </w:pPr>
      <w:r>
        <w:t>X.4.1.5.5 Workflow Status Update Notification for the HT Participant</w:t>
      </w:r>
    </w:p>
    <w:p w14:paraId="64F1957F" w14:textId="257428F1" w:rsidR="009C73B5" w:rsidRDefault="009C73B5" w:rsidP="009C73B5">
      <w:pPr>
        <w:pStyle w:val="Corpodeltesto"/>
      </w:pPr>
      <w:r>
        <w:t>Once a HT Participant accept to be involved in the HT</w:t>
      </w:r>
      <w:r w:rsidR="00345DDD">
        <w:t>, there</w:t>
      </w:r>
      <w:r>
        <w:t xml:space="preserve"> may</w:t>
      </w:r>
      <w:r w:rsidR="00345DDD">
        <w:t xml:space="preserve"> be a</w:t>
      </w:r>
      <w:r>
        <w:t xml:space="preserve"> require progress notifications on the workflow. </w:t>
      </w:r>
    </w:p>
    <w:p w14:paraId="230127FE" w14:textId="79CE484D" w:rsidR="009C73B5" w:rsidRDefault="009C73B5" w:rsidP="009C73B5">
      <w:pPr>
        <w:pStyle w:val="Corpodeltesto"/>
      </w:pPr>
      <w:r>
        <w:t xml:space="preserve">The HT Participant would create a related subscription that identifies the specific Workflow Instance Id as a filter parameter for the creation of notifications for the patient just submitted. This subscription shall be submitted via transaction [ITI-52] Document Metadata Subscribe characterized by the following parameters: </w:t>
      </w:r>
    </w:p>
    <w:p w14:paraId="7E68029A" w14:textId="77777777" w:rsidR="009C73B5" w:rsidRDefault="009C73B5" w:rsidP="00C57C6C">
      <w:pPr>
        <w:pStyle w:val="Corpodeltesto"/>
        <w:numPr>
          <w:ilvl w:val="0"/>
          <w:numId w:val="20"/>
        </w:numPr>
      </w:pPr>
      <w:proofErr w:type="spellStart"/>
      <w:r w:rsidRPr="002971B6">
        <w:rPr>
          <w:i/>
        </w:rPr>
        <w:lastRenderedPageBreak/>
        <w:t>TerminationTime</w:t>
      </w:r>
      <w:proofErr w:type="spellEnd"/>
      <w:r>
        <w:rPr>
          <w:i/>
        </w:rPr>
        <w:t xml:space="preserve"> = </w:t>
      </w:r>
      <w:r w:rsidRPr="001F71B7">
        <w:t>unspecified</w:t>
      </w:r>
      <w:r>
        <w:t xml:space="preserve">. This allows to create a subscription without an expiration date/time; </w:t>
      </w:r>
    </w:p>
    <w:p w14:paraId="7738CB26" w14:textId="77777777" w:rsidR="009C73B5" w:rsidRPr="00452E2A" w:rsidRDefault="009C73B5" w:rsidP="00C57C6C">
      <w:pPr>
        <w:pStyle w:val="Corpodeltesto"/>
        <w:numPr>
          <w:ilvl w:val="0"/>
          <w:numId w:val="20"/>
        </w:numPr>
      </w:pPr>
      <w:proofErr w:type="gramStart"/>
      <w:r w:rsidRPr="001F71B7">
        <w:rPr>
          <w:i/>
        </w:rPr>
        <w:t>topics</w:t>
      </w:r>
      <w:proofErr w:type="gramEnd"/>
      <w:r>
        <w:t xml:space="preserve"> = “</w:t>
      </w:r>
      <w:proofErr w:type="spellStart"/>
      <w:r w:rsidRPr="002971B6">
        <w:rPr>
          <w:bCs/>
        </w:rPr>
        <w:t>ihe:FullDocumentEntry</w:t>
      </w:r>
      <w:proofErr w:type="spellEnd"/>
      <w:r>
        <w:rPr>
          <w:bCs/>
        </w:rPr>
        <w:t xml:space="preserve">”. This allows receiving notifications that convey the full </w:t>
      </w:r>
      <w:proofErr w:type="spellStart"/>
      <w:r>
        <w:rPr>
          <w:bCs/>
        </w:rPr>
        <w:t>documentEntry</w:t>
      </w:r>
      <w:proofErr w:type="spellEnd"/>
      <w:r>
        <w:rPr>
          <w:bCs/>
        </w:rPr>
        <w:t xml:space="preserve"> metadata related to the Workflow Document published. </w:t>
      </w:r>
    </w:p>
    <w:p w14:paraId="58D65EB9" w14:textId="28ADD533" w:rsidR="009C73B5" w:rsidRPr="00452E2A" w:rsidRDefault="009C73B5" w:rsidP="00C57C6C">
      <w:pPr>
        <w:pStyle w:val="Corpodeltesto"/>
        <w:numPr>
          <w:ilvl w:val="0"/>
          <w:numId w:val="20"/>
        </w:numPr>
      </w:pPr>
      <w:r w:rsidRPr="001F71B7">
        <w:rPr>
          <w:i/>
        </w:rPr>
        <w:t>Subscription F</w:t>
      </w:r>
      <w:r w:rsidRPr="001F71B7">
        <w:rPr>
          <w:bCs/>
          <w:i/>
        </w:rPr>
        <w:t>ilter</w:t>
      </w:r>
      <w:r w:rsidRPr="00452E2A">
        <w:rPr>
          <w:bCs/>
        </w:rPr>
        <w:t xml:space="preserve"> = </w:t>
      </w:r>
      <w:r>
        <w:rPr>
          <w:bCs/>
        </w:rPr>
        <w:t>“</w:t>
      </w:r>
      <w:r w:rsidRPr="001F71B7">
        <w:rPr>
          <w:bCs/>
        </w:rPr>
        <w:t>urn</w:t>
      </w:r>
      <w:proofErr w:type="gramStart"/>
      <w:r w:rsidRPr="001F71B7">
        <w:rPr>
          <w:bCs/>
        </w:rPr>
        <w:t>:uuid:aa2332d0</w:t>
      </w:r>
      <w:proofErr w:type="gramEnd"/>
      <w:r w:rsidRPr="001F71B7">
        <w:rPr>
          <w:bCs/>
        </w:rPr>
        <w:t>-f8fe-11e0-be50-0800200c9a66</w:t>
      </w:r>
      <w:r>
        <w:rPr>
          <w:bCs/>
        </w:rPr>
        <w:t>”</w:t>
      </w:r>
      <w:r w:rsidRPr="001F71B7">
        <w:rPr>
          <w:bCs/>
        </w:rPr>
        <w:t xml:space="preserve"> (Subscriptions for </w:t>
      </w:r>
      <w:proofErr w:type="spellStart"/>
      <w:r w:rsidRPr="001F71B7">
        <w:rPr>
          <w:bCs/>
        </w:rPr>
        <w:t>DocumentEntry</w:t>
      </w:r>
      <w:proofErr w:type="spellEnd"/>
      <w:r w:rsidRPr="001F71B7">
        <w:rPr>
          <w:bCs/>
        </w:rPr>
        <w:t xml:space="preserve"> metadata)</w:t>
      </w:r>
      <w:r>
        <w:rPr>
          <w:bCs/>
        </w:rPr>
        <w:t xml:space="preserve">. This </w:t>
      </w:r>
      <w:proofErr w:type="gramStart"/>
      <w:r>
        <w:rPr>
          <w:bCs/>
        </w:rPr>
        <w:t>allows  subscri</w:t>
      </w:r>
      <w:r w:rsidR="00734E38">
        <w:rPr>
          <w:bCs/>
        </w:rPr>
        <w:t>p</w:t>
      </w:r>
      <w:r w:rsidR="00345DDD">
        <w:rPr>
          <w:bCs/>
        </w:rPr>
        <w:t>tion</w:t>
      </w:r>
      <w:proofErr w:type="gramEnd"/>
      <w:r w:rsidR="00734E38">
        <w:rPr>
          <w:bCs/>
        </w:rPr>
        <w:t xml:space="preserve"> </w:t>
      </w:r>
      <w:r>
        <w:rPr>
          <w:bCs/>
        </w:rPr>
        <w:t>for documents published with specific metadata.</w:t>
      </w:r>
    </w:p>
    <w:p w14:paraId="32FCCB08" w14:textId="77777777" w:rsidR="009C73B5" w:rsidRPr="00452E2A" w:rsidRDefault="009C73B5" w:rsidP="00C57C6C">
      <w:pPr>
        <w:pStyle w:val="Corpodeltesto"/>
        <w:numPr>
          <w:ilvl w:val="0"/>
          <w:numId w:val="20"/>
        </w:numPr>
        <w:rPr>
          <w:bCs/>
        </w:rPr>
      </w:pPr>
      <w:r w:rsidRPr="001F71B7">
        <w:rPr>
          <w:bCs/>
          <w:i/>
        </w:rPr>
        <w:t>$</w:t>
      </w:r>
      <w:proofErr w:type="spellStart"/>
      <w:r w:rsidRPr="001F71B7">
        <w:rPr>
          <w:bCs/>
          <w:i/>
        </w:rPr>
        <w:t>XDSDocumentEntryReferenceIdList</w:t>
      </w:r>
      <w:proofErr w:type="spellEnd"/>
      <w:r w:rsidRPr="001F71B7">
        <w:rPr>
          <w:bCs/>
          <w:i/>
        </w:rPr>
        <w:t xml:space="preserve"> filter</w:t>
      </w:r>
      <w:r w:rsidRPr="001F71B7">
        <w:rPr>
          <w:bCs/>
        </w:rPr>
        <w:t xml:space="preserve"> = workflow Instance Id. </w:t>
      </w:r>
    </w:p>
    <w:p w14:paraId="2705B3FF" w14:textId="2AD35ACB" w:rsidR="009C73B5" w:rsidRDefault="009C73B5" w:rsidP="009C73B5">
      <w:pPr>
        <w:pStyle w:val="Corpodeltesto"/>
      </w:pPr>
      <w:r>
        <w:t xml:space="preserve">From this </w:t>
      </w:r>
      <w:r w:rsidR="00734E38">
        <w:t>point forward</w:t>
      </w:r>
      <w:r>
        <w:t xml:space="preserve">, any update to the workflow document </w:t>
      </w:r>
      <w:r w:rsidR="00734E38">
        <w:t>notifies</w:t>
      </w:r>
      <w:r>
        <w:t xml:space="preserve"> the HT </w:t>
      </w:r>
      <w:r w:rsidR="00B73BA9">
        <w:t>Participant</w:t>
      </w:r>
      <w:r>
        <w:t xml:space="preserve">. </w:t>
      </w:r>
    </w:p>
    <w:p w14:paraId="03B86DD3" w14:textId="77777777" w:rsidR="00436025" w:rsidRPr="000807AC" w:rsidRDefault="00436025" w:rsidP="003170A0">
      <w:pPr>
        <w:pStyle w:val="FigureTitle"/>
        <w:jc w:val="left"/>
      </w:pPr>
    </w:p>
    <w:p w14:paraId="1DCF361E" w14:textId="77777777" w:rsidR="00126A38" w:rsidRDefault="00126A38" w:rsidP="00126A38">
      <w:pPr>
        <w:pStyle w:val="Titolo3"/>
        <w:keepNext w:val="0"/>
        <w:numPr>
          <w:ilvl w:val="0"/>
          <w:numId w:val="0"/>
        </w:numPr>
        <w:rPr>
          <w:bCs/>
          <w:noProof w:val="0"/>
        </w:rPr>
      </w:pPr>
      <w:bookmarkStart w:id="94" w:name="_Toc336006520"/>
      <w:r w:rsidRPr="0019109D">
        <w:rPr>
          <w:bCs/>
          <w:noProof w:val="0"/>
        </w:rPr>
        <w:t>X.4.2 Use Cases</w:t>
      </w:r>
      <w:bookmarkEnd w:id="94"/>
    </w:p>
    <w:p w14:paraId="54BC5488" w14:textId="3AAA276B" w:rsidR="00BD6E26" w:rsidRDefault="00515353" w:rsidP="006E46A1">
      <w:pPr>
        <w:pStyle w:val="AuthorInstructions"/>
        <w:rPr>
          <w:i w:val="0"/>
          <w:lang w:val="en-GB"/>
        </w:rPr>
      </w:pPr>
      <w:r>
        <w:rPr>
          <w:i w:val="0"/>
          <w:lang w:val="en-GB"/>
        </w:rPr>
        <w:t>Two</w:t>
      </w:r>
      <w:r w:rsidRPr="00B34C0D">
        <w:rPr>
          <w:i w:val="0"/>
          <w:lang w:val="en-GB"/>
        </w:rPr>
        <w:t xml:space="preserve"> </w:t>
      </w:r>
      <w:r>
        <w:rPr>
          <w:i w:val="0"/>
          <w:lang w:val="en-GB"/>
        </w:rPr>
        <w:t xml:space="preserve">completed </w:t>
      </w:r>
      <w:r w:rsidR="006E46A1" w:rsidRPr="00B34C0D">
        <w:rPr>
          <w:i w:val="0"/>
          <w:lang w:val="en-GB"/>
        </w:rPr>
        <w:t>use cases</w:t>
      </w:r>
      <w:r w:rsidR="00DF7A1E">
        <w:rPr>
          <w:i w:val="0"/>
          <w:lang w:val="en-GB"/>
        </w:rPr>
        <w:t xml:space="preserve"> on HT collaboration</w:t>
      </w:r>
      <w:r w:rsidR="006E46A1" w:rsidRPr="00B34C0D">
        <w:rPr>
          <w:i w:val="0"/>
          <w:lang w:val="en-GB"/>
        </w:rPr>
        <w:t xml:space="preserve"> are described in this profile</w:t>
      </w:r>
      <w:r w:rsidR="001A243C">
        <w:rPr>
          <w:i w:val="0"/>
          <w:lang w:val="en-GB"/>
        </w:rPr>
        <w:t xml:space="preserve">. The first is based on a basic HT </w:t>
      </w:r>
      <w:r w:rsidR="003368B0">
        <w:rPr>
          <w:i w:val="0"/>
          <w:lang w:val="en-GB"/>
        </w:rPr>
        <w:t>composed by</w:t>
      </w:r>
      <w:r w:rsidR="001A243C">
        <w:rPr>
          <w:i w:val="0"/>
          <w:lang w:val="en-GB"/>
        </w:rPr>
        <w:t xml:space="preserve"> the requester of support, a</w:t>
      </w:r>
      <w:r w:rsidR="00B72F04">
        <w:rPr>
          <w:i w:val="0"/>
          <w:lang w:val="en-GB"/>
        </w:rPr>
        <w:t>n</w:t>
      </w:r>
      <w:r w:rsidR="001A243C">
        <w:rPr>
          <w:i w:val="0"/>
          <w:lang w:val="en-GB"/>
        </w:rPr>
        <w:t xml:space="preserve"> </w:t>
      </w:r>
      <w:r w:rsidR="006234AF">
        <w:rPr>
          <w:i w:val="0"/>
          <w:lang w:val="en-GB"/>
        </w:rPr>
        <w:t xml:space="preserve">interventional </w:t>
      </w:r>
      <w:r w:rsidR="001A243C">
        <w:rPr>
          <w:i w:val="0"/>
          <w:lang w:val="en-GB"/>
        </w:rPr>
        <w:t xml:space="preserve">cardiologist, and </w:t>
      </w:r>
      <w:r w:rsidR="00540A17">
        <w:rPr>
          <w:i w:val="0"/>
          <w:lang w:val="en-GB"/>
        </w:rPr>
        <w:t>the clinician that can provide support</w:t>
      </w:r>
      <w:r w:rsidR="005B3624">
        <w:rPr>
          <w:i w:val="0"/>
          <w:lang w:val="en-GB"/>
        </w:rPr>
        <w:t xml:space="preserve"> and manage</w:t>
      </w:r>
      <w:r w:rsidR="00345DDD">
        <w:rPr>
          <w:i w:val="0"/>
          <w:lang w:val="en-GB"/>
        </w:rPr>
        <w:t xml:space="preserve"> </w:t>
      </w:r>
      <w:r w:rsidR="003368B0">
        <w:rPr>
          <w:i w:val="0"/>
          <w:lang w:val="en-GB"/>
        </w:rPr>
        <w:t xml:space="preserve">the HT. </w:t>
      </w:r>
      <w:r w:rsidR="006E46A1" w:rsidRPr="00B34C0D">
        <w:rPr>
          <w:i w:val="0"/>
          <w:lang w:val="en-GB"/>
        </w:rPr>
        <w:t xml:space="preserve">The second use case </w:t>
      </w:r>
      <w:r w:rsidR="005B3624">
        <w:rPr>
          <w:i w:val="0"/>
          <w:lang w:val="en-GB"/>
        </w:rPr>
        <w:t xml:space="preserve">is related to a HT composed of </w:t>
      </w:r>
      <w:r w:rsidR="00A13E8B">
        <w:rPr>
          <w:i w:val="0"/>
          <w:lang w:val="en-GB"/>
        </w:rPr>
        <w:t xml:space="preserve">the requester of support and many </w:t>
      </w:r>
      <w:r w:rsidR="006E46A1" w:rsidRPr="00B34C0D">
        <w:rPr>
          <w:i w:val="0"/>
          <w:lang w:val="en-GB"/>
        </w:rPr>
        <w:t>professionals</w:t>
      </w:r>
      <w:r w:rsidR="00734E38">
        <w:rPr>
          <w:i w:val="0"/>
          <w:lang w:val="en-GB"/>
        </w:rPr>
        <w:t>. This is</w:t>
      </w:r>
      <w:r w:rsidR="006E46A1">
        <w:rPr>
          <w:i w:val="0"/>
          <w:lang w:val="en-GB"/>
        </w:rPr>
        <w:t xml:space="preserve"> a complex cardiovascular clinical case</w:t>
      </w:r>
      <w:r w:rsidR="006E46A1" w:rsidRPr="00B34C0D">
        <w:rPr>
          <w:i w:val="0"/>
          <w:lang w:val="en-GB"/>
        </w:rPr>
        <w:t xml:space="preserve">. </w:t>
      </w:r>
      <w:r w:rsidR="00712FBF">
        <w:rPr>
          <w:i w:val="0"/>
          <w:lang w:val="en-GB"/>
        </w:rPr>
        <w:t>This</w:t>
      </w:r>
      <w:r w:rsidR="0013111D">
        <w:rPr>
          <w:i w:val="0"/>
          <w:lang w:val="en-GB"/>
        </w:rPr>
        <w:t xml:space="preserve"> </w:t>
      </w:r>
      <w:r w:rsidR="00734E38">
        <w:rPr>
          <w:i w:val="0"/>
          <w:lang w:val="en-GB"/>
        </w:rPr>
        <w:t>complex</w:t>
      </w:r>
      <w:r w:rsidR="005B3624">
        <w:rPr>
          <w:i w:val="0"/>
          <w:lang w:val="en-GB"/>
        </w:rPr>
        <w:t xml:space="preserve"> </w:t>
      </w:r>
      <w:r w:rsidR="0013111D">
        <w:rPr>
          <w:i w:val="0"/>
          <w:lang w:val="en-GB"/>
        </w:rPr>
        <w:t xml:space="preserve">use case </w:t>
      </w:r>
      <w:r w:rsidR="00734E38">
        <w:rPr>
          <w:i w:val="0"/>
          <w:lang w:val="en-GB"/>
        </w:rPr>
        <w:t xml:space="preserve">also </w:t>
      </w:r>
      <w:r w:rsidR="0013111D">
        <w:rPr>
          <w:i w:val="0"/>
          <w:lang w:val="en-GB"/>
        </w:rPr>
        <w:t>describe</w:t>
      </w:r>
      <w:r w:rsidR="003368B0">
        <w:rPr>
          <w:i w:val="0"/>
          <w:lang w:val="en-GB"/>
        </w:rPr>
        <w:t>s</w:t>
      </w:r>
      <w:r w:rsidR="0013111D">
        <w:rPr>
          <w:i w:val="0"/>
          <w:lang w:val="en-GB"/>
        </w:rPr>
        <w:t xml:space="preserve"> </w:t>
      </w:r>
      <w:r w:rsidR="001F3CCA">
        <w:rPr>
          <w:i w:val="0"/>
          <w:lang w:val="en-GB"/>
        </w:rPr>
        <w:t>reject</w:t>
      </w:r>
      <w:r w:rsidR="00734E38">
        <w:rPr>
          <w:i w:val="0"/>
          <w:lang w:val="en-GB"/>
        </w:rPr>
        <w:t>ion</w:t>
      </w:r>
      <w:r w:rsidR="001F3CCA">
        <w:rPr>
          <w:i w:val="0"/>
          <w:lang w:val="en-GB"/>
        </w:rPr>
        <w:t xml:space="preserve"> of </w:t>
      </w:r>
      <w:r w:rsidR="00712FBF">
        <w:rPr>
          <w:i w:val="0"/>
          <w:lang w:val="en-GB"/>
        </w:rPr>
        <w:t xml:space="preserve">involvement in </w:t>
      </w:r>
      <w:r w:rsidR="00734E38">
        <w:rPr>
          <w:i w:val="0"/>
          <w:lang w:val="en-GB"/>
        </w:rPr>
        <w:t xml:space="preserve">the </w:t>
      </w:r>
      <w:r w:rsidR="00712FBF">
        <w:rPr>
          <w:i w:val="0"/>
          <w:lang w:val="en-GB"/>
        </w:rPr>
        <w:t>HT</w:t>
      </w:r>
      <w:r w:rsidR="005B3624">
        <w:rPr>
          <w:i w:val="0"/>
          <w:lang w:val="en-GB"/>
        </w:rPr>
        <w:t xml:space="preserve"> by manager or participants</w:t>
      </w:r>
      <w:r w:rsidR="00712FBF">
        <w:rPr>
          <w:i w:val="0"/>
          <w:lang w:val="en-GB"/>
        </w:rPr>
        <w:t xml:space="preserve">. </w:t>
      </w:r>
    </w:p>
    <w:p w14:paraId="1C59E057" w14:textId="61EC4DED" w:rsidR="006E46A1" w:rsidRDefault="00515353" w:rsidP="006E46A1">
      <w:pPr>
        <w:pStyle w:val="AuthorInstructions"/>
        <w:rPr>
          <w:i w:val="0"/>
          <w:lang w:val="en-GB"/>
        </w:rPr>
      </w:pPr>
      <w:r>
        <w:rPr>
          <w:i w:val="0"/>
          <w:lang w:val="en-GB"/>
        </w:rPr>
        <w:t xml:space="preserve">This section also </w:t>
      </w:r>
      <w:r w:rsidR="00734E38">
        <w:rPr>
          <w:i w:val="0"/>
          <w:lang w:val="en-GB"/>
        </w:rPr>
        <w:t xml:space="preserve">contains </w:t>
      </w:r>
      <w:r>
        <w:rPr>
          <w:i w:val="0"/>
          <w:lang w:val="en-GB"/>
        </w:rPr>
        <w:t xml:space="preserve">two exceptions. </w:t>
      </w:r>
      <w:r w:rsidR="00B90330">
        <w:rPr>
          <w:i w:val="0"/>
          <w:lang w:val="en-GB"/>
        </w:rPr>
        <w:t xml:space="preserve">The </w:t>
      </w:r>
      <w:r>
        <w:rPr>
          <w:i w:val="0"/>
          <w:lang w:val="en-GB"/>
        </w:rPr>
        <w:t>first exception</w:t>
      </w:r>
      <w:r w:rsidR="00B90330">
        <w:rPr>
          <w:i w:val="0"/>
          <w:lang w:val="en-GB"/>
        </w:rPr>
        <w:t xml:space="preserve"> </w:t>
      </w:r>
      <w:r w:rsidR="003368B0">
        <w:rPr>
          <w:i w:val="0"/>
          <w:lang w:val="en-GB"/>
        </w:rPr>
        <w:t>describe</w:t>
      </w:r>
      <w:r w:rsidR="00F862EB">
        <w:rPr>
          <w:i w:val="0"/>
          <w:lang w:val="en-GB"/>
        </w:rPr>
        <w:t>s</w:t>
      </w:r>
      <w:r w:rsidR="003368B0">
        <w:rPr>
          <w:i w:val="0"/>
          <w:lang w:val="en-GB"/>
        </w:rPr>
        <w:t xml:space="preserve"> the cancellation of </w:t>
      </w:r>
      <w:r w:rsidR="00873538">
        <w:rPr>
          <w:i w:val="0"/>
          <w:lang w:val="en-GB"/>
        </w:rPr>
        <w:t xml:space="preserve">the </w:t>
      </w:r>
      <w:del w:id="95" w:author="Elena Vio" w:date="2016-04-11T11:45:00Z">
        <w:r w:rsidR="00873538" w:rsidDel="00360788">
          <w:rPr>
            <w:i w:val="0"/>
            <w:lang w:val="en-GB"/>
          </w:rPr>
          <w:delText>HT</w:delText>
        </w:r>
        <w:r w:rsidR="005B3624" w:rsidDel="00360788">
          <w:rPr>
            <w:i w:val="0"/>
            <w:lang w:val="en-GB"/>
          </w:rPr>
          <w:delText xml:space="preserve"> request</w:delText>
        </w:r>
      </w:del>
      <w:ins w:id="96" w:author="Elena Vio" w:date="2016-04-11T11:45:00Z">
        <w:r w:rsidR="00360788">
          <w:rPr>
            <w:i w:val="0"/>
            <w:lang w:val="en-GB"/>
          </w:rPr>
          <w:t>process</w:t>
        </w:r>
      </w:ins>
      <w:r w:rsidR="00873538">
        <w:rPr>
          <w:i w:val="0"/>
          <w:lang w:val="en-GB"/>
        </w:rPr>
        <w:t xml:space="preserve"> by the requester</w:t>
      </w:r>
      <w:r w:rsidR="00EF04E9">
        <w:rPr>
          <w:i w:val="0"/>
          <w:lang w:val="en-GB"/>
        </w:rPr>
        <w:t xml:space="preserve"> or manager</w:t>
      </w:r>
      <w:r w:rsidR="00F862EB">
        <w:rPr>
          <w:i w:val="0"/>
          <w:lang w:val="en-GB"/>
        </w:rPr>
        <w:t xml:space="preserve">. </w:t>
      </w:r>
      <w:r w:rsidR="00D01D35">
        <w:rPr>
          <w:i w:val="0"/>
          <w:lang w:val="en-GB"/>
        </w:rPr>
        <w:t xml:space="preserve">The </w:t>
      </w:r>
      <w:r>
        <w:rPr>
          <w:i w:val="0"/>
          <w:lang w:val="en-GB"/>
        </w:rPr>
        <w:t xml:space="preserve">second exception </w:t>
      </w:r>
      <w:r w:rsidR="00D01D35">
        <w:rPr>
          <w:i w:val="0"/>
          <w:lang w:val="en-GB"/>
        </w:rPr>
        <w:t>describe</w:t>
      </w:r>
      <w:r w:rsidR="008F49BC">
        <w:rPr>
          <w:i w:val="0"/>
          <w:lang w:val="en-GB"/>
        </w:rPr>
        <w:t xml:space="preserve">s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by </w:t>
      </w:r>
      <w:r w:rsidR="00FB66CB">
        <w:rPr>
          <w:i w:val="0"/>
          <w:lang w:val="en-GB"/>
        </w:rPr>
        <w:t xml:space="preserve">the </w:t>
      </w:r>
      <w:r w:rsidR="008F49BC">
        <w:rPr>
          <w:i w:val="0"/>
          <w:lang w:val="en-GB"/>
        </w:rPr>
        <w:t xml:space="preserve">requester to manage the HT, or the </w:t>
      </w:r>
      <w:r w:rsidR="00FB66CB">
        <w:rPr>
          <w:i w:val="0"/>
          <w:lang w:val="en-GB"/>
        </w:rPr>
        <w:t xml:space="preserve">invitation </w:t>
      </w:r>
      <w:r w:rsidR="008F49BC">
        <w:rPr>
          <w:i w:val="0"/>
          <w:lang w:val="en-GB"/>
        </w:rPr>
        <w:t>reject</w:t>
      </w:r>
      <w:r w:rsidR="00FB66CB">
        <w:rPr>
          <w:i w:val="0"/>
          <w:lang w:val="en-GB"/>
        </w:rPr>
        <w:t>ion</w:t>
      </w:r>
      <w:r w:rsidR="008F49BC">
        <w:rPr>
          <w:i w:val="0"/>
          <w:lang w:val="en-GB"/>
        </w:rPr>
        <w:t xml:space="preserve"> of </w:t>
      </w:r>
      <w:r w:rsidR="00FB66CB">
        <w:rPr>
          <w:i w:val="0"/>
          <w:lang w:val="en-GB"/>
        </w:rPr>
        <w:t>the</w:t>
      </w:r>
      <w:r w:rsidR="008F49BC">
        <w:rPr>
          <w:i w:val="0"/>
          <w:lang w:val="en-GB"/>
        </w:rPr>
        <w:t xml:space="preserve"> manager to participate </w:t>
      </w:r>
      <w:r w:rsidR="00647A87">
        <w:rPr>
          <w:i w:val="0"/>
          <w:lang w:val="en-GB"/>
        </w:rPr>
        <w:t>in</w:t>
      </w:r>
      <w:r w:rsidR="008F49BC">
        <w:rPr>
          <w:i w:val="0"/>
          <w:lang w:val="en-GB"/>
        </w:rPr>
        <w:t xml:space="preserve"> </w:t>
      </w:r>
      <w:r w:rsidR="00FB66CB">
        <w:rPr>
          <w:i w:val="0"/>
          <w:lang w:val="en-GB"/>
        </w:rPr>
        <w:t xml:space="preserve">the </w:t>
      </w:r>
      <w:r w:rsidR="008F49BC">
        <w:rPr>
          <w:i w:val="0"/>
          <w:lang w:val="en-GB"/>
        </w:rPr>
        <w:t>HT.</w:t>
      </w:r>
    </w:p>
    <w:p w14:paraId="17D0F255" w14:textId="29DF5516" w:rsidR="0046783A" w:rsidRDefault="0046783A" w:rsidP="0046783A">
      <w:pPr>
        <w:pStyle w:val="AuthorInstructions"/>
        <w:rPr>
          <w:i w:val="0"/>
          <w:lang w:val="en-GB"/>
        </w:rPr>
      </w:pPr>
      <w:r w:rsidRPr="00B72F04">
        <w:rPr>
          <w:i w:val="0"/>
          <w:lang w:val="en-GB"/>
        </w:rPr>
        <w:t>In each</w:t>
      </w:r>
      <w:r w:rsidRPr="004477E7">
        <w:rPr>
          <w:i w:val="0"/>
          <w:lang w:val="en-GB"/>
        </w:rPr>
        <w:t xml:space="preserve"> use cases</w:t>
      </w:r>
      <w:r w:rsidR="005B3624">
        <w:rPr>
          <w:i w:val="0"/>
          <w:lang w:val="en-GB"/>
        </w:rPr>
        <w:t xml:space="preserve"> and exceptions</w:t>
      </w:r>
      <w:r>
        <w:rPr>
          <w:i w:val="0"/>
          <w:lang w:val="en-GB"/>
        </w:rPr>
        <w:t>, professionals perform the following roles:</w:t>
      </w:r>
    </w:p>
    <w:p w14:paraId="45ED75DA" w14:textId="6C309F00" w:rsidR="0046783A" w:rsidRDefault="0046783A" w:rsidP="0046783A">
      <w:pPr>
        <w:pStyle w:val="AuthorInstructions"/>
        <w:numPr>
          <w:ilvl w:val="0"/>
          <w:numId w:val="29"/>
        </w:numPr>
        <w:rPr>
          <w:i w:val="0"/>
          <w:lang w:val="en-GB"/>
        </w:rPr>
      </w:pPr>
      <w:proofErr w:type="gramStart"/>
      <w:r>
        <w:rPr>
          <w:i w:val="0"/>
          <w:lang w:val="en-GB"/>
        </w:rPr>
        <w:t>requester</w:t>
      </w:r>
      <w:proofErr w:type="gramEnd"/>
      <w:r>
        <w:rPr>
          <w:i w:val="0"/>
          <w:lang w:val="en-GB"/>
        </w:rPr>
        <w:t xml:space="preserve"> of support by HT for choosing </w:t>
      </w:r>
      <w:r w:rsidRPr="00B34C0D">
        <w:rPr>
          <w:i w:val="0"/>
          <w:lang w:val="en-GB"/>
        </w:rPr>
        <w:t xml:space="preserve">the </w:t>
      </w:r>
      <w:r>
        <w:rPr>
          <w:i w:val="0"/>
          <w:lang w:val="en-GB"/>
        </w:rPr>
        <w:t xml:space="preserve">best </w:t>
      </w:r>
      <w:r w:rsidRPr="00B34C0D">
        <w:rPr>
          <w:i w:val="0"/>
          <w:lang w:val="en-GB"/>
        </w:rPr>
        <w:t>t</w:t>
      </w:r>
      <w:r>
        <w:rPr>
          <w:i w:val="0"/>
          <w:lang w:val="en-GB"/>
        </w:rPr>
        <w:t xml:space="preserve">reatment strategy </w:t>
      </w:r>
      <w:r w:rsidRPr="00B34C0D">
        <w:rPr>
          <w:i w:val="0"/>
          <w:lang w:val="en-GB"/>
        </w:rPr>
        <w:t>for the patient</w:t>
      </w:r>
      <w:r>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w:t>
      </w:r>
      <w:r w:rsidR="00FB66CB">
        <w:rPr>
          <w:i w:val="0"/>
          <w:lang w:val="en-GB"/>
        </w:rPr>
        <w:t>s</w:t>
      </w:r>
      <w:r>
        <w:rPr>
          <w:i w:val="0"/>
          <w:lang w:val="en-GB"/>
        </w:rPr>
        <w:t xml:space="preserve"> the HT Requester actor</w:t>
      </w:r>
    </w:p>
    <w:p w14:paraId="41CF1745" w14:textId="45A7DC26" w:rsidR="0046783A" w:rsidRDefault="0046783A" w:rsidP="0046783A">
      <w:pPr>
        <w:pStyle w:val="AuthorInstructions"/>
        <w:numPr>
          <w:ilvl w:val="0"/>
          <w:numId w:val="29"/>
        </w:numPr>
        <w:rPr>
          <w:i w:val="0"/>
          <w:lang w:val="en-GB"/>
        </w:rPr>
      </w:pPr>
      <w:proofErr w:type="gramStart"/>
      <w:r>
        <w:rPr>
          <w:i w:val="0"/>
          <w:lang w:val="en-GB"/>
        </w:rPr>
        <w:t>manager</w:t>
      </w:r>
      <w:proofErr w:type="gramEnd"/>
      <w:r>
        <w:rPr>
          <w:i w:val="0"/>
          <w:lang w:val="en-GB"/>
        </w:rPr>
        <w:t xml:space="preserve"> of </w:t>
      </w:r>
      <w:r w:rsidR="00FB66CB">
        <w:rPr>
          <w:i w:val="0"/>
          <w:lang w:val="en-GB"/>
        </w:rPr>
        <w:t xml:space="preserve">the </w:t>
      </w:r>
      <w:r>
        <w:rPr>
          <w:i w:val="0"/>
          <w:lang w:val="en-GB"/>
        </w:rPr>
        <w:t>HT that support the requester;</w:t>
      </w:r>
      <w:r w:rsidRPr="00753146">
        <w:rPr>
          <w:i w:val="0"/>
          <w:lang w:val="en-GB"/>
        </w:rPr>
        <w:t xml:space="preserve"> </w:t>
      </w:r>
      <w:r w:rsidR="00647A87">
        <w:rPr>
          <w:i w:val="0"/>
          <w:lang w:val="en-GB"/>
        </w:rPr>
        <w:t>t</w:t>
      </w:r>
      <w:r>
        <w:rPr>
          <w:i w:val="0"/>
          <w:lang w:val="en-GB"/>
        </w:rPr>
        <w:t>he use</w:t>
      </w:r>
      <w:r w:rsidR="00647A87">
        <w:rPr>
          <w:i w:val="0"/>
          <w:lang w:val="en-GB"/>
        </w:rPr>
        <w:t xml:space="preserve"> of </w:t>
      </w:r>
      <w:r>
        <w:rPr>
          <w:i w:val="0"/>
          <w:lang w:val="en-GB"/>
        </w:rPr>
        <w:t xml:space="preserve"> a system that support the HT Manager </w:t>
      </w:r>
      <w:r w:rsidR="008F2182">
        <w:rPr>
          <w:i w:val="0"/>
          <w:lang w:val="en-GB"/>
        </w:rPr>
        <w:t>and HT Participant</w:t>
      </w:r>
      <w:r w:rsidR="00CE7E40">
        <w:rPr>
          <w:i w:val="0"/>
          <w:lang w:val="en-GB"/>
        </w:rPr>
        <w:t xml:space="preserve"> actors</w:t>
      </w:r>
    </w:p>
    <w:p w14:paraId="51ADB577" w14:textId="121F612E" w:rsidR="0046783A" w:rsidRPr="002D6A84" w:rsidRDefault="0046783A" w:rsidP="00DF7A1E">
      <w:pPr>
        <w:pStyle w:val="AuthorInstructions"/>
        <w:numPr>
          <w:ilvl w:val="0"/>
          <w:numId w:val="29"/>
        </w:numPr>
        <w:rPr>
          <w:i w:val="0"/>
          <w:lang w:val="en-GB"/>
        </w:rPr>
      </w:pPr>
      <w:proofErr w:type="gramStart"/>
      <w:r>
        <w:rPr>
          <w:i w:val="0"/>
          <w:lang w:val="en-GB"/>
        </w:rPr>
        <w:t>participants</w:t>
      </w:r>
      <w:proofErr w:type="gramEnd"/>
      <w:r>
        <w:rPr>
          <w:i w:val="0"/>
          <w:lang w:val="en-GB"/>
        </w:rPr>
        <w:t xml:space="preserve"> </w:t>
      </w:r>
      <w:r w:rsidR="00FB66CB">
        <w:rPr>
          <w:i w:val="0"/>
          <w:lang w:val="en-GB"/>
        </w:rPr>
        <w:t xml:space="preserve">of the </w:t>
      </w:r>
      <w:r>
        <w:rPr>
          <w:i w:val="0"/>
          <w:lang w:val="en-GB"/>
        </w:rPr>
        <w:t>HT that collaborate</w:t>
      </w:r>
      <w:r w:rsidR="00FB66CB">
        <w:rPr>
          <w:i w:val="0"/>
          <w:lang w:val="en-GB"/>
        </w:rPr>
        <w:t>s with</w:t>
      </w:r>
      <w:r>
        <w:rPr>
          <w:i w:val="0"/>
          <w:lang w:val="en-GB"/>
        </w:rPr>
        <w:t xml:space="preserve"> each other; </w:t>
      </w:r>
      <w:r w:rsidR="00647A87">
        <w:rPr>
          <w:i w:val="0"/>
          <w:lang w:val="en-GB"/>
        </w:rPr>
        <w:t>t</w:t>
      </w:r>
      <w:r>
        <w:rPr>
          <w:i w:val="0"/>
          <w:lang w:val="en-GB"/>
        </w:rPr>
        <w:t>he use</w:t>
      </w:r>
      <w:r w:rsidR="00647A87">
        <w:rPr>
          <w:i w:val="0"/>
          <w:lang w:val="en-GB"/>
        </w:rPr>
        <w:t xml:space="preserve"> of</w:t>
      </w:r>
      <w:r>
        <w:rPr>
          <w:i w:val="0"/>
          <w:lang w:val="en-GB"/>
        </w:rPr>
        <w:t xml:space="preserve"> a system that support the HT Participant actor</w:t>
      </w:r>
    </w:p>
    <w:p w14:paraId="315BE73B" w14:textId="322F2067" w:rsidR="00FD6B22" w:rsidRPr="000807AC" w:rsidRDefault="007773C8" w:rsidP="00126A38">
      <w:pPr>
        <w:pStyle w:val="Titolo4"/>
        <w:numPr>
          <w:ilvl w:val="0"/>
          <w:numId w:val="0"/>
        </w:numPr>
        <w:ind w:left="864" w:hanging="864"/>
        <w:rPr>
          <w:noProof w:val="0"/>
        </w:rPr>
      </w:pPr>
      <w:bookmarkStart w:id="97" w:name="_Toc336006521"/>
      <w:r w:rsidRPr="000807AC">
        <w:rPr>
          <w:noProof w:val="0"/>
        </w:rPr>
        <w:t>X.</w:t>
      </w:r>
      <w:r w:rsidR="00AF472E" w:rsidRPr="000807AC">
        <w:rPr>
          <w:noProof w:val="0"/>
        </w:rPr>
        <w:t>4</w:t>
      </w:r>
      <w:r w:rsidRPr="000807AC">
        <w:rPr>
          <w:noProof w:val="0"/>
        </w:rPr>
        <w:t>.2</w:t>
      </w:r>
      <w:r w:rsidR="00126A38" w:rsidRPr="000807AC">
        <w:rPr>
          <w:noProof w:val="0"/>
        </w:rPr>
        <w:t>.1</w:t>
      </w:r>
      <w:r w:rsidRPr="000807AC">
        <w:rPr>
          <w:noProof w:val="0"/>
        </w:rPr>
        <w:t xml:space="preserve"> Use</w:t>
      </w:r>
      <w:r w:rsidR="00FD6B22" w:rsidRPr="000807AC">
        <w:rPr>
          <w:noProof w:val="0"/>
        </w:rPr>
        <w:t xml:space="preserve"> Case</w:t>
      </w:r>
      <w:r w:rsidR="002869E8" w:rsidRPr="000807AC">
        <w:rPr>
          <w:noProof w:val="0"/>
        </w:rPr>
        <w:t xml:space="preserve"> #1: </w:t>
      </w:r>
      <w:bookmarkEnd w:id="97"/>
      <w:r w:rsidR="0019109D">
        <w:rPr>
          <w:noProof w:val="0"/>
        </w:rPr>
        <w:t xml:space="preserve">Basic </w:t>
      </w:r>
      <w:r w:rsidR="00167706">
        <w:rPr>
          <w:noProof w:val="0"/>
        </w:rPr>
        <w:t>H</w:t>
      </w:r>
      <w:r w:rsidR="00EF04E9">
        <w:rPr>
          <w:noProof w:val="0"/>
        </w:rPr>
        <w:t xml:space="preserve">eart </w:t>
      </w:r>
      <w:r w:rsidR="00167706">
        <w:rPr>
          <w:noProof w:val="0"/>
        </w:rPr>
        <w:t>T</w:t>
      </w:r>
      <w:r w:rsidR="00EF04E9">
        <w:rPr>
          <w:noProof w:val="0"/>
        </w:rPr>
        <w:t>eam</w:t>
      </w:r>
      <w:r w:rsidR="0019109D">
        <w:rPr>
          <w:noProof w:val="0"/>
        </w:rPr>
        <w:t xml:space="preserve"> </w:t>
      </w:r>
      <w:r w:rsidR="00CC39D8">
        <w:rPr>
          <w:noProof w:val="0"/>
        </w:rPr>
        <w:t>Coordination</w:t>
      </w:r>
    </w:p>
    <w:p w14:paraId="1B473604" w14:textId="3D5C9E25" w:rsidR="000718DA" w:rsidRDefault="00F17341" w:rsidP="00B03693">
      <w:pPr>
        <w:pStyle w:val="Corpodeltesto"/>
        <w:rPr>
          <w:lang w:val="en-GB"/>
        </w:rPr>
      </w:pPr>
      <w:r w:rsidRPr="00B05F9B">
        <w:rPr>
          <w:lang w:val="en-GB"/>
        </w:rPr>
        <w:t xml:space="preserve">The following Use Case illustrates the workflow of management of </w:t>
      </w:r>
      <w:r w:rsidR="00167706">
        <w:rPr>
          <w:lang w:val="en-GB"/>
        </w:rPr>
        <w:t xml:space="preserve">the </w:t>
      </w:r>
      <w:r w:rsidRPr="00B05F9B">
        <w:rPr>
          <w:lang w:val="en-GB"/>
        </w:rPr>
        <w:t>Cross-enterprise Cardiovascular Heart Team</w:t>
      </w:r>
      <w:r w:rsidR="00BA56C7">
        <w:rPr>
          <w:lang w:val="en-GB"/>
        </w:rPr>
        <w:t>. This HT is c</w:t>
      </w:r>
      <w:r w:rsidR="000718DA">
        <w:rPr>
          <w:lang w:val="en-GB"/>
        </w:rPr>
        <w:t>omposed only of requester and manager of HT</w:t>
      </w:r>
      <w:r w:rsidR="00020B8C">
        <w:rPr>
          <w:lang w:val="en-GB"/>
        </w:rPr>
        <w:t xml:space="preserve"> </w:t>
      </w:r>
      <w:proofErr w:type="gramStart"/>
      <w:r w:rsidR="00020B8C">
        <w:rPr>
          <w:lang w:val="en-GB"/>
        </w:rPr>
        <w:t xml:space="preserve">without </w:t>
      </w:r>
      <w:r w:rsidR="000718DA">
        <w:rPr>
          <w:lang w:val="en-GB"/>
        </w:rPr>
        <w:t xml:space="preserve"> </w:t>
      </w:r>
      <w:r w:rsidR="00837153">
        <w:rPr>
          <w:lang w:val="en-GB"/>
        </w:rPr>
        <w:t>inv</w:t>
      </w:r>
      <w:r w:rsidR="00020B8C">
        <w:rPr>
          <w:lang w:val="en-GB"/>
        </w:rPr>
        <w:t>olvement</w:t>
      </w:r>
      <w:proofErr w:type="gramEnd"/>
      <w:r w:rsidR="00020B8C">
        <w:rPr>
          <w:lang w:val="en-GB"/>
        </w:rPr>
        <w:t xml:space="preserve"> of other professionals. </w:t>
      </w:r>
      <w:r w:rsidR="002056A6">
        <w:rPr>
          <w:lang w:val="en-GB"/>
        </w:rPr>
        <w:t>T</w:t>
      </w:r>
      <w:r w:rsidR="00837153">
        <w:rPr>
          <w:lang w:val="en-GB"/>
        </w:rPr>
        <w:t>he use case is</w:t>
      </w:r>
      <w:r w:rsidR="00020B8C">
        <w:rPr>
          <w:lang w:val="en-GB"/>
        </w:rPr>
        <w:t xml:space="preserve"> similar to a </w:t>
      </w:r>
      <w:proofErr w:type="spellStart"/>
      <w:r w:rsidR="00020B8C">
        <w:rPr>
          <w:lang w:val="en-GB"/>
        </w:rPr>
        <w:t>tele</w:t>
      </w:r>
      <w:proofErr w:type="spellEnd"/>
      <w:r w:rsidR="00020B8C">
        <w:rPr>
          <w:lang w:val="en-GB"/>
        </w:rPr>
        <w:t>-consultation, when the requester and manager collaborate</w:t>
      </w:r>
      <w:r w:rsidR="00647A87">
        <w:rPr>
          <w:lang w:val="en-GB"/>
        </w:rPr>
        <w:t xml:space="preserve"> with</w:t>
      </w:r>
      <w:r w:rsidR="00020B8C">
        <w:rPr>
          <w:lang w:val="en-GB"/>
        </w:rPr>
        <w:t xml:space="preserve"> each other through many interaction points such as sharing of documents (reports, results of exams, videos and images) and/or video/teleconference.</w:t>
      </w:r>
      <w:r w:rsidR="00781A6D">
        <w:rPr>
          <w:lang w:val="en-GB"/>
        </w:rPr>
        <w:t xml:space="preserve"> </w:t>
      </w:r>
    </w:p>
    <w:p w14:paraId="7CB85E08" w14:textId="143DC301" w:rsidR="00FE7ACA" w:rsidRDefault="00837153" w:rsidP="00B03693">
      <w:pPr>
        <w:pStyle w:val="Corpodeltesto"/>
        <w:rPr>
          <w:lang w:val="en-GB"/>
        </w:rPr>
      </w:pPr>
      <w:r>
        <w:rPr>
          <w:lang w:val="en-GB"/>
        </w:rPr>
        <w:t>In this use case</w:t>
      </w:r>
      <w:r w:rsidR="00647A87">
        <w:rPr>
          <w:lang w:val="en-GB"/>
        </w:rPr>
        <w:t>,</w:t>
      </w:r>
      <w:r w:rsidRPr="00B05F9B">
        <w:rPr>
          <w:lang w:val="en-GB"/>
        </w:rPr>
        <w:t xml:space="preserve"> </w:t>
      </w:r>
      <w:r w:rsidR="001C0816">
        <w:rPr>
          <w:lang w:val="en-GB"/>
        </w:rPr>
        <w:t xml:space="preserve">the requester, </w:t>
      </w:r>
      <w:proofErr w:type="spellStart"/>
      <w:r w:rsidR="00183DDE">
        <w:rPr>
          <w:lang w:val="en-GB"/>
        </w:rPr>
        <w:t>Dr</w:t>
      </w:r>
      <w:r w:rsidR="00647A87">
        <w:rPr>
          <w:lang w:val="en-GB"/>
        </w:rPr>
        <w:t>.</w:t>
      </w:r>
      <w:proofErr w:type="spellEnd"/>
      <w:r w:rsidR="00183DDE">
        <w:rPr>
          <w:lang w:val="en-GB"/>
        </w:rPr>
        <w:t xml:space="preserve"> Brown,</w:t>
      </w:r>
      <w:r w:rsidR="00515353">
        <w:rPr>
          <w:lang w:val="en-GB"/>
        </w:rPr>
        <w:t xml:space="preserve"> </w:t>
      </w:r>
      <w:r w:rsidR="00515353" w:rsidRPr="000375FA">
        <w:rPr>
          <w:lang w:val="en-GB"/>
        </w:rPr>
        <w:t>a</w:t>
      </w:r>
      <w:r w:rsidR="00F13EBD" w:rsidRPr="000375FA">
        <w:rPr>
          <w:lang w:val="en-GB"/>
        </w:rPr>
        <w:t>n</w:t>
      </w:r>
      <w:r w:rsidR="00515353" w:rsidRPr="000375FA">
        <w:rPr>
          <w:lang w:val="en-GB"/>
        </w:rPr>
        <w:t xml:space="preserve"> interventional cardiologist</w:t>
      </w:r>
      <w:r w:rsidR="00183DDE" w:rsidRPr="005F79AB">
        <w:rPr>
          <w:lang w:val="en-GB"/>
        </w:rPr>
        <w:t xml:space="preserve"> </w:t>
      </w:r>
      <w:r w:rsidR="00F17341" w:rsidRPr="00B05F9B">
        <w:rPr>
          <w:lang w:val="en-GB"/>
        </w:rPr>
        <w:t>authorized to perform PCI</w:t>
      </w:r>
      <w:r w:rsidR="00515353">
        <w:rPr>
          <w:lang w:val="en-GB"/>
        </w:rPr>
        <w:t xml:space="preserve">, </w:t>
      </w:r>
      <w:r w:rsidR="00F17341" w:rsidRPr="00B05F9B">
        <w:rPr>
          <w:lang w:val="en-GB"/>
        </w:rPr>
        <w:t>need</w:t>
      </w:r>
      <w:r w:rsidR="007F7F63">
        <w:rPr>
          <w:lang w:val="en-GB"/>
        </w:rPr>
        <w:t>s</w:t>
      </w:r>
      <w:r w:rsidR="00F17341" w:rsidRPr="00B05F9B">
        <w:rPr>
          <w:lang w:val="en-GB"/>
        </w:rPr>
        <w:t xml:space="preserve"> support from the </w:t>
      </w:r>
      <w:r w:rsidR="00167706">
        <w:rPr>
          <w:lang w:val="en-GB"/>
        </w:rPr>
        <w:t>HT</w:t>
      </w:r>
      <w:r w:rsidR="00F17341" w:rsidRPr="00B05F9B">
        <w:rPr>
          <w:lang w:val="en-GB"/>
        </w:rPr>
        <w:t xml:space="preserve"> to decide how to treat </w:t>
      </w:r>
      <w:r w:rsidR="00167706">
        <w:rPr>
          <w:lang w:val="en-GB"/>
        </w:rPr>
        <w:t>a</w:t>
      </w:r>
      <w:r w:rsidR="00167706" w:rsidRPr="00B05F9B">
        <w:rPr>
          <w:lang w:val="en-GB"/>
        </w:rPr>
        <w:t xml:space="preserve"> </w:t>
      </w:r>
      <w:r w:rsidR="00F17341" w:rsidRPr="00B05F9B">
        <w:rPr>
          <w:lang w:val="en-GB"/>
        </w:rPr>
        <w:t>patient</w:t>
      </w:r>
      <w:r w:rsidR="00FE7ACA">
        <w:rPr>
          <w:lang w:val="en-GB"/>
        </w:rPr>
        <w:t xml:space="preserve"> </w:t>
      </w:r>
      <w:r w:rsidR="005F79AB" w:rsidRPr="000375FA">
        <w:rPr>
          <w:lang w:val="en-GB"/>
        </w:rPr>
        <w:t xml:space="preserve">with complex coronary disease </w:t>
      </w:r>
      <w:r w:rsidR="00FE7ACA" w:rsidRPr="005F79AB">
        <w:rPr>
          <w:lang w:val="en-GB"/>
        </w:rPr>
        <w:t>(PCI or CABG intervention)</w:t>
      </w:r>
      <w:r w:rsidR="00B67EA2" w:rsidRPr="005F79AB">
        <w:rPr>
          <w:lang w:val="en-GB"/>
        </w:rPr>
        <w:t xml:space="preserve"> </w:t>
      </w:r>
      <w:r w:rsidR="00B67EA2" w:rsidRPr="007E6453">
        <w:rPr>
          <w:lang w:val="en-GB"/>
        </w:rPr>
        <w:t xml:space="preserve">avoiding </w:t>
      </w:r>
      <w:r w:rsidR="00B67EA2" w:rsidRPr="00B67EA2">
        <w:rPr>
          <w:lang w:val="en-GB"/>
        </w:rPr>
        <w:t>any unnecessary patient transfers</w:t>
      </w:r>
      <w:r w:rsidR="00DC21A9">
        <w:rPr>
          <w:lang w:val="en-GB"/>
        </w:rPr>
        <w:t xml:space="preserve"> to cardiac surgery </w:t>
      </w:r>
      <w:r w:rsidR="00DC21A9">
        <w:rPr>
          <w:lang w:val="en-GB"/>
        </w:rPr>
        <w:lastRenderedPageBreak/>
        <w:t>department</w:t>
      </w:r>
      <w:r w:rsidR="00AE0F17">
        <w:rPr>
          <w:lang w:val="en-GB"/>
        </w:rPr>
        <w:t>. H</w:t>
      </w:r>
      <w:r w:rsidR="00B03693">
        <w:rPr>
          <w:lang w:val="en-GB"/>
        </w:rPr>
        <w:t xml:space="preserve">e involves </w:t>
      </w:r>
      <w:proofErr w:type="spellStart"/>
      <w:r w:rsidR="00515353">
        <w:rPr>
          <w:lang w:val="en-GB"/>
        </w:rPr>
        <w:t>D</w:t>
      </w:r>
      <w:r w:rsidR="00647A87">
        <w:rPr>
          <w:lang w:val="en-GB"/>
        </w:rPr>
        <w:t>r.</w:t>
      </w:r>
      <w:proofErr w:type="spellEnd"/>
      <w:r w:rsidR="00647A87">
        <w:rPr>
          <w:lang w:val="en-GB"/>
        </w:rPr>
        <w:t xml:space="preserve"> </w:t>
      </w:r>
      <w:r w:rsidR="00515353">
        <w:rPr>
          <w:lang w:val="en-GB"/>
        </w:rPr>
        <w:t xml:space="preserve">Johnson, a cardiac surgeon, </w:t>
      </w:r>
      <w:r w:rsidR="00B03693">
        <w:rPr>
          <w:lang w:val="en-GB"/>
        </w:rPr>
        <w:t>in ord</w:t>
      </w:r>
      <w:r w:rsidR="00E164C2">
        <w:rPr>
          <w:lang w:val="en-GB"/>
        </w:rPr>
        <w:t xml:space="preserve">er to manage the </w:t>
      </w:r>
      <w:r w:rsidR="00FE7ACA">
        <w:rPr>
          <w:lang w:val="en-GB"/>
        </w:rPr>
        <w:t>HT</w:t>
      </w:r>
      <w:r w:rsidR="00B03693">
        <w:rPr>
          <w:lang w:val="en-GB"/>
        </w:rPr>
        <w:t xml:space="preserve">. </w:t>
      </w:r>
      <w:r>
        <w:rPr>
          <w:lang w:val="en-GB"/>
        </w:rPr>
        <w:t>T</w:t>
      </w:r>
      <w:r w:rsidR="00F17341" w:rsidRPr="00B05F9B">
        <w:rPr>
          <w:lang w:val="en-GB"/>
        </w:rPr>
        <w:t xml:space="preserve">he HT is composed of </w:t>
      </w:r>
      <w:r w:rsidR="000E013B">
        <w:rPr>
          <w:lang w:val="en-GB"/>
        </w:rPr>
        <w:t>the</w:t>
      </w:r>
      <w:r w:rsidR="004148DD">
        <w:rPr>
          <w:lang w:val="en-GB"/>
        </w:rPr>
        <w:t xml:space="preserve"> requester</w:t>
      </w:r>
      <w:proofErr w:type="gramStart"/>
      <w:r w:rsidR="004148DD">
        <w:rPr>
          <w:lang w:val="en-GB"/>
        </w:rPr>
        <w:t xml:space="preserve">, </w:t>
      </w:r>
      <w:r w:rsidR="00ED43D9">
        <w:rPr>
          <w:lang w:val="en-GB"/>
        </w:rPr>
        <w:t xml:space="preserve"> </w:t>
      </w:r>
      <w:proofErr w:type="spellStart"/>
      <w:r w:rsidR="00ED43D9">
        <w:rPr>
          <w:lang w:val="en-GB"/>
        </w:rPr>
        <w:t>Dr</w:t>
      </w:r>
      <w:proofErr w:type="gramEnd"/>
      <w:r w:rsidR="00ED43D9">
        <w:rPr>
          <w:lang w:val="en-GB"/>
        </w:rPr>
        <w:t>.</w:t>
      </w:r>
      <w:proofErr w:type="spellEnd"/>
      <w:r w:rsidR="00ED43D9">
        <w:rPr>
          <w:lang w:val="en-GB"/>
        </w:rPr>
        <w:t xml:space="preserve"> Brown, </w:t>
      </w:r>
      <w:r w:rsidR="00F17341" w:rsidRPr="00B05F9B">
        <w:rPr>
          <w:lang w:val="en-GB"/>
        </w:rPr>
        <w:t xml:space="preserve">and </w:t>
      </w:r>
      <w:r w:rsidR="004148DD">
        <w:rPr>
          <w:lang w:val="en-GB"/>
        </w:rPr>
        <w:t>the manager of HT</w:t>
      </w:r>
      <w:r w:rsidR="00ED43D9">
        <w:rPr>
          <w:lang w:val="en-GB"/>
        </w:rPr>
        <w:t xml:space="preserve">, </w:t>
      </w:r>
      <w:proofErr w:type="spellStart"/>
      <w:r w:rsidR="00ED43D9">
        <w:rPr>
          <w:lang w:val="en-GB"/>
        </w:rPr>
        <w:t>Dr.</w:t>
      </w:r>
      <w:proofErr w:type="spellEnd"/>
      <w:r w:rsidR="00ED43D9">
        <w:rPr>
          <w:lang w:val="en-GB"/>
        </w:rPr>
        <w:t xml:space="preserve"> Johnson</w:t>
      </w:r>
      <w:r w:rsidR="00AE0F17">
        <w:rPr>
          <w:lang w:val="en-GB"/>
        </w:rPr>
        <w:t>. O</w:t>
      </w:r>
      <w:r w:rsidR="00B03693">
        <w:rPr>
          <w:lang w:val="en-GB"/>
        </w:rPr>
        <w:t xml:space="preserve">ther professionals </w:t>
      </w:r>
      <w:r w:rsidR="004148DD">
        <w:rPr>
          <w:lang w:val="en-GB"/>
        </w:rPr>
        <w:t xml:space="preserve">are not </w:t>
      </w:r>
      <w:r w:rsidR="00AE0F17">
        <w:rPr>
          <w:lang w:val="en-GB"/>
        </w:rPr>
        <w:t>included</w:t>
      </w:r>
      <w:r w:rsidR="004148DD">
        <w:rPr>
          <w:lang w:val="en-GB"/>
        </w:rPr>
        <w:t xml:space="preserve"> i</w:t>
      </w:r>
      <w:r w:rsidR="00064144">
        <w:rPr>
          <w:lang w:val="en-GB"/>
        </w:rPr>
        <w:t xml:space="preserve">n this </w:t>
      </w:r>
      <w:r w:rsidR="00AE0F17">
        <w:rPr>
          <w:lang w:val="en-GB"/>
        </w:rPr>
        <w:t>workflow.</w:t>
      </w:r>
      <w:r w:rsidR="004148DD">
        <w:rPr>
          <w:lang w:val="en-GB"/>
        </w:rPr>
        <w:t xml:space="preserve"> </w:t>
      </w:r>
    </w:p>
    <w:p w14:paraId="174DACE2" w14:textId="5AE4C548" w:rsidR="00190F07" w:rsidRDefault="00FE7ACA" w:rsidP="00B03693">
      <w:pPr>
        <w:pStyle w:val="Corpodeltesto"/>
        <w:rPr>
          <w:lang w:val="en-GB"/>
        </w:rPr>
      </w:pPr>
      <w:r>
        <w:rPr>
          <w:lang w:val="en-GB"/>
        </w:rPr>
        <w:t xml:space="preserve">During the workflow, </w:t>
      </w:r>
      <w:r w:rsidRPr="00FE7ACA">
        <w:rPr>
          <w:lang w:val="en-GB"/>
        </w:rPr>
        <w:t xml:space="preserve">HT </w:t>
      </w:r>
      <w:r>
        <w:rPr>
          <w:lang w:val="en-GB"/>
        </w:rPr>
        <w:t xml:space="preserve">shares several clinical data provided by requester, </w:t>
      </w:r>
      <w:r w:rsidRPr="00FE7ACA">
        <w:rPr>
          <w:lang w:val="en-GB"/>
        </w:rPr>
        <w:t>some of which are required by the manager to have a more complete context</w:t>
      </w:r>
      <w:r>
        <w:rPr>
          <w:lang w:val="en-GB"/>
        </w:rPr>
        <w:t xml:space="preserve"> of the case</w:t>
      </w:r>
      <w:r w:rsidR="005F15A7">
        <w:rPr>
          <w:lang w:val="en-GB"/>
        </w:rPr>
        <w:t>. Clinical documentation allows t</w:t>
      </w:r>
      <w:r w:rsidR="00AE0F17">
        <w:rPr>
          <w:lang w:val="en-GB"/>
        </w:rPr>
        <w:t xml:space="preserve">he </w:t>
      </w:r>
      <w:r w:rsidR="00190F07">
        <w:rPr>
          <w:lang w:val="en-GB"/>
        </w:rPr>
        <w:t>manager</w:t>
      </w:r>
      <w:r w:rsidR="005F15A7">
        <w:rPr>
          <w:lang w:val="en-GB"/>
        </w:rPr>
        <w:t xml:space="preserve"> to provide a Preliminary Evaluation </w:t>
      </w:r>
      <w:proofErr w:type="gramStart"/>
      <w:r w:rsidR="005F15A7">
        <w:rPr>
          <w:lang w:val="en-GB"/>
        </w:rPr>
        <w:t>Report</w:t>
      </w:r>
      <w:r w:rsidR="00AE0F17">
        <w:rPr>
          <w:lang w:val="en-GB"/>
        </w:rPr>
        <w:t xml:space="preserve"> which</w:t>
      </w:r>
      <w:proofErr w:type="gramEnd"/>
      <w:r w:rsidR="00AE0F17">
        <w:rPr>
          <w:lang w:val="en-GB"/>
        </w:rPr>
        <w:t xml:space="preserve"> is </w:t>
      </w:r>
      <w:r w:rsidR="00190F07">
        <w:rPr>
          <w:lang w:val="en-GB"/>
        </w:rPr>
        <w:t>shared with HT</w:t>
      </w:r>
      <w:r w:rsidR="00AE0F17">
        <w:rPr>
          <w:lang w:val="en-GB"/>
        </w:rPr>
        <w:t xml:space="preserve">. The Preliminary Evaluation Report </w:t>
      </w:r>
      <w:r w:rsidR="005F15A7">
        <w:rPr>
          <w:lang w:val="en-GB"/>
        </w:rPr>
        <w:t>will be consolidated in a Final Report after a videoconference among requester and manager</w:t>
      </w:r>
      <w:r w:rsidR="00AE0F17">
        <w:rPr>
          <w:lang w:val="en-GB"/>
        </w:rPr>
        <w:t xml:space="preserve"> is completed</w:t>
      </w:r>
      <w:r w:rsidR="005F15A7">
        <w:rPr>
          <w:lang w:val="en-GB"/>
        </w:rPr>
        <w:t xml:space="preserve">.  </w:t>
      </w:r>
      <w:r w:rsidR="00837153">
        <w:rPr>
          <w:lang w:val="en-GB"/>
        </w:rPr>
        <w:t>T</w:t>
      </w:r>
      <w:r w:rsidR="00995A06">
        <w:rPr>
          <w:lang w:val="en-GB"/>
        </w:rPr>
        <w:t>he Final Report contain</w:t>
      </w:r>
      <w:r w:rsidR="00E40C64">
        <w:rPr>
          <w:lang w:val="en-GB"/>
        </w:rPr>
        <w:t>s</w:t>
      </w:r>
      <w:r w:rsidR="00995A06">
        <w:rPr>
          <w:lang w:val="en-GB"/>
        </w:rPr>
        <w:t xml:space="preserve"> the decision of </w:t>
      </w:r>
      <w:r w:rsidR="00995A06" w:rsidRPr="00885071">
        <w:rPr>
          <w:i/>
          <w:lang w:val="en-GB"/>
        </w:rPr>
        <w:t>a CABG</w:t>
      </w:r>
      <w:r w:rsidR="00995A06">
        <w:rPr>
          <w:i/>
          <w:lang w:val="en-GB"/>
        </w:rPr>
        <w:t xml:space="preserve"> </w:t>
      </w:r>
      <w:r w:rsidR="00995A06">
        <w:rPr>
          <w:lang w:val="en-GB"/>
        </w:rPr>
        <w:t>intervention for the patient and the request of new exams in order to prepare the intervention</w:t>
      </w:r>
      <w:r w:rsidR="00190F07">
        <w:rPr>
          <w:lang w:val="en-GB"/>
        </w:rPr>
        <w:t xml:space="preserve"> before the arrival of the patient</w:t>
      </w:r>
      <w:r w:rsidR="00AE0F17">
        <w:rPr>
          <w:lang w:val="en-GB"/>
        </w:rPr>
        <w:t xml:space="preserve"> for the procedure</w:t>
      </w:r>
      <w:r w:rsidR="00995A06">
        <w:rPr>
          <w:lang w:val="en-GB"/>
        </w:rPr>
        <w:t xml:space="preserve">. </w:t>
      </w:r>
      <w:r w:rsidR="00190F07">
        <w:rPr>
          <w:lang w:val="en-GB"/>
        </w:rPr>
        <w:t xml:space="preserve">The workflow is completed when the requester provides </w:t>
      </w:r>
      <w:r w:rsidR="00B568E4">
        <w:rPr>
          <w:lang w:val="en-GB"/>
        </w:rPr>
        <w:t xml:space="preserve">exams </w:t>
      </w:r>
      <w:r w:rsidR="00190F07">
        <w:rPr>
          <w:lang w:val="en-GB"/>
        </w:rPr>
        <w:t xml:space="preserve">results </w:t>
      </w:r>
      <w:r w:rsidR="00B568E4">
        <w:rPr>
          <w:lang w:val="en-GB"/>
        </w:rPr>
        <w:t xml:space="preserve">that were </w:t>
      </w:r>
      <w:r w:rsidR="00190F07">
        <w:rPr>
          <w:lang w:val="en-GB"/>
        </w:rPr>
        <w:t xml:space="preserve">requested by </w:t>
      </w:r>
      <w:r w:rsidR="00B568E4">
        <w:rPr>
          <w:lang w:val="en-GB"/>
        </w:rPr>
        <w:t xml:space="preserve">the </w:t>
      </w:r>
      <w:r w:rsidR="00190F07">
        <w:rPr>
          <w:lang w:val="en-GB"/>
        </w:rPr>
        <w:t>manager.</w:t>
      </w:r>
    </w:p>
    <w:p w14:paraId="25A6EEAE" w14:textId="61247BA3" w:rsidR="00F17341" w:rsidRPr="00B05F9B" w:rsidRDefault="00313BCB" w:rsidP="00B03693">
      <w:pPr>
        <w:pStyle w:val="Corpodeltesto"/>
        <w:rPr>
          <w:lang w:val="en-GB"/>
        </w:rPr>
      </w:pPr>
      <w:r>
        <w:rPr>
          <w:lang w:val="en-GB"/>
        </w:rPr>
        <w:t xml:space="preserve">In this use case, </w:t>
      </w:r>
      <w:proofErr w:type="spellStart"/>
      <w:r>
        <w:rPr>
          <w:lang w:val="en-GB"/>
        </w:rPr>
        <w:t>Dr</w:t>
      </w:r>
      <w:r w:rsidR="00AE0F17">
        <w:rPr>
          <w:lang w:val="en-GB"/>
        </w:rPr>
        <w:t>.</w:t>
      </w:r>
      <w:proofErr w:type="spellEnd"/>
      <w:r w:rsidR="00AE0F17">
        <w:rPr>
          <w:lang w:val="en-GB"/>
        </w:rPr>
        <w:t xml:space="preserve"> </w:t>
      </w:r>
      <w:r>
        <w:rPr>
          <w:lang w:val="en-GB"/>
        </w:rPr>
        <w:t xml:space="preserve">Brown uses </w:t>
      </w:r>
      <w:r w:rsidR="00AE0F17">
        <w:rPr>
          <w:lang w:val="en-GB"/>
        </w:rPr>
        <w:t xml:space="preserve">a </w:t>
      </w:r>
      <w:r>
        <w:rPr>
          <w:lang w:val="en-GB"/>
        </w:rPr>
        <w:t xml:space="preserve">system supported by HT Requester Actor, and </w:t>
      </w:r>
      <w:proofErr w:type="spellStart"/>
      <w:r>
        <w:rPr>
          <w:lang w:val="en-GB"/>
        </w:rPr>
        <w:t>Dr</w:t>
      </w:r>
      <w:r w:rsidR="00CB0E8D">
        <w:rPr>
          <w:lang w:val="en-GB"/>
        </w:rPr>
        <w:t>.</w:t>
      </w:r>
      <w:proofErr w:type="spellEnd"/>
      <w:r>
        <w:rPr>
          <w:lang w:val="en-GB"/>
        </w:rPr>
        <w:t xml:space="preserve"> Johnson uses </w:t>
      </w:r>
      <w:r w:rsidR="00AE0F17">
        <w:rPr>
          <w:lang w:val="en-GB"/>
        </w:rPr>
        <w:t xml:space="preserve">a </w:t>
      </w:r>
      <w:r>
        <w:rPr>
          <w:lang w:val="en-GB"/>
        </w:rPr>
        <w:t xml:space="preserve">system supported by HT Manager and HT Participant. </w:t>
      </w:r>
      <w:r w:rsidR="00502431">
        <w:rPr>
          <w:lang w:val="en-GB"/>
        </w:rPr>
        <w:t>The workflow</w:t>
      </w:r>
      <w:r>
        <w:rPr>
          <w:lang w:val="en-GB"/>
        </w:rPr>
        <w:t xml:space="preserve"> document manages this process</w:t>
      </w:r>
      <w:r w:rsidR="00AE0F17">
        <w:rPr>
          <w:lang w:val="en-GB"/>
        </w:rPr>
        <w:t xml:space="preserve"> </w:t>
      </w:r>
      <w:r w:rsidR="00502431">
        <w:rPr>
          <w:lang w:val="en-GB"/>
        </w:rPr>
        <w:t xml:space="preserve">and </w:t>
      </w:r>
      <w:r w:rsidR="001F3A3D">
        <w:rPr>
          <w:lang w:val="en-GB"/>
        </w:rPr>
        <w:t>contain</w:t>
      </w:r>
      <w:r>
        <w:rPr>
          <w:lang w:val="en-GB"/>
        </w:rPr>
        <w:t>s</w:t>
      </w:r>
      <w:r w:rsidR="001F3A3D">
        <w:rPr>
          <w:lang w:val="en-GB"/>
        </w:rPr>
        <w:t xml:space="preserve"> links to </w:t>
      </w:r>
      <w:r w:rsidR="00502431">
        <w:rPr>
          <w:lang w:val="en-GB"/>
        </w:rPr>
        <w:t>all documents shared in this use case</w:t>
      </w:r>
      <w:r w:rsidR="001F3A3D">
        <w:rPr>
          <w:lang w:val="en-GB"/>
        </w:rPr>
        <w:t xml:space="preserve"> (HT Request Document, </w:t>
      </w:r>
      <w:r w:rsidR="00AE0F17">
        <w:rPr>
          <w:lang w:val="en-GB"/>
        </w:rPr>
        <w:t>r</w:t>
      </w:r>
      <w:r w:rsidR="001F3A3D">
        <w:rPr>
          <w:lang w:val="en-GB"/>
        </w:rPr>
        <w:t xml:space="preserve">equest </w:t>
      </w:r>
      <w:r w:rsidR="00AE0F17">
        <w:rPr>
          <w:lang w:val="en-GB"/>
        </w:rPr>
        <w:t>for</w:t>
      </w:r>
      <w:r w:rsidR="001F3A3D">
        <w:rPr>
          <w:lang w:val="en-GB"/>
        </w:rPr>
        <w:t xml:space="preserve"> new exams, </w:t>
      </w:r>
      <w:r w:rsidR="00AE0F17">
        <w:rPr>
          <w:lang w:val="en-GB"/>
        </w:rPr>
        <w:t>c</w:t>
      </w:r>
      <w:r w:rsidR="001F3A3D">
        <w:rPr>
          <w:lang w:val="en-GB"/>
        </w:rPr>
        <w:t>linical document o</w:t>
      </w:r>
      <w:r w:rsidR="00DD5CEB">
        <w:rPr>
          <w:lang w:val="en-GB"/>
        </w:rPr>
        <w:t>r report or images, Individual Evaluation R</w:t>
      </w:r>
      <w:r w:rsidR="001F3A3D">
        <w:rPr>
          <w:lang w:val="en-GB"/>
        </w:rPr>
        <w:t>eport and Final Report).</w:t>
      </w:r>
    </w:p>
    <w:p w14:paraId="34CEDB52" w14:textId="63EADCF1" w:rsidR="00CF283F" w:rsidRPr="000807AC" w:rsidRDefault="007773C8" w:rsidP="00126A38">
      <w:pPr>
        <w:pStyle w:val="Titolo5"/>
        <w:numPr>
          <w:ilvl w:val="0"/>
          <w:numId w:val="0"/>
        </w:numPr>
        <w:rPr>
          <w:noProof w:val="0"/>
        </w:rPr>
      </w:pPr>
      <w:bookmarkStart w:id="98" w:name="_Toc336006522"/>
      <w:r w:rsidRPr="000807AC">
        <w:rPr>
          <w:noProof w:val="0"/>
        </w:rPr>
        <w:t>X.</w:t>
      </w:r>
      <w:r w:rsidR="00AF472E" w:rsidRPr="000807AC">
        <w:rPr>
          <w:noProof w:val="0"/>
        </w:rPr>
        <w:t>4</w:t>
      </w:r>
      <w:r w:rsidRPr="000807AC">
        <w:rPr>
          <w:noProof w:val="0"/>
        </w:rPr>
        <w:t>.2.1</w:t>
      </w:r>
      <w:r w:rsidR="00126A38" w:rsidRPr="000807AC">
        <w:rPr>
          <w:noProof w:val="0"/>
        </w:rPr>
        <w:t>.1</w:t>
      </w:r>
      <w:r w:rsidRPr="000807AC">
        <w:rPr>
          <w:noProof w:val="0"/>
        </w:rPr>
        <w:t xml:space="preserve"> </w:t>
      </w:r>
      <w:r w:rsidR="00803A00">
        <w:rPr>
          <w:noProof w:val="0"/>
        </w:rPr>
        <w:t xml:space="preserve">Basic </w:t>
      </w:r>
      <w:r w:rsidR="002D4465">
        <w:rPr>
          <w:noProof w:val="0"/>
        </w:rPr>
        <w:t>Heart Team</w:t>
      </w:r>
      <w:r w:rsidR="00803A00">
        <w:rPr>
          <w:noProof w:val="0"/>
        </w:rPr>
        <w:t xml:space="preserve"> </w:t>
      </w:r>
      <w:r w:rsidR="00CC39D8">
        <w:rPr>
          <w:noProof w:val="0"/>
        </w:rPr>
        <w:t>Coordination</w:t>
      </w:r>
      <w:r w:rsidR="00CC39D8" w:rsidRPr="000807AC">
        <w:rPr>
          <w:bCs/>
          <w:noProof w:val="0"/>
        </w:rPr>
        <w:t xml:space="preserve"> </w:t>
      </w:r>
      <w:r w:rsidR="005F21E7" w:rsidRPr="000807AC">
        <w:rPr>
          <w:noProof w:val="0"/>
        </w:rPr>
        <w:t>Use Case</w:t>
      </w:r>
      <w:r w:rsidR="002869E8" w:rsidRPr="000807AC">
        <w:rPr>
          <w:noProof w:val="0"/>
        </w:rPr>
        <w:t xml:space="preserve"> Description</w:t>
      </w:r>
      <w:bookmarkEnd w:id="98"/>
    </w:p>
    <w:p w14:paraId="0A914934" w14:textId="3E4DE5E3" w:rsidR="002D4465" w:rsidRPr="007302B1" w:rsidRDefault="002D4465" w:rsidP="00C57C6C">
      <w:pPr>
        <w:numPr>
          <w:ilvl w:val="0"/>
          <w:numId w:val="23"/>
        </w:numPr>
        <w:suppressAutoHyphens/>
        <w:ind w:left="426" w:hanging="426"/>
        <w:rPr>
          <w:b/>
        </w:rPr>
      </w:pPr>
      <w:r>
        <w:rPr>
          <w:b/>
          <w:lang w:val="en-GB"/>
        </w:rPr>
        <w:t xml:space="preserve">Request start-up of </w:t>
      </w:r>
      <w:r w:rsidR="00381F98">
        <w:rPr>
          <w:b/>
          <w:lang w:val="en-GB"/>
        </w:rPr>
        <w:t>HT</w:t>
      </w:r>
    </w:p>
    <w:p w14:paraId="02B212F5" w14:textId="27202484" w:rsidR="002D4465" w:rsidRPr="00E313C5" w:rsidRDefault="00366DFA" w:rsidP="002D4465">
      <w:pPr>
        <w:pStyle w:val="AuthorInstructions"/>
        <w:rPr>
          <w:i w:val="0"/>
          <w:lang w:val="en-GB"/>
        </w:rPr>
      </w:pPr>
      <w:r>
        <w:rPr>
          <w:i w:val="0"/>
          <w:lang w:val="en-GB"/>
        </w:rPr>
        <w:t xml:space="preserve">On </w:t>
      </w:r>
      <w:r w:rsidR="002D4465" w:rsidRPr="00E313C5">
        <w:rPr>
          <w:i w:val="0"/>
          <w:lang w:val="en-GB"/>
        </w:rPr>
        <w:t xml:space="preserve">Wednesday morning, </w:t>
      </w:r>
      <w:proofErr w:type="spellStart"/>
      <w:r w:rsidR="002D4465" w:rsidRPr="00E313C5">
        <w:rPr>
          <w:i w:val="0"/>
          <w:lang w:val="en-GB"/>
        </w:rPr>
        <w:t>Dr.</w:t>
      </w:r>
      <w:proofErr w:type="spellEnd"/>
      <w:r w:rsidR="002D4465" w:rsidRPr="00E313C5">
        <w:rPr>
          <w:i w:val="0"/>
          <w:lang w:val="en-GB"/>
        </w:rPr>
        <w:t xml:space="preserve"> </w:t>
      </w:r>
      <w:r w:rsidR="002D4465">
        <w:rPr>
          <w:i w:val="0"/>
          <w:lang w:val="en-GB"/>
        </w:rPr>
        <w:t>Brown</w:t>
      </w:r>
      <w:r w:rsidR="002D4465" w:rsidRPr="00E313C5">
        <w:rPr>
          <w:i w:val="0"/>
          <w:lang w:val="en-GB"/>
        </w:rPr>
        <w:t>, an intervent</w:t>
      </w:r>
      <w:r w:rsidR="002D4465">
        <w:rPr>
          <w:i w:val="0"/>
          <w:lang w:val="en-GB"/>
        </w:rPr>
        <w:t>ional cardiologist</w:t>
      </w:r>
      <w:r w:rsidR="002D4465" w:rsidRPr="00E313C5">
        <w:rPr>
          <w:i w:val="0"/>
          <w:lang w:val="en-GB"/>
        </w:rPr>
        <w:t xml:space="preserve">, </w:t>
      </w:r>
      <w:r w:rsidR="00304C0E">
        <w:rPr>
          <w:i w:val="0"/>
          <w:lang w:val="en-GB"/>
        </w:rPr>
        <w:t>examines</w:t>
      </w:r>
      <w:r w:rsidR="00304C0E" w:rsidRPr="00E313C5">
        <w:rPr>
          <w:i w:val="0"/>
          <w:lang w:val="en-GB"/>
        </w:rPr>
        <w:t xml:space="preserve"> </w:t>
      </w:r>
      <w:r w:rsidR="002D4465" w:rsidRPr="00E313C5">
        <w:rPr>
          <w:i w:val="0"/>
          <w:lang w:val="en-GB"/>
        </w:rPr>
        <w:t>a 67-year-old male patient</w:t>
      </w:r>
      <w:r w:rsidR="003725A2">
        <w:rPr>
          <w:i w:val="0"/>
          <w:lang w:val="en-GB"/>
        </w:rPr>
        <w:t>,</w:t>
      </w:r>
      <w:r w:rsidR="002D4465" w:rsidRPr="00E313C5">
        <w:rPr>
          <w:i w:val="0"/>
          <w:lang w:val="en-GB"/>
        </w:rPr>
        <w:t xml:space="preserve"> </w:t>
      </w:r>
      <w:r w:rsidR="003725A2">
        <w:rPr>
          <w:i w:val="0"/>
          <w:lang w:val="en-GB"/>
        </w:rPr>
        <w:t xml:space="preserve">diagnosed </w:t>
      </w:r>
      <w:r w:rsidR="002D4465" w:rsidRPr="00E313C5">
        <w:rPr>
          <w:i w:val="0"/>
          <w:lang w:val="en-GB"/>
        </w:rPr>
        <w:t>with hypertension without a previous history of cardiac disease</w:t>
      </w:r>
      <w:r w:rsidR="00304C0E">
        <w:rPr>
          <w:i w:val="0"/>
          <w:lang w:val="en-GB"/>
        </w:rPr>
        <w:t xml:space="preserve">. The patient </w:t>
      </w:r>
      <w:proofErr w:type="gramStart"/>
      <w:r w:rsidR="00304C0E">
        <w:rPr>
          <w:i w:val="0"/>
          <w:lang w:val="en-GB"/>
        </w:rPr>
        <w:t xml:space="preserve">is </w:t>
      </w:r>
      <w:r w:rsidR="003725A2">
        <w:rPr>
          <w:i w:val="0"/>
          <w:lang w:val="en-GB"/>
        </w:rPr>
        <w:t xml:space="preserve"> </w:t>
      </w:r>
      <w:r w:rsidR="002D4465" w:rsidRPr="00E313C5">
        <w:rPr>
          <w:i w:val="0"/>
          <w:lang w:val="en-GB"/>
        </w:rPr>
        <w:t>complaining</w:t>
      </w:r>
      <w:proofErr w:type="gramEnd"/>
      <w:r w:rsidR="002D4465" w:rsidRPr="00E313C5">
        <w:rPr>
          <w:i w:val="0"/>
          <w:lang w:val="en-GB"/>
        </w:rPr>
        <w:t xml:space="preserve"> of effort angina, CCS class III. The patient </w:t>
      </w:r>
      <w:r w:rsidR="003725A2" w:rsidRPr="00E313C5">
        <w:rPr>
          <w:i w:val="0"/>
          <w:lang w:val="en-GB"/>
        </w:rPr>
        <w:t>undergo</w:t>
      </w:r>
      <w:r w:rsidR="003725A2">
        <w:rPr>
          <w:i w:val="0"/>
          <w:lang w:val="en-GB"/>
        </w:rPr>
        <w:t>es</w:t>
      </w:r>
      <w:r w:rsidR="003725A2" w:rsidRPr="00E313C5">
        <w:rPr>
          <w:i w:val="0"/>
          <w:lang w:val="en-GB"/>
        </w:rPr>
        <w:t xml:space="preserve"> </w:t>
      </w:r>
      <w:r w:rsidR="002D4465" w:rsidRPr="00E313C5">
        <w:rPr>
          <w:i w:val="0"/>
          <w:lang w:val="en-GB"/>
        </w:rPr>
        <w:t>a</w:t>
      </w:r>
      <w:r w:rsidR="0079539F">
        <w:rPr>
          <w:i w:val="0"/>
          <w:lang w:val="en-GB"/>
        </w:rPr>
        <w:t>n</w:t>
      </w:r>
      <w:r w:rsidR="002D4465" w:rsidRPr="00E313C5">
        <w:rPr>
          <w:i w:val="0"/>
          <w:lang w:val="en-GB"/>
        </w:rPr>
        <w:t xml:space="preserve"> echocardiogram to evaluate </w:t>
      </w:r>
      <w:r w:rsidR="0079539F">
        <w:rPr>
          <w:i w:val="0"/>
          <w:lang w:val="en-GB"/>
        </w:rPr>
        <w:t>cardiac</w:t>
      </w:r>
      <w:r w:rsidR="0079539F" w:rsidRPr="00E313C5">
        <w:rPr>
          <w:i w:val="0"/>
          <w:lang w:val="en-GB"/>
        </w:rPr>
        <w:t xml:space="preserve"> </w:t>
      </w:r>
      <w:r w:rsidR="002D4465" w:rsidRPr="00E313C5">
        <w:rPr>
          <w:i w:val="0"/>
          <w:lang w:val="en-GB"/>
        </w:rPr>
        <w:t>function. The systolic function of the left ventricle was normal</w:t>
      </w:r>
      <w:r w:rsidR="00F85137">
        <w:rPr>
          <w:i w:val="0"/>
          <w:lang w:val="en-GB"/>
        </w:rPr>
        <w:t xml:space="preserve"> </w:t>
      </w:r>
      <w:r w:rsidR="002D4465" w:rsidRPr="00E313C5">
        <w:rPr>
          <w:i w:val="0"/>
          <w:lang w:val="en-GB"/>
        </w:rPr>
        <w:t xml:space="preserve">with an ejection fraction of 60%. </w:t>
      </w:r>
      <w:proofErr w:type="spellStart"/>
      <w:r w:rsidR="002D4465" w:rsidRPr="00E313C5">
        <w:rPr>
          <w:i w:val="0"/>
          <w:lang w:val="en-GB"/>
        </w:rPr>
        <w:t>Dr.</w:t>
      </w:r>
      <w:proofErr w:type="spellEnd"/>
      <w:r w:rsidR="002D4465" w:rsidRPr="00E313C5">
        <w:rPr>
          <w:i w:val="0"/>
          <w:lang w:val="en-GB"/>
        </w:rPr>
        <w:t xml:space="preserve"> </w:t>
      </w:r>
      <w:r w:rsidR="002D4465">
        <w:rPr>
          <w:i w:val="0"/>
          <w:lang w:val="en-GB"/>
        </w:rPr>
        <w:t>Brown</w:t>
      </w:r>
      <w:r w:rsidR="002D4465" w:rsidRPr="00E313C5">
        <w:rPr>
          <w:i w:val="0"/>
          <w:lang w:val="en-GB"/>
        </w:rPr>
        <w:t xml:space="preserve"> decide</w:t>
      </w:r>
      <w:r w:rsidR="002D4465">
        <w:rPr>
          <w:i w:val="0"/>
          <w:lang w:val="en-GB"/>
        </w:rPr>
        <w:t>s</w:t>
      </w:r>
      <w:r w:rsidR="002D4465" w:rsidRPr="00E313C5">
        <w:rPr>
          <w:i w:val="0"/>
          <w:lang w:val="en-GB"/>
        </w:rPr>
        <w:t xml:space="preserve"> to evaluate the patient with a coronary </w:t>
      </w:r>
      <w:proofErr w:type="gramStart"/>
      <w:r w:rsidR="002D4465" w:rsidRPr="00E313C5">
        <w:rPr>
          <w:i w:val="0"/>
          <w:lang w:val="en-GB"/>
        </w:rPr>
        <w:t xml:space="preserve">angiography </w:t>
      </w:r>
      <w:r w:rsidR="003725A2">
        <w:rPr>
          <w:i w:val="0"/>
          <w:lang w:val="en-GB"/>
        </w:rPr>
        <w:t>which</w:t>
      </w:r>
      <w:proofErr w:type="gramEnd"/>
      <w:r w:rsidR="003725A2">
        <w:rPr>
          <w:i w:val="0"/>
          <w:lang w:val="en-GB"/>
        </w:rPr>
        <w:t xml:space="preserve"> </w:t>
      </w:r>
      <w:r w:rsidR="002D4465" w:rsidRPr="00E313C5">
        <w:rPr>
          <w:i w:val="0"/>
          <w:lang w:val="en-GB"/>
        </w:rPr>
        <w:t xml:space="preserve">reveals </w:t>
      </w:r>
      <w:r w:rsidR="003725A2">
        <w:rPr>
          <w:i w:val="0"/>
          <w:lang w:val="en-GB"/>
        </w:rPr>
        <w:t xml:space="preserve">a </w:t>
      </w:r>
      <w:r w:rsidR="002D4465" w:rsidRPr="00E313C5">
        <w:rPr>
          <w:i w:val="0"/>
          <w:lang w:val="en-GB"/>
        </w:rPr>
        <w:t xml:space="preserve">critical (90%) stenosis at the </w:t>
      </w:r>
      <w:proofErr w:type="spellStart"/>
      <w:r w:rsidR="002D4465" w:rsidRPr="00E313C5">
        <w:rPr>
          <w:i w:val="0"/>
          <w:lang w:val="en-GB"/>
        </w:rPr>
        <w:t>ostium</w:t>
      </w:r>
      <w:proofErr w:type="spellEnd"/>
      <w:r w:rsidR="002D4465" w:rsidRPr="00E313C5">
        <w:rPr>
          <w:i w:val="0"/>
          <w:lang w:val="en-GB"/>
        </w:rPr>
        <w:t xml:space="preserve"> of the left anterior descending (LAD) and left circumflex (LCX) coronary arteries, and diffuse disease of the right coronary artery (RCA). SYNTAX score is 20. </w:t>
      </w:r>
      <w:r w:rsidR="003725A2" w:rsidRPr="00E313C5">
        <w:rPr>
          <w:i w:val="0"/>
          <w:lang w:val="en-GB"/>
        </w:rPr>
        <w:t xml:space="preserve">Class I recommendation in management of patients with complex coronary disease </w:t>
      </w:r>
      <w:r w:rsidR="003725A2">
        <w:rPr>
          <w:i w:val="0"/>
          <w:lang w:val="en-GB"/>
        </w:rPr>
        <w:t>as issued in</w:t>
      </w:r>
      <w:r w:rsidR="003725A2" w:rsidRPr="00E313C5">
        <w:rPr>
          <w:i w:val="0"/>
          <w:lang w:val="en-GB"/>
        </w:rPr>
        <w:t xml:space="preserve"> guidelines by American and European professional organizations </w:t>
      </w:r>
      <w:r w:rsidR="003725A2">
        <w:rPr>
          <w:i w:val="0"/>
          <w:lang w:val="en-GB"/>
        </w:rPr>
        <w:t>require that p</w:t>
      </w:r>
      <w:r w:rsidR="002D4465" w:rsidRPr="00E313C5">
        <w:rPr>
          <w:i w:val="0"/>
          <w:lang w:val="en-GB"/>
        </w:rPr>
        <w:t xml:space="preserve">atients with a multi-vessels stenosis and with SYNTAX score ≤22 be discussed in a HT. </w:t>
      </w:r>
    </w:p>
    <w:p w14:paraId="0F520812" w14:textId="7FC5D510" w:rsidR="00910A3B" w:rsidRDefault="002D4465" w:rsidP="009C4337">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sidR="00AF4BB5">
        <w:rPr>
          <w:i w:val="0"/>
          <w:lang w:val="en-GB"/>
        </w:rPr>
        <w:t>request</w:t>
      </w:r>
      <w:r w:rsidR="00304C0E">
        <w:rPr>
          <w:i w:val="0"/>
          <w:lang w:val="en-GB"/>
        </w:rPr>
        <w:t>s</w:t>
      </w:r>
      <w:r w:rsidR="00AF4BB5">
        <w:rPr>
          <w:i w:val="0"/>
          <w:lang w:val="en-GB"/>
        </w:rPr>
        <w:t xml:space="preserve"> the involvement of the </w:t>
      </w:r>
      <w:r w:rsidRPr="00E313C5">
        <w:rPr>
          <w:i w:val="0"/>
          <w:lang w:val="en-GB"/>
        </w:rPr>
        <w:t xml:space="preserve">HT </w:t>
      </w:r>
      <w:r>
        <w:rPr>
          <w:i w:val="0"/>
          <w:lang w:val="en-GB"/>
        </w:rPr>
        <w:t xml:space="preserve">in order </w:t>
      </w:r>
      <w:r w:rsidR="00304C0E">
        <w:rPr>
          <w:i w:val="0"/>
          <w:lang w:val="en-GB"/>
        </w:rPr>
        <w:t xml:space="preserve">to decide on the plan and </w:t>
      </w:r>
      <w:r>
        <w:rPr>
          <w:i w:val="0"/>
          <w:lang w:val="en-GB"/>
        </w:rPr>
        <w:t>trea</w:t>
      </w:r>
      <w:r w:rsidR="00304C0E">
        <w:rPr>
          <w:i w:val="0"/>
          <w:lang w:val="en-GB"/>
        </w:rPr>
        <w:t>tment</w:t>
      </w:r>
      <w:r>
        <w:rPr>
          <w:i w:val="0"/>
          <w:lang w:val="en-GB"/>
        </w:rPr>
        <w:t xml:space="preserve"> of </w:t>
      </w:r>
      <w:r w:rsidR="00366DFA">
        <w:rPr>
          <w:i w:val="0"/>
          <w:lang w:val="en-GB"/>
        </w:rPr>
        <w:t xml:space="preserve">the </w:t>
      </w:r>
      <w:r>
        <w:rPr>
          <w:i w:val="0"/>
          <w:lang w:val="en-GB"/>
        </w:rPr>
        <w:t>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Brown</w:t>
      </w:r>
      <w:r w:rsidRPr="00E313C5">
        <w:rPr>
          <w:i w:val="0"/>
          <w:lang w:val="en-GB"/>
        </w:rPr>
        <w:t xml:space="preserve"> </w:t>
      </w:r>
      <w:r>
        <w:rPr>
          <w:i w:val="0"/>
          <w:lang w:val="en-GB"/>
        </w:rPr>
        <w:t xml:space="preserve">selects the data to share with </w:t>
      </w:r>
      <w:r w:rsidR="00366DFA">
        <w:rPr>
          <w:i w:val="0"/>
          <w:lang w:val="en-GB"/>
        </w:rPr>
        <w:t xml:space="preserve">the </w:t>
      </w:r>
      <w:r>
        <w:rPr>
          <w:i w:val="0"/>
          <w:lang w:val="en-GB"/>
        </w:rPr>
        <w:t xml:space="preserve">HT, and </w:t>
      </w:r>
      <w:proofErr w:type="spellStart"/>
      <w:r w:rsidRPr="000375FA">
        <w:rPr>
          <w:i w:val="0"/>
          <w:highlight w:val="yellow"/>
          <w:lang w:val="en-GB"/>
        </w:rPr>
        <w:t>Dr.</w:t>
      </w:r>
      <w:proofErr w:type="spellEnd"/>
      <w:r w:rsidRPr="000375FA">
        <w:rPr>
          <w:i w:val="0"/>
          <w:highlight w:val="yellow"/>
          <w:lang w:val="en-GB"/>
        </w:rPr>
        <w:t xml:space="preserve"> Brown’s secretary</w:t>
      </w:r>
      <w:r w:rsidRPr="00E313C5">
        <w:rPr>
          <w:i w:val="0"/>
          <w:lang w:val="en-GB"/>
        </w:rPr>
        <w:t xml:space="preserve"> </w:t>
      </w:r>
      <w:r>
        <w:rPr>
          <w:i w:val="0"/>
          <w:lang w:val="en-GB"/>
        </w:rPr>
        <w:t>prepares</w:t>
      </w:r>
      <w:r w:rsidRPr="00E313C5">
        <w:rPr>
          <w:i w:val="0"/>
          <w:lang w:val="en-GB"/>
        </w:rPr>
        <w:t xml:space="preserve"> </w:t>
      </w:r>
      <w:r w:rsidR="00AF4BB5">
        <w:rPr>
          <w:i w:val="0"/>
          <w:lang w:val="en-GB"/>
        </w:rPr>
        <w:t xml:space="preserve">the </w:t>
      </w:r>
      <w:r>
        <w:rPr>
          <w:i w:val="0"/>
          <w:lang w:val="en-GB"/>
        </w:rPr>
        <w:t>HT R</w:t>
      </w:r>
      <w:r w:rsidRPr="00E313C5">
        <w:rPr>
          <w:i w:val="0"/>
          <w:lang w:val="en-GB"/>
        </w:rPr>
        <w:t>equest</w:t>
      </w:r>
      <w:r>
        <w:rPr>
          <w:i w:val="0"/>
          <w:lang w:val="en-GB"/>
        </w:rPr>
        <w:t xml:space="preserve"> to activate</w:t>
      </w:r>
      <w:r w:rsidRPr="00E313C5">
        <w:rPr>
          <w:i w:val="0"/>
          <w:lang w:val="en-GB"/>
        </w:rPr>
        <w:t xml:space="preserve"> </w:t>
      </w:r>
      <w:r>
        <w:rPr>
          <w:i w:val="0"/>
          <w:lang w:val="en-GB"/>
        </w:rPr>
        <w:t>the HT</w:t>
      </w:r>
      <w:r w:rsidR="005D4EBF">
        <w:rPr>
          <w:i w:val="0"/>
          <w:lang w:val="en-GB"/>
        </w:rPr>
        <w:t xml:space="preserve"> through his software</w:t>
      </w:r>
      <w:r>
        <w:rPr>
          <w:i w:val="0"/>
          <w:lang w:val="en-GB"/>
        </w:rPr>
        <w:t>. T</w:t>
      </w:r>
      <w:r w:rsidRPr="00E313C5">
        <w:rPr>
          <w:i w:val="0"/>
          <w:lang w:val="en-GB"/>
        </w:rPr>
        <w:t>hrough IT infrastructure (suppor</w:t>
      </w:r>
      <w:r>
        <w:rPr>
          <w:i w:val="0"/>
          <w:lang w:val="en-GB"/>
        </w:rPr>
        <w:t xml:space="preserve">ted by XDS, DSUB, </w:t>
      </w:r>
      <w:r w:rsidR="00381F98">
        <w:rPr>
          <w:i w:val="0"/>
          <w:lang w:val="en-GB"/>
        </w:rPr>
        <w:t>and XDW</w:t>
      </w:r>
      <w:r>
        <w:rPr>
          <w:i w:val="0"/>
          <w:lang w:val="en-GB"/>
        </w:rPr>
        <w:t xml:space="preserve"> profiles) and on the </w:t>
      </w:r>
      <w:r w:rsidR="00AF4BB5">
        <w:rPr>
          <w:i w:val="0"/>
          <w:lang w:val="en-GB"/>
        </w:rPr>
        <w:t xml:space="preserve">basis </w:t>
      </w:r>
      <w:r>
        <w:rPr>
          <w:i w:val="0"/>
          <w:lang w:val="en-GB"/>
        </w:rPr>
        <w:t xml:space="preserve">of local policies, the HT Request is </w:t>
      </w:r>
      <w:r w:rsidR="00640196">
        <w:rPr>
          <w:i w:val="0"/>
          <w:lang w:val="en-GB"/>
        </w:rPr>
        <w:t>available for a</w:t>
      </w:r>
      <w:r>
        <w:rPr>
          <w:i w:val="0"/>
          <w:lang w:val="en-GB"/>
        </w:rPr>
        <w:t xml:space="preserve"> </w:t>
      </w:r>
      <w:r w:rsidR="00CC7EB8">
        <w:rPr>
          <w:i w:val="0"/>
          <w:lang w:val="en-GB"/>
        </w:rPr>
        <w:t>c</w:t>
      </w:r>
      <w:r>
        <w:rPr>
          <w:i w:val="0"/>
          <w:lang w:val="en-GB"/>
        </w:rPr>
        <w:t xml:space="preserve">ardiac </w:t>
      </w:r>
      <w:r w:rsidR="00CC7EB8">
        <w:rPr>
          <w:i w:val="0"/>
          <w:lang w:val="en-GB"/>
        </w:rPr>
        <w:t>s</w:t>
      </w:r>
      <w:r>
        <w:rPr>
          <w:i w:val="0"/>
          <w:lang w:val="en-GB"/>
        </w:rPr>
        <w:t>urge</w:t>
      </w:r>
      <w:r w:rsidR="00B65967">
        <w:rPr>
          <w:i w:val="0"/>
          <w:lang w:val="en-GB"/>
        </w:rPr>
        <w:t>on</w:t>
      </w:r>
      <w:r>
        <w:rPr>
          <w:i w:val="0"/>
          <w:lang w:val="en-GB"/>
        </w:rPr>
        <w:t>.</w:t>
      </w:r>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 </w:t>
      </w:r>
      <w:r w:rsidR="00AF4BB5">
        <w:rPr>
          <w:i w:val="0"/>
          <w:lang w:val="en-GB"/>
        </w:rPr>
        <w:t xml:space="preserve"> </w:t>
      </w:r>
    </w:p>
    <w:p w14:paraId="214C5CF0" w14:textId="32C00EFA" w:rsidR="002D4465" w:rsidRPr="009C4337" w:rsidRDefault="00AF4BB5" w:rsidP="009C4337">
      <w:pPr>
        <w:pStyle w:val="AuthorInstructions"/>
        <w:rPr>
          <w:i w:val="0"/>
          <w:lang w:val="en-GB"/>
        </w:rPr>
      </w:pPr>
      <w:r>
        <w:rPr>
          <w:i w:val="0"/>
          <w:lang w:val="en-GB"/>
        </w:rPr>
        <w:t>The</w:t>
      </w:r>
      <w:r w:rsidR="002D4465" w:rsidRPr="00E313C5">
        <w:rPr>
          <w:i w:val="0"/>
          <w:lang w:val="en-GB"/>
        </w:rPr>
        <w:t xml:space="preserve"> new workflow document for this case</w:t>
      </w:r>
      <w:r>
        <w:rPr>
          <w:i w:val="0"/>
          <w:lang w:val="en-GB"/>
        </w:rPr>
        <w:t xml:space="preserve"> is automatically created when the HT Request is c</w:t>
      </w:r>
      <w:r w:rsidR="00D52E97">
        <w:rPr>
          <w:i w:val="0"/>
          <w:lang w:val="en-GB"/>
        </w:rPr>
        <w:t>reated</w:t>
      </w:r>
      <w:r w:rsidR="002D4465" w:rsidRPr="00E313C5">
        <w:rPr>
          <w:i w:val="0"/>
          <w:lang w:val="en-GB"/>
        </w:rPr>
        <w:t xml:space="preserve">, and this document is shared </w:t>
      </w:r>
      <w:r w:rsidR="0040793B">
        <w:rPr>
          <w:i w:val="0"/>
          <w:lang w:val="en-GB"/>
        </w:rPr>
        <w:t xml:space="preserve">with recipient </w:t>
      </w:r>
      <w:r w:rsidR="002D4465" w:rsidRPr="00E313C5">
        <w:rPr>
          <w:i w:val="0"/>
          <w:lang w:val="en-GB"/>
        </w:rPr>
        <w:t xml:space="preserve">through the same IT infrastructure. </w:t>
      </w:r>
      <w:r w:rsidR="003C1C26">
        <w:rPr>
          <w:i w:val="0"/>
          <w:lang w:val="en-GB"/>
        </w:rPr>
        <w:t>Subsequent activity will update t</w:t>
      </w:r>
      <w:r w:rsidR="003C1C26" w:rsidRPr="00E313C5">
        <w:rPr>
          <w:i w:val="0"/>
          <w:lang w:val="en-GB"/>
        </w:rPr>
        <w:t>his document</w:t>
      </w:r>
      <w:r w:rsidR="003C1C26">
        <w:rPr>
          <w:i w:val="0"/>
          <w:lang w:val="en-GB"/>
        </w:rPr>
        <w:t>.</w:t>
      </w:r>
      <w:r w:rsidR="003C1C26" w:rsidRPr="00E313C5">
        <w:rPr>
          <w:i w:val="0"/>
          <w:lang w:val="en-GB"/>
        </w:rPr>
        <w:t xml:space="preserve"> </w:t>
      </w:r>
      <w:r w:rsidR="00F16983">
        <w:rPr>
          <w:i w:val="0"/>
          <w:lang w:val="en-GB"/>
        </w:rPr>
        <w:t xml:space="preserve">This document is a </w:t>
      </w:r>
      <w:r w:rsidR="00CA21DC" w:rsidRPr="00CA21DC">
        <w:rPr>
          <w:i w:val="0"/>
        </w:rPr>
        <w:t>technical document that is not viewable via the UI to the end user</w:t>
      </w:r>
      <w:r w:rsidR="00F16983">
        <w:rPr>
          <w:i w:val="0"/>
          <w:lang w:val="en-GB"/>
        </w:rPr>
        <w:t xml:space="preserve">. </w:t>
      </w:r>
      <w:bookmarkStart w:id="99" w:name="_MON_1390653355"/>
      <w:bookmarkStart w:id="100" w:name="_MON_1390653393"/>
      <w:bookmarkStart w:id="101" w:name="_MON_1393165173"/>
      <w:bookmarkStart w:id="102" w:name="_MON_1393165359"/>
      <w:bookmarkStart w:id="103" w:name="_MON_1394957366"/>
      <w:bookmarkStart w:id="104" w:name="_MON_1273744051"/>
      <w:bookmarkStart w:id="105" w:name="_MON_1273744089"/>
      <w:bookmarkStart w:id="106" w:name="_MON_1273750572"/>
      <w:bookmarkStart w:id="107" w:name="_MON_1311768767"/>
      <w:bookmarkStart w:id="108" w:name="_MON_1384603727"/>
      <w:bookmarkStart w:id="109" w:name="_MON_1278403354"/>
      <w:bookmarkStart w:id="110" w:name="_MON_1278403378"/>
      <w:bookmarkStart w:id="111" w:name="_MON_1278403398"/>
      <w:bookmarkStart w:id="112" w:name="_MON_1278403428"/>
      <w:bookmarkStart w:id="113" w:name="_MON_1390653224"/>
      <w:bookmarkStart w:id="114" w:name="_MON_127840351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9962820" w14:textId="77777777" w:rsidR="002D4465" w:rsidRPr="003F1F6A" w:rsidRDefault="002D4465" w:rsidP="002D4465">
      <w:pPr>
        <w:pStyle w:val="Corpodeltesto"/>
        <w:rPr>
          <w:b/>
        </w:rPr>
      </w:pPr>
      <w:r w:rsidRPr="003F1F6A">
        <w:rPr>
          <w:b/>
        </w:rPr>
        <w:t xml:space="preserve">B. </w:t>
      </w:r>
      <w:r>
        <w:rPr>
          <w:b/>
        </w:rPr>
        <w:t>Definition of Manager of HT</w:t>
      </w:r>
    </w:p>
    <w:p w14:paraId="608E0B4C" w14:textId="0EC572CE" w:rsidR="002D4465" w:rsidRDefault="00734E38" w:rsidP="002D4465">
      <w:pPr>
        <w:pStyle w:val="AuthorInstructions"/>
        <w:rPr>
          <w:i w:val="0"/>
          <w:lang w:val="en-GB"/>
        </w:rPr>
      </w:pPr>
      <w:r>
        <w:rPr>
          <w:i w:val="0"/>
          <w:lang w:val="en-GB"/>
        </w:rPr>
        <w:lastRenderedPageBreak/>
        <w:t xml:space="preserve">The </w:t>
      </w:r>
      <w:r w:rsidR="00670468">
        <w:rPr>
          <w:i w:val="0"/>
          <w:lang w:val="en-GB"/>
        </w:rPr>
        <w:t>cardiac surgeon</w:t>
      </w:r>
      <w:r w:rsidR="0079539F">
        <w:rPr>
          <w:i w:val="0"/>
          <w:lang w:val="en-GB"/>
        </w:rPr>
        <w:t xml:space="preserve"> (</w:t>
      </w:r>
      <w:proofErr w:type="spellStart"/>
      <w:r w:rsidR="0079539F">
        <w:rPr>
          <w:i w:val="0"/>
          <w:lang w:val="en-GB"/>
        </w:rPr>
        <w:t>Dr.</w:t>
      </w:r>
      <w:proofErr w:type="spellEnd"/>
      <w:r w:rsidR="0079539F">
        <w:rPr>
          <w:i w:val="0"/>
          <w:lang w:val="en-GB"/>
        </w:rPr>
        <w:t xml:space="preserve"> Johnson)</w:t>
      </w:r>
      <w:r w:rsidR="002D4465" w:rsidRPr="00405FEB">
        <w:rPr>
          <w:i w:val="0"/>
          <w:lang w:val="en-GB"/>
        </w:rPr>
        <w:t xml:space="preserve"> </w:t>
      </w:r>
      <w:r>
        <w:rPr>
          <w:i w:val="0"/>
          <w:lang w:val="en-GB"/>
        </w:rPr>
        <w:t xml:space="preserve">software </w:t>
      </w:r>
      <w:r w:rsidR="00A00893">
        <w:rPr>
          <w:i w:val="0"/>
          <w:lang w:val="en-GB"/>
        </w:rPr>
        <w:t>receive</w:t>
      </w:r>
      <w:r w:rsidR="00910A3B">
        <w:rPr>
          <w:i w:val="0"/>
          <w:lang w:val="en-GB"/>
        </w:rPr>
        <w:t>s</w:t>
      </w:r>
      <w:r w:rsidR="00A00893">
        <w:rPr>
          <w:i w:val="0"/>
          <w:lang w:val="en-GB"/>
        </w:rPr>
        <w:t xml:space="preserve"> the</w:t>
      </w:r>
      <w:r w:rsidR="00A00893" w:rsidRPr="00405FEB">
        <w:rPr>
          <w:i w:val="0"/>
          <w:lang w:val="en-GB"/>
        </w:rPr>
        <w:t xml:space="preserve"> </w:t>
      </w:r>
      <w:r w:rsidR="002D4465" w:rsidRPr="00405FEB">
        <w:rPr>
          <w:i w:val="0"/>
          <w:lang w:val="en-GB"/>
        </w:rPr>
        <w:t>notifi</w:t>
      </w:r>
      <w:r w:rsidR="00A00893">
        <w:rPr>
          <w:i w:val="0"/>
          <w:lang w:val="en-GB"/>
        </w:rPr>
        <w:t>cation</w:t>
      </w:r>
      <w:r w:rsidR="002D4465" w:rsidRPr="00405FEB">
        <w:rPr>
          <w:i w:val="0"/>
          <w:lang w:val="en-GB"/>
        </w:rPr>
        <w:t xml:space="preserve"> </w:t>
      </w:r>
      <w:r>
        <w:rPr>
          <w:i w:val="0"/>
          <w:lang w:val="en-GB"/>
        </w:rPr>
        <w:t xml:space="preserve">about the </w:t>
      </w:r>
      <w:r w:rsidR="00A00893">
        <w:rPr>
          <w:i w:val="0"/>
          <w:lang w:val="en-GB"/>
        </w:rPr>
        <w:t>availability of an</w:t>
      </w:r>
      <w:r w:rsidR="002D4465" w:rsidRPr="00405FEB">
        <w:rPr>
          <w:i w:val="0"/>
          <w:lang w:val="en-GB"/>
        </w:rPr>
        <w:t xml:space="preserve"> </w:t>
      </w:r>
      <w:r w:rsidR="002D4465">
        <w:rPr>
          <w:i w:val="0"/>
          <w:lang w:val="en-GB"/>
        </w:rPr>
        <w:t>HT R</w:t>
      </w:r>
      <w:r w:rsidR="002D4465" w:rsidRPr="00405FEB">
        <w:rPr>
          <w:i w:val="0"/>
          <w:lang w:val="en-GB"/>
        </w:rPr>
        <w:t>equest</w:t>
      </w:r>
      <w:r w:rsidR="00AF4BB5">
        <w:rPr>
          <w:i w:val="0"/>
          <w:lang w:val="en-GB"/>
        </w:rPr>
        <w:t xml:space="preserve"> using the</w:t>
      </w:r>
      <w:r w:rsidR="002D4465" w:rsidRPr="00405FEB">
        <w:rPr>
          <w:i w:val="0"/>
          <w:lang w:val="en-GB"/>
        </w:rPr>
        <w:t xml:space="preserve"> IT infrastructure. </w:t>
      </w:r>
      <w:proofErr w:type="spellStart"/>
      <w:r>
        <w:rPr>
          <w:i w:val="0"/>
          <w:lang w:val="en-GB"/>
        </w:rPr>
        <w:t>Dr.</w:t>
      </w:r>
      <w:proofErr w:type="spellEnd"/>
      <w:r>
        <w:rPr>
          <w:i w:val="0"/>
          <w:lang w:val="en-GB"/>
        </w:rPr>
        <w:t xml:space="preserve"> Johnson’s</w:t>
      </w:r>
      <w:r w:rsidRPr="00405FEB">
        <w:rPr>
          <w:i w:val="0"/>
          <w:lang w:val="en-GB"/>
        </w:rPr>
        <w:t xml:space="preserve"> </w:t>
      </w:r>
      <w:r w:rsidR="00A00893">
        <w:rPr>
          <w:i w:val="0"/>
          <w:lang w:val="en-GB"/>
        </w:rPr>
        <w:t xml:space="preserve">software </w:t>
      </w:r>
      <w:r w:rsidR="002D4465" w:rsidRPr="00405FEB">
        <w:rPr>
          <w:i w:val="0"/>
          <w:lang w:val="en-GB"/>
        </w:rPr>
        <w:t>retrieves documents and images</w:t>
      </w:r>
      <w:r w:rsidR="000B3648">
        <w:rPr>
          <w:i w:val="0"/>
          <w:lang w:val="en-GB"/>
        </w:rPr>
        <w:t xml:space="preserve"> </w:t>
      </w:r>
      <w:r w:rsidR="00A00893">
        <w:rPr>
          <w:i w:val="0"/>
          <w:lang w:val="en-GB"/>
        </w:rPr>
        <w:t>linked to</w:t>
      </w:r>
      <w:r w:rsidR="000B3648">
        <w:rPr>
          <w:i w:val="0"/>
          <w:lang w:val="en-GB"/>
        </w:rPr>
        <w:t xml:space="preserve"> the HT </w:t>
      </w:r>
      <w:r w:rsidR="00A00893">
        <w:rPr>
          <w:i w:val="0"/>
          <w:lang w:val="en-GB"/>
        </w:rPr>
        <w:t>R</w:t>
      </w:r>
      <w:r w:rsidR="000B3648">
        <w:rPr>
          <w:i w:val="0"/>
          <w:lang w:val="en-GB"/>
        </w:rPr>
        <w:t>equest</w:t>
      </w:r>
      <w:r w:rsidR="002D4465" w:rsidRPr="00405FEB">
        <w:rPr>
          <w:i w:val="0"/>
          <w:lang w:val="en-GB"/>
        </w:rPr>
        <w:t xml:space="preserve"> and </w:t>
      </w:r>
      <w:r w:rsidR="00A00893">
        <w:rPr>
          <w:i w:val="0"/>
          <w:lang w:val="en-GB"/>
        </w:rPr>
        <w:t>it allow</w:t>
      </w:r>
      <w:r>
        <w:rPr>
          <w:i w:val="0"/>
          <w:lang w:val="en-GB"/>
        </w:rPr>
        <w:t xml:space="preserve">s </w:t>
      </w:r>
      <w:proofErr w:type="spellStart"/>
      <w:r w:rsidR="00A00893">
        <w:rPr>
          <w:i w:val="0"/>
          <w:lang w:val="en-GB"/>
        </w:rPr>
        <w:t>Dr.</w:t>
      </w:r>
      <w:proofErr w:type="spellEnd"/>
      <w:r w:rsidR="00A00893">
        <w:rPr>
          <w:i w:val="0"/>
          <w:lang w:val="en-GB"/>
        </w:rPr>
        <w:t xml:space="preserve"> Johnson to </w:t>
      </w:r>
      <w:r>
        <w:rPr>
          <w:i w:val="0"/>
          <w:lang w:val="en-GB"/>
        </w:rPr>
        <w:t>review</w:t>
      </w:r>
      <w:r w:rsidRPr="00405FEB">
        <w:rPr>
          <w:i w:val="0"/>
          <w:lang w:val="en-GB"/>
        </w:rPr>
        <w:t xml:space="preserve"> </w:t>
      </w:r>
      <w:r w:rsidR="002D4465" w:rsidRPr="00405FEB">
        <w:rPr>
          <w:i w:val="0"/>
          <w:lang w:val="en-GB"/>
        </w:rPr>
        <w:t xml:space="preserve">the clinical case. </w:t>
      </w:r>
      <w:r w:rsidR="002D4465" w:rsidRPr="00EF5C38">
        <w:rPr>
          <w:i w:val="0"/>
          <w:lang w:val="en-GB"/>
        </w:rPr>
        <w:t xml:space="preserve">Dr Johnson decides that he is able to </w:t>
      </w:r>
      <w:r w:rsidR="002D4465">
        <w:rPr>
          <w:i w:val="0"/>
          <w:lang w:val="en-GB"/>
        </w:rPr>
        <w:t xml:space="preserve">manage the HT </w:t>
      </w:r>
      <w:r>
        <w:rPr>
          <w:i w:val="0"/>
          <w:lang w:val="en-GB"/>
        </w:rPr>
        <w:t xml:space="preserve">request. </w:t>
      </w:r>
      <w:proofErr w:type="spellStart"/>
      <w:r w:rsidR="002D4465" w:rsidRPr="00EF5C38">
        <w:rPr>
          <w:i w:val="0"/>
          <w:lang w:val="en-GB"/>
        </w:rPr>
        <w:t>Dr.</w:t>
      </w:r>
      <w:proofErr w:type="spellEnd"/>
      <w:r w:rsidR="002D4465" w:rsidRPr="00EF5C38">
        <w:rPr>
          <w:i w:val="0"/>
          <w:lang w:val="en-GB"/>
        </w:rPr>
        <w:t xml:space="preserve"> Johnson</w:t>
      </w:r>
      <w:r>
        <w:rPr>
          <w:i w:val="0"/>
          <w:lang w:val="en-GB"/>
        </w:rPr>
        <w:t xml:space="preserve"> </w:t>
      </w:r>
      <w:r w:rsidR="00AF4BB5">
        <w:rPr>
          <w:i w:val="0"/>
          <w:lang w:val="en-GB"/>
        </w:rPr>
        <w:t xml:space="preserve">accepts the request </w:t>
      </w:r>
      <w:proofErr w:type="gramStart"/>
      <w:r w:rsidR="00AF4BB5">
        <w:rPr>
          <w:i w:val="0"/>
          <w:lang w:val="en-GB"/>
        </w:rPr>
        <w:t>electronically</w:t>
      </w:r>
      <w:proofErr w:type="gramEnd"/>
      <w:r w:rsidR="00AF4BB5">
        <w:rPr>
          <w:i w:val="0"/>
          <w:lang w:val="en-GB"/>
        </w:rPr>
        <w:t xml:space="preserve"> which makes </w:t>
      </w:r>
      <w:proofErr w:type="spellStart"/>
      <w:r w:rsidR="00AF4BB5">
        <w:rPr>
          <w:i w:val="0"/>
          <w:lang w:val="en-GB"/>
        </w:rPr>
        <w:t>Dr.</w:t>
      </w:r>
      <w:proofErr w:type="spellEnd"/>
      <w:r w:rsidR="00AF4BB5">
        <w:rPr>
          <w:i w:val="0"/>
          <w:lang w:val="en-GB"/>
        </w:rPr>
        <w:t xml:space="preserve"> Johnson in </w:t>
      </w:r>
      <w:r w:rsidR="002D4465" w:rsidRPr="00EF5C38">
        <w:rPr>
          <w:i w:val="0"/>
          <w:lang w:val="en-GB"/>
        </w:rPr>
        <w:t xml:space="preserve">charge </w:t>
      </w:r>
      <w:r w:rsidR="00AF4BB5">
        <w:rPr>
          <w:i w:val="0"/>
          <w:lang w:val="en-GB"/>
        </w:rPr>
        <w:t xml:space="preserve">of </w:t>
      </w:r>
      <w:r w:rsidR="002D4465" w:rsidRPr="00EF5C38">
        <w:rPr>
          <w:i w:val="0"/>
          <w:lang w:val="en-GB"/>
        </w:rPr>
        <w:t xml:space="preserve">the management of </w:t>
      </w:r>
      <w:r w:rsidR="00AF4BB5">
        <w:rPr>
          <w:i w:val="0"/>
          <w:lang w:val="en-GB"/>
        </w:rPr>
        <w:t>the</w:t>
      </w:r>
      <w:r w:rsidR="00AF4BB5" w:rsidRPr="00EF5C38">
        <w:rPr>
          <w:i w:val="0"/>
          <w:lang w:val="en-GB"/>
        </w:rPr>
        <w:t xml:space="preserve"> </w:t>
      </w:r>
      <w:r w:rsidR="002D4465" w:rsidRPr="00EF5C38">
        <w:rPr>
          <w:i w:val="0"/>
          <w:lang w:val="en-GB"/>
        </w:rPr>
        <w:t xml:space="preserve">HT for this clinical case. </w:t>
      </w:r>
      <w:proofErr w:type="spellStart"/>
      <w:r w:rsidR="002D4465">
        <w:rPr>
          <w:i w:val="0"/>
          <w:lang w:val="en-GB"/>
        </w:rPr>
        <w:t>Dr.</w:t>
      </w:r>
      <w:proofErr w:type="spellEnd"/>
      <w:r w:rsidR="002D4465">
        <w:rPr>
          <w:i w:val="0"/>
          <w:lang w:val="en-GB"/>
        </w:rPr>
        <w:t xml:space="preserve"> Brown is </w:t>
      </w:r>
      <w:r w:rsidR="00AF4BB5">
        <w:rPr>
          <w:i w:val="0"/>
          <w:lang w:val="en-GB"/>
        </w:rPr>
        <w:t xml:space="preserve">electronically notified of </w:t>
      </w:r>
      <w:proofErr w:type="spellStart"/>
      <w:r w:rsidR="00AF4BB5">
        <w:rPr>
          <w:i w:val="0"/>
          <w:lang w:val="en-GB"/>
        </w:rPr>
        <w:t>Dr.</w:t>
      </w:r>
      <w:proofErr w:type="spellEnd"/>
      <w:r w:rsidR="00AF4BB5">
        <w:rPr>
          <w:i w:val="0"/>
          <w:lang w:val="en-GB"/>
        </w:rPr>
        <w:t xml:space="preserve"> Johnson’s acceptance of the HT Request.</w:t>
      </w:r>
    </w:p>
    <w:p w14:paraId="1E816CF6" w14:textId="09866D8E" w:rsidR="00651FEC" w:rsidRPr="004477E7" w:rsidRDefault="00853753" w:rsidP="002D4465">
      <w:pPr>
        <w:pStyle w:val="AuthorInstructions"/>
        <w:rPr>
          <w:i w:val="0"/>
          <w:lang w:val="en-GB"/>
        </w:rPr>
      </w:pPr>
      <w:r>
        <w:rPr>
          <w:i w:val="0"/>
          <w:lang w:val="en-GB"/>
        </w:rPr>
        <w:t xml:space="preserve">The </w:t>
      </w:r>
      <w:proofErr w:type="spellStart"/>
      <w:r>
        <w:rPr>
          <w:i w:val="0"/>
          <w:lang w:val="en-GB"/>
        </w:rPr>
        <w:t>Dr.</w:t>
      </w:r>
      <w:proofErr w:type="spellEnd"/>
      <w:r>
        <w:rPr>
          <w:i w:val="0"/>
          <w:lang w:val="en-GB"/>
        </w:rPr>
        <w:t xml:space="preserve"> Johnson </w:t>
      </w:r>
      <w:r w:rsidR="0079539F">
        <w:rPr>
          <w:i w:val="0"/>
          <w:lang w:val="en-GB"/>
        </w:rPr>
        <w:t xml:space="preserve">software automatically </w:t>
      </w:r>
      <w:r>
        <w:rPr>
          <w:i w:val="0"/>
          <w:lang w:val="en-GB"/>
        </w:rPr>
        <w:t xml:space="preserve">updates </w:t>
      </w:r>
      <w:r w:rsidR="00AC06A5">
        <w:rPr>
          <w:i w:val="0"/>
          <w:lang w:val="en-GB"/>
        </w:rPr>
        <w:t>the workflow document</w:t>
      </w:r>
      <w:r w:rsidR="005C45A9">
        <w:rPr>
          <w:i w:val="0"/>
          <w:lang w:val="en-GB"/>
        </w:rPr>
        <w:t xml:space="preserve"> by </w:t>
      </w:r>
      <w:r w:rsidR="00AC06A5">
        <w:rPr>
          <w:i w:val="0"/>
          <w:lang w:val="en-GB"/>
        </w:rPr>
        <w:t xml:space="preserve">marking </w:t>
      </w:r>
      <w:r w:rsidR="005C45A9">
        <w:rPr>
          <w:i w:val="0"/>
          <w:lang w:val="en-GB"/>
        </w:rPr>
        <w:t xml:space="preserve">the document indicating he is </w:t>
      </w:r>
      <w:r w:rsidR="00AC06A5">
        <w:rPr>
          <w:i w:val="0"/>
          <w:lang w:val="en-GB"/>
        </w:rPr>
        <w:t xml:space="preserve">in charge of HT Request. </w:t>
      </w:r>
    </w:p>
    <w:p w14:paraId="5485C261" w14:textId="77777777" w:rsidR="002D4465" w:rsidRPr="00465300" w:rsidRDefault="002D4465" w:rsidP="002D4465">
      <w:pPr>
        <w:pStyle w:val="Corpodeltesto"/>
        <w:rPr>
          <w:b/>
          <w:lang w:val="en-GB"/>
        </w:rPr>
      </w:pPr>
      <w:r w:rsidRPr="00465300">
        <w:rPr>
          <w:b/>
          <w:lang w:val="en-GB"/>
        </w:rPr>
        <w:t>C. Involvement of participants to HT</w:t>
      </w:r>
    </w:p>
    <w:p w14:paraId="2A7EE5FF" w14:textId="10CFF768" w:rsidR="002D4465" w:rsidRDefault="002D4465" w:rsidP="002D4465">
      <w:pPr>
        <w:pStyle w:val="Corpodeltesto"/>
        <w:rPr>
          <w:lang w:val="en-GB"/>
        </w:rPr>
      </w:pPr>
      <w:r w:rsidRPr="00465300">
        <w:rPr>
          <w:lang w:val="en-GB"/>
        </w:rPr>
        <w:t>Dr Johnson</w:t>
      </w:r>
      <w:r w:rsidR="00AF4BB5">
        <w:rPr>
          <w:lang w:val="en-GB"/>
        </w:rPr>
        <w:t xml:space="preserve"> considers how to staff the HT and determines that only he and </w:t>
      </w:r>
      <w:proofErr w:type="spellStart"/>
      <w:r w:rsidR="00AF4BB5">
        <w:rPr>
          <w:lang w:val="en-GB"/>
        </w:rPr>
        <w:t>Dr.</w:t>
      </w:r>
      <w:proofErr w:type="spellEnd"/>
      <w:r w:rsidR="00AF4BB5">
        <w:rPr>
          <w:lang w:val="en-GB"/>
        </w:rPr>
        <w:t xml:space="preserve"> Brown </w:t>
      </w:r>
      <w:r w:rsidR="000B3648">
        <w:rPr>
          <w:lang w:val="en-GB"/>
        </w:rPr>
        <w:t xml:space="preserve">are </w:t>
      </w:r>
      <w:r w:rsidR="00AF4BB5">
        <w:rPr>
          <w:lang w:val="en-GB"/>
        </w:rPr>
        <w:t>need</w:t>
      </w:r>
      <w:r w:rsidR="00381F98">
        <w:rPr>
          <w:lang w:val="en-GB"/>
        </w:rPr>
        <w:t>ed</w:t>
      </w:r>
      <w:r w:rsidR="00AF4BB5">
        <w:rPr>
          <w:lang w:val="en-GB"/>
        </w:rPr>
        <w:t>.</w:t>
      </w:r>
      <w:r w:rsidRPr="00465300">
        <w:rPr>
          <w:lang w:val="en-GB"/>
        </w:rPr>
        <w:t xml:space="preserve"> </w:t>
      </w:r>
      <w:proofErr w:type="spellStart"/>
      <w:r w:rsidR="0086091D">
        <w:rPr>
          <w:lang w:val="en-GB"/>
        </w:rPr>
        <w:t>Dr.</w:t>
      </w:r>
      <w:proofErr w:type="spellEnd"/>
      <w:r w:rsidR="0086091D">
        <w:rPr>
          <w:lang w:val="en-GB"/>
        </w:rPr>
        <w:t xml:space="preserve"> Johnson decides that t</w:t>
      </w:r>
      <w:r w:rsidR="00BC328C">
        <w:rPr>
          <w:lang w:val="en-GB"/>
        </w:rPr>
        <w:t>he staffing of the HT is complete</w:t>
      </w:r>
      <w:r w:rsidR="0086091D">
        <w:rPr>
          <w:lang w:val="en-GB"/>
        </w:rPr>
        <w:t xml:space="preserve"> and no any other professionals </w:t>
      </w:r>
      <w:r w:rsidR="005C45A9">
        <w:rPr>
          <w:lang w:val="en-GB"/>
        </w:rPr>
        <w:t>will</w:t>
      </w:r>
      <w:r w:rsidR="0086091D">
        <w:rPr>
          <w:lang w:val="en-GB"/>
        </w:rPr>
        <w:t xml:space="preserve"> be in</w:t>
      </w:r>
      <w:r w:rsidR="005C45A9">
        <w:rPr>
          <w:lang w:val="en-GB"/>
        </w:rPr>
        <w:t>cluded</w:t>
      </w:r>
      <w:r w:rsidR="0086091D">
        <w:rPr>
          <w:lang w:val="en-GB"/>
        </w:rPr>
        <w:t>.</w:t>
      </w:r>
      <w:r w:rsidR="00BC328C">
        <w:rPr>
          <w:lang w:val="en-GB"/>
        </w:rPr>
        <w:t xml:space="preserve"> </w:t>
      </w:r>
      <w:r w:rsidR="00FB4B84">
        <w:rPr>
          <w:lang w:val="en-GB"/>
        </w:rPr>
        <w:t xml:space="preserve"> </w:t>
      </w:r>
    </w:p>
    <w:p w14:paraId="02143D38" w14:textId="5434B2B7" w:rsidR="00AC06A5" w:rsidRDefault="003061FB" w:rsidP="002D4465">
      <w:pPr>
        <w:pStyle w:val="Corpodeltesto"/>
        <w:rPr>
          <w:lang w:val="en-GB"/>
        </w:rPr>
      </w:pPr>
      <w:r>
        <w:rPr>
          <w:lang w:val="en-GB"/>
        </w:rPr>
        <w:t>To</w:t>
      </w:r>
      <w:r w:rsidR="002D4465" w:rsidRPr="00465300">
        <w:rPr>
          <w:lang w:val="en-GB"/>
        </w:rPr>
        <w:t xml:space="preserve"> </w:t>
      </w:r>
      <w:r w:rsidR="00E72885">
        <w:rPr>
          <w:lang w:val="en-GB"/>
        </w:rPr>
        <w:t>appropriately treat</w:t>
      </w:r>
      <w:r w:rsidR="002D4465">
        <w:rPr>
          <w:lang w:val="en-GB"/>
        </w:rPr>
        <w:t xml:space="preserve"> </w:t>
      </w:r>
      <w:r>
        <w:rPr>
          <w:lang w:val="en-GB"/>
        </w:rPr>
        <w:t xml:space="preserve">the </w:t>
      </w:r>
      <w:r w:rsidR="002D4465">
        <w:rPr>
          <w:lang w:val="en-GB"/>
        </w:rPr>
        <w:t xml:space="preserve">patient, </w:t>
      </w:r>
      <w:proofErr w:type="spellStart"/>
      <w:r w:rsidR="002D4465" w:rsidRPr="008B42F3">
        <w:rPr>
          <w:lang w:val="en-GB"/>
        </w:rPr>
        <w:t>Dr.</w:t>
      </w:r>
      <w:proofErr w:type="spellEnd"/>
      <w:r w:rsidR="002D4465" w:rsidRPr="008B42F3">
        <w:rPr>
          <w:lang w:val="en-GB"/>
        </w:rPr>
        <w:t xml:space="preserve"> Johnson </w:t>
      </w:r>
      <w:r w:rsidR="00E72885">
        <w:rPr>
          <w:lang w:val="en-GB"/>
        </w:rPr>
        <w:t xml:space="preserve">decides </w:t>
      </w:r>
      <w:r>
        <w:rPr>
          <w:lang w:val="en-GB"/>
        </w:rPr>
        <w:t xml:space="preserve">that </w:t>
      </w:r>
      <w:r w:rsidR="002D4465" w:rsidRPr="008B42F3">
        <w:rPr>
          <w:lang w:val="en-GB"/>
        </w:rPr>
        <w:t xml:space="preserve">a new echocardiogram (Cine-loops) is </w:t>
      </w:r>
      <w:r>
        <w:rPr>
          <w:lang w:val="en-GB"/>
        </w:rPr>
        <w:t>needed</w:t>
      </w:r>
      <w:r w:rsidR="002D4465" w:rsidRPr="008B42F3">
        <w:rPr>
          <w:lang w:val="en-GB"/>
        </w:rPr>
        <w:t xml:space="preserve">. </w:t>
      </w:r>
      <w:r w:rsidR="00381F98">
        <w:rPr>
          <w:lang w:val="en-GB"/>
        </w:rPr>
        <w:t>Electronically</w:t>
      </w:r>
      <w:r>
        <w:rPr>
          <w:lang w:val="en-GB"/>
        </w:rPr>
        <w:t xml:space="preserve">, </w:t>
      </w:r>
      <w:proofErr w:type="spellStart"/>
      <w:r w:rsidR="002D4465" w:rsidRPr="008B42F3">
        <w:rPr>
          <w:lang w:val="en-GB"/>
        </w:rPr>
        <w:t>Dr.</w:t>
      </w:r>
      <w:proofErr w:type="spellEnd"/>
      <w:r w:rsidR="002D4465" w:rsidRPr="008B42F3">
        <w:rPr>
          <w:lang w:val="en-GB"/>
        </w:rPr>
        <w:t xml:space="preserve"> Johnson </w:t>
      </w:r>
      <w:r>
        <w:rPr>
          <w:lang w:val="en-GB"/>
        </w:rPr>
        <w:t xml:space="preserve">completes </w:t>
      </w:r>
      <w:r w:rsidR="002D4465">
        <w:rPr>
          <w:lang w:val="en-GB"/>
        </w:rPr>
        <w:t xml:space="preserve">the request </w:t>
      </w:r>
      <w:r>
        <w:rPr>
          <w:lang w:val="en-GB"/>
        </w:rPr>
        <w:t>for a new</w:t>
      </w:r>
      <w:r w:rsidR="002D4465" w:rsidRPr="008B42F3">
        <w:rPr>
          <w:lang w:val="en-GB"/>
        </w:rPr>
        <w:t xml:space="preserve"> </w:t>
      </w:r>
      <w:proofErr w:type="gramStart"/>
      <w:r w:rsidR="002D4465" w:rsidRPr="008B42F3">
        <w:rPr>
          <w:lang w:val="en-GB"/>
        </w:rPr>
        <w:t>echocardiogram</w:t>
      </w:r>
      <w:r>
        <w:rPr>
          <w:lang w:val="en-GB"/>
        </w:rPr>
        <w:t xml:space="preserve"> which</w:t>
      </w:r>
      <w:proofErr w:type="gramEnd"/>
      <w:r>
        <w:rPr>
          <w:lang w:val="en-GB"/>
        </w:rPr>
        <w:t xml:space="preserve"> is electronically sent to </w:t>
      </w:r>
      <w:proofErr w:type="spellStart"/>
      <w:r>
        <w:rPr>
          <w:lang w:val="en-GB"/>
        </w:rPr>
        <w:t>Dr.</w:t>
      </w:r>
      <w:proofErr w:type="spellEnd"/>
      <w:r>
        <w:rPr>
          <w:lang w:val="en-GB"/>
        </w:rPr>
        <w:t xml:space="preserve"> Brown.</w:t>
      </w:r>
      <w:r w:rsidR="002D4465">
        <w:rPr>
          <w:lang w:val="en-GB"/>
        </w:rPr>
        <w:t xml:space="preserve"> </w:t>
      </w:r>
    </w:p>
    <w:p w14:paraId="3001DAEF" w14:textId="0E9CF922" w:rsidR="00E47476" w:rsidRPr="00CF3431" w:rsidRDefault="00AC06A5" w:rsidP="004477E7">
      <w:pPr>
        <w:pStyle w:val="AuthorInstructions"/>
        <w:rPr>
          <w:lang w:val="en-GB"/>
        </w:rPr>
      </w:pPr>
      <w:proofErr w:type="spellStart"/>
      <w:r>
        <w:rPr>
          <w:i w:val="0"/>
          <w:lang w:val="en-GB"/>
        </w:rPr>
        <w:t>Dr.</w:t>
      </w:r>
      <w:proofErr w:type="spellEnd"/>
      <w:r>
        <w:rPr>
          <w:i w:val="0"/>
          <w:lang w:val="en-GB"/>
        </w:rPr>
        <w:t xml:space="preserve"> Johnson </w:t>
      </w:r>
      <w:r w:rsidR="005C45A9">
        <w:rPr>
          <w:i w:val="0"/>
          <w:lang w:val="en-GB"/>
        </w:rPr>
        <w:t xml:space="preserve">system </w:t>
      </w:r>
      <w:r>
        <w:rPr>
          <w:i w:val="0"/>
          <w:lang w:val="en-GB"/>
        </w:rPr>
        <w:t>automatically</w:t>
      </w:r>
      <w:r w:rsidR="005C45A9">
        <w:rPr>
          <w:i w:val="0"/>
          <w:lang w:val="en-GB"/>
        </w:rPr>
        <w:t xml:space="preserve"> updates</w:t>
      </w:r>
      <w:r>
        <w:rPr>
          <w:i w:val="0"/>
          <w:lang w:val="en-GB"/>
        </w:rPr>
        <w:t xml:space="preserve"> the workflow document</w:t>
      </w:r>
      <w:r w:rsidR="005C45A9">
        <w:rPr>
          <w:i w:val="0"/>
          <w:lang w:val="en-GB"/>
        </w:rPr>
        <w:t xml:space="preserve"> indicating</w:t>
      </w:r>
      <w:r>
        <w:rPr>
          <w:i w:val="0"/>
          <w:lang w:val="en-GB"/>
        </w:rPr>
        <w:t xml:space="preserve"> </w:t>
      </w:r>
      <w:r w:rsidR="00BA3034">
        <w:rPr>
          <w:i w:val="0"/>
          <w:lang w:val="en-GB"/>
        </w:rPr>
        <w:t xml:space="preserve">that there aren’t </w:t>
      </w:r>
      <w:r w:rsidR="00E72885">
        <w:rPr>
          <w:i w:val="0"/>
          <w:lang w:val="en-GB"/>
        </w:rPr>
        <w:t xml:space="preserve">other </w:t>
      </w:r>
      <w:r w:rsidR="00BA3034">
        <w:rPr>
          <w:i w:val="0"/>
          <w:lang w:val="en-GB"/>
        </w:rPr>
        <w:t>invited professionals and a</w:t>
      </w:r>
      <w:r>
        <w:rPr>
          <w:i w:val="0"/>
          <w:lang w:val="en-GB"/>
        </w:rPr>
        <w:t xml:space="preserve"> request of new exams </w:t>
      </w:r>
      <w:r w:rsidR="00BA3034">
        <w:rPr>
          <w:i w:val="0"/>
          <w:lang w:val="en-GB"/>
        </w:rPr>
        <w:t xml:space="preserve">is required for </w:t>
      </w:r>
      <w:proofErr w:type="spellStart"/>
      <w:r>
        <w:rPr>
          <w:i w:val="0"/>
          <w:lang w:val="en-GB"/>
        </w:rPr>
        <w:t>Dr.</w:t>
      </w:r>
      <w:proofErr w:type="spellEnd"/>
      <w:r>
        <w:rPr>
          <w:i w:val="0"/>
          <w:lang w:val="en-GB"/>
        </w:rPr>
        <w:t xml:space="preserve"> Brown</w:t>
      </w:r>
      <w:r w:rsidR="00E72885">
        <w:rPr>
          <w:i w:val="0"/>
          <w:lang w:val="en-GB"/>
        </w:rPr>
        <w:t xml:space="preserve"> to perform</w:t>
      </w:r>
      <w:r>
        <w:rPr>
          <w:i w:val="0"/>
          <w:lang w:val="en-GB"/>
        </w:rPr>
        <w:t xml:space="preserve">.  </w:t>
      </w:r>
    </w:p>
    <w:p w14:paraId="05ACDC20" w14:textId="04CC5476" w:rsidR="007A2E50" w:rsidRDefault="007A2E50" w:rsidP="001E4EEA">
      <w:pPr>
        <w:pStyle w:val="Corpodeltesto"/>
        <w:rPr>
          <w:b/>
          <w:lang w:val="en-GB"/>
        </w:rPr>
      </w:pPr>
      <w:r>
        <w:rPr>
          <w:b/>
          <w:lang w:val="en-GB"/>
        </w:rPr>
        <w:t>D</w:t>
      </w:r>
      <w:r w:rsidRPr="00465300">
        <w:rPr>
          <w:b/>
          <w:lang w:val="en-GB"/>
        </w:rPr>
        <w:t xml:space="preserve">. </w:t>
      </w:r>
      <w:r>
        <w:rPr>
          <w:b/>
          <w:lang w:val="en-GB"/>
        </w:rPr>
        <w:t xml:space="preserve"> Filling additional requirements of the HT</w:t>
      </w:r>
    </w:p>
    <w:p w14:paraId="07743D61" w14:textId="21755917" w:rsidR="002D4465" w:rsidRPr="00B05F9B" w:rsidRDefault="002D4465" w:rsidP="001E4EEA">
      <w:pPr>
        <w:pStyle w:val="Corpodeltesto"/>
        <w:rPr>
          <w:b/>
          <w:u w:val="single"/>
          <w:lang w:val="en-GB"/>
        </w:rPr>
      </w:pPr>
      <w:proofErr w:type="spellStart"/>
      <w:r>
        <w:rPr>
          <w:lang w:val="en-GB"/>
        </w:rPr>
        <w:t>Dr.</w:t>
      </w:r>
      <w:proofErr w:type="spellEnd"/>
      <w:r>
        <w:rPr>
          <w:lang w:val="en-GB"/>
        </w:rPr>
        <w:t xml:space="preserve"> Brown </w:t>
      </w:r>
      <w:r w:rsidR="003061FB">
        <w:rPr>
          <w:lang w:val="en-GB"/>
        </w:rPr>
        <w:t xml:space="preserve">performs </w:t>
      </w:r>
      <w:r w:rsidR="003061FB" w:rsidRPr="008B42F3">
        <w:rPr>
          <w:lang w:val="en-GB"/>
        </w:rPr>
        <w:t>a new echocardiogram (Cine-loops)</w:t>
      </w:r>
      <w:r>
        <w:rPr>
          <w:lang w:val="en-GB"/>
        </w:rPr>
        <w:t xml:space="preserve">. </w:t>
      </w:r>
    </w:p>
    <w:p w14:paraId="116355C2" w14:textId="701B38E3" w:rsidR="002D4465" w:rsidRDefault="002D4465" w:rsidP="001E4EEA">
      <w:pPr>
        <w:pStyle w:val="Corpodeltesto"/>
        <w:rPr>
          <w:lang w:val="en-GB"/>
        </w:rPr>
      </w:pPr>
      <w:r w:rsidRPr="00931C15">
        <w:rPr>
          <w:lang w:val="en-GB"/>
        </w:rPr>
        <w:t xml:space="preserve">When the new echocardiogram </w:t>
      </w:r>
      <w:r w:rsidR="003061FB">
        <w:rPr>
          <w:lang w:val="en-GB"/>
        </w:rPr>
        <w:t>results are electronically</w:t>
      </w:r>
      <w:r w:rsidR="003061FB" w:rsidRPr="00931C15">
        <w:rPr>
          <w:lang w:val="en-GB"/>
        </w:rPr>
        <w:t xml:space="preserve"> </w:t>
      </w:r>
      <w:r w:rsidRPr="00931C15">
        <w:rPr>
          <w:lang w:val="en-GB"/>
        </w:rPr>
        <w:t xml:space="preserve">available, </w:t>
      </w:r>
      <w:proofErr w:type="spellStart"/>
      <w:r w:rsidR="00B52BB1">
        <w:rPr>
          <w:lang w:val="en-GB"/>
        </w:rPr>
        <w:t>Dr.</w:t>
      </w:r>
      <w:proofErr w:type="spellEnd"/>
      <w:r w:rsidR="00B52BB1">
        <w:rPr>
          <w:lang w:val="en-GB"/>
        </w:rPr>
        <w:t xml:space="preserve"> Johnson is electronically notified and his system can retrieve the documents</w:t>
      </w:r>
      <w:r w:rsidRPr="00931C15">
        <w:rPr>
          <w:lang w:val="en-GB"/>
        </w:rPr>
        <w:t xml:space="preserve"> through an IT infrastructure</w:t>
      </w:r>
      <w:r w:rsidR="003061FB">
        <w:rPr>
          <w:lang w:val="en-GB"/>
        </w:rPr>
        <w:t>.</w:t>
      </w:r>
    </w:p>
    <w:p w14:paraId="0F561B11" w14:textId="133552C0" w:rsidR="004604CF" w:rsidRPr="004604CF" w:rsidRDefault="004604CF" w:rsidP="001E4EEA">
      <w:pPr>
        <w:pStyle w:val="Corpodeltesto"/>
      </w:pPr>
      <w:proofErr w:type="spellStart"/>
      <w:r w:rsidRPr="004477E7">
        <w:rPr>
          <w:lang w:val="en-GB"/>
        </w:rPr>
        <w:t>Dr.</w:t>
      </w:r>
      <w:proofErr w:type="spellEnd"/>
      <w:r w:rsidRPr="004477E7">
        <w:rPr>
          <w:lang w:val="en-GB"/>
        </w:rPr>
        <w:t xml:space="preserve"> Brown </w:t>
      </w:r>
      <w:r w:rsidR="00E72885">
        <w:rPr>
          <w:lang w:val="en-GB"/>
        </w:rPr>
        <w:t xml:space="preserve">system </w:t>
      </w:r>
      <w:r w:rsidRPr="004477E7">
        <w:rPr>
          <w:lang w:val="en-GB"/>
        </w:rPr>
        <w:t xml:space="preserve">automatically </w:t>
      </w:r>
      <w:r w:rsidR="00E72885" w:rsidRPr="004477E7">
        <w:rPr>
          <w:lang w:val="en-GB"/>
        </w:rPr>
        <w:t xml:space="preserve">updates </w:t>
      </w:r>
      <w:r w:rsidRPr="004477E7">
        <w:rPr>
          <w:lang w:val="en-GB"/>
        </w:rPr>
        <w:t>the workflow document</w:t>
      </w:r>
      <w:r w:rsidR="00E72885">
        <w:rPr>
          <w:lang w:val="en-GB"/>
        </w:rPr>
        <w:t xml:space="preserve"> with indications </w:t>
      </w:r>
      <w:r w:rsidRPr="004477E7">
        <w:rPr>
          <w:lang w:val="en-GB"/>
        </w:rPr>
        <w:t xml:space="preserve">that results of new exams are now available.  </w:t>
      </w:r>
    </w:p>
    <w:p w14:paraId="067CF195" w14:textId="77777777" w:rsidR="002D4465" w:rsidRPr="00465300" w:rsidRDefault="002D4465" w:rsidP="002D4465">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24C91FC" w14:textId="6CB6B0C0" w:rsidR="002D4465" w:rsidRDefault="00766D5B" w:rsidP="002D4465">
      <w:pPr>
        <w:pStyle w:val="Corpodeltesto"/>
        <w:rPr>
          <w:lang w:val="en-GB"/>
        </w:rPr>
      </w:pPr>
      <w:proofErr w:type="spellStart"/>
      <w:r>
        <w:rPr>
          <w:lang w:val="en-GB"/>
        </w:rPr>
        <w:t>Dr.</w:t>
      </w:r>
      <w:proofErr w:type="spellEnd"/>
      <w:r>
        <w:rPr>
          <w:lang w:val="en-GB"/>
        </w:rPr>
        <w:t xml:space="preserve"> Johnson </w:t>
      </w:r>
      <w:r w:rsidR="00E72885">
        <w:rPr>
          <w:lang w:val="en-GB"/>
        </w:rPr>
        <w:t xml:space="preserve">software </w:t>
      </w:r>
      <w:r>
        <w:rPr>
          <w:lang w:val="en-GB"/>
        </w:rPr>
        <w:t>retrieve</w:t>
      </w:r>
      <w:r w:rsidR="00EB2BCB">
        <w:rPr>
          <w:lang w:val="en-GB"/>
        </w:rPr>
        <w:t>s</w:t>
      </w:r>
      <w:r>
        <w:rPr>
          <w:lang w:val="en-GB"/>
        </w:rPr>
        <w:t xml:space="preserve"> all clinical documents and images, and </w:t>
      </w:r>
      <w:proofErr w:type="spellStart"/>
      <w:r>
        <w:rPr>
          <w:lang w:val="en-GB"/>
        </w:rPr>
        <w:t>Dr.</w:t>
      </w:r>
      <w:proofErr w:type="spellEnd"/>
      <w:r>
        <w:rPr>
          <w:lang w:val="en-GB"/>
        </w:rPr>
        <w:t xml:space="preserve"> Johnson </w:t>
      </w:r>
      <w:r w:rsidR="003061FB">
        <w:rPr>
          <w:lang w:val="en-GB"/>
        </w:rPr>
        <w:t>creates</w:t>
      </w:r>
      <w:r w:rsidR="003061FB" w:rsidRPr="00885071">
        <w:rPr>
          <w:lang w:val="en-GB"/>
        </w:rPr>
        <w:t xml:space="preserve"> </w:t>
      </w:r>
      <w:r w:rsidR="002D4465" w:rsidRPr="00885071">
        <w:rPr>
          <w:lang w:val="en-GB"/>
        </w:rPr>
        <w:t>a preliminary individual report</w:t>
      </w:r>
      <w:r>
        <w:rPr>
          <w:lang w:val="en-GB"/>
        </w:rPr>
        <w:t xml:space="preserve">. </w:t>
      </w:r>
      <w:proofErr w:type="spellStart"/>
      <w:r>
        <w:rPr>
          <w:lang w:val="en-GB"/>
        </w:rPr>
        <w:t>Dr.</w:t>
      </w:r>
      <w:proofErr w:type="spellEnd"/>
      <w:r>
        <w:rPr>
          <w:lang w:val="en-GB"/>
        </w:rPr>
        <w:t xml:space="preserve"> Johnson </w:t>
      </w:r>
      <w:r w:rsidR="00E72885">
        <w:rPr>
          <w:lang w:val="en-GB"/>
        </w:rPr>
        <w:t xml:space="preserve">software </w:t>
      </w:r>
      <w:r>
        <w:rPr>
          <w:lang w:val="en-GB"/>
        </w:rPr>
        <w:t>shares this document</w:t>
      </w:r>
      <w:r w:rsidR="00CF4451">
        <w:rPr>
          <w:lang w:val="en-GB"/>
        </w:rPr>
        <w:t xml:space="preserve"> with HT</w:t>
      </w:r>
      <w:r w:rsidR="001E4EEA">
        <w:rPr>
          <w:lang w:val="en-GB"/>
        </w:rPr>
        <w:t xml:space="preserve"> </w:t>
      </w:r>
      <w:r w:rsidR="001E4EEA" w:rsidRPr="00931C15">
        <w:rPr>
          <w:lang w:val="en-GB"/>
        </w:rPr>
        <w:t>members through an IT infrastructure</w:t>
      </w:r>
      <w:r w:rsidR="002D4465">
        <w:rPr>
          <w:lang w:val="en-GB"/>
        </w:rPr>
        <w:t>.</w:t>
      </w:r>
    </w:p>
    <w:p w14:paraId="19A5A6E5" w14:textId="1C98CEF4" w:rsidR="005B52E9" w:rsidRPr="004477E7" w:rsidRDefault="005B52E9" w:rsidP="004477E7">
      <w:pPr>
        <w:pStyle w:val="AuthorInstructions"/>
        <w:rPr>
          <w:i w:val="0"/>
          <w:lang w:val="en-GB"/>
        </w:rPr>
      </w:pPr>
      <w:proofErr w:type="spellStart"/>
      <w:r w:rsidRPr="000772CA">
        <w:rPr>
          <w:i w:val="0"/>
          <w:lang w:val="en-GB"/>
        </w:rPr>
        <w:t>Dr.</w:t>
      </w:r>
      <w:proofErr w:type="spellEnd"/>
      <w:r w:rsidRPr="000772CA">
        <w:rPr>
          <w:i w:val="0"/>
          <w:lang w:val="en-GB"/>
        </w:rPr>
        <w:t xml:space="preserve"> Johnson </w:t>
      </w:r>
      <w:r w:rsidR="00E72885" w:rsidRPr="000375FA">
        <w:rPr>
          <w:i w:val="0"/>
          <w:lang w:val="en-GB"/>
        </w:rPr>
        <w:t>software</w:t>
      </w:r>
      <w:r w:rsidR="00E72885">
        <w:rPr>
          <w:lang w:val="en-GB"/>
        </w:rPr>
        <w:t xml:space="preserve"> </w:t>
      </w:r>
      <w:r w:rsidRPr="000772CA">
        <w:rPr>
          <w:i w:val="0"/>
          <w:lang w:val="en-GB"/>
        </w:rPr>
        <w:t>automatically</w:t>
      </w:r>
      <w:r w:rsidR="00E72885">
        <w:rPr>
          <w:i w:val="0"/>
          <w:lang w:val="en-GB"/>
        </w:rPr>
        <w:t xml:space="preserve"> </w:t>
      </w:r>
      <w:r w:rsidR="00E72885" w:rsidRPr="000772CA">
        <w:rPr>
          <w:i w:val="0"/>
          <w:lang w:val="en-GB"/>
        </w:rPr>
        <w:t>updates</w:t>
      </w:r>
      <w:r w:rsidRPr="000772CA">
        <w:rPr>
          <w:i w:val="0"/>
          <w:lang w:val="en-GB"/>
        </w:rPr>
        <w:t xml:space="preserve"> the workflow document, </w:t>
      </w:r>
      <w:r w:rsidR="00E72885">
        <w:rPr>
          <w:i w:val="0"/>
          <w:lang w:val="en-GB"/>
        </w:rPr>
        <w:t>indicating</w:t>
      </w:r>
      <w:r w:rsidR="00E72885" w:rsidRPr="000772CA">
        <w:rPr>
          <w:i w:val="0"/>
          <w:lang w:val="en-GB"/>
        </w:rPr>
        <w:t xml:space="preserve"> </w:t>
      </w:r>
      <w:r w:rsidRPr="000772CA">
        <w:rPr>
          <w:i w:val="0"/>
          <w:lang w:val="en-GB"/>
        </w:rPr>
        <w:t xml:space="preserve">that preliminary individual report is now available.    </w:t>
      </w:r>
    </w:p>
    <w:p w14:paraId="18194B1A" w14:textId="608D45A9" w:rsidR="002D4465" w:rsidRDefault="002D4465" w:rsidP="002D4465">
      <w:pPr>
        <w:pStyle w:val="Corpodeltesto"/>
        <w:rPr>
          <w:lang w:val="en-GB"/>
        </w:rPr>
      </w:pPr>
      <w:r>
        <w:rPr>
          <w:b/>
          <w:lang w:val="en-GB"/>
        </w:rPr>
        <w:t>F</w:t>
      </w:r>
      <w:r w:rsidRPr="00465300">
        <w:rPr>
          <w:b/>
          <w:lang w:val="en-GB"/>
        </w:rPr>
        <w:t xml:space="preserve">. </w:t>
      </w:r>
      <w:r w:rsidR="00483939">
        <w:rPr>
          <w:b/>
          <w:lang w:val="en-GB"/>
        </w:rPr>
        <w:t>HT Decision</w:t>
      </w:r>
    </w:p>
    <w:p w14:paraId="1D62E2B7" w14:textId="2E5BD731" w:rsidR="002D4465" w:rsidRPr="00027729" w:rsidRDefault="002D4465" w:rsidP="00C57C6C">
      <w:pPr>
        <w:pStyle w:val="AuthorInstructions"/>
        <w:numPr>
          <w:ilvl w:val="0"/>
          <w:numId w:val="24"/>
        </w:numPr>
        <w:rPr>
          <w:i w:val="0"/>
          <w:lang w:val="en-GB"/>
        </w:rPr>
      </w:pPr>
      <w:proofErr w:type="spellStart"/>
      <w:r w:rsidRPr="00885071">
        <w:rPr>
          <w:i w:val="0"/>
          <w:lang w:val="en-GB"/>
        </w:rPr>
        <w:t>Dr.</w:t>
      </w:r>
      <w:proofErr w:type="spellEnd"/>
      <w:r w:rsidRPr="00885071">
        <w:rPr>
          <w:i w:val="0"/>
          <w:lang w:val="en-GB"/>
        </w:rPr>
        <w:t xml:space="preserve"> Johnson decides</w:t>
      </w:r>
      <w:r>
        <w:rPr>
          <w:i w:val="0"/>
          <w:lang w:val="en-GB"/>
        </w:rPr>
        <w:t xml:space="preserve"> it is better to speak with </w:t>
      </w:r>
      <w:proofErr w:type="spellStart"/>
      <w:r>
        <w:rPr>
          <w:i w:val="0"/>
          <w:lang w:val="en-GB"/>
        </w:rPr>
        <w:t>Dr.</w:t>
      </w:r>
      <w:proofErr w:type="spellEnd"/>
      <w:r>
        <w:rPr>
          <w:i w:val="0"/>
          <w:lang w:val="en-GB"/>
        </w:rPr>
        <w:t xml:space="preserve"> Brown through</w:t>
      </w:r>
      <w:r w:rsidRPr="00885071">
        <w:rPr>
          <w:i w:val="0"/>
          <w:lang w:val="en-GB"/>
        </w:rPr>
        <w:t xml:space="preserve"> a videoconference. </w:t>
      </w:r>
      <w:proofErr w:type="spellStart"/>
      <w:r w:rsidRPr="00885071">
        <w:rPr>
          <w:i w:val="0"/>
          <w:lang w:val="en-GB"/>
        </w:rPr>
        <w:t>Dr.</w:t>
      </w:r>
      <w:proofErr w:type="spellEnd"/>
      <w:r w:rsidRPr="00885071">
        <w:rPr>
          <w:i w:val="0"/>
          <w:lang w:val="en-GB"/>
        </w:rPr>
        <w:t xml:space="preserve"> Johnson </w:t>
      </w:r>
      <w:r w:rsidR="00C00BEF">
        <w:rPr>
          <w:i w:val="0"/>
          <w:lang w:val="en-GB"/>
        </w:rPr>
        <w:t xml:space="preserve">secretary uses the software to </w:t>
      </w:r>
      <w:r w:rsidR="003061FB">
        <w:rPr>
          <w:i w:val="0"/>
          <w:lang w:val="en-GB"/>
        </w:rPr>
        <w:t>request a virtual meeting</w:t>
      </w:r>
      <w:r w:rsidR="003061FB" w:rsidRPr="00885071">
        <w:rPr>
          <w:i w:val="0"/>
          <w:lang w:val="en-GB"/>
        </w:rPr>
        <w:t xml:space="preserve"> </w:t>
      </w:r>
      <w:r w:rsidR="003061FB">
        <w:rPr>
          <w:i w:val="0"/>
          <w:lang w:val="en-GB"/>
        </w:rPr>
        <w:t xml:space="preserve">for </w:t>
      </w:r>
      <w:r w:rsidRPr="00885071">
        <w:rPr>
          <w:i w:val="0"/>
          <w:lang w:val="en-GB"/>
        </w:rPr>
        <w:t>next Monday at 10</w:t>
      </w:r>
      <w:r w:rsidR="00C00BEF">
        <w:rPr>
          <w:i w:val="0"/>
          <w:lang w:val="en-GB"/>
        </w:rPr>
        <w:t>:</w:t>
      </w:r>
      <w:r w:rsidRPr="00885071">
        <w:rPr>
          <w:i w:val="0"/>
          <w:lang w:val="en-GB"/>
        </w:rPr>
        <w:t>00</w:t>
      </w:r>
      <w:r w:rsidR="00C00BEF">
        <w:rPr>
          <w:i w:val="0"/>
          <w:lang w:val="en-GB"/>
        </w:rPr>
        <w:t xml:space="preserve"> am. </w:t>
      </w:r>
      <w:proofErr w:type="spellStart"/>
      <w:r w:rsidRPr="00885071">
        <w:rPr>
          <w:i w:val="0"/>
          <w:lang w:val="en-GB"/>
        </w:rPr>
        <w:t>Dr.</w:t>
      </w:r>
      <w:proofErr w:type="spellEnd"/>
      <w:r w:rsidRPr="00885071">
        <w:rPr>
          <w:i w:val="0"/>
          <w:lang w:val="en-GB"/>
        </w:rPr>
        <w:t xml:space="preserve"> </w:t>
      </w:r>
      <w:r>
        <w:rPr>
          <w:i w:val="0"/>
          <w:lang w:val="en-GB"/>
        </w:rPr>
        <w:t>Brown</w:t>
      </w:r>
      <w:r w:rsidRPr="00885071">
        <w:rPr>
          <w:i w:val="0"/>
          <w:lang w:val="en-GB"/>
        </w:rPr>
        <w:t xml:space="preserve"> is </w:t>
      </w:r>
      <w:r w:rsidR="003061FB">
        <w:rPr>
          <w:i w:val="0"/>
          <w:lang w:val="en-GB"/>
        </w:rPr>
        <w:t xml:space="preserve">electronically </w:t>
      </w:r>
      <w:r w:rsidRPr="00885071">
        <w:rPr>
          <w:i w:val="0"/>
          <w:lang w:val="en-GB"/>
        </w:rPr>
        <w:t xml:space="preserve">notified </w:t>
      </w:r>
      <w:r w:rsidR="003061FB">
        <w:rPr>
          <w:i w:val="0"/>
          <w:lang w:val="en-GB"/>
        </w:rPr>
        <w:t>of the meeting</w:t>
      </w:r>
      <w:r w:rsidRPr="00885071">
        <w:rPr>
          <w:i w:val="0"/>
          <w:lang w:val="en-GB"/>
        </w:rPr>
        <w:t>.</w:t>
      </w:r>
      <w:r w:rsidR="00027729">
        <w:rPr>
          <w:i w:val="0"/>
          <w:lang w:val="en-GB"/>
        </w:rPr>
        <w:t xml:space="preserve"> </w:t>
      </w:r>
      <w:r w:rsidR="00027729" w:rsidRPr="00027729">
        <w:rPr>
          <w:i w:val="0"/>
          <w:lang w:val="en-GB"/>
        </w:rPr>
        <w:t xml:space="preserve"> </w:t>
      </w:r>
      <w:proofErr w:type="spellStart"/>
      <w:r w:rsidR="00027729" w:rsidRPr="00027729">
        <w:rPr>
          <w:i w:val="0"/>
          <w:lang w:val="en-GB"/>
        </w:rPr>
        <w:t>Dr.</w:t>
      </w:r>
      <w:proofErr w:type="spellEnd"/>
      <w:r w:rsidR="00027729" w:rsidRPr="00027729">
        <w:rPr>
          <w:i w:val="0"/>
          <w:lang w:val="en-GB"/>
        </w:rPr>
        <w:t xml:space="preserve"> Johnson </w:t>
      </w:r>
      <w:r w:rsidR="00C00BEF">
        <w:rPr>
          <w:i w:val="0"/>
          <w:lang w:val="en-GB"/>
        </w:rPr>
        <w:t xml:space="preserve">software </w:t>
      </w:r>
      <w:r w:rsidR="00C00BEF" w:rsidRPr="00027729">
        <w:rPr>
          <w:i w:val="0"/>
          <w:lang w:val="en-GB"/>
        </w:rPr>
        <w:t xml:space="preserve">automatically </w:t>
      </w:r>
      <w:r w:rsidR="00027729" w:rsidRPr="00027729">
        <w:rPr>
          <w:i w:val="0"/>
          <w:lang w:val="en-GB"/>
        </w:rPr>
        <w:t xml:space="preserve">updates the workflow document, </w:t>
      </w:r>
      <w:r w:rsidR="00C00BEF">
        <w:rPr>
          <w:i w:val="0"/>
          <w:lang w:val="en-GB"/>
        </w:rPr>
        <w:t>indicating</w:t>
      </w:r>
      <w:r w:rsidR="00C00BEF" w:rsidRPr="00027729">
        <w:rPr>
          <w:i w:val="0"/>
          <w:lang w:val="en-GB"/>
        </w:rPr>
        <w:t xml:space="preserve"> </w:t>
      </w:r>
      <w:r w:rsidR="00027729" w:rsidRPr="00027729">
        <w:rPr>
          <w:i w:val="0"/>
          <w:lang w:val="en-GB"/>
        </w:rPr>
        <w:t xml:space="preserve">that </w:t>
      </w:r>
      <w:r w:rsidR="00027729">
        <w:rPr>
          <w:i w:val="0"/>
          <w:lang w:val="en-GB"/>
        </w:rPr>
        <w:t>a videoconference is planned</w:t>
      </w:r>
      <w:r w:rsidR="00027729" w:rsidRPr="00027729">
        <w:rPr>
          <w:i w:val="0"/>
          <w:lang w:val="en-GB"/>
        </w:rPr>
        <w:t xml:space="preserve">.    </w:t>
      </w:r>
    </w:p>
    <w:p w14:paraId="0FB77818" w14:textId="58EB3743" w:rsidR="002D4465" w:rsidRPr="00122C35" w:rsidRDefault="002D4465" w:rsidP="00C57C6C">
      <w:pPr>
        <w:pStyle w:val="AuthorInstructions"/>
        <w:numPr>
          <w:ilvl w:val="0"/>
          <w:numId w:val="24"/>
        </w:numPr>
        <w:rPr>
          <w:i w:val="0"/>
          <w:lang w:val="en-GB"/>
        </w:rPr>
      </w:pPr>
      <w:r w:rsidRPr="00885071">
        <w:rPr>
          <w:i w:val="0"/>
          <w:lang w:val="en-GB"/>
        </w:rPr>
        <w:t xml:space="preserve">The HT </w:t>
      </w:r>
      <w:r w:rsidR="00381F98" w:rsidRPr="00885071">
        <w:rPr>
          <w:i w:val="0"/>
          <w:lang w:val="en-GB"/>
        </w:rPr>
        <w:t>meet</w:t>
      </w:r>
      <w:r w:rsidR="00381F98">
        <w:rPr>
          <w:i w:val="0"/>
          <w:lang w:val="en-GB"/>
        </w:rPr>
        <w:t xml:space="preserve">s </w:t>
      </w:r>
      <w:r w:rsidR="003061FB">
        <w:rPr>
          <w:i w:val="0"/>
          <w:lang w:val="en-GB"/>
        </w:rPr>
        <w:t>via</w:t>
      </w:r>
      <w:r w:rsidRPr="00885071">
        <w:rPr>
          <w:i w:val="0"/>
          <w:lang w:val="en-GB"/>
        </w:rPr>
        <w:t xml:space="preserve"> videoconference </w:t>
      </w:r>
      <w:r w:rsidR="00C00BEF">
        <w:rPr>
          <w:i w:val="0"/>
          <w:lang w:val="en-GB"/>
        </w:rPr>
        <w:t xml:space="preserve">at 10:00 am on </w:t>
      </w:r>
      <w:r w:rsidRPr="00885071">
        <w:rPr>
          <w:i w:val="0"/>
          <w:lang w:val="en-GB"/>
        </w:rPr>
        <w:t xml:space="preserve">Monday. The HT </w:t>
      </w:r>
      <w:r w:rsidR="00F36C44">
        <w:rPr>
          <w:i w:val="0"/>
          <w:lang w:val="en-GB"/>
        </w:rPr>
        <w:t>reviews</w:t>
      </w:r>
      <w:r w:rsidR="00F36C44" w:rsidRPr="00885071">
        <w:rPr>
          <w:i w:val="0"/>
          <w:lang w:val="en-GB"/>
        </w:rPr>
        <w:t xml:space="preserve"> </w:t>
      </w:r>
      <w:r w:rsidRPr="00885071">
        <w:rPr>
          <w:i w:val="0"/>
          <w:lang w:val="en-GB"/>
        </w:rPr>
        <w:t xml:space="preserve">the clinical case and </w:t>
      </w:r>
      <w:r w:rsidR="00F36C44">
        <w:rPr>
          <w:i w:val="0"/>
          <w:lang w:val="en-GB"/>
        </w:rPr>
        <w:t xml:space="preserve">decides the best treatment path for the patient, which is </w:t>
      </w:r>
      <w:r w:rsidRPr="00885071">
        <w:rPr>
          <w:i w:val="0"/>
          <w:lang w:val="en-GB"/>
        </w:rPr>
        <w:t xml:space="preserve">a </w:t>
      </w:r>
      <w:proofErr w:type="gramStart"/>
      <w:r w:rsidRPr="00885071">
        <w:rPr>
          <w:i w:val="0"/>
          <w:lang w:val="en-GB"/>
        </w:rPr>
        <w:t>CABG</w:t>
      </w:r>
      <w:r w:rsidR="00F36C44">
        <w:rPr>
          <w:i w:val="0"/>
          <w:lang w:val="en-GB"/>
        </w:rPr>
        <w:t xml:space="preserve"> which</w:t>
      </w:r>
      <w:proofErr w:type="gramEnd"/>
      <w:r w:rsidR="00F36C44">
        <w:rPr>
          <w:i w:val="0"/>
          <w:lang w:val="en-GB"/>
        </w:rPr>
        <w:t xml:space="preserve"> will be performed.  </w:t>
      </w:r>
      <w:proofErr w:type="spellStart"/>
      <w:r w:rsidR="00F36C44">
        <w:rPr>
          <w:i w:val="0"/>
          <w:lang w:val="en-GB"/>
        </w:rPr>
        <w:t>Dr.</w:t>
      </w:r>
      <w:proofErr w:type="spellEnd"/>
      <w:r w:rsidR="00F36C44">
        <w:rPr>
          <w:i w:val="0"/>
          <w:lang w:val="en-GB"/>
        </w:rPr>
        <w:t xml:space="preserve"> Jo</w:t>
      </w:r>
      <w:r w:rsidRPr="00C67DFF">
        <w:rPr>
          <w:i w:val="0"/>
          <w:lang w:val="en-GB"/>
        </w:rPr>
        <w:t xml:space="preserve">hnson creates </w:t>
      </w:r>
      <w:r w:rsidR="00F36C44">
        <w:rPr>
          <w:i w:val="0"/>
          <w:lang w:val="en-GB"/>
        </w:rPr>
        <w:t xml:space="preserve">a </w:t>
      </w:r>
      <w:r w:rsidRPr="00C67DFF">
        <w:rPr>
          <w:i w:val="0"/>
          <w:lang w:val="en-GB"/>
        </w:rPr>
        <w:t xml:space="preserve">final report </w:t>
      </w:r>
      <w:r w:rsidR="00F36C44">
        <w:rPr>
          <w:i w:val="0"/>
          <w:lang w:val="en-GB"/>
        </w:rPr>
        <w:t>based on the HT discussion and conclusion</w:t>
      </w:r>
      <w:r w:rsidRPr="00C67DFF">
        <w:rPr>
          <w:i w:val="0"/>
          <w:lang w:val="en-GB"/>
        </w:rPr>
        <w:t xml:space="preserve">.  </w:t>
      </w:r>
      <w:r w:rsidRPr="00C67DFF">
        <w:rPr>
          <w:i w:val="0"/>
          <w:lang w:val="en-GB"/>
        </w:rPr>
        <w:lastRenderedPageBreak/>
        <w:t xml:space="preserve">The final report contains the list of exams required by </w:t>
      </w:r>
      <w:proofErr w:type="spellStart"/>
      <w:r w:rsidRPr="00C67DFF">
        <w:rPr>
          <w:i w:val="0"/>
          <w:lang w:val="en-GB"/>
        </w:rPr>
        <w:t>Dr.</w:t>
      </w:r>
      <w:proofErr w:type="spellEnd"/>
      <w:r w:rsidRPr="00C67DFF">
        <w:rPr>
          <w:i w:val="0"/>
          <w:lang w:val="en-GB"/>
        </w:rPr>
        <w:t xml:space="preserve"> Johnson for the preparation of </w:t>
      </w:r>
      <w:r>
        <w:rPr>
          <w:i w:val="0"/>
          <w:lang w:val="en-GB"/>
        </w:rPr>
        <w:t xml:space="preserve">the </w:t>
      </w:r>
      <w:r w:rsidR="00F43556">
        <w:rPr>
          <w:i w:val="0"/>
          <w:lang w:val="en-GB"/>
        </w:rPr>
        <w:t xml:space="preserve">following </w:t>
      </w:r>
      <w:r w:rsidRPr="00C67DFF">
        <w:rPr>
          <w:i w:val="0"/>
          <w:lang w:val="en-GB"/>
        </w:rPr>
        <w:t>intervention</w:t>
      </w:r>
      <w:r w:rsidR="00F43556">
        <w:rPr>
          <w:i w:val="0"/>
          <w:lang w:val="en-GB"/>
        </w:rPr>
        <w:t>s</w:t>
      </w:r>
      <w:r w:rsidRPr="00C67DFF">
        <w:rPr>
          <w:i w:val="0"/>
          <w:lang w:val="en-GB"/>
        </w:rPr>
        <w:t xml:space="preserv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 </w:t>
      </w:r>
      <w:proofErr w:type="spellStart"/>
      <w:r w:rsidR="00AE445F">
        <w:rPr>
          <w:i w:val="0"/>
          <w:lang w:val="en-GB"/>
        </w:rPr>
        <w:t>Dr.</w:t>
      </w:r>
      <w:proofErr w:type="spellEnd"/>
      <w:r w:rsidR="00AE445F">
        <w:rPr>
          <w:i w:val="0"/>
          <w:lang w:val="en-GB"/>
        </w:rPr>
        <w:t xml:space="preserve"> Johnson</w:t>
      </w:r>
      <w:r w:rsidR="00F43556">
        <w:rPr>
          <w:i w:val="0"/>
          <w:lang w:val="en-GB"/>
        </w:rPr>
        <w:t>’s software</w:t>
      </w:r>
      <w:r w:rsidR="00AE445F">
        <w:rPr>
          <w:i w:val="0"/>
          <w:lang w:val="en-GB"/>
        </w:rPr>
        <w:t xml:space="preserve"> creates t</w:t>
      </w:r>
      <w:r w:rsidR="00F36C44">
        <w:rPr>
          <w:i w:val="0"/>
          <w:lang w:val="en-GB"/>
        </w:rPr>
        <w:t xml:space="preserve">he final </w:t>
      </w:r>
      <w:r w:rsidRPr="00C67DFF">
        <w:rPr>
          <w:i w:val="0"/>
          <w:lang w:val="en-GB"/>
        </w:rPr>
        <w:t xml:space="preserve">document </w:t>
      </w:r>
      <w:r w:rsidR="00AE445F">
        <w:rPr>
          <w:i w:val="0"/>
          <w:lang w:val="en-GB"/>
        </w:rPr>
        <w:t xml:space="preserve">and </w:t>
      </w:r>
      <w:proofErr w:type="gramStart"/>
      <w:r w:rsidR="00F43556">
        <w:rPr>
          <w:i w:val="0"/>
          <w:lang w:val="en-GB"/>
        </w:rPr>
        <w:t>enable</w:t>
      </w:r>
      <w:proofErr w:type="gramEnd"/>
      <w:r w:rsidR="00AE445F">
        <w:rPr>
          <w:i w:val="0"/>
          <w:lang w:val="en-GB"/>
        </w:rPr>
        <w:t xml:space="preserve"> </w:t>
      </w:r>
      <w:r w:rsidR="004B6750">
        <w:rPr>
          <w:i w:val="0"/>
          <w:lang w:val="en-GB"/>
        </w:rPr>
        <w:t xml:space="preserve">availability of the document for </w:t>
      </w:r>
      <w:r w:rsidRPr="004B6750">
        <w:rPr>
          <w:i w:val="0"/>
          <w:lang w:val="en-GB"/>
        </w:rPr>
        <w:t xml:space="preserve">all HT members </w:t>
      </w:r>
      <w:r w:rsidR="00F43556">
        <w:rPr>
          <w:i w:val="0"/>
          <w:lang w:val="en-GB"/>
        </w:rPr>
        <w:t>(</w:t>
      </w:r>
      <w:proofErr w:type="spellStart"/>
      <w:r w:rsidR="00F43556">
        <w:rPr>
          <w:i w:val="0"/>
          <w:lang w:val="en-GB"/>
        </w:rPr>
        <w:t>Dr.</w:t>
      </w:r>
      <w:proofErr w:type="spellEnd"/>
      <w:r w:rsidR="00F43556">
        <w:rPr>
          <w:i w:val="0"/>
          <w:lang w:val="en-GB"/>
        </w:rPr>
        <w:t xml:space="preserve"> Brown) </w:t>
      </w:r>
      <w:r w:rsidR="00F36C44" w:rsidRPr="004B6750">
        <w:rPr>
          <w:i w:val="0"/>
          <w:lang w:val="en-GB"/>
        </w:rPr>
        <w:t>and proper notification is sent to the members</w:t>
      </w:r>
      <w:r w:rsidRPr="004B6750">
        <w:rPr>
          <w:i w:val="0"/>
          <w:lang w:val="en-GB"/>
        </w:rPr>
        <w:t xml:space="preserve">. </w:t>
      </w:r>
      <w:proofErr w:type="spellStart"/>
      <w:r w:rsidR="0085137A" w:rsidRPr="004B6750">
        <w:rPr>
          <w:i w:val="0"/>
          <w:lang w:val="en-GB"/>
        </w:rPr>
        <w:t>Dr.</w:t>
      </w:r>
      <w:proofErr w:type="spellEnd"/>
      <w:r w:rsidR="0085137A" w:rsidRPr="004B6750">
        <w:rPr>
          <w:i w:val="0"/>
          <w:lang w:val="en-GB"/>
        </w:rPr>
        <w:t xml:space="preserve"> Johnson </w:t>
      </w:r>
      <w:r w:rsidR="00F43556">
        <w:rPr>
          <w:i w:val="0"/>
          <w:lang w:val="en-GB"/>
        </w:rPr>
        <w:t xml:space="preserve">software </w:t>
      </w:r>
      <w:r w:rsidR="00F43556" w:rsidRPr="004B6750">
        <w:rPr>
          <w:i w:val="0"/>
          <w:lang w:val="en-GB"/>
        </w:rPr>
        <w:t xml:space="preserve">automatically </w:t>
      </w:r>
      <w:r w:rsidR="0085137A" w:rsidRPr="004B6750">
        <w:rPr>
          <w:i w:val="0"/>
          <w:lang w:val="en-GB"/>
        </w:rPr>
        <w:t xml:space="preserve">updates the workflow document, </w:t>
      </w:r>
      <w:r w:rsidR="00F43556">
        <w:rPr>
          <w:i w:val="0"/>
          <w:lang w:val="en-GB"/>
        </w:rPr>
        <w:t>indicating</w:t>
      </w:r>
      <w:r w:rsidR="00F43556" w:rsidRPr="004B6750">
        <w:rPr>
          <w:i w:val="0"/>
          <w:lang w:val="en-GB"/>
        </w:rPr>
        <w:t xml:space="preserve"> </w:t>
      </w:r>
      <w:r w:rsidR="0085137A" w:rsidRPr="004B6750">
        <w:rPr>
          <w:i w:val="0"/>
          <w:lang w:val="en-GB"/>
        </w:rPr>
        <w:t xml:space="preserve">that </w:t>
      </w:r>
      <w:r w:rsidR="0085137A" w:rsidRPr="00122C35">
        <w:rPr>
          <w:i w:val="0"/>
          <w:lang w:val="en-GB"/>
        </w:rPr>
        <w:t xml:space="preserve">a final report is now available.    </w:t>
      </w:r>
    </w:p>
    <w:p w14:paraId="0C86D85C" w14:textId="77777777" w:rsidR="002D4465" w:rsidRPr="006C4FA0" w:rsidRDefault="002D4465" w:rsidP="002D4465">
      <w:pPr>
        <w:pStyle w:val="AuthorInstructions"/>
        <w:rPr>
          <w:b/>
          <w:i w:val="0"/>
          <w:lang w:val="en-GB"/>
        </w:rPr>
      </w:pPr>
      <w:r w:rsidRPr="006C4FA0">
        <w:rPr>
          <w:b/>
          <w:i w:val="0"/>
          <w:lang w:val="en-GB"/>
        </w:rPr>
        <w:t>G. Finalization of needed documents for intervention or treatment</w:t>
      </w:r>
    </w:p>
    <w:p w14:paraId="3E85BACF" w14:textId="611B97B8" w:rsidR="00B11F16" w:rsidRDefault="00F36C44" w:rsidP="00C57C6C">
      <w:pPr>
        <w:pStyle w:val="AuthorInstructions"/>
        <w:numPr>
          <w:ilvl w:val="0"/>
          <w:numId w:val="27"/>
        </w:numPr>
        <w:rPr>
          <w:i w:val="0"/>
          <w:lang w:val="en-GB" w:eastAsia="it-IT"/>
        </w:rPr>
      </w:pPr>
      <w:r>
        <w:rPr>
          <w:i w:val="0"/>
          <w:lang w:val="en-GB"/>
        </w:rPr>
        <w:t xml:space="preserve">Based on the </w:t>
      </w:r>
      <w:r w:rsidR="002D4465" w:rsidRPr="00885071">
        <w:rPr>
          <w:i w:val="0"/>
          <w:lang w:val="en-GB"/>
        </w:rPr>
        <w:t xml:space="preserve">final report, </w:t>
      </w:r>
      <w:proofErr w:type="spellStart"/>
      <w:r w:rsidR="002D4465" w:rsidRPr="00885071">
        <w:rPr>
          <w:i w:val="0"/>
          <w:lang w:val="en-GB"/>
        </w:rPr>
        <w:t>Dr.</w:t>
      </w:r>
      <w:proofErr w:type="spellEnd"/>
      <w:r w:rsidR="002D4465" w:rsidRPr="00885071">
        <w:rPr>
          <w:i w:val="0"/>
          <w:lang w:val="en-GB"/>
        </w:rPr>
        <w:t xml:space="preserve"> </w:t>
      </w:r>
      <w:r w:rsidR="002D4465">
        <w:rPr>
          <w:i w:val="0"/>
          <w:lang w:val="en-GB"/>
        </w:rPr>
        <w:t>Brown</w:t>
      </w:r>
      <w:r w:rsidR="002D4465" w:rsidRPr="00885071">
        <w:rPr>
          <w:i w:val="0"/>
          <w:lang w:val="en-GB"/>
        </w:rPr>
        <w:t xml:space="preserve"> </w:t>
      </w:r>
      <w:r>
        <w:rPr>
          <w:i w:val="0"/>
          <w:lang w:val="en-GB"/>
        </w:rPr>
        <w:t xml:space="preserve">performs the </w:t>
      </w:r>
      <w:proofErr w:type="spellStart"/>
      <w:r w:rsidRPr="00C67DFF">
        <w:rPr>
          <w:i w:val="0"/>
          <w:lang w:val="en-GB"/>
        </w:rPr>
        <w:t>Hemogasanalysis</w:t>
      </w:r>
      <w:proofErr w:type="spellEnd"/>
      <w:r w:rsidRPr="00C67DFF">
        <w:rPr>
          <w:i w:val="0"/>
          <w:lang w:val="en-GB"/>
        </w:rPr>
        <w:t xml:space="preserve"> and Ec</w:t>
      </w:r>
      <w:r w:rsidR="00396DAB">
        <w:rPr>
          <w:i w:val="0"/>
          <w:lang w:val="en-GB"/>
        </w:rPr>
        <w:t>h</w:t>
      </w:r>
      <w:r w:rsidRPr="00C67DFF">
        <w:rPr>
          <w:i w:val="0"/>
          <w:lang w:val="en-GB"/>
        </w:rPr>
        <w:t>o-</w:t>
      </w:r>
      <w:proofErr w:type="spellStart"/>
      <w:r w:rsidRPr="00C67DFF">
        <w:rPr>
          <w:i w:val="0"/>
          <w:lang w:val="en-GB"/>
        </w:rPr>
        <w:t>color</w:t>
      </w:r>
      <w:proofErr w:type="spellEnd"/>
      <w:r w:rsidRPr="00C67DFF">
        <w:rPr>
          <w:i w:val="0"/>
          <w:lang w:val="en-GB"/>
        </w:rPr>
        <w:t xml:space="preserve"> </w:t>
      </w:r>
      <w:r w:rsidR="00381F98" w:rsidRPr="00C67DFF">
        <w:rPr>
          <w:i w:val="0"/>
          <w:lang w:val="en-GB"/>
        </w:rPr>
        <w:t>Doppler</w:t>
      </w:r>
      <w:r w:rsidRPr="00C67DFF">
        <w:rPr>
          <w:i w:val="0"/>
          <w:lang w:val="en-GB"/>
        </w:rPr>
        <w:t xml:space="preserve"> (Cine-loops).</w:t>
      </w:r>
      <w:r w:rsidR="007123DB">
        <w:rPr>
          <w:i w:val="0"/>
          <w:lang w:val="en-GB"/>
        </w:rPr>
        <w:t xml:space="preserve"> </w:t>
      </w:r>
      <w:proofErr w:type="spellStart"/>
      <w:r w:rsidR="007123DB">
        <w:rPr>
          <w:i w:val="0"/>
          <w:lang w:val="en-GB"/>
        </w:rPr>
        <w:t>Dr.</w:t>
      </w:r>
      <w:proofErr w:type="spellEnd"/>
      <w:r w:rsidR="007123DB">
        <w:rPr>
          <w:i w:val="0"/>
          <w:lang w:val="en-GB"/>
        </w:rPr>
        <w:t xml:space="preserve"> Brown</w:t>
      </w:r>
      <w:r w:rsidR="003E6A4C">
        <w:rPr>
          <w:i w:val="0"/>
          <w:lang w:val="en-GB"/>
        </w:rPr>
        <w:t xml:space="preserve">, </w:t>
      </w:r>
      <w:r w:rsidR="00F43556">
        <w:rPr>
          <w:i w:val="0"/>
          <w:lang w:val="en-GB"/>
        </w:rPr>
        <w:t xml:space="preserve">using </w:t>
      </w:r>
      <w:r w:rsidR="003E6A4C">
        <w:rPr>
          <w:i w:val="0"/>
          <w:lang w:val="en-GB"/>
        </w:rPr>
        <w:t xml:space="preserve">his software, shares the results of </w:t>
      </w:r>
      <w:r w:rsidR="00F43556">
        <w:rPr>
          <w:i w:val="0"/>
          <w:lang w:val="en-GB"/>
        </w:rPr>
        <w:t xml:space="preserve">the </w:t>
      </w:r>
      <w:r w:rsidR="003E6A4C">
        <w:rPr>
          <w:i w:val="0"/>
          <w:lang w:val="en-GB"/>
        </w:rPr>
        <w:t>exams</w:t>
      </w:r>
      <w:r w:rsidR="007123DB">
        <w:rPr>
          <w:i w:val="0"/>
          <w:lang w:val="en-GB"/>
        </w:rPr>
        <w:t xml:space="preserve"> </w:t>
      </w:r>
      <w:r w:rsidR="003E6A4C">
        <w:rPr>
          <w:i w:val="0"/>
          <w:lang w:val="en-GB"/>
        </w:rPr>
        <w:t>with</w:t>
      </w:r>
      <w:r w:rsidR="007123DB">
        <w:rPr>
          <w:i w:val="0"/>
          <w:lang w:val="en-GB"/>
        </w:rPr>
        <w:t xml:space="preserve"> </w:t>
      </w:r>
      <w:proofErr w:type="spellStart"/>
      <w:r w:rsidR="007123DB">
        <w:rPr>
          <w:i w:val="0"/>
          <w:lang w:val="en-GB"/>
        </w:rPr>
        <w:t>Dr.</w:t>
      </w:r>
      <w:proofErr w:type="spellEnd"/>
      <w:r w:rsidR="007123DB">
        <w:rPr>
          <w:i w:val="0"/>
          <w:lang w:val="en-GB"/>
        </w:rPr>
        <w:t xml:space="preserve"> Johnson and confirm</w:t>
      </w:r>
      <w:r w:rsidR="003E6A4C">
        <w:rPr>
          <w:i w:val="0"/>
          <w:lang w:val="en-GB"/>
        </w:rPr>
        <w:t>s</w:t>
      </w:r>
      <w:r w:rsidR="007123DB">
        <w:rPr>
          <w:i w:val="0"/>
          <w:lang w:val="en-GB"/>
        </w:rPr>
        <w:t xml:space="preserve"> electronically that </w:t>
      </w:r>
      <w:r w:rsidR="00F43556">
        <w:rPr>
          <w:i w:val="0"/>
          <w:lang w:val="en-GB"/>
        </w:rPr>
        <w:t xml:space="preserve">the </w:t>
      </w:r>
      <w:r w:rsidR="007123DB">
        <w:rPr>
          <w:i w:val="0"/>
          <w:lang w:val="en-GB"/>
        </w:rPr>
        <w:t xml:space="preserve">workflow is </w:t>
      </w:r>
      <w:r w:rsidR="00F43556">
        <w:rPr>
          <w:i w:val="0"/>
          <w:lang w:val="en-GB"/>
        </w:rPr>
        <w:t>completed</w:t>
      </w:r>
      <w:r w:rsidR="007123DB">
        <w:rPr>
          <w:i w:val="0"/>
          <w:lang w:val="en-GB"/>
        </w:rPr>
        <w:t>.</w:t>
      </w:r>
      <w:r w:rsidR="007123DB">
        <w:rPr>
          <w:i w:val="0"/>
          <w:lang w:val="en-GB" w:eastAsia="it-IT"/>
        </w:rPr>
        <w:t xml:space="preserve"> </w:t>
      </w:r>
      <w:proofErr w:type="spellStart"/>
      <w:r w:rsidR="007123DB" w:rsidRPr="007123DB">
        <w:rPr>
          <w:i w:val="0"/>
          <w:lang w:val="en-GB"/>
        </w:rPr>
        <w:t>Dr.</w:t>
      </w:r>
      <w:proofErr w:type="spellEnd"/>
      <w:r w:rsidR="007123DB" w:rsidRPr="007123DB">
        <w:rPr>
          <w:i w:val="0"/>
          <w:lang w:val="en-GB"/>
        </w:rPr>
        <w:t xml:space="preserve"> </w:t>
      </w:r>
      <w:r w:rsidR="007123DB">
        <w:rPr>
          <w:i w:val="0"/>
          <w:lang w:val="en-GB"/>
        </w:rPr>
        <w:t>Brown</w:t>
      </w:r>
      <w:r w:rsidR="00F43556">
        <w:rPr>
          <w:i w:val="0"/>
          <w:lang w:val="en-GB"/>
        </w:rPr>
        <w:t>’s software</w:t>
      </w:r>
      <w:r w:rsidR="007123DB" w:rsidRPr="007123DB">
        <w:rPr>
          <w:i w:val="0"/>
          <w:lang w:val="en-GB"/>
        </w:rPr>
        <w:t xml:space="preserve"> </w:t>
      </w:r>
      <w:r w:rsidR="00F43556" w:rsidRPr="007123DB">
        <w:rPr>
          <w:i w:val="0"/>
          <w:lang w:val="en-GB"/>
        </w:rPr>
        <w:t xml:space="preserve">automatically </w:t>
      </w:r>
      <w:r w:rsidR="007123DB" w:rsidRPr="007123DB">
        <w:rPr>
          <w:i w:val="0"/>
          <w:lang w:val="en-GB"/>
        </w:rPr>
        <w:t>updates the workflow document</w:t>
      </w:r>
      <w:r w:rsidR="007123DB">
        <w:rPr>
          <w:i w:val="0"/>
          <w:lang w:val="en-GB"/>
        </w:rPr>
        <w:t xml:space="preserve"> </w:t>
      </w:r>
      <w:r w:rsidR="00F43556">
        <w:rPr>
          <w:i w:val="0"/>
          <w:lang w:val="en-GB"/>
        </w:rPr>
        <w:t xml:space="preserve">for the </w:t>
      </w:r>
      <w:r w:rsidR="007123DB">
        <w:rPr>
          <w:i w:val="0"/>
          <w:lang w:val="en-GB"/>
        </w:rPr>
        <w:t>last time</w:t>
      </w:r>
      <w:r w:rsidR="007123DB" w:rsidRPr="007123DB">
        <w:rPr>
          <w:i w:val="0"/>
          <w:lang w:val="en-GB"/>
        </w:rPr>
        <w:t xml:space="preserve">, </w:t>
      </w:r>
      <w:r w:rsidR="00F43556">
        <w:rPr>
          <w:i w:val="0"/>
          <w:lang w:val="en-GB"/>
        </w:rPr>
        <w:t>indicating</w:t>
      </w:r>
      <w:r w:rsidR="00F43556" w:rsidRPr="007123DB">
        <w:rPr>
          <w:i w:val="0"/>
          <w:lang w:val="en-GB"/>
        </w:rPr>
        <w:t xml:space="preserve"> </w:t>
      </w:r>
      <w:r w:rsidR="007123DB" w:rsidRPr="007123DB">
        <w:rPr>
          <w:i w:val="0"/>
          <w:lang w:val="en-GB"/>
        </w:rPr>
        <w:t xml:space="preserve">that </w:t>
      </w:r>
      <w:proofErr w:type="gramStart"/>
      <w:r w:rsidR="00F43556">
        <w:rPr>
          <w:i w:val="0"/>
          <w:lang w:val="en-GB"/>
        </w:rPr>
        <w:t xml:space="preserve">the </w:t>
      </w:r>
      <w:r w:rsidR="007123DB">
        <w:rPr>
          <w:i w:val="0"/>
          <w:lang w:val="en-GB"/>
        </w:rPr>
        <w:t xml:space="preserve">workflow is concluded </w:t>
      </w:r>
      <w:r w:rsidR="00F43556">
        <w:rPr>
          <w:i w:val="0"/>
          <w:lang w:val="en-GB"/>
        </w:rPr>
        <w:t>by</w:t>
      </w:r>
      <w:r w:rsidR="007123DB">
        <w:rPr>
          <w:i w:val="0"/>
          <w:lang w:val="en-GB"/>
        </w:rPr>
        <w:t xml:space="preserve"> sharing </w:t>
      </w:r>
      <w:r w:rsidR="00F43556">
        <w:rPr>
          <w:i w:val="0"/>
          <w:lang w:val="en-GB"/>
        </w:rPr>
        <w:t>the</w:t>
      </w:r>
      <w:r w:rsidR="007123DB">
        <w:rPr>
          <w:i w:val="0"/>
          <w:lang w:val="en-GB"/>
        </w:rPr>
        <w:t xml:space="preserve"> results of </w:t>
      </w:r>
      <w:r w:rsidR="00F43556">
        <w:rPr>
          <w:i w:val="0"/>
          <w:lang w:val="en-GB"/>
        </w:rPr>
        <w:t xml:space="preserve">the </w:t>
      </w:r>
      <w:r w:rsidR="007123DB">
        <w:rPr>
          <w:i w:val="0"/>
          <w:lang w:val="en-GB"/>
        </w:rPr>
        <w:t xml:space="preserve">exams </w:t>
      </w:r>
      <w:r w:rsidR="00F43556">
        <w:rPr>
          <w:i w:val="0"/>
          <w:lang w:val="en-GB"/>
        </w:rPr>
        <w:t xml:space="preserve">that were </w:t>
      </w:r>
      <w:r w:rsidR="007123DB">
        <w:rPr>
          <w:i w:val="0"/>
          <w:lang w:val="en-GB"/>
        </w:rPr>
        <w:t xml:space="preserve">requested during </w:t>
      </w:r>
      <w:r w:rsidR="00F43556">
        <w:rPr>
          <w:i w:val="0"/>
          <w:lang w:val="en-GB"/>
        </w:rPr>
        <w:t xml:space="preserve">the </w:t>
      </w:r>
      <w:r w:rsidR="007123DB">
        <w:rPr>
          <w:i w:val="0"/>
          <w:lang w:val="en-GB"/>
        </w:rPr>
        <w:t>videoconference</w:t>
      </w:r>
      <w:proofErr w:type="gramEnd"/>
      <w:r w:rsidR="007123DB" w:rsidRPr="007123DB">
        <w:rPr>
          <w:i w:val="0"/>
          <w:lang w:val="en-GB"/>
        </w:rPr>
        <w:t xml:space="preserve">.    </w:t>
      </w:r>
    </w:p>
    <w:p w14:paraId="34B472F0" w14:textId="4FDD2949" w:rsidR="003A09FE" w:rsidRPr="00681D7E" w:rsidRDefault="00B11F16" w:rsidP="00C57C6C">
      <w:pPr>
        <w:pStyle w:val="AuthorInstructions"/>
        <w:numPr>
          <w:ilvl w:val="0"/>
          <w:numId w:val="27"/>
        </w:numPr>
        <w:rPr>
          <w:i w:val="0"/>
          <w:lang w:val="en-GB" w:eastAsia="it-IT"/>
        </w:rPr>
      </w:pPr>
      <w:proofErr w:type="spellStart"/>
      <w:r w:rsidRPr="00885071">
        <w:rPr>
          <w:i w:val="0"/>
          <w:lang w:val="en-GB"/>
        </w:rPr>
        <w:t>Dr.</w:t>
      </w:r>
      <w:proofErr w:type="spellEnd"/>
      <w:r w:rsidRPr="00885071">
        <w:rPr>
          <w:i w:val="0"/>
          <w:lang w:val="en-GB"/>
        </w:rPr>
        <w:t xml:space="preserve"> Johnson is </w:t>
      </w:r>
      <w:r>
        <w:rPr>
          <w:i w:val="0"/>
          <w:lang w:val="en-GB"/>
        </w:rPr>
        <w:t xml:space="preserve">electronically </w:t>
      </w:r>
      <w:r w:rsidRPr="00885071">
        <w:rPr>
          <w:i w:val="0"/>
          <w:lang w:val="en-GB"/>
        </w:rPr>
        <w:t>notified</w:t>
      </w:r>
      <w:r>
        <w:rPr>
          <w:i w:val="0"/>
          <w:lang w:val="en-GB"/>
        </w:rPr>
        <w:t xml:space="preserve"> when the results are available and</w:t>
      </w:r>
      <w:r w:rsidRPr="00885071">
        <w:rPr>
          <w:i w:val="0"/>
          <w:lang w:val="en-GB"/>
        </w:rPr>
        <w:t xml:space="preserve"> he retrieves </w:t>
      </w:r>
      <w:r>
        <w:rPr>
          <w:i w:val="0"/>
          <w:lang w:val="en-GB"/>
        </w:rPr>
        <w:t xml:space="preserve">the </w:t>
      </w:r>
      <w:r w:rsidRPr="00885071">
        <w:rPr>
          <w:i w:val="0"/>
          <w:lang w:val="en-GB"/>
        </w:rPr>
        <w:t>results.</w:t>
      </w:r>
    </w:p>
    <w:p w14:paraId="09AA1EDB" w14:textId="64FE0449" w:rsidR="005F21E7" w:rsidRPr="000807AC" w:rsidRDefault="005F21E7" w:rsidP="00126A38">
      <w:pPr>
        <w:pStyle w:val="Titolo5"/>
        <w:numPr>
          <w:ilvl w:val="0"/>
          <w:numId w:val="0"/>
        </w:numPr>
        <w:rPr>
          <w:noProof w:val="0"/>
        </w:rPr>
      </w:pPr>
      <w:bookmarkStart w:id="115" w:name="_Toc336006523"/>
      <w:r w:rsidRPr="000807AC">
        <w:rPr>
          <w:noProof w:val="0"/>
        </w:rPr>
        <w:t>X</w:t>
      </w:r>
      <w:r w:rsidR="00104BE6" w:rsidRPr="000807AC">
        <w:rPr>
          <w:noProof w:val="0"/>
        </w:rPr>
        <w:t>.</w:t>
      </w:r>
      <w:r w:rsidR="00AF472E" w:rsidRPr="000807AC">
        <w:rPr>
          <w:noProof w:val="0"/>
        </w:rPr>
        <w:t>4</w:t>
      </w:r>
      <w:r w:rsidRPr="000807AC">
        <w:rPr>
          <w:noProof w:val="0"/>
        </w:rPr>
        <w:t>.</w:t>
      </w:r>
      <w:r w:rsidR="00412649" w:rsidRPr="000807AC">
        <w:rPr>
          <w:noProof w:val="0"/>
        </w:rPr>
        <w:t>2</w:t>
      </w:r>
      <w:r w:rsidR="00FD6B22" w:rsidRPr="000807AC">
        <w:rPr>
          <w:noProof w:val="0"/>
        </w:rPr>
        <w:t>.</w:t>
      </w:r>
      <w:r w:rsidR="00126A38" w:rsidRPr="000807AC">
        <w:rPr>
          <w:noProof w:val="0"/>
        </w:rPr>
        <w:t>1.</w:t>
      </w:r>
      <w:r w:rsidRPr="000807AC">
        <w:rPr>
          <w:noProof w:val="0"/>
        </w:rPr>
        <w:t xml:space="preserve">2 </w:t>
      </w:r>
      <w:r w:rsidR="003276F4">
        <w:rPr>
          <w:noProof w:val="0"/>
        </w:rPr>
        <w:t>Basic Heart Team</w:t>
      </w:r>
      <w:r w:rsidR="00803A00">
        <w:rPr>
          <w:noProof w:val="0"/>
        </w:rPr>
        <w:t xml:space="preserve"> </w:t>
      </w:r>
      <w:r w:rsidR="00CC39D8">
        <w:rPr>
          <w:noProof w:val="0"/>
        </w:rPr>
        <w:t xml:space="preserve">Coordination </w:t>
      </w:r>
      <w:r w:rsidRPr="000807AC">
        <w:rPr>
          <w:noProof w:val="0"/>
        </w:rPr>
        <w:t>Process Flow</w:t>
      </w:r>
      <w:bookmarkEnd w:id="115"/>
    </w:p>
    <w:p w14:paraId="1BA7F014" w14:textId="613947B2" w:rsidR="00C3312A" w:rsidRDefault="00803A00" w:rsidP="0097163B">
      <w:r>
        <w:t xml:space="preserve">The </w:t>
      </w:r>
      <w:r w:rsidRPr="00B44563">
        <w:t xml:space="preserve">following </w:t>
      </w:r>
      <w:r w:rsidR="00A57991">
        <w:t xml:space="preserve">diagrams show sequence of transactions and </w:t>
      </w:r>
      <w:r w:rsidRPr="00B44563">
        <w:t xml:space="preserve">sequence of </w:t>
      </w:r>
      <w:r>
        <w:t xml:space="preserve">tasks within the workflow </w:t>
      </w:r>
      <w:r w:rsidRPr="00B44563">
        <w:t>describ</w:t>
      </w:r>
      <w:r w:rsidR="006068B2">
        <w:t>ing</w:t>
      </w:r>
      <w:r w:rsidRPr="00B44563">
        <w:t xml:space="preserve"> the typical</w:t>
      </w:r>
      <w:r>
        <w:t xml:space="preserve"> process flow for the Common Workflow scenario.</w:t>
      </w:r>
      <w:r w:rsidR="0023712F" w:rsidDel="0023712F">
        <w:t xml:space="preserve"> </w:t>
      </w:r>
      <w:r w:rsidR="006068B2">
        <w:t xml:space="preserve">Please see </w:t>
      </w:r>
      <w:r w:rsidR="00081354">
        <w:t>Appendix C</w:t>
      </w:r>
      <w:r w:rsidR="006068B2">
        <w:t xml:space="preserve"> for other use case flow chart diagram.</w:t>
      </w:r>
      <w:bookmarkStart w:id="116" w:name="_MON_1362204128"/>
      <w:bookmarkStart w:id="117" w:name="_MON_1362144247"/>
      <w:bookmarkStart w:id="118" w:name="_MON_1372163926"/>
      <w:bookmarkEnd w:id="116"/>
      <w:bookmarkEnd w:id="117"/>
      <w:bookmarkEnd w:id="118"/>
    </w:p>
    <w:p w14:paraId="078D030D" w14:textId="37C35F10" w:rsidR="001E4C6A" w:rsidRDefault="00B305C6" w:rsidP="00C3312A">
      <w:pPr>
        <w:pStyle w:val="TableTitle"/>
      </w:pPr>
      <w:r>
        <w:rPr>
          <w:noProof/>
          <w:lang w:val="it-IT" w:eastAsia="it-IT"/>
        </w:rPr>
        <w:lastRenderedPageBreak/>
        <w:drawing>
          <wp:inline distT="0" distB="0" distL="0" distR="0" wp14:anchorId="1398E92D" wp14:editId="28F7C9CE">
            <wp:extent cx="4518453" cy="79844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1" r="-1911" b="49435"/>
                    <a:stretch/>
                  </pic:blipFill>
                  <pic:spPr bwMode="auto">
                    <a:xfrm>
                      <a:off x="0" y="0"/>
                      <a:ext cx="4518802" cy="7985106"/>
                    </a:xfrm>
                    <a:prstGeom prst="rect">
                      <a:avLst/>
                    </a:prstGeom>
                    <a:ln>
                      <a:noFill/>
                    </a:ln>
                    <a:extLst>
                      <a:ext uri="{53640926-AAD7-44d8-BBD7-CCE9431645EC}">
                        <a14:shadowObscured xmlns:a14="http://schemas.microsoft.com/office/drawing/2010/main"/>
                      </a:ext>
                    </a:extLst>
                  </pic:spPr>
                </pic:pic>
              </a:graphicData>
            </a:graphic>
          </wp:inline>
        </w:drawing>
      </w:r>
    </w:p>
    <w:p w14:paraId="2EB749D1" w14:textId="07394819" w:rsidR="00200B60" w:rsidRDefault="00B305C6" w:rsidP="00C3312A">
      <w:pPr>
        <w:pStyle w:val="TableTitle"/>
      </w:pPr>
      <w:r>
        <w:rPr>
          <w:noProof/>
          <w:lang w:val="it-IT" w:eastAsia="it-IT"/>
        </w:rPr>
        <w:lastRenderedPageBreak/>
        <w:drawing>
          <wp:inline distT="0" distB="0" distL="0" distR="0" wp14:anchorId="3B8FA6D9" wp14:editId="35A6AF81">
            <wp:extent cx="4138186" cy="7152640"/>
            <wp:effectExtent l="0" t="0" r="0" b="1016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jpg"/>
                    <pic:cNvPicPr/>
                  </pic:nvPicPr>
                  <pic:blipFill rotWithShape="1">
                    <a:blip r:embed="rId32">
                      <a:extLst>
                        <a:ext uri="{28A0092B-C50C-407E-A947-70E740481C1C}">
                          <a14:useLocalDpi xmlns:a14="http://schemas.microsoft.com/office/drawing/2010/main" val="0"/>
                        </a:ext>
                      </a:extLst>
                    </a:blip>
                    <a:srcRect l="-1" t="50494" r="-2006"/>
                    <a:stretch/>
                  </pic:blipFill>
                  <pic:spPr bwMode="auto">
                    <a:xfrm>
                      <a:off x="0" y="0"/>
                      <a:ext cx="4139019" cy="7154080"/>
                    </a:xfrm>
                    <a:prstGeom prst="rect">
                      <a:avLst/>
                    </a:prstGeom>
                    <a:ln>
                      <a:noFill/>
                    </a:ln>
                    <a:extLst>
                      <a:ext uri="{53640926-AAD7-44d8-BBD7-CCE9431645EC}">
                        <a14:shadowObscured xmlns:a14="http://schemas.microsoft.com/office/drawing/2010/main"/>
                      </a:ext>
                    </a:extLst>
                  </pic:spPr>
                </pic:pic>
              </a:graphicData>
            </a:graphic>
          </wp:inline>
        </w:drawing>
      </w:r>
    </w:p>
    <w:p w14:paraId="75B7EF4C" w14:textId="3CDA3ECC" w:rsidR="00C3312A" w:rsidRDefault="00C3312A" w:rsidP="00C3312A">
      <w:pPr>
        <w:pStyle w:val="TableTitle"/>
      </w:pPr>
      <w:r>
        <w:t xml:space="preserve">Figure </w:t>
      </w:r>
      <w:r w:rsidRPr="000807AC">
        <w:t>X.4.2.1.</w:t>
      </w:r>
      <w:r>
        <w:t>2-5</w:t>
      </w:r>
      <w:r w:rsidRPr="003F1F6A">
        <w:t xml:space="preserve">: </w:t>
      </w:r>
      <w:r>
        <w:t>XCHT-WD Sequence Diagram for use case 1</w:t>
      </w:r>
    </w:p>
    <w:p w14:paraId="483B396C" w14:textId="77777777" w:rsidR="0023712F" w:rsidRDefault="0023712F" w:rsidP="0023712F">
      <w:pPr>
        <w:pStyle w:val="TableTitle"/>
      </w:pPr>
    </w:p>
    <w:p w14:paraId="2316BA1B" w14:textId="77777777" w:rsidR="0023712F" w:rsidRDefault="0023712F" w:rsidP="0023712F">
      <w:pPr>
        <w:pStyle w:val="TableTitle"/>
      </w:pPr>
    </w:p>
    <w:p w14:paraId="39EE576E" w14:textId="77777777" w:rsidR="0023712F" w:rsidRDefault="0023712F" w:rsidP="0023712F">
      <w:pPr>
        <w:pStyle w:val="TableTitle"/>
      </w:pPr>
    </w:p>
    <w:p w14:paraId="079CE497" w14:textId="77777777" w:rsidR="0023712F" w:rsidRDefault="0023712F" w:rsidP="0023712F">
      <w:pPr>
        <w:pStyle w:val="TableTitle"/>
      </w:pPr>
    </w:p>
    <w:p w14:paraId="28FA2F3A" w14:textId="77777777" w:rsidR="0023712F" w:rsidRDefault="0023712F" w:rsidP="0023712F">
      <w:pPr>
        <w:pStyle w:val="TableTitle"/>
      </w:pPr>
      <w:r>
        <w:rPr>
          <w:noProof/>
          <w:lang w:val="it-IT" w:eastAsia="it-IT"/>
        </w:rPr>
        <w:drawing>
          <wp:inline distT="0" distB="0" distL="0" distR="0" wp14:anchorId="13BE068E" wp14:editId="7C0E3FE9">
            <wp:extent cx="4756006" cy="6670040"/>
            <wp:effectExtent l="0" t="0" r="0" b="1016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1 v0.7b.jpg"/>
                    <pic:cNvPicPr/>
                  </pic:nvPicPr>
                  <pic:blipFill>
                    <a:blip r:embed="rId33">
                      <a:extLst>
                        <a:ext uri="{28A0092B-C50C-407E-A947-70E740481C1C}">
                          <a14:useLocalDpi xmlns:a14="http://schemas.microsoft.com/office/drawing/2010/main" val="0"/>
                        </a:ext>
                      </a:extLst>
                    </a:blip>
                    <a:stretch>
                      <a:fillRect/>
                    </a:stretch>
                  </pic:blipFill>
                  <pic:spPr>
                    <a:xfrm>
                      <a:off x="0" y="0"/>
                      <a:ext cx="4756151" cy="6670243"/>
                    </a:xfrm>
                    <a:prstGeom prst="rect">
                      <a:avLst/>
                    </a:prstGeom>
                  </pic:spPr>
                </pic:pic>
              </a:graphicData>
            </a:graphic>
          </wp:inline>
        </w:drawing>
      </w:r>
    </w:p>
    <w:p w14:paraId="5E6E608D" w14:textId="20F28AA8" w:rsidR="0023712F" w:rsidRDefault="0023712F" w:rsidP="0023712F">
      <w:pPr>
        <w:pStyle w:val="TableTitle"/>
      </w:pPr>
      <w:r>
        <w:t xml:space="preserve">Figure </w:t>
      </w:r>
      <w:r w:rsidRPr="000807AC">
        <w:t>X.4.2.1.</w:t>
      </w:r>
      <w:r>
        <w:t>2-4</w:t>
      </w:r>
      <w:r w:rsidRPr="003F1F6A">
        <w:t xml:space="preserve">: </w:t>
      </w:r>
      <w:r>
        <w:t>XCHT-WD Process Flow for use case 1</w:t>
      </w:r>
    </w:p>
    <w:p w14:paraId="57937FA7" w14:textId="77777777" w:rsidR="0012154E" w:rsidRDefault="0012154E" w:rsidP="00B05F9B">
      <w:pPr>
        <w:ind w:left="-567" w:firstLine="709"/>
        <w:jc w:val="center"/>
      </w:pPr>
    </w:p>
    <w:p w14:paraId="62DD79A9" w14:textId="7059840E" w:rsidR="00991490" w:rsidRDefault="00991490" w:rsidP="0070073A">
      <w:pPr>
        <w:pStyle w:val="Titolo4"/>
        <w:numPr>
          <w:ilvl w:val="0"/>
          <w:numId w:val="0"/>
        </w:numPr>
        <w:ind w:left="864" w:hanging="864"/>
      </w:pPr>
      <w:bookmarkStart w:id="119" w:name="_Toc284502452"/>
      <w:r>
        <w:lastRenderedPageBreak/>
        <w:t>X.4.2.</w:t>
      </w:r>
      <w:r w:rsidR="001130E8">
        <w:t>2</w:t>
      </w:r>
      <w:r w:rsidRPr="000807AC">
        <w:rPr>
          <w:noProof w:val="0"/>
        </w:rPr>
        <w:t xml:space="preserve"> Use Case #</w:t>
      </w:r>
      <w:r>
        <w:rPr>
          <w:noProof w:val="0"/>
        </w:rPr>
        <w:t>2</w:t>
      </w:r>
      <w:r w:rsidRPr="000807AC">
        <w:rPr>
          <w:noProof w:val="0"/>
        </w:rPr>
        <w:t xml:space="preserve">: </w:t>
      </w:r>
      <w:r w:rsidR="00C042B8">
        <w:t xml:space="preserve">Complex </w:t>
      </w:r>
      <w:r w:rsidR="00681D7E">
        <w:t xml:space="preserve">Heart Team </w:t>
      </w:r>
      <w:r w:rsidR="00CC39D8">
        <w:t>Coordination</w:t>
      </w:r>
    </w:p>
    <w:p w14:paraId="3982FB38" w14:textId="4466668F" w:rsidR="00BE220B" w:rsidRDefault="00C042B8" w:rsidP="00BE220B">
      <w:pPr>
        <w:pStyle w:val="Corpodeltesto"/>
        <w:rPr>
          <w:lang w:val="en-GB"/>
        </w:rPr>
      </w:pPr>
      <w:r w:rsidRPr="006C4FA0">
        <w:rPr>
          <w:lang w:val="en-GB"/>
        </w:rPr>
        <w:t xml:space="preserve">The following </w:t>
      </w:r>
      <w:r w:rsidR="00381F98">
        <w:rPr>
          <w:lang w:val="en-GB"/>
        </w:rPr>
        <w:t>use case</w:t>
      </w:r>
      <w:r w:rsidRPr="006C4FA0">
        <w:rPr>
          <w:lang w:val="en-GB"/>
        </w:rPr>
        <w:t xml:space="preserve"> illustrates the workflow management of </w:t>
      </w:r>
      <w:r w:rsidR="000B3648">
        <w:rPr>
          <w:lang w:val="en-GB"/>
        </w:rPr>
        <w:t xml:space="preserve">a </w:t>
      </w:r>
      <w:r w:rsidRPr="006C4FA0">
        <w:rPr>
          <w:lang w:val="en-GB"/>
        </w:rPr>
        <w:t xml:space="preserve">Cross-enterprise Cardiovascular </w:t>
      </w:r>
      <w:r w:rsidR="00381F98">
        <w:rPr>
          <w:lang w:val="en-GB"/>
        </w:rPr>
        <w:t>H</w:t>
      </w:r>
      <w:r w:rsidR="000B3648">
        <w:rPr>
          <w:lang w:val="en-GB"/>
        </w:rPr>
        <w:t xml:space="preserve">eart </w:t>
      </w:r>
      <w:r w:rsidR="00381F98">
        <w:rPr>
          <w:lang w:val="en-GB"/>
        </w:rPr>
        <w:t>T</w:t>
      </w:r>
      <w:r w:rsidR="000B3648">
        <w:rPr>
          <w:lang w:val="en-GB"/>
        </w:rPr>
        <w:t>eam</w:t>
      </w:r>
      <w:r w:rsidR="0023304B">
        <w:rPr>
          <w:lang w:val="en-GB"/>
        </w:rPr>
        <w:t xml:space="preserve"> </w:t>
      </w:r>
      <w:r w:rsidR="006068B2">
        <w:rPr>
          <w:lang w:val="en-GB"/>
        </w:rPr>
        <w:t xml:space="preserve">that is </w:t>
      </w:r>
      <w:r w:rsidR="0023304B">
        <w:rPr>
          <w:lang w:val="en-GB"/>
        </w:rPr>
        <w:t>composed of other professional</w:t>
      </w:r>
      <w:r w:rsidR="00B221CB">
        <w:rPr>
          <w:lang w:val="en-GB"/>
        </w:rPr>
        <w:t>s</w:t>
      </w:r>
      <w:r w:rsidR="0023304B">
        <w:rPr>
          <w:lang w:val="en-GB"/>
        </w:rPr>
        <w:t xml:space="preserve"> besides the requester and manager of Heart Team. </w:t>
      </w:r>
      <w:r w:rsidR="00BE220B" w:rsidRPr="004477E7">
        <w:rPr>
          <w:lang w:val="en-GB"/>
        </w:rPr>
        <w:t xml:space="preserve">This use case describes the </w:t>
      </w:r>
      <w:r w:rsidR="00BE220B" w:rsidRPr="000375FA">
        <w:rPr>
          <w:highlight w:val="yellow"/>
          <w:lang w:val="en-GB"/>
        </w:rPr>
        <w:t>reject</w:t>
      </w:r>
      <w:r w:rsidR="006068B2" w:rsidRPr="000375FA">
        <w:rPr>
          <w:highlight w:val="yellow"/>
          <w:lang w:val="en-GB"/>
        </w:rPr>
        <w:t>ion</w:t>
      </w:r>
      <w:r w:rsidR="00BE220B" w:rsidRPr="000375FA">
        <w:rPr>
          <w:highlight w:val="yellow"/>
          <w:lang w:val="en-GB"/>
        </w:rPr>
        <w:t xml:space="preserve"> of management of</w:t>
      </w:r>
      <w:r w:rsidR="00BE220B">
        <w:rPr>
          <w:lang w:val="en-GB"/>
        </w:rPr>
        <w:t xml:space="preserve"> the HT and the assignment to another manager. It describes also</w:t>
      </w:r>
      <w:r w:rsidR="00BE220B" w:rsidRPr="004477E7">
        <w:rPr>
          <w:lang w:val="en-GB"/>
        </w:rPr>
        <w:t xml:space="preserve"> </w:t>
      </w:r>
      <w:r w:rsidR="00B221CB">
        <w:rPr>
          <w:lang w:val="en-GB"/>
        </w:rPr>
        <w:t>a</w:t>
      </w:r>
      <w:r w:rsidR="00BE220B" w:rsidRPr="004477E7">
        <w:rPr>
          <w:lang w:val="en-GB"/>
        </w:rPr>
        <w:t xml:space="preserve"> reject of to be involved to HT as participant</w:t>
      </w:r>
      <w:r w:rsidR="00BE220B">
        <w:rPr>
          <w:lang w:val="en-GB"/>
        </w:rPr>
        <w:t>.</w:t>
      </w:r>
    </w:p>
    <w:p w14:paraId="118F851B" w14:textId="3E89F837" w:rsidR="00837153" w:rsidRDefault="00BE220B" w:rsidP="00C23019">
      <w:pPr>
        <w:pStyle w:val="Corpodeltesto"/>
        <w:rPr>
          <w:lang w:val="en-GB"/>
        </w:rPr>
      </w:pPr>
      <w:r>
        <w:rPr>
          <w:lang w:val="en-GB"/>
        </w:rPr>
        <w:t xml:space="preserve">In this use case, </w:t>
      </w:r>
      <w:r w:rsidR="00B221CB">
        <w:rPr>
          <w:lang w:val="en-GB"/>
        </w:rPr>
        <w:t xml:space="preserve">the requester is </w:t>
      </w:r>
      <w:r w:rsidR="00C042B8" w:rsidRPr="006C4FA0">
        <w:rPr>
          <w:lang w:val="en-GB"/>
        </w:rPr>
        <w:t xml:space="preserve">a </w:t>
      </w:r>
      <w:r w:rsidR="004D32F2">
        <w:rPr>
          <w:lang w:val="en-GB"/>
        </w:rPr>
        <w:t xml:space="preserve">cardiologist, </w:t>
      </w:r>
      <w:proofErr w:type="spellStart"/>
      <w:r w:rsidR="004D32F2">
        <w:rPr>
          <w:lang w:val="en-GB"/>
        </w:rPr>
        <w:t>Dr.</w:t>
      </w:r>
      <w:proofErr w:type="spellEnd"/>
      <w:r w:rsidR="004D32F2">
        <w:rPr>
          <w:lang w:val="en-GB"/>
        </w:rPr>
        <w:t xml:space="preserve"> Smith,</w:t>
      </w:r>
      <w:r w:rsidR="00C042B8" w:rsidRPr="006C4FA0">
        <w:rPr>
          <w:lang w:val="en-GB"/>
        </w:rPr>
        <w:t xml:space="preserve"> </w:t>
      </w:r>
      <w:r w:rsidR="00B221CB">
        <w:rPr>
          <w:lang w:val="en-GB"/>
        </w:rPr>
        <w:t>that ask</w:t>
      </w:r>
      <w:r w:rsidR="009117D7">
        <w:rPr>
          <w:lang w:val="en-GB"/>
        </w:rPr>
        <w:t>s</w:t>
      </w:r>
      <w:r w:rsidR="00B221CB" w:rsidRPr="006C4FA0">
        <w:rPr>
          <w:lang w:val="en-GB"/>
        </w:rPr>
        <w:t xml:space="preserve"> </w:t>
      </w:r>
      <w:r w:rsidR="00C042B8" w:rsidRPr="006C4FA0">
        <w:rPr>
          <w:lang w:val="en-GB"/>
        </w:rPr>
        <w:t xml:space="preserve">support from </w:t>
      </w:r>
      <w:r w:rsidR="00B221CB">
        <w:rPr>
          <w:lang w:val="en-GB"/>
        </w:rPr>
        <w:t xml:space="preserve">a </w:t>
      </w:r>
      <w:r w:rsidR="00CC39D8">
        <w:rPr>
          <w:lang w:val="en-GB"/>
        </w:rPr>
        <w:t xml:space="preserve">cardiac </w:t>
      </w:r>
      <w:r>
        <w:rPr>
          <w:lang w:val="en-GB"/>
        </w:rPr>
        <w:t>surgeon</w:t>
      </w:r>
      <w:r w:rsidR="00B221CB">
        <w:rPr>
          <w:lang w:val="en-GB"/>
        </w:rPr>
        <w:t xml:space="preserve">, </w:t>
      </w:r>
      <w:proofErr w:type="spellStart"/>
      <w:r w:rsidR="00B221CB">
        <w:rPr>
          <w:lang w:val="en-GB"/>
        </w:rPr>
        <w:t>Dr.</w:t>
      </w:r>
      <w:proofErr w:type="spellEnd"/>
      <w:r w:rsidR="00B221CB">
        <w:rPr>
          <w:lang w:val="en-GB"/>
        </w:rPr>
        <w:t xml:space="preserve"> Johnson,</w:t>
      </w:r>
      <w:r w:rsidRPr="006C4FA0">
        <w:rPr>
          <w:lang w:val="en-GB"/>
        </w:rPr>
        <w:t xml:space="preserve"> </w:t>
      </w:r>
      <w:r w:rsidR="00C042B8" w:rsidRPr="006C4FA0">
        <w:rPr>
          <w:lang w:val="en-GB"/>
        </w:rPr>
        <w:t xml:space="preserve">to decide </w:t>
      </w:r>
      <w:r w:rsidR="00381F98">
        <w:rPr>
          <w:lang w:val="en-GB"/>
        </w:rPr>
        <w:t>the best treatment path for</w:t>
      </w:r>
      <w:r w:rsidR="00C042B8" w:rsidRPr="006C4FA0">
        <w:rPr>
          <w:lang w:val="en-GB"/>
        </w:rPr>
        <w:t xml:space="preserve"> the patient</w:t>
      </w:r>
      <w:r w:rsidR="00BB2D3F">
        <w:rPr>
          <w:lang w:val="en-GB"/>
        </w:rPr>
        <w:t xml:space="preserve"> </w:t>
      </w:r>
      <w:r w:rsidR="00BB2D3F" w:rsidRPr="00E313C5">
        <w:rPr>
          <w:i/>
          <w:lang w:val="en-GB"/>
        </w:rPr>
        <w:t xml:space="preserve">with complex coronary disease </w:t>
      </w:r>
      <w:r w:rsidR="00BB2D3F">
        <w:rPr>
          <w:lang w:val="en-GB"/>
        </w:rPr>
        <w:t>(PCI or CABG intervention)</w:t>
      </w:r>
      <w:r w:rsidR="00DC21A9" w:rsidRPr="00DC21A9">
        <w:rPr>
          <w:lang w:val="en-GB"/>
        </w:rPr>
        <w:t xml:space="preserve"> </w:t>
      </w:r>
      <w:r w:rsidR="00DC21A9" w:rsidRPr="007E6453">
        <w:rPr>
          <w:lang w:val="en-GB"/>
        </w:rPr>
        <w:t xml:space="preserve">avoiding </w:t>
      </w:r>
      <w:r w:rsidR="00DC21A9" w:rsidRPr="00B67EA2">
        <w:rPr>
          <w:lang w:val="en-GB"/>
        </w:rPr>
        <w:t>any unnecessary patient transfers</w:t>
      </w:r>
      <w:r w:rsidR="00DC21A9">
        <w:rPr>
          <w:lang w:val="en-GB"/>
        </w:rPr>
        <w:t xml:space="preserve"> to cardiac surgery or </w:t>
      </w:r>
      <w:proofErr w:type="spellStart"/>
      <w:r w:rsidR="00DC21A9">
        <w:rPr>
          <w:lang w:val="en-GB"/>
        </w:rPr>
        <w:t>cathlab</w:t>
      </w:r>
      <w:proofErr w:type="spellEnd"/>
      <w:r w:rsidR="00C042B8" w:rsidRPr="006C4FA0">
        <w:rPr>
          <w:lang w:val="en-GB"/>
        </w:rPr>
        <w:t xml:space="preserve">. </w:t>
      </w:r>
      <w:proofErr w:type="spellStart"/>
      <w:r w:rsidR="009117D7">
        <w:rPr>
          <w:lang w:val="en-GB"/>
        </w:rPr>
        <w:t>Dr.</w:t>
      </w:r>
      <w:proofErr w:type="spellEnd"/>
      <w:r w:rsidR="009117D7">
        <w:rPr>
          <w:lang w:val="en-GB"/>
        </w:rPr>
        <w:t xml:space="preserve"> Johnson rejects the assignment </w:t>
      </w:r>
      <w:r w:rsidR="0006702D">
        <w:rPr>
          <w:lang w:val="en-GB"/>
        </w:rPr>
        <w:t xml:space="preserve">because </w:t>
      </w:r>
      <w:r w:rsidR="0006702D" w:rsidRPr="000375FA">
        <w:rPr>
          <w:lang w:val="en-GB"/>
        </w:rPr>
        <w:t>is not able to manage this HT case, due to complexities, and decides that HT is better suited for the job</w:t>
      </w:r>
      <w:r w:rsidR="00514E0F" w:rsidRPr="00514E0F">
        <w:rPr>
          <w:lang w:val="en-GB"/>
        </w:rPr>
        <w:t xml:space="preserve">. </w:t>
      </w:r>
      <w:proofErr w:type="spellStart"/>
      <w:r w:rsidR="009117D7">
        <w:rPr>
          <w:lang w:val="en-GB"/>
        </w:rPr>
        <w:t>Dr.</w:t>
      </w:r>
      <w:proofErr w:type="spellEnd"/>
      <w:r w:rsidR="009117D7">
        <w:rPr>
          <w:lang w:val="en-GB"/>
        </w:rPr>
        <w:t xml:space="preserve"> Smith asks the support to another cardiac surgeon, </w:t>
      </w:r>
      <w:proofErr w:type="spellStart"/>
      <w:r w:rsidR="009117D7">
        <w:rPr>
          <w:lang w:val="en-GB"/>
        </w:rPr>
        <w:t>Dr.</w:t>
      </w:r>
      <w:proofErr w:type="spellEnd"/>
      <w:r w:rsidR="009117D7">
        <w:rPr>
          <w:lang w:val="en-GB"/>
        </w:rPr>
        <w:t xml:space="preserve"> </w:t>
      </w:r>
      <w:proofErr w:type="gramStart"/>
      <w:r w:rsidR="009117D7">
        <w:rPr>
          <w:lang w:val="en-GB"/>
        </w:rPr>
        <w:t>John, that</w:t>
      </w:r>
      <w:proofErr w:type="gramEnd"/>
      <w:r w:rsidR="009117D7">
        <w:rPr>
          <w:lang w:val="en-GB"/>
        </w:rPr>
        <w:t xml:space="preserve"> work</w:t>
      </w:r>
      <w:r w:rsidR="00514E0F">
        <w:rPr>
          <w:lang w:val="en-GB"/>
        </w:rPr>
        <w:t>s</w:t>
      </w:r>
      <w:r w:rsidR="009117D7">
        <w:rPr>
          <w:lang w:val="en-GB"/>
        </w:rPr>
        <w:t xml:space="preserve"> in another hospital. </w:t>
      </w:r>
      <w:proofErr w:type="spellStart"/>
      <w:r w:rsidR="009117D7">
        <w:rPr>
          <w:lang w:val="en-GB"/>
        </w:rPr>
        <w:t>Dr.</w:t>
      </w:r>
      <w:proofErr w:type="spellEnd"/>
      <w:r w:rsidR="009117D7">
        <w:rPr>
          <w:lang w:val="en-GB"/>
        </w:rPr>
        <w:t xml:space="preserve"> John</w:t>
      </w:r>
      <w:r w:rsidR="00514E0F">
        <w:rPr>
          <w:lang w:val="en-GB"/>
        </w:rPr>
        <w:t xml:space="preserve"> accepts </w:t>
      </w:r>
      <w:proofErr w:type="gramStart"/>
      <w:r w:rsidR="00514E0F">
        <w:rPr>
          <w:lang w:val="en-GB"/>
        </w:rPr>
        <w:t xml:space="preserve">and </w:t>
      </w:r>
      <w:r w:rsidR="009117D7">
        <w:rPr>
          <w:lang w:val="en-GB"/>
        </w:rPr>
        <w:t xml:space="preserve"> invites</w:t>
      </w:r>
      <w:proofErr w:type="gramEnd"/>
      <w:r w:rsidR="009117D7">
        <w:rPr>
          <w:lang w:val="en-GB"/>
        </w:rPr>
        <w:t xml:space="preserve"> interventional cardiologist, </w:t>
      </w:r>
      <w:proofErr w:type="spellStart"/>
      <w:r w:rsidR="009117D7">
        <w:rPr>
          <w:lang w:val="en-GB"/>
        </w:rPr>
        <w:t>Dr.</w:t>
      </w:r>
      <w:proofErr w:type="spellEnd"/>
      <w:r w:rsidR="009117D7">
        <w:rPr>
          <w:lang w:val="en-GB"/>
        </w:rPr>
        <w:t xml:space="preserve"> Brown, and </w:t>
      </w:r>
      <w:r w:rsidR="009117D7" w:rsidRPr="000375FA">
        <w:rPr>
          <w:lang w:val="en-GB"/>
        </w:rPr>
        <w:t xml:space="preserve">an cardiothoracic </w:t>
      </w:r>
      <w:proofErr w:type="spellStart"/>
      <w:r w:rsidR="009117D7" w:rsidRPr="000375FA">
        <w:rPr>
          <w:lang w:val="en-GB"/>
        </w:rPr>
        <w:t>anesthesiologist</w:t>
      </w:r>
      <w:proofErr w:type="spellEnd"/>
      <w:r w:rsidR="009117D7" w:rsidRPr="000375FA">
        <w:rPr>
          <w:lang w:val="en-GB"/>
        </w:rPr>
        <w:t xml:space="preserve">, </w:t>
      </w:r>
      <w:proofErr w:type="spellStart"/>
      <w:r w:rsidR="009117D7" w:rsidRPr="000375FA">
        <w:rPr>
          <w:lang w:val="en-GB"/>
        </w:rPr>
        <w:t>Dr.</w:t>
      </w:r>
      <w:proofErr w:type="spellEnd"/>
      <w:r w:rsidR="009117D7" w:rsidRPr="000375FA">
        <w:rPr>
          <w:lang w:val="en-GB"/>
        </w:rPr>
        <w:t xml:space="preserve"> Ralph,</w:t>
      </w:r>
      <w:r w:rsidR="00514E0F">
        <w:rPr>
          <w:lang w:val="en-GB"/>
        </w:rPr>
        <w:t xml:space="preserve"> to HT</w:t>
      </w:r>
      <w:r w:rsidR="009117D7" w:rsidRPr="000375FA">
        <w:rPr>
          <w:lang w:val="en-GB"/>
        </w:rPr>
        <w:t xml:space="preserve"> but only </w:t>
      </w:r>
      <w:proofErr w:type="spellStart"/>
      <w:r w:rsidR="009117D7">
        <w:rPr>
          <w:lang w:val="en-GB"/>
        </w:rPr>
        <w:t>Dr.</w:t>
      </w:r>
      <w:proofErr w:type="spellEnd"/>
      <w:r w:rsidR="009117D7">
        <w:rPr>
          <w:lang w:val="en-GB"/>
        </w:rPr>
        <w:t xml:space="preserve"> Brown accept to be involved. Consequently</w:t>
      </w:r>
      <w:r w:rsidR="00C042B8" w:rsidRPr="006C4FA0">
        <w:rPr>
          <w:lang w:val="en-GB"/>
        </w:rPr>
        <w:t xml:space="preserve">, the HT is composed of </w:t>
      </w:r>
      <w:proofErr w:type="spellStart"/>
      <w:r w:rsidR="004D32F2">
        <w:rPr>
          <w:lang w:val="en-GB"/>
        </w:rPr>
        <w:t>Dr.</w:t>
      </w:r>
      <w:proofErr w:type="spellEnd"/>
      <w:r w:rsidR="004D32F2">
        <w:rPr>
          <w:lang w:val="en-GB"/>
        </w:rPr>
        <w:t xml:space="preserve"> Smith</w:t>
      </w:r>
      <w:r w:rsidR="00C042B8" w:rsidRPr="006C4FA0">
        <w:rPr>
          <w:lang w:val="en-GB"/>
        </w:rPr>
        <w:t>,</w:t>
      </w:r>
      <w:r w:rsidR="004D32F2">
        <w:rPr>
          <w:lang w:val="en-GB"/>
        </w:rPr>
        <w:t xml:space="preserve"> the cardiologist that take</w:t>
      </w:r>
      <w:r w:rsidR="004B5634">
        <w:rPr>
          <w:lang w:val="en-GB"/>
        </w:rPr>
        <w:t>s</w:t>
      </w:r>
      <w:r w:rsidR="004D32F2">
        <w:rPr>
          <w:lang w:val="en-GB"/>
        </w:rPr>
        <w:t xml:space="preserve"> in charge the patient, the cardiac surgeon, </w:t>
      </w:r>
      <w:proofErr w:type="spellStart"/>
      <w:r w:rsidR="004D32F2">
        <w:rPr>
          <w:lang w:val="en-GB"/>
        </w:rPr>
        <w:t>Dr.</w:t>
      </w:r>
      <w:proofErr w:type="spellEnd"/>
      <w:r w:rsidR="004D32F2">
        <w:rPr>
          <w:lang w:val="en-GB"/>
        </w:rPr>
        <w:t xml:space="preserve"> John, </w:t>
      </w:r>
      <w:r w:rsidR="006B09AF">
        <w:rPr>
          <w:lang w:val="en-GB"/>
        </w:rPr>
        <w:t>and</w:t>
      </w:r>
      <w:r w:rsidR="004D32F2">
        <w:rPr>
          <w:lang w:val="en-GB"/>
        </w:rPr>
        <w:t xml:space="preserve"> the interventional cardiologist, </w:t>
      </w:r>
      <w:proofErr w:type="spellStart"/>
      <w:r w:rsidR="004D32F2">
        <w:rPr>
          <w:lang w:val="en-GB"/>
        </w:rPr>
        <w:t>Dr.</w:t>
      </w:r>
      <w:proofErr w:type="spellEnd"/>
      <w:r w:rsidR="004D32F2">
        <w:rPr>
          <w:lang w:val="en-GB"/>
        </w:rPr>
        <w:t xml:space="preserve"> </w:t>
      </w:r>
      <w:r w:rsidR="00AD664F">
        <w:rPr>
          <w:lang w:val="en-GB"/>
        </w:rPr>
        <w:t>Brown</w:t>
      </w:r>
      <w:r w:rsidR="00C042B8" w:rsidRPr="006C4FA0">
        <w:rPr>
          <w:lang w:val="en-GB"/>
        </w:rPr>
        <w:t xml:space="preserve">. </w:t>
      </w:r>
      <w:r w:rsidR="007F42C8">
        <w:rPr>
          <w:lang w:val="en-GB"/>
        </w:rPr>
        <w:t xml:space="preserve">During the process, </w:t>
      </w:r>
      <w:proofErr w:type="spellStart"/>
      <w:r w:rsidR="004912F7">
        <w:rPr>
          <w:lang w:val="en-GB"/>
        </w:rPr>
        <w:t>Dr.</w:t>
      </w:r>
      <w:proofErr w:type="spellEnd"/>
      <w:r w:rsidR="004912F7">
        <w:rPr>
          <w:lang w:val="en-GB"/>
        </w:rPr>
        <w:t xml:space="preserve"> Brown needs </w:t>
      </w:r>
      <w:r w:rsidR="007F42C8">
        <w:rPr>
          <w:lang w:val="en-GB"/>
        </w:rPr>
        <w:t xml:space="preserve">additional </w:t>
      </w:r>
      <w:r w:rsidR="004912F7">
        <w:rPr>
          <w:lang w:val="en-GB"/>
        </w:rPr>
        <w:t>clinical report</w:t>
      </w:r>
      <w:r w:rsidR="007F42C8">
        <w:rPr>
          <w:lang w:val="en-GB"/>
        </w:rPr>
        <w:t xml:space="preserve"> </w:t>
      </w:r>
      <w:r w:rsidR="004912F7">
        <w:rPr>
          <w:lang w:val="en-GB"/>
        </w:rPr>
        <w:t xml:space="preserve">and asks to </w:t>
      </w:r>
      <w:proofErr w:type="spellStart"/>
      <w:r w:rsidR="004912F7">
        <w:rPr>
          <w:lang w:val="en-GB"/>
        </w:rPr>
        <w:t>Dr.</w:t>
      </w:r>
      <w:proofErr w:type="spellEnd"/>
      <w:r w:rsidR="004912F7">
        <w:rPr>
          <w:lang w:val="en-GB"/>
        </w:rPr>
        <w:t xml:space="preserve"> Smith to provide it. </w:t>
      </w:r>
      <w:r w:rsidR="00784D08">
        <w:rPr>
          <w:lang w:val="en-GB"/>
        </w:rPr>
        <w:t>When all clinical information are available, all member</w:t>
      </w:r>
      <w:r w:rsidR="00E71B2A">
        <w:rPr>
          <w:lang w:val="en-GB"/>
        </w:rPr>
        <w:t>s</w:t>
      </w:r>
      <w:r w:rsidR="00784D08">
        <w:rPr>
          <w:lang w:val="en-GB"/>
        </w:rPr>
        <w:t xml:space="preserve"> of HT (except the requester) </w:t>
      </w:r>
      <w:r w:rsidR="002A7458">
        <w:rPr>
          <w:lang w:val="en-GB"/>
        </w:rPr>
        <w:t>provide Individual Evaluation R</w:t>
      </w:r>
      <w:r w:rsidR="00693F10">
        <w:rPr>
          <w:lang w:val="en-GB"/>
        </w:rPr>
        <w:t>eport</w:t>
      </w:r>
      <w:r w:rsidR="002A7458">
        <w:rPr>
          <w:lang w:val="en-GB"/>
        </w:rPr>
        <w:t>s</w:t>
      </w:r>
      <w:r w:rsidR="00E71B2A">
        <w:rPr>
          <w:lang w:val="en-GB"/>
        </w:rPr>
        <w:t>, and on basis of these,</w:t>
      </w:r>
      <w:r w:rsidR="00693F10">
        <w:rPr>
          <w:lang w:val="en-GB"/>
        </w:rPr>
        <w:t xml:space="preserve"> </w:t>
      </w:r>
      <w:proofErr w:type="spellStart"/>
      <w:r w:rsidR="00693F10">
        <w:rPr>
          <w:lang w:val="en-GB"/>
        </w:rPr>
        <w:t>Dr.</w:t>
      </w:r>
      <w:proofErr w:type="spellEnd"/>
      <w:r w:rsidR="00693F10">
        <w:rPr>
          <w:lang w:val="en-GB"/>
        </w:rPr>
        <w:t xml:space="preserve"> John provide Final Report for </w:t>
      </w:r>
      <w:proofErr w:type="spellStart"/>
      <w:r w:rsidR="00693F10">
        <w:rPr>
          <w:lang w:val="en-GB"/>
        </w:rPr>
        <w:t>Dr.</w:t>
      </w:r>
      <w:proofErr w:type="spellEnd"/>
      <w:r w:rsidR="00693F10">
        <w:rPr>
          <w:lang w:val="en-GB"/>
        </w:rPr>
        <w:t xml:space="preserve"> Smith</w:t>
      </w:r>
      <w:r w:rsidR="00E40C64">
        <w:rPr>
          <w:lang w:val="en-GB"/>
        </w:rPr>
        <w:t>, without the use of videoconference</w:t>
      </w:r>
      <w:r w:rsidR="008816D3">
        <w:rPr>
          <w:lang w:val="en-GB"/>
        </w:rPr>
        <w:t xml:space="preserve"> because too complex</w:t>
      </w:r>
      <w:r w:rsidR="00693F10">
        <w:rPr>
          <w:lang w:val="en-GB"/>
        </w:rPr>
        <w:t>.</w:t>
      </w:r>
      <w:r w:rsidR="00784D08">
        <w:rPr>
          <w:lang w:val="en-GB"/>
        </w:rPr>
        <w:t xml:space="preserve"> </w:t>
      </w:r>
      <w:r w:rsidR="00E71B2A">
        <w:rPr>
          <w:lang w:val="en-GB"/>
        </w:rPr>
        <w:t xml:space="preserve">The decision is to treat patient with PCI intervention, in </w:t>
      </w:r>
      <w:proofErr w:type="spellStart"/>
      <w:r w:rsidR="00E71B2A">
        <w:rPr>
          <w:lang w:val="en-GB"/>
        </w:rPr>
        <w:t>cathlab</w:t>
      </w:r>
      <w:proofErr w:type="spellEnd"/>
      <w:r w:rsidR="00E71B2A">
        <w:rPr>
          <w:lang w:val="en-GB"/>
        </w:rPr>
        <w:t xml:space="preserve"> structure.</w:t>
      </w:r>
    </w:p>
    <w:p w14:paraId="659141DA" w14:textId="6EF19177" w:rsidR="00991490" w:rsidRPr="000375FA" w:rsidRDefault="00837153" w:rsidP="00C23019">
      <w:pPr>
        <w:pStyle w:val="Corpodeltesto"/>
        <w:rPr>
          <w:lang w:val="en-GB"/>
        </w:rPr>
      </w:pPr>
      <w:r>
        <w:rPr>
          <w:lang w:val="en-GB"/>
        </w:rPr>
        <w:t xml:space="preserve">In this use case, </w:t>
      </w:r>
      <w:proofErr w:type="spellStart"/>
      <w:r>
        <w:rPr>
          <w:lang w:val="en-GB"/>
        </w:rPr>
        <w:t>Dr.</w:t>
      </w:r>
      <w:proofErr w:type="spellEnd"/>
      <w:r>
        <w:rPr>
          <w:lang w:val="en-GB"/>
        </w:rPr>
        <w:t xml:space="preserve"> Smith uses system supported by HT Requester Actor, and </w:t>
      </w:r>
      <w:proofErr w:type="spellStart"/>
      <w:r>
        <w:rPr>
          <w:lang w:val="en-GB"/>
        </w:rPr>
        <w:t>Dr.</w:t>
      </w:r>
      <w:proofErr w:type="spellEnd"/>
      <w:r>
        <w:rPr>
          <w:lang w:val="en-GB"/>
        </w:rPr>
        <w:t xml:space="preserve"> Johnson and </w:t>
      </w:r>
      <w:proofErr w:type="spellStart"/>
      <w:r>
        <w:rPr>
          <w:lang w:val="en-GB"/>
        </w:rPr>
        <w:t>Dr.</w:t>
      </w:r>
      <w:proofErr w:type="spellEnd"/>
      <w:r>
        <w:rPr>
          <w:lang w:val="en-GB"/>
        </w:rPr>
        <w:t xml:space="preserve"> John use </w:t>
      </w:r>
      <w:proofErr w:type="spellStart"/>
      <w:r>
        <w:rPr>
          <w:lang w:val="en-GB"/>
        </w:rPr>
        <w:t>ssystem</w:t>
      </w:r>
      <w:proofErr w:type="spellEnd"/>
      <w:r>
        <w:rPr>
          <w:lang w:val="en-GB"/>
        </w:rPr>
        <w:t xml:space="preserve"> supported by HT Manager and HT Participant, and </w:t>
      </w:r>
      <w:proofErr w:type="spellStart"/>
      <w:r>
        <w:rPr>
          <w:lang w:val="en-GB"/>
        </w:rPr>
        <w:t>Dr.</w:t>
      </w:r>
      <w:proofErr w:type="spellEnd"/>
      <w:r>
        <w:rPr>
          <w:lang w:val="en-GB"/>
        </w:rPr>
        <w:t xml:space="preserve"> Ralph and </w:t>
      </w:r>
      <w:proofErr w:type="spellStart"/>
      <w:r>
        <w:rPr>
          <w:lang w:val="en-GB"/>
        </w:rPr>
        <w:t>Dr.</w:t>
      </w:r>
      <w:proofErr w:type="spellEnd"/>
      <w:r>
        <w:rPr>
          <w:lang w:val="en-GB"/>
        </w:rPr>
        <w:t xml:space="preserve"> Brown use </w:t>
      </w:r>
      <w:proofErr w:type="spellStart"/>
      <w:r>
        <w:rPr>
          <w:lang w:val="en-GB"/>
        </w:rPr>
        <w:t>ssystem</w:t>
      </w:r>
      <w:proofErr w:type="spellEnd"/>
      <w:r>
        <w:rPr>
          <w:lang w:val="en-GB"/>
        </w:rPr>
        <w:t xml:space="preserve"> supported by HT Participant. The workflow document manages this process, and it contains links to all documents shared in this use case (HT Request Document, Request to new exams, Clinical document o</w:t>
      </w:r>
      <w:r w:rsidR="00C029F8">
        <w:rPr>
          <w:lang w:val="en-GB"/>
        </w:rPr>
        <w:t>r report or images, Individual Evaluation R</w:t>
      </w:r>
      <w:r>
        <w:rPr>
          <w:lang w:val="en-GB"/>
        </w:rPr>
        <w:t>eport and Final Report).</w:t>
      </w:r>
    </w:p>
    <w:p w14:paraId="109832E5" w14:textId="6FCDFAE6" w:rsidR="00991490" w:rsidRPr="00991490" w:rsidRDefault="00991490" w:rsidP="0070073A">
      <w:pPr>
        <w:pStyle w:val="Corpodeltesto"/>
      </w:pPr>
      <w:r w:rsidRPr="0070073A">
        <w:rPr>
          <w:rFonts w:ascii="Arial" w:hAnsi="Arial"/>
          <w:b/>
          <w:kern w:val="28"/>
          <w:sz w:val="28"/>
        </w:rPr>
        <w:t>X.4.2.2</w:t>
      </w:r>
      <w:r w:rsidR="001130E8">
        <w:rPr>
          <w:rFonts w:ascii="Arial" w:hAnsi="Arial"/>
          <w:b/>
          <w:kern w:val="28"/>
          <w:sz w:val="28"/>
        </w:rPr>
        <w:t>.1</w:t>
      </w:r>
      <w:r w:rsidRPr="0070073A">
        <w:rPr>
          <w:rFonts w:ascii="Arial" w:hAnsi="Arial"/>
          <w:b/>
          <w:kern w:val="28"/>
          <w:sz w:val="28"/>
        </w:rPr>
        <w:t xml:space="preserve"> </w:t>
      </w:r>
      <w:r w:rsidR="00C042B8" w:rsidRPr="00C042B8">
        <w:rPr>
          <w:rFonts w:ascii="Arial" w:hAnsi="Arial"/>
          <w:b/>
          <w:kern w:val="28"/>
          <w:sz w:val="28"/>
        </w:rPr>
        <w:t>Complex Heart Team</w:t>
      </w:r>
      <w:r w:rsidRPr="0070073A">
        <w:rPr>
          <w:rFonts w:ascii="Arial" w:hAnsi="Arial"/>
          <w:b/>
          <w:kern w:val="28"/>
          <w:sz w:val="28"/>
        </w:rPr>
        <w:t xml:space="preserve"> </w:t>
      </w:r>
      <w:r w:rsidR="00CC39D8">
        <w:rPr>
          <w:rFonts w:ascii="Arial" w:hAnsi="Arial"/>
          <w:b/>
          <w:kern w:val="28"/>
          <w:sz w:val="28"/>
        </w:rPr>
        <w:t>Coordination</w:t>
      </w:r>
      <w:r w:rsidR="00CC39D8" w:rsidRPr="0070073A">
        <w:rPr>
          <w:rFonts w:ascii="Arial" w:hAnsi="Arial"/>
          <w:b/>
          <w:kern w:val="28"/>
          <w:sz w:val="28"/>
        </w:rPr>
        <w:t xml:space="preserve"> </w:t>
      </w:r>
      <w:r w:rsidR="007F7F63">
        <w:rPr>
          <w:rFonts w:ascii="Arial" w:hAnsi="Arial"/>
          <w:b/>
          <w:kern w:val="28"/>
          <w:sz w:val="28"/>
        </w:rPr>
        <w:t>U</w:t>
      </w:r>
      <w:r w:rsidRPr="0070073A">
        <w:rPr>
          <w:rFonts w:ascii="Arial" w:hAnsi="Arial"/>
          <w:b/>
          <w:kern w:val="28"/>
          <w:sz w:val="28"/>
        </w:rPr>
        <w:t>se</w:t>
      </w:r>
      <w:r w:rsidR="007F7F63">
        <w:rPr>
          <w:rFonts w:ascii="Arial" w:hAnsi="Arial"/>
          <w:b/>
          <w:kern w:val="28"/>
          <w:sz w:val="28"/>
        </w:rPr>
        <w:t xml:space="preserve"> C</w:t>
      </w:r>
      <w:r w:rsidRPr="0070073A">
        <w:rPr>
          <w:rFonts w:ascii="Arial" w:hAnsi="Arial"/>
          <w:b/>
          <w:kern w:val="28"/>
          <w:sz w:val="28"/>
        </w:rPr>
        <w:t xml:space="preserve">ase </w:t>
      </w:r>
      <w:r w:rsidR="007F7F63">
        <w:rPr>
          <w:rFonts w:ascii="Arial" w:hAnsi="Arial"/>
          <w:b/>
          <w:kern w:val="28"/>
          <w:sz w:val="28"/>
        </w:rPr>
        <w:t>D</w:t>
      </w:r>
      <w:r w:rsidRPr="0070073A">
        <w:rPr>
          <w:rFonts w:ascii="Arial" w:hAnsi="Arial"/>
          <w:b/>
          <w:kern w:val="28"/>
          <w:sz w:val="28"/>
        </w:rPr>
        <w:t>escription</w:t>
      </w:r>
    </w:p>
    <w:p w14:paraId="0713E533" w14:textId="660478BE" w:rsidR="00C042B8" w:rsidRPr="00B05F9B" w:rsidRDefault="009C4337" w:rsidP="00B05F9B">
      <w:pPr>
        <w:pStyle w:val="Corpodeltesto"/>
        <w:rPr>
          <w:b/>
        </w:rPr>
      </w:pPr>
      <w:r>
        <w:rPr>
          <w:b/>
        </w:rPr>
        <w:t>A</w:t>
      </w:r>
      <w:r w:rsidR="00C042B8" w:rsidRPr="003F1F6A">
        <w:rPr>
          <w:b/>
        </w:rPr>
        <w:t xml:space="preserve">. </w:t>
      </w:r>
      <w:r w:rsidR="00C042B8">
        <w:rPr>
          <w:b/>
        </w:rPr>
        <w:t xml:space="preserve">Request Start-up of </w:t>
      </w:r>
      <w:r w:rsidR="00381F98">
        <w:rPr>
          <w:b/>
        </w:rPr>
        <w:t>HT</w:t>
      </w:r>
    </w:p>
    <w:p w14:paraId="432AABC5" w14:textId="4965E8B6" w:rsidR="00064346" w:rsidRPr="00E313C5" w:rsidRDefault="00E3532D" w:rsidP="00064346">
      <w:pPr>
        <w:pStyle w:val="AuthorInstructions"/>
        <w:rPr>
          <w:i w:val="0"/>
          <w:lang w:val="en-GB"/>
        </w:rPr>
      </w:pPr>
      <w:r>
        <w:rPr>
          <w:i w:val="0"/>
          <w:lang w:val="en-GB"/>
        </w:rPr>
        <w:t xml:space="preserve">On </w:t>
      </w:r>
      <w:r w:rsidR="00064346" w:rsidRPr="00E313C5">
        <w:rPr>
          <w:i w:val="0"/>
          <w:lang w:val="en-GB"/>
        </w:rPr>
        <w:t xml:space="preserve">Wednesday morning,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an intervent</w:t>
      </w:r>
      <w:r w:rsidR="00064346">
        <w:rPr>
          <w:i w:val="0"/>
          <w:lang w:val="en-GB"/>
        </w:rPr>
        <w:t xml:space="preserve">ional cardiologist in </w:t>
      </w:r>
      <w:r w:rsidR="00E941F6">
        <w:rPr>
          <w:i w:val="0"/>
          <w:lang w:val="en-GB"/>
        </w:rPr>
        <w:t xml:space="preserve">a </w:t>
      </w:r>
      <w:r w:rsidR="00F359E8">
        <w:rPr>
          <w:i w:val="0"/>
          <w:lang w:val="en-GB"/>
        </w:rPr>
        <w:t>general</w:t>
      </w:r>
      <w:r w:rsidR="004E6D03">
        <w:rPr>
          <w:i w:val="0"/>
          <w:lang w:val="en-GB"/>
        </w:rPr>
        <w:t xml:space="preserve"> hospital</w:t>
      </w:r>
      <w:r w:rsidR="00064346" w:rsidRPr="00E313C5">
        <w:rPr>
          <w:i w:val="0"/>
          <w:lang w:val="en-GB"/>
        </w:rPr>
        <w:t>, visits a 67-year-old male patient</w:t>
      </w:r>
      <w:r w:rsidR="00064346">
        <w:rPr>
          <w:i w:val="0"/>
          <w:lang w:val="en-GB"/>
        </w:rPr>
        <w:t>,</w:t>
      </w:r>
      <w:r w:rsidR="00064346" w:rsidRPr="00E313C5">
        <w:rPr>
          <w:i w:val="0"/>
          <w:lang w:val="en-GB"/>
        </w:rPr>
        <w:t xml:space="preserve"> </w:t>
      </w:r>
      <w:r w:rsidR="00064346">
        <w:rPr>
          <w:i w:val="0"/>
          <w:lang w:val="en-GB"/>
        </w:rPr>
        <w:t xml:space="preserve">diagnosed </w:t>
      </w:r>
      <w:r w:rsidR="00064346" w:rsidRPr="00E313C5">
        <w:rPr>
          <w:i w:val="0"/>
          <w:lang w:val="en-GB"/>
        </w:rPr>
        <w:t>with hypertension without a previous history of cardiac disease</w:t>
      </w:r>
      <w:r w:rsidR="00064346">
        <w:rPr>
          <w:i w:val="0"/>
          <w:lang w:val="en-GB"/>
        </w:rPr>
        <w:t>, who starts</w:t>
      </w:r>
      <w:r w:rsidR="00064346" w:rsidRPr="00E313C5">
        <w:rPr>
          <w:i w:val="0"/>
          <w:lang w:val="en-GB"/>
        </w:rPr>
        <w:t xml:space="preserve"> complaining of effort angina, CCS class III. The patient undergo</w:t>
      </w:r>
      <w:r w:rsidR="00064346">
        <w:rPr>
          <w:i w:val="0"/>
          <w:lang w:val="en-GB"/>
        </w:rPr>
        <w:t>es</w:t>
      </w:r>
      <w:r w:rsidR="00064346" w:rsidRPr="00E313C5">
        <w:rPr>
          <w:i w:val="0"/>
          <w:lang w:val="en-GB"/>
        </w:rPr>
        <w:t xml:space="preserve"> a cardiac echocardiogram to evaluate heart functionality. The systolic function of the left ventricle was normal, with an ejection fraction of 60%. </w:t>
      </w:r>
      <w:proofErr w:type="spellStart"/>
      <w:r w:rsidR="00064346" w:rsidRPr="00E313C5">
        <w:rPr>
          <w:i w:val="0"/>
          <w:lang w:val="en-GB"/>
        </w:rPr>
        <w:t>Dr.</w:t>
      </w:r>
      <w:proofErr w:type="spellEnd"/>
      <w:r w:rsidR="00064346" w:rsidRPr="00E313C5">
        <w:rPr>
          <w:i w:val="0"/>
          <w:lang w:val="en-GB"/>
        </w:rPr>
        <w:t xml:space="preserve"> </w:t>
      </w:r>
      <w:r w:rsidR="00064346">
        <w:rPr>
          <w:i w:val="0"/>
          <w:lang w:val="en-GB"/>
        </w:rPr>
        <w:t>Smith</w:t>
      </w:r>
      <w:r w:rsidR="00064346" w:rsidRPr="00E313C5">
        <w:rPr>
          <w:i w:val="0"/>
          <w:lang w:val="en-GB"/>
        </w:rPr>
        <w:t xml:space="preserve"> decide</w:t>
      </w:r>
      <w:r w:rsidR="00064346">
        <w:rPr>
          <w:i w:val="0"/>
          <w:lang w:val="en-GB"/>
        </w:rPr>
        <w:t>s</w:t>
      </w:r>
      <w:r w:rsidR="00064346" w:rsidRPr="00E313C5">
        <w:rPr>
          <w:i w:val="0"/>
          <w:lang w:val="en-GB"/>
        </w:rPr>
        <w:t xml:space="preserve"> to evaluate the patient with a coronary angiography on </w:t>
      </w:r>
      <w:proofErr w:type="gramStart"/>
      <w:r w:rsidR="00064346">
        <w:rPr>
          <w:i w:val="0"/>
          <w:lang w:val="en-GB"/>
        </w:rPr>
        <w:t>F</w:t>
      </w:r>
      <w:r w:rsidR="00064346" w:rsidRPr="00E313C5">
        <w:rPr>
          <w:i w:val="0"/>
          <w:lang w:val="en-GB"/>
        </w:rPr>
        <w:t>riday</w:t>
      </w:r>
      <w:r w:rsidR="00064346">
        <w:rPr>
          <w:i w:val="0"/>
          <w:lang w:val="en-GB"/>
        </w:rPr>
        <w:t xml:space="preserve"> which</w:t>
      </w:r>
      <w:proofErr w:type="gramEnd"/>
      <w:r w:rsidR="00064346">
        <w:rPr>
          <w:i w:val="0"/>
          <w:lang w:val="en-GB"/>
        </w:rPr>
        <w:t xml:space="preserve"> </w:t>
      </w:r>
      <w:r w:rsidR="00064346" w:rsidRPr="00E313C5">
        <w:rPr>
          <w:i w:val="0"/>
          <w:lang w:val="en-GB"/>
        </w:rPr>
        <w:t xml:space="preserve">reveals </w:t>
      </w:r>
      <w:r w:rsidR="00064346">
        <w:rPr>
          <w:i w:val="0"/>
          <w:lang w:val="en-GB"/>
        </w:rPr>
        <w:t xml:space="preserve">a </w:t>
      </w:r>
      <w:r w:rsidR="00064346" w:rsidRPr="00E313C5">
        <w:rPr>
          <w:i w:val="0"/>
          <w:lang w:val="en-GB"/>
        </w:rPr>
        <w:t xml:space="preserve">critical (90%) stenosis at the </w:t>
      </w:r>
      <w:proofErr w:type="spellStart"/>
      <w:r w:rsidR="00064346" w:rsidRPr="00E313C5">
        <w:rPr>
          <w:i w:val="0"/>
          <w:lang w:val="en-GB"/>
        </w:rPr>
        <w:t>ostium</w:t>
      </w:r>
      <w:proofErr w:type="spellEnd"/>
      <w:r w:rsidR="00064346" w:rsidRPr="00E313C5">
        <w:rPr>
          <w:i w:val="0"/>
          <w:lang w:val="en-GB"/>
        </w:rPr>
        <w:t xml:space="preserve"> of the left anterior descending (LAD) and left circumflex (LCX) coronary arteries, and diffuse disease of the right coronary artery (RCA). SYNTAX score is 20. Class I recommendation in management of patients with complex coronary disease </w:t>
      </w:r>
      <w:r w:rsidR="00064346">
        <w:rPr>
          <w:i w:val="0"/>
          <w:lang w:val="en-GB"/>
        </w:rPr>
        <w:t>as issued in</w:t>
      </w:r>
      <w:r w:rsidR="00064346" w:rsidRPr="00E313C5">
        <w:rPr>
          <w:i w:val="0"/>
          <w:lang w:val="en-GB"/>
        </w:rPr>
        <w:t xml:space="preserve"> guidelines by American and European professional organizations </w:t>
      </w:r>
      <w:r w:rsidR="00064346">
        <w:rPr>
          <w:i w:val="0"/>
          <w:lang w:val="en-GB"/>
        </w:rPr>
        <w:t>require that p</w:t>
      </w:r>
      <w:r w:rsidR="00064346" w:rsidRPr="00E313C5">
        <w:rPr>
          <w:i w:val="0"/>
          <w:lang w:val="en-GB"/>
        </w:rPr>
        <w:t xml:space="preserve">atients with a multi-vessels stenosis and with SYNTAX score ≤22 be discussed in a HT. </w:t>
      </w:r>
    </w:p>
    <w:p w14:paraId="0D6EBB56" w14:textId="0F0185D9" w:rsidR="002C0733" w:rsidRDefault="00064346" w:rsidP="00064346">
      <w:pPr>
        <w:pStyle w:val="AuthorInstructions"/>
        <w:rPr>
          <w:i w:val="0"/>
          <w:lang w:val="en-GB"/>
        </w:rPr>
      </w:pPr>
      <w:proofErr w:type="spellStart"/>
      <w:r w:rsidRPr="00E313C5">
        <w:rPr>
          <w:i w:val="0"/>
          <w:lang w:val="en-GB"/>
        </w:rPr>
        <w:t>Dr.</w:t>
      </w:r>
      <w:proofErr w:type="spellEnd"/>
      <w:r w:rsidRPr="00E313C5">
        <w:rPr>
          <w:i w:val="0"/>
          <w:lang w:val="en-GB"/>
        </w:rPr>
        <w:t xml:space="preserve"> </w:t>
      </w:r>
      <w:r>
        <w:rPr>
          <w:i w:val="0"/>
          <w:lang w:val="en-GB"/>
        </w:rPr>
        <w:t>Smith</w:t>
      </w:r>
      <w:r w:rsidRPr="00E313C5">
        <w:rPr>
          <w:i w:val="0"/>
          <w:lang w:val="en-GB"/>
        </w:rPr>
        <w:t xml:space="preserve"> decides </w:t>
      </w:r>
      <w:r>
        <w:rPr>
          <w:i w:val="0"/>
          <w:lang w:val="en-GB"/>
        </w:rPr>
        <w:t xml:space="preserve">to request the involvement of the </w:t>
      </w:r>
      <w:r w:rsidRPr="00E313C5">
        <w:rPr>
          <w:i w:val="0"/>
          <w:lang w:val="en-GB"/>
        </w:rPr>
        <w:t xml:space="preserve">HT </w:t>
      </w:r>
      <w:r>
        <w:rPr>
          <w:i w:val="0"/>
          <w:lang w:val="en-GB"/>
        </w:rPr>
        <w:t>in order to take decision on the treatment of patient</w:t>
      </w:r>
      <w:r w:rsidRPr="00E313C5">
        <w:rPr>
          <w:i w:val="0"/>
          <w:lang w:val="en-GB"/>
        </w:rPr>
        <w:t xml:space="preserve">. </w:t>
      </w:r>
      <w:proofErr w:type="spellStart"/>
      <w:r w:rsidRPr="00E313C5">
        <w:rPr>
          <w:i w:val="0"/>
          <w:lang w:val="en-GB"/>
        </w:rPr>
        <w:t>Dr.</w:t>
      </w:r>
      <w:proofErr w:type="spellEnd"/>
      <w:r w:rsidRPr="00E313C5">
        <w:rPr>
          <w:i w:val="0"/>
          <w:lang w:val="en-GB"/>
        </w:rPr>
        <w:t xml:space="preserve"> </w:t>
      </w:r>
      <w:r>
        <w:rPr>
          <w:i w:val="0"/>
          <w:lang w:val="en-GB"/>
        </w:rPr>
        <w:t xml:space="preserve">Smith selects the data to share with HT, and </w:t>
      </w:r>
      <w:proofErr w:type="spellStart"/>
      <w:r>
        <w:rPr>
          <w:i w:val="0"/>
          <w:lang w:val="en-GB"/>
        </w:rPr>
        <w:t>Dr.</w:t>
      </w:r>
      <w:proofErr w:type="spellEnd"/>
      <w:r>
        <w:rPr>
          <w:i w:val="0"/>
          <w:lang w:val="en-GB"/>
        </w:rPr>
        <w:t xml:space="preserve"> Smith’s s</w:t>
      </w:r>
      <w:r w:rsidRPr="00E313C5">
        <w:rPr>
          <w:i w:val="0"/>
          <w:lang w:val="en-GB"/>
        </w:rPr>
        <w:t xml:space="preserve">ecretary </w:t>
      </w:r>
      <w:r>
        <w:rPr>
          <w:i w:val="0"/>
          <w:lang w:val="en-GB"/>
        </w:rPr>
        <w:t>prepares</w:t>
      </w:r>
      <w:r w:rsidRPr="00E313C5">
        <w:rPr>
          <w:i w:val="0"/>
          <w:lang w:val="en-GB"/>
        </w:rPr>
        <w:t xml:space="preserve"> </w:t>
      </w:r>
      <w:r>
        <w:rPr>
          <w:i w:val="0"/>
          <w:lang w:val="en-GB"/>
        </w:rPr>
        <w:t>the HT R</w:t>
      </w:r>
      <w:r w:rsidRPr="00E313C5">
        <w:rPr>
          <w:i w:val="0"/>
          <w:lang w:val="en-GB"/>
        </w:rPr>
        <w:t>equest</w:t>
      </w:r>
      <w:r>
        <w:rPr>
          <w:i w:val="0"/>
          <w:lang w:val="en-GB"/>
        </w:rPr>
        <w:t xml:space="preserve"> required </w:t>
      </w:r>
      <w:proofErr w:type="gramStart"/>
      <w:r>
        <w:rPr>
          <w:i w:val="0"/>
          <w:lang w:val="en-GB"/>
        </w:rPr>
        <w:t>to activate</w:t>
      </w:r>
      <w:proofErr w:type="gramEnd"/>
      <w:r w:rsidRPr="00E313C5">
        <w:rPr>
          <w:i w:val="0"/>
          <w:lang w:val="en-GB"/>
        </w:rPr>
        <w:t xml:space="preserve"> </w:t>
      </w:r>
      <w:r>
        <w:rPr>
          <w:i w:val="0"/>
          <w:lang w:val="en-GB"/>
        </w:rPr>
        <w:t>the HT</w:t>
      </w:r>
      <w:r w:rsidR="00CD437B">
        <w:rPr>
          <w:i w:val="0"/>
          <w:lang w:val="en-GB"/>
        </w:rPr>
        <w:t>, through his software</w:t>
      </w:r>
      <w:r>
        <w:rPr>
          <w:i w:val="0"/>
          <w:lang w:val="en-GB"/>
        </w:rPr>
        <w:t>. T</w:t>
      </w:r>
      <w:r w:rsidRPr="00E313C5">
        <w:rPr>
          <w:i w:val="0"/>
          <w:lang w:val="en-GB"/>
        </w:rPr>
        <w:t>hrough IT infrastructure (suppor</w:t>
      </w:r>
      <w:r>
        <w:rPr>
          <w:i w:val="0"/>
          <w:lang w:val="en-GB"/>
        </w:rPr>
        <w:t xml:space="preserve">ted by XDS, DSUB, and XDW profiles) and on the basis of local policies, the HT Request is </w:t>
      </w:r>
      <w:r w:rsidR="00CD437B">
        <w:rPr>
          <w:i w:val="0"/>
          <w:lang w:val="en-GB"/>
        </w:rPr>
        <w:lastRenderedPageBreak/>
        <w:t xml:space="preserve">electronically </w:t>
      </w:r>
      <w:r w:rsidR="004613BA">
        <w:rPr>
          <w:i w:val="0"/>
          <w:lang w:val="en-GB"/>
        </w:rPr>
        <w:t>available for a</w:t>
      </w:r>
      <w:r>
        <w:rPr>
          <w:i w:val="0"/>
          <w:lang w:val="en-GB"/>
        </w:rPr>
        <w:t xml:space="preserve"> </w:t>
      </w:r>
      <w:r w:rsidR="00E941F6">
        <w:rPr>
          <w:i w:val="0"/>
          <w:lang w:val="en-GB"/>
        </w:rPr>
        <w:t>c</w:t>
      </w:r>
      <w:r>
        <w:rPr>
          <w:i w:val="0"/>
          <w:lang w:val="en-GB"/>
        </w:rPr>
        <w:t xml:space="preserve">ardiac </w:t>
      </w:r>
      <w:proofErr w:type="gramStart"/>
      <w:r w:rsidR="00E941F6">
        <w:rPr>
          <w:i w:val="0"/>
          <w:lang w:val="en-GB"/>
        </w:rPr>
        <w:t>s</w:t>
      </w:r>
      <w:r>
        <w:rPr>
          <w:i w:val="0"/>
          <w:lang w:val="en-GB"/>
        </w:rPr>
        <w:t>urgery .</w:t>
      </w:r>
      <w:proofErr w:type="gramEnd"/>
      <w:r w:rsidRPr="00E313C5">
        <w:rPr>
          <w:i w:val="0"/>
          <w:lang w:val="en-GB"/>
        </w:rPr>
        <w:t xml:space="preserve"> The </w:t>
      </w:r>
      <w:r>
        <w:rPr>
          <w:i w:val="0"/>
          <w:lang w:val="en-GB"/>
        </w:rPr>
        <w:t>HT R</w:t>
      </w:r>
      <w:r w:rsidRPr="00E313C5">
        <w:rPr>
          <w:i w:val="0"/>
          <w:lang w:val="en-GB"/>
        </w:rPr>
        <w:t>equest</w:t>
      </w:r>
      <w:r>
        <w:rPr>
          <w:i w:val="0"/>
          <w:lang w:val="en-GB"/>
        </w:rPr>
        <w:t xml:space="preserve"> </w:t>
      </w:r>
      <w:r w:rsidRPr="00E313C5">
        <w:rPr>
          <w:i w:val="0"/>
          <w:lang w:val="en-GB"/>
        </w:rPr>
        <w:t xml:space="preserve">links the following documents and images: Medical history, Drug therapy, Biochemical profile test blood, </w:t>
      </w:r>
      <w:proofErr w:type="spellStart"/>
      <w:r w:rsidRPr="00E313C5">
        <w:rPr>
          <w:i w:val="0"/>
          <w:lang w:val="en-GB"/>
        </w:rPr>
        <w:t>Euroscore</w:t>
      </w:r>
      <w:proofErr w:type="spellEnd"/>
      <w:r w:rsidRPr="00E313C5">
        <w:rPr>
          <w:i w:val="0"/>
          <w:lang w:val="en-GB"/>
        </w:rPr>
        <w:t xml:space="preserve"> II and Syntax score, ECG (Image), echocardiogram, Angiography and </w:t>
      </w:r>
      <w:proofErr w:type="spellStart"/>
      <w:r w:rsidRPr="00E313C5">
        <w:rPr>
          <w:i w:val="0"/>
          <w:lang w:val="en-GB"/>
        </w:rPr>
        <w:t>ventriculography</w:t>
      </w:r>
      <w:proofErr w:type="spellEnd"/>
      <w:r w:rsidRPr="00E313C5">
        <w:rPr>
          <w:i w:val="0"/>
          <w:lang w:val="en-GB"/>
        </w:rPr>
        <w:t xml:space="preserve"> (Cine-loops). </w:t>
      </w:r>
      <w:r>
        <w:rPr>
          <w:i w:val="0"/>
          <w:lang w:val="en-GB"/>
        </w:rPr>
        <w:t xml:space="preserve"> </w:t>
      </w:r>
    </w:p>
    <w:p w14:paraId="63475F78" w14:textId="1018128D" w:rsidR="00064346" w:rsidRPr="009C4337" w:rsidRDefault="00064346" w:rsidP="00064346">
      <w:pPr>
        <w:pStyle w:val="AuthorInstructions"/>
        <w:rPr>
          <w:i w:val="0"/>
          <w:lang w:val="en-GB"/>
        </w:rPr>
      </w:pPr>
      <w:r>
        <w:rPr>
          <w:i w:val="0"/>
          <w:lang w:val="en-GB"/>
        </w:rPr>
        <w:t>The</w:t>
      </w:r>
      <w:r w:rsidRPr="00E313C5">
        <w:rPr>
          <w:i w:val="0"/>
          <w:lang w:val="en-GB"/>
        </w:rPr>
        <w:t xml:space="preserve"> new workflow document for this case</w:t>
      </w:r>
      <w:r>
        <w:rPr>
          <w:i w:val="0"/>
          <w:lang w:val="en-GB"/>
        </w:rPr>
        <w:t xml:space="preserve"> is automatically created when the HT Request is c</w:t>
      </w:r>
      <w:r w:rsidR="003C1C26">
        <w:rPr>
          <w:i w:val="0"/>
          <w:lang w:val="en-GB"/>
        </w:rPr>
        <w:t>reated</w:t>
      </w:r>
      <w:r w:rsidRPr="00E313C5">
        <w:rPr>
          <w:i w:val="0"/>
          <w:lang w:val="en-GB"/>
        </w:rPr>
        <w:t xml:space="preserve">, and this document is shared </w:t>
      </w:r>
      <w:r w:rsidR="003C1C26">
        <w:rPr>
          <w:i w:val="0"/>
          <w:lang w:val="en-GB"/>
        </w:rPr>
        <w:t xml:space="preserve">with recipient </w:t>
      </w:r>
      <w:r w:rsidRPr="00E313C5">
        <w:rPr>
          <w:i w:val="0"/>
          <w:lang w:val="en-GB"/>
        </w:rPr>
        <w:t xml:space="preserve">through the same IT infrastructure. </w:t>
      </w:r>
      <w:r>
        <w:rPr>
          <w:i w:val="0"/>
          <w:lang w:val="en-GB"/>
        </w:rPr>
        <w:t>Subsequent activity will update t</w:t>
      </w:r>
      <w:r w:rsidRPr="00E313C5">
        <w:rPr>
          <w:i w:val="0"/>
          <w:lang w:val="en-GB"/>
        </w:rPr>
        <w:t>his document</w:t>
      </w:r>
      <w:r>
        <w:rPr>
          <w:i w:val="0"/>
          <w:lang w:val="en-GB"/>
        </w:rPr>
        <w:t>.</w:t>
      </w:r>
      <w:r w:rsidRPr="00E313C5">
        <w:rPr>
          <w:i w:val="0"/>
          <w:lang w:val="en-GB"/>
        </w:rPr>
        <w:t xml:space="preserve"> </w:t>
      </w:r>
      <w:r w:rsidR="003C1C26">
        <w:rPr>
          <w:i w:val="0"/>
          <w:lang w:val="en-GB"/>
        </w:rPr>
        <w:t xml:space="preserve">This document is a procedural document that cannot see by user of software. </w:t>
      </w:r>
    </w:p>
    <w:p w14:paraId="11F57C28" w14:textId="77777777" w:rsidR="00C042B8" w:rsidRPr="003F1F6A" w:rsidRDefault="00C042B8" w:rsidP="00C042B8">
      <w:pPr>
        <w:pStyle w:val="Corpodeltesto"/>
        <w:rPr>
          <w:b/>
        </w:rPr>
      </w:pPr>
      <w:r w:rsidRPr="003F1F6A">
        <w:rPr>
          <w:b/>
        </w:rPr>
        <w:t xml:space="preserve">B. </w:t>
      </w:r>
      <w:r>
        <w:rPr>
          <w:b/>
        </w:rPr>
        <w:t>Definition of Manager of HT</w:t>
      </w:r>
    </w:p>
    <w:p w14:paraId="11A8C6B4" w14:textId="4E04246E" w:rsidR="00C042B8" w:rsidRPr="00CE0601" w:rsidRDefault="00021E30" w:rsidP="00C042B8">
      <w:pPr>
        <w:pStyle w:val="AuthorInstructions"/>
        <w:rPr>
          <w:i w:val="0"/>
          <w:lang w:val="en-GB"/>
        </w:rPr>
      </w:pPr>
      <w:r>
        <w:rPr>
          <w:i w:val="0"/>
          <w:lang w:val="en-GB"/>
        </w:rPr>
        <w:t xml:space="preserve">The software of </w:t>
      </w:r>
      <w:r w:rsidR="00746716">
        <w:rPr>
          <w:i w:val="0"/>
          <w:lang w:val="en-GB"/>
        </w:rPr>
        <w:t xml:space="preserve">cardiac surgeon </w:t>
      </w:r>
      <w:r>
        <w:rPr>
          <w:i w:val="0"/>
          <w:lang w:val="en-GB"/>
        </w:rPr>
        <w:t>receive</w:t>
      </w:r>
      <w:r w:rsidR="00254DC6">
        <w:rPr>
          <w:i w:val="0"/>
          <w:lang w:val="en-GB"/>
        </w:rPr>
        <w:t>s</w:t>
      </w:r>
      <w:r>
        <w:rPr>
          <w:i w:val="0"/>
          <w:lang w:val="en-GB"/>
        </w:rPr>
        <w:t xml:space="preserve"> a </w:t>
      </w:r>
      <w:r w:rsidR="00064346" w:rsidRPr="00405FEB">
        <w:rPr>
          <w:i w:val="0"/>
          <w:lang w:val="en-GB"/>
        </w:rPr>
        <w:t>notifi</w:t>
      </w:r>
      <w:r>
        <w:rPr>
          <w:i w:val="0"/>
          <w:lang w:val="en-GB"/>
        </w:rPr>
        <w:t>cation on availability of</w:t>
      </w:r>
      <w:r w:rsidR="00064346" w:rsidRPr="00405FEB">
        <w:rPr>
          <w:i w:val="0"/>
          <w:lang w:val="en-GB"/>
        </w:rPr>
        <w:t xml:space="preserve"> </w:t>
      </w:r>
      <w:r w:rsidR="00064346">
        <w:rPr>
          <w:i w:val="0"/>
          <w:lang w:val="en-GB"/>
        </w:rPr>
        <w:t>HT R</w:t>
      </w:r>
      <w:r w:rsidR="00064346" w:rsidRPr="00405FEB">
        <w:rPr>
          <w:i w:val="0"/>
          <w:lang w:val="en-GB"/>
        </w:rPr>
        <w:t>equest</w:t>
      </w:r>
      <w:r>
        <w:rPr>
          <w:i w:val="0"/>
          <w:lang w:val="en-GB"/>
        </w:rPr>
        <w:t>,</w:t>
      </w:r>
      <w:r w:rsidR="00064346">
        <w:rPr>
          <w:i w:val="0"/>
          <w:lang w:val="en-GB"/>
        </w:rPr>
        <w:t xml:space="preserve"> using the</w:t>
      </w:r>
      <w:r w:rsidR="00064346" w:rsidRPr="00405FEB">
        <w:rPr>
          <w:i w:val="0"/>
          <w:lang w:val="en-GB"/>
        </w:rPr>
        <w:t xml:space="preserve"> IT infrastructure. The first cardiac surgeon available is </w:t>
      </w:r>
      <w:proofErr w:type="spellStart"/>
      <w:r w:rsidR="00064346" w:rsidRPr="00405FEB">
        <w:rPr>
          <w:i w:val="0"/>
          <w:lang w:val="en-GB"/>
        </w:rPr>
        <w:t>Dr.</w:t>
      </w:r>
      <w:proofErr w:type="spellEnd"/>
      <w:r w:rsidR="00064346" w:rsidRPr="00405FEB">
        <w:rPr>
          <w:i w:val="0"/>
          <w:lang w:val="en-GB"/>
        </w:rPr>
        <w:t xml:space="preserve"> Johnson. </w:t>
      </w:r>
      <w:r>
        <w:rPr>
          <w:i w:val="0"/>
          <w:lang w:val="en-GB"/>
        </w:rPr>
        <w:t xml:space="preserve">The software </w:t>
      </w:r>
      <w:r w:rsidR="00A717F2">
        <w:rPr>
          <w:i w:val="0"/>
          <w:lang w:val="en-GB"/>
        </w:rPr>
        <w:t xml:space="preserve">of </w:t>
      </w:r>
      <w:proofErr w:type="spellStart"/>
      <w:r w:rsidR="00A717F2">
        <w:rPr>
          <w:i w:val="0"/>
          <w:lang w:val="en-GB"/>
        </w:rPr>
        <w:t>Dr.</w:t>
      </w:r>
      <w:proofErr w:type="spellEnd"/>
      <w:r w:rsidR="00A717F2">
        <w:rPr>
          <w:i w:val="0"/>
          <w:lang w:val="en-GB"/>
        </w:rPr>
        <w:t xml:space="preserve"> Johnson</w:t>
      </w:r>
      <w:r w:rsidR="00064346" w:rsidRPr="00405FEB">
        <w:rPr>
          <w:i w:val="0"/>
          <w:lang w:val="en-GB"/>
        </w:rPr>
        <w:t xml:space="preserve"> retrieves documents and images, and </w:t>
      </w:r>
      <w:r w:rsidR="00A717F2">
        <w:rPr>
          <w:i w:val="0"/>
          <w:lang w:val="en-GB"/>
        </w:rPr>
        <w:t xml:space="preserve">it allows to </w:t>
      </w:r>
      <w:proofErr w:type="spellStart"/>
      <w:r w:rsidR="00A717F2">
        <w:rPr>
          <w:i w:val="0"/>
          <w:lang w:val="en-GB"/>
        </w:rPr>
        <w:t>Dr.</w:t>
      </w:r>
      <w:proofErr w:type="spellEnd"/>
      <w:r w:rsidR="00A717F2">
        <w:rPr>
          <w:i w:val="0"/>
          <w:lang w:val="en-GB"/>
        </w:rPr>
        <w:t xml:space="preserve"> Johnson</w:t>
      </w:r>
      <w:r w:rsidR="00A717F2" w:rsidRPr="00405FEB">
        <w:rPr>
          <w:i w:val="0"/>
          <w:lang w:val="en-GB"/>
        </w:rPr>
        <w:t xml:space="preserve"> </w:t>
      </w:r>
      <w:r w:rsidR="00A717F2">
        <w:rPr>
          <w:i w:val="0"/>
          <w:lang w:val="en-GB"/>
        </w:rPr>
        <w:t>to</w:t>
      </w:r>
      <w:r w:rsidR="00064346" w:rsidRPr="00405FEB">
        <w:rPr>
          <w:i w:val="0"/>
          <w:lang w:val="en-GB"/>
        </w:rPr>
        <w:t xml:space="preserve"> </w:t>
      </w:r>
      <w:r w:rsidR="00064346">
        <w:rPr>
          <w:i w:val="0"/>
          <w:lang w:val="en-GB"/>
        </w:rPr>
        <w:t>stud</w:t>
      </w:r>
      <w:r w:rsidR="00A717F2">
        <w:rPr>
          <w:i w:val="0"/>
          <w:lang w:val="en-GB"/>
        </w:rPr>
        <w:t>y</w:t>
      </w:r>
      <w:r w:rsidR="00064346" w:rsidRPr="00405FEB">
        <w:rPr>
          <w:i w:val="0"/>
          <w:lang w:val="en-GB"/>
        </w:rPr>
        <w:t xml:space="preserve"> the clinical case. </w:t>
      </w:r>
      <w:proofErr w:type="spellStart"/>
      <w:r w:rsidR="00C042B8" w:rsidRPr="00EF5C38">
        <w:rPr>
          <w:i w:val="0"/>
          <w:lang w:val="en-GB"/>
        </w:rPr>
        <w:t>Dr</w:t>
      </w:r>
      <w:r w:rsidR="00740E46">
        <w:rPr>
          <w:i w:val="0"/>
          <w:lang w:val="en-GB"/>
        </w:rPr>
        <w:t>.</w:t>
      </w:r>
      <w:proofErr w:type="spellEnd"/>
      <w:r w:rsidR="00C042B8" w:rsidRPr="00EF5C38">
        <w:rPr>
          <w:i w:val="0"/>
          <w:lang w:val="en-GB"/>
        </w:rPr>
        <w:t xml:space="preserve"> Johnson decides that he is </w:t>
      </w:r>
      <w:r w:rsidR="00C042B8">
        <w:rPr>
          <w:i w:val="0"/>
          <w:lang w:val="en-GB"/>
        </w:rPr>
        <w:t xml:space="preserve">not </w:t>
      </w:r>
      <w:r w:rsidR="00C042B8" w:rsidRPr="00EF5C38">
        <w:rPr>
          <w:i w:val="0"/>
          <w:lang w:val="en-GB"/>
        </w:rPr>
        <w:t xml:space="preserve">able to </w:t>
      </w:r>
      <w:r w:rsidR="00C042B8">
        <w:rPr>
          <w:i w:val="0"/>
          <w:lang w:val="en-GB"/>
        </w:rPr>
        <w:t xml:space="preserve">manage </w:t>
      </w:r>
      <w:r w:rsidR="00064346">
        <w:rPr>
          <w:i w:val="0"/>
          <w:lang w:val="en-GB"/>
        </w:rPr>
        <w:t xml:space="preserve">this </w:t>
      </w:r>
      <w:r w:rsidR="00C042B8">
        <w:rPr>
          <w:i w:val="0"/>
          <w:lang w:val="en-GB"/>
        </w:rPr>
        <w:t xml:space="preserve">HT case, </w:t>
      </w:r>
      <w:r w:rsidR="00064346">
        <w:rPr>
          <w:i w:val="0"/>
          <w:lang w:val="en-GB"/>
        </w:rPr>
        <w:t>due to complexities</w:t>
      </w:r>
      <w:r w:rsidR="00C042B8" w:rsidRPr="00EB7EB3">
        <w:rPr>
          <w:i w:val="0"/>
          <w:lang w:val="en-GB"/>
        </w:rPr>
        <w:t xml:space="preserve">, </w:t>
      </w:r>
      <w:r w:rsidR="00C042B8" w:rsidRPr="00C21DD9">
        <w:rPr>
          <w:i w:val="0"/>
          <w:lang w:val="en-GB"/>
        </w:rPr>
        <w:t xml:space="preserve">and decides that </w:t>
      </w:r>
      <w:r w:rsidR="00740E46">
        <w:rPr>
          <w:i w:val="0"/>
          <w:lang w:val="en-GB"/>
        </w:rPr>
        <w:t xml:space="preserve">HT </w:t>
      </w:r>
      <w:r w:rsidR="00064346">
        <w:rPr>
          <w:i w:val="0"/>
          <w:lang w:val="en-GB"/>
        </w:rPr>
        <w:t>is better suited for the job</w:t>
      </w:r>
      <w:r w:rsidR="00C042B8" w:rsidRPr="00CE0601">
        <w:rPr>
          <w:i w:val="0"/>
          <w:lang w:val="en-GB"/>
        </w:rPr>
        <w:t xml:space="preserve">. </w:t>
      </w:r>
      <w:r w:rsidR="00942BC3">
        <w:rPr>
          <w:i w:val="0"/>
          <w:lang w:val="en-GB"/>
        </w:rPr>
        <w:t>He confirm</w:t>
      </w:r>
      <w:r w:rsidR="00740E46">
        <w:rPr>
          <w:i w:val="0"/>
          <w:lang w:val="en-GB"/>
        </w:rPr>
        <w:t>s</w:t>
      </w:r>
      <w:r w:rsidR="00942BC3">
        <w:rPr>
          <w:i w:val="0"/>
          <w:lang w:val="en-GB"/>
        </w:rPr>
        <w:t xml:space="preserve"> his decision through his </w:t>
      </w:r>
      <w:proofErr w:type="spellStart"/>
      <w:r w:rsidR="00942BC3">
        <w:rPr>
          <w:i w:val="0"/>
          <w:lang w:val="en-GB"/>
        </w:rPr>
        <w:t>software</w:t>
      </w:r>
      <w:proofErr w:type="gramStart"/>
      <w:r w:rsidR="00942BC3">
        <w:rPr>
          <w:i w:val="0"/>
          <w:lang w:val="en-GB"/>
        </w:rPr>
        <w:t>,</w:t>
      </w:r>
      <w:r w:rsidR="00083BD0">
        <w:rPr>
          <w:i w:val="0"/>
          <w:lang w:val="en-GB"/>
        </w:rPr>
        <w:t>that</w:t>
      </w:r>
      <w:proofErr w:type="spellEnd"/>
      <w:proofErr w:type="gramEnd"/>
      <w:r w:rsidR="00083BD0">
        <w:rPr>
          <w:i w:val="0"/>
          <w:lang w:val="en-GB"/>
        </w:rPr>
        <w:t xml:space="preserve"> notify</w:t>
      </w:r>
      <w:r w:rsidR="00942BC3">
        <w:rPr>
          <w:i w:val="0"/>
          <w:lang w:val="en-GB"/>
        </w:rPr>
        <w:t xml:space="preserve"> </w:t>
      </w:r>
      <w:r w:rsidR="00083BD0">
        <w:rPr>
          <w:i w:val="0"/>
          <w:lang w:val="en-GB"/>
        </w:rPr>
        <w:t>this decision</w:t>
      </w:r>
      <w:r w:rsidR="00942BC3">
        <w:rPr>
          <w:i w:val="0"/>
          <w:lang w:val="en-GB"/>
        </w:rPr>
        <w:t xml:space="preserve"> to </w:t>
      </w:r>
      <w:proofErr w:type="spellStart"/>
      <w:r w:rsidR="00942BC3">
        <w:rPr>
          <w:i w:val="0"/>
          <w:lang w:val="en-GB"/>
        </w:rPr>
        <w:t>Dr.</w:t>
      </w:r>
      <w:proofErr w:type="spellEnd"/>
      <w:r w:rsidR="00942BC3">
        <w:rPr>
          <w:i w:val="0"/>
          <w:lang w:val="en-GB"/>
        </w:rPr>
        <w:t xml:space="preserve"> Smith.</w:t>
      </w:r>
    </w:p>
    <w:p w14:paraId="512E470D" w14:textId="2BE353C0" w:rsidR="00064346" w:rsidRPr="00EF5C38" w:rsidRDefault="00083BD0" w:rsidP="00064346">
      <w:pPr>
        <w:pStyle w:val="AuthorInstructions"/>
        <w:rPr>
          <w:i w:val="0"/>
          <w:lang w:val="en-GB"/>
        </w:rPr>
      </w:pPr>
      <w:r>
        <w:rPr>
          <w:i w:val="0"/>
          <w:lang w:val="en-GB"/>
        </w:rPr>
        <w:t>Electronically, t</w:t>
      </w:r>
      <w:r w:rsidR="00C042B8" w:rsidRPr="00EB7EB3">
        <w:rPr>
          <w:i w:val="0"/>
          <w:lang w:val="en-GB"/>
        </w:rPr>
        <w:t xml:space="preserve">he HT Request </w:t>
      </w:r>
      <w:r w:rsidR="00064346">
        <w:rPr>
          <w:i w:val="0"/>
          <w:lang w:val="en-GB"/>
        </w:rPr>
        <w:t xml:space="preserve">is forwarded to </w:t>
      </w:r>
      <w:r>
        <w:rPr>
          <w:i w:val="0"/>
          <w:lang w:val="en-GB"/>
        </w:rPr>
        <w:t xml:space="preserve">software of </w:t>
      </w:r>
      <w:proofErr w:type="spellStart"/>
      <w:r w:rsidR="00C042B8" w:rsidRPr="00EB7EB3">
        <w:rPr>
          <w:i w:val="0"/>
          <w:lang w:val="en-GB"/>
        </w:rPr>
        <w:t>Dr.</w:t>
      </w:r>
      <w:proofErr w:type="spellEnd"/>
      <w:r w:rsidR="00C042B8" w:rsidRPr="00EB7EB3">
        <w:rPr>
          <w:i w:val="0"/>
          <w:lang w:val="en-GB"/>
        </w:rPr>
        <w:t xml:space="preserve"> John</w:t>
      </w:r>
      <w:r w:rsidR="00740E46">
        <w:rPr>
          <w:i w:val="0"/>
          <w:lang w:val="en-GB"/>
        </w:rPr>
        <w:t>, another cardiac surgeon</w:t>
      </w:r>
      <w:r w:rsidR="00474890">
        <w:rPr>
          <w:i w:val="0"/>
          <w:lang w:val="en-GB"/>
        </w:rPr>
        <w:t xml:space="preserve"> belong to another department or hospital</w:t>
      </w:r>
      <w:r w:rsidR="0016678F">
        <w:rPr>
          <w:i w:val="0"/>
          <w:lang w:val="en-GB"/>
        </w:rPr>
        <w:t>.</w:t>
      </w:r>
      <w:r w:rsidR="00064346" w:rsidRPr="00EB7EB3">
        <w:rPr>
          <w:i w:val="0"/>
          <w:lang w:val="en-GB"/>
        </w:rPr>
        <w:t xml:space="preserve"> </w:t>
      </w:r>
    </w:p>
    <w:p w14:paraId="684599E8" w14:textId="5BB7FBB8" w:rsidR="00064346" w:rsidRDefault="00064346" w:rsidP="00064346">
      <w:pPr>
        <w:pStyle w:val="AuthorInstructions"/>
        <w:rPr>
          <w:i w:val="0"/>
          <w:lang w:val="en-GB"/>
        </w:rPr>
      </w:pPr>
      <w:proofErr w:type="spellStart"/>
      <w:r>
        <w:rPr>
          <w:i w:val="0"/>
          <w:lang w:val="en-GB"/>
        </w:rPr>
        <w:t>Dr.</w:t>
      </w:r>
      <w:proofErr w:type="spellEnd"/>
      <w:r>
        <w:rPr>
          <w:i w:val="0"/>
          <w:lang w:val="en-GB"/>
        </w:rPr>
        <w:t xml:space="preserve"> John</w:t>
      </w:r>
      <w:r w:rsidR="00083BD0">
        <w:rPr>
          <w:i w:val="0"/>
          <w:lang w:val="en-GB"/>
        </w:rPr>
        <w:t xml:space="preserve"> see</w:t>
      </w:r>
      <w:r w:rsidR="004B272C">
        <w:rPr>
          <w:i w:val="0"/>
          <w:lang w:val="en-GB"/>
        </w:rPr>
        <w:t>s</w:t>
      </w:r>
      <w:r w:rsidR="00083BD0">
        <w:rPr>
          <w:i w:val="0"/>
          <w:lang w:val="en-GB"/>
        </w:rPr>
        <w:t xml:space="preserve"> in the software the notification and the documentation related to HT Request, and confirm</w:t>
      </w:r>
      <w:r w:rsidR="004B272C">
        <w:rPr>
          <w:i w:val="0"/>
          <w:lang w:val="en-GB"/>
        </w:rPr>
        <w:t xml:space="preserve">s electronically </w:t>
      </w:r>
      <w:r w:rsidR="00083BD0">
        <w:rPr>
          <w:i w:val="0"/>
          <w:lang w:val="en-GB"/>
        </w:rPr>
        <w:t xml:space="preserve">the taken in charge </w:t>
      </w:r>
      <w:r>
        <w:rPr>
          <w:i w:val="0"/>
          <w:lang w:val="en-GB"/>
        </w:rPr>
        <w:t xml:space="preserve">of </w:t>
      </w:r>
      <w:r w:rsidRPr="00EF5C38">
        <w:rPr>
          <w:i w:val="0"/>
          <w:lang w:val="en-GB"/>
        </w:rPr>
        <w:t xml:space="preserve">the management of </w:t>
      </w:r>
      <w:r>
        <w:rPr>
          <w:i w:val="0"/>
          <w:lang w:val="en-GB"/>
        </w:rPr>
        <w:t>the</w:t>
      </w:r>
      <w:r w:rsidRPr="00EF5C38">
        <w:rPr>
          <w:i w:val="0"/>
          <w:lang w:val="en-GB"/>
        </w:rPr>
        <w:t xml:space="preserve"> HT for this clinical case. </w:t>
      </w:r>
      <w:r w:rsidR="002B5E4C">
        <w:rPr>
          <w:i w:val="0"/>
          <w:lang w:val="en-GB"/>
        </w:rPr>
        <w:t xml:space="preserve">The software of </w:t>
      </w:r>
      <w:proofErr w:type="spellStart"/>
      <w:r w:rsidR="002B5E4C">
        <w:rPr>
          <w:i w:val="0"/>
          <w:lang w:val="en-GB"/>
        </w:rPr>
        <w:t>Dr.</w:t>
      </w:r>
      <w:proofErr w:type="spellEnd"/>
      <w:r w:rsidR="002B5E4C">
        <w:rPr>
          <w:i w:val="0"/>
          <w:lang w:val="en-GB"/>
        </w:rPr>
        <w:t xml:space="preserve"> John updates automatically the workflow document, marking the taking in charge of HT Request. </w:t>
      </w:r>
      <w:proofErr w:type="spellStart"/>
      <w:r>
        <w:rPr>
          <w:i w:val="0"/>
          <w:lang w:val="en-GB"/>
        </w:rPr>
        <w:t>Dr.</w:t>
      </w:r>
      <w:proofErr w:type="spellEnd"/>
      <w:r>
        <w:rPr>
          <w:i w:val="0"/>
          <w:lang w:val="en-GB"/>
        </w:rPr>
        <w:t xml:space="preserve"> Smith is electronically notified of </w:t>
      </w:r>
      <w:proofErr w:type="spellStart"/>
      <w:r>
        <w:rPr>
          <w:i w:val="0"/>
          <w:lang w:val="en-GB"/>
        </w:rPr>
        <w:t>Dr.</w:t>
      </w:r>
      <w:proofErr w:type="spellEnd"/>
      <w:r>
        <w:rPr>
          <w:i w:val="0"/>
          <w:lang w:val="en-GB"/>
        </w:rPr>
        <w:t xml:space="preserve"> John’s acceptance of the HT Request.</w:t>
      </w:r>
    </w:p>
    <w:p w14:paraId="0CFF31C4" w14:textId="26CA07D9" w:rsidR="00C042B8" w:rsidRPr="00EB7EB3" w:rsidRDefault="00C042B8" w:rsidP="00C042B8">
      <w:pPr>
        <w:pStyle w:val="Corpodeltesto"/>
        <w:rPr>
          <w:b/>
          <w:lang w:val="en-GB"/>
        </w:rPr>
      </w:pPr>
      <w:r w:rsidRPr="00EB7EB3">
        <w:rPr>
          <w:b/>
          <w:lang w:val="en-GB"/>
        </w:rPr>
        <w:t xml:space="preserve">C. Involvement of </w:t>
      </w:r>
      <w:r w:rsidR="00BC328C">
        <w:rPr>
          <w:b/>
          <w:lang w:val="en-GB"/>
        </w:rPr>
        <w:t xml:space="preserve">HT </w:t>
      </w:r>
      <w:r w:rsidRPr="00EB7EB3">
        <w:rPr>
          <w:b/>
          <w:lang w:val="en-GB"/>
        </w:rPr>
        <w:t xml:space="preserve">participants </w:t>
      </w:r>
    </w:p>
    <w:p w14:paraId="3524D929" w14:textId="7E74057F" w:rsidR="00C042B8" w:rsidRPr="00CE0601" w:rsidRDefault="00BC328C" w:rsidP="00C042B8">
      <w:pPr>
        <w:pStyle w:val="Corpodeltesto"/>
        <w:rPr>
          <w:lang w:val="en-GB"/>
        </w:rPr>
      </w:pPr>
      <w:r>
        <w:rPr>
          <w:lang w:val="en-GB"/>
        </w:rPr>
        <w:t xml:space="preserve">Dr John considers how to staff the HT and determines </w:t>
      </w:r>
      <w:r w:rsidR="00C042B8" w:rsidRPr="00EB7EB3">
        <w:rPr>
          <w:lang w:val="en-GB"/>
        </w:rPr>
        <w:t xml:space="preserve">that </w:t>
      </w:r>
      <w:r>
        <w:rPr>
          <w:lang w:val="en-GB"/>
        </w:rPr>
        <w:t xml:space="preserve">the HT will consist of the following members, </w:t>
      </w:r>
      <w:proofErr w:type="spellStart"/>
      <w:r w:rsidR="00C042B8" w:rsidRPr="00EB7EB3">
        <w:rPr>
          <w:lang w:val="en-GB"/>
        </w:rPr>
        <w:t>Dr</w:t>
      </w:r>
      <w:r w:rsidR="00C042B8">
        <w:rPr>
          <w:lang w:val="en-GB"/>
        </w:rPr>
        <w:t>.</w:t>
      </w:r>
      <w:proofErr w:type="spellEnd"/>
      <w:r w:rsidR="00C042B8" w:rsidRPr="00EB7EB3">
        <w:rPr>
          <w:lang w:val="en-GB"/>
        </w:rPr>
        <w:t xml:space="preserve"> B</w:t>
      </w:r>
      <w:r>
        <w:rPr>
          <w:lang w:val="en-GB"/>
        </w:rPr>
        <w:t>r</w:t>
      </w:r>
      <w:r w:rsidR="00C042B8" w:rsidRPr="00EB7EB3">
        <w:rPr>
          <w:lang w:val="en-GB"/>
        </w:rPr>
        <w:t>own</w:t>
      </w:r>
      <w:r>
        <w:rPr>
          <w:lang w:val="en-GB"/>
        </w:rPr>
        <w:t xml:space="preserve">, the </w:t>
      </w:r>
      <w:r w:rsidR="00C042B8" w:rsidRPr="00EB7EB3">
        <w:rPr>
          <w:lang w:val="en-GB"/>
        </w:rPr>
        <w:t xml:space="preserve">interventional cardiologist that carried out </w:t>
      </w:r>
      <w:r>
        <w:rPr>
          <w:lang w:val="en-GB"/>
        </w:rPr>
        <w:t xml:space="preserve">the </w:t>
      </w:r>
      <w:r w:rsidR="00C042B8" w:rsidRPr="00EB7EB3">
        <w:rPr>
          <w:lang w:val="en-GB"/>
        </w:rPr>
        <w:t xml:space="preserve">previous </w:t>
      </w:r>
      <w:r>
        <w:rPr>
          <w:lang w:val="en-GB"/>
        </w:rPr>
        <w:t>coronary angiography</w:t>
      </w:r>
      <w:r w:rsidR="00C042B8" w:rsidRPr="00EB7EB3">
        <w:rPr>
          <w:lang w:val="en-GB"/>
        </w:rPr>
        <w:t xml:space="preserve">, </w:t>
      </w:r>
      <w:proofErr w:type="spellStart"/>
      <w:r w:rsidR="00C042B8" w:rsidRPr="00EB7EB3">
        <w:rPr>
          <w:lang w:val="en-GB"/>
        </w:rPr>
        <w:t>Dr.</w:t>
      </w:r>
      <w:proofErr w:type="spellEnd"/>
      <w:r w:rsidR="00C042B8" w:rsidRPr="00EB7EB3">
        <w:rPr>
          <w:lang w:val="en-GB"/>
        </w:rPr>
        <w:t xml:space="preserve"> </w:t>
      </w:r>
      <w:r w:rsidR="00C042B8">
        <w:rPr>
          <w:lang w:val="en-GB"/>
        </w:rPr>
        <w:t xml:space="preserve">Ralph, </w:t>
      </w:r>
      <w:proofErr w:type="gramStart"/>
      <w:r w:rsidR="00C042B8">
        <w:rPr>
          <w:lang w:val="en-GB"/>
        </w:rPr>
        <w:t>an</w:t>
      </w:r>
      <w:proofErr w:type="gramEnd"/>
      <w:r w:rsidR="00C042B8">
        <w:rPr>
          <w:lang w:val="en-GB"/>
        </w:rPr>
        <w:t xml:space="preserve"> cardiothoracic </w:t>
      </w:r>
      <w:proofErr w:type="spellStart"/>
      <w:r w:rsidR="00C042B8">
        <w:rPr>
          <w:lang w:val="en-GB"/>
        </w:rPr>
        <w:t>anesthesiologist</w:t>
      </w:r>
      <w:proofErr w:type="spellEnd"/>
      <w:r w:rsidR="00C042B8">
        <w:rPr>
          <w:lang w:val="en-GB"/>
        </w:rPr>
        <w:t xml:space="preserve"> </w:t>
      </w:r>
      <w:r w:rsidR="00C042B8" w:rsidRPr="00EB7EB3">
        <w:rPr>
          <w:lang w:val="en-GB"/>
        </w:rPr>
        <w:t xml:space="preserve">that works </w:t>
      </w:r>
      <w:r w:rsidR="00C042B8">
        <w:rPr>
          <w:lang w:val="en-GB"/>
        </w:rPr>
        <w:t xml:space="preserve">with </w:t>
      </w:r>
      <w:proofErr w:type="spellStart"/>
      <w:r w:rsidR="00C042B8">
        <w:rPr>
          <w:lang w:val="en-GB"/>
        </w:rPr>
        <w:t>Dr.</w:t>
      </w:r>
      <w:proofErr w:type="spellEnd"/>
      <w:r w:rsidR="00C042B8">
        <w:rPr>
          <w:lang w:val="en-GB"/>
        </w:rPr>
        <w:t xml:space="preserve"> John</w:t>
      </w:r>
      <w:r w:rsidR="00C042B8" w:rsidRPr="00EB7EB3">
        <w:rPr>
          <w:lang w:val="en-GB"/>
        </w:rPr>
        <w:t xml:space="preserve">, and </w:t>
      </w:r>
      <w:proofErr w:type="spellStart"/>
      <w:r w:rsidR="00C042B8" w:rsidRPr="00EB7EB3">
        <w:rPr>
          <w:lang w:val="en-GB"/>
        </w:rPr>
        <w:t>Dr.</w:t>
      </w:r>
      <w:proofErr w:type="spellEnd"/>
      <w:r w:rsidR="00C042B8" w:rsidRPr="00EB7EB3">
        <w:rPr>
          <w:lang w:val="en-GB"/>
        </w:rPr>
        <w:t xml:space="preserve"> </w:t>
      </w:r>
      <w:r w:rsidR="00C042B8" w:rsidRPr="00C21DD9">
        <w:rPr>
          <w:lang w:val="en-GB"/>
        </w:rPr>
        <w:t>Smith</w:t>
      </w:r>
      <w:r w:rsidR="00C042B8" w:rsidRPr="00CE0601">
        <w:rPr>
          <w:lang w:val="en-GB"/>
        </w:rPr>
        <w:t xml:space="preserve">. </w:t>
      </w:r>
      <w:r>
        <w:rPr>
          <w:lang w:val="en-GB"/>
        </w:rPr>
        <w:t xml:space="preserve">The </w:t>
      </w:r>
      <w:r w:rsidR="00126EB2">
        <w:rPr>
          <w:lang w:val="en-GB"/>
        </w:rPr>
        <w:t xml:space="preserve">software of </w:t>
      </w:r>
      <w:proofErr w:type="spellStart"/>
      <w:r w:rsidR="00126EB2">
        <w:rPr>
          <w:lang w:val="en-GB"/>
        </w:rPr>
        <w:t>Dr.</w:t>
      </w:r>
      <w:proofErr w:type="spellEnd"/>
      <w:r w:rsidR="00126EB2">
        <w:rPr>
          <w:lang w:val="en-GB"/>
        </w:rPr>
        <w:t xml:space="preserve"> John invites electronically all member defined to be involved in HT. </w:t>
      </w:r>
    </w:p>
    <w:p w14:paraId="1420485C" w14:textId="20A7D658" w:rsidR="00C042B8" w:rsidRPr="00C92DE1" w:rsidRDefault="00C042B8" w:rsidP="00C042B8">
      <w:pPr>
        <w:pStyle w:val="Corpodeltesto"/>
        <w:rPr>
          <w:b/>
          <w:lang w:val="en-GB"/>
        </w:rPr>
      </w:pPr>
      <w:proofErr w:type="spellStart"/>
      <w:r w:rsidRPr="00EB7EB3">
        <w:rPr>
          <w:lang w:val="en-GB"/>
        </w:rPr>
        <w:t>Dr.</w:t>
      </w:r>
      <w:proofErr w:type="spellEnd"/>
      <w:r w:rsidRPr="00EB7EB3">
        <w:rPr>
          <w:lang w:val="en-GB"/>
        </w:rPr>
        <w:t xml:space="preserve"> </w:t>
      </w:r>
      <w:r>
        <w:rPr>
          <w:lang w:val="en-GB"/>
        </w:rPr>
        <w:t>Ralph</w:t>
      </w:r>
      <w:r w:rsidRPr="00EB7EB3">
        <w:rPr>
          <w:lang w:val="en-GB"/>
        </w:rPr>
        <w:t xml:space="preserve"> </w:t>
      </w:r>
      <w:r w:rsidR="00BC328C">
        <w:rPr>
          <w:lang w:val="en-GB"/>
        </w:rPr>
        <w:t xml:space="preserve">electronically </w:t>
      </w:r>
      <w:r w:rsidRPr="00EB7EB3">
        <w:rPr>
          <w:lang w:val="en-GB"/>
        </w:rPr>
        <w:t>rejects the invitation</w:t>
      </w:r>
      <w:r w:rsidR="00743C9B">
        <w:rPr>
          <w:lang w:val="en-GB"/>
        </w:rPr>
        <w:t xml:space="preserve"> because can’t commit to HT</w:t>
      </w:r>
      <w:r w:rsidR="00BC328C">
        <w:rPr>
          <w:lang w:val="en-GB"/>
        </w:rPr>
        <w:t>.</w:t>
      </w:r>
      <w:r w:rsidRPr="00EB7EB3">
        <w:rPr>
          <w:lang w:val="en-GB"/>
        </w:rPr>
        <w:t xml:space="preserve"> </w:t>
      </w:r>
      <w:proofErr w:type="spellStart"/>
      <w:r>
        <w:rPr>
          <w:lang w:val="en-GB"/>
        </w:rPr>
        <w:t>Dr.</w:t>
      </w:r>
      <w:proofErr w:type="spellEnd"/>
      <w:r>
        <w:rPr>
          <w:lang w:val="en-GB"/>
        </w:rPr>
        <w:t xml:space="preserve"> John decides </w:t>
      </w:r>
      <w:r w:rsidR="00BC328C">
        <w:rPr>
          <w:lang w:val="en-GB"/>
        </w:rPr>
        <w:t xml:space="preserve">the HT can function </w:t>
      </w:r>
      <w:r>
        <w:rPr>
          <w:lang w:val="en-GB"/>
        </w:rPr>
        <w:t xml:space="preserve">without </w:t>
      </w:r>
      <w:proofErr w:type="spellStart"/>
      <w:r>
        <w:rPr>
          <w:lang w:val="en-GB"/>
        </w:rPr>
        <w:t>Dr.</w:t>
      </w:r>
      <w:proofErr w:type="spellEnd"/>
      <w:r>
        <w:rPr>
          <w:lang w:val="en-GB"/>
        </w:rPr>
        <w:t xml:space="preserve"> Ralph.</w:t>
      </w:r>
      <w:r w:rsidR="008C260A">
        <w:rPr>
          <w:lang w:val="en-GB"/>
        </w:rPr>
        <w:t xml:space="preserve"> Other involved professionals confirm electronically their participation, </w:t>
      </w:r>
      <w:r w:rsidR="008F55D5">
        <w:rPr>
          <w:lang w:val="en-GB"/>
        </w:rPr>
        <w:t>providing also</w:t>
      </w:r>
      <w:r w:rsidR="008C260A">
        <w:rPr>
          <w:lang w:val="en-GB"/>
        </w:rPr>
        <w:t xml:space="preserve"> needs of other data.</w:t>
      </w:r>
      <w:r w:rsidR="00126EB2">
        <w:rPr>
          <w:lang w:val="en-GB"/>
        </w:rPr>
        <w:t xml:space="preserve"> In fact, </w:t>
      </w:r>
      <w:r w:rsidR="008F55D5">
        <w:rPr>
          <w:lang w:val="en-GB"/>
        </w:rPr>
        <w:t>t</w:t>
      </w:r>
      <w:r w:rsidR="00483939">
        <w:rPr>
          <w:lang w:val="en-GB"/>
        </w:rPr>
        <w:t>o</w:t>
      </w:r>
      <w:r w:rsidR="00483939" w:rsidRPr="00465300">
        <w:rPr>
          <w:lang w:val="en-GB"/>
        </w:rPr>
        <w:t xml:space="preserve"> </w:t>
      </w:r>
      <w:r w:rsidR="00483939">
        <w:rPr>
          <w:lang w:val="en-GB"/>
        </w:rPr>
        <w:t xml:space="preserve">decide the appropriate treatment for the patient, </w:t>
      </w:r>
      <w:proofErr w:type="spellStart"/>
      <w:r w:rsidR="00483939" w:rsidRPr="008B42F3">
        <w:rPr>
          <w:lang w:val="en-GB"/>
        </w:rPr>
        <w:t>Dr.</w:t>
      </w:r>
      <w:proofErr w:type="spellEnd"/>
      <w:r w:rsidR="00483939" w:rsidRPr="008B42F3">
        <w:rPr>
          <w:lang w:val="en-GB"/>
        </w:rPr>
        <w:t xml:space="preserve"> </w:t>
      </w:r>
      <w:r w:rsidR="00483939">
        <w:rPr>
          <w:lang w:val="en-GB"/>
        </w:rPr>
        <w:t>Brown</w:t>
      </w:r>
      <w:r w:rsidR="00483939" w:rsidRPr="008B42F3">
        <w:rPr>
          <w:lang w:val="en-GB"/>
        </w:rPr>
        <w:t xml:space="preserve"> </w:t>
      </w:r>
      <w:r w:rsidR="00483939">
        <w:rPr>
          <w:lang w:val="en-GB"/>
        </w:rPr>
        <w:t xml:space="preserve">requires that </w:t>
      </w:r>
      <w:r w:rsidR="00483939" w:rsidRPr="008B42F3">
        <w:rPr>
          <w:lang w:val="en-GB"/>
        </w:rPr>
        <w:t xml:space="preserve">a new echocardiogram (Cine-loops) is </w:t>
      </w:r>
      <w:r w:rsidR="00483939">
        <w:rPr>
          <w:lang w:val="en-GB"/>
        </w:rPr>
        <w:t>needed</w:t>
      </w:r>
      <w:r w:rsidR="00483939" w:rsidRPr="008B42F3">
        <w:rPr>
          <w:lang w:val="en-GB"/>
        </w:rPr>
        <w:t xml:space="preserve">. </w:t>
      </w:r>
      <w:r w:rsidR="00483939">
        <w:rPr>
          <w:lang w:val="en-GB"/>
        </w:rPr>
        <w:t xml:space="preserve">Electronically, </w:t>
      </w:r>
      <w:r w:rsidR="008F55D5">
        <w:rPr>
          <w:lang w:val="en-GB"/>
        </w:rPr>
        <w:t xml:space="preserve">the software of </w:t>
      </w:r>
      <w:proofErr w:type="spellStart"/>
      <w:r w:rsidR="00483939" w:rsidRPr="008B42F3">
        <w:rPr>
          <w:lang w:val="en-GB"/>
        </w:rPr>
        <w:t>Dr.</w:t>
      </w:r>
      <w:proofErr w:type="spellEnd"/>
      <w:r w:rsidR="00483939" w:rsidRPr="008B42F3">
        <w:rPr>
          <w:lang w:val="en-GB"/>
        </w:rPr>
        <w:t xml:space="preserve"> </w:t>
      </w:r>
      <w:r w:rsidR="00483939">
        <w:rPr>
          <w:lang w:val="en-GB"/>
        </w:rPr>
        <w:t>Brown</w:t>
      </w:r>
      <w:r w:rsidR="008F55D5">
        <w:rPr>
          <w:lang w:val="en-GB"/>
        </w:rPr>
        <w:t xml:space="preserve"> confirms his participation, linking also </w:t>
      </w:r>
      <w:r w:rsidR="00ED379C">
        <w:rPr>
          <w:lang w:val="en-GB"/>
        </w:rPr>
        <w:t>a</w:t>
      </w:r>
      <w:r w:rsidR="00483939">
        <w:rPr>
          <w:lang w:val="en-GB"/>
        </w:rPr>
        <w:t xml:space="preserve"> request for a new</w:t>
      </w:r>
      <w:r w:rsidR="00483939" w:rsidRPr="008B42F3">
        <w:rPr>
          <w:lang w:val="en-GB"/>
        </w:rPr>
        <w:t xml:space="preserve"> echocardiogram</w:t>
      </w:r>
      <w:r w:rsidR="008F55D5">
        <w:rPr>
          <w:lang w:val="en-GB"/>
        </w:rPr>
        <w:t>,</w:t>
      </w:r>
      <w:r w:rsidR="00483939">
        <w:rPr>
          <w:lang w:val="en-GB"/>
        </w:rPr>
        <w:t xml:space="preserve"> which is electronically </w:t>
      </w:r>
      <w:r w:rsidR="00800233">
        <w:rPr>
          <w:lang w:val="en-GB"/>
        </w:rPr>
        <w:t>notified</w:t>
      </w:r>
      <w:r w:rsidR="00483939">
        <w:rPr>
          <w:lang w:val="en-GB"/>
        </w:rPr>
        <w:t xml:space="preserve"> to </w:t>
      </w:r>
      <w:proofErr w:type="spellStart"/>
      <w:r w:rsidR="00483939">
        <w:rPr>
          <w:lang w:val="en-GB"/>
        </w:rPr>
        <w:t>Dr.</w:t>
      </w:r>
      <w:proofErr w:type="spellEnd"/>
      <w:r w:rsidR="00483939">
        <w:rPr>
          <w:lang w:val="en-GB"/>
        </w:rPr>
        <w:t xml:space="preserve"> Smith. </w:t>
      </w:r>
    </w:p>
    <w:p w14:paraId="0C5C31D1" w14:textId="6878DE32" w:rsidR="008C260A" w:rsidRDefault="008C260A" w:rsidP="004477E7">
      <w:pPr>
        <w:pStyle w:val="Corpodeltesto"/>
        <w:rPr>
          <w:lang w:val="en-GB"/>
        </w:rPr>
      </w:pPr>
      <w:r>
        <w:rPr>
          <w:b/>
          <w:lang w:val="en-GB"/>
        </w:rPr>
        <w:t>D</w:t>
      </w:r>
      <w:r w:rsidRPr="00465300">
        <w:rPr>
          <w:b/>
          <w:lang w:val="en-GB"/>
        </w:rPr>
        <w:t xml:space="preserve">. </w:t>
      </w:r>
      <w:r>
        <w:rPr>
          <w:b/>
          <w:lang w:val="en-GB"/>
        </w:rPr>
        <w:t>Filling additional requirements of the HT</w:t>
      </w:r>
    </w:p>
    <w:p w14:paraId="3584BCA7" w14:textId="7FF1051E" w:rsidR="00C042B8" w:rsidRDefault="00C042B8" w:rsidP="00C57C6C">
      <w:pPr>
        <w:pStyle w:val="Corpodeltesto"/>
        <w:numPr>
          <w:ilvl w:val="0"/>
          <w:numId w:val="26"/>
        </w:numPr>
        <w:rPr>
          <w:b/>
          <w:u w:val="single"/>
          <w:lang w:val="en-GB"/>
        </w:rPr>
      </w:pPr>
      <w:proofErr w:type="spellStart"/>
      <w:r>
        <w:rPr>
          <w:lang w:val="en-GB"/>
        </w:rPr>
        <w:t>Dr.</w:t>
      </w:r>
      <w:proofErr w:type="spellEnd"/>
      <w:r>
        <w:rPr>
          <w:lang w:val="en-GB"/>
        </w:rPr>
        <w:t xml:space="preserve"> Smith </w:t>
      </w:r>
      <w:r w:rsidR="00483939">
        <w:rPr>
          <w:lang w:val="en-GB"/>
        </w:rPr>
        <w:t xml:space="preserve">performs </w:t>
      </w:r>
      <w:r w:rsidR="00483939" w:rsidRPr="008B42F3">
        <w:rPr>
          <w:lang w:val="en-GB"/>
        </w:rPr>
        <w:t>a new echocardiogram (Cine-loops)</w:t>
      </w:r>
      <w:r w:rsidR="00483939">
        <w:rPr>
          <w:lang w:val="en-GB"/>
        </w:rPr>
        <w:t>.</w:t>
      </w:r>
    </w:p>
    <w:p w14:paraId="3A4FADEE" w14:textId="2BFDE639" w:rsidR="00BB340C" w:rsidRPr="00931C15" w:rsidRDefault="00483939" w:rsidP="00C57C6C">
      <w:pPr>
        <w:pStyle w:val="Corpodeltesto"/>
        <w:numPr>
          <w:ilvl w:val="0"/>
          <w:numId w:val="26"/>
        </w:numPr>
      </w:pPr>
      <w:r w:rsidRPr="00931C15">
        <w:rPr>
          <w:lang w:val="en-GB"/>
        </w:rPr>
        <w:t xml:space="preserve">When the new echocardiogram </w:t>
      </w:r>
      <w:r>
        <w:rPr>
          <w:lang w:val="en-GB"/>
        </w:rPr>
        <w:t>results are electronically</w:t>
      </w:r>
      <w:r w:rsidRPr="00931C15">
        <w:rPr>
          <w:lang w:val="en-GB"/>
        </w:rPr>
        <w:t xml:space="preserve"> available, </w:t>
      </w:r>
      <w:r w:rsidR="00F56606">
        <w:rPr>
          <w:lang w:val="en-GB"/>
        </w:rPr>
        <w:t>t</w:t>
      </w:r>
      <w:r w:rsidR="00F56606" w:rsidRPr="00DA2EB1">
        <w:rPr>
          <w:lang w:val="en-GB"/>
        </w:rPr>
        <w:t xml:space="preserve">he </w:t>
      </w:r>
      <w:r w:rsidR="00F56606">
        <w:rPr>
          <w:lang w:val="en-GB"/>
        </w:rPr>
        <w:t>software</w:t>
      </w:r>
      <w:r w:rsidR="00F56606" w:rsidRPr="00DA2EB1">
        <w:rPr>
          <w:lang w:val="en-GB"/>
        </w:rPr>
        <w:t xml:space="preserve"> of </w:t>
      </w:r>
      <w:proofErr w:type="spellStart"/>
      <w:r w:rsidR="00F56606" w:rsidRPr="00DA2EB1">
        <w:rPr>
          <w:lang w:val="en-GB"/>
        </w:rPr>
        <w:t>Dr.</w:t>
      </w:r>
      <w:proofErr w:type="spellEnd"/>
      <w:r w:rsidR="00F56606" w:rsidRPr="00DA2EB1">
        <w:rPr>
          <w:lang w:val="en-GB"/>
        </w:rPr>
        <w:t xml:space="preserve"> </w:t>
      </w:r>
      <w:r w:rsidR="00F56606">
        <w:rPr>
          <w:lang w:val="en-GB"/>
        </w:rPr>
        <w:t>Smith</w:t>
      </w:r>
      <w:r w:rsidR="00F56606" w:rsidRPr="00DA2EB1">
        <w:rPr>
          <w:lang w:val="en-GB"/>
        </w:rPr>
        <w:t xml:space="preserve"> updates automatically the workflow document, marking that results </w:t>
      </w:r>
      <w:proofErr w:type="gramStart"/>
      <w:r w:rsidR="00F56606" w:rsidRPr="00DA2EB1">
        <w:rPr>
          <w:lang w:val="en-GB"/>
        </w:rPr>
        <w:t>of  new</w:t>
      </w:r>
      <w:proofErr w:type="gramEnd"/>
      <w:r w:rsidR="00F56606" w:rsidRPr="00DA2EB1">
        <w:rPr>
          <w:lang w:val="en-GB"/>
        </w:rPr>
        <w:t xml:space="preserve"> exams are now available. </w:t>
      </w:r>
      <w:r w:rsidR="00F56606">
        <w:rPr>
          <w:lang w:val="en-GB"/>
        </w:rPr>
        <w:t>Consequently, a</w:t>
      </w:r>
      <w:r w:rsidR="0068668C">
        <w:rPr>
          <w:lang w:val="en-GB"/>
        </w:rPr>
        <w:t xml:space="preserve">ll member of HT are electronically notified and their </w:t>
      </w:r>
      <w:r w:rsidR="00715FAF">
        <w:rPr>
          <w:lang w:val="en-GB"/>
        </w:rPr>
        <w:t>software</w:t>
      </w:r>
      <w:r w:rsidR="0068668C">
        <w:rPr>
          <w:lang w:val="en-GB"/>
        </w:rPr>
        <w:t xml:space="preserve"> can retrieve the documents</w:t>
      </w:r>
      <w:r w:rsidR="0068668C" w:rsidRPr="00931C15">
        <w:rPr>
          <w:lang w:val="en-GB"/>
        </w:rPr>
        <w:t xml:space="preserve"> </w:t>
      </w:r>
      <w:r w:rsidRPr="00931C15">
        <w:rPr>
          <w:lang w:val="en-GB"/>
        </w:rPr>
        <w:t>through an IT infrastructure</w:t>
      </w:r>
      <w:r>
        <w:rPr>
          <w:lang w:val="en-GB"/>
        </w:rPr>
        <w:t>.</w:t>
      </w:r>
    </w:p>
    <w:p w14:paraId="49A9745E" w14:textId="77777777" w:rsidR="00C042B8" w:rsidRPr="00465300" w:rsidRDefault="00C042B8" w:rsidP="00C042B8">
      <w:pPr>
        <w:pStyle w:val="Corpodeltesto"/>
        <w:rPr>
          <w:b/>
          <w:lang w:val="en-GB"/>
        </w:rPr>
      </w:pPr>
      <w:r>
        <w:rPr>
          <w:b/>
          <w:lang w:val="en-GB"/>
        </w:rPr>
        <w:t>E</w:t>
      </w:r>
      <w:r w:rsidRPr="00465300">
        <w:rPr>
          <w:b/>
          <w:lang w:val="en-GB"/>
        </w:rPr>
        <w:t xml:space="preserve">. </w:t>
      </w:r>
      <w:r>
        <w:rPr>
          <w:b/>
          <w:lang w:val="en-GB"/>
        </w:rPr>
        <w:t>Providing of a preliminary individual evaluation report</w:t>
      </w:r>
    </w:p>
    <w:p w14:paraId="044FBE3C" w14:textId="476C2A14" w:rsidR="00483939" w:rsidRPr="00687209" w:rsidRDefault="00483939" w:rsidP="00687209">
      <w:pPr>
        <w:pStyle w:val="AuthorInstructions"/>
        <w:rPr>
          <w:i w:val="0"/>
          <w:lang w:val="en-GB"/>
        </w:rPr>
      </w:pPr>
      <w:r w:rsidRPr="00687209">
        <w:rPr>
          <w:i w:val="0"/>
          <w:lang w:val="en-GB"/>
        </w:rPr>
        <w:lastRenderedPageBreak/>
        <w:t>On the basis of all clinical documents and images</w:t>
      </w:r>
      <w:r w:rsidR="00966839" w:rsidRPr="00687209">
        <w:rPr>
          <w:i w:val="0"/>
          <w:lang w:val="en-GB"/>
        </w:rPr>
        <w:t xml:space="preserve"> shared until now</w:t>
      </w:r>
      <w:r w:rsidRPr="00687209">
        <w:rPr>
          <w:i w:val="0"/>
          <w:lang w:val="en-GB"/>
        </w:rPr>
        <w:t xml:space="preserve">, </w:t>
      </w:r>
      <w:proofErr w:type="spellStart"/>
      <w:r w:rsidRPr="00687209">
        <w:rPr>
          <w:i w:val="0"/>
          <w:lang w:val="en-GB"/>
        </w:rPr>
        <w:t>Dr.</w:t>
      </w:r>
      <w:proofErr w:type="spellEnd"/>
      <w:r w:rsidRPr="00687209">
        <w:rPr>
          <w:i w:val="0"/>
          <w:lang w:val="en-GB"/>
        </w:rPr>
        <w:t xml:space="preserve"> John and </w:t>
      </w:r>
      <w:proofErr w:type="spellStart"/>
      <w:r w:rsidRPr="00687209">
        <w:rPr>
          <w:i w:val="0"/>
          <w:lang w:val="en-GB"/>
        </w:rPr>
        <w:t>Dr.</w:t>
      </w:r>
      <w:proofErr w:type="spellEnd"/>
      <w:r w:rsidRPr="00687209">
        <w:rPr>
          <w:i w:val="0"/>
          <w:lang w:val="en-GB"/>
        </w:rPr>
        <w:t xml:space="preserve"> Brown each create a preliminary individual report</w:t>
      </w:r>
      <w:r w:rsidR="00687209" w:rsidRPr="00687209">
        <w:rPr>
          <w:i w:val="0"/>
          <w:lang w:val="en-GB"/>
        </w:rPr>
        <w:t xml:space="preserve">. </w:t>
      </w:r>
      <w:r w:rsidR="00687209">
        <w:rPr>
          <w:i w:val="0"/>
          <w:lang w:val="en-GB"/>
        </w:rPr>
        <w:t xml:space="preserve">The software of </w:t>
      </w:r>
      <w:proofErr w:type="spellStart"/>
      <w:r w:rsidR="00687209">
        <w:rPr>
          <w:i w:val="0"/>
          <w:lang w:val="en-GB"/>
        </w:rPr>
        <w:t>Dr.</w:t>
      </w:r>
      <w:proofErr w:type="spellEnd"/>
      <w:r w:rsidR="00687209">
        <w:rPr>
          <w:i w:val="0"/>
          <w:lang w:val="en-GB"/>
        </w:rPr>
        <w:t xml:space="preserve"> John and </w:t>
      </w:r>
      <w:proofErr w:type="spellStart"/>
      <w:r w:rsidR="00687209">
        <w:rPr>
          <w:i w:val="0"/>
          <w:lang w:val="en-GB"/>
        </w:rPr>
        <w:t>Dr.</w:t>
      </w:r>
      <w:proofErr w:type="spellEnd"/>
      <w:r w:rsidR="00687209">
        <w:rPr>
          <w:i w:val="0"/>
          <w:lang w:val="en-GB"/>
        </w:rPr>
        <w:t xml:space="preserve"> Brown</w:t>
      </w:r>
      <w:r w:rsidR="00687209" w:rsidRPr="00DA2EB1">
        <w:rPr>
          <w:i w:val="0"/>
          <w:lang w:val="en-GB"/>
        </w:rPr>
        <w:t xml:space="preserve"> updates automatically the workflow document, marking that </w:t>
      </w:r>
      <w:r w:rsidR="00687209">
        <w:rPr>
          <w:i w:val="0"/>
          <w:lang w:val="en-GB"/>
        </w:rPr>
        <w:t xml:space="preserve">his </w:t>
      </w:r>
      <w:r w:rsidR="00687209" w:rsidRPr="00DA2EB1">
        <w:rPr>
          <w:i w:val="0"/>
          <w:lang w:val="en-GB"/>
        </w:rPr>
        <w:t>preliminary individual report</w:t>
      </w:r>
      <w:r w:rsidR="00687209">
        <w:rPr>
          <w:i w:val="0"/>
          <w:lang w:val="en-GB"/>
        </w:rPr>
        <w:t xml:space="preserve">s are now available. All </w:t>
      </w:r>
      <w:proofErr w:type="gramStart"/>
      <w:r w:rsidR="00687209">
        <w:rPr>
          <w:i w:val="0"/>
          <w:lang w:val="en-GB"/>
        </w:rPr>
        <w:t>member</w:t>
      </w:r>
      <w:proofErr w:type="gramEnd"/>
      <w:r w:rsidR="00687209">
        <w:rPr>
          <w:i w:val="0"/>
          <w:lang w:val="en-GB"/>
        </w:rPr>
        <w:t xml:space="preserve"> are notified on availability of these documents</w:t>
      </w:r>
      <w:r w:rsidR="00C92DE1">
        <w:rPr>
          <w:lang w:val="en-GB"/>
        </w:rPr>
        <w:t>.</w:t>
      </w:r>
    </w:p>
    <w:p w14:paraId="73365F46" w14:textId="0E133343" w:rsidR="00C042B8" w:rsidRDefault="00C042B8" w:rsidP="00C042B8">
      <w:pPr>
        <w:pStyle w:val="Corpodeltesto"/>
        <w:rPr>
          <w:lang w:val="en-GB"/>
        </w:rPr>
      </w:pPr>
      <w:r>
        <w:rPr>
          <w:b/>
          <w:lang w:val="en-GB"/>
        </w:rPr>
        <w:t>F</w:t>
      </w:r>
      <w:r w:rsidRPr="00465300">
        <w:rPr>
          <w:b/>
          <w:lang w:val="en-GB"/>
        </w:rPr>
        <w:t xml:space="preserve">. </w:t>
      </w:r>
      <w:r w:rsidR="00483939">
        <w:rPr>
          <w:b/>
          <w:lang w:val="en-GB"/>
        </w:rPr>
        <w:t>HT Decision</w:t>
      </w:r>
    </w:p>
    <w:p w14:paraId="5D93A57B" w14:textId="6EF379CA" w:rsidR="003276F4" w:rsidRDefault="00C042B8" w:rsidP="00B05F9B">
      <w:pPr>
        <w:pStyle w:val="AuthorInstructions"/>
        <w:rPr>
          <w:i w:val="0"/>
          <w:lang w:val="en-GB"/>
        </w:rPr>
      </w:pPr>
      <w:proofErr w:type="spellStart"/>
      <w:r w:rsidRPr="00885071">
        <w:rPr>
          <w:i w:val="0"/>
          <w:lang w:val="en-GB"/>
        </w:rPr>
        <w:t>Dr.</w:t>
      </w:r>
      <w:proofErr w:type="spellEnd"/>
      <w:r w:rsidRPr="00885071">
        <w:rPr>
          <w:i w:val="0"/>
          <w:lang w:val="en-GB"/>
        </w:rPr>
        <w:t xml:space="preserve"> Joh</w:t>
      </w:r>
      <w:r w:rsidR="00483939">
        <w:rPr>
          <w:i w:val="0"/>
          <w:lang w:val="en-GB"/>
        </w:rPr>
        <w:t>n</w:t>
      </w:r>
      <w:r>
        <w:rPr>
          <w:i w:val="0"/>
          <w:lang w:val="en-GB"/>
        </w:rPr>
        <w:t xml:space="preserve"> </w:t>
      </w:r>
      <w:proofErr w:type="spellStart"/>
      <w:r w:rsidRPr="00CE7CC3">
        <w:rPr>
          <w:i w:val="0"/>
          <w:lang w:val="en-GB"/>
        </w:rPr>
        <w:t>analy</w:t>
      </w:r>
      <w:r w:rsidR="00483939">
        <w:rPr>
          <w:i w:val="0"/>
          <w:lang w:val="en-GB"/>
        </w:rPr>
        <w:t>z</w:t>
      </w:r>
      <w:r w:rsidRPr="00CE7CC3">
        <w:rPr>
          <w:i w:val="0"/>
          <w:lang w:val="en-GB"/>
        </w:rPr>
        <w:t>es</w:t>
      </w:r>
      <w:proofErr w:type="spellEnd"/>
      <w:r w:rsidRPr="00CE7CC3">
        <w:rPr>
          <w:i w:val="0"/>
          <w:lang w:val="en-GB"/>
        </w:rPr>
        <w:t xml:space="preserve"> </w:t>
      </w:r>
      <w:r w:rsidR="00483939">
        <w:rPr>
          <w:i w:val="0"/>
          <w:lang w:val="en-GB"/>
        </w:rPr>
        <w:t xml:space="preserve">the </w:t>
      </w:r>
      <w:r w:rsidR="00A52EE1">
        <w:rPr>
          <w:i w:val="0"/>
          <w:lang w:val="en-GB"/>
        </w:rPr>
        <w:t>preliminary individual report</w:t>
      </w:r>
      <w:r w:rsidRPr="00CE7CC3">
        <w:rPr>
          <w:i w:val="0"/>
          <w:lang w:val="en-GB"/>
        </w:rPr>
        <w:t xml:space="preserve"> </w:t>
      </w:r>
      <w:r w:rsidR="00483939">
        <w:rPr>
          <w:i w:val="0"/>
          <w:lang w:val="en-GB"/>
        </w:rPr>
        <w:t xml:space="preserve">prepared </w:t>
      </w:r>
      <w:r w:rsidRPr="00CE7CC3">
        <w:rPr>
          <w:i w:val="0"/>
          <w:lang w:val="en-GB"/>
        </w:rPr>
        <w:t xml:space="preserve">by </w:t>
      </w:r>
      <w:proofErr w:type="spellStart"/>
      <w:r w:rsidRPr="00CE7CC3">
        <w:rPr>
          <w:i w:val="0"/>
          <w:lang w:val="en-GB"/>
        </w:rPr>
        <w:t>Dr.</w:t>
      </w:r>
      <w:proofErr w:type="spellEnd"/>
      <w:r w:rsidRPr="00CE7CC3">
        <w:rPr>
          <w:i w:val="0"/>
          <w:lang w:val="en-GB"/>
        </w:rPr>
        <w:t xml:space="preserve"> Brown. </w:t>
      </w:r>
      <w:proofErr w:type="spellStart"/>
      <w:proofErr w:type="gramStart"/>
      <w:r w:rsidR="00483939">
        <w:rPr>
          <w:i w:val="0"/>
          <w:lang w:val="en-GB"/>
        </w:rPr>
        <w:t>Dr.</w:t>
      </w:r>
      <w:proofErr w:type="spellEnd"/>
      <w:r w:rsidR="00483939">
        <w:rPr>
          <w:i w:val="0"/>
          <w:lang w:val="en-GB"/>
        </w:rPr>
        <w:t xml:space="preserve"> Brown’s recommendation and his are the same</w:t>
      </w:r>
      <w:proofErr w:type="gramEnd"/>
      <w:r w:rsidR="00483939">
        <w:rPr>
          <w:i w:val="0"/>
          <w:lang w:val="en-GB"/>
        </w:rPr>
        <w:t xml:space="preserve">, </w:t>
      </w:r>
      <w:proofErr w:type="gramStart"/>
      <w:r w:rsidR="00483939">
        <w:rPr>
          <w:i w:val="0"/>
          <w:lang w:val="en-GB"/>
        </w:rPr>
        <w:t xml:space="preserve">perform </w:t>
      </w:r>
      <w:r w:rsidRPr="00CE7CC3">
        <w:rPr>
          <w:i w:val="0"/>
          <w:lang w:val="en-GB"/>
        </w:rPr>
        <w:t>a PCI intervention</w:t>
      </w:r>
      <w:proofErr w:type="gramEnd"/>
      <w:r w:rsidRPr="00CE7CC3">
        <w:rPr>
          <w:i w:val="0"/>
          <w:lang w:val="en-GB"/>
        </w:rPr>
        <w:t>.</w:t>
      </w:r>
      <w:r w:rsidRPr="00CE7CC3" w:rsidDel="00CE7CC3">
        <w:rPr>
          <w:i w:val="0"/>
          <w:lang w:val="en-GB"/>
        </w:rPr>
        <w:t xml:space="preserve"> </w:t>
      </w:r>
      <w:proofErr w:type="spellStart"/>
      <w:r w:rsidRPr="00CE7CC3">
        <w:rPr>
          <w:i w:val="0"/>
          <w:lang w:val="en-GB"/>
        </w:rPr>
        <w:t>Dr.</w:t>
      </w:r>
      <w:proofErr w:type="spellEnd"/>
      <w:r w:rsidRPr="00CE7CC3">
        <w:rPr>
          <w:i w:val="0"/>
          <w:lang w:val="en-GB"/>
        </w:rPr>
        <w:t xml:space="preserve"> </w:t>
      </w:r>
      <w:r w:rsidR="00483939">
        <w:rPr>
          <w:i w:val="0"/>
          <w:lang w:val="en-GB"/>
        </w:rPr>
        <w:t>John</w:t>
      </w:r>
      <w:r w:rsidR="00483939" w:rsidRPr="00CE7CC3">
        <w:rPr>
          <w:i w:val="0"/>
          <w:lang w:val="en-GB"/>
        </w:rPr>
        <w:t xml:space="preserve"> </w:t>
      </w:r>
      <w:r w:rsidRPr="00CE7CC3">
        <w:rPr>
          <w:i w:val="0"/>
          <w:lang w:val="en-GB"/>
        </w:rPr>
        <w:t>decides that it isn’t necessary to start a videoconference</w:t>
      </w:r>
      <w:r w:rsidR="00483939">
        <w:rPr>
          <w:i w:val="0"/>
          <w:lang w:val="en-GB"/>
        </w:rPr>
        <w:t xml:space="preserve"> since the treatment recommendations agree</w:t>
      </w:r>
      <w:r w:rsidRPr="00CE7CC3">
        <w:rPr>
          <w:i w:val="0"/>
          <w:lang w:val="en-GB"/>
        </w:rPr>
        <w:t>.</w:t>
      </w:r>
    </w:p>
    <w:p w14:paraId="77678917" w14:textId="1B48FFEB" w:rsidR="00483939" w:rsidRDefault="00C042B8" w:rsidP="004477E7">
      <w:pPr>
        <w:pStyle w:val="AuthorInstructions"/>
        <w:rPr>
          <w:i w:val="0"/>
          <w:lang w:val="en-GB"/>
        </w:rPr>
      </w:pPr>
      <w:proofErr w:type="spellStart"/>
      <w:r w:rsidRPr="00CA0F60">
        <w:rPr>
          <w:i w:val="0"/>
          <w:lang w:val="en-GB"/>
        </w:rPr>
        <w:t>Dr.</w:t>
      </w:r>
      <w:proofErr w:type="spellEnd"/>
      <w:r w:rsidRPr="00CA0F60">
        <w:rPr>
          <w:i w:val="0"/>
          <w:lang w:val="en-GB"/>
        </w:rPr>
        <w:t xml:space="preserve"> John creates </w:t>
      </w:r>
      <w:r w:rsidR="00483939">
        <w:rPr>
          <w:i w:val="0"/>
          <w:lang w:val="en-GB"/>
        </w:rPr>
        <w:t xml:space="preserve">a </w:t>
      </w:r>
      <w:r w:rsidRPr="00CA0F60">
        <w:rPr>
          <w:i w:val="0"/>
          <w:lang w:val="en-GB"/>
        </w:rPr>
        <w:t>final report</w:t>
      </w:r>
      <w:r w:rsidR="00483939">
        <w:rPr>
          <w:i w:val="0"/>
          <w:lang w:val="en-GB"/>
        </w:rPr>
        <w:t xml:space="preserve"> recommending a PCI</w:t>
      </w:r>
      <w:r w:rsidR="00A17780">
        <w:rPr>
          <w:i w:val="0"/>
          <w:lang w:val="en-GB"/>
        </w:rPr>
        <w:t xml:space="preserve"> through his software</w:t>
      </w:r>
      <w:r w:rsidRPr="00CA0F60">
        <w:rPr>
          <w:i w:val="0"/>
          <w:lang w:val="en-GB"/>
        </w:rPr>
        <w:t xml:space="preserve">. </w:t>
      </w:r>
      <w:r w:rsidR="00483939">
        <w:rPr>
          <w:i w:val="0"/>
          <w:lang w:val="en-GB"/>
        </w:rPr>
        <w:t xml:space="preserve">Additional </w:t>
      </w:r>
      <w:r w:rsidRPr="00CA0F60">
        <w:rPr>
          <w:i w:val="0"/>
          <w:lang w:val="en-GB"/>
        </w:rPr>
        <w:t xml:space="preserve">exams are not necessary. </w:t>
      </w:r>
      <w:r w:rsidR="00B37122">
        <w:rPr>
          <w:i w:val="0"/>
          <w:lang w:val="en-GB"/>
        </w:rPr>
        <w:t xml:space="preserve">The software of </w:t>
      </w:r>
      <w:proofErr w:type="spellStart"/>
      <w:r w:rsidR="00B37122">
        <w:rPr>
          <w:i w:val="0"/>
          <w:lang w:val="en-GB"/>
        </w:rPr>
        <w:t>Dr.</w:t>
      </w:r>
      <w:proofErr w:type="spellEnd"/>
      <w:r w:rsidR="00B37122">
        <w:rPr>
          <w:i w:val="0"/>
          <w:lang w:val="en-GB"/>
        </w:rPr>
        <w:t xml:space="preserve"> John</w:t>
      </w:r>
      <w:r w:rsidR="00B37122" w:rsidRPr="00027729">
        <w:rPr>
          <w:i w:val="0"/>
          <w:lang w:val="en-GB"/>
        </w:rPr>
        <w:t xml:space="preserve"> updates automatically the workflow document, marking that </w:t>
      </w:r>
      <w:r w:rsidR="00B37122">
        <w:rPr>
          <w:i w:val="0"/>
          <w:lang w:val="en-GB"/>
        </w:rPr>
        <w:t>a final report is now available. P</w:t>
      </w:r>
      <w:r w:rsidR="00483939">
        <w:rPr>
          <w:i w:val="0"/>
          <w:lang w:val="en-GB"/>
        </w:rPr>
        <w:t>roper notification is sent to the members</w:t>
      </w:r>
      <w:r w:rsidR="00483939" w:rsidRPr="00C67DFF">
        <w:rPr>
          <w:i w:val="0"/>
          <w:lang w:val="en-GB"/>
        </w:rPr>
        <w:t xml:space="preserve">. </w:t>
      </w:r>
    </w:p>
    <w:p w14:paraId="5ED4C67A" w14:textId="4D9659D6" w:rsidR="00183D35" w:rsidRDefault="00865799" w:rsidP="004477E7">
      <w:pPr>
        <w:pStyle w:val="AuthorInstructions"/>
        <w:rPr>
          <w:b/>
          <w:i w:val="0"/>
          <w:lang w:val="en-GB"/>
        </w:rPr>
      </w:pPr>
      <w:r w:rsidRPr="006C4FA0">
        <w:rPr>
          <w:b/>
          <w:i w:val="0"/>
          <w:lang w:val="en-GB"/>
        </w:rPr>
        <w:t>G. Finalization of needed documents for intervention or treatment</w:t>
      </w:r>
    </w:p>
    <w:p w14:paraId="3C002031" w14:textId="20A6BEF7" w:rsidR="00865799" w:rsidRDefault="00D12282" w:rsidP="004477E7">
      <w:pPr>
        <w:pStyle w:val="AuthorInstructions"/>
        <w:rPr>
          <w:i w:val="0"/>
          <w:lang w:val="en-GB" w:eastAsia="it-IT"/>
        </w:rPr>
      </w:pPr>
      <w:r>
        <w:rPr>
          <w:i w:val="0"/>
          <w:lang w:val="en-GB"/>
        </w:rPr>
        <w:t>The s</w:t>
      </w:r>
      <w:r w:rsidR="00F7711C">
        <w:rPr>
          <w:i w:val="0"/>
          <w:lang w:val="en-GB"/>
        </w:rPr>
        <w:t xml:space="preserve">oftware of </w:t>
      </w:r>
      <w:proofErr w:type="spellStart"/>
      <w:r w:rsidR="00865799" w:rsidRPr="00CA0F60">
        <w:rPr>
          <w:i w:val="0"/>
          <w:lang w:val="en-GB"/>
        </w:rPr>
        <w:t>Dr.</w:t>
      </w:r>
      <w:proofErr w:type="spellEnd"/>
      <w:r w:rsidR="00865799" w:rsidRPr="00CA0F60">
        <w:rPr>
          <w:i w:val="0"/>
          <w:lang w:val="en-GB"/>
        </w:rPr>
        <w:t xml:space="preserve"> Smith</w:t>
      </w:r>
      <w:r w:rsidR="00865799">
        <w:rPr>
          <w:i w:val="0"/>
          <w:lang w:val="en-GB"/>
        </w:rPr>
        <w:t xml:space="preserve"> </w:t>
      </w:r>
      <w:proofErr w:type="gramStart"/>
      <w:r w:rsidR="00F7711C">
        <w:rPr>
          <w:i w:val="0"/>
          <w:lang w:val="en-GB"/>
        </w:rPr>
        <w:t>retrieve</w:t>
      </w:r>
      <w:proofErr w:type="gramEnd"/>
      <w:r w:rsidR="00865799">
        <w:rPr>
          <w:i w:val="0"/>
          <w:lang w:val="en-GB"/>
        </w:rPr>
        <w:t xml:space="preserve"> the final report and </w:t>
      </w:r>
      <w:proofErr w:type="spellStart"/>
      <w:r w:rsidR="00F7711C">
        <w:rPr>
          <w:i w:val="0"/>
          <w:lang w:val="en-GB" w:eastAsia="it-IT"/>
        </w:rPr>
        <w:t>Dr.</w:t>
      </w:r>
      <w:proofErr w:type="spellEnd"/>
      <w:r w:rsidR="00F7711C">
        <w:rPr>
          <w:i w:val="0"/>
          <w:lang w:val="en-GB" w:eastAsia="it-IT"/>
        </w:rPr>
        <w:t xml:space="preserve"> Smith, on base of content of the report, closes electronically the process</w:t>
      </w:r>
      <w:r w:rsidR="00C92DE1">
        <w:rPr>
          <w:i w:val="0"/>
          <w:lang w:val="en-GB" w:eastAsia="it-IT"/>
        </w:rPr>
        <w:t xml:space="preserve">. </w:t>
      </w:r>
      <w:r w:rsidR="00C92DE1" w:rsidRPr="007123DB">
        <w:rPr>
          <w:i w:val="0"/>
          <w:lang w:val="en-GB"/>
        </w:rPr>
        <w:t xml:space="preserve">The </w:t>
      </w:r>
      <w:r>
        <w:rPr>
          <w:i w:val="0"/>
          <w:lang w:val="en-GB"/>
        </w:rPr>
        <w:t>software</w:t>
      </w:r>
      <w:r w:rsidR="00C92DE1" w:rsidRPr="007123DB">
        <w:rPr>
          <w:i w:val="0"/>
          <w:lang w:val="en-GB"/>
        </w:rPr>
        <w:t xml:space="preserve"> of </w:t>
      </w:r>
      <w:proofErr w:type="spellStart"/>
      <w:r w:rsidR="00C92DE1" w:rsidRPr="007123DB">
        <w:rPr>
          <w:i w:val="0"/>
          <w:lang w:val="en-GB"/>
        </w:rPr>
        <w:t>Dr.</w:t>
      </w:r>
      <w:proofErr w:type="spellEnd"/>
      <w:r w:rsidR="00C92DE1" w:rsidRPr="007123DB">
        <w:rPr>
          <w:i w:val="0"/>
          <w:lang w:val="en-GB"/>
        </w:rPr>
        <w:t xml:space="preserve"> </w:t>
      </w:r>
      <w:r w:rsidR="00C92DE1">
        <w:rPr>
          <w:i w:val="0"/>
          <w:lang w:val="en-GB"/>
        </w:rPr>
        <w:t>Smith</w:t>
      </w:r>
      <w:r w:rsidR="00C92DE1" w:rsidRPr="007123DB">
        <w:rPr>
          <w:i w:val="0"/>
          <w:lang w:val="en-GB"/>
        </w:rPr>
        <w:t xml:space="preserve"> updates automatically the workflow document</w:t>
      </w:r>
      <w:r w:rsidR="00C92DE1">
        <w:rPr>
          <w:i w:val="0"/>
          <w:lang w:val="en-GB"/>
        </w:rPr>
        <w:t xml:space="preserve"> last time</w:t>
      </w:r>
      <w:r w:rsidR="00C92DE1" w:rsidRPr="007123DB">
        <w:rPr>
          <w:i w:val="0"/>
          <w:lang w:val="en-GB"/>
        </w:rPr>
        <w:t xml:space="preserve">, marking that </w:t>
      </w:r>
      <w:r w:rsidR="00BC7DCA">
        <w:rPr>
          <w:i w:val="0"/>
          <w:lang w:val="en-GB"/>
        </w:rPr>
        <w:t>workflow is concluded, and all member are notified.</w:t>
      </w:r>
    </w:p>
    <w:p w14:paraId="1D125F02" w14:textId="7CA03977" w:rsidR="000C5410" w:rsidRPr="000807AC" w:rsidRDefault="000C5410" w:rsidP="000C5410">
      <w:pPr>
        <w:pStyle w:val="Titolo5"/>
        <w:numPr>
          <w:ilvl w:val="0"/>
          <w:numId w:val="0"/>
        </w:numPr>
        <w:rPr>
          <w:noProof w:val="0"/>
        </w:rPr>
      </w:pPr>
      <w:r w:rsidRPr="000807AC">
        <w:rPr>
          <w:noProof w:val="0"/>
        </w:rPr>
        <w:t xml:space="preserve">X.4.2.1.2 </w:t>
      </w:r>
      <w:r>
        <w:rPr>
          <w:noProof w:val="0"/>
        </w:rPr>
        <w:t xml:space="preserve">Complex Heart Team Coordination </w:t>
      </w:r>
      <w:r w:rsidRPr="000807AC">
        <w:rPr>
          <w:noProof w:val="0"/>
        </w:rPr>
        <w:t>Process Flow</w:t>
      </w:r>
    </w:p>
    <w:p w14:paraId="012B7A59" w14:textId="4D626E19" w:rsidR="006068B2" w:rsidRDefault="000C5410" w:rsidP="006068B2">
      <w:r>
        <w:t xml:space="preserve">The </w:t>
      </w:r>
      <w:r w:rsidRPr="00B44563">
        <w:t xml:space="preserve">following </w:t>
      </w:r>
      <w:r w:rsidR="00A57991">
        <w:t>diagrams show sequence of transactions and</w:t>
      </w:r>
      <w:r w:rsidR="00A57991" w:rsidRPr="00B44563">
        <w:t xml:space="preserve"> </w:t>
      </w:r>
      <w:r w:rsidRPr="00B44563">
        <w:t xml:space="preserve">sequence of </w:t>
      </w:r>
      <w:r>
        <w:t xml:space="preserve">tasks within the workflow </w:t>
      </w:r>
      <w:r w:rsidRPr="00B44563">
        <w:t>describes the typical</w:t>
      </w:r>
      <w:r>
        <w:t xml:space="preserve"> process flow for the Common Workflow scenario.</w:t>
      </w:r>
      <w:r w:rsidR="006E6F6A" w:rsidRPr="006E6F6A">
        <w:t xml:space="preserve"> </w:t>
      </w:r>
      <w:r w:rsidR="006068B2">
        <w:t>Please see Appendix C for other use case flow chart diagram.</w:t>
      </w:r>
    </w:p>
    <w:p w14:paraId="73480BAB" w14:textId="7BE16DAC" w:rsidR="000C5410" w:rsidRPr="00EE4950" w:rsidRDefault="000C5410" w:rsidP="006068B2">
      <w:pPr>
        <w:pStyle w:val="AuthorInstructions"/>
        <w:rPr>
          <w:lang w:val="en-GB" w:eastAsia="it-IT"/>
        </w:rPr>
      </w:pPr>
    </w:p>
    <w:p w14:paraId="107C41A2" w14:textId="25F0ADFD" w:rsidR="005C7363" w:rsidRDefault="00B305C6" w:rsidP="005C7363">
      <w:pPr>
        <w:pStyle w:val="TableTitle"/>
      </w:pPr>
      <w:r w:rsidRPr="000375FA">
        <w:rPr>
          <w:i/>
          <w:noProof/>
          <w:lang w:val="it-IT" w:eastAsia="it-IT"/>
        </w:rPr>
        <w:lastRenderedPageBreak/>
        <w:drawing>
          <wp:inline distT="0" distB="0" distL="0" distR="0" wp14:anchorId="1C913054" wp14:editId="32DC359F">
            <wp:extent cx="5327650" cy="79565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1" t="1" r="-4817" b="61711"/>
                    <a:stretch/>
                  </pic:blipFill>
                  <pic:spPr bwMode="auto">
                    <a:xfrm>
                      <a:off x="0" y="0"/>
                      <a:ext cx="5328722" cy="7958151"/>
                    </a:xfrm>
                    <a:prstGeom prst="rect">
                      <a:avLst/>
                    </a:prstGeom>
                    <a:ln>
                      <a:noFill/>
                    </a:ln>
                    <a:extLst>
                      <a:ext uri="{53640926-AAD7-44d8-BBD7-CCE9431645EC}">
                        <a14:shadowObscured xmlns:a14="http://schemas.microsoft.com/office/drawing/2010/main"/>
                      </a:ext>
                    </a:extLst>
                  </pic:spPr>
                </pic:pic>
              </a:graphicData>
            </a:graphic>
          </wp:inline>
        </w:drawing>
      </w:r>
    </w:p>
    <w:p w14:paraId="3762D0C9" w14:textId="4BB5EEE2" w:rsidR="00D467ED" w:rsidRDefault="00B305C6" w:rsidP="005C7363">
      <w:pPr>
        <w:pStyle w:val="TableTitle"/>
      </w:pPr>
      <w:r w:rsidRPr="000375FA">
        <w:rPr>
          <w:i/>
          <w:noProof/>
          <w:lang w:val="it-IT" w:eastAsia="it-IT"/>
        </w:rPr>
        <w:lastRenderedPageBreak/>
        <w:drawing>
          <wp:inline distT="0" distB="0" distL="0" distR="0" wp14:anchorId="753DE779" wp14:editId="10987A04">
            <wp:extent cx="5918200" cy="7759700"/>
            <wp:effectExtent l="0" t="0" r="0" b="1270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l="2" t="39730" r="-16815" b="22807"/>
                    <a:stretch/>
                  </pic:blipFill>
                  <pic:spPr bwMode="auto">
                    <a:xfrm>
                      <a:off x="0" y="0"/>
                      <a:ext cx="5919886" cy="7761911"/>
                    </a:xfrm>
                    <a:prstGeom prst="rect">
                      <a:avLst/>
                    </a:prstGeom>
                    <a:ln>
                      <a:noFill/>
                    </a:ln>
                    <a:extLst>
                      <a:ext uri="{53640926-AAD7-44d8-BBD7-CCE9431645EC}">
                        <a14:shadowObscured xmlns:a14="http://schemas.microsoft.com/office/drawing/2010/main"/>
                      </a:ext>
                    </a:extLst>
                  </pic:spPr>
                </pic:pic>
              </a:graphicData>
            </a:graphic>
          </wp:inline>
        </w:drawing>
      </w:r>
    </w:p>
    <w:p w14:paraId="3AB1660A" w14:textId="77777777" w:rsidR="00D467ED" w:rsidRDefault="00D467ED" w:rsidP="005C7363">
      <w:pPr>
        <w:pStyle w:val="TableTitle"/>
      </w:pPr>
    </w:p>
    <w:p w14:paraId="59756ED6" w14:textId="0CD0112E" w:rsidR="009E3FA6" w:rsidRDefault="0097163B" w:rsidP="0097163B">
      <w:pPr>
        <w:pStyle w:val="TableTitle"/>
      </w:pPr>
      <w:r w:rsidRPr="000375FA">
        <w:rPr>
          <w:i/>
          <w:noProof/>
          <w:lang w:val="it-IT" w:eastAsia="it-IT"/>
        </w:rPr>
        <w:lastRenderedPageBreak/>
        <w:drawing>
          <wp:inline distT="0" distB="0" distL="0" distR="0" wp14:anchorId="252FD646" wp14:editId="2715CB71">
            <wp:extent cx="5995035" cy="5294420"/>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jpg"/>
                    <pic:cNvPicPr/>
                  </pic:nvPicPr>
                  <pic:blipFill rotWithShape="1">
                    <a:blip r:embed="rId34">
                      <a:extLst>
                        <a:ext uri="{28A0092B-C50C-407E-A947-70E740481C1C}">
                          <a14:useLocalDpi xmlns:a14="http://schemas.microsoft.com/office/drawing/2010/main" val="0"/>
                        </a:ext>
                      </a:extLst>
                    </a:blip>
                    <a:srcRect t="77027" r="-6349" b="1"/>
                    <a:stretch/>
                  </pic:blipFill>
                  <pic:spPr bwMode="auto">
                    <a:xfrm>
                      <a:off x="0" y="0"/>
                      <a:ext cx="5995722" cy="5295027"/>
                    </a:xfrm>
                    <a:prstGeom prst="rect">
                      <a:avLst/>
                    </a:prstGeom>
                    <a:ln>
                      <a:noFill/>
                    </a:ln>
                    <a:extLst>
                      <a:ext uri="{53640926-AAD7-44d8-BBD7-CCE9431645EC}">
                        <a14:shadowObscured xmlns:a14="http://schemas.microsoft.com/office/drawing/2010/main"/>
                      </a:ext>
                    </a:extLst>
                  </pic:spPr>
                </pic:pic>
              </a:graphicData>
            </a:graphic>
          </wp:inline>
        </w:drawing>
      </w:r>
    </w:p>
    <w:p w14:paraId="46813986" w14:textId="306E4E65" w:rsidR="0012154E" w:rsidRDefault="005C7363" w:rsidP="004B0385">
      <w:pPr>
        <w:pStyle w:val="TableTitle"/>
      </w:pPr>
      <w:r>
        <w:t>Figure X.4.2.2</w:t>
      </w:r>
      <w:r w:rsidRPr="000807AC">
        <w:t>.</w:t>
      </w:r>
      <w:r>
        <w:t>1-5</w:t>
      </w:r>
      <w:r w:rsidRPr="003F1F6A">
        <w:t xml:space="preserve">: </w:t>
      </w:r>
      <w:r>
        <w:t xml:space="preserve">XCHT-WD Sequence Diagram for </w:t>
      </w:r>
      <w:r w:rsidR="00F4312D">
        <w:t>U</w:t>
      </w:r>
      <w:r>
        <w:t xml:space="preserve">se </w:t>
      </w:r>
      <w:r w:rsidR="00F4312D">
        <w:t>C</w:t>
      </w:r>
      <w:r>
        <w:t xml:space="preserve">ase 2 </w:t>
      </w:r>
    </w:p>
    <w:p w14:paraId="19675F2A" w14:textId="77777777" w:rsidR="00784D34" w:rsidRDefault="00784D34" w:rsidP="004B0385">
      <w:pPr>
        <w:pStyle w:val="TableTitle"/>
      </w:pPr>
    </w:p>
    <w:p w14:paraId="44617644" w14:textId="77777777" w:rsidR="0023712F" w:rsidRPr="00EE4950" w:rsidRDefault="0023712F" w:rsidP="0023712F">
      <w:pPr>
        <w:pStyle w:val="AuthorInstructions"/>
        <w:rPr>
          <w:i w:val="0"/>
          <w:lang w:val="en-GB" w:eastAsia="it-IT"/>
        </w:rPr>
      </w:pPr>
    </w:p>
    <w:p w14:paraId="7236024B" w14:textId="48EFE692" w:rsidR="00784D34" w:rsidRPr="00E078F2" w:rsidRDefault="0023712F" w:rsidP="0023712F">
      <w:pPr>
        <w:pStyle w:val="TableTitle"/>
      </w:pPr>
      <w:r w:rsidRPr="000375FA">
        <w:rPr>
          <w:b w:val="0"/>
          <w:i/>
          <w:noProof/>
          <w:lang w:val="it-IT" w:eastAsia="it-IT"/>
        </w:rPr>
        <w:lastRenderedPageBreak/>
        <w:drawing>
          <wp:inline distT="0" distB="0" distL="0" distR="0" wp14:anchorId="0C8EAEF3" wp14:editId="58DA45AA">
            <wp:extent cx="5943600" cy="66586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CH-WD UC2 v0.7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58610"/>
                    </a:xfrm>
                    <a:prstGeom prst="rect">
                      <a:avLst/>
                    </a:prstGeom>
                  </pic:spPr>
                </pic:pic>
              </a:graphicData>
            </a:graphic>
          </wp:inline>
        </w:drawing>
      </w:r>
      <w:r w:rsidRPr="0097163B">
        <w:t>Figure X.4.2.2</w:t>
      </w:r>
      <w:r w:rsidR="00F4312D" w:rsidRPr="00F4312D">
        <w:t>.1-4: XCHT-WD Process Flow for Use C</w:t>
      </w:r>
      <w:r w:rsidRPr="0097163B">
        <w:t>ase 2</w:t>
      </w:r>
    </w:p>
    <w:p w14:paraId="5E30DE31" w14:textId="77777777" w:rsidR="0022548F" w:rsidRDefault="0022548F" w:rsidP="004B0385">
      <w:pPr>
        <w:pStyle w:val="TableTitle"/>
      </w:pPr>
    </w:p>
    <w:p w14:paraId="08C0E12E" w14:textId="2D803440" w:rsidR="0022548F" w:rsidRDefault="0022548F" w:rsidP="0022548F">
      <w:pPr>
        <w:pStyle w:val="Titolo4"/>
        <w:numPr>
          <w:ilvl w:val="0"/>
          <w:numId w:val="0"/>
        </w:numPr>
        <w:ind w:left="864" w:hanging="864"/>
      </w:pPr>
      <w:r>
        <w:t>X.4.2.3</w:t>
      </w:r>
      <w:r w:rsidRPr="000807AC">
        <w:rPr>
          <w:noProof w:val="0"/>
        </w:rPr>
        <w:t xml:space="preserve"> </w:t>
      </w:r>
      <w:r w:rsidR="00C250A6">
        <w:rPr>
          <w:noProof w:val="0"/>
        </w:rPr>
        <w:t>Exception</w:t>
      </w:r>
      <w:r w:rsidRPr="000807AC">
        <w:rPr>
          <w:noProof w:val="0"/>
        </w:rPr>
        <w:t xml:space="preserve"> #</w:t>
      </w:r>
      <w:r w:rsidR="00C250A6">
        <w:rPr>
          <w:noProof w:val="0"/>
        </w:rPr>
        <w:t>1</w:t>
      </w:r>
      <w:r w:rsidRPr="000807AC">
        <w:rPr>
          <w:noProof w:val="0"/>
        </w:rPr>
        <w:t xml:space="preserve">: </w:t>
      </w:r>
      <w:r w:rsidR="00A7633C">
        <w:t>Heart Team</w:t>
      </w:r>
      <w:r>
        <w:t xml:space="preserve"> Cancellation Scenario</w:t>
      </w:r>
    </w:p>
    <w:p w14:paraId="74CFEDF4" w14:textId="084BD47A" w:rsidR="003276F4" w:rsidRDefault="006D70DC" w:rsidP="003276F4">
      <w:pPr>
        <w:pStyle w:val="Corpodeltesto"/>
      </w:pPr>
      <w:r>
        <w:t>T</w:t>
      </w:r>
      <w:r w:rsidR="003276F4" w:rsidRPr="003F1F6A">
        <w:t xml:space="preserve">he </w:t>
      </w:r>
      <w:r w:rsidR="004B0385">
        <w:t>requester of support by HT</w:t>
      </w:r>
      <w:r w:rsidR="003276F4" w:rsidRPr="003F1F6A">
        <w:t xml:space="preserve"> wants to abort the process just created</w:t>
      </w:r>
      <w:r w:rsidR="00784D34">
        <w:t xml:space="preserve"> (case a)</w:t>
      </w:r>
      <w:r w:rsidR="00432997">
        <w:t>. This would occur if, the</w:t>
      </w:r>
      <w:r w:rsidR="003276F4">
        <w:t xml:space="preserve"> HT Request is </w:t>
      </w:r>
      <w:r w:rsidR="00432997">
        <w:t>incorrect</w:t>
      </w:r>
      <w:r w:rsidR="003276F4">
        <w:t xml:space="preserve"> or uncompleted or </w:t>
      </w:r>
      <w:r w:rsidR="00432997">
        <w:t xml:space="preserve">if </w:t>
      </w:r>
      <w:r w:rsidR="003276F4">
        <w:t>the patient die</w:t>
      </w:r>
      <w:r w:rsidR="00432997">
        <w:t>s</w:t>
      </w:r>
      <w:r w:rsidR="00520780">
        <w:t>.</w:t>
      </w:r>
      <w:r w:rsidR="00D26BD9">
        <w:t xml:space="preserve"> O</w:t>
      </w:r>
      <w:r w:rsidR="00432997">
        <w:t>r</w:t>
      </w:r>
      <w:r w:rsidR="00D26BD9">
        <w:t xml:space="preserve">, </w:t>
      </w:r>
      <w:r w:rsidR="004B0385">
        <w:t>the manager of HT</w:t>
      </w:r>
      <w:r w:rsidR="00D26BD9">
        <w:t xml:space="preserve"> </w:t>
      </w:r>
      <w:r w:rsidR="00432997">
        <w:t xml:space="preserve">may </w:t>
      </w:r>
      <w:r w:rsidR="00D26BD9">
        <w:lastRenderedPageBreak/>
        <w:t>want to abort the process</w:t>
      </w:r>
      <w:r w:rsidR="00784D34">
        <w:t xml:space="preserve"> (case </w:t>
      </w:r>
      <w:proofErr w:type="gramStart"/>
      <w:r w:rsidR="00784D34">
        <w:t>b)</w:t>
      </w:r>
      <w:r w:rsidR="00D26BD9">
        <w:t>because</w:t>
      </w:r>
      <w:proofErr w:type="gramEnd"/>
      <w:r w:rsidR="00D26BD9">
        <w:t xml:space="preserve"> the case requires a</w:t>
      </w:r>
      <w:r w:rsidR="00C250A6">
        <w:t>n</w:t>
      </w:r>
      <w:r w:rsidR="00D26BD9">
        <w:t xml:space="preserve"> emergency process</w:t>
      </w:r>
      <w:r w:rsidR="00C250A6">
        <w:t xml:space="preserve"> or the patient d</w:t>
      </w:r>
      <w:r w:rsidR="00432997">
        <w:t>ies</w:t>
      </w:r>
      <w:r w:rsidR="00D26BD9">
        <w:t>.</w:t>
      </w:r>
    </w:p>
    <w:p w14:paraId="57ECDA32" w14:textId="638B4D6C" w:rsidR="000C5410" w:rsidRDefault="000C5410" w:rsidP="003276F4">
      <w:pPr>
        <w:pStyle w:val="Corpodeltesto"/>
      </w:pPr>
      <w:r>
        <w:rPr>
          <w:rFonts w:ascii="Arial" w:hAnsi="Arial"/>
          <w:b/>
          <w:kern w:val="28"/>
          <w:sz w:val="28"/>
        </w:rPr>
        <w:t>X.4.2.3.1</w:t>
      </w:r>
      <w:r w:rsidRPr="0070073A">
        <w:rPr>
          <w:rFonts w:ascii="Arial" w:hAnsi="Arial"/>
          <w:b/>
          <w:kern w:val="28"/>
          <w:sz w:val="28"/>
        </w:rPr>
        <w:t xml:space="preserve"> </w:t>
      </w:r>
      <w:r>
        <w:rPr>
          <w:rFonts w:ascii="Arial" w:hAnsi="Arial"/>
          <w:b/>
          <w:kern w:val="28"/>
          <w:sz w:val="28"/>
        </w:rPr>
        <w:t>HT Cancellation</w:t>
      </w:r>
      <w:r w:rsidRPr="0070073A">
        <w:rPr>
          <w:rFonts w:ascii="Arial" w:hAnsi="Arial"/>
          <w:b/>
          <w:kern w:val="28"/>
          <w:sz w:val="28"/>
        </w:rPr>
        <w:t xml:space="preserve"> </w:t>
      </w:r>
      <w:r w:rsidR="00B707C5">
        <w:rPr>
          <w:rFonts w:ascii="Arial" w:hAnsi="Arial"/>
          <w:b/>
          <w:kern w:val="28"/>
          <w:sz w:val="28"/>
        </w:rPr>
        <w:t>Exception</w:t>
      </w:r>
      <w:r w:rsidRPr="0070073A">
        <w:rPr>
          <w:rFonts w:ascii="Arial" w:hAnsi="Arial"/>
          <w:b/>
          <w:kern w:val="28"/>
          <w:sz w:val="28"/>
        </w:rPr>
        <w:t xml:space="preserve"> </w:t>
      </w:r>
      <w:r>
        <w:rPr>
          <w:rFonts w:ascii="Arial" w:hAnsi="Arial"/>
          <w:b/>
          <w:kern w:val="28"/>
          <w:sz w:val="28"/>
        </w:rPr>
        <w:t>D</w:t>
      </w:r>
      <w:r w:rsidRPr="0070073A">
        <w:rPr>
          <w:rFonts w:ascii="Arial" w:hAnsi="Arial"/>
          <w:b/>
          <w:kern w:val="28"/>
          <w:sz w:val="28"/>
        </w:rPr>
        <w:t>escription</w:t>
      </w:r>
    </w:p>
    <w:p w14:paraId="4972D1C1" w14:textId="69047DC4" w:rsidR="000C5410" w:rsidRDefault="000C5410" w:rsidP="000C5410">
      <w:r>
        <w:t>The HT Cancellation is the pathway scenario where a requesting facility has a need to cancel a request because the HT is no</w:t>
      </w:r>
      <w:r w:rsidR="00432997">
        <w:t xml:space="preserve"> </w:t>
      </w:r>
      <w:r>
        <w:t>longer needed</w:t>
      </w:r>
      <w:r w:rsidR="00432997">
        <w:t>.</w:t>
      </w:r>
      <w:r>
        <w:t xml:space="preserve"> </w:t>
      </w:r>
    </w:p>
    <w:p w14:paraId="54E5C1F0" w14:textId="6C59A723" w:rsidR="000C5410" w:rsidRPr="0070073A" w:rsidRDefault="000C5410" w:rsidP="000C5410">
      <w:r w:rsidRPr="00513E1A">
        <w:t xml:space="preserve">In this case the </w:t>
      </w:r>
      <w:r>
        <w:t>HT</w:t>
      </w:r>
      <w:r w:rsidRPr="00513E1A">
        <w:t xml:space="preserve"> Requester shall update the Workflow Document moving </w:t>
      </w:r>
      <w:r w:rsidRPr="0070073A">
        <w:t xml:space="preserve">into </w:t>
      </w:r>
      <w:r w:rsidRPr="00513E1A">
        <w:t xml:space="preserve">status FAILED the </w:t>
      </w:r>
      <w:r>
        <w:t>HT Request</w:t>
      </w:r>
      <w:r w:rsidRPr="00513E1A">
        <w:t xml:space="preserve"> task and closing the workflow itself</w:t>
      </w:r>
      <w:r w:rsidR="00D26BD9">
        <w:t xml:space="preserve">. </w:t>
      </w:r>
      <w:r w:rsidR="00432997">
        <w:t>Also</w:t>
      </w:r>
      <w:r w:rsidR="00D26BD9">
        <w:t>, HT</w:t>
      </w:r>
      <w:r w:rsidR="00D26BD9" w:rsidRPr="00513E1A">
        <w:t xml:space="preserve"> </w:t>
      </w:r>
      <w:r w:rsidR="00D26BD9">
        <w:t>Manager</w:t>
      </w:r>
      <w:r w:rsidR="00D26BD9" w:rsidRPr="00513E1A">
        <w:t xml:space="preserve"> shall update the Workflow Document moving </w:t>
      </w:r>
      <w:r w:rsidR="00D26BD9" w:rsidRPr="0070073A">
        <w:t xml:space="preserve">into </w:t>
      </w:r>
      <w:r w:rsidR="00D26BD9" w:rsidRPr="00513E1A">
        <w:t xml:space="preserve">status FAILED </w:t>
      </w:r>
      <w:r w:rsidR="00432997">
        <w:t xml:space="preserve">for </w:t>
      </w:r>
      <w:r w:rsidR="00D26BD9" w:rsidRPr="00513E1A">
        <w:t xml:space="preserve">the </w:t>
      </w:r>
      <w:r w:rsidR="00D26BD9">
        <w:t>HT lead or HT Perform</w:t>
      </w:r>
      <w:r w:rsidR="00D26BD9" w:rsidRPr="00513E1A">
        <w:t xml:space="preserve"> task and closing the workflow itself</w:t>
      </w:r>
    </w:p>
    <w:p w14:paraId="59EDBEB5" w14:textId="740F67CC" w:rsidR="000C5410" w:rsidRDefault="000C5410" w:rsidP="000C5410">
      <w:pPr>
        <w:pStyle w:val="Corpodeltesto"/>
      </w:pPr>
      <w:r w:rsidRPr="00513E1A">
        <w:t>This</w:t>
      </w:r>
      <w:r>
        <w:t xml:space="preserve"> update</w:t>
      </w:r>
      <w:r w:rsidRPr="00513E1A">
        <w:t xml:space="preserve"> is notified</w:t>
      </w:r>
      <w:r w:rsidRPr="00AD7284">
        <w:t xml:space="preserve"> to all the participants of the workflow. </w:t>
      </w:r>
      <w:r w:rsidRPr="001D1D9D">
        <w:t>A</w:t>
      </w:r>
      <w:r>
        <w:t>fter the closure</w:t>
      </w:r>
      <w:r w:rsidR="00AE1C4B">
        <w:t>,</w:t>
      </w:r>
      <w:r>
        <w:t xml:space="preserve"> </w:t>
      </w:r>
      <w:proofErr w:type="gramStart"/>
      <w:r>
        <w:t>a</w:t>
      </w:r>
      <w:r w:rsidRPr="00513E1A">
        <w:t xml:space="preserve"> </w:t>
      </w:r>
      <w:r>
        <w:t>HT</w:t>
      </w:r>
      <w:r w:rsidRPr="00513E1A">
        <w:t xml:space="preserve"> Workflow Do</w:t>
      </w:r>
      <w:r w:rsidRPr="00AD7284">
        <w:t>cument cannot be updated by any participant</w:t>
      </w:r>
      <w:proofErr w:type="gramEnd"/>
      <w:r w:rsidRPr="00AD7284">
        <w:t>.</w:t>
      </w:r>
    </w:p>
    <w:p w14:paraId="60D4B440" w14:textId="7C3BBB93" w:rsidR="000C5410" w:rsidRPr="000807AC" w:rsidRDefault="000C5410" w:rsidP="000C5410">
      <w:pPr>
        <w:pStyle w:val="Titolo5"/>
        <w:numPr>
          <w:ilvl w:val="0"/>
          <w:numId w:val="0"/>
        </w:numPr>
        <w:rPr>
          <w:noProof w:val="0"/>
        </w:rPr>
      </w:pPr>
      <w:r w:rsidRPr="000807AC">
        <w:rPr>
          <w:noProof w:val="0"/>
        </w:rPr>
        <w:t>X.4.2.</w:t>
      </w:r>
      <w:r w:rsidR="00E5557E">
        <w:rPr>
          <w:noProof w:val="0"/>
        </w:rPr>
        <w:t>3</w:t>
      </w:r>
      <w:r w:rsidRPr="000807AC">
        <w:rPr>
          <w:noProof w:val="0"/>
        </w:rPr>
        <w:t xml:space="preserve">.2 </w:t>
      </w:r>
      <w:r>
        <w:rPr>
          <w:noProof w:val="0"/>
        </w:rPr>
        <w:t xml:space="preserve">HT Cancellation </w:t>
      </w:r>
      <w:r w:rsidRPr="000807AC">
        <w:rPr>
          <w:noProof w:val="0"/>
        </w:rPr>
        <w:t>Process Flow</w:t>
      </w:r>
    </w:p>
    <w:p w14:paraId="5B13DB02" w14:textId="2F99330D" w:rsidR="000C5410" w:rsidRDefault="000C5410" w:rsidP="000C5410">
      <w:r>
        <w:t xml:space="preserve">The </w:t>
      </w:r>
      <w:r w:rsidRPr="00B44563">
        <w:t xml:space="preserve">following </w:t>
      </w:r>
      <w:r w:rsidR="00602299">
        <w:t>diagram</w:t>
      </w:r>
      <w:r>
        <w:t xml:space="preserve"> </w:t>
      </w:r>
      <w:r w:rsidRPr="00B44563">
        <w:t>describes the typical</w:t>
      </w:r>
      <w:r>
        <w:t xml:space="preserve"> process flow for the </w:t>
      </w:r>
      <w:r w:rsidR="00602299">
        <w:t xml:space="preserve">XCHT </w:t>
      </w:r>
      <w:r>
        <w:t>Workflow scenario</w:t>
      </w:r>
      <w:r w:rsidR="009F1EFA">
        <w:t xml:space="preserve"> when HT Requester fails the workflow</w:t>
      </w:r>
      <w:r w:rsidR="00784D34">
        <w:t xml:space="preserve"> (case a)</w:t>
      </w:r>
      <w:r>
        <w:t>.</w:t>
      </w:r>
    </w:p>
    <w:p w14:paraId="1CF2F375" w14:textId="2B236FB0" w:rsidR="008B0F4E" w:rsidRDefault="008B0F4E" w:rsidP="000375FA">
      <w:pPr>
        <w:jc w:val="center"/>
      </w:pPr>
    </w:p>
    <w:p w14:paraId="6FB82EF4" w14:textId="01E69F93" w:rsidR="00E5557E" w:rsidRDefault="0097163B" w:rsidP="004477E7">
      <w:pPr>
        <w:jc w:val="center"/>
      </w:pPr>
      <w:r>
        <w:rPr>
          <w:noProof/>
          <w:lang w:val="it-IT" w:eastAsia="it-IT"/>
        </w:rPr>
        <w:drawing>
          <wp:inline distT="0" distB="0" distL="0" distR="0" wp14:anchorId="078480BB" wp14:editId="5C120282">
            <wp:extent cx="4509135" cy="3845772"/>
            <wp:effectExtent l="0" t="0" r="12065"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a.jpg"/>
                    <pic:cNvPicPr/>
                  </pic:nvPicPr>
                  <pic:blipFill>
                    <a:blip r:embed="rId36">
                      <a:extLst>
                        <a:ext uri="{28A0092B-C50C-407E-A947-70E740481C1C}">
                          <a14:useLocalDpi xmlns:a14="http://schemas.microsoft.com/office/drawing/2010/main" val="0"/>
                        </a:ext>
                      </a:extLst>
                    </a:blip>
                    <a:stretch>
                      <a:fillRect/>
                    </a:stretch>
                  </pic:blipFill>
                  <pic:spPr>
                    <a:xfrm>
                      <a:off x="0" y="0"/>
                      <a:ext cx="4509135" cy="3845772"/>
                    </a:xfrm>
                    <a:prstGeom prst="rect">
                      <a:avLst/>
                    </a:prstGeom>
                  </pic:spPr>
                </pic:pic>
              </a:graphicData>
            </a:graphic>
          </wp:inline>
        </w:drawing>
      </w:r>
    </w:p>
    <w:p w14:paraId="6BB3E72B" w14:textId="5D5A7ED8" w:rsidR="009C1AB4" w:rsidRDefault="009C1AB4" w:rsidP="009C1AB4">
      <w:pPr>
        <w:pStyle w:val="TableTitle"/>
      </w:pPr>
      <w:r>
        <w:t>Figure X.4.2.3</w:t>
      </w:r>
      <w:r w:rsidRPr="000807AC">
        <w:t>.</w:t>
      </w:r>
      <w:r>
        <w:t>2-1</w:t>
      </w:r>
      <w:r w:rsidRPr="003F1F6A">
        <w:t xml:space="preserve">: </w:t>
      </w:r>
      <w:r>
        <w:t xml:space="preserve">XCHT-WD </w:t>
      </w:r>
      <w:r w:rsidR="005C7363">
        <w:t>Sequence Diagram</w:t>
      </w:r>
      <w:r>
        <w:t xml:space="preserve"> of actors for </w:t>
      </w:r>
      <w:r w:rsidR="00F4312D">
        <w:t xml:space="preserve">Exception 1 (case </w:t>
      </w:r>
      <w:r w:rsidR="00784D34">
        <w:t>a</w:t>
      </w:r>
      <w:r w:rsidR="00F4312D">
        <w:t>)</w:t>
      </w:r>
    </w:p>
    <w:p w14:paraId="7D15BE88" w14:textId="0F07F8AD" w:rsidR="002D7291" w:rsidRDefault="002D7291" w:rsidP="002D7291">
      <w:r>
        <w:t xml:space="preserve">The </w:t>
      </w:r>
      <w:r w:rsidRPr="00B44563">
        <w:t xml:space="preserve">following </w:t>
      </w:r>
      <w:r w:rsidR="00602299">
        <w:t>diagram</w:t>
      </w:r>
      <w:r>
        <w:t xml:space="preserve"> </w:t>
      </w:r>
      <w:r w:rsidRPr="00B44563">
        <w:t>describes the typical</w:t>
      </w:r>
      <w:r>
        <w:t xml:space="preserve"> process flow for the </w:t>
      </w:r>
      <w:r w:rsidR="00602299">
        <w:t>XCHT</w:t>
      </w:r>
      <w:r>
        <w:t xml:space="preserve"> Workflow scenario when HT Manager fails the workflow</w:t>
      </w:r>
      <w:r w:rsidR="00784D34">
        <w:t xml:space="preserve"> (case b)</w:t>
      </w:r>
      <w:r>
        <w:t>.</w:t>
      </w:r>
    </w:p>
    <w:p w14:paraId="463B649D" w14:textId="28B89371" w:rsidR="002D7291" w:rsidRDefault="0010442E" w:rsidP="002D7291">
      <w:pPr>
        <w:jc w:val="center"/>
      </w:pPr>
      <w:r>
        <w:rPr>
          <w:noProof/>
          <w:lang w:val="it-IT" w:eastAsia="it-IT"/>
        </w:rPr>
        <w:lastRenderedPageBreak/>
        <w:drawing>
          <wp:inline distT="0" distB="0" distL="0" distR="0" wp14:anchorId="3FB3E863" wp14:editId="7CD4C17D">
            <wp:extent cx="5943600" cy="604837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1_case_b.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7100B4B0" w14:textId="182AAB0D" w:rsidR="00F4312D" w:rsidRDefault="002D7291" w:rsidP="00F4312D">
      <w:pPr>
        <w:pStyle w:val="TableTitle"/>
      </w:pPr>
      <w:r>
        <w:t>Figure X.4.2.3</w:t>
      </w:r>
      <w:r w:rsidRPr="000807AC">
        <w:t>.</w:t>
      </w:r>
      <w:r>
        <w:t>2-2</w:t>
      </w:r>
      <w:r w:rsidRPr="003F1F6A">
        <w:t xml:space="preserve">: </w:t>
      </w:r>
      <w:r>
        <w:t xml:space="preserve">XCHT-WD Sequence Diagram of actors for </w:t>
      </w:r>
      <w:r w:rsidR="00F4312D">
        <w:t>Exception 1 (case b)</w:t>
      </w:r>
    </w:p>
    <w:p w14:paraId="287276E5" w14:textId="29DC7EB9" w:rsidR="000C5410" w:rsidRDefault="002D7291" w:rsidP="0097163B">
      <w:pPr>
        <w:pStyle w:val="TableTitle"/>
      </w:pPr>
      <w:r>
        <w:t xml:space="preserve"> </w:t>
      </w:r>
    </w:p>
    <w:p w14:paraId="468F9868" w14:textId="3FDBBF11" w:rsidR="00CC44E4" w:rsidRDefault="00CC44E4" w:rsidP="0022548F">
      <w:pPr>
        <w:pStyle w:val="Titolo4"/>
        <w:numPr>
          <w:ilvl w:val="0"/>
          <w:numId w:val="0"/>
        </w:numPr>
        <w:ind w:left="864" w:hanging="864"/>
      </w:pPr>
      <w:bookmarkStart w:id="120" w:name="_Toc316120830"/>
      <w:r>
        <w:t>X.4.2.</w:t>
      </w:r>
      <w:r w:rsidR="00D1461E">
        <w:t>4</w:t>
      </w:r>
      <w:r>
        <w:t xml:space="preserve"> </w:t>
      </w:r>
      <w:r w:rsidR="003B3521">
        <w:t>Exception</w:t>
      </w:r>
      <w:r>
        <w:t xml:space="preserve"> </w:t>
      </w:r>
      <w:r w:rsidR="003B3521">
        <w:t>2</w:t>
      </w:r>
      <w:r w:rsidR="006501EF">
        <w:t># Heart Team</w:t>
      </w:r>
      <w:r>
        <w:t xml:space="preserve"> Assign</w:t>
      </w:r>
      <w:r w:rsidR="00A81343">
        <w:t>ment</w:t>
      </w:r>
      <w:r>
        <w:t xml:space="preserve"> Cancellation</w:t>
      </w:r>
      <w:bookmarkEnd w:id="120"/>
    </w:p>
    <w:p w14:paraId="0DD6B735" w14:textId="0FC3AF9C" w:rsidR="00CC44E4" w:rsidRPr="0022548F" w:rsidRDefault="00CC44E4" w:rsidP="0022548F">
      <w:bookmarkStart w:id="121" w:name="_Toc316120831"/>
      <w:r w:rsidRPr="0022548F">
        <w:t xml:space="preserve">This use-case describe the scenario in which the </w:t>
      </w:r>
      <w:r w:rsidR="004B0385" w:rsidRPr="0022548F">
        <w:t>r</w:t>
      </w:r>
      <w:r w:rsidRPr="0022548F">
        <w:t>equester</w:t>
      </w:r>
      <w:r w:rsidR="004B0385" w:rsidRPr="0022548F">
        <w:t xml:space="preserve"> of support by HT, for example Dr. Smith in use case 2,</w:t>
      </w:r>
      <w:r w:rsidRPr="0022548F">
        <w:t xml:space="preserve"> wants to revoke the assignment of </w:t>
      </w:r>
      <w:r w:rsidR="004B0385" w:rsidRPr="0022548F">
        <w:t xml:space="preserve">HT request to invited </w:t>
      </w:r>
      <w:bookmarkEnd w:id="121"/>
      <w:r w:rsidR="004B0385" w:rsidRPr="0022548F">
        <w:t>m</w:t>
      </w:r>
      <w:r w:rsidR="00835F2E" w:rsidRPr="0022548F">
        <w:t>anager</w:t>
      </w:r>
      <w:r w:rsidR="004B0385" w:rsidRPr="0022548F">
        <w:t xml:space="preserve"> of HT that</w:t>
      </w:r>
      <w:r w:rsidR="00835F2E" w:rsidRPr="0022548F">
        <w:t xml:space="preserve"> has not already </w:t>
      </w:r>
      <w:r w:rsidR="00AE1C4B">
        <w:t xml:space="preserve">been </w:t>
      </w:r>
      <w:r w:rsidR="00835F2E" w:rsidRPr="0022548F">
        <w:t>claimed</w:t>
      </w:r>
      <w:r w:rsidR="000A1B46" w:rsidRPr="0022548F">
        <w:t xml:space="preserve"> (case </w:t>
      </w:r>
      <w:r w:rsidR="00072892" w:rsidRPr="0022548F">
        <w:t>a)</w:t>
      </w:r>
      <w:r w:rsidR="00AE1C4B">
        <w:t xml:space="preserve"> by </w:t>
      </w:r>
      <w:r w:rsidR="004B0385" w:rsidRPr="0022548F">
        <w:t>Dr. Johnson in use case 2.</w:t>
      </w:r>
      <w:r w:rsidR="00B76F88" w:rsidRPr="0022548F">
        <w:t xml:space="preserve"> </w:t>
      </w:r>
      <w:r w:rsidR="004B0385" w:rsidRPr="0022548F">
        <w:t>O</w:t>
      </w:r>
      <w:r w:rsidR="00AE1C4B">
        <w:t>r,</w:t>
      </w:r>
      <w:r w:rsidR="004B0385" w:rsidRPr="0022548F">
        <w:t xml:space="preserve"> </w:t>
      </w:r>
      <w:r w:rsidR="00B76F88" w:rsidRPr="0022548F">
        <w:t xml:space="preserve">the </w:t>
      </w:r>
      <w:r w:rsidR="004B0385" w:rsidRPr="0022548F">
        <w:t xml:space="preserve">manager of HT, Dr. John </w:t>
      </w:r>
      <w:r w:rsidR="00AE1C4B">
        <w:t>(</w:t>
      </w:r>
      <w:r w:rsidR="004B0385" w:rsidRPr="0022548F">
        <w:t>in use case 2</w:t>
      </w:r>
      <w:r w:rsidR="00AE1C4B">
        <w:t>)</w:t>
      </w:r>
      <w:r w:rsidR="004B0385" w:rsidRPr="0022548F">
        <w:t xml:space="preserve"> </w:t>
      </w:r>
      <w:r w:rsidR="00B76F88" w:rsidRPr="0022548F">
        <w:t xml:space="preserve">wants to revoke the assignment of </w:t>
      </w:r>
      <w:r w:rsidR="004B0385" w:rsidRPr="0022548F">
        <w:t>involvement in HT to an invited participant</w:t>
      </w:r>
      <w:r w:rsidR="00835F2E" w:rsidRPr="0022548F">
        <w:t xml:space="preserve"> </w:t>
      </w:r>
      <w:r w:rsidR="004B0385" w:rsidRPr="0022548F">
        <w:t xml:space="preserve">that </w:t>
      </w:r>
      <w:r w:rsidR="00835F2E" w:rsidRPr="0022548F">
        <w:t>has not already claimed</w:t>
      </w:r>
      <w:r w:rsidR="000A1B46" w:rsidRPr="0022548F">
        <w:t xml:space="preserve"> (case </w:t>
      </w:r>
      <w:r w:rsidR="00072892" w:rsidRPr="0022548F">
        <w:t>b)</w:t>
      </w:r>
      <w:r w:rsidR="004B0385" w:rsidRPr="0022548F">
        <w:t xml:space="preserve">, </w:t>
      </w:r>
      <w:r w:rsidR="00AE1C4B">
        <w:t xml:space="preserve">such as </w:t>
      </w:r>
      <w:r w:rsidR="004B0385" w:rsidRPr="0022548F">
        <w:t>Dr. Ralph in use case 2</w:t>
      </w:r>
      <w:r w:rsidR="001646DA" w:rsidRPr="0022548F">
        <w:t>.</w:t>
      </w:r>
      <w:r w:rsidRPr="0022548F">
        <w:t xml:space="preserve"> </w:t>
      </w:r>
      <w:r w:rsidRPr="0022548F" w:rsidDel="002C3DA6">
        <w:t xml:space="preserve"> </w:t>
      </w:r>
      <w:r w:rsidR="00D95F6D" w:rsidRPr="0022548F">
        <w:t xml:space="preserve">These </w:t>
      </w:r>
      <w:r w:rsidR="00D95F6D" w:rsidRPr="0022548F">
        <w:lastRenderedPageBreak/>
        <w:t xml:space="preserve">behaviors avoid blocking the process when HT Manager or HT Participant does not </w:t>
      </w:r>
      <w:r w:rsidR="00AE1C4B">
        <w:t>respond</w:t>
      </w:r>
      <w:r w:rsidR="00AE1C4B" w:rsidRPr="0022548F">
        <w:t xml:space="preserve"> </w:t>
      </w:r>
      <w:r w:rsidR="00D95F6D" w:rsidRPr="0022548F">
        <w:t>within a certain allotted time.</w:t>
      </w:r>
    </w:p>
    <w:p w14:paraId="70F594F8" w14:textId="3B95B322" w:rsidR="00CC44E4" w:rsidRPr="004477E7"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.1 </w:t>
      </w:r>
      <w:r w:rsidRPr="004477E7">
        <w:rPr>
          <w:rFonts w:ascii="Arial" w:hAnsi="Arial"/>
          <w:b/>
          <w:noProof/>
          <w:kern w:val="28"/>
          <w:sz w:val="28"/>
        </w:rPr>
        <w:t>HT Assign</w:t>
      </w:r>
      <w:r w:rsidR="00A31E14">
        <w:rPr>
          <w:rFonts w:ascii="Arial" w:hAnsi="Arial"/>
          <w:b/>
          <w:noProof/>
          <w:kern w:val="28"/>
          <w:sz w:val="28"/>
        </w:rPr>
        <w:t>ment</w:t>
      </w:r>
      <w:r w:rsidRPr="004477E7">
        <w:rPr>
          <w:rFonts w:ascii="Arial" w:hAnsi="Arial"/>
          <w:b/>
          <w:noProof/>
          <w:kern w:val="28"/>
          <w:sz w:val="28"/>
        </w:rPr>
        <w:t xml:space="preserve"> Cancellation</w:t>
      </w:r>
      <w:r w:rsidRPr="0070073A">
        <w:rPr>
          <w:rFonts w:ascii="Arial" w:hAnsi="Arial"/>
          <w:b/>
          <w:noProof/>
          <w:kern w:val="28"/>
          <w:sz w:val="28"/>
        </w:rPr>
        <w:t xml:space="preserve"> </w:t>
      </w:r>
      <w:r w:rsidR="00B707C5">
        <w:rPr>
          <w:rFonts w:ascii="Arial" w:hAnsi="Arial"/>
          <w:b/>
          <w:noProof/>
          <w:kern w:val="28"/>
          <w:sz w:val="28"/>
        </w:rPr>
        <w:t xml:space="preserve">Exception </w:t>
      </w:r>
      <w:r w:rsidRPr="0070073A">
        <w:rPr>
          <w:rFonts w:ascii="Arial" w:hAnsi="Arial"/>
          <w:b/>
          <w:noProof/>
          <w:kern w:val="28"/>
          <w:sz w:val="28"/>
        </w:rPr>
        <w:t>description</w:t>
      </w:r>
    </w:p>
    <w:p w14:paraId="1860E3E3" w14:textId="6C8B9046" w:rsidR="00CC44E4" w:rsidRDefault="00CC44E4" w:rsidP="007315CF">
      <w:r w:rsidRPr="0070073A">
        <w:t xml:space="preserve">The </w:t>
      </w:r>
      <w:r w:rsidR="00864E8B">
        <w:t>HT Requester and HT Manager</w:t>
      </w:r>
      <w:r w:rsidRPr="0070073A">
        <w:t xml:space="preserve"> system</w:t>
      </w:r>
      <w:r w:rsidR="00E75213">
        <w:t>s, are</w:t>
      </w:r>
      <w:r w:rsidRPr="0070073A">
        <w:t xml:space="preserve"> configured to revoke task assigned </w:t>
      </w:r>
      <w:r w:rsidR="00864E8B" w:rsidRPr="00864E8B">
        <w:t>respectively</w:t>
      </w:r>
      <w:r w:rsidR="00864E8B">
        <w:t xml:space="preserve"> to</w:t>
      </w:r>
      <w:r w:rsidR="00864E8B" w:rsidRPr="00864E8B">
        <w:t xml:space="preserve"> </w:t>
      </w:r>
      <w:r w:rsidR="00864E8B">
        <w:t>HT Manager and HT Partic</w:t>
      </w:r>
      <w:r w:rsidR="00E75213">
        <w:t>i</w:t>
      </w:r>
      <w:r w:rsidR="00864E8B">
        <w:t>pant</w:t>
      </w:r>
      <w:r w:rsidRPr="0070073A">
        <w:t xml:space="preserve"> systems that have not accomplish their activities within </w:t>
      </w:r>
      <w:r w:rsidR="00864E8B">
        <w:t>predefined</w:t>
      </w:r>
      <w:r w:rsidRPr="0070073A">
        <w:t xml:space="preserve"> working hours </w:t>
      </w:r>
      <w:r>
        <w:t xml:space="preserve">(E.g. the Community Hospital has network problems and after the claiming the </w:t>
      </w:r>
      <w:r w:rsidR="00864E8B">
        <w:t>HT Manager could not</w:t>
      </w:r>
      <w:r w:rsidR="00AE1C4B">
        <w:t xml:space="preserve"> respond</w:t>
      </w:r>
      <w:r>
        <w:t>)</w:t>
      </w:r>
      <w:r w:rsidRPr="0070073A">
        <w:t xml:space="preserve">. The </w:t>
      </w:r>
      <w:r w:rsidR="00E75213">
        <w:t>HT Requester and HT Manager</w:t>
      </w:r>
      <w:r w:rsidRPr="0070073A">
        <w:t xml:space="preserve"> can revoke the assignment of the </w:t>
      </w:r>
      <w:r w:rsidR="00E75213" w:rsidRPr="00864E8B">
        <w:t>respectively</w:t>
      </w:r>
      <w:r w:rsidR="00E75213">
        <w:t xml:space="preserve"> HT Lead</w:t>
      </w:r>
      <w:r w:rsidRPr="0070073A">
        <w:t xml:space="preserve"> task</w:t>
      </w:r>
      <w:r w:rsidR="00E75213">
        <w:t xml:space="preserve"> and HT Involvement Task</w:t>
      </w:r>
      <w:r w:rsidRPr="0070073A">
        <w:t xml:space="preserve"> at any time before task completion. </w:t>
      </w:r>
      <w:r w:rsidR="00E84EC7">
        <w:t>HT Requester and HT Manager</w:t>
      </w:r>
      <w:r w:rsidRPr="0070073A">
        <w:t xml:space="preserve"> actor can update </w:t>
      </w:r>
      <w:r w:rsidR="00E84EC7">
        <w:t xml:space="preserve">respectively </w:t>
      </w:r>
      <w:r w:rsidRPr="0070073A">
        <w:t xml:space="preserve">the </w:t>
      </w:r>
      <w:r w:rsidR="00E75213">
        <w:t>HT Lead</w:t>
      </w:r>
      <w:r w:rsidR="00E75213" w:rsidRPr="0070073A">
        <w:t xml:space="preserve"> task</w:t>
      </w:r>
      <w:r w:rsidR="00E84EC7">
        <w:t xml:space="preserve"> and HT Involvement Task</w:t>
      </w:r>
      <w:r w:rsidR="00E75213">
        <w:t xml:space="preserve"> </w:t>
      </w:r>
      <w:r w:rsidRPr="0070073A">
        <w:t xml:space="preserve">moving it into status EXITED. </w:t>
      </w:r>
    </w:p>
    <w:p w14:paraId="7210EFD3" w14:textId="0060EA25" w:rsidR="00CC44E4" w:rsidRPr="004477E7" w:rsidRDefault="00CC44E4" w:rsidP="007315CF">
      <w:pPr>
        <w:rPr>
          <w:highlight w:val="yellow"/>
        </w:rPr>
      </w:pPr>
      <w:r w:rsidRPr="00FB0B61">
        <w:t xml:space="preserve">The </w:t>
      </w:r>
      <w:r w:rsidR="004A5CCB" w:rsidRPr="004477E7">
        <w:t>HT Requester</w:t>
      </w:r>
      <w:r w:rsidRPr="00FB0B61">
        <w:t xml:space="preserve"> actor could assign the </w:t>
      </w:r>
      <w:r w:rsidR="004A5CCB" w:rsidRPr="004477E7">
        <w:t>management of HT</w:t>
      </w:r>
      <w:r w:rsidRPr="00FB0B61">
        <w:t xml:space="preserve"> to a new </w:t>
      </w:r>
      <w:r w:rsidR="004A5CCB" w:rsidRPr="004477E7">
        <w:t>HT Manager</w:t>
      </w:r>
      <w:r w:rsidRPr="00FB0B61">
        <w:t xml:space="preserve"> actor if needed. </w:t>
      </w:r>
      <w:r w:rsidRPr="00F05267" w:rsidDel="002C3DA6">
        <w:t xml:space="preserve"> </w:t>
      </w:r>
      <w:r w:rsidR="004A5CCB" w:rsidRPr="004477E7">
        <w:t xml:space="preserve">The HT Manager actor could assign the management of HT to a new HT Participant actor if needed. </w:t>
      </w:r>
      <w:r w:rsidR="004A5CCB" w:rsidRPr="004477E7" w:rsidDel="002C3DA6">
        <w:t xml:space="preserve"> </w:t>
      </w:r>
    </w:p>
    <w:p w14:paraId="796ABDC1" w14:textId="3A578437" w:rsidR="00CC44E4" w:rsidRDefault="00CC44E4" w:rsidP="00CC44E4">
      <w:pPr>
        <w:pStyle w:val="Corpodeltesto"/>
        <w:rPr>
          <w:rFonts w:ascii="Arial" w:hAnsi="Arial"/>
          <w:b/>
          <w:noProof/>
          <w:kern w:val="28"/>
          <w:sz w:val="28"/>
        </w:rPr>
      </w:pPr>
      <w:r w:rsidRPr="0070073A">
        <w:rPr>
          <w:rFonts w:ascii="Arial" w:hAnsi="Arial"/>
          <w:b/>
          <w:noProof/>
          <w:kern w:val="28"/>
          <w:sz w:val="28"/>
        </w:rPr>
        <w:t>X.4.</w:t>
      </w:r>
      <w:r>
        <w:rPr>
          <w:rFonts w:ascii="Arial" w:hAnsi="Arial"/>
          <w:b/>
          <w:noProof/>
          <w:kern w:val="28"/>
          <w:sz w:val="28"/>
        </w:rPr>
        <w:t>2.</w:t>
      </w:r>
      <w:r w:rsidR="00D1461E">
        <w:rPr>
          <w:rFonts w:ascii="Arial" w:hAnsi="Arial"/>
          <w:b/>
          <w:noProof/>
          <w:kern w:val="28"/>
          <w:sz w:val="28"/>
        </w:rPr>
        <w:t>4</w:t>
      </w:r>
      <w:r w:rsidRPr="0070073A">
        <w:rPr>
          <w:rFonts w:ascii="Arial" w:hAnsi="Arial"/>
          <w:b/>
          <w:noProof/>
          <w:kern w:val="28"/>
          <w:sz w:val="28"/>
        </w:rPr>
        <w:t xml:space="preserve">.2 </w:t>
      </w:r>
      <w:r w:rsidR="0001499A" w:rsidRPr="003B0C3B">
        <w:rPr>
          <w:rFonts w:ascii="Arial" w:hAnsi="Arial"/>
          <w:b/>
          <w:noProof/>
          <w:kern w:val="28"/>
          <w:sz w:val="28"/>
        </w:rPr>
        <w:t>HT Assign</w:t>
      </w:r>
      <w:r w:rsidR="00F05267">
        <w:rPr>
          <w:rFonts w:ascii="Arial" w:hAnsi="Arial"/>
          <w:b/>
          <w:noProof/>
          <w:kern w:val="28"/>
          <w:sz w:val="28"/>
        </w:rPr>
        <w:t>ment</w:t>
      </w:r>
      <w:r w:rsidR="0001499A" w:rsidRPr="003B0C3B">
        <w:rPr>
          <w:rFonts w:ascii="Arial" w:hAnsi="Arial"/>
          <w:b/>
          <w:noProof/>
          <w:kern w:val="28"/>
          <w:sz w:val="28"/>
        </w:rPr>
        <w:t xml:space="preserve"> Cancellation</w:t>
      </w:r>
      <w:r w:rsidR="0001499A">
        <w:rPr>
          <w:rFonts w:ascii="Arial" w:hAnsi="Arial"/>
          <w:b/>
          <w:noProof/>
          <w:kern w:val="28"/>
          <w:sz w:val="28"/>
        </w:rPr>
        <w:t xml:space="preserve"> </w:t>
      </w:r>
      <w:r>
        <w:rPr>
          <w:rFonts w:ascii="Arial" w:hAnsi="Arial"/>
          <w:b/>
          <w:noProof/>
          <w:kern w:val="28"/>
          <w:sz w:val="28"/>
        </w:rPr>
        <w:t>process-flow</w:t>
      </w:r>
    </w:p>
    <w:p w14:paraId="5BCC0411" w14:textId="194D32A1" w:rsidR="004740A3" w:rsidRDefault="004740A3" w:rsidP="004740A3">
      <w:r>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rsidR="00262AE8">
        <w:t xml:space="preserve"> HT Requester </w:t>
      </w:r>
      <w:proofErr w:type="gramStart"/>
      <w:r w:rsidR="00262AE8">
        <w:t>revoke</w:t>
      </w:r>
      <w:proofErr w:type="gramEnd"/>
      <w:r w:rsidR="00262AE8">
        <w:t xml:space="preserve"> HT Manager assignment</w:t>
      </w:r>
      <w:r w:rsidR="000A1B46">
        <w:t xml:space="preserve"> (case a)</w:t>
      </w:r>
      <w:r>
        <w:t>.</w:t>
      </w:r>
    </w:p>
    <w:p w14:paraId="793124CE" w14:textId="36C4F6A7" w:rsidR="00CC44E4" w:rsidRDefault="0010442E" w:rsidP="004477E7">
      <w:pPr>
        <w:pStyle w:val="Corpodeltesto"/>
        <w:jc w:val="center"/>
      </w:pPr>
      <w:r>
        <w:rPr>
          <w:noProof/>
          <w:lang w:val="it-IT" w:eastAsia="it-IT"/>
        </w:rPr>
        <w:lastRenderedPageBreak/>
        <w:drawing>
          <wp:inline distT="0" distB="0" distL="0" distR="0" wp14:anchorId="17285DA6" wp14:editId="555703A7">
            <wp:extent cx="4716047" cy="7431000"/>
            <wp:effectExtent l="0" t="0" r="8890" b="1143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a.jpg"/>
                    <pic:cNvPicPr/>
                  </pic:nvPicPr>
                  <pic:blipFill>
                    <a:blip r:embed="rId38">
                      <a:extLst>
                        <a:ext uri="{28A0092B-C50C-407E-A947-70E740481C1C}">
                          <a14:useLocalDpi xmlns:a14="http://schemas.microsoft.com/office/drawing/2010/main" val="0"/>
                        </a:ext>
                      </a:extLst>
                    </a:blip>
                    <a:stretch>
                      <a:fillRect/>
                    </a:stretch>
                  </pic:blipFill>
                  <pic:spPr>
                    <a:xfrm>
                      <a:off x="0" y="0"/>
                      <a:ext cx="4716140" cy="7431146"/>
                    </a:xfrm>
                    <a:prstGeom prst="rect">
                      <a:avLst/>
                    </a:prstGeom>
                  </pic:spPr>
                </pic:pic>
              </a:graphicData>
            </a:graphic>
          </wp:inline>
        </w:drawing>
      </w:r>
    </w:p>
    <w:p w14:paraId="283502F0" w14:textId="419C1544" w:rsidR="005F7D08" w:rsidRDefault="005F7D08" w:rsidP="002C2A24">
      <w:pPr>
        <w:pStyle w:val="TableTitle"/>
      </w:pPr>
      <w:r>
        <w:t>Figure X.4.2.</w:t>
      </w:r>
      <w:r w:rsidR="00D1461E">
        <w:t>4</w:t>
      </w:r>
      <w:r w:rsidRPr="000807AC">
        <w:t>.</w:t>
      </w:r>
      <w:r>
        <w:t>2-1</w:t>
      </w:r>
      <w:r w:rsidRPr="003F1F6A">
        <w:t xml:space="preserve">: </w:t>
      </w:r>
      <w:r>
        <w:t xml:space="preserve">XCHT-WD </w:t>
      </w:r>
      <w:r w:rsidR="005C7363">
        <w:t>Sequence Diagram</w:t>
      </w:r>
      <w:r>
        <w:t xml:space="preserve"> of a</w:t>
      </w:r>
      <w:r w:rsidR="000A1B46">
        <w:t xml:space="preserve">ctors for </w:t>
      </w:r>
      <w:r w:rsidR="00F4312D">
        <w:t>Exception 2 (case a)</w:t>
      </w:r>
    </w:p>
    <w:p w14:paraId="41BF4F35" w14:textId="77777777" w:rsidR="00CC44E4" w:rsidRDefault="00CC44E4" w:rsidP="000C5410">
      <w:pPr>
        <w:pStyle w:val="Corpodeltesto"/>
      </w:pPr>
    </w:p>
    <w:p w14:paraId="35407298" w14:textId="64EC987C" w:rsidR="00262AE8" w:rsidRDefault="00262AE8" w:rsidP="00262AE8">
      <w:r>
        <w:lastRenderedPageBreak/>
        <w:t xml:space="preserve">The </w:t>
      </w:r>
      <w:r w:rsidRPr="00B44563">
        <w:t xml:space="preserve">following </w:t>
      </w:r>
      <w:r w:rsidR="00602299">
        <w:t>diagram</w:t>
      </w:r>
      <w:r>
        <w:t xml:space="preserve"> </w:t>
      </w:r>
      <w:r w:rsidRPr="00B44563">
        <w:t>describes the typical</w:t>
      </w:r>
      <w:r>
        <w:t xml:space="preserve"> process flow </w:t>
      </w:r>
      <w:r w:rsidR="00602299">
        <w:t>for the XCHT Workflow scenario when</w:t>
      </w:r>
      <w:r>
        <w:t xml:space="preserve"> HT Manager </w:t>
      </w:r>
      <w:proofErr w:type="gramStart"/>
      <w:r>
        <w:t>revoke</w:t>
      </w:r>
      <w:proofErr w:type="gramEnd"/>
      <w:r>
        <w:t xml:space="preserve"> HT Participant assignment</w:t>
      </w:r>
      <w:r w:rsidR="000A1B46">
        <w:t xml:space="preserve"> (case b)</w:t>
      </w:r>
      <w:r>
        <w:t>.</w:t>
      </w:r>
    </w:p>
    <w:p w14:paraId="11444B22" w14:textId="25929D7F" w:rsidR="00A711D4" w:rsidRDefault="0097163B" w:rsidP="002D0337">
      <w:pPr>
        <w:jc w:val="center"/>
      </w:pPr>
      <w:r>
        <w:rPr>
          <w:noProof/>
          <w:lang w:val="it-IT" w:eastAsia="it-IT"/>
        </w:rPr>
        <w:drawing>
          <wp:inline distT="0" distB="0" distL="0" distR="0" wp14:anchorId="04B0C7B0" wp14:editId="7130CAA8">
            <wp:extent cx="5943600" cy="6284595"/>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2_case_b.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84595"/>
                    </a:xfrm>
                    <a:prstGeom prst="rect">
                      <a:avLst/>
                    </a:prstGeom>
                  </pic:spPr>
                </pic:pic>
              </a:graphicData>
            </a:graphic>
          </wp:inline>
        </w:drawing>
      </w:r>
    </w:p>
    <w:p w14:paraId="0196C425" w14:textId="6B338337" w:rsidR="00F4312D" w:rsidRDefault="00262AE8" w:rsidP="00F4312D">
      <w:pPr>
        <w:pStyle w:val="TableTitle"/>
      </w:pPr>
      <w:r>
        <w:t>Figure X.4.2.4</w:t>
      </w:r>
      <w:r w:rsidRPr="000807AC">
        <w:t>.</w:t>
      </w:r>
      <w:r>
        <w:t>2-2</w:t>
      </w:r>
      <w:r w:rsidRPr="003F1F6A">
        <w:t xml:space="preserve">: </w:t>
      </w:r>
      <w:r>
        <w:t xml:space="preserve">XCHT-WD Sequence Diagram of actors for </w:t>
      </w:r>
      <w:r w:rsidR="00F4312D">
        <w:t xml:space="preserve">Exception </w:t>
      </w:r>
      <w:r w:rsidR="0097163B">
        <w:t>2</w:t>
      </w:r>
      <w:r w:rsidR="00F4312D">
        <w:t xml:space="preserve"> (case b)</w:t>
      </w:r>
    </w:p>
    <w:p w14:paraId="343F3C76" w14:textId="798604CA" w:rsidR="00CC44E4" w:rsidRDefault="00CC44E4" w:rsidP="00F71D07">
      <w:pPr>
        <w:pStyle w:val="TableTitle"/>
      </w:pPr>
    </w:p>
    <w:p w14:paraId="5B328FB9" w14:textId="1F68E080" w:rsidR="00303E20" w:rsidRPr="000807AC" w:rsidRDefault="00303E20" w:rsidP="00303E20">
      <w:pPr>
        <w:pStyle w:val="Titolo2"/>
        <w:numPr>
          <w:ilvl w:val="0"/>
          <w:numId w:val="0"/>
        </w:numPr>
        <w:rPr>
          <w:noProof w:val="0"/>
        </w:rPr>
      </w:pPr>
      <w:bookmarkStart w:id="122" w:name="_Toc336006524"/>
      <w:bookmarkEnd w:id="119"/>
      <w:r w:rsidRPr="000807AC">
        <w:rPr>
          <w:noProof w:val="0"/>
        </w:rPr>
        <w:t>X.</w:t>
      </w:r>
      <w:r w:rsidR="00AF472E" w:rsidRPr="000807AC">
        <w:rPr>
          <w:noProof w:val="0"/>
        </w:rPr>
        <w:t>5</w:t>
      </w:r>
      <w:r w:rsidR="005F21E7"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Security Considerations</w:t>
      </w:r>
      <w:bookmarkEnd w:id="122"/>
    </w:p>
    <w:p w14:paraId="297B72FA" w14:textId="77777777" w:rsidR="000B738C" w:rsidRPr="000B738C" w:rsidRDefault="002C0979" w:rsidP="000B738C">
      <w:pPr>
        <w:pStyle w:val="Corpodeltesto"/>
        <w:rPr>
          <w:lang w:val="it-IT"/>
        </w:rPr>
      </w:pPr>
      <w:r w:rsidRPr="003F1F6A">
        <w:t>For this section please refer to the section ITI TF-1: 30.5</w:t>
      </w:r>
      <w:r w:rsidR="000B738C">
        <w:t xml:space="preserve"> </w:t>
      </w:r>
      <w:r w:rsidR="000B738C" w:rsidRPr="00DB404E">
        <w:rPr>
          <w:bCs/>
          <w:lang w:val="it-IT"/>
        </w:rPr>
        <w:t xml:space="preserve">XDW Security </w:t>
      </w:r>
      <w:proofErr w:type="spellStart"/>
      <w:r w:rsidR="000B738C" w:rsidRPr="00DB404E">
        <w:rPr>
          <w:bCs/>
          <w:lang w:val="it-IT"/>
        </w:rPr>
        <w:t>Considerations</w:t>
      </w:r>
      <w:proofErr w:type="spellEnd"/>
      <w:r w:rsidR="000B738C" w:rsidRPr="000B738C">
        <w:rPr>
          <w:b/>
          <w:bCs/>
          <w:lang w:val="it-IT"/>
        </w:rPr>
        <w:t xml:space="preserve"> </w:t>
      </w:r>
    </w:p>
    <w:p w14:paraId="0BF30A14" w14:textId="10C7F5D9" w:rsidR="00C82ED4" w:rsidRPr="000807AC" w:rsidRDefault="00C82ED4" w:rsidP="009C6F21">
      <w:pPr>
        <w:pStyle w:val="Corpodeltesto"/>
        <w:rPr>
          <w:iCs/>
        </w:rPr>
      </w:pPr>
    </w:p>
    <w:p w14:paraId="05D6562B" w14:textId="6C687180" w:rsidR="00167DB7" w:rsidRPr="000807AC" w:rsidRDefault="00167DB7" w:rsidP="00167DB7">
      <w:pPr>
        <w:pStyle w:val="Titolo2"/>
        <w:numPr>
          <w:ilvl w:val="0"/>
          <w:numId w:val="0"/>
        </w:numPr>
        <w:rPr>
          <w:noProof w:val="0"/>
        </w:rPr>
      </w:pPr>
      <w:bookmarkStart w:id="123" w:name="_Toc336006525"/>
      <w:r w:rsidRPr="000807AC">
        <w:rPr>
          <w:noProof w:val="0"/>
        </w:rPr>
        <w:lastRenderedPageBreak/>
        <w:t>X.</w:t>
      </w:r>
      <w:r w:rsidR="00AF472E" w:rsidRPr="000807AC">
        <w:rPr>
          <w:noProof w:val="0"/>
        </w:rPr>
        <w:t>6</w:t>
      </w:r>
      <w:r w:rsidRPr="000807AC">
        <w:rPr>
          <w:noProof w:val="0"/>
        </w:rPr>
        <w:t xml:space="preserve"> </w:t>
      </w:r>
      <w:r w:rsidR="002C0979">
        <w:rPr>
          <w:noProof w:val="0"/>
        </w:rPr>
        <w:t>X</w:t>
      </w:r>
      <w:r w:rsidR="003276F4">
        <w:rPr>
          <w:noProof w:val="0"/>
        </w:rPr>
        <w:t>CHT</w:t>
      </w:r>
      <w:r w:rsidR="002C0979">
        <w:rPr>
          <w:noProof w:val="0"/>
        </w:rPr>
        <w:t>-WD</w:t>
      </w:r>
      <w:r w:rsidRPr="000807AC">
        <w:rPr>
          <w:noProof w:val="0"/>
        </w:rPr>
        <w:t xml:space="preserve"> </w:t>
      </w:r>
      <w:r w:rsidR="00ED5269" w:rsidRPr="000807AC">
        <w:rPr>
          <w:noProof w:val="0"/>
        </w:rPr>
        <w:t xml:space="preserve">Cross </w:t>
      </w:r>
      <w:r w:rsidRPr="000807AC">
        <w:rPr>
          <w:noProof w:val="0"/>
        </w:rPr>
        <w:t xml:space="preserve">Profile </w:t>
      </w:r>
      <w:r w:rsidR="00ED5269" w:rsidRPr="000807AC">
        <w:rPr>
          <w:noProof w:val="0"/>
        </w:rPr>
        <w:t>Considerations</w:t>
      </w:r>
      <w:bookmarkEnd w:id="123"/>
    </w:p>
    <w:p w14:paraId="40225721" w14:textId="7264BE93" w:rsidR="000026A3" w:rsidRDefault="000026A3" w:rsidP="000026A3">
      <w:pPr>
        <w:pStyle w:val="AuthorInstructions"/>
      </w:pPr>
      <w:r w:rsidRPr="0070073A">
        <w:rPr>
          <w:i w:val="0"/>
        </w:rPr>
        <w:t>In this section</w:t>
      </w:r>
      <w:r w:rsidR="00AE1C4B">
        <w:rPr>
          <w:i w:val="0"/>
        </w:rPr>
        <w:t xml:space="preserve">, </w:t>
      </w:r>
      <w:r w:rsidRPr="0070073A">
        <w:rPr>
          <w:i w:val="0"/>
        </w:rPr>
        <w:t>some relationship</w:t>
      </w:r>
      <w:r w:rsidR="00AE1C4B">
        <w:rPr>
          <w:i w:val="0"/>
        </w:rPr>
        <w:t>s</w:t>
      </w:r>
      <w:r w:rsidRPr="0070073A">
        <w:rPr>
          <w:i w:val="0"/>
        </w:rPr>
        <w:t xml:space="preserve"> of this profile </w:t>
      </w:r>
      <w:r w:rsidR="00AE1C4B" w:rsidRPr="0070073A">
        <w:rPr>
          <w:i w:val="0"/>
        </w:rPr>
        <w:t xml:space="preserve">are defined </w:t>
      </w:r>
      <w:r w:rsidR="00AE1C4B">
        <w:rPr>
          <w:i w:val="0"/>
        </w:rPr>
        <w:t xml:space="preserve">along </w:t>
      </w:r>
      <w:r w:rsidRPr="0070073A">
        <w:rPr>
          <w:i w:val="0"/>
        </w:rPr>
        <w:t>with other profiles</w:t>
      </w:r>
      <w:r w:rsidRPr="00513E1A">
        <w:rPr>
          <w:i w:val="0"/>
        </w:rPr>
        <w:t>. The</w:t>
      </w:r>
      <w:r w:rsidRPr="0070073A">
        <w:rPr>
          <w:i w:val="0"/>
        </w:rPr>
        <w:t>s</w:t>
      </w:r>
      <w:r>
        <w:rPr>
          <w:i w:val="0"/>
        </w:rPr>
        <w:t>e</w:t>
      </w:r>
      <w:r w:rsidRPr="0070073A">
        <w:rPr>
          <w:i w:val="0"/>
        </w:rPr>
        <w:t xml:space="preserve"> dependencies shall not be considered additional requirements for Actors involved in the Cross-Enterprise </w:t>
      </w:r>
      <w:r w:rsidR="00303157">
        <w:rPr>
          <w:i w:val="0"/>
        </w:rPr>
        <w:t>Cardiovascular Heart Team</w:t>
      </w:r>
      <w:r w:rsidRPr="0070073A">
        <w:rPr>
          <w:i w:val="0"/>
        </w:rPr>
        <w:t xml:space="preserve"> workflow</w:t>
      </w:r>
      <w:r>
        <w:t>.</w:t>
      </w:r>
    </w:p>
    <w:p w14:paraId="7C836434" w14:textId="1DEFF568" w:rsidR="00303157" w:rsidRPr="00140F99" w:rsidRDefault="00303157" w:rsidP="000026A3">
      <w:pPr>
        <w:pStyle w:val="AuthorInstructions"/>
        <w:rPr>
          <w:i w:val="0"/>
        </w:rPr>
      </w:pPr>
      <w:r w:rsidRPr="00140F99">
        <w:rPr>
          <w:i w:val="0"/>
        </w:rPr>
        <w:t>Since the HT Manager</w:t>
      </w:r>
      <w:r w:rsidR="00960399">
        <w:rPr>
          <w:i w:val="0"/>
        </w:rPr>
        <w:t xml:space="preserve"> and HT Participant could ask the</w:t>
      </w:r>
      <w:r w:rsidRPr="00140F99">
        <w:rPr>
          <w:i w:val="0"/>
        </w:rPr>
        <w:t xml:space="preserve"> HT Requester </w:t>
      </w:r>
      <w:r w:rsidR="00960399">
        <w:rPr>
          <w:i w:val="0"/>
        </w:rPr>
        <w:t xml:space="preserve">to execute </w:t>
      </w:r>
      <w:r w:rsidRPr="00140F99">
        <w:rPr>
          <w:i w:val="0"/>
        </w:rPr>
        <w:t>new exams during the workflow, HT Requester</w:t>
      </w:r>
      <w:r w:rsidR="0063797C" w:rsidRPr="00140F99">
        <w:rPr>
          <w:i w:val="0"/>
        </w:rPr>
        <w:t xml:space="preserve"> </w:t>
      </w:r>
      <w:r w:rsidR="0063797C">
        <w:rPr>
          <w:i w:val="0"/>
        </w:rPr>
        <w:t xml:space="preserve">can do it via </w:t>
      </w:r>
      <w:proofErr w:type="spellStart"/>
      <w:r w:rsidR="0063797C" w:rsidRPr="00140F99">
        <w:rPr>
          <w:i w:val="0"/>
        </w:rPr>
        <w:t>eReferral</w:t>
      </w:r>
      <w:proofErr w:type="spellEnd"/>
      <w:r w:rsidR="0063797C" w:rsidRPr="00140F99">
        <w:rPr>
          <w:i w:val="0"/>
        </w:rPr>
        <w:t xml:space="preserve"> Workflow document</w:t>
      </w:r>
      <w:r w:rsidR="0063797C" w:rsidRPr="0063797C">
        <w:rPr>
          <w:i w:val="0"/>
        </w:rPr>
        <w:t xml:space="preserve"> on</w:t>
      </w:r>
      <w:r w:rsidR="0063797C" w:rsidRPr="00140F99">
        <w:rPr>
          <w:i w:val="0"/>
        </w:rPr>
        <w:t xml:space="preserve"> basis of </w:t>
      </w:r>
      <w:proofErr w:type="spellStart"/>
      <w:r w:rsidR="0063797C">
        <w:rPr>
          <w:i w:val="0"/>
        </w:rPr>
        <w:t>XBeR</w:t>
      </w:r>
      <w:proofErr w:type="spellEnd"/>
      <w:r w:rsidR="0063797C">
        <w:rPr>
          <w:i w:val="0"/>
        </w:rPr>
        <w:t xml:space="preserve"> WD Profile and it </w:t>
      </w:r>
      <w:r w:rsidR="0063797C" w:rsidRPr="00140F99">
        <w:rPr>
          <w:i w:val="0"/>
        </w:rPr>
        <w:t>can share this document with HT.</w:t>
      </w:r>
      <w:r w:rsidR="0063797C">
        <w:rPr>
          <w:i w:val="0"/>
        </w:rPr>
        <w:t xml:space="preserve"> For this reason, </w:t>
      </w:r>
      <w:proofErr w:type="gramStart"/>
      <w:r w:rsidR="0063797C">
        <w:rPr>
          <w:i w:val="0"/>
        </w:rPr>
        <w:t>HT Requester should be supported by Referral</w:t>
      </w:r>
      <w:proofErr w:type="gramEnd"/>
      <w:r w:rsidR="0063797C">
        <w:rPr>
          <w:i w:val="0"/>
        </w:rPr>
        <w:t xml:space="preserve"> Requester in order to start </w:t>
      </w:r>
      <w:r w:rsidR="007C4E6B">
        <w:rPr>
          <w:i w:val="0"/>
        </w:rPr>
        <w:t>a</w:t>
      </w:r>
      <w:r w:rsidR="0063797C">
        <w:rPr>
          <w:i w:val="0"/>
        </w:rPr>
        <w:t xml:space="preserve"> separate workflow related to referral.</w:t>
      </w:r>
    </w:p>
    <w:p w14:paraId="5E18E6E0" w14:textId="77777777" w:rsidR="000026A3" w:rsidRPr="000807AC" w:rsidRDefault="000026A3" w:rsidP="0007016E">
      <w:pPr>
        <w:pStyle w:val="AuthorInstructions"/>
      </w:pPr>
    </w:p>
    <w:p w14:paraId="0FAB56B0" w14:textId="77777777" w:rsidR="0007016E" w:rsidRPr="000807AC" w:rsidRDefault="0007016E" w:rsidP="0007016E"/>
    <w:p w14:paraId="7A15D2B2" w14:textId="77777777" w:rsidR="0007016E" w:rsidRPr="0070073A" w:rsidRDefault="0007016E" w:rsidP="00597DB2">
      <w:pPr>
        <w:pStyle w:val="AuthorInstructions"/>
        <w:rPr>
          <w:i w:val="0"/>
        </w:rPr>
      </w:pPr>
    </w:p>
    <w:p w14:paraId="6517EBD3" w14:textId="28281F27" w:rsidR="004C10B4" w:rsidRPr="000807AC" w:rsidRDefault="004C10B4" w:rsidP="00597DB2">
      <w:pPr>
        <w:pStyle w:val="AuthorInstructions"/>
      </w:pPr>
    </w:p>
    <w:p w14:paraId="61BEE820" w14:textId="77777777" w:rsidR="000514E1" w:rsidRPr="000807AC" w:rsidRDefault="000514E1" w:rsidP="00167DB7"/>
    <w:p w14:paraId="73DBF1BB" w14:textId="77777777" w:rsidR="00953CFC" w:rsidRPr="000807AC" w:rsidRDefault="00953CFC" w:rsidP="0005577A">
      <w:pPr>
        <w:pStyle w:val="PartTitle"/>
        <w:rPr>
          <w:highlight w:val="yellow"/>
        </w:rPr>
      </w:pPr>
      <w:bookmarkStart w:id="124" w:name="_Toc336006526"/>
      <w:r w:rsidRPr="000807AC">
        <w:lastRenderedPageBreak/>
        <w:t>Appendices</w:t>
      </w:r>
      <w:bookmarkEnd w:id="124"/>
      <w:r w:rsidRPr="000807AC">
        <w:rPr>
          <w:highlight w:val="yellow"/>
        </w:rPr>
        <w:t xml:space="preserve"> </w:t>
      </w:r>
    </w:p>
    <w:p w14:paraId="57D59888" w14:textId="77777777" w:rsidR="00953CFC" w:rsidRPr="000807AC" w:rsidRDefault="00953CFC" w:rsidP="00167DB7">
      <w:pPr>
        <w:rPr>
          <w:highlight w:val="yellow"/>
        </w:rPr>
      </w:pPr>
    </w:p>
    <w:p w14:paraId="38496E27" w14:textId="77777777" w:rsidR="00953CFC" w:rsidRPr="000807AC" w:rsidRDefault="000514E1" w:rsidP="0070762D">
      <w:pPr>
        <w:pStyle w:val="AuthorInstructions"/>
      </w:pPr>
      <w:r w:rsidRPr="000807AC">
        <w:t>&lt;</w:t>
      </w:r>
      <w:r w:rsidR="00953CFC" w:rsidRPr="000807AC">
        <w:t>Add Appendices to this Profile here</w:t>
      </w:r>
      <w:r w:rsidR="00F0665F" w:rsidRPr="000807AC">
        <w:t xml:space="preserve">. </w:t>
      </w:r>
      <w:r w:rsidR="00953CFC" w:rsidRPr="000807AC">
        <w:t>Examples of an appendix include HITSP mapping to IHE Use Cases or long use case definitions</w:t>
      </w:r>
      <w:proofErr w:type="gramStart"/>
      <w:r w:rsidR="00953CFC" w:rsidRPr="000807AC">
        <w:t>.</w:t>
      </w:r>
      <w:r w:rsidRPr="000807AC">
        <w:t>&gt;</w:t>
      </w:r>
      <w:proofErr w:type="gramEnd"/>
    </w:p>
    <w:p w14:paraId="7413925A" w14:textId="77777777" w:rsidR="00953CFC" w:rsidRPr="000807AC" w:rsidRDefault="00953CFC" w:rsidP="0070762D">
      <w:pPr>
        <w:pStyle w:val="AuthorInstructions"/>
      </w:pPr>
      <w:r w:rsidRPr="000807AC">
        <w:t>&lt;</w:t>
      </w:r>
      <w:r w:rsidR="00E91C15" w:rsidRPr="000807AC">
        <w:t xml:space="preserve">Volume 1 </w:t>
      </w:r>
      <w:r w:rsidRPr="000807AC">
        <w:t>Appendices are informational only</w:t>
      </w:r>
      <w:r w:rsidR="00F0665F" w:rsidRPr="000807AC">
        <w:t xml:space="preserve">. </w:t>
      </w:r>
      <w:r w:rsidRPr="000807AC">
        <w:t>No “</w:t>
      </w:r>
      <w:r w:rsidR="00125F42" w:rsidRPr="000807AC">
        <w:t>SHALL</w:t>
      </w:r>
      <w:r w:rsidRPr="000807AC">
        <w:t>” language is allowed in a</w:t>
      </w:r>
      <w:r w:rsidR="00E91C15" w:rsidRPr="000807AC">
        <w:t xml:space="preserve"> Volume 1 </w:t>
      </w:r>
      <w:r w:rsidRPr="000807AC">
        <w:t>appendix</w:t>
      </w:r>
      <w:proofErr w:type="gramStart"/>
      <w:r w:rsidRPr="000807AC">
        <w:t>.&gt;</w:t>
      </w:r>
      <w:proofErr w:type="gramEnd"/>
    </w:p>
    <w:p w14:paraId="2DE26BC6" w14:textId="77777777" w:rsidR="00953CFC" w:rsidRPr="000807AC" w:rsidRDefault="00953CFC" w:rsidP="00167DB7"/>
    <w:p w14:paraId="624D661E" w14:textId="77777777" w:rsidR="00CF283F" w:rsidRPr="008358E5" w:rsidRDefault="00701B3A" w:rsidP="008358E5">
      <w:pPr>
        <w:pStyle w:val="AppendixHeading1"/>
        <w:rPr>
          <w:noProof w:val="0"/>
        </w:rPr>
      </w:pPr>
      <w:bookmarkStart w:id="125" w:name="_Toc336006527"/>
      <w:r w:rsidRPr="000807AC">
        <w:rPr>
          <w:noProof w:val="0"/>
        </w:rPr>
        <w:t xml:space="preserve">Appendix A - </w:t>
      </w:r>
      <w:r w:rsidR="00CF283F" w:rsidRPr="008358E5">
        <w:rPr>
          <w:noProof w:val="0"/>
        </w:rPr>
        <w:t>Actor Summary Definitions</w:t>
      </w:r>
      <w:bookmarkEnd w:id="125"/>
    </w:p>
    <w:p w14:paraId="4E5368E9"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General Introduction</w:t>
      </w:r>
      <w:r w:rsidR="00953CFC" w:rsidRPr="000807AC">
        <w:rPr>
          <w:iCs w:val="0"/>
        </w:rPr>
        <w:t xml:space="preserve"> </w:t>
      </w:r>
      <w:r w:rsidR="007773C8" w:rsidRPr="000807AC">
        <w:rPr>
          <w:iCs w:val="0"/>
        </w:rPr>
        <w:t>Namespace list</w:t>
      </w:r>
      <w:r w:rsidRPr="000807AC">
        <w:rPr>
          <w:iCs w:val="0"/>
        </w:rPr>
        <w:t xml:space="preserve"> of Actors</w:t>
      </w:r>
      <w:r w:rsidRPr="000807AC">
        <w:t>:</w:t>
      </w:r>
    </w:p>
    <w:p w14:paraId="70EC8E94" w14:textId="77777777" w:rsidR="00CF283F" w:rsidRDefault="00CF283F" w:rsidP="0070762D">
      <w:pPr>
        <w:pStyle w:val="AuthorInstructions"/>
      </w:pPr>
      <w:r w:rsidRPr="000807AC">
        <w:t>&lt;</w:t>
      </w:r>
      <w:r w:rsidR="00147F29" w:rsidRPr="000807AC">
        <w:t>A</w:t>
      </w:r>
      <w:r w:rsidRPr="000807AC">
        <w:t>dd any actor definitions for new actors defined specifically for this profile</w:t>
      </w:r>
      <w:r w:rsidR="00F0665F" w:rsidRPr="000807AC">
        <w:t xml:space="preserve">. </w:t>
      </w:r>
      <w:r w:rsidR="00167DB7" w:rsidRPr="000807AC">
        <w:t>These will be added</w:t>
      </w:r>
      <w:r w:rsidR="00147F29" w:rsidRPr="000807AC">
        <w:t xml:space="preserve"> to the IHE TF General Introduction list of </w:t>
      </w:r>
      <w:r w:rsidR="007773C8" w:rsidRPr="000807AC">
        <w:t>Actors namespace</w:t>
      </w:r>
      <w:r w:rsidR="00F0665F" w:rsidRPr="000807AC">
        <w:t xml:space="preserve">. </w:t>
      </w:r>
      <w:r w:rsidR="00543FFB" w:rsidRPr="000807AC">
        <w:t xml:space="preserve">This section will be deleted prior to inclusion into the Technical </w:t>
      </w:r>
      <w:r w:rsidR="007773C8" w:rsidRPr="000807AC">
        <w:t>Framework Final</w:t>
      </w:r>
      <w:r w:rsidR="00543FFB" w:rsidRPr="000807AC">
        <w:t xml:space="preserve"> Text</w:t>
      </w:r>
      <w:proofErr w:type="gramStart"/>
      <w:r w:rsidR="00543FFB" w:rsidRPr="000807AC">
        <w:t>.</w:t>
      </w:r>
      <w:r w:rsidRPr="000807AC">
        <w:t>&gt;</w:t>
      </w:r>
      <w:proofErr w:type="gramEnd"/>
    </w:p>
    <w:p w14:paraId="278068B4" w14:textId="77777777" w:rsidR="00955D79" w:rsidRDefault="00955D79"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BB06BC" w:rsidRPr="004C3196" w14:paraId="5E91ABB7" w14:textId="77777777" w:rsidTr="00072262">
        <w:trPr>
          <w:cantSplit/>
          <w:trHeight w:val="381"/>
        </w:trPr>
        <w:tc>
          <w:tcPr>
            <w:tcW w:w="3072" w:type="dxa"/>
            <w:shd w:val="clear" w:color="auto" w:fill="auto"/>
          </w:tcPr>
          <w:p w14:paraId="7F8B9DB9" w14:textId="0F0868A0" w:rsidR="00BB06BC" w:rsidRPr="004C3196" w:rsidDel="00E11D0C" w:rsidRDefault="00BB06BC" w:rsidP="00072262">
            <w:pPr>
              <w:pStyle w:val="TableEntry"/>
              <w:ind w:left="0"/>
              <w:rPr>
                <w:b/>
                <w:strike/>
                <w:lang w:val="en-GB"/>
              </w:rPr>
            </w:pPr>
            <w:r w:rsidRPr="004C3196">
              <w:rPr>
                <w:b/>
                <w:lang w:val="en-GB"/>
              </w:rPr>
              <w:t>Actors</w:t>
            </w:r>
          </w:p>
        </w:tc>
        <w:tc>
          <w:tcPr>
            <w:tcW w:w="6417" w:type="dxa"/>
            <w:shd w:val="clear" w:color="auto" w:fill="auto"/>
          </w:tcPr>
          <w:p w14:paraId="2A2EC03D" w14:textId="77777777" w:rsidR="00BB06BC" w:rsidRPr="004C3196" w:rsidRDefault="00BB06BC" w:rsidP="00072262">
            <w:pPr>
              <w:pStyle w:val="TableEntry"/>
              <w:ind w:left="0"/>
              <w:rPr>
                <w:b/>
                <w:lang w:val="en-GB"/>
              </w:rPr>
            </w:pPr>
            <w:r w:rsidRPr="004C3196">
              <w:rPr>
                <w:b/>
                <w:lang w:val="en-GB"/>
              </w:rPr>
              <w:t>Description</w:t>
            </w:r>
          </w:p>
        </w:tc>
      </w:tr>
      <w:tr w:rsidR="00BB06BC" w:rsidRPr="004C3196" w14:paraId="00B98021" w14:textId="77777777" w:rsidTr="00072262">
        <w:trPr>
          <w:cantSplit/>
          <w:trHeight w:val="381"/>
        </w:trPr>
        <w:tc>
          <w:tcPr>
            <w:tcW w:w="3072" w:type="dxa"/>
            <w:shd w:val="clear" w:color="auto" w:fill="auto"/>
          </w:tcPr>
          <w:p w14:paraId="1575773B" w14:textId="18AB70C6" w:rsidR="00BB06BC" w:rsidRPr="004C3196" w:rsidRDefault="00BB06BC" w:rsidP="00072262">
            <w:pPr>
              <w:pStyle w:val="TableEntry"/>
              <w:ind w:left="0"/>
              <w:rPr>
                <w:lang w:val="en-GB"/>
              </w:rPr>
            </w:pPr>
            <w:r w:rsidRPr="004C3196">
              <w:rPr>
                <w:lang w:val="en-GB"/>
              </w:rPr>
              <w:t>HT Requester</w:t>
            </w:r>
          </w:p>
        </w:tc>
        <w:tc>
          <w:tcPr>
            <w:tcW w:w="6417" w:type="dxa"/>
            <w:shd w:val="clear" w:color="auto" w:fill="auto"/>
          </w:tcPr>
          <w:p w14:paraId="350C1BCE" w14:textId="77777777" w:rsidR="006163FB" w:rsidRPr="004C3196" w:rsidRDefault="009D592A" w:rsidP="006163FB">
            <w:pPr>
              <w:pStyle w:val="TableEntry"/>
              <w:ind w:left="0"/>
              <w:rPr>
                <w:lang w:val="en-GB"/>
              </w:rPr>
            </w:pPr>
            <w:r w:rsidRPr="004C3196">
              <w:rPr>
                <w:lang w:val="en-GB"/>
              </w:rPr>
              <w:t xml:space="preserve">The actor is responsible for </w:t>
            </w:r>
          </w:p>
          <w:p w14:paraId="2C961C48" w14:textId="1F1E4168" w:rsidR="006163FB" w:rsidRPr="004C3196" w:rsidRDefault="009D592A" w:rsidP="006163FB">
            <w:pPr>
              <w:pStyle w:val="TableEntry"/>
              <w:numPr>
                <w:ilvl w:val="0"/>
                <w:numId w:val="32"/>
              </w:numPr>
              <w:rPr>
                <w:lang w:val="en-GB"/>
              </w:rPr>
            </w:pPr>
            <w:proofErr w:type="gramStart"/>
            <w:r w:rsidRPr="004C3196">
              <w:rPr>
                <w:lang w:val="en-GB"/>
              </w:rPr>
              <w:t>initiating</w:t>
            </w:r>
            <w:proofErr w:type="gramEnd"/>
            <w:r w:rsidRPr="004C3196">
              <w:rPr>
                <w:lang w:val="en-GB"/>
              </w:rPr>
              <w:t xml:space="preserve"> the workflow</w:t>
            </w:r>
            <w:ins w:id="126" w:author="Elena Vio" w:date="2016-04-11T13:13:00Z">
              <w:r w:rsidR="00B81D61">
                <w:rPr>
                  <w:lang w:val="en-GB"/>
                </w:rPr>
                <w:t xml:space="preserve"> </w:t>
              </w:r>
              <w:r w:rsidR="00B81D61">
                <w:t>of HT process</w:t>
              </w:r>
            </w:ins>
            <w:r w:rsidRPr="004C3196">
              <w:rPr>
                <w:lang w:val="en-GB"/>
              </w:rPr>
              <w:t xml:space="preserve"> </w:t>
            </w:r>
            <w:del w:id="127" w:author="Elena Vio" w:date="2016-04-11T13:13:00Z">
              <w:r w:rsidRPr="004C3196" w:rsidDel="00B81D61">
                <w:rPr>
                  <w:lang w:val="en-GB"/>
                </w:rPr>
                <w:delText xml:space="preserve">by creating the HT Request that requires the involvement of the HT </w:delText>
              </w:r>
            </w:del>
            <w:r w:rsidRPr="004C3196">
              <w:rPr>
                <w:lang w:val="en-GB"/>
              </w:rPr>
              <w:t>for clinical support</w:t>
            </w:r>
          </w:p>
          <w:p w14:paraId="2BD3DB86" w14:textId="222F6F74" w:rsidR="006163FB" w:rsidRPr="004C3196" w:rsidRDefault="006163FB" w:rsidP="006163FB">
            <w:pPr>
              <w:pStyle w:val="TableEntry"/>
              <w:numPr>
                <w:ilvl w:val="0"/>
                <w:numId w:val="32"/>
              </w:numPr>
              <w:rPr>
                <w:lang w:val="en-GB"/>
              </w:rPr>
            </w:pPr>
            <w:proofErr w:type="gramStart"/>
            <w:r w:rsidRPr="004C3196">
              <w:rPr>
                <w:lang w:val="en-GB"/>
              </w:rPr>
              <w:t>assigning</w:t>
            </w:r>
            <w:proofErr w:type="gramEnd"/>
            <w:r w:rsidRPr="004C3196">
              <w:rPr>
                <w:lang w:val="en-GB"/>
              </w:rPr>
              <w:t xml:space="preserve"> the </w:t>
            </w:r>
            <w:del w:id="128" w:author="Elena Vio" w:date="2016-04-11T13:11:00Z">
              <w:r w:rsidRPr="004C3196" w:rsidDel="00B81D61">
                <w:rPr>
                  <w:lang w:val="en-GB"/>
                </w:rPr>
                <w:delText>HT Request</w:delText>
              </w:r>
            </w:del>
            <w:ins w:id="129" w:author="Elena Vio" w:date="2016-04-11T13:11:00Z">
              <w:r w:rsidR="00B81D61">
                <w:rPr>
                  <w:lang w:val="en-GB"/>
                </w:rPr>
                <w:t>management of HT</w:t>
              </w:r>
            </w:ins>
            <w:r w:rsidRPr="004C3196">
              <w:rPr>
                <w:lang w:val="en-GB"/>
              </w:rPr>
              <w:t xml:space="preserve"> to a HT Manager, </w:t>
            </w:r>
          </w:p>
          <w:p w14:paraId="48712C71" w14:textId="1C280FE4" w:rsidR="006163FB" w:rsidRPr="004C3196" w:rsidRDefault="006163FB" w:rsidP="006163FB">
            <w:pPr>
              <w:pStyle w:val="TableEntry"/>
              <w:numPr>
                <w:ilvl w:val="0"/>
                <w:numId w:val="32"/>
              </w:numPr>
              <w:rPr>
                <w:lang w:val="en-GB"/>
              </w:rPr>
            </w:pPr>
            <w:proofErr w:type="gramStart"/>
            <w:r w:rsidRPr="004C3196">
              <w:rPr>
                <w:lang w:val="en-GB"/>
              </w:rPr>
              <w:t>providing</w:t>
            </w:r>
            <w:proofErr w:type="gramEnd"/>
            <w:r w:rsidRPr="004C3196">
              <w:rPr>
                <w:lang w:val="en-GB"/>
              </w:rPr>
              <w:t xml:space="preserve"> </w:t>
            </w:r>
            <w:r w:rsidR="009C146A">
              <w:rPr>
                <w:lang w:val="en-GB"/>
              </w:rPr>
              <w:t>more</w:t>
            </w:r>
            <w:r w:rsidR="009C146A" w:rsidRPr="004C3196">
              <w:rPr>
                <w:lang w:val="en-GB"/>
              </w:rPr>
              <w:t xml:space="preserve"> </w:t>
            </w:r>
            <w:r w:rsidRPr="004C3196">
              <w:rPr>
                <w:lang w:val="en-GB"/>
              </w:rPr>
              <w:t xml:space="preserve">clinical </w:t>
            </w:r>
            <w:r w:rsidR="009C146A">
              <w:rPr>
                <w:lang w:val="en-GB"/>
              </w:rPr>
              <w:t>information</w:t>
            </w:r>
            <w:r w:rsidR="00B7590F" w:rsidRPr="004C3196">
              <w:rPr>
                <w:lang w:val="en-GB"/>
              </w:rPr>
              <w:t>, if requested</w:t>
            </w:r>
            <w:r w:rsidRPr="004C3196">
              <w:rPr>
                <w:lang w:val="en-GB"/>
              </w:rPr>
              <w:t xml:space="preserve">, </w:t>
            </w:r>
          </w:p>
          <w:p w14:paraId="566BCD8D" w14:textId="6DAADA7D" w:rsidR="00BB06BC" w:rsidRPr="004C3196" w:rsidRDefault="006163FB" w:rsidP="00375FD7">
            <w:pPr>
              <w:pStyle w:val="TableEntry"/>
              <w:numPr>
                <w:ilvl w:val="0"/>
                <w:numId w:val="32"/>
              </w:numPr>
              <w:rPr>
                <w:lang w:val="en-GB"/>
              </w:rPr>
            </w:pPr>
            <w:proofErr w:type="gramStart"/>
            <w:r w:rsidRPr="004C3196">
              <w:rPr>
                <w:lang w:val="en-GB"/>
              </w:rPr>
              <w:t>completing</w:t>
            </w:r>
            <w:proofErr w:type="gramEnd"/>
            <w:r w:rsidRPr="004C3196">
              <w:rPr>
                <w:lang w:val="en-GB"/>
              </w:rPr>
              <w:t xml:space="preserve"> the workflow</w:t>
            </w:r>
            <w:r w:rsidR="00375FD7">
              <w:rPr>
                <w:lang w:val="en-GB"/>
              </w:rPr>
              <w:t xml:space="preserve"> </w:t>
            </w:r>
            <w:r w:rsidR="00375FD7" w:rsidRPr="005370DE">
              <w:t>by receiving the Final Report, and acknowledging the receive of that report, providing also new clinical results</w:t>
            </w:r>
          </w:p>
        </w:tc>
      </w:tr>
      <w:tr w:rsidR="00BB06BC" w:rsidRPr="004C3196" w14:paraId="38A77C06" w14:textId="77777777" w:rsidTr="00072262">
        <w:trPr>
          <w:cantSplit/>
          <w:trHeight w:val="381"/>
        </w:trPr>
        <w:tc>
          <w:tcPr>
            <w:tcW w:w="3072" w:type="dxa"/>
            <w:shd w:val="clear" w:color="auto" w:fill="auto"/>
          </w:tcPr>
          <w:p w14:paraId="677526A9" w14:textId="43E2FA95" w:rsidR="00BB06BC" w:rsidRPr="004C3196" w:rsidRDefault="00BB06BC" w:rsidP="00072262">
            <w:pPr>
              <w:pStyle w:val="TableEntry"/>
              <w:ind w:left="0"/>
              <w:rPr>
                <w:lang w:val="en-GB"/>
              </w:rPr>
            </w:pPr>
            <w:r w:rsidRPr="004C3196">
              <w:rPr>
                <w:lang w:val="en-GB"/>
              </w:rPr>
              <w:t>HT Manager</w:t>
            </w:r>
          </w:p>
        </w:tc>
        <w:tc>
          <w:tcPr>
            <w:tcW w:w="6417" w:type="dxa"/>
            <w:shd w:val="clear" w:color="auto" w:fill="auto"/>
          </w:tcPr>
          <w:p w14:paraId="2E117B08" w14:textId="77777777" w:rsidR="00BB06BC" w:rsidRPr="004C3196" w:rsidRDefault="006163FB" w:rsidP="00072262">
            <w:pPr>
              <w:pStyle w:val="TableEntry"/>
              <w:ind w:left="0"/>
              <w:rPr>
                <w:lang w:val="en-GB"/>
              </w:rPr>
            </w:pPr>
            <w:r w:rsidRPr="004C3196">
              <w:rPr>
                <w:lang w:val="en-GB"/>
              </w:rPr>
              <w:t>The actor is responsible for</w:t>
            </w:r>
          </w:p>
          <w:p w14:paraId="4ED0E3B4" w14:textId="7AE85A3D" w:rsidR="006163FB" w:rsidRPr="004C3196" w:rsidRDefault="006163FB" w:rsidP="006163FB">
            <w:pPr>
              <w:pStyle w:val="TableEntry"/>
              <w:numPr>
                <w:ilvl w:val="0"/>
                <w:numId w:val="33"/>
              </w:numPr>
              <w:rPr>
                <w:lang w:val="en-GB"/>
              </w:rPr>
            </w:pPr>
            <w:proofErr w:type="gramStart"/>
            <w:r w:rsidRPr="004C3196">
              <w:rPr>
                <w:lang w:val="en-GB"/>
              </w:rPr>
              <w:t>accepting</w:t>
            </w:r>
            <w:proofErr w:type="gramEnd"/>
            <w:r w:rsidRPr="004C3196">
              <w:rPr>
                <w:lang w:val="en-GB"/>
              </w:rPr>
              <w:t xml:space="preserve">/refusing the </w:t>
            </w:r>
            <w:ins w:id="130" w:author="Elena Vio" w:date="2016-04-11T13:12:00Z">
              <w:r w:rsidR="00B81D61">
                <w:rPr>
                  <w:lang w:val="en-GB"/>
                </w:rPr>
                <w:t>management of HT</w:t>
              </w:r>
              <w:r w:rsidR="00B81D61" w:rsidRPr="004C3196">
                <w:rPr>
                  <w:lang w:val="en-GB"/>
                </w:rPr>
                <w:t xml:space="preserve"> </w:t>
              </w:r>
            </w:ins>
            <w:del w:id="131" w:author="Elena Vio" w:date="2016-04-11T13:12:00Z">
              <w:r w:rsidRPr="004C3196" w:rsidDel="00B81D61">
                <w:rPr>
                  <w:lang w:val="en-GB"/>
                </w:rPr>
                <w:delText>HT Request received</w:delText>
              </w:r>
            </w:del>
            <w:ins w:id="132" w:author="Elena Vio" w:date="2016-04-11T13:12:00Z">
              <w:r w:rsidR="00B81D61">
                <w:rPr>
                  <w:lang w:val="en-GB"/>
                </w:rPr>
                <w:t>by</w:t>
              </w:r>
            </w:ins>
            <w:del w:id="133" w:author="Elena Vio" w:date="2016-04-11T13:12:00Z">
              <w:r w:rsidRPr="004C3196" w:rsidDel="00B81D61">
                <w:rPr>
                  <w:lang w:val="en-GB"/>
                </w:rPr>
                <w:delText xml:space="preserve"> from</w:delText>
              </w:r>
            </w:del>
            <w:r w:rsidRPr="004C3196">
              <w:rPr>
                <w:lang w:val="en-GB"/>
              </w:rPr>
              <w:t xml:space="preserve"> HT Requester</w:t>
            </w:r>
          </w:p>
          <w:p w14:paraId="62C87F60" w14:textId="77777777" w:rsidR="006163FB" w:rsidRPr="004C3196" w:rsidRDefault="006163FB" w:rsidP="006163FB">
            <w:pPr>
              <w:pStyle w:val="TableEntry"/>
              <w:numPr>
                <w:ilvl w:val="0"/>
                <w:numId w:val="33"/>
              </w:numPr>
              <w:rPr>
                <w:lang w:val="en-GB"/>
              </w:rPr>
            </w:pPr>
            <w:proofErr w:type="gramStart"/>
            <w:r w:rsidRPr="004C3196">
              <w:rPr>
                <w:lang w:val="en-GB"/>
              </w:rPr>
              <w:t>staffing</w:t>
            </w:r>
            <w:proofErr w:type="gramEnd"/>
            <w:r w:rsidRPr="004C3196">
              <w:rPr>
                <w:lang w:val="en-GB"/>
              </w:rPr>
              <w:t xml:space="preserve"> of HT (The process of defining the list of participants is outside the scope of this profile)</w:t>
            </w:r>
          </w:p>
          <w:p w14:paraId="145915D6" w14:textId="102B2A49" w:rsidR="006163FB" w:rsidRPr="004C3196" w:rsidRDefault="006163FB" w:rsidP="00AB001E">
            <w:pPr>
              <w:pStyle w:val="TableEntry"/>
              <w:numPr>
                <w:ilvl w:val="0"/>
                <w:numId w:val="33"/>
              </w:numPr>
              <w:rPr>
                <w:lang w:val="en-GB"/>
              </w:rPr>
            </w:pPr>
            <w:proofErr w:type="gramStart"/>
            <w:r w:rsidRPr="004C3196">
              <w:rPr>
                <w:lang w:val="en-GB"/>
              </w:rPr>
              <w:t>perform</w:t>
            </w:r>
            <w:r w:rsidR="00EA6EF7" w:rsidRPr="004C3196">
              <w:rPr>
                <w:lang w:val="en-GB"/>
              </w:rPr>
              <w:t>ing</w:t>
            </w:r>
            <w:proofErr w:type="gramEnd"/>
            <w:r w:rsidRPr="004C3196">
              <w:rPr>
                <w:lang w:val="en-GB"/>
              </w:rPr>
              <w:t xml:space="preserve"> the HT, </w:t>
            </w:r>
            <w:r w:rsidR="00AB001E">
              <w:rPr>
                <w:lang w:val="en-GB"/>
              </w:rPr>
              <w:t>planning</w:t>
            </w:r>
            <w:r w:rsidR="00035DCA">
              <w:rPr>
                <w:lang w:val="en-GB"/>
              </w:rPr>
              <w:t xml:space="preserve"> communication point</w:t>
            </w:r>
            <w:r w:rsidR="00403EB2" w:rsidRPr="004C3196">
              <w:rPr>
                <w:lang w:val="en-GB"/>
              </w:rPr>
              <w:t>, if requested,</w:t>
            </w:r>
            <w:r w:rsidRPr="004C3196">
              <w:rPr>
                <w:lang w:val="en-GB"/>
              </w:rPr>
              <w:t xml:space="preserve"> and creating Final Report</w:t>
            </w:r>
          </w:p>
        </w:tc>
      </w:tr>
      <w:tr w:rsidR="00BB06BC" w:rsidRPr="004C3196" w14:paraId="593525B3" w14:textId="77777777" w:rsidTr="00072262">
        <w:trPr>
          <w:cantSplit/>
          <w:trHeight w:val="381"/>
        </w:trPr>
        <w:tc>
          <w:tcPr>
            <w:tcW w:w="3072" w:type="dxa"/>
            <w:shd w:val="clear" w:color="auto" w:fill="auto"/>
          </w:tcPr>
          <w:p w14:paraId="0C4DBE63" w14:textId="04E5ADD3" w:rsidR="00BB06BC" w:rsidRPr="004C3196" w:rsidRDefault="00BB06BC" w:rsidP="00BB06BC">
            <w:pPr>
              <w:pStyle w:val="TableEntry"/>
              <w:ind w:left="0"/>
              <w:rPr>
                <w:lang w:val="en-GB"/>
              </w:rPr>
            </w:pPr>
            <w:r w:rsidRPr="004C3196">
              <w:rPr>
                <w:lang w:val="en-GB"/>
              </w:rPr>
              <w:t>HT Participant</w:t>
            </w:r>
          </w:p>
        </w:tc>
        <w:tc>
          <w:tcPr>
            <w:tcW w:w="6417" w:type="dxa"/>
            <w:shd w:val="clear" w:color="auto" w:fill="auto"/>
          </w:tcPr>
          <w:p w14:paraId="0EBF90CF" w14:textId="77777777" w:rsidR="00BB06BC" w:rsidRPr="004C3196" w:rsidRDefault="006163FB" w:rsidP="00072262">
            <w:pPr>
              <w:pStyle w:val="TableEntry"/>
              <w:ind w:left="0"/>
              <w:rPr>
                <w:lang w:val="en-GB"/>
              </w:rPr>
            </w:pPr>
            <w:r w:rsidRPr="004C3196">
              <w:rPr>
                <w:lang w:val="en-GB"/>
              </w:rPr>
              <w:t>The actor is responsible for:</w:t>
            </w:r>
          </w:p>
          <w:p w14:paraId="422AEEFC" w14:textId="77777777" w:rsidR="006163FB" w:rsidRPr="004C3196" w:rsidRDefault="006163FB" w:rsidP="006163FB">
            <w:pPr>
              <w:pStyle w:val="TableEntry"/>
              <w:numPr>
                <w:ilvl w:val="0"/>
                <w:numId w:val="34"/>
              </w:numPr>
              <w:rPr>
                <w:lang w:val="en-GB"/>
              </w:rPr>
            </w:pPr>
            <w:proofErr w:type="gramStart"/>
            <w:r w:rsidRPr="004C3196">
              <w:rPr>
                <w:lang w:val="en-GB"/>
              </w:rPr>
              <w:t>accepting</w:t>
            </w:r>
            <w:proofErr w:type="gramEnd"/>
            <w:r w:rsidRPr="004C3196">
              <w:rPr>
                <w:lang w:val="en-GB"/>
              </w:rPr>
              <w:t>/refusing to participate to HT</w:t>
            </w:r>
          </w:p>
          <w:p w14:paraId="796F68A6" w14:textId="6301E3AC" w:rsidR="006163FB" w:rsidRPr="004C3196" w:rsidRDefault="006163FB"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request </w:t>
            </w:r>
            <w:r w:rsidR="00EA5A36">
              <w:rPr>
                <w:lang w:val="en-GB"/>
              </w:rPr>
              <w:t>more</w:t>
            </w:r>
            <w:r w:rsidR="00EA5A36" w:rsidRPr="004C3196">
              <w:rPr>
                <w:lang w:val="en-GB"/>
              </w:rPr>
              <w:t xml:space="preserve"> clinical </w:t>
            </w:r>
            <w:r w:rsidR="00EA5A36">
              <w:rPr>
                <w:lang w:val="en-GB"/>
              </w:rPr>
              <w:t>information</w:t>
            </w:r>
            <w:r w:rsidR="00661E4D" w:rsidRPr="004C3196">
              <w:rPr>
                <w:lang w:val="en-GB"/>
              </w:rPr>
              <w:t>, if needed</w:t>
            </w:r>
          </w:p>
          <w:p w14:paraId="1D8D8507" w14:textId="5E243F25" w:rsidR="00DF393E" w:rsidRPr="004C3196" w:rsidRDefault="00DF393E" w:rsidP="006163FB">
            <w:pPr>
              <w:pStyle w:val="TableEntry"/>
              <w:numPr>
                <w:ilvl w:val="0"/>
                <w:numId w:val="34"/>
              </w:numPr>
              <w:rPr>
                <w:lang w:val="en-GB"/>
              </w:rPr>
            </w:pPr>
            <w:proofErr w:type="gramStart"/>
            <w:r w:rsidRPr="004C3196">
              <w:rPr>
                <w:lang w:val="en-GB"/>
              </w:rPr>
              <w:t>providing</w:t>
            </w:r>
            <w:proofErr w:type="gramEnd"/>
            <w:r w:rsidRPr="004C3196">
              <w:rPr>
                <w:lang w:val="en-GB"/>
              </w:rPr>
              <w:t xml:space="preserve"> individual preliminary evaluation reports</w:t>
            </w:r>
          </w:p>
        </w:tc>
      </w:tr>
    </w:tbl>
    <w:p w14:paraId="4BFB5A14" w14:textId="77777777" w:rsidR="00BB06BC" w:rsidRPr="000807AC" w:rsidRDefault="00BB06BC" w:rsidP="0070762D">
      <w:pPr>
        <w:pStyle w:val="AuthorInstructions"/>
      </w:pPr>
    </w:p>
    <w:p w14:paraId="3E26BF19" w14:textId="77777777" w:rsidR="00CF283F" w:rsidRPr="000807AC" w:rsidRDefault="00701B3A">
      <w:pPr>
        <w:pStyle w:val="AppendixHeading1"/>
        <w:rPr>
          <w:noProof w:val="0"/>
        </w:rPr>
      </w:pPr>
      <w:bookmarkStart w:id="134" w:name="_Toc336006528"/>
      <w:r w:rsidRPr="000807AC">
        <w:rPr>
          <w:noProof w:val="0"/>
        </w:rPr>
        <w:t xml:space="preserve">Appendix B - </w:t>
      </w:r>
      <w:r w:rsidR="00CF283F" w:rsidRPr="000807AC">
        <w:rPr>
          <w:noProof w:val="0"/>
        </w:rPr>
        <w:t>Transaction Summary Definitions</w:t>
      </w:r>
      <w:bookmarkEnd w:id="134"/>
    </w:p>
    <w:p w14:paraId="6F7DFB52" w14:textId="77777777" w:rsidR="002869E8" w:rsidRPr="000807AC" w:rsidRDefault="002869E8" w:rsidP="002869E8">
      <w:pPr>
        <w:pStyle w:val="EditorInstructions"/>
      </w:pPr>
      <w:r w:rsidRPr="000807AC">
        <w:t xml:space="preserve">Add the following terms </w:t>
      </w:r>
      <w:r w:rsidRPr="000807AC">
        <w:rPr>
          <w:iCs w:val="0"/>
        </w:rPr>
        <w:t xml:space="preserve">to the IHE </w:t>
      </w:r>
      <w:r w:rsidR="00594882" w:rsidRPr="000807AC">
        <w:t>Technical Frameworks</w:t>
      </w:r>
      <w:r w:rsidRPr="000807AC">
        <w:rPr>
          <w:iCs w:val="0"/>
        </w:rPr>
        <w:t xml:space="preserve"> </w:t>
      </w:r>
      <w:r w:rsidR="00543FFB" w:rsidRPr="000807AC">
        <w:rPr>
          <w:iCs w:val="0"/>
        </w:rPr>
        <w:t>Ge</w:t>
      </w:r>
      <w:r w:rsidRPr="000807AC">
        <w:rPr>
          <w:iCs w:val="0"/>
        </w:rPr>
        <w:t>neral Introduction</w:t>
      </w:r>
      <w:r w:rsidR="00953CFC" w:rsidRPr="000807AC">
        <w:rPr>
          <w:iCs w:val="0"/>
        </w:rPr>
        <w:t xml:space="preserve"> </w:t>
      </w:r>
      <w:r w:rsidR="007773C8" w:rsidRPr="000807AC">
        <w:rPr>
          <w:iCs w:val="0"/>
        </w:rPr>
        <w:t>Namespace list</w:t>
      </w:r>
      <w:r w:rsidRPr="000807AC">
        <w:rPr>
          <w:iCs w:val="0"/>
        </w:rPr>
        <w:t xml:space="preserve"> of Transactions</w:t>
      </w:r>
      <w:r w:rsidRPr="000807AC">
        <w:t>:</w:t>
      </w:r>
    </w:p>
    <w:p w14:paraId="4F1F5F71" w14:textId="77777777" w:rsidR="00953CFC" w:rsidRDefault="00CF283F" w:rsidP="0070762D">
      <w:pPr>
        <w:pStyle w:val="AuthorInstructions"/>
      </w:pPr>
      <w:r w:rsidRPr="000807AC">
        <w:lastRenderedPageBreak/>
        <w:t>&lt;</w:t>
      </w:r>
      <w:r w:rsidR="00147F29" w:rsidRPr="000807AC">
        <w:t>A</w:t>
      </w:r>
      <w:r w:rsidRPr="000807AC">
        <w:t>dd any transaction definitions for new transactions defined specifically for this profile</w:t>
      </w:r>
      <w:r w:rsidR="00167DB7" w:rsidRPr="000807AC">
        <w:t>. These will be added to the IHE TF General</w:t>
      </w:r>
      <w:r w:rsidR="003D19E0" w:rsidRPr="000807AC">
        <w:t xml:space="preserve"> Introduction list of</w:t>
      </w:r>
      <w:r w:rsidR="00167DB7" w:rsidRPr="000807AC">
        <w:t xml:space="preserve"> Transactions</w:t>
      </w:r>
      <w:r w:rsidR="002869E8" w:rsidRPr="000807AC">
        <w:t xml:space="preserve"> namespace</w:t>
      </w:r>
      <w:r w:rsidR="00167DB7" w:rsidRPr="000807AC">
        <w:t>.</w:t>
      </w:r>
      <w:r w:rsidR="00543FFB" w:rsidRPr="000807AC">
        <w:t xml:space="preserve"> This section will be deleted prior to inclusion into the Technical </w:t>
      </w:r>
      <w:r w:rsidR="007773C8" w:rsidRPr="000807AC">
        <w:t>Framework Final</w:t>
      </w:r>
      <w:r w:rsidR="00543FFB" w:rsidRPr="000807AC">
        <w:t xml:space="preserve"> Text</w:t>
      </w:r>
      <w:r w:rsidR="007773C8" w:rsidRPr="000807AC">
        <w:t>. &gt;</w:t>
      </w:r>
    </w:p>
    <w:p w14:paraId="4EAED1B5" w14:textId="77777777" w:rsidR="00EF3F8C" w:rsidRDefault="00EF3F8C" w:rsidP="0070762D">
      <w:pPr>
        <w:pStyle w:val="AuthorInstructions"/>
      </w:pPr>
    </w:p>
    <w:tbl>
      <w:tblPr>
        <w:tblW w:w="9489"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72"/>
        <w:gridCol w:w="6417"/>
      </w:tblGrid>
      <w:tr w:rsidR="00EF3F8C" w:rsidRPr="00C803F4" w:rsidDel="00E11D0C" w14:paraId="39B5D5F4" w14:textId="77777777" w:rsidTr="00EF3F8C">
        <w:trPr>
          <w:cantSplit/>
          <w:trHeight w:val="381"/>
        </w:trPr>
        <w:tc>
          <w:tcPr>
            <w:tcW w:w="3072" w:type="dxa"/>
            <w:shd w:val="clear" w:color="auto" w:fill="auto"/>
          </w:tcPr>
          <w:p w14:paraId="651A123B" w14:textId="16EF31FA" w:rsidR="00EF3F8C" w:rsidRPr="000F4F47" w:rsidDel="00E11D0C" w:rsidRDefault="00EF3F8C" w:rsidP="004460AB">
            <w:pPr>
              <w:pStyle w:val="TableEntry"/>
              <w:ind w:left="0"/>
              <w:rPr>
                <w:b/>
                <w:strike/>
              </w:rPr>
            </w:pPr>
            <w:r w:rsidRPr="000F4F47">
              <w:rPr>
                <w:b/>
              </w:rPr>
              <w:t>Transactions</w:t>
            </w:r>
          </w:p>
        </w:tc>
        <w:tc>
          <w:tcPr>
            <w:tcW w:w="6417" w:type="dxa"/>
            <w:shd w:val="clear" w:color="auto" w:fill="auto"/>
          </w:tcPr>
          <w:p w14:paraId="343A3FFF" w14:textId="77777777" w:rsidR="00EF3F8C" w:rsidRPr="000F4F47" w:rsidRDefault="00EF3F8C" w:rsidP="004460AB">
            <w:pPr>
              <w:pStyle w:val="TableEntry"/>
              <w:ind w:left="0"/>
              <w:rPr>
                <w:b/>
              </w:rPr>
            </w:pPr>
            <w:r w:rsidRPr="000F4F47">
              <w:rPr>
                <w:b/>
              </w:rPr>
              <w:t>Description</w:t>
            </w:r>
          </w:p>
        </w:tc>
      </w:tr>
      <w:tr w:rsidR="00EF3F8C" w:rsidRPr="00C803F4" w:rsidDel="00E11D0C" w14:paraId="6F0CDD17" w14:textId="77777777" w:rsidTr="00EF3F8C">
        <w:trPr>
          <w:cantSplit/>
          <w:trHeight w:val="381"/>
        </w:trPr>
        <w:tc>
          <w:tcPr>
            <w:tcW w:w="3072" w:type="dxa"/>
            <w:shd w:val="clear" w:color="auto" w:fill="auto"/>
          </w:tcPr>
          <w:p w14:paraId="0FDDD3F3" w14:textId="77777777" w:rsidR="00EF3F8C" w:rsidRDefault="00EF3F8C" w:rsidP="004460AB">
            <w:pPr>
              <w:pStyle w:val="TableEntry"/>
              <w:ind w:left="0"/>
            </w:pPr>
            <w:r>
              <w:t xml:space="preserve">[PCC-Y1] Submit and </w:t>
            </w:r>
            <w:proofErr w:type="spellStart"/>
            <w:r>
              <w:rPr>
                <w:iCs/>
                <w:lang w:val="it-IT"/>
              </w:rPr>
              <w:t>a</w:t>
            </w:r>
            <w:r w:rsidRPr="00A14E3F">
              <w:rPr>
                <w:iCs/>
                <w:lang w:val="it-IT"/>
              </w:rPr>
              <w:t>ssign</w:t>
            </w:r>
            <w:proofErr w:type="spellEnd"/>
            <w:r w:rsidRPr="00A14E3F">
              <w:rPr>
                <w:iCs/>
                <w:lang w:val="it-IT"/>
              </w:rPr>
              <w:t xml:space="preserve"> HT Manage</w:t>
            </w:r>
            <w:r>
              <w:rPr>
                <w:iCs/>
                <w:lang w:val="it-IT"/>
              </w:rPr>
              <w:t>ment</w:t>
            </w:r>
          </w:p>
        </w:tc>
        <w:tc>
          <w:tcPr>
            <w:tcW w:w="6417" w:type="dxa"/>
            <w:shd w:val="clear" w:color="auto" w:fill="auto"/>
          </w:tcPr>
          <w:p w14:paraId="4C18D0BE" w14:textId="48C9B278" w:rsidR="00EF3F8C" w:rsidRDefault="006F1D84" w:rsidP="00D55934">
            <w:pPr>
              <w:pStyle w:val="TableEntry"/>
              <w:ind w:left="0"/>
            </w:pPr>
            <w:r>
              <w:t>HT Requester submit</w:t>
            </w:r>
            <w:r w:rsidR="00942E18">
              <w:t>s</w:t>
            </w:r>
            <w:r>
              <w:t xml:space="preserve"> the </w:t>
            </w:r>
            <w:del w:id="135" w:author="Elena Vio" w:date="2016-04-11T14:27:00Z">
              <w:r w:rsidDel="00D55934">
                <w:delText>HT Request</w:delText>
              </w:r>
            </w:del>
            <w:ins w:id="136" w:author="Elena Vio" w:date="2016-04-11T14:27:00Z">
              <w:r w:rsidR="00D55934">
                <w:t>workflow document</w:t>
              </w:r>
            </w:ins>
            <w:r>
              <w:t xml:space="preserve"> and assign</w:t>
            </w:r>
            <w:r w:rsidR="00942E18">
              <w:t>s</w:t>
            </w:r>
            <w:r>
              <w:t xml:space="preserve"> the </w:t>
            </w:r>
            <w:del w:id="137" w:author="Elena Vio" w:date="2016-04-11T14:27:00Z">
              <w:r w:rsidDel="00D55934">
                <w:delText>HT Request</w:delText>
              </w:r>
            </w:del>
            <w:ins w:id="138" w:author="Elena Vio" w:date="2016-04-11T14:27:00Z">
              <w:r w:rsidR="00D55934">
                <w:t xml:space="preserve">management of </w:t>
              </w:r>
              <w:proofErr w:type="gramStart"/>
              <w:r w:rsidR="00D55934">
                <w:t xml:space="preserve">HT </w:t>
              </w:r>
            </w:ins>
            <w:r>
              <w:t xml:space="preserve"> to</w:t>
            </w:r>
            <w:proofErr w:type="gramEnd"/>
            <w:r>
              <w:t xml:space="preserve"> HT Manager</w:t>
            </w:r>
          </w:p>
        </w:tc>
      </w:tr>
      <w:tr w:rsidR="00EF3F8C" w:rsidRPr="00C803F4" w:rsidDel="00E11D0C" w14:paraId="6CE0122C" w14:textId="77777777" w:rsidTr="00EF3F8C">
        <w:trPr>
          <w:cantSplit/>
          <w:trHeight w:val="381"/>
        </w:trPr>
        <w:tc>
          <w:tcPr>
            <w:tcW w:w="3072" w:type="dxa"/>
            <w:shd w:val="clear" w:color="auto" w:fill="auto"/>
          </w:tcPr>
          <w:p w14:paraId="5B8AB3EA" w14:textId="77777777" w:rsidR="00EF3F8C" w:rsidRDefault="00EF3F8C" w:rsidP="004460AB">
            <w:pPr>
              <w:pStyle w:val="TableEntry"/>
              <w:ind w:left="0"/>
            </w:pPr>
            <w:r>
              <w:t>[PCC-Y2] Accept/Reject HT Activity</w:t>
            </w:r>
          </w:p>
        </w:tc>
        <w:tc>
          <w:tcPr>
            <w:tcW w:w="6417" w:type="dxa"/>
            <w:shd w:val="clear" w:color="auto" w:fill="auto"/>
          </w:tcPr>
          <w:p w14:paraId="7324FBE2" w14:textId="562AB142" w:rsidR="00EF3F8C" w:rsidRDefault="0015646C" w:rsidP="00D6562A">
            <w:pPr>
              <w:pStyle w:val="TableEntry"/>
              <w:ind w:left="0"/>
            </w:pPr>
            <w:r>
              <w:t>HT Manager or HT Participant</w:t>
            </w:r>
            <w:r w:rsidR="006F1D84">
              <w:t xml:space="preserve"> accepts or rejects</w:t>
            </w:r>
            <w:r w:rsidR="005A4499">
              <w:t xml:space="preserve"> </w:t>
            </w:r>
            <w:r w:rsidR="00D6562A">
              <w:t>to be involved to do activities expected for the actor</w:t>
            </w:r>
            <w:r>
              <w:t>.</w:t>
            </w:r>
          </w:p>
        </w:tc>
      </w:tr>
      <w:tr w:rsidR="00EF3F8C" w:rsidRPr="00C803F4" w:rsidDel="00E11D0C" w14:paraId="769FAB3F" w14:textId="77777777" w:rsidTr="00EF3F8C">
        <w:trPr>
          <w:cantSplit/>
          <w:trHeight w:val="381"/>
        </w:trPr>
        <w:tc>
          <w:tcPr>
            <w:tcW w:w="3072" w:type="dxa"/>
            <w:shd w:val="clear" w:color="auto" w:fill="auto"/>
          </w:tcPr>
          <w:p w14:paraId="6B261299" w14:textId="77777777" w:rsidR="00EF3F8C" w:rsidRDefault="00EF3F8C" w:rsidP="004460AB">
            <w:pPr>
              <w:pStyle w:val="TableEntry"/>
              <w:ind w:left="0"/>
            </w:pPr>
            <w:r>
              <w:t xml:space="preserve">[PCC-Y3] </w:t>
            </w:r>
            <w:proofErr w:type="spellStart"/>
            <w:r w:rsidRPr="00A14E3F">
              <w:rPr>
                <w:iCs/>
                <w:lang w:val="it-IT"/>
              </w:rPr>
              <w:t>Assign</w:t>
            </w:r>
            <w:proofErr w:type="spellEnd"/>
            <w:r w:rsidRPr="00A14E3F">
              <w:rPr>
                <w:iCs/>
                <w:lang w:val="it-IT"/>
              </w:rPr>
              <w:t xml:space="preserve"> HT </w:t>
            </w:r>
            <w:proofErr w:type="spellStart"/>
            <w:r w:rsidRPr="00A14E3F">
              <w:rPr>
                <w:iCs/>
                <w:lang w:val="it-IT"/>
              </w:rPr>
              <w:t>Participa</w:t>
            </w:r>
            <w:r>
              <w:rPr>
                <w:iCs/>
                <w:lang w:val="it-IT"/>
              </w:rPr>
              <w:t>tion</w:t>
            </w:r>
            <w:proofErr w:type="spellEnd"/>
          </w:p>
        </w:tc>
        <w:tc>
          <w:tcPr>
            <w:tcW w:w="6417" w:type="dxa"/>
            <w:shd w:val="clear" w:color="auto" w:fill="auto"/>
          </w:tcPr>
          <w:p w14:paraId="2EA47816" w14:textId="5AE2A348" w:rsidR="00EF3F8C" w:rsidRDefault="00A72366" w:rsidP="00D6562A">
            <w:pPr>
              <w:pStyle w:val="TableEntry"/>
              <w:ind w:left="0"/>
            </w:pPr>
            <w:r>
              <w:t>HT Manager assign</w:t>
            </w:r>
            <w:r w:rsidR="002A7DF0">
              <w:t>s</w:t>
            </w:r>
            <w:r>
              <w:t xml:space="preserve"> </w:t>
            </w:r>
            <w:r w:rsidR="00D6562A">
              <w:t xml:space="preserve">activities expected for </w:t>
            </w:r>
            <w:r>
              <w:t>HT Participant</w:t>
            </w:r>
            <w:r w:rsidR="00D6562A">
              <w:t xml:space="preserve"> </w:t>
            </w:r>
          </w:p>
        </w:tc>
      </w:tr>
      <w:tr w:rsidR="00EF3F8C" w:rsidRPr="00C803F4" w:rsidDel="00E11D0C" w14:paraId="34416637" w14:textId="77777777" w:rsidTr="00EF3F8C">
        <w:trPr>
          <w:cantSplit/>
          <w:trHeight w:val="381"/>
        </w:trPr>
        <w:tc>
          <w:tcPr>
            <w:tcW w:w="3072" w:type="dxa"/>
            <w:shd w:val="clear" w:color="auto" w:fill="auto"/>
          </w:tcPr>
          <w:p w14:paraId="6679861F" w14:textId="5A881D51" w:rsidR="00EF3F8C" w:rsidRDefault="00EF3F8C" w:rsidP="00BD772F">
            <w:pPr>
              <w:pStyle w:val="TableEntry"/>
              <w:ind w:left="0"/>
            </w:pPr>
            <w:r>
              <w:t xml:space="preserve">[PCC-Y4] Add Request </w:t>
            </w:r>
            <w:r w:rsidR="00BD772F">
              <w:t>of more clinical information</w:t>
            </w:r>
          </w:p>
        </w:tc>
        <w:tc>
          <w:tcPr>
            <w:tcW w:w="6417" w:type="dxa"/>
            <w:shd w:val="clear" w:color="auto" w:fill="auto"/>
          </w:tcPr>
          <w:p w14:paraId="5F1B4560" w14:textId="32D9927B" w:rsidR="00EF3F8C" w:rsidRDefault="00391741" w:rsidP="004460AB">
            <w:pPr>
              <w:pStyle w:val="TableEntry"/>
              <w:ind w:left="0"/>
            </w:pPr>
            <w:r>
              <w:t>HT Participant requests that HT Requester provide</w:t>
            </w:r>
            <w:r w:rsidR="004460AB">
              <w:t>s</w:t>
            </w:r>
            <w:r>
              <w:t xml:space="preserve"> </w:t>
            </w:r>
            <w:r w:rsidR="00227BB8">
              <w:t>more clinical information</w:t>
            </w:r>
          </w:p>
        </w:tc>
      </w:tr>
      <w:tr w:rsidR="00EF3F8C" w:rsidRPr="000807AC" w14:paraId="387A2A7B" w14:textId="77777777" w:rsidTr="00EF3F8C">
        <w:trPr>
          <w:cantSplit/>
        </w:trPr>
        <w:tc>
          <w:tcPr>
            <w:tcW w:w="3072" w:type="dxa"/>
            <w:shd w:val="clear" w:color="auto" w:fill="auto"/>
          </w:tcPr>
          <w:p w14:paraId="4BFB2CDD" w14:textId="5FD53B4B" w:rsidR="00EF3F8C" w:rsidRPr="000807AC" w:rsidRDefault="00EF3F8C" w:rsidP="00BD772F">
            <w:pPr>
              <w:pStyle w:val="TableEntry"/>
              <w:ind w:left="0"/>
            </w:pPr>
            <w:r>
              <w:t xml:space="preserve">[PCC-Y5] Add </w:t>
            </w:r>
            <w:r w:rsidR="00BD772F">
              <w:t>more clinical information</w:t>
            </w:r>
          </w:p>
        </w:tc>
        <w:tc>
          <w:tcPr>
            <w:tcW w:w="6417" w:type="dxa"/>
            <w:shd w:val="clear" w:color="auto" w:fill="auto"/>
          </w:tcPr>
          <w:p w14:paraId="7DF4EECD" w14:textId="12509872" w:rsidR="00EF3F8C" w:rsidRDefault="00391741" w:rsidP="004460AB">
            <w:pPr>
              <w:pStyle w:val="TableEntry"/>
              <w:ind w:left="0"/>
            </w:pPr>
            <w:r>
              <w:t>HT Requester provide</w:t>
            </w:r>
            <w:r w:rsidR="004460AB">
              <w:t>s</w:t>
            </w:r>
            <w:r>
              <w:t xml:space="preserve"> </w:t>
            </w:r>
            <w:r w:rsidR="00227BB8">
              <w:t>more clinical information</w:t>
            </w:r>
          </w:p>
        </w:tc>
      </w:tr>
      <w:tr w:rsidR="00EF3F8C" w:rsidRPr="000807AC" w14:paraId="2F332B84" w14:textId="77777777" w:rsidTr="00EF3F8C">
        <w:trPr>
          <w:cantSplit/>
        </w:trPr>
        <w:tc>
          <w:tcPr>
            <w:tcW w:w="3072" w:type="dxa"/>
            <w:shd w:val="clear" w:color="auto" w:fill="auto"/>
          </w:tcPr>
          <w:p w14:paraId="41BC7BD6" w14:textId="77777777" w:rsidR="00EF3F8C" w:rsidRDefault="00EF3F8C" w:rsidP="004460AB">
            <w:pPr>
              <w:pStyle w:val="TableEntry"/>
              <w:ind w:left="0"/>
            </w:pPr>
            <w:r>
              <w:t>[PCC-Y6] Add individual evaluation report</w:t>
            </w:r>
          </w:p>
        </w:tc>
        <w:tc>
          <w:tcPr>
            <w:tcW w:w="6417" w:type="dxa"/>
            <w:shd w:val="clear" w:color="auto" w:fill="auto"/>
          </w:tcPr>
          <w:p w14:paraId="76E7A1B2" w14:textId="0887F5B1" w:rsidR="00EF3F8C" w:rsidRDefault="003A7FAA" w:rsidP="004460AB">
            <w:pPr>
              <w:pStyle w:val="TableEntry"/>
              <w:ind w:left="0"/>
            </w:pPr>
            <w:r>
              <w:t>HT Participant provides an individual evaluation report</w:t>
            </w:r>
          </w:p>
        </w:tc>
      </w:tr>
      <w:tr w:rsidR="00EF3F8C" w:rsidRPr="000807AC" w14:paraId="5BB1CB49" w14:textId="77777777" w:rsidTr="00EF3F8C">
        <w:trPr>
          <w:cantSplit/>
        </w:trPr>
        <w:tc>
          <w:tcPr>
            <w:tcW w:w="3072" w:type="dxa"/>
            <w:shd w:val="clear" w:color="auto" w:fill="auto"/>
          </w:tcPr>
          <w:p w14:paraId="5919388D" w14:textId="21C96274" w:rsidR="00EF3F8C" w:rsidRPr="000807AC" w:rsidRDefault="00EF3F8C" w:rsidP="004460AB">
            <w:pPr>
              <w:pStyle w:val="TableEntry"/>
              <w:ind w:left="0"/>
            </w:pPr>
            <w:r>
              <w:t>[PCC-Y7] Plan HT Discussion</w:t>
            </w:r>
          </w:p>
        </w:tc>
        <w:tc>
          <w:tcPr>
            <w:tcW w:w="6417" w:type="dxa"/>
            <w:shd w:val="clear" w:color="auto" w:fill="auto"/>
          </w:tcPr>
          <w:p w14:paraId="379B4BA5" w14:textId="2BD9695C" w:rsidR="00EF3F8C" w:rsidRDefault="0089012F" w:rsidP="00EB0956">
            <w:pPr>
              <w:pStyle w:val="TableEntry"/>
              <w:ind w:left="0"/>
            </w:pPr>
            <w:r>
              <w:t xml:space="preserve">HT Manager </w:t>
            </w:r>
            <w:r w:rsidR="006C3DE4">
              <w:t>schedules the</w:t>
            </w:r>
            <w:r>
              <w:t xml:space="preserve"> </w:t>
            </w:r>
            <w:r w:rsidR="00EB0956">
              <w:t>communication point</w:t>
            </w:r>
          </w:p>
        </w:tc>
      </w:tr>
      <w:tr w:rsidR="00EF3F8C" w:rsidRPr="000807AC" w14:paraId="5E5B453A" w14:textId="77777777" w:rsidTr="00EF3F8C">
        <w:trPr>
          <w:cantSplit/>
        </w:trPr>
        <w:tc>
          <w:tcPr>
            <w:tcW w:w="3072" w:type="dxa"/>
            <w:shd w:val="clear" w:color="auto" w:fill="auto"/>
          </w:tcPr>
          <w:p w14:paraId="4ED0A143" w14:textId="427C45F8" w:rsidR="00EF3F8C" w:rsidRPr="000807AC" w:rsidRDefault="00EF3F8C" w:rsidP="004460AB">
            <w:pPr>
              <w:pStyle w:val="TableEntry"/>
              <w:ind w:left="0"/>
            </w:pPr>
            <w:r>
              <w:t>[PCC-Y8] Complete HT</w:t>
            </w:r>
          </w:p>
        </w:tc>
        <w:tc>
          <w:tcPr>
            <w:tcW w:w="6417" w:type="dxa"/>
            <w:shd w:val="clear" w:color="auto" w:fill="auto"/>
          </w:tcPr>
          <w:p w14:paraId="34C756D7" w14:textId="0E86541E" w:rsidR="00EF3F8C" w:rsidRDefault="00FA5965" w:rsidP="005F5A1C">
            <w:pPr>
              <w:pStyle w:val="TableEntry"/>
              <w:ind w:left="0"/>
            </w:pPr>
            <w:r>
              <w:t>HT Manager</w:t>
            </w:r>
            <w:r w:rsidR="005F5A1C">
              <w:t xml:space="preserve"> performs the HT request</w:t>
            </w:r>
            <w:r>
              <w:t xml:space="preserve"> </w:t>
            </w:r>
            <w:r w:rsidR="005F5A1C">
              <w:t>providing</w:t>
            </w:r>
            <w:r>
              <w:t xml:space="preserve"> Final Report</w:t>
            </w:r>
          </w:p>
        </w:tc>
      </w:tr>
      <w:tr w:rsidR="00EF3F8C" w:rsidRPr="000807AC" w14:paraId="69400E7B" w14:textId="77777777" w:rsidTr="00EF3F8C">
        <w:trPr>
          <w:cantSplit/>
        </w:trPr>
        <w:tc>
          <w:tcPr>
            <w:tcW w:w="3072" w:type="dxa"/>
            <w:shd w:val="clear" w:color="auto" w:fill="auto"/>
          </w:tcPr>
          <w:p w14:paraId="6E7BBB14" w14:textId="585EEED4" w:rsidR="00EF3F8C" w:rsidRDefault="00EF3F8C" w:rsidP="004460AB">
            <w:pPr>
              <w:pStyle w:val="TableEntry"/>
              <w:ind w:left="0"/>
            </w:pPr>
            <w:r>
              <w:t>[PCC-Y9] Finalization</w:t>
            </w:r>
          </w:p>
        </w:tc>
        <w:tc>
          <w:tcPr>
            <w:tcW w:w="6417" w:type="dxa"/>
            <w:shd w:val="clear" w:color="auto" w:fill="auto"/>
          </w:tcPr>
          <w:p w14:paraId="1BC4D585" w14:textId="423B4E7F" w:rsidR="00EF3F8C" w:rsidRDefault="00FA5965" w:rsidP="004460AB">
            <w:pPr>
              <w:pStyle w:val="TableEntry"/>
              <w:ind w:left="0"/>
            </w:pPr>
            <w:r>
              <w:t xml:space="preserve">HT Requester </w:t>
            </w:r>
            <w:r w:rsidR="005F5A1C">
              <w:t>finalizes the Final Report providing</w:t>
            </w:r>
            <w:r w:rsidR="0039155C">
              <w:t xml:space="preserve"> new exams for preparation of operation for patient</w:t>
            </w:r>
            <w:r w:rsidR="005F5A1C">
              <w:t>.</w:t>
            </w:r>
          </w:p>
        </w:tc>
      </w:tr>
      <w:tr w:rsidR="00EF3F8C" w14:paraId="3A6DC132" w14:textId="77777777" w:rsidTr="00EF3F8C">
        <w:trPr>
          <w:cantSplit/>
        </w:trPr>
        <w:tc>
          <w:tcPr>
            <w:tcW w:w="3072" w:type="dxa"/>
            <w:shd w:val="clear" w:color="auto" w:fill="auto"/>
          </w:tcPr>
          <w:p w14:paraId="5978633E" w14:textId="25FBB160" w:rsidR="00EF3F8C" w:rsidRDefault="00EF3F8C" w:rsidP="004460AB">
            <w:pPr>
              <w:pStyle w:val="TableEntry"/>
              <w:ind w:left="0"/>
            </w:pPr>
            <w:r>
              <w:t>[PCC-Z1] Cancel HT assignment</w:t>
            </w:r>
          </w:p>
        </w:tc>
        <w:tc>
          <w:tcPr>
            <w:tcW w:w="6417" w:type="dxa"/>
            <w:shd w:val="clear" w:color="auto" w:fill="auto"/>
          </w:tcPr>
          <w:p w14:paraId="7A842433" w14:textId="4BFB02F2" w:rsidR="00EF3F8C" w:rsidRDefault="0039155C" w:rsidP="004460AB">
            <w:pPr>
              <w:pStyle w:val="TableEntry"/>
              <w:ind w:left="0"/>
            </w:pPr>
            <w:r>
              <w:t>HT Requester or HT Manager revokes the assignment</w:t>
            </w:r>
          </w:p>
        </w:tc>
      </w:tr>
      <w:tr w:rsidR="00EF3F8C" w14:paraId="2D74562B" w14:textId="77777777" w:rsidTr="00EF3F8C">
        <w:trPr>
          <w:cantSplit/>
        </w:trPr>
        <w:tc>
          <w:tcPr>
            <w:tcW w:w="3072" w:type="dxa"/>
            <w:shd w:val="clear" w:color="auto" w:fill="auto"/>
          </w:tcPr>
          <w:p w14:paraId="1F9980FE" w14:textId="314BAE25" w:rsidR="00EF3F8C" w:rsidRDefault="00EF3F8C" w:rsidP="004460AB">
            <w:pPr>
              <w:pStyle w:val="TableEntry"/>
              <w:ind w:left="0"/>
            </w:pPr>
            <w:r>
              <w:t xml:space="preserve">[PCC-Z2] Cancel HT </w:t>
            </w:r>
          </w:p>
        </w:tc>
        <w:tc>
          <w:tcPr>
            <w:tcW w:w="6417" w:type="dxa"/>
            <w:shd w:val="clear" w:color="auto" w:fill="auto"/>
          </w:tcPr>
          <w:p w14:paraId="5EF66457" w14:textId="0CD0F615" w:rsidR="00EF3F8C" w:rsidRDefault="000F4F47" w:rsidP="00937305">
            <w:pPr>
              <w:pStyle w:val="TableEntry"/>
              <w:ind w:left="0"/>
            </w:pPr>
            <w:r>
              <w:t xml:space="preserve">HT Requester or HT Manager </w:t>
            </w:r>
            <w:r w:rsidR="00937305">
              <w:t xml:space="preserve">forced workflow </w:t>
            </w:r>
            <w:r>
              <w:t>in failed status</w:t>
            </w:r>
          </w:p>
        </w:tc>
      </w:tr>
    </w:tbl>
    <w:p w14:paraId="09A51DEA" w14:textId="77777777" w:rsidR="00036042" w:rsidRDefault="00036042" w:rsidP="0070762D">
      <w:pPr>
        <w:pStyle w:val="AuthorInstructions"/>
      </w:pPr>
    </w:p>
    <w:p w14:paraId="0C690482" w14:textId="130747C4" w:rsidR="00336083" w:rsidRDefault="00EF7CDC" w:rsidP="000375FA">
      <w:pPr>
        <w:pStyle w:val="AppendixHeading1"/>
      </w:pPr>
      <w:r>
        <w:rPr>
          <w:noProof w:val="0"/>
        </w:rPr>
        <w:t>Appendix C</w:t>
      </w:r>
      <w:r w:rsidR="00336083" w:rsidRPr="000807AC">
        <w:rPr>
          <w:noProof w:val="0"/>
        </w:rPr>
        <w:t xml:space="preserve"> </w:t>
      </w:r>
      <w:r w:rsidR="00336083">
        <w:rPr>
          <w:noProof w:val="0"/>
        </w:rPr>
        <w:t>–</w:t>
      </w:r>
      <w:r w:rsidR="00336083" w:rsidRPr="000807AC">
        <w:rPr>
          <w:noProof w:val="0"/>
        </w:rPr>
        <w:t xml:space="preserve"> </w:t>
      </w:r>
      <w:r w:rsidR="00336083">
        <w:rPr>
          <w:noProof w:val="0"/>
        </w:rPr>
        <w:t>Adding use cases diagrams</w:t>
      </w:r>
    </w:p>
    <w:p w14:paraId="7B330374" w14:textId="77777777" w:rsidR="00336083" w:rsidRDefault="00336083" w:rsidP="00336083">
      <w:pPr>
        <w:pStyle w:val="TableTitle"/>
      </w:pPr>
      <w:r>
        <w:rPr>
          <w:noProof/>
          <w:lang w:val="it-IT" w:eastAsia="it-IT"/>
        </w:rPr>
        <w:lastRenderedPageBreak/>
        <w:drawing>
          <wp:inline distT="0" distB="0" distL="0" distR="0" wp14:anchorId="18AC1A07" wp14:editId="4AFB7BBC">
            <wp:extent cx="4915988" cy="5355590"/>
            <wp:effectExtent l="0" t="0" r="12065"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1system_v0.7.jpg"/>
                    <pic:cNvPicPr/>
                  </pic:nvPicPr>
                  <pic:blipFill>
                    <a:blip r:embed="rId40">
                      <a:extLst>
                        <a:ext uri="{28A0092B-C50C-407E-A947-70E740481C1C}">
                          <a14:useLocalDpi xmlns:a14="http://schemas.microsoft.com/office/drawing/2010/main" val="0"/>
                        </a:ext>
                      </a:extLst>
                    </a:blip>
                    <a:stretch>
                      <a:fillRect/>
                    </a:stretch>
                  </pic:blipFill>
                  <pic:spPr>
                    <a:xfrm>
                      <a:off x="0" y="0"/>
                      <a:ext cx="4916816" cy="5356492"/>
                    </a:xfrm>
                    <a:prstGeom prst="rect">
                      <a:avLst/>
                    </a:prstGeom>
                  </pic:spPr>
                </pic:pic>
              </a:graphicData>
            </a:graphic>
          </wp:inline>
        </w:drawing>
      </w:r>
    </w:p>
    <w:p w14:paraId="6F187778" w14:textId="1D81A815" w:rsidR="00336083" w:rsidRPr="009800B1" w:rsidRDefault="00336083" w:rsidP="00336083">
      <w:pPr>
        <w:pStyle w:val="TableTitle"/>
        <w:rPr>
          <w:rFonts w:ascii="Times New Roman" w:hAnsi="Times New Roman"/>
          <w:b w:val="0"/>
          <w:sz w:val="24"/>
          <w:rPrChange w:id="139" w:author="Elena Vio" w:date="2016-04-11T10:30:00Z">
            <w:rPr>
              <w:b w:val="0"/>
            </w:rPr>
          </w:rPrChange>
        </w:rPr>
      </w:pPr>
      <w:r>
        <w:t xml:space="preserve">Figure Appendix </w:t>
      </w:r>
      <w:r w:rsidR="00EF7CDC">
        <w:t>C</w:t>
      </w:r>
      <w:r>
        <w:t>-1</w:t>
      </w:r>
      <w:r w:rsidRPr="003F1F6A">
        <w:t xml:space="preserve">: </w:t>
      </w:r>
      <w:r>
        <w:t>XCHT-WD process flow of actors for use case 1</w:t>
      </w:r>
      <w:r w:rsidR="00081354">
        <w:t xml:space="preserve"> (section X.4.2.1): </w:t>
      </w:r>
      <w:r w:rsidR="00536C29">
        <w:t xml:space="preserve">it </w:t>
      </w:r>
      <w:r w:rsidR="00081354" w:rsidRPr="009800B1">
        <w:rPr>
          <w:rFonts w:ascii="Times New Roman" w:hAnsi="Times New Roman"/>
          <w:b w:val="0"/>
          <w:sz w:val="24"/>
          <w:rPrChange w:id="140" w:author="Elena Vio" w:date="2016-04-11T10:30:00Z">
            <w:rPr>
              <w:b w:val="0"/>
            </w:rPr>
          </w:rPrChange>
        </w:rPr>
        <w:t xml:space="preserve">illustrates the workflow of management of the Cross-enterprise Cardiovascular Heart Team for an HT composed only of requester and manager of HT </w:t>
      </w:r>
      <w:proofErr w:type="gramStart"/>
      <w:r w:rsidR="00081354" w:rsidRPr="009800B1">
        <w:rPr>
          <w:rFonts w:ascii="Times New Roman" w:hAnsi="Times New Roman"/>
          <w:b w:val="0"/>
          <w:sz w:val="24"/>
          <w:rPrChange w:id="141" w:author="Elena Vio" w:date="2016-04-11T10:30:00Z">
            <w:rPr>
              <w:b w:val="0"/>
            </w:rPr>
          </w:rPrChange>
        </w:rPr>
        <w:t>without  the</w:t>
      </w:r>
      <w:proofErr w:type="gramEnd"/>
      <w:r w:rsidR="00081354" w:rsidRPr="009800B1">
        <w:rPr>
          <w:rFonts w:ascii="Times New Roman" w:hAnsi="Times New Roman"/>
          <w:b w:val="0"/>
          <w:sz w:val="24"/>
          <w:rPrChange w:id="142" w:author="Elena Vio" w:date="2016-04-11T10:30:00Z">
            <w:rPr>
              <w:b w:val="0"/>
            </w:rPr>
          </w:rPrChange>
        </w:rPr>
        <w:t xml:space="preserve"> involvement of other professionals. The use case is similar to a </w:t>
      </w:r>
      <w:proofErr w:type="spellStart"/>
      <w:r w:rsidR="00081354" w:rsidRPr="009800B1">
        <w:rPr>
          <w:rFonts w:ascii="Times New Roman" w:hAnsi="Times New Roman"/>
          <w:b w:val="0"/>
          <w:sz w:val="24"/>
          <w:rPrChange w:id="143" w:author="Elena Vio" w:date="2016-04-11T10:30:00Z">
            <w:rPr>
              <w:b w:val="0"/>
            </w:rPr>
          </w:rPrChange>
        </w:rPr>
        <w:t>tele</w:t>
      </w:r>
      <w:proofErr w:type="spellEnd"/>
      <w:r w:rsidR="00081354" w:rsidRPr="009800B1">
        <w:rPr>
          <w:rFonts w:ascii="Times New Roman" w:hAnsi="Times New Roman"/>
          <w:b w:val="0"/>
          <w:sz w:val="24"/>
          <w:rPrChange w:id="144" w:author="Elena Vio" w:date="2016-04-11T10:30:00Z">
            <w:rPr>
              <w:b w:val="0"/>
            </w:rPr>
          </w:rPrChange>
        </w:rPr>
        <w:t>-consultation, when the requester and manager collaborate each other through many interaction points such as sharing of documents (reports, results of exams, videos and images) and/or video/teleconference.</w:t>
      </w:r>
    </w:p>
    <w:p w14:paraId="7FA73E77" w14:textId="77777777" w:rsidR="00336083" w:rsidRDefault="00336083" w:rsidP="0070762D">
      <w:pPr>
        <w:pStyle w:val="AuthorInstructions"/>
      </w:pPr>
    </w:p>
    <w:p w14:paraId="5FFCAEAF" w14:textId="0394112B" w:rsidR="00336083" w:rsidRPr="009800B1" w:rsidRDefault="00336083" w:rsidP="00336083">
      <w:pPr>
        <w:pStyle w:val="AuthorInstructions"/>
        <w:jc w:val="center"/>
        <w:rPr>
          <w:i w:val="0"/>
          <w:rPrChange w:id="145" w:author="Elena Vio" w:date="2016-04-11T10:31:00Z">
            <w:rPr>
              <w:rFonts w:ascii="Arial" w:hAnsi="Arial"/>
              <w:i w:val="0"/>
              <w:sz w:val="22"/>
            </w:rPr>
          </w:rPrChange>
        </w:rPr>
      </w:pPr>
      <w:r w:rsidRPr="000375FA">
        <w:rPr>
          <w:i w:val="0"/>
          <w:noProof/>
          <w:lang w:val="it-IT" w:eastAsia="it-IT"/>
        </w:rPr>
        <w:lastRenderedPageBreak/>
        <w:drawing>
          <wp:inline distT="0" distB="0" distL="0" distR="0" wp14:anchorId="7BC64D15" wp14:editId="018812D9">
            <wp:extent cx="5943600" cy="5042535"/>
            <wp:effectExtent l="0" t="0" r="0"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flowchart_UC2system_v0.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sidR="00985776" w:rsidRPr="00985776">
        <w:rPr>
          <w:rFonts w:ascii="Arial" w:hAnsi="Arial"/>
          <w:b/>
          <w:i w:val="0"/>
          <w:sz w:val="22"/>
        </w:rPr>
        <w:t xml:space="preserve">Figure Appendix </w:t>
      </w:r>
      <w:r w:rsidR="00EF7CDC">
        <w:rPr>
          <w:rFonts w:ascii="Arial" w:hAnsi="Arial"/>
          <w:b/>
          <w:i w:val="0"/>
          <w:sz w:val="22"/>
        </w:rPr>
        <w:t>C</w:t>
      </w:r>
      <w:r w:rsidRPr="00081354">
        <w:rPr>
          <w:rFonts w:ascii="Arial" w:hAnsi="Arial"/>
          <w:b/>
          <w:i w:val="0"/>
          <w:sz w:val="22"/>
        </w:rPr>
        <w:t xml:space="preserve">-2: XCHT-WD process flow of actors for use case 2 </w:t>
      </w:r>
      <w:r w:rsidR="00081354">
        <w:rPr>
          <w:rFonts w:ascii="Arial" w:hAnsi="Arial"/>
          <w:b/>
          <w:i w:val="0"/>
          <w:sz w:val="22"/>
        </w:rPr>
        <w:t xml:space="preserve"> (</w:t>
      </w:r>
      <w:r w:rsidR="00081354" w:rsidRPr="00081354">
        <w:rPr>
          <w:rFonts w:ascii="Arial" w:hAnsi="Arial"/>
          <w:b/>
          <w:i w:val="0"/>
          <w:sz w:val="22"/>
        </w:rPr>
        <w:t xml:space="preserve">section </w:t>
      </w:r>
      <w:r w:rsidR="00081354">
        <w:rPr>
          <w:rFonts w:ascii="Arial" w:hAnsi="Arial"/>
          <w:b/>
          <w:i w:val="0"/>
          <w:sz w:val="22"/>
        </w:rPr>
        <w:t>X.4.2.2)</w:t>
      </w:r>
      <w:r w:rsidR="00536C29">
        <w:rPr>
          <w:rFonts w:ascii="Arial" w:hAnsi="Arial"/>
          <w:b/>
          <w:i w:val="0"/>
          <w:sz w:val="22"/>
        </w:rPr>
        <w:t xml:space="preserve">: </w:t>
      </w:r>
      <w:r w:rsidR="00536C29" w:rsidRPr="009800B1">
        <w:rPr>
          <w:i w:val="0"/>
          <w:rPrChange w:id="146" w:author="Elena Vio" w:date="2016-04-11T10:31:00Z">
            <w:rPr>
              <w:rFonts w:ascii="Arial" w:hAnsi="Arial"/>
              <w:i w:val="0"/>
              <w:sz w:val="22"/>
            </w:rPr>
          </w:rPrChange>
        </w:rPr>
        <w:t xml:space="preserve">It illustrates the workflow of management of a Cross-enterprise Cardiovascular Heart Team composed of other professionals besides the requester and manager of Heart Team. This use case describes also the reject of management of the HT and the assignment to another manager, and </w:t>
      </w:r>
      <w:proofErr w:type="gramStart"/>
      <w:r w:rsidR="00536C29" w:rsidRPr="009800B1">
        <w:rPr>
          <w:i w:val="0"/>
          <w:rPrChange w:id="147" w:author="Elena Vio" w:date="2016-04-11T10:31:00Z">
            <w:rPr>
              <w:rFonts w:ascii="Arial" w:hAnsi="Arial"/>
              <w:i w:val="0"/>
              <w:sz w:val="22"/>
            </w:rPr>
          </w:rPrChange>
        </w:rPr>
        <w:t>the  reject</w:t>
      </w:r>
      <w:proofErr w:type="gramEnd"/>
      <w:r w:rsidR="00536C29" w:rsidRPr="009800B1">
        <w:rPr>
          <w:i w:val="0"/>
          <w:rPrChange w:id="148" w:author="Elena Vio" w:date="2016-04-11T10:31:00Z">
            <w:rPr>
              <w:rFonts w:ascii="Arial" w:hAnsi="Arial"/>
              <w:i w:val="0"/>
              <w:sz w:val="22"/>
            </w:rPr>
          </w:rPrChange>
        </w:rPr>
        <w:t xml:space="preserve"> of to be involved to HT as participant.</w:t>
      </w:r>
    </w:p>
    <w:p w14:paraId="79F0802E" w14:textId="77777777" w:rsidR="00336083" w:rsidRPr="000807AC" w:rsidRDefault="00336083" w:rsidP="0070762D">
      <w:pPr>
        <w:pStyle w:val="AuthorInstructions"/>
      </w:pPr>
    </w:p>
    <w:p w14:paraId="019D4633" w14:textId="77777777" w:rsidR="008E2B5E" w:rsidRPr="0070762D" w:rsidRDefault="008E2B5E" w:rsidP="0070762D">
      <w:pPr>
        <w:pStyle w:val="Glossary"/>
        <w:pageBreakBefore w:val="0"/>
      </w:pPr>
      <w:bookmarkStart w:id="149" w:name="_Toc336000611"/>
      <w:bookmarkStart w:id="150" w:name="_Toc336006529"/>
      <w:bookmarkEnd w:id="149"/>
      <w:r w:rsidRPr="0070762D">
        <w:t>Glossary</w:t>
      </w:r>
      <w:bookmarkEnd w:id="150"/>
    </w:p>
    <w:p w14:paraId="099AC555" w14:textId="77777777" w:rsidR="008E2B5E" w:rsidRPr="000807AC" w:rsidRDefault="008E2B5E" w:rsidP="008E2B5E">
      <w:pPr>
        <w:pStyle w:val="EditorInstructions"/>
      </w:pPr>
      <w:r w:rsidRPr="000807AC">
        <w:t xml:space="preserve">Add the following terms to the </w:t>
      </w:r>
      <w:r w:rsidR="002869E8" w:rsidRPr="000807AC">
        <w:t xml:space="preserve">IHE Technical Frameworks General Introduction </w:t>
      </w:r>
      <w:r w:rsidRPr="000807AC">
        <w:t>Glossary:</w:t>
      </w:r>
    </w:p>
    <w:p w14:paraId="11910734" w14:textId="77777777" w:rsidR="008E2B5E" w:rsidRPr="000807AC" w:rsidRDefault="00543FFB" w:rsidP="0070762D">
      <w:pPr>
        <w:pStyle w:val="AuthorInstructions"/>
      </w:pPr>
      <w:r w:rsidRPr="000807AC">
        <w:t>&lt;A</w:t>
      </w:r>
      <w:r w:rsidR="008E2B5E" w:rsidRPr="000807AC">
        <w:t>ny glossary additions associated with the profile draft go here</w:t>
      </w:r>
      <w:r w:rsidRPr="000807AC">
        <w:t xml:space="preserve">. This section will be deleted prior to inclusion into the Technical </w:t>
      </w:r>
      <w:r w:rsidR="007773C8" w:rsidRPr="000807AC">
        <w:t>Framework Final</w:t>
      </w:r>
      <w:r w:rsidRPr="000807AC">
        <w:t xml:space="preserve"> Text</w:t>
      </w:r>
      <w:r w:rsidR="007773C8" w:rsidRPr="000807AC">
        <w:t>. &gt;</w:t>
      </w:r>
    </w:p>
    <w:p w14:paraId="03CE1326" w14:textId="77777777" w:rsidR="008E2B5E" w:rsidRPr="000807AC" w:rsidRDefault="008E2B5E" w:rsidP="008E2B5E">
      <w:pPr>
        <w:pStyle w:val="Corpodeltesto"/>
        <w:rPr>
          <w:i/>
          <w:iCs/>
        </w:rPr>
      </w:pPr>
    </w:p>
    <w:p w14:paraId="4885C7E0" w14:textId="13151181" w:rsidR="000D717C" w:rsidRDefault="000D717C" w:rsidP="000D717C">
      <w:pPr>
        <w:pStyle w:val="Corpodeltesto"/>
        <w:rPr>
          <w:i/>
        </w:rPr>
      </w:pPr>
    </w:p>
    <w:p w14:paraId="4F51BADC" w14:textId="0AB4858E" w:rsidR="000D717C" w:rsidRPr="001344B6" w:rsidRDefault="000D717C" w:rsidP="000D717C">
      <w:pPr>
        <w:pStyle w:val="Corpodeltesto"/>
        <w:rPr>
          <w:i/>
        </w:rPr>
      </w:pPr>
    </w:p>
    <w:p w14:paraId="13C14BF2" w14:textId="77777777" w:rsidR="008E2B5E" w:rsidRPr="000807AC" w:rsidRDefault="008E2B5E" w:rsidP="00C56183">
      <w:pPr>
        <w:pStyle w:val="Corpodeltesto"/>
      </w:pPr>
    </w:p>
    <w:p w14:paraId="6038BBCE" w14:textId="77777777" w:rsidR="00C57C6C" w:rsidRPr="003651D9" w:rsidRDefault="00C57C6C" w:rsidP="00C57C6C">
      <w:pPr>
        <w:pStyle w:val="PartTitle"/>
      </w:pPr>
      <w:bookmarkStart w:id="151" w:name="_Toc345074671"/>
      <w:bookmarkEnd w:id="67"/>
      <w:bookmarkEnd w:id="68"/>
      <w:bookmarkEnd w:id="69"/>
      <w:bookmarkEnd w:id="70"/>
      <w:bookmarkEnd w:id="71"/>
      <w:r w:rsidRPr="003651D9">
        <w:lastRenderedPageBreak/>
        <w:t>Volume 2 – Transactions</w:t>
      </w:r>
      <w:bookmarkEnd w:id="151"/>
    </w:p>
    <w:p w14:paraId="7B89AEF1" w14:textId="77777777" w:rsidR="00C57C6C" w:rsidRPr="003651D9" w:rsidRDefault="00C57C6C" w:rsidP="00C57C6C">
      <w:pPr>
        <w:pStyle w:val="EditorInstructions"/>
      </w:pPr>
      <w:bookmarkStart w:id="152" w:name="_Toc75083611"/>
      <w:r w:rsidRPr="003651D9">
        <w:t xml:space="preserve">Add section 3.Y </w:t>
      </w:r>
      <w:bookmarkEnd w:id="152"/>
    </w:p>
    <w:p w14:paraId="6C093CF9" w14:textId="2E5B2E63" w:rsidR="00C57C6C" w:rsidRPr="003651D9" w:rsidRDefault="00C57C6C" w:rsidP="00C57C6C">
      <w:pPr>
        <w:pStyle w:val="Titolo2"/>
        <w:numPr>
          <w:ilvl w:val="0"/>
          <w:numId w:val="0"/>
        </w:numPr>
        <w:rPr>
          <w:noProof w:val="0"/>
        </w:rPr>
      </w:pPr>
      <w:bookmarkStart w:id="153" w:name="_Toc345074672"/>
      <w:r w:rsidRPr="003651D9">
        <w:rPr>
          <w:noProof w:val="0"/>
        </w:rPr>
        <w:t>3.Y</w:t>
      </w:r>
      <w:ins w:id="154" w:author="Elena Vio" w:date="2016-04-10T10:33:00Z">
        <w:r w:rsidR="009A52C8">
          <w:rPr>
            <w:noProof w:val="0"/>
          </w:rPr>
          <w:t>1</w:t>
        </w:r>
      </w:ins>
      <w:r w:rsidRPr="003651D9">
        <w:rPr>
          <w:noProof w:val="0"/>
        </w:rPr>
        <w:t xml:space="preserve"> </w:t>
      </w:r>
      <w:r w:rsidR="00601789">
        <w:t xml:space="preserve">Submit and </w:t>
      </w:r>
      <w:r w:rsidR="00601789">
        <w:rPr>
          <w:iCs/>
          <w:lang w:val="it-IT"/>
        </w:rPr>
        <w:t>a</w:t>
      </w:r>
      <w:r w:rsidR="00601789" w:rsidRPr="00A14E3F">
        <w:rPr>
          <w:iCs/>
          <w:lang w:val="it-IT"/>
        </w:rPr>
        <w:t>ssign HT Manage</w:t>
      </w:r>
      <w:r w:rsidR="00601789">
        <w:rPr>
          <w:iCs/>
          <w:lang w:val="it-IT"/>
        </w:rPr>
        <w:t>ment</w:t>
      </w:r>
      <w:r>
        <w:rPr>
          <w:noProof w:val="0"/>
        </w:rPr>
        <w:t xml:space="preserve"> </w:t>
      </w:r>
      <w:commentRangeStart w:id="155"/>
      <w:r w:rsidRPr="003651D9">
        <w:rPr>
          <w:noProof w:val="0"/>
        </w:rPr>
        <w:t>[</w:t>
      </w:r>
      <w:r w:rsidR="00601789">
        <w:rPr>
          <w:noProof w:val="0"/>
        </w:rPr>
        <w:t>PCC</w:t>
      </w:r>
      <w:r w:rsidRPr="003651D9">
        <w:rPr>
          <w:noProof w:val="0"/>
        </w:rPr>
        <w:t>-</w:t>
      </w:r>
      <w:r w:rsidR="00601789">
        <w:rPr>
          <w:noProof w:val="0"/>
        </w:rPr>
        <w:t>Y1</w:t>
      </w:r>
      <w:r w:rsidRPr="003651D9">
        <w:rPr>
          <w:noProof w:val="0"/>
        </w:rPr>
        <w:t>]</w:t>
      </w:r>
      <w:bookmarkEnd w:id="153"/>
      <w:r w:rsidR="00601789">
        <w:rPr>
          <w:noProof w:val="0"/>
        </w:rPr>
        <w:t xml:space="preserve"> </w:t>
      </w:r>
      <w:commentRangeEnd w:id="155"/>
      <w:r w:rsidR="00867E56">
        <w:rPr>
          <w:rStyle w:val="Rimandocommento"/>
          <w:rFonts w:ascii="Times New Roman" w:hAnsi="Times New Roman"/>
          <w:b w:val="0"/>
          <w:noProof w:val="0"/>
          <w:kern w:val="0"/>
        </w:rPr>
        <w:commentReference w:id="155"/>
      </w:r>
    </w:p>
    <w:p w14:paraId="39750C2D" w14:textId="77777777" w:rsidR="00C57C6C" w:rsidRPr="003651D9" w:rsidRDefault="00C57C6C" w:rsidP="00C57C6C">
      <w:pPr>
        <w:pStyle w:val="Corpodeltesto"/>
        <w:rPr>
          <w:i/>
        </w:rPr>
      </w:pPr>
      <w:r w:rsidRPr="003651D9">
        <w:rPr>
          <w:i/>
        </w:rPr>
        <w:t>&lt;The “Y” in the heading should be the same as the # in the [Domain Acronym -#] title&gt;</w:t>
      </w:r>
    </w:p>
    <w:p w14:paraId="5A60ED97" w14:textId="4FDE0493" w:rsidR="00C57C6C" w:rsidRPr="003651D9" w:rsidRDefault="00C57C6C" w:rsidP="00C57C6C">
      <w:pPr>
        <w:pStyle w:val="Titolo3"/>
        <w:numPr>
          <w:ilvl w:val="0"/>
          <w:numId w:val="0"/>
        </w:numPr>
        <w:rPr>
          <w:noProof w:val="0"/>
        </w:rPr>
      </w:pPr>
      <w:bookmarkStart w:id="156" w:name="_Toc345074673"/>
      <w:r w:rsidRPr="003651D9">
        <w:rPr>
          <w:noProof w:val="0"/>
        </w:rPr>
        <w:t>3.Y</w:t>
      </w:r>
      <w:ins w:id="157" w:author="Elena Vio" w:date="2016-04-10T10:33:00Z">
        <w:r w:rsidR="009A52C8">
          <w:rPr>
            <w:noProof w:val="0"/>
          </w:rPr>
          <w:t>1</w:t>
        </w:r>
      </w:ins>
      <w:r w:rsidRPr="003651D9">
        <w:rPr>
          <w:noProof w:val="0"/>
        </w:rPr>
        <w:t>.1 Scope</w:t>
      </w:r>
      <w:bookmarkEnd w:id="156"/>
    </w:p>
    <w:p w14:paraId="753DE177" w14:textId="3C615B38" w:rsidR="00664105" w:rsidRDefault="00664105" w:rsidP="008A139D">
      <w:pPr>
        <w:pStyle w:val="Corpodeltesto"/>
        <w:tabs>
          <w:tab w:val="right" w:pos="9360"/>
        </w:tabs>
        <w:rPr>
          <w:ins w:id="158" w:author="Elena Vio" w:date="2016-04-11T14:56:00Z"/>
        </w:rPr>
      </w:pPr>
      <w:ins w:id="159" w:author="Elena Vio" w:date="2016-04-11T14:56:00Z">
        <w:r w:rsidRPr="00664105">
          <w:t xml:space="preserve">The Submit and assign HT Management transaction starts a Heart Team process. </w:t>
        </w:r>
        <w:proofErr w:type="gramStart"/>
        <w:r w:rsidRPr="00664105">
          <w:t>It  submits</w:t>
        </w:r>
        <w:proofErr w:type="gramEnd"/>
        <w:r w:rsidRPr="00664105">
          <w:t xml:space="preserve"> a new Workflow Document, in order to </w:t>
        </w:r>
      </w:ins>
      <w:ins w:id="160" w:author="Elena Vio" w:date="2016-04-11T15:43:00Z">
        <w:r w:rsidR="00094A5A">
          <w:t>provide</w:t>
        </w:r>
      </w:ins>
      <w:ins w:id="161" w:author="Elena Vio" w:date="2016-04-11T14:56:00Z">
        <w:r w:rsidRPr="00664105">
          <w:t xml:space="preserve"> </w:t>
        </w:r>
        <w:r w:rsidR="00094A5A">
          <w:t xml:space="preserve">the HT Request to HT Manager </w:t>
        </w:r>
        <w:r w:rsidRPr="00664105">
          <w:t xml:space="preserve">and  to assign HT </w:t>
        </w:r>
        <w:proofErr w:type="spellStart"/>
        <w:r w:rsidRPr="00664105">
          <w:t>mangement</w:t>
        </w:r>
        <w:proofErr w:type="spellEnd"/>
        <w:r w:rsidRPr="00664105">
          <w:t xml:space="preserve"> to HT Manager.</w:t>
        </w:r>
        <w:r>
          <w:t xml:space="preserve"> </w:t>
        </w:r>
      </w:ins>
    </w:p>
    <w:p w14:paraId="6406002E" w14:textId="61FF8279" w:rsidR="008A139D" w:rsidRPr="0009600B" w:rsidRDefault="00C57C6C" w:rsidP="008A139D">
      <w:pPr>
        <w:pStyle w:val="Corpodeltesto"/>
        <w:tabs>
          <w:tab w:val="right" w:pos="9360"/>
        </w:tabs>
        <w:rPr>
          <w:ins w:id="162" w:author="Elena Vio" w:date="2016-04-10T09:32:00Z"/>
        </w:rPr>
      </w:pPr>
      <w:del w:id="163" w:author="Elena Vio" w:date="2016-04-11T14:56:00Z">
        <w:r w:rsidRPr="003651D9" w:rsidDel="00664105">
          <w:delText>Th</w:delText>
        </w:r>
      </w:del>
      <w:del w:id="164" w:author="Elena Vio" w:date="2016-04-10T09:33:00Z">
        <w:r w:rsidRPr="003651D9" w:rsidDel="008A139D">
          <w:delText>is</w:delText>
        </w:r>
      </w:del>
      <w:del w:id="165" w:author="Elena Vio" w:date="2016-04-11T14:56:00Z">
        <w:r w:rsidRPr="003651D9" w:rsidDel="00664105">
          <w:delText xml:space="preserve"> transaction </w:delText>
        </w:r>
      </w:del>
      <w:del w:id="166" w:author="Elena Vio" w:date="2016-04-10T09:53:00Z">
        <w:r w:rsidRPr="003651D9" w:rsidDel="00142BD0">
          <w:delText>is used</w:delText>
        </w:r>
      </w:del>
      <w:del w:id="167" w:author="Elena Vio" w:date="2016-04-11T14:56:00Z">
        <w:r w:rsidRPr="003651D9" w:rsidDel="00664105">
          <w:delText xml:space="preserve"> to </w:delText>
        </w:r>
        <w:r w:rsidR="00601789" w:rsidDel="00664105">
          <w:delText>start a Heart Team pro</w:delText>
        </w:r>
        <w:r w:rsidR="00C6276A" w:rsidDel="00664105">
          <w:delText>cess</w:delText>
        </w:r>
      </w:del>
      <w:del w:id="168" w:author="Elena Vio" w:date="2016-04-10T11:19:00Z">
        <w:r w:rsidR="00C6276A" w:rsidDel="000C2244">
          <w:delText xml:space="preserve"> </w:delText>
        </w:r>
        <w:r w:rsidR="00C6276A" w:rsidRPr="003D783A" w:rsidDel="000C2244">
          <w:rPr>
            <w:highlight w:val="yellow"/>
            <w:rPrChange w:id="169" w:author="Elena Vio" w:date="2016-04-10T10:04:00Z">
              <w:rPr/>
            </w:rPrChange>
          </w:rPr>
          <w:delText xml:space="preserve">and assign </w:delText>
        </w:r>
      </w:del>
      <w:del w:id="170" w:author="Elena Vio" w:date="2016-04-10T09:54:00Z">
        <w:r w:rsidR="00C6276A" w:rsidRPr="003D783A" w:rsidDel="00142BD0">
          <w:rPr>
            <w:highlight w:val="yellow"/>
            <w:rPrChange w:id="171" w:author="Elena Vio" w:date="2016-04-10T10:04:00Z">
              <w:rPr/>
            </w:rPrChange>
          </w:rPr>
          <w:delText>Heart Team</w:delText>
        </w:r>
      </w:del>
      <w:del w:id="172" w:author="Elena Vio" w:date="2016-04-10T11:19:00Z">
        <w:r w:rsidR="00C6276A" w:rsidRPr="003D783A" w:rsidDel="000C2244">
          <w:rPr>
            <w:highlight w:val="yellow"/>
            <w:rPrChange w:id="173" w:author="Elena Vio" w:date="2016-04-10T10:04:00Z">
              <w:rPr/>
            </w:rPrChange>
          </w:rPr>
          <w:delText xml:space="preserve"> to a specific</w:delText>
        </w:r>
        <w:r w:rsidR="00601789" w:rsidRPr="003D783A" w:rsidDel="000C2244">
          <w:rPr>
            <w:highlight w:val="yellow"/>
            <w:rPrChange w:id="174" w:author="Elena Vio" w:date="2016-04-10T10:04:00Z">
              <w:rPr/>
            </w:rPrChange>
          </w:rPr>
          <w:delText xml:space="preserve"> HT Manager</w:delText>
        </w:r>
        <w:r w:rsidR="00601789" w:rsidRPr="003651D9" w:rsidDel="000C2244">
          <w:rPr>
            <w:i/>
          </w:rPr>
          <w:delText xml:space="preserve"> </w:delText>
        </w:r>
      </w:del>
      <w:ins w:id="175" w:author="Elena Vio" w:date="2016-04-10T09:32:00Z">
        <w:r w:rsidR="008A139D" w:rsidRPr="0009600B">
          <w:t xml:space="preserve">A </w:t>
        </w:r>
      </w:ins>
      <w:ins w:id="176" w:author="Elena Vio" w:date="2016-04-10T09:35:00Z">
        <w:r w:rsidR="008A139D">
          <w:t xml:space="preserve">Submit and </w:t>
        </w:r>
        <w:proofErr w:type="spellStart"/>
        <w:r w:rsidR="008A139D">
          <w:rPr>
            <w:iCs/>
            <w:lang w:val="it-IT"/>
          </w:rPr>
          <w:t>a</w:t>
        </w:r>
        <w:r w:rsidR="008A139D" w:rsidRPr="00A14E3F">
          <w:rPr>
            <w:iCs/>
            <w:lang w:val="it-IT"/>
          </w:rPr>
          <w:t>ssign</w:t>
        </w:r>
        <w:proofErr w:type="spellEnd"/>
        <w:r w:rsidR="008A139D" w:rsidRPr="00A14E3F">
          <w:rPr>
            <w:iCs/>
            <w:lang w:val="it-IT"/>
          </w:rPr>
          <w:t xml:space="preserve"> HT Manage</w:t>
        </w:r>
        <w:r w:rsidR="008A139D">
          <w:rPr>
            <w:iCs/>
            <w:lang w:val="it-IT"/>
          </w:rPr>
          <w:t>ment</w:t>
        </w:r>
        <w:r w:rsidR="008A139D" w:rsidRPr="003651D9" w:rsidDel="008A139D">
          <w:t xml:space="preserve"> </w:t>
        </w:r>
      </w:ins>
      <w:ins w:id="177" w:author="Elena Vio" w:date="2016-04-10T09:32:00Z">
        <w:r w:rsidR="008A139D" w:rsidRPr="0009600B">
          <w:t>transaction carries:</w:t>
        </w:r>
        <w:r w:rsidR="008A139D" w:rsidRPr="0009600B">
          <w:tab/>
        </w:r>
      </w:ins>
    </w:p>
    <w:p w14:paraId="5541CFEF" w14:textId="5E3F833B" w:rsidR="008A139D" w:rsidRPr="0009600B" w:rsidRDefault="008A139D" w:rsidP="008A139D">
      <w:pPr>
        <w:pStyle w:val="Puntoelenco2"/>
        <w:contextualSpacing/>
        <w:rPr>
          <w:ins w:id="178" w:author="Elena Vio" w:date="2016-04-10T09:32:00Z"/>
        </w:rPr>
      </w:pPr>
      <w:ins w:id="179" w:author="Elena Vio" w:date="2016-04-10T09:32:00Z">
        <w:r w:rsidRPr="0009600B">
          <w:t xml:space="preserve">Metadata describing </w:t>
        </w:r>
        <w:r w:rsidR="006F11B4">
          <w:t>one</w:t>
        </w:r>
        <w:r w:rsidR="00465128">
          <w:t xml:space="preserve"> </w:t>
        </w:r>
        <w:r w:rsidRPr="0009600B">
          <w:t xml:space="preserve">or more new documents </w:t>
        </w:r>
      </w:ins>
    </w:p>
    <w:p w14:paraId="58D2DAE4" w14:textId="77777777" w:rsidR="008A139D" w:rsidRPr="0009600B" w:rsidRDefault="008A139D" w:rsidP="008A139D">
      <w:pPr>
        <w:pStyle w:val="Puntoelenco2"/>
        <w:contextualSpacing/>
        <w:rPr>
          <w:ins w:id="180" w:author="Elena Vio" w:date="2016-04-10T09:32:00Z"/>
        </w:rPr>
      </w:pPr>
      <w:ins w:id="181" w:author="Elena Vio" w:date="2016-04-10T09:32:00Z">
        <w:r w:rsidRPr="0009600B">
          <w:t xml:space="preserve">Within metadata, one </w:t>
        </w:r>
        <w:proofErr w:type="spellStart"/>
        <w:r w:rsidRPr="0009600B">
          <w:t>XDSDocumentEntry</w:t>
        </w:r>
        <w:proofErr w:type="spellEnd"/>
        <w:r w:rsidRPr="0009600B">
          <w:t xml:space="preserve"> object per document</w:t>
        </w:r>
      </w:ins>
    </w:p>
    <w:p w14:paraId="2C243937" w14:textId="77777777" w:rsidR="008A139D" w:rsidRPr="0009600B" w:rsidRDefault="008A139D" w:rsidP="008A139D">
      <w:pPr>
        <w:pStyle w:val="Puntoelenco2"/>
        <w:contextualSpacing/>
        <w:rPr>
          <w:ins w:id="182" w:author="Elena Vio" w:date="2016-04-10T09:32:00Z"/>
        </w:rPr>
      </w:pPr>
      <w:ins w:id="183" w:author="Elena Vio" w:date="2016-04-10T09:32:00Z">
        <w:r w:rsidRPr="0009600B">
          <w:t xml:space="preserve">Submission Set definition along with the linkage to new documents and references to existing documents </w:t>
        </w:r>
      </w:ins>
    </w:p>
    <w:p w14:paraId="04B3CB66" w14:textId="1BC28C9A" w:rsidR="008A139D" w:rsidRDefault="006F11B4" w:rsidP="008A139D">
      <w:pPr>
        <w:pStyle w:val="Puntoelenco2"/>
        <w:contextualSpacing/>
        <w:rPr>
          <w:ins w:id="184" w:author="Elena Vio" w:date="2016-04-10T09:32:00Z"/>
        </w:rPr>
      </w:pPr>
      <w:ins w:id="185" w:author="Elena Vio" w:date="2016-04-10T09:32:00Z">
        <w:r>
          <w:t>One</w:t>
        </w:r>
        <w:r w:rsidR="00043DB3">
          <w:t xml:space="preserve"> </w:t>
        </w:r>
        <w:r w:rsidR="008A139D" w:rsidRPr="0009600B">
          <w:t>or more documents</w:t>
        </w:r>
      </w:ins>
    </w:p>
    <w:p w14:paraId="5387B27D" w14:textId="30BDFAD9" w:rsidR="00C57C6C" w:rsidRPr="003651D9" w:rsidRDefault="00C57C6C" w:rsidP="00C57C6C">
      <w:pPr>
        <w:pStyle w:val="Corpodeltesto"/>
      </w:pPr>
    </w:p>
    <w:p w14:paraId="17D75030" w14:textId="69A06A12" w:rsidR="00C57C6C" w:rsidRPr="003651D9" w:rsidRDefault="00C57C6C" w:rsidP="00C57C6C">
      <w:pPr>
        <w:pStyle w:val="Titolo3"/>
        <w:numPr>
          <w:ilvl w:val="0"/>
          <w:numId w:val="0"/>
        </w:numPr>
        <w:rPr>
          <w:noProof w:val="0"/>
        </w:rPr>
      </w:pPr>
      <w:bookmarkStart w:id="186" w:name="_Toc345074674"/>
      <w:r w:rsidRPr="003651D9">
        <w:rPr>
          <w:noProof w:val="0"/>
        </w:rPr>
        <w:t>3.Y</w:t>
      </w:r>
      <w:ins w:id="187" w:author="Elena Vio" w:date="2016-04-10T10:34:00Z">
        <w:r w:rsidR="009A52C8">
          <w:rPr>
            <w:noProof w:val="0"/>
          </w:rPr>
          <w:t>1</w:t>
        </w:r>
      </w:ins>
      <w:r w:rsidRPr="003651D9">
        <w:rPr>
          <w:noProof w:val="0"/>
        </w:rPr>
        <w:t>.2</w:t>
      </w:r>
      <w:r>
        <w:rPr>
          <w:noProof w:val="0"/>
        </w:rPr>
        <w:t xml:space="preserve"> </w:t>
      </w:r>
      <w:r w:rsidRPr="003651D9">
        <w:rPr>
          <w:noProof w:val="0"/>
        </w:rPr>
        <w:t>Actor Roles</w:t>
      </w:r>
      <w:bookmarkEnd w:id="186"/>
    </w:p>
    <w:p w14:paraId="3A2BEEB2" w14:textId="77777777" w:rsidR="00C57C6C" w:rsidRPr="003651D9" w:rsidRDefault="00C57C6C" w:rsidP="00C57C6C">
      <w:pPr>
        <w:pStyle w:val="AuthorInstructions"/>
      </w:pPr>
      <w:r w:rsidRPr="003651D9">
        <w:t>&lt;Optional: if desired, in addition to the table, add a diagram as shown below to illustrate the actors included in this transaction, or delete the diagram altogether</w:t>
      </w:r>
      <w:proofErr w:type="gramStart"/>
      <w:r w:rsidRPr="003651D9">
        <w:t>.&gt;</w:t>
      </w:r>
      <w:proofErr w:type="gramEnd"/>
    </w:p>
    <w:p w14:paraId="4270F16A" w14:textId="1773F994" w:rsidR="00C57C6C" w:rsidRPr="003651D9" w:rsidRDefault="00C57C6C" w:rsidP="00C57C6C">
      <w:pPr>
        <w:pStyle w:val="Corpodeltesto"/>
        <w:jc w:val="center"/>
      </w:pPr>
      <w:r>
        <w:rPr>
          <w:noProof/>
          <w:lang w:val="it-IT" w:eastAsia="it-IT"/>
        </w:rPr>
        <mc:AlternateContent>
          <mc:Choice Requires="wpg">
            <w:drawing>
              <wp:inline distT="0" distB="0" distL="0" distR="0" wp14:anchorId="7BF79224" wp14:editId="728081C2">
                <wp:extent cx="3749293" cy="1594537"/>
                <wp:effectExtent l="0" t="0" r="35560" b="31115"/>
                <wp:docPr id="198"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199"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6E8BE4BE" w14:textId="38177FF9" w:rsidR="004506DA" w:rsidRDefault="004506DA" w:rsidP="00C57C6C">
                              <w:pPr>
                                <w:jc w:val="center"/>
                                <w:rPr>
                                  <w:sz w:val="18"/>
                                </w:rPr>
                              </w:pPr>
                              <w:r>
                                <w:rPr>
                                  <w:sz w:val="18"/>
                                </w:rPr>
                                <w:t>Submit and assign HT Management [PCC-Y1]</w:t>
                              </w:r>
                            </w:p>
                            <w:p w14:paraId="07D3346E" w14:textId="77777777" w:rsidR="004506DA" w:rsidRDefault="004506DA" w:rsidP="00C57C6C"/>
                            <w:p w14:paraId="4C8F068C" w14:textId="77777777" w:rsidR="004506DA" w:rsidRDefault="004506DA" w:rsidP="00C57C6C">
                              <w:pPr>
                                <w:jc w:val="center"/>
                                <w:rPr>
                                  <w:sz w:val="18"/>
                                </w:rPr>
                              </w:pPr>
                              <w:r>
                                <w:rPr>
                                  <w:sz w:val="18"/>
                                </w:rPr>
                                <w:t>Transaction Name [DOM-#]</w:t>
                              </w:r>
                            </w:p>
                          </w:txbxContent>
                        </wps:txbx>
                        <wps:bodyPr rot="0" vert="horz" wrap="square" lIns="0" tIns="9144" rIns="0" bIns="9144" anchor="t" anchorCtr="0" upright="1">
                          <a:noAutofit/>
                        </wps:bodyPr>
                      </wps:wsp>
                      <wps:wsp>
                        <wps:cNvPr id="201"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25FB179B" w14:textId="789541C1" w:rsidR="004506DA" w:rsidRDefault="004506DA" w:rsidP="00C57C6C">
                              <w:pPr>
                                <w:rPr>
                                  <w:sz w:val="18"/>
                                </w:rPr>
                              </w:pPr>
                              <w:r>
                                <w:rPr>
                                  <w:sz w:val="18"/>
                                </w:rPr>
                                <w:t>HT Requester</w:t>
                              </w:r>
                            </w:p>
                            <w:p w14:paraId="2CC55A9E" w14:textId="77777777" w:rsidR="004506DA" w:rsidRDefault="004506DA" w:rsidP="00C57C6C"/>
                            <w:p w14:paraId="2A3239EA" w14:textId="77777777" w:rsidR="004506DA" w:rsidRDefault="004506DA" w:rsidP="00C57C6C">
                              <w:pPr>
                                <w:rPr>
                                  <w:sz w:val="18"/>
                                </w:rPr>
                              </w:pPr>
                              <w:r>
                                <w:rPr>
                                  <w:sz w:val="18"/>
                                </w:rPr>
                                <w:t>Actor ABC</w:t>
                              </w:r>
                            </w:p>
                          </w:txbxContent>
                        </wps:txbx>
                        <wps:bodyPr rot="0" vert="horz" wrap="square" lIns="91440" tIns="45720" rIns="91440" bIns="45720" anchor="t" anchorCtr="0" upright="1">
                          <a:noAutofit/>
                        </wps:bodyPr>
                      </wps:wsp>
                      <wps:wsp>
                        <wps:cNvPr id="202"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0CD5D39F" w14:textId="763C349C" w:rsidR="004506DA" w:rsidRDefault="004506DA" w:rsidP="00C57C6C">
                              <w:pPr>
                                <w:rPr>
                                  <w:sz w:val="18"/>
                                </w:rPr>
                              </w:pPr>
                              <w:del w:id="188" w:author="Elena Vio" w:date="2016-04-10T09:43:00Z">
                                <w:r w:rsidDel="00D23D3D">
                                  <w:rPr>
                                    <w:sz w:val="18"/>
                                  </w:rPr>
                                  <w:delText>Receiver</w:delText>
                                </w:r>
                              </w:del>
                              <w:ins w:id="189" w:author="Elena Vio" w:date="2016-04-10T09:43:00Z">
                                <w:r>
                                  <w:rPr>
                                    <w:sz w:val="18"/>
                                  </w:rPr>
                                  <w:t>XDS Document Repository</w:t>
                                </w:r>
                              </w:ins>
                            </w:p>
                          </w:txbxContent>
                        </wps:txbx>
                        <wps:bodyPr rot="0" vert="horz" wrap="square" lIns="91440" tIns="45720" rIns="91440" bIns="45720" anchor="t" anchorCtr="0" upright="1">
                          <a:noAutofit/>
                        </wps:bodyPr>
                      </wps:wsp>
                      <wps:wsp>
                        <wps:cNvPr id="204"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 o:spid="_x0000_s1026"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">
                <o:lock v:ext="edit" aspectratio="t"/>
                <v:rect id="AutoShape 22" o:spid="_x0000_s1027"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qcIwwAA&#10;ANwAAAAPAAAAZHJzL2Rvd25yZXYueG1sRE9Na8JAEL0L/Q/LFLxI3diDmNRVilAMIoix9Txkp0lo&#10;djZmt0n8964geJvH+5zlejC16Kh1lWUFs2kEgji3uuJCwffp620BwnlkjbVlUnAlB+vVy2iJibY9&#10;H6nLfCFCCLsEFZTeN4mULi/JoJvahjhwv7Y16ANsC6lb7EO4qeV7FM2lwYpDQ4kNbUrK/7J/o6DP&#10;D935tN/Kw+ScWr6kl032s1Nq/Dp8foDwNPin+OFOdZgfx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qcIwwAAANwAAAAPAAAAAAAAAAAAAAAAAJcCAABkcnMvZG93&#10;bnJldi54bWxQSwUGAAAAAAQABAD1AAAAhwMAAAAA&#10;" filled="f" stroked="f">
                  <o:lock v:ext="edit" aspectratio="t" text="t"/>
                </v:rect>
                <v:oval id="Oval 23" o:spid="_x0000_s1028"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caxSwgAA&#10;ANwAAAAPAAAAZHJzL2Rvd25yZXYueG1sRI9BawIxFITvQv9DeIIXqVlFbdkaRSqC6Ekt9PrYPHeD&#10;m5dlEzX+eyMIHoeZ+YaZLaKtxZVabxwrGA4yEMSF04ZLBX/H9ec3CB+QNdaOScGdPCzmH50Z5trd&#10;eE/XQyhFgrDPUUEVQpNL6YuKLPqBa4iTd3KtxZBkW0rd4i3BbS1HWTaVFg2nhQob+q2oOB8uVsG4&#10;WU4ncbgz/e1p9TVx//v1yESlet24/AERKIZ3+NXeaAWJCM8z6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VxrFLCAAAA3AAAAA8AAAAAAAAAAAAAAAAAlwIAAGRycy9kb3du&#10;cmV2LnhtbFBLBQYAAAAABAAEAPUAAACGAwAAAAA=&#10;">
                  <v:textbox inset="0,.72pt,0,.72pt">
                    <w:txbxContent>
                      <w:p w14:paraId="6E8BE4BE" w14:textId="38177FF9" w:rsidR="002559FE" w:rsidRDefault="002559FE" w:rsidP="00C57C6C">
                        <w:pPr>
                          <w:jc w:val="center"/>
                          <w:rPr>
                            <w:sz w:val="18"/>
                          </w:rPr>
                        </w:pPr>
                        <w:r>
                          <w:rPr>
                            <w:sz w:val="18"/>
                          </w:rPr>
                          <w:t>Submit and assign HT Management [PCC-Y1]</w:t>
                        </w:r>
                      </w:p>
                      <w:p w14:paraId="07D3346E" w14:textId="77777777" w:rsidR="002559FE" w:rsidRDefault="002559FE" w:rsidP="00C57C6C"/>
                      <w:p w14:paraId="4C8F068C" w14:textId="77777777" w:rsidR="002559FE" w:rsidRDefault="002559FE" w:rsidP="00C57C6C">
                        <w:pPr>
                          <w:jc w:val="center"/>
                          <w:rPr>
                            <w:sz w:val="18"/>
                          </w:rPr>
                        </w:pPr>
                        <w:r>
                          <w:rPr>
                            <w:sz w:val="18"/>
                          </w:rPr>
                          <w:t>Transaction Name [DOM-#]</w:t>
                        </w:r>
                      </w:p>
                    </w:txbxContent>
                  </v:textbox>
                </v:oval>
                <v:shapetype id="_x0000_t202" coordsize="21600,21600" o:spt="202" path="m0,0l0,21600,21600,21600,21600,0xe">
                  <v:stroke joinstyle="miter"/>
                  <v:path gradientshapeok="t" o:connecttype="rect"/>
                </v:shapetype>
                <v:shape id="Text Box 24" o:spid="_x0000_s1029"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25FB179B" w14:textId="789541C1" w:rsidR="002559FE" w:rsidRDefault="002559FE" w:rsidP="00C57C6C">
                        <w:pPr>
                          <w:rPr>
                            <w:sz w:val="18"/>
                          </w:rPr>
                        </w:pPr>
                        <w:r>
                          <w:rPr>
                            <w:sz w:val="18"/>
                          </w:rPr>
                          <w:t>HT Requester</w:t>
                        </w:r>
                      </w:p>
                      <w:p w14:paraId="2CC55A9E" w14:textId="77777777" w:rsidR="002559FE" w:rsidRDefault="002559FE" w:rsidP="00C57C6C"/>
                      <w:p w14:paraId="2A3239EA" w14:textId="77777777" w:rsidR="002559FE" w:rsidRDefault="002559FE" w:rsidP="00C57C6C">
                        <w:pPr>
                          <w:rPr>
                            <w:sz w:val="18"/>
                          </w:rPr>
                        </w:pPr>
                        <w:r>
                          <w:rPr>
                            <w:sz w:val="18"/>
                          </w:rPr>
                          <w:t>Actor ABC</w:t>
                        </w:r>
                      </w:p>
                    </w:txbxContent>
                  </v:textbox>
                </v:shape>
                <v:line id="Line 25" o:spid="_x0000_s1030"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JaTsYAAADcAAAADwAAAGRycy9kb3ducmV2LnhtbESPQWvCQBSE7wX/w/IKvdVNUwiSuooo&#10;BfUgagvt8Zl9TVKzb8PuNon/3hWEHoeZ+YaZzgfTiI6cry0reBknIIgLq2suFXx+vD9PQPiArLGx&#10;TAou5GE+Gz1MMde25wN1x1CKCGGfo4IqhDaX0hcVGfRj2xJH78c6gyFKV0rtsI9w08g0STJpsOa4&#10;UGFLy4qK8/HPKNi97rNusdmuh69NdipWh9P3b++UenocFm8gAg3hP3xvr7WCNEnhdiYeATm7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JCWk7GAAAA3AAAAA8AAAAAAAAA&#10;AAAAAAAAoQIAAGRycy9kb3ducmV2LnhtbFBLBQYAAAAABAAEAPkAAACUAwAAAAA=&#10;"/>
                <v:shape id="Text Box 26" o:spid="_x0000_s1031"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0CD5D39F" w14:textId="763C349C" w:rsidR="002559FE" w:rsidRDefault="002559FE" w:rsidP="00C57C6C">
                        <w:pPr>
                          <w:rPr>
                            <w:sz w:val="18"/>
                          </w:rPr>
                        </w:pPr>
                        <w:del w:id="160" w:author="Elena Vio" w:date="2016-04-10T09:43:00Z">
                          <w:r w:rsidDel="00D23D3D">
                            <w:rPr>
                              <w:sz w:val="18"/>
                            </w:rPr>
                            <w:delText>Receiver</w:delText>
                          </w:r>
                        </w:del>
                        <w:ins w:id="161" w:author="Elena Vio" w:date="2016-04-10T09:43:00Z">
                          <w:r>
                            <w:rPr>
                              <w:sz w:val="18"/>
                            </w:rPr>
                            <w:t>XDS Document Repository</w:t>
                          </w:r>
                        </w:ins>
                      </w:p>
                    </w:txbxContent>
                  </v:textbox>
                </v:shape>
                <v:line id="Line 27" o:spid="_x0000_s1032"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Pm3sYAAADcAAAADwAAAGRycy9kb3ducmV2LnhtbESPQWsCMRSE70L/Q3iFXqRmFRHdGkUE&#10;oQcv1bLi7XXzull287ImqW7/fSMIPQ4z8w2zXPe2FVfyoXasYDzKQBCXTtdcKfg87l7nIEJE1tg6&#10;JgW/FGC9ehosMdfuxh90PcRKJAiHHBWYGLtcylAashhGriNO3rfzFmOSvpLa4y3BbSsnWTaTFmtO&#10;CwY72hoqm8OPVSDn++HFb76mTdGcTgtTlEV33iv18txv3kBE6uN/+NF+1wom2RTuZ9IRkK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vD5t7GAAAA3AAAAA8AAAAAAAAA&#10;AAAAAAAAoQIAAGRycy9kb3ducmV2LnhtbFBLBQYAAAAABAAEAPkAAACUAwAAAAA=&#10;"/>
                <w10:anchorlock/>
              </v:group>
            </w:pict>
          </mc:Fallback>
        </mc:AlternateContent>
      </w:r>
    </w:p>
    <w:p w14:paraId="01EA45AE" w14:textId="77777777" w:rsidR="00C57C6C" w:rsidRPr="003651D9" w:rsidRDefault="00C57C6C" w:rsidP="00C57C6C">
      <w:pPr>
        <w:pStyle w:val="FigureTitle"/>
      </w:pPr>
      <w:r w:rsidRPr="003651D9">
        <w:t>Figure 3.Y.2-1: Use Case Diagram</w:t>
      </w:r>
    </w:p>
    <w:p w14:paraId="137FD358" w14:textId="77777777" w:rsidR="00C57C6C" w:rsidRPr="003651D9" w:rsidRDefault="00C57C6C" w:rsidP="00C57C6C">
      <w:pPr>
        <w:pStyle w:val="TableTitle"/>
      </w:pPr>
    </w:p>
    <w:p w14:paraId="29DB941D" w14:textId="77777777" w:rsidR="00C57C6C" w:rsidRPr="003651D9" w:rsidRDefault="00C57C6C" w:rsidP="00C57C6C">
      <w:pPr>
        <w:pStyle w:val="TableTitle"/>
      </w:pPr>
      <w:r w:rsidRPr="003651D9">
        <w:t>Table 3.Y.2-1: Actor Roles</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D33694" w:rsidRPr="003651D9" w14:paraId="077B666C" w14:textId="77777777" w:rsidTr="000375FA">
        <w:tc>
          <w:tcPr>
            <w:tcW w:w="1008" w:type="dxa"/>
            <w:shd w:val="clear" w:color="auto" w:fill="auto"/>
          </w:tcPr>
          <w:p w14:paraId="67CDEF67" w14:textId="77777777" w:rsidR="00D33694" w:rsidRPr="003651D9" w:rsidRDefault="00D33694" w:rsidP="00036042">
            <w:pPr>
              <w:pStyle w:val="Corpodeltesto"/>
              <w:rPr>
                <w:b/>
              </w:rPr>
            </w:pPr>
            <w:r w:rsidRPr="003651D9">
              <w:rPr>
                <w:b/>
              </w:rPr>
              <w:t>Actor:</w:t>
            </w:r>
          </w:p>
        </w:tc>
        <w:tc>
          <w:tcPr>
            <w:tcW w:w="8568" w:type="dxa"/>
          </w:tcPr>
          <w:p w14:paraId="05F9B60B" w14:textId="1272E7EF" w:rsidR="00D33694" w:rsidRPr="003651D9" w:rsidRDefault="00D33694" w:rsidP="00D33694">
            <w:pPr>
              <w:pStyle w:val="Corpodeltesto"/>
            </w:pPr>
            <w:del w:id="190" w:author="Elena Vio" w:date="2016-04-11T10:29:00Z">
              <w:r w:rsidDel="00B9050D">
                <w:delText xml:space="preserve">Sender: </w:delText>
              </w:r>
            </w:del>
            <w:r>
              <w:t>HT Requester</w:t>
            </w:r>
          </w:p>
        </w:tc>
      </w:tr>
      <w:tr w:rsidR="00D33694" w:rsidRPr="003651D9" w14:paraId="40113D95" w14:textId="77777777" w:rsidTr="000375FA">
        <w:trPr>
          <w:trHeight w:val="435"/>
        </w:trPr>
        <w:tc>
          <w:tcPr>
            <w:tcW w:w="1008" w:type="dxa"/>
            <w:shd w:val="clear" w:color="auto" w:fill="auto"/>
          </w:tcPr>
          <w:p w14:paraId="2414E89F" w14:textId="77777777" w:rsidR="00D33694" w:rsidRPr="003651D9" w:rsidRDefault="00D33694" w:rsidP="00036042">
            <w:pPr>
              <w:pStyle w:val="Corpodeltesto"/>
              <w:rPr>
                <w:b/>
              </w:rPr>
            </w:pPr>
            <w:r w:rsidRPr="003651D9">
              <w:rPr>
                <w:b/>
              </w:rPr>
              <w:t>Role:</w:t>
            </w:r>
          </w:p>
        </w:tc>
        <w:tc>
          <w:tcPr>
            <w:tcW w:w="8568" w:type="dxa"/>
          </w:tcPr>
          <w:p w14:paraId="68F8D79B" w14:textId="24D4FB93" w:rsidR="006C53CA" w:rsidRPr="003651D9" w:rsidRDefault="00C70E39" w:rsidP="00992A64">
            <w:pPr>
              <w:pStyle w:val="Corpodeltesto"/>
            </w:pPr>
            <w:ins w:id="191" w:author="Elena Vio" w:date="2016-04-10T09:58:00Z">
              <w:r>
                <w:t>Creates the H</w:t>
              </w:r>
            </w:ins>
            <w:ins w:id="192" w:author="Elena Vio" w:date="2016-04-10T10:01:00Z">
              <w:r w:rsidR="00195F42">
                <w:t xml:space="preserve">eart </w:t>
              </w:r>
            </w:ins>
            <w:ins w:id="193" w:author="Elena Vio" w:date="2016-04-10T09:58:00Z">
              <w:r>
                <w:t>T</w:t>
              </w:r>
            </w:ins>
            <w:ins w:id="194" w:author="Elena Vio" w:date="2016-04-10T10:01:00Z">
              <w:r w:rsidR="00195F42">
                <w:t>eam</w:t>
              </w:r>
            </w:ins>
            <w:ins w:id="195" w:author="Elena Vio" w:date="2016-04-10T09:58:00Z">
              <w:r w:rsidR="00B91AFB">
                <w:t xml:space="preserve"> Workflow, </w:t>
              </w:r>
            </w:ins>
            <w:ins w:id="196" w:author="Elena Vio" w:date="2016-04-11T15:45:00Z">
              <w:r w:rsidR="00B91AFB">
                <w:t>Assigns the HT management to an HT Manager that can manage the Heart Team</w:t>
              </w:r>
              <w:r w:rsidR="00B91AFB">
                <w:t xml:space="preserve">, and </w:t>
              </w:r>
            </w:ins>
            <w:del w:id="197" w:author="Elena Vio" w:date="2016-04-10T09:55:00Z">
              <w:r w:rsidR="00D33694" w:rsidDel="001D3636">
                <w:delText xml:space="preserve">It </w:delText>
              </w:r>
              <w:r w:rsidR="00564872" w:rsidDel="001D3636">
                <w:delText xml:space="preserve">can </w:delText>
              </w:r>
              <w:r w:rsidR="00D33694" w:rsidDel="001D3636">
                <w:delText xml:space="preserve">creates </w:delText>
              </w:r>
            </w:del>
            <w:del w:id="198" w:author="Elena Vio" w:date="2016-03-30T17:24:00Z">
              <w:r w:rsidR="00D33694" w:rsidDel="00FC5022">
                <w:delText>an HT Request</w:delText>
              </w:r>
              <w:r w:rsidR="004E5AB6" w:rsidDel="00FC5022">
                <w:delText xml:space="preserve"> document</w:delText>
              </w:r>
              <w:r w:rsidR="00D33694" w:rsidDel="00FC5022">
                <w:delText xml:space="preserve"> and the related</w:delText>
              </w:r>
            </w:del>
            <w:del w:id="199" w:author="Elena Vio" w:date="2016-04-10T09:55:00Z">
              <w:r w:rsidR="00D33694" w:rsidDel="001D3636">
                <w:delText xml:space="preserve"> workflow Document </w:delText>
              </w:r>
              <w:r w:rsidR="00564872" w:rsidDel="001D3636">
                <w:delText>and assigns HT Request</w:delText>
              </w:r>
            </w:del>
            <w:del w:id="200" w:author="Elena Vio" w:date="2016-04-10T09:29:00Z">
              <w:r w:rsidR="00564872" w:rsidDel="0062183B">
                <w:delText xml:space="preserve"> </w:delText>
              </w:r>
            </w:del>
            <w:del w:id="201" w:author="Elena Vio" w:date="2016-04-10T09:55:00Z">
              <w:r w:rsidR="00564872" w:rsidDel="001D3636">
                <w:delText xml:space="preserve">to an </w:delText>
              </w:r>
              <w:r w:rsidR="00D33694" w:rsidDel="001D3636">
                <w:delText xml:space="preserve">HT Manager that will manage HT, and submits them. </w:delText>
              </w:r>
            </w:del>
            <w:ins w:id="202" w:author="Elena Vio" w:date="2016-04-10T09:58:00Z">
              <w:r>
                <w:t>s</w:t>
              </w:r>
            </w:ins>
            <w:ins w:id="203" w:author="Elena Vio" w:date="2016-04-10T09:45:00Z">
              <w:r w:rsidR="00D23D3D">
                <w:t xml:space="preserve">ubmits the </w:t>
              </w:r>
            </w:ins>
            <w:ins w:id="204" w:author="Elena Vio" w:date="2016-04-10T10:02:00Z">
              <w:r w:rsidR="00195F42">
                <w:t>Heart Team</w:t>
              </w:r>
            </w:ins>
            <w:ins w:id="205" w:author="Elena Vio" w:date="2016-04-10T09:48:00Z">
              <w:r w:rsidR="00D23D3D">
                <w:t xml:space="preserve"> Workflow </w:t>
              </w:r>
            </w:ins>
            <w:ins w:id="206" w:author="Elena Vio" w:date="2016-04-10T09:55:00Z">
              <w:r w:rsidR="00094A5A">
                <w:t>D</w:t>
              </w:r>
              <w:r w:rsidR="001D3636">
                <w:t>ocuments with associated metadata to a Document Repository</w:t>
              </w:r>
            </w:ins>
            <w:ins w:id="207" w:author="Elena Vio" w:date="2016-04-11T15:45:00Z">
              <w:r w:rsidR="00B91AFB">
                <w:t>.</w:t>
              </w:r>
            </w:ins>
          </w:p>
        </w:tc>
      </w:tr>
      <w:tr w:rsidR="00D33694" w:rsidRPr="003651D9" w14:paraId="6C143BAC" w14:textId="77777777" w:rsidTr="000375FA">
        <w:tc>
          <w:tcPr>
            <w:tcW w:w="1008" w:type="dxa"/>
            <w:shd w:val="clear" w:color="auto" w:fill="auto"/>
          </w:tcPr>
          <w:p w14:paraId="70744941" w14:textId="77777777" w:rsidR="00D33694" w:rsidRPr="003651D9" w:rsidRDefault="00D33694" w:rsidP="00036042">
            <w:pPr>
              <w:pStyle w:val="Corpodeltesto"/>
              <w:rPr>
                <w:b/>
              </w:rPr>
            </w:pPr>
            <w:r w:rsidRPr="003651D9">
              <w:rPr>
                <w:b/>
              </w:rPr>
              <w:lastRenderedPageBreak/>
              <w:t>Actor:</w:t>
            </w:r>
          </w:p>
        </w:tc>
        <w:tc>
          <w:tcPr>
            <w:tcW w:w="8568" w:type="dxa"/>
          </w:tcPr>
          <w:p w14:paraId="623DDD0E" w14:textId="4EFCB865" w:rsidR="00D33694" w:rsidRPr="003651D9" w:rsidRDefault="00D33694" w:rsidP="00D23D3D">
            <w:pPr>
              <w:pStyle w:val="Corpodeltesto"/>
            </w:pPr>
            <w:del w:id="208" w:author="Elena Vio" w:date="2016-04-10T09:43:00Z">
              <w:r w:rsidDel="00D23D3D">
                <w:delText xml:space="preserve">Receiver: </w:delText>
              </w:r>
            </w:del>
            <w:r>
              <w:t>XDS Document Repository</w:t>
            </w:r>
            <w:del w:id="209" w:author="Elena Vio" w:date="2016-04-10T09:43:00Z">
              <w:r w:rsidDel="00D23D3D">
                <w:delText>, XDR Document Recipient</w:delText>
              </w:r>
            </w:del>
          </w:p>
        </w:tc>
      </w:tr>
      <w:tr w:rsidR="00D33694" w:rsidRPr="003651D9" w14:paraId="3FB6D4AA" w14:textId="77777777" w:rsidTr="000375FA">
        <w:tc>
          <w:tcPr>
            <w:tcW w:w="1008" w:type="dxa"/>
            <w:shd w:val="clear" w:color="auto" w:fill="auto"/>
          </w:tcPr>
          <w:p w14:paraId="5F423935" w14:textId="77777777" w:rsidR="00D33694" w:rsidRPr="003651D9" w:rsidRDefault="00D33694" w:rsidP="00036042">
            <w:pPr>
              <w:pStyle w:val="Corpodeltesto"/>
              <w:rPr>
                <w:b/>
              </w:rPr>
            </w:pPr>
            <w:r w:rsidRPr="003651D9">
              <w:rPr>
                <w:b/>
              </w:rPr>
              <w:t>Role:</w:t>
            </w:r>
          </w:p>
        </w:tc>
        <w:tc>
          <w:tcPr>
            <w:tcW w:w="8568" w:type="dxa"/>
          </w:tcPr>
          <w:p w14:paraId="5AF4F15F" w14:textId="7DA8C260" w:rsidR="00D33694" w:rsidRDefault="00D23D3D" w:rsidP="00036042">
            <w:pPr>
              <w:pStyle w:val="Corpodeltesto"/>
            </w:pPr>
            <w:ins w:id="210" w:author="Elena Vio" w:date="2016-04-10T09:43:00Z">
              <w:r>
                <w:t>Receives, stores</w:t>
              </w:r>
            </w:ins>
            <w:ins w:id="211" w:author="Elena Vio" w:date="2016-04-10T09:44:00Z">
              <w:r>
                <w:t xml:space="preserve"> and eventually notifies</w:t>
              </w:r>
            </w:ins>
            <w:ins w:id="212" w:author="Elena Vio" w:date="2016-04-10T09:43:00Z">
              <w:r>
                <w:t xml:space="preserve"> the Workflow Document</w:t>
              </w:r>
            </w:ins>
            <w:del w:id="213" w:author="Elena Vio" w:date="2016-04-10T09:43:00Z">
              <w:r w:rsidR="00D33694" w:rsidDel="00D23D3D">
                <w:delText>It receives, stores, and eventually notifies Workflow Documents creation</w:delText>
              </w:r>
              <w:r w:rsidR="00EB5CDD" w:rsidDel="00D23D3D">
                <w:delText xml:space="preserve"> or updating</w:delText>
              </w:r>
              <w:r w:rsidR="00D33694" w:rsidDel="00D23D3D">
                <w:delText xml:space="preserve"> to other systems</w:delText>
              </w:r>
            </w:del>
          </w:p>
        </w:tc>
      </w:tr>
    </w:tbl>
    <w:p w14:paraId="09F7618F" w14:textId="77777777" w:rsidR="00C57C6C" w:rsidRPr="003651D9" w:rsidRDefault="00C57C6C" w:rsidP="00C57C6C">
      <w:pPr>
        <w:pStyle w:val="Corpodeltesto"/>
        <w:rPr>
          <w:i/>
        </w:rPr>
      </w:pPr>
      <w:r w:rsidRPr="003651D9">
        <w:rPr>
          <w:i/>
        </w:rPr>
        <w:t>&lt;The assignment and use of Role Names in transaction specifications has proved to be very effective/efficient in Radiology, especially when existing transactions are re-used by additional actors. Following is an alternative example of the Role section. Delete which ever form of the role section you choose not to use</w:t>
      </w:r>
      <w:proofErr w:type="gramStart"/>
      <w:r w:rsidRPr="003651D9">
        <w:rPr>
          <w:i/>
        </w:rPr>
        <w:t>.&gt;</w:t>
      </w:r>
      <w:proofErr w:type="gramEnd"/>
    </w:p>
    <w:p w14:paraId="72665043" w14:textId="77777777" w:rsidR="00C57C6C" w:rsidRPr="003651D9" w:rsidRDefault="00C57C6C" w:rsidP="00C57C6C">
      <w:pPr>
        <w:pStyle w:val="Corpodeltesto"/>
        <w:rPr>
          <w:i/>
        </w:rPr>
      </w:pPr>
    </w:p>
    <w:p w14:paraId="5A2205B6" w14:textId="77777777" w:rsidR="00C57C6C" w:rsidRPr="0046532F" w:rsidRDefault="00C57C6C" w:rsidP="00C57C6C">
      <w:pPr>
        <w:pStyle w:val="Corpodeltesto"/>
        <w:rPr>
          <w:strike/>
          <w:rPrChange w:id="214" w:author="Elena Vio" w:date="2016-04-10T09:49:00Z">
            <w:rPr/>
          </w:rPrChange>
        </w:rPr>
      </w:pPr>
      <w:r w:rsidRPr="0046532F">
        <w:rPr>
          <w:strike/>
          <w:rPrChange w:id="215" w:author="Elena Vio" w:date="2016-04-10T09:49:00Z">
            <w:rPr/>
          </w:rPrChange>
        </w:rPr>
        <w:t>The Roles in this transaction are defined in the following table and may be played by the actors shown here:</w:t>
      </w:r>
    </w:p>
    <w:p w14:paraId="6641FC32" w14:textId="77777777" w:rsidR="00C57C6C" w:rsidRPr="0046532F" w:rsidRDefault="00C57C6C" w:rsidP="00C57C6C">
      <w:pPr>
        <w:pStyle w:val="TableTitle"/>
        <w:rPr>
          <w:strike/>
          <w:rPrChange w:id="216" w:author="Elena Vio" w:date="2016-04-10T09:49:00Z">
            <w:rPr/>
          </w:rPrChange>
        </w:rPr>
      </w:pPr>
      <w:r w:rsidRPr="0046532F">
        <w:rPr>
          <w:strike/>
          <w:rPrChange w:id="217" w:author="Elena Vio" w:date="2016-04-10T09:49:00Z">
            <w:rPr/>
          </w:rPrChange>
        </w:rPr>
        <w:t>Table 3.Y.2-1 Actor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18"/>
        <w:gridCol w:w="7758"/>
      </w:tblGrid>
      <w:tr w:rsidR="00C57C6C" w:rsidRPr="0046532F" w14:paraId="5E5C56CC" w14:textId="77777777" w:rsidTr="00036042">
        <w:tc>
          <w:tcPr>
            <w:tcW w:w="1818" w:type="dxa"/>
            <w:shd w:val="clear" w:color="auto" w:fill="auto"/>
          </w:tcPr>
          <w:p w14:paraId="0C74E548" w14:textId="77777777" w:rsidR="00C57C6C" w:rsidRPr="0046532F" w:rsidRDefault="00C57C6C" w:rsidP="00036042">
            <w:pPr>
              <w:pStyle w:val="Corpodeltesto"/>
              <w:rPr>
                <w:b/>
                <w:strike/>
                <w:rPrChange w:id="218" w:author="Elena Vio" w:date="2016-04-10T09:49:00Z">
                  <w:rPr>
                    <w:b/>
                  </w:rPr>
                </w:rPrChange>
              </w:rPr>
            </w:pPr>
            <w:r w:rsidRPr="0046532F">
              <w:rPr>
                <w:b/>
                <w:iCs/>
                <w:strike/>
                <w:rPrChange w:id="219" w:author="Elena Vio" w:date="2016-04-10T09:49:00Z">
                  <w:rPr>
                    <w:b/>
                    <w:iCs/>
                  </w:rPr>
                </w:rPrChange>
              </w:rPr>
              <w:t>Role:</w:t>
            </w:r>
          </w:p>
        </w:tc>
        <w:tc>
          <w:tcPr>
            <w:tcW w:w="7758" w:type="dxa"/>
            <w:shd w:val="clear" w:color="auto" w:fill="auto"/>
          </w:tcPr>
          <w:p w14:paraId="7B8CA9D5" w14:textId="77777777" w:rsidR="00C57C6C" w:rsidRPr="0046532F" w:rsidRDefault="00C57C6C" w:rsidP="00036042">
            <w:pPr>
              <w:pStyle w:val="Corpodeltesto"/>
              <w:rPr>
                <w:i/>
                <w:strike/>
                <w:rPrChange w:id="220" w:author="Elena Vio" w:date="2016-04-10T09:49:00Z">
                  <w:rPr>
                    <w:i/>
                  </w:rPr>
                </w:rPrChange>
              </w:rPr>
            </w:pPr>
            <w:r w:rsidRPr="0046532F">
              <w:rPr>
                <w:i/>
                <w:iCs/>
                <w:strike/>
                <w:rPrChange w:id="221" w:author="Elena Vio" w:date="2016-04-10T09:49:00Z">
                  <w:rPr>
                    <w:i/>
                    <w:iCs/>
                  </w:rPr>
                </w:rPrChange>
              </w:rPr>
              <w:t>&lt;Role Name:&gt;&lt;Only unique within this transaction. Typically one word. The Role Name is analogous to SCU or SCP in DICOM Services</w:t>
            </w:r>
            <w:proofErr w:type="gramStart"/>
            <w:r w:rsidRPr="0046532F">
              <w:rPr>
                <w:i/>
                <w:iCs/>
                <w:strike/>
                <w:rPrChange w:id="222" w:author="Elena Vio" w:date="2016-04-10T09:49:00Z">
                  <w:rPr>
                    <w:i/>
                    <w:iCs/>
                  </w:rPr>
                </w:rPrChange>
              </w:rPr>
              <w:t>.&gt;</w:t>
            </w:r>
            <w:proofErr w:type="gramEnd"/>
          </w:p>
        </w:tc>
      </w:tr>
      <w:tr w:rsidR="00C57C6C" w:rsidRPr="0046532F" w14:paraId="22090B20" w14:textId="77777777" w:rsidTr="00036042">
        <w:tc>
          <w:tcPr>
            <w:tcW w:w="1818" w:type="dxa"/>
            <w:shd w:val="clear" w:color="auto" w:fill="auto"/>
          </w:tcPr>
          <w:p w14:paraId="177ACB38" w14:textId="77777777" w:rsidR="00C57C6C" w:rsidRPr="0046532F" w:rsidRDefault="00C57C6C" w:rsidP="00036042">
            <w:pPr>
              <w:pStyle w:val="Corpodeltesto"/>
              <w:rPr>
                <w:b/>
                <w:strike/>
                <w:rPrChange w:id="223" w:author="Elena Vio" w:date="2016-04-10T09:49:00Z">
                  <w:rPr>
                    <w:b/>
                  </w:rPr>
                </w:rPrChange>
              </w:rPr>
            </w:pPr>
            <w:r w:rsidRPr="0046532F">
              <w:rPr>
                <w:b/>
                <w:strike/>
                <w:rPrChange w:id="224" w:author="Elena Vio" w:date="2016-04-10T09:49:00Z">
                  <w:rPr>
                    <w:b/>
                  </w:rPr>
                </w:rPrChange>
              </w:rPr>
              <w:t>Actor(s):</w:t>
            </w:r>
          </w:p>
        </w:tc>
        <w:tc>
          <w:tcPr>
            <w:tcW w:w="7758" w:type="dxa"/>
            <w:shd w:val="clear" w:color="auto" w:fill="auto"/>
          </w:tcPr>
          <w:p w14:paraId="5CD2E787" w14:textId="77777777" w:rsidR="00C57C6C" w:rsidRPr="0046532F" w:rsidRDefault="00C57C6C" w:rsidP="00036042">
            <w:pPr>
              <w:pStyle w:val="Corpodeltesto"/>
              <w:rPr>
                <w:i/>
                <w:strike/>
                <w:rPrChange w:id="225" w:author="Elena Vio" w:date="2016-04-10T09:49:00Z">
                  <w:rPr>
                    <w:i/>
                  </w:rPr>
                </w:rPrChange>
              </w:rPr>
            </w:pPr>
            <w:r w:rsidRPr="0046532F">
              <w:rPr>
                <w:strike/>
                <w:rPrChange w:id="226" w:author="Elena Vio" w:date="2016-04-10T09:49:00Z">
                  <w:rPr/>
                </w:rPrChange>
              </w:rPr>
              <w:t xml:space="preserve">The following actors may play the role of </w:t>
            </w:r>
            <w:r w:rsidRPr="0046532F">
              <w:rPr>
                <w:i/>
                <w:iCs/>
                <w:strike/>
                <w:rPrChange w:id="227" w:author="Elena Vio" w:date="2016-04-10T09:49:00Z">
                  <w:rPr>
                    <w:i/>
                    <w:iCs/>
                  </w:rPr>
                </w:rPrChange>
              </w:rPr>
              <w:t>&lt;Role Name&gt;</w:t>
            </w:r>
            <w:r w:rsidRPr="0046532F">
              <w:rPr>
                <w:strike/>
                <w:rPrChange w:id="228" w:author="Elena Vio" w:date="2016-04-10T09:49:00Z">
                  <w:rPr/>
                </w:rPrChange>
              </w:rPr>
              <w:t>:</w:t>
            </w:r>
            <w:r w:rsidRPr="0046532F">
              <w:rPr>
                <w:strike/>
                <w:rPrChange w:id="229" w:author="Elena Vio" w:date="2016-04-10T09:49:00Z">
                  <w:rPr/>
                </w:rPrChange>
              </w:rPr>
              <w:br/>
              <w:t xml:space="preserve">        </w:t>
            </w:r>
            <w:r w:rsidRPr="0046532F">
              <w:rPr>
                <w:i/>
                <w:iCs/>
                <w:strike/>
                <w:rPrChange w:id="230" w:author="Elena Vio" w:date="2016-04-10T09:49:00Z">
                  <w:rPr>
                    <w:i/>
                    <w:iCs/>
                  </w:rPr>
                </w:rPrChange>
              </w:rPr>
              <w:t>&lt;Actor Name&gt;: &lt;optionally, the situation where the Actor would play this Role if needed for clarity</w:t>
            </w:r>
            <w:proofErr w:type="gramStart"/>
            <w:r w:rsidRPr="0046532F">
              <w:rPr>
                <w:i/>
                <w:iCs/>
                <w:strike/>
                <w:rPrChange w:id="231" w:author="Elena Vio" w:date="2016-04-10T09:49:00Z">
                  <w:rPr>
                    <w:i/>
                    <w:iCs/>
                  </w:rPr>
                </w:rPrChange>
              </w:rPr>
              <w:t>.&gt;</w:t>
            </w:r>
            <w:proofErr w:type="gramEnd"/>
            <w:r w:rsidRPr="0046532F">
              <w:rPr>
                <w:strike/>
                <w:rPrChange w:id="232" w:author="Elena Vio" w:date="2016-04-10T09:49:00Z">
                  <w:rPr/>
                </w:rPrChange>
              </w:rPr>
              <w:t>”</w:t>
            </w:r>
          </w:p>
        </w:tc>
      </w:tr>
      <w:tr w:rsidR="00C57C6C" w:rsidRPr="0046532F" w14:paraId="081F558F" w14:textId="77777777" w:rsidTr="00036042">
        <w:tc>
          <w:tcPr>
            <w:tcW w:w="1818" w:type="dxa"/>
            <w:shd w:val="clear" w:color="auto" w:fill="auto"/>
          </w:tcPr>
          <w:p w14:paraId="4FFC7F60" w14:textId="77777777" w:rsidR="00C57C6C" w:rsidRPr="0046532F" w:rsidRDefault="00C57C6C" w:rsidP="00036042">
            <w:pPr>
              <w:pStyle w:val="Corpodeltesto"/>
              <w:rPr>
                <w:b/>
                <w:strike/>
                <w:rPrChange w:id="233" w:author="Elena Vio" w:date="2016-04-10T09:49:00Z">
                  <w:rPr>
                    <w:b/>
                  </w:rPr>
                </w:rPrChange>
              </w:rPr>
            </w:pPr>
            <w:r w:rsidRPr="0046532F">
              <w:rPr>
                <w:b/>
                <w:strike/>
                <w:rPrChange w:id="234" w:author="Elena Vio" w:date="2016-04-10T09:49:00Z">
                  <w:rPr>
                    <w:b/>
                  </w:rPr>
                </w:rPrChange>
              </w:rPr>
              <w:t>Role:</w:t>
            </w:r>
          </w:p>
        </w:tc>
        <w:tc>
          <w:tcPr>
            <w:tcW w:w="7758" w:type="dxa"/>
            <w:shd w:val="clear" w:color="auto" w:fill="auto"/>
          </w:tcPr>
          <w:p w14:paraId="24AF5AEC" w14:textId="77777777" w:rsidR="00C57C6C" w:rsidRPr="0046532F" w:rsidRDefault="00C57C6C" w:rsidP="00036042">
            <w:pPr>
              <w:pStyle w:val="Corpodeltesto"/>
              <w:rPr>
                <w:i/>
                <w:strike/>
                <w:rPrChange w:id="235" w:author="Elena Vio" w:date="2016-04-10T09:49:00Z">
                  <w:rPr>
                    <w:i/>
                  </w:rPr>
                </w:rPrChange>
              </w:rPr>
            </w:pPr>
            <w:r w:rsidRPr="0046532F">
              <w:rPr>
                <w:i/>
                <w:strike/>
                <w:rPrChange w:id="236" w:author="Elena Vio" w:date="2016-04-10T09:49:00Z">
                  <w:rPr>
                    <w:i/>
                  </w:rPr>
                </w:rPrChange>
              </w:rPr>
              <w:t>&lt;</w:t>
            </w:r>
            <w:proofErr w:type="gramStart"/>
            <w:r w:rsidRPr="0046532F">
              <w:rPr>
                <w:i/>
                <w:strike/>
                <w:rPrChange w:id="237" w:author="Elena Vio" w:date="2016-04-10T09:49:00Z">
                  <w:rPr>
                    <w:i/>
                  </w:rPr>
                </w:rPrChange>
              </w:rPr>
              <w:t>e</w:t>
            </w:r>
            <w:proofErr w:type="gramEnd"/>
            <w:r w:rsidRPr="0046532F">
              <w:rPr>
                <w:i/>
                <w:strike/>
                <w:rPrChange w:id="238" w:author="Elena Vio" w:date="2016-04-10T09:49:00Z">
                  <w:rPr>
                    <w:i/>
                  </w:rPr>
                </w:rPrChange>
              </w:rPr>
              <w:t>.g., Requestor:</w:t>
            </w:r>
          </w:p>
          <w:p w14:paraId="763FC96D" w14:textId="77777777" w:rsidR="00C57C6C" w:rsidRPr="0046532F" w:rsidRDefault="00C57C6C" w:rsidP="00036042">
            <w:pPr>
              <w:pStyle w:val="Corpodeltesto"/>
              <w:ind w:left="720"/>
              <w:rPr>
                <w:i/>
                <w:strike/>
                <w:rPrChange w:id="239" w:author="Elena Vio" w:date="2016-04-10T09:49:00Z">
                  <w:rPr>
                    <w:i/>
                  </w:rPr>
                </w:rPrChange>
              </w:rPr>
            </w:pPr>
            <w:r w:rsidRPr="0046532F">
              <w:rPr>
                <w:i/>
                <w:strike/>
                <w:rPrChange w:id="240" w:author="Elena Vio" w:date="2016-04-10T09:49:00Z">
                  <w:rPr>
                    <w:i/>
                  </w:rPr>
                </w:rPrChange>
              </w:rPr>
              <w:t xml:space="preserve">Submits the relevant details and requests the creation of a new </w:t>
            </w:r>
            <w:proofErr w:type="spellStart"/>
            <w:r w:rsidRPr="0046532F">
              <w:rPr>
                <w:i/>
                <w:strike/>
                <w:rPrChange w:id="241" w:author="Elena Vio" w:date="2016-04-10T09:49:00Z">
                  <w:rPr>
                    <w:i/>
                  </w:rPr>
                </w:rPrChange>
              </w:rPr>
              <w:t>workitem</w:t>
            </w:r>
            <w:proofErr w:type="spellEnd"/>
            <w:proofErr w:type="gramStart"/>
            <w:r w:rsidRPr="0046532F">
              <w:rPr>
                <w:i/>
                <w:strike/>
                <w:rPrChange w:id="242" w:author="Elena Vio" w:date="2016-04-10T09:49:00Z">
                  <w:rPr>
                    <w:i/>
                  </w:rPr>
                </w:rPrChange>
              </w:rPr>
              <w:t>.&gt;</w:t>
            </w:r>
            <w:proofErr w:type="gramEnd"/>
          </w:p>
        </w:tc>
      </w:tr>
      <w:tr w:rsidR="00C57C6C" w:rsidRPr="0046532F" w14:paraId="6814FCA7" w14:textId="77777777" w:rsidTr="00036042">
        <w:tc>
          <w:tcPr>
            <w:tcW w:w="1818" w:type="dxa"/>
            <w:shd w:val="clear" w:color="auto" w:fill="auto"/>
          </w:tcPr>
          <w:p w14:paraId="35220546" w14:textId="77777777" w:rsidR="00C57C6C" w:rsidRPr="0046532F" w:rsidRDefault="00C57C6C" w:rsidP="00036042">
            <w:pPr>
              <w:pStyle w:val="Corpodeltesto"/>
              <w:rPr>
                <w:b/>
                <w:strike/>
                <w:rPrChange w:id="243" w:author="Elena Vio" w:date="2016-04-10T09:49:00Z">
                  <w:rPr>
                    <w:b/>
                  </w:rPr>
                </w:rPrChange>
              </w:rPr>
            </w:pPr>
            <w:r w:rsidRPr="0046532F">
              <w:rPr>
                <w:b/>
                <w:strike/>
                <w:rPrChange w:id="244" w:author="Elena Vio" w:date="2016-04-10T09:49:00Z">
                  <w:rPr>
                    <w:b/>
                  </w:rPr>
                </w:rPrChange>
              </w:rPr>
              <w:t>Actor(s):</w:t>
            </w:r>
          </w:p>
        </w:tc>
        <w:tc>
          <w:tcPr>
            <w:tcW w:w="7758" w:type="dxa"/>
            <w:shd w:val="clear" w:color="auto" w:fill="auto"/>
          </w:tcPr>
          <w:p w14:paraId="75311C5A" w14:textId="77777777" w:rsidR="00C57C6C" w:rsidRPr="0046532F" w:rsidRDefault="00C57C6C" w:rsidP="00036042">
            <w:pPr>
              <w:pStyle w:val="Corpodeltesto"/>
              <w:rPr>
                <w:i/>
                <w:strike/>
                <w:rPrChange w:id="245" w:author="Elena Vio" w:date="2016-04-10T09:49:00Z">
                  <w:rPr>
                    <w:i/>
                  </w:rPr>
                </w:rPrChange>
              </w:rPr>
            </w:pPr>
            <w:r w:rsidRPr="0046532F">
              <w:rPr>
                <w:i/>
                <w:strike/>
                <w:rPrChange w:id="246" w:author="Elena Vio" w:date="2016-04-10T09:49:00Z">
                  <w:rPr>
                    <w:i/>
                  </w:rPr>
                </w:rPrChange>
              </w:rPr>
              <w:t>&lt;</w:t>
            </w:r>
            <w:proofErr w:type="gramStart"/>
            <w:r w:rsidRPr="0046532F">
              <w:rPr>
                <w:i/>
                <w:strike/>
                <w:rPrChange w:id="247" w:author="Elena Vio" w:date="2016-04-10T09:49:00Z">
                  <w:rPr>
                    <w:i/>
                  </w:rPr>
                </w:rPrChange>
              </w:rPr>
              <w:t>e</w:t>
            </w:r>
            <w:proofErr w:type="gramEnd"/>
            <w:r w:rsidRPr="0046532F">
              <w:rPr>
                <w:i/>
                <w:strike/>
                <w:rPrChange w:id="248" w:author="Elena Vio" w:date="2016-04-10T09:49:00Z">
                  <w:rPr>
                    <w:i/>
                  </w:rPr>
                </w:rPrChange>
              </w:rPr>
              <w:t>.g., The following actors may play the role of Requestor:</w:t>
            </w:r>
          </w:p>
          <w:p w14:paraId="7819A54C" w14:textId="77777777" w:rsidR="00C57C6C" w:rsidRPr="0046532F" w:rsidRDefault="00C57C6C" w:rsidP="00036042">
            <w:pPr>
              <w:pStyle w:val="Corpodeltesto"/>
              <w:ind w:left="720"/>
              <w:rPr>
                <w:i/>
                <w:strike/>
                <w:rPrChange w:id="249" w:author="Elena Vio" w:date="2016-04-10T09:49:00Z">
                  <w:rPr>
                    <w:i/>
                  </w:rPr>
                </w:rPrChange>
              </w:rPr>
            </w:pPr>
            <w:proofErr w:type="spellStart"/>
            <w:r w:rsidRPr="0046532F">
              <w:rPr>
                <w:i/>
                <w:strike/>
                <w:rPrChange w:id="250" w:author="Elena Vio" w:date="2016-04-10T09:49:00Z">
                  <w:rPr>
                    <w:i/>
                  </w:rPr>
                </w:rPrChange>
              </w:rPr>
              <w:t>Workitem</w:t>
            </w:r>
            <w:proofErr w:type="spellEnd"/>
            <w:r w:rsidRPr="0046532F">
              <w:rPr>
                <w:i/>
                <w:strike/>
                <w:rPrChange w:id="251" w:author="Elena Vio" w:date="2016-04-10T09:49:00Z">
                  <w:rPr>
                    <w:i/>
                  </w:rPr>
                </w:rPrChange>
              </w:rPr>
              <w:t xml:space="preserve"> Creator: when requesting </w:t>
            </w:r>
            <w:proofErr w:type="spellStart"/>
            <w:r w:rsidRPr="0046532F">
              <w:rPr>
                <w:i/>
                <w:strike/>
                <w:rPrChange w:id="252" w:author="Elena Vio" w:date="2016-04-10T09:49:00Z">
                  <w:rPr>
                    <w:i/>
                  </w:rPr>
                </w:rPrChange>
              </w:rPr>
              <w:t>workitems</w:t>
            </w:r>
            <w:proofErr w:type="spellEnd"/>
          </w:p>
          <w:p w14:paraId="0AE75783" w14:textId="77777777" w:rsidR="00C57C6C" w:rsidRPr="0046532F" w:rsidRDefault="00C57C6C" w:rsidP="00036042">
            <w:pPr>
              <w:pStyle w:val="Corpodeltesto"/>
              <w:ind w:left="720"/>
              <w:rPr>
                <w:i/>
                <w:strike/>
                <w:rPrChange w:id="253" w:author="Elena Vio" w:date="2016-04-10T09:49:00Z">
                  <w:rPr>
                    <w:i/>
                  </w:rPr>
                </w:rPrChange>
              </w:rPr>
            </w:pPr>
            <w:proofErr w:type="spellStart"/>
            <w:r w:rsidRPr="0046532F">
              <w:rPr>
                <w:i/>
                <w:strike/>
                <w:rPrChange w:id="254" w:author="Elena Vio" w:date="2016-04-10T09:49:00Z">
                  <w:rPr>
                    <w:i/>
                  </w:rPr>
                </w:rPrChange>
              </w:rPr>
              <w:t>Workitem</w:t>
            </w:r>
            <w:proofErr w:type="spellEnd"/>
            <w:r w:rsidRPr="0046532F">
              <w:rPr>
                <w:i/>
                <w:strike/>
                <w:rPrChange w:id="255" w:author="Elena Vio" w:date="2016-04-10T09:49:00Z">
                  <w:rPr>
                    <w:i/>
                  </w:rPr>
                </w:rPrChange>
              </w:rPr>
              <w:t xml:space="preserve"> Performer: when performing unscheduled </w:t>
            </w:r>
            <w:proofErr w:type="spellStart"/>
            <w:r w:rsidRPr="0046532F">
              <w:rPr>
                <w:i/>
                <w:strike/>
                <w:rPrChange w:id="256" w:author="Elena Vio" w:date="2016-04-10T09:49:00Z">
                  <w:rPr>
                    <w:i/>
                  </w:rPr>
                </w:rPrChange>
              </w:rPr>
              <w:t>workitems</w:t>
            </w:r>
            <w:proofErr w:type="spellEnd"/>
            <w:r w:rsidRPr="0046532F">
              <w:rPr>
                <w:i/>
                <w:strike/>
                <w:rPrChange w:id="257" w:author="Elena Vio" w:date="2016-04-10T09:49:00Z">
                  <w:rPr>
                    <w:i/>
                  </w:rPr>
                </w:rPrChange>
              </w:rPr>
              <w:t>&gt;</w:t>
            </w:r>
          </w:p>
        </w:tc>
      </w:tr>
      <w:tr w:rsidR="00C57C6C" w:rsidRPr="0046532F" w14:paraId="18B49907" w14:textId="77777777" w:rsidTr="00036042">
        <w:tc>
          <w:tcPr>
            <w:tcW w:w="1818" w:type="dxa"/>
            <w:shd w:val="clear" w:color="auto" w:fill="auto"/>
          </w:tcPr>
          <w:p w14:paraId="082D7820" w14:textId="77777777" w:rsidR="00C57C6C" w:rsidRPr="0046532F" w:rsidRDefault="00C57C6C" w:rsidP="00036042">
            <w:pPr>
              <w:pStyle w:val="Corpodeltesto"/>
              <w:rPr>
                <w:b/>
                <w:strike/>
                <w:rPrChange w:id="258" w:author="Elena Vio" w:date="2016-04-10T09:49:00Z">
                  <w:rPr>
                    <w:b/>
                  </w:rPr>
                </w:rPrChange>
              </w:rPr>
            </w:pPr>
            <w:r w:rsidRPr="0046532F">
              <w:rPr>
                <w:b/>
                <w:strike/>
                <w:rPrChange w:id="259" w:author="Elena Vio" w:date="2016-04-10T09:49:00Z">
                  <w:rPr>
                    <w:b/>
                  </w:rPr>
                </w:rPrChange>
              </w:rPr>
              <w:t>Role:</w:t>
            </w:r>
          </w:p>
        </w:tc>
        <w:tc>
          <w:tcPr>
            <w:tcW w:w="7758" w:type="dxa"/>
            <w:shd w:val="clear" w:color="auto" w:fill="auto"/>
          </w:tcPr>
          <w:p w14:paraId="536614DA" w14:textId="77777777" w:rsidR="00C57C6C" w:rsidRPr="0046532F" w:rsidRDefault="00C57C6C" w:rsidP="00036042">
            <w:pPr>
              <w:pStyle w:val="Corpodeltesto"/>
              <w:rPr>
                <w:i/>
                <w:strike/>
                <w:rPrChange w:id="260" w:author="Elena Vio" w:date="2016-04-10T09:49:00Z">
                  <w:rPr>
                    <w:i/>
                  </w:rPr>
                </w:rPrChange>
              </w:rPr>
            </w:pPr>
            <w:r w:rsidRPr="0046532F">
              <w:rPr>
                <w:i/>
                <w:strike/>
                <w:rPrChange w:id="261" w:author="Elena Vio" w:date="2016-04-10T09:49:00Z">
                  <w:rPr>
                    <w:i/>
                  </w:rPr>
                </w:rPrChange>
              </w:rPr>
              <w:t>&lt;</w:t>
            </w:r>
            <w:proofErr w:type="gramStart"/>
            <w:r w:rsidRPr="0046532F">
              <w:rPr>
                <w:i/>
                <w:strike/>
                <w:rPrChange w:id="262" w:author="Elena Vio" w:date="2016-04-10T09:49:00Z">
                  <w:rPr>
                    <w:i/>
                  </w:rPr>
                </w:rPrChange>
              </w:rPr>
              <w:t>e</w:t>
            </w:r>
            <w:proofErr w:type="gramEnd"/>
            <w:r w:rsidRPr="0046532F">
              <w:rPr>
                <w:i/>
                <w:strike/>
                <w:rPrChange w:id="263" w:author="Elena Vio" w:date="2016-04-10T09:49:00Z">
                  <w:rPr>
                    <w:i/>
                  </w:rPr>
                </w:rPrChange>
              </w:rPr>
              <w:t>.g., Manager:</w:t>
            </w:r>
          </w:p>
          <w:p w14:paraId="0E3AD600" w14:textId="77777777" w:rsidR="00C57C6C" w:rsidRPr="0046532F" w:rsidRDefault="00C57C6C" w:rsidP="00036042">
            <w:pPr>
              <w:pStyle w:val="Corpodeltesto"/>
              <w:ind w:left="720"/>
              <w:rPr>
                <w:i/>
                <w:strike/>
                <w:rPrChange w:id="264" w:author="Elena Vio" w:date="2016-04-10T09:49:00Z">
                  <w:rPr>
                    <w:i/>
                  </w:rPr>
                </w:rPrChange>
              </w:rPr>
            </w:pPr>
            <w:r w:rsidRPr="0046532F">
              <w:rPr>
                <w:i/>
                <w:strike/>
                <w:rPrChange w:id="265" w:author="Elena Vio" w:date="2016-04-10T09:49:00Z">
                  <w:rPr>
                    <w:i/>
                  </w:rPr>
                </w:rPrChange>
              </w:rPr>
              <w:t>Creates and manages a Unified Procedure Step instance for the requested</w:t>
            </w:r>
          </w:p>
          <w:p w14:paraId="02307992" w14:textId="77777777" w:rsidR="00C57C6C" w:rsidRPr="0046532F" w:rsidRDefault="00C57C6C" w:rsidP="00036042">
            <w:pPr>
              <w:pStyle w:val="Corpodeltesto"/>
              <w:ind w:left="720"/>
              <w:rPr>
                <w:i/>
                <w:strike/>
                <w:rPrChange w:id="266" w:author="Elena Vio" w:date="2016-04-10T09:49:00Z">
                  <w:rPr>
                    <w:i/>
                  </w:rPr>
                </w:rPrChange>
              </w:rPr>
            </w:pPr>
            <w:proofErr w:type="spellStart"/>
            <w:proofErr w:type="gramStart"/>
            <w:r w:rsidRPr="0046532F">
              <w:rPr>
                <w:i/>
                <w:strike/>
                <w:rPrChange w:id="267" w:author="Elena Vio" w:date="2016-04-10T09:49:00Z">
                  <w:rPr>
                    <w:i/>
                  </w:rPr>
                </w:rPrChange>
              </w:rPr>
              <w:t>workitem</w:t>
            </w:r>
            <w:proofErr w:type="spellEnd"/>
            <w:proofErr w:type="gramEnd"/>
            <w:r w:rsidRPr="0046532F">
              <w:rPr>
                <w:i/>
                <w:strike/>
                <w:rPrChange w:id="268" w:author="Elena Vio" w:date="2016-04-10T09:49:00Z">
                  <w:rPr>
                    <w:i/>
                  </w:rPr>
                </w:rPrChange>
              </w:rPr>
              <w:t>.&gt;</w:t>
            </w:r>
          </w:p>
        </w:tc>
      </w:tr>
      <w:tr w:rsidR="00C57C6C" w:rsidRPr="0046532F" w14:paraId="5C0BD147" w14:textId="77777777" w:rsidTr="00036042">
        <w:tc>
          <w:tcPr>
            <w:tcW w:w="1818" w:type="dxa"/>
            <w:shd w:val="clear" w:color="auto" w:fill="auto"/>
          </w:tcPr>
          <w:p w14:paraId="635F63DB" w14:textId="77777777" w:rsidR="00C57C6C" w:rsidRPr="0046532F" w:rsidRDefault="00C57C6C" w:rsidP="00036042">
            <w:pPr>
              <w:pStyle w:val="Corpodeltesto"/>
              <w:rPr>
                <w:b/>
                <w:strike/>
                <w:rPrChange w:id="269" w:author="Elena Vio" w:date="2016-04-10T09:49:00Z">
                  <w:rPr>
                    <w:b/>
                  </w:rPr>
                </w:rPrChange>
              </w:rPr>
            </w:pPr>
            <w:r w:rsidRPr="0046532F">
              <w:rPr>
                <w:b/>
                <w:strike/>
                <w:rPrChange w:id="270" w:author="Elena Vio" w:date="2016-04-10T09:49:00Z">
                  <w:rPr>
                    <w:b/>
                  </w:rPr>
                </w:rPrChange>
              </w:rPr>
              <w:t>Actor(s):</w:t>
            </w:r>
          </w:p>
        </w:tc>
        <w:tc>
          <w:tcPr>
            <w:tcW w:w="7758" w:type="dxa"/>
            <w:shd w:val="clear" w:color="auto" w:fill="auto"/>
          </w:tcPr>
          <w:p w14:paraId="5D86AFE2" w14:textId="77777777" w:rsidR="00C57C6C" w:rsidRPr="0046532F" w:rsidRDefault="00C57C6C" w:rsidP="00036042">
            <w:pPr>
              <w:pStyle w:val="Corpodeltesto"/>
              <w:rPr>
                <w:i/>
                <w:strike/>
                <w:rPrChange w:id="271" w:author="Elena Vio" w:date="2016-04-10T09:49:00Z">
                  <w:rPr>
                    <w:i/>
                  </w:rPr>
                </w:rPrChange>
              </w:rPr>
            </w:pPr>
            <w:r w:rsidRPr="0046532F">
              <w:rPr>
                <w:i/>
                <w:strike/>
                <w:rPrChange w:id="272" w:author="Elena Vio" w:date="2016-04-10T09:49:00Z">
                  <w:rPr>
                    <w:i/>
                  </w:rPr>
                </w:rPrChange>
              </w:rPr>
              <w:t>&lt;</w:t>
            </w:r>
            <w:proofErr w:type="gramStart"/>
            <w:r w:rsidRPr="0046532F">
              <w:rPr>
                <w:i/>
                <w:strike/>
                <w:rPrChange w:id="273" w:author="Elena Vio" w:date="2016-04-10T09:49:00Z">
                  <w:rPr>
                    <w:i/>
                  </w:rPr>
                </w:rPrChange>
              </w:rPr>
              <w:t>e</w:t>
            </w:r>
            <w:proofErr w:type="gramEnd"/>
            <w:r w:rsidRPr="0046532F">
              <w:rPr>
                <w:i/>
                <w:strike/>
                <w:rPrChange w:id="274" w:author="Elena Vio" w:date="2016-04-10T09:49:00Z">
                  <w:rPr>
                    <w:i/>
                  </w:rPr>
                </w:rPrChange>
              </w:rPr>
              <w:t>.g., The following actors may play the role of Manager:</w:t>
            </w:r>
          </w:p>
          <w:p w14:paraId="13165D73" w14:textId="77777777" w:rsidR="00C57C6C" w:rsidRPr="0046532F" w:rsidRDefault="00C57C6C" w:rsidP="00036042">
            <w:pPr>
              <w:pStyle w:val="Corpodeltesto"/>
              <w:ind w:left="720"/>
              <w:rPr>
                <w:i/>
                <w:strike/>
                <w:rPrChange w:id="275" w:author="Elena Vio" w:date="2016-04-10T09:49:00Z">
                  <w:rPr>
                    <w:i/>
                  </w:rPr>
                </w:rPrChange>
              </w:rPr>
            </w:pPr>
            <w:proofErr w:type="spellStart"/>
            <w:r w:rsidRPr="0046532F">
              <w:rPr>
                <w:i/>
                <w:strike/>
                <w:rPrChange w:id="276" w:author="Elena Vio" w:date="2016-04-10T09:49:00Z">
                  <w:rPr>
                    <w:i/>
                  </w:rPr>
                </w:rPrChange>
              </w:rPr>
              <w:t>Workitem</w:t>
            </w:r>
            <w:proofErr w:type="spellEnd"/>
            <w:r w:rsidRPr="0046532F">
              <w:rPr>
                <w:i/>
                <w:strike/>
                <w:rPrChange w:id="277" w:author="Elena Vio" w:date="2016-04-10T09:49:00Z">
                  <w:rPr>
                    <w:i/>
                  </w:rPr>
                </w:rPrChange>
              </w:rPr>
              <w:t xml:space="preserve"> Manager: when receiving a new </w:t>
            </w:r>
            <w:proofErr w:type="spellStart"/>
            <w:r w:rsidRPr="0046532F">
              <w:rPr>
                <w:i/>
                <w:strike/>
                <w:rPrChange w:id="278" w:author="Elena Vio" w:date="2016-04-10T09:49:00Z">
                  <w:rPr>
                    <w:i/>
                  </w:rPr>
                </w:rPrChange>
              </w:rPr>
              <w:t>workitem</w:t>
            </w:r>
            <w:proofErr w:type="spellEnd"/>
            <w:r w:rsidRPr="0046532F">
              <w:rPr>
                <w:i/>
                <w:strike/>
                <w:rPrChange w:id="279" w:author="Elena Vio" w:date="2016-04-10T09:49:00Z">
                  <w:rPr>
                    <w:i/>
                  </w:rPr>
                </w:rPrChange>
              </w:rPr>
              <w:t xml:space="preserve"> for its </w:t>
            </w:r>
            <w:proofErr w:type="spellStart"/>
            <w:r w:rsidRPr="0046532F">
              <w:rPr>
                <w:i/>
                <w:strike/>
                <w:rPrChange w:id="280" w:author="Elena Vio" w:date="2016-04-10T09:49:00Z">
                  <w:rPr>
                    <w:i/>
                  </w:rPr>
                </w:rPrChange>
              </w:rPr>
              <w:t>worklist</w:t>
            </w:r>
            <w:proofErr w:type="spellEnd"/>
            <w:proofErr w:type="gramStart"/>
            <w:r w:rsidRPr="0046532F">
              <w:rPr>
                <w:i/>
                <w:strike/>
                <w:rPrChange w:id="281" w:author="Elena Vio" w:date="2016-04-10T09:49:00Z">
                  <w:rPr>
                    <w:i/>
                  </w:rPr>
                </w:rPrChange>
              </w:rPr>
              <w:t>.&gt;</w:t>
            </w:r>
            <w:proofErr w:type="gramEnd"/>
          </w:p>
        </w:tc>
      </w:tr>
    </w:tbl>
    <w:p w14:paraId="4C687C17" w14:textId="77777777" w:rsidR="00C57C6C" w:rsidRPr="0046532F" w:rsidRDefault="00C57C6C" w:rsidP="00C57C6C">
      <w:pPr>
        <w:pStyle w:val="Corpodeltesto"/>
        <w:rPr>
          <w:strike/>
          <w:rPrChange w:id="282" w:author="Elena Vio" w:date="2016-04-10T09:49:00Z">
            <w:rPr/>
          </w:rPrChange>
        </w:rPr>
      </w:pPr>
      <w:r w:rsidRPr="0046532F">
        <w:rPr>
          <w:strike/>
          <w:rPrChange w:id="283" w:author="Elena Vio" w:date="2016-04-10T09:49:00Z">
            <w:rPr/>
          </w:rPrChange>
        </w:rPr>
        <w:t>Transaction text specifies behavior for each Role. The behavior of specific Actors may also be specified when it goes beyond that of the general Role.</w:t>
      </w:r>
    </w:p>
    <w:p w14:paraId="5F6D5C64" w14:textId="255D3C86" w:rsidR="00C57C6C" w:rsidRPr="003651D9" w:rsidRDefault="00C57C6C" w:rsidP="00C57C6C">
      <w:pPr>
        <w:pStyle w:val="Titolo3"/>
        <w:numPr>
          <w:ilvl w:val="0"/>
          <w:numId w:val="0"/>
        </w:numPr>
        <w:rPr>
          <w:noProof w:val="0"/>
        </w:rPr>
      </w:pPr>
      <w:bookmarkStart w:id="284" w:name="_Toc345074675"/>
      <w:r w:rsidRPr="003651D9">
        <w:rPr>
          <w:noProof w:val="0"/>
        </w:rPr>
        <w:t>3.Y</w:t>
      </w:r>
      <w:ins w:id="285" w:author="Elena Vio" w:date="2016-04-10T10:34:00Z">
        <w:r w:rsidR="009A52C8">
          <w:rPr>
            <w:noProof w:val="0"/>
          </w:rPr>
          <w:t>1</w:t>
        </w:r>
      </w:ins>
      <w:r w:rsidRPr="003651D9">
        <w:rPr>
          <w:noProof w:val="0"/>
        </w:rPr>
        <w:t>.3 Referenced Standards</w:t>
      </w:r>
      <w:bookmarkEnd w:id="284"/>
    </w:p>
    <w:p w14:paraId="30E1C81E" w14:textId="77777777" w:rsidR="0046532F" w:rsidRPr="00855164" w:rsidRDefault="0046532F" w:rsidP="0046532F">
      <w:pPr>
        <w:pStyle w:val="AuthorInstructions"/>
        <w:rPr>
          <w:ins w:id="286" w:author="Elena Vio" w:date="2016-04-10T09:49:00Z"/>
          <w:i w:val="0"/>
        </w:rPr>
      </w:pPr>
      <w:proofErr w:type="spellStart"/>
      <w:ins w:id="287" w:author="Elena Vio" w:date="2016-04-10T09:49:00Z">
        <w:r w:rsidRPr="00855164">
          <w:rPr>
            <w:b/>
            <w:i w:val="0"/>
            <w:lang w:val="it-IT" w:eastAsia="it-IT"/>
          </w:rPr>
          <w:t>XDS.b</w:t>
        </w:r>
        <w:proofErr w:type="spellEnd"/>
        <w:r w:rsidRPr="00855164">
          <w:rPr>
            <w:b/>
            <w:i w:val="0"/>
            <w:lang w:val="it-IT" w:eastAsia="it-IT"/>
          </w:rPr>
          <w:t xml:space="preserve"> (Cross-Enterprise </w:t>
        </w:r>
        <w:proofErr w:type="spellStart"/>
        <w:r w:rsidRPr="00855164">
          <w:rPr>
            <w:b/>
            <w:i w:val="0"/>
            <w:lang w:val="it-IT" w:eastAsia="it-IT"/>
          </w:rPr>
          <w:t>Document</w:t>
        </w:r>
        <w:proofErr w:type="spellEnd"/>
        <w:r w:rsidRPr="00855164">
          <w:rPr>
            <w:b/>
            <w:i w:val="0"/>
            <w:lang w:val="it-IT" w:eastAsia="it-IT"/>
          </w:rPr>
          <w:t xml:space="preserve"> </w:t>
        </w:r>
        <w:proofErr w:type="spellStart"/>
        <w:r w:rsidRPr="00855164">
          <w:rPr>
            <w:b/>
            <w:i w:val="0"/>
            <w:lang w:val="it-IT" w:eastAsia="it-IT"/>
          </w:rPr>
          <w:t>Sharing</w:t>
        </w:r>
        <w:proofErr w:type="spellEnd"/>
        <w:r w:rsidRPr="00855164">
          <w:rPr>
            <w:b/>
            <w:i w:val="0"/>
            <w:lang w:val="it-IT" w:eastAsia="it-IT"/>
          </w:rPr>
          <w:t>):</w:t>
        </w:r>
        <w:r>
          <w:rPr>
            <w:b/>
            <w:i w:val="0"/>
            <w:lang w:val="it-IT" w:eastAsia="it-IT"/>
          </w:rPr>
          <w:t xml:space="preserve"> </w:t>
        </w:r>
        <w:r w:rsidRPr="00855164">
          <w:rPr>
            <w:i w:val="0"/>
            <w:lang w:val="it-IT" w:eastAsia="it-IT"/>
          </w:rPr>
          <w:t xml:space="preserve"> For a list of the </w:t>
        </w:r>
        <w:proofErr w:type="spellStart"/>
        <w:r w:rsidRPr="00855164">
          <w:rPr>
            <w:i w:val="0"/>
            <w:lang w:val="it-IT" w:eastAsia="it-IT"/>
          </w:rPr>
          <w:t>standards</w:t>
        </w:r>
        <w:proofErr w:type="spellEnd"/>
        <w:r w:rsidRPr="00855164">
          <w:rPr>
            <w:i w:val="0"/>
            <w:lang w:val="it-IT" w:eastAsia="it-IT"/>
          </w:rPr>
          <w:t xml:space="preserve"> </w:t>
        </w:r>
        <w:r>
          <w:rPr>
            <w:i w:val="0"/>
            <w:lang w:val="it-IT" w:eastAsia="it-IT"/>
          </w:rPr>
          <w:t>for</w:t>
        </w:r>
        <w:r w:rsidRPr="00855164">
          <w:rPr>
            <w:i w:val="0"/>
            <w:lang w:val="it-IT" w:eastAsia="it-IT"/>
          </w:rPr>
          <w:t xml:space="preserve"> the </w:t>
        </w:r>
        <w:proofErr w:type="spellStart"/>
        <w:r w:rsidRPr="00855164">
          <w:rPr>
            <w:i w:val="0"/>
            <w:lang w:val="it-IT" w:eastAsia="it-IT"/>
          </w:rPr>
          <w:t>underlying</w:t>
        </w:r>
        <w:proofErr w:type="spellEnd"/>
        <w:r w:rsidRPr="00855164">
          <w:rPr>
            <w:i w:val="0"/>
            <w:lang w:val="it-IT" w:eastAsia="it-IT"/>
          </w:rPr>
          <w:t xml:space="preserve"> </w:t>
        </w:r>
        <w:proofErr w:type="spellStart"/>
        <w:r w:rsidRPr="00855164">
          <w:rPr>
            <w:i w:val="0"/>
            <w:lang w:val="it-IT" w:eastAsia="it-IT"/>
          </w:rPr>
          <w:t>Provide</w:t>
        </w:r>
        <w:proofErr w:type="spellEnd"/>
        <w:r w:rsidRPr="00855164">
          <w:rPr>
            <w:i w:val="0"/>
            <w:lang w:val="it-IT" w:eastAsia="it-IT"/>
          </w:rPr>
          <w:t xml:space="preserve"> and </w:t>
        </w:r>
        <w:proofErr w:type="spellStart"/>
        <w:r w:rsidRPr="00855164">
          <w:rPr>
            <w:i w:val="0"/>
            <w:lang w:val="it-IT" w:eastAsia="it-IT"/>
          </w:rPr>
          <w:t>Register</w:t>
        </w:r>
        <w:proofErr w:type="spellEnd"/>
        <w:r w:rsidRPr="00855164">
          <w:rPr>
            <w:i w:val="0"/>
            <w:lang w:val="it-IT" w:eastAsia="it-IT"/>
          </w:rPr>
          <w:t xml:space="preserve"> </w:t>
        </w:r>
        <w:proofErr w:type="spellStart"/>
        <w:r w:rsidRPr="00855164">
          <w:rPr>
            <w:i w:val="0"/>
            <w:lang w:val="it-IT" w:eastAsia="it-IT"/>
          </w:rPr>
          <w:t>Document</w:t>
        </w:r>
        <w:proofErr w:type="spellEnd"/>
        <w:r w:rsidRPr="00855164">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855164">
          <w:rPr>
            <w:i w:val="0"/>
            <w:lang w:val="it-IT" w:eastAsia="it-IT"/>
          </w:rPr>
          <w:t xml:space="preserve">, </w:t>
        </w:r>
        <w:proofErr w:type="spellStart"/>
        <w:r w:rsidRPr="00855164">
          <w:rPr>
            <w:i w:val="0"/>
            <w:lang w:val="it-IT" w:eastAsia="it-IT"/>
          </w:rPr>
          <w:t>see</w:t>
        </w:r>
        <w:proofErr w:type="spellEnd"/>
        <w:r w:rsidRPr="00855164">
          <w:rPr>
            <w:i w:val="0"/>
            <w:lang w:val="it-IT" w:eastAsia="it-IT"/>
          </w:rPr>
          <w:t xml:space="preserve"> ITI TF-2b: 3.41.3.</w:t>
        </w:r>
      </w:ins>
    </w:p>
    <w:p w14:paraId="60C6F01A" w14:textId="0F7F8EF1" w:rsidR="0046532F" w:rsidRPr="00855164" w:rsidRDefault="0046532F" w:rsidP="0046532F">
      <w:pPr>
        <w:pStyle w:val="AuthorInstructions"/>
        <w:rPr>
          <w:ins w:id="288" w:author="Elena Vio" w:date="2016-04-10T09:49:00Z"/>
          <w:i w:val="0"/>
        </w:rPr>
      </w:pPr>
      <w:ins w:id="289" w:author="Elena Vio" w:date="2016-04-10T09:49:00Z">
        <w:r w:rsidRPr="00855164">
          <w:rPr>
            <w:b/>
            <w:i w:val="0"/>
          </w:rPr>
          <w:t>XDW (Cross-Enterprise Document Workflow):</w:t>
        </w:r>
        <w:r w:rsidRPr="00855164">
          <w:rPr>
            <w:i w:val="0"/>
          </w:rPr>
          <w:t xml:space="preserve">  </w:t>
        </w:r>
        <w:r>
          <w:rPr>
            <w:i w:val="0"/>
          </w:rPr>
          <w:t xml:space="preserve">For requirements and standards related to the </w:t>
        </w:r>
      </w:ins>
      <w:ins w:id="290" w:author="Elena Vio" w:date="2016-04-10T10:01:00Z">
        <w:r w:rsidR="00195F42">
          <w:rPr>
            <w:i w:val="0"/>
          </w:rPr>
          <w:t>Heart Team</w:t>
        </w:r>
      </w:ins>
      <w:ins w:id="291" w:author="Elena Vio" w:date="2016-04-10T09:49:00Z">
        <w:r>
          <w:rPr>
            <w:i w:val="0"/>
          </w:rPr>
          <w:t xml:space="preserve"> Workflow Document, s</w:t>
        </w:r>
        <w:r w:rsidRPr="00855164">
          <w:rPr>
            <w:i w:val="0"/>
          </w:rPr>
          <w:t>ee ITI TF-1</w:t>
        </w:r>
        <w:proofErr w:type="gramStart"/>
        <w:r w:rsidRPr="00855164">
          <w:rPr>
            <w:i w:val="0"/>
          </w:rPr>
          <w:t>:20</w:t>
        </w:r>
        <w:proofErr w:type="gramEnd"/>
        <w:r w:rsidRPr="00855164">
          <w:rPr>
            <w:i w:val="0"/>
          </w:rPr>
          <w:t xml:space="preserve"> </w:t>
        </w:r>
        <w:r>
          <w:rPr>
            <w:i w:val="0"/>
          </w:rPr>
          <w:t>and</w:t>
        </w:r>
        <w:r w:rsidRPr="00855164">
          <w:rPr>
            <w:i w:val="0"/>
          </w:rPr>
          <w:t xml:space="preserve"> ITI TF-3:4.5</w:t>
        </w:r>
        <w:r>
          <w:rPr>
            <w:i w:val="0"/>
          </w:rPr>
          <w:t>.</w:t>
        </w:r>
      </w:ins>
    </w:p>
    <w:p w14:paraId="5FC7C302" w14:textId="7BB955C3" w:rsidR="001F69BA" w:rsidDel="0046532F" w:rsidRDefault="001F69BA" w:rsidP="001F69BA">
      <w:pPr>
        <w:pStyle w:val="AuthorInstructions"/>
        <w:rPr>
          <w:del w:id="292" w:author="Elena Vio" w:date="2016-04-10T09:49:00Z"/>
        </w:rPr>
      </w:pPr>
      <w:del w:id="293" w:author="Elena Vio" w:date="2016-04-10T09:49:00Z">
        <w:r w:rsidDel="0046532F">
          <w:rPr>
            <w:lang w:val="it-IT" w:eastAsia="it-IT"/>
          </w:rPr>
          <w:lastRenderedPageBreak/>
          <w:delText xml:space="preserve">XDS.b (Cross-Enterprise Document Sharing): </w:delText>
        </w:r>
        <w:r w:rsidRPr="00B71EDA" w:rsidDel="0046532F">
          <w:rPr>
            <w:lang w:val="it-IT" w:eastAsia="it-IT"/>
          </w:rPr>
          <w:delText>For a list of the standards inherited from the underlying ITI-41 Provide and Register Document  Set-b, see ITI TF-2b: 3.41.3.</w:delText>
        </w:r>
      </w:del>
    </w:p>
    <w:p w14:paraId="6380E002" w14:textId="225EFB77" w:rsidR="00C57C6C" w:rsidRPr="003651D9" w:rsidDel="0046532F" w:rsidRDefault="001F69BA" w:rsidP="00C57C6C">
      <w:pPr>
        <w:pStyle w:val="AuthorInstructions"/>
        <w:rPr>
          <w:del w:id="294" w:author="Elena Vio" w:date="2016-04-10T09:49:00Z"/>
        </w:rPr>
      </w:pPr>
      <w:del w:id="295" w:author="Elena Vio" w:date="2016-04-10T09:49:00Z">
        <w:r w:rsidDel="0046532F">
          <w:delText>IHE ITI TF-1:20 , IHE ITI TF-3:4.5 XDW (Cross-Enterprise Document Workflow)</w:delText>
        </w:r>
      </w:del>
    </w:p>
    <w:p w14:paraId="621E8FEE" w14:textId="51BBBE77" w:rsidR="00C57C6C" w:rsidRPr="003651D9" w:rsidRDefault="00C57C6C" w:rsidP="00C57C6C">
      <w:pPr>
        <w:pStyle w:val="Titolo3"/>
        <w:numPr>
          <w:ilvl w:val="0"/>
          <w:numId w:val="0"/>
        </w:numPr>
        <w:rPr>
          <w:noProof w:val="0"/>
        </w:rPr>
      </w:pPr>
      <w:bookmarkStart w:id="296" w:name="_Toc345074676"/>
      <w:r w:rsidRPr="003651D9">
        <w:rPr>
          <w:noProof w:val="0"/>
        </w:rPr>
        <w:t>3.Y</w:t>
      </w:r>
      <w:ins w:id="297" w:author="Elena Vio" w:date="2016-04-10T10:34:00Z">
        <w:r w:rsidR="009A52C8">
          <w:rPr>
            <w:noProof w:val="0"/>
          </w:rPr>
          <w:t>1</w:t>
        </w:r>
      </w:ins>
      <w:r w:rsidRPr="003651D9">
        <w:rPr>
          <w:noProof w:val="0"/>
        </w:rPr>
        <w:t>.4 Interaction Diagram</w:t>
      </w:r>
      <w:bookmarkEnd w:id="296"/>
    </w:p>
    <w:p w14:paraId="498495A5" w14:textId="77777777" w:rsidR="00C57C6C" w:rsidRPr="003651D9" w:rsidRDefault="00C57C6C" w:rsidP="00C57C6C">
      <w:pPr>
        <w:pStyle w:val="AuthorInstructions"/>
      </w:pPr>
      <w:r w:rsidRPr="003651D9">
        <w:t>&lt;The interaction diagram shows the detailed standards-based message exchange that makes up the IHE transaction</w:t>
      </w:r>
      <w:proofErr w:type="gramStart"/>
      <w:r w:rsidRPr="003651D9">
        <w:t>.&gt;</w:t>
      </w:r>
      <w:proofErr w:type="gramEnd"/>
    </w:p>
    <w:p w14:paraId="7E6DC244" w14:textId="37759D6A" w:rsidR="00C57C6C" w:rsidRPr="003651D9" w:rsidRDefault="00C57C6C" w:rsidP="00C57C6C">
      <w:pPr>
        <w:pStyle w:val="Corpodeltesto"/>
      </w:pPr>
      <w:r>
        <w:rPr>
          <w:noProof/>
          <w:lang w:val="it-IT" w:eastAsia="it-IT"/>
        </w:rPr>
        <mc:AlternateContent>
          <mc:Choice Requires="wpg">
            <w:drawing>
              <wp:inline distT="0" distB="0" distL="0" distR="0" wp14:anchorId="63AE6829" wp14:editId="691FCE4C">
                <wp:extent cx="5943600" cy="2400300"/>
                <wp:effectExtent l="0" t="0" r="0" b="12700"/>
                <wp:docPr id="186"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87"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30"/>
                        <wps:cNvSpPr txBox="1">
                          <a:spLocks noChangeArrowheads="1"/>
                        </wps:cNvSpPr>
                        <wps:spPr bwMode="auto">
                          <a:xfrm>
                            <a:off x="4030" y="8403"/>
                            <a:ext cx="1440"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2426D3" w14:textId="6F35BCE1" w:rsidR="004506DA" w:rsidRPr="007C1AAC" w:rsidRDefault="004506DA" w:rsidP="00C57C6C">
                              <w:pPr>
                                <w:jc w:val="center"/>
                                <w:rPr>
                                  <w:sz w:val="22"/>
                                  <w:szCs w:val="22"/>
                                </w:rPr>
                              </w:pPr>
                              <w:r>
                                <w:rPr>
                                  <w:sz w:val="22"/>
                                  <w:szCs w:val="22"/>
                                </w:rPr>
                                <w:t>HT Requester</w:t>
                              </w:r>
                            </w:p>
                            <w:p w14:paraId="3FF218A3" w14:textId="77777777" w:rsidR="004506DA" w:rsidRDefault="004506DA" w:rsidP="00C57C6C"/>
                            <w:p w14:paraId="45A7F098" w14:textId="77777777" w:rsidR="004506DA" w:rsidRPr="007C1AAC" w:rsidRDefault="004506DA" w:rsidP="00C57C6C">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89"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7C843" w14:textId="1E2B1106" w:rsidR="004506DA" w:rsidRDefault="004506DA" w:rsidP="00C57C6C">
                              <w:del w:id="298" w:author="Elena Vio" w:date="2016-04-10T12:32:00Z">
                                <w:r w:rsidDel="0049664E">
                                  <w:delText>HTRequestCOMPLETED&amp;HTLeadREADY</w:delText>
                                </w:r>
                                <w:r w:rsidDel="0049664E">
                                  <w:rPr>
                                    <w:sz w:val="22"/>
                                    <w:szCs w:val="22"/>
                                  </w:rPr>
                                  <w:delText xml:space="preserve"> </w:delText>
                                </w:r>
                              </w:del>
                              <w:ins w:id="299" w:author="Elena Vio" w:date="2016-04-10T12:32:00Z">
                                <w:r>
                                  <w:t>Submit and assign HT Management</w:t>
                                </w:r>
                              </w:ins>
                            </w:p>
                            <w:p w14:paraId="142AAC2D" w14:textId="77777777" w:rsidR="004506DA" w:rsidRPr="007C1AAC" w:rsidRDefault="004506DA" w:rsidP="00C57C6C">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191"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4"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BFB50" w14:textId="2C124130" w:rsidR="004506DA" w:rsidRPr="007C1AAC" w:rsidRDefault="004506DA" w:rsidP="00C57C6C">
                              <w:pPr>
                                <w:jc w:val="center"/>
                                <w:rPr>
                                  <w:sz w:val="22"/>
                                  <w:szCs w:val="22"/>
                                </w:rPr>
                              </w:pPr>
                              <w:del w:id="300" w:author="Elena Vio" w:date="2016-04-10T09:49:00Z">
                                <w:r w:rsidDel="0046532F">
                                  <w:rPr>
                                    <w:sz w:val="22"/>
                                    <w:szCs w:val="22"/>
                                  </w:rPr>
                                  <w:delText>Receiver</w:delText>
                                </w:r>
                              </w:del>
                              <w:ins w:id="301" w:author="Elena Vio" w:date="2016-04-10T09:49:00Z">
                                <w:r>
                                  <w:rPr>
                                    <w:sz w:val="22"/>
                                    <w:szCs w:val="22"/>
                                  </w:rPr>
                                  <w:t>XDS Document Repository</w:t>
                                </w:r>
                              </w:ins>
                            </w:p>
                            <w:p w14:paraId="0084F20D" w14:textId="77777777" w:rsidR="004506DA" w:rsidRDefault="004506DA" w:rsidP="00C57C6C"/>
                            <w:p w14:paraId="074682DD" w14:textId="77777777" w:rsidR="004506DA" w:rsidRPr="007C1AAC" w:rsidRDefault="004506DA" w:rsidP="00C57C6C">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196"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1D39" w14:textId="2BBF1C66" w:rsidR="004506DA" w:rsidRPr="007C1AAC" w:rsidRDefault="004506DA" w:rsidP="00C57C6C">
                              <w:pPr>
                                <w:rPr>
                                  <w:sz w:val="22"/>
                                  <w:szCs w:val="22"/>
                                </w:rPr>
                              </w:pPr>
                              <w:r>
                                <w:t>Provide And Register Document set-b Response</w:t>
                              </w:r>
                              <w:r w:rsidDel="00281B77">
                                <w:rPr>
                                  <w:sz w:val="22"/>
                                  <w:szCs w:val="22"/>
                                </w:rPr>
                                <w:t xml:space="preserve"> </w:t>
                              </w:r>
                            </w:p>
                            <w:p w14:paraId="0CC8D6E2" w14:textId="77777777" w:rsidR="004506DA" w:rsidRDefault="004506DA" w:rsidP="00C57C6C"/>
                            <w:p w14:paraId="0FE85CB1" w14:textId="77777777" w:rsidR="004506DA" w:rsidRPr="007C1AAC" w:rsidRDefault="004506DA" w:rsidP="00C57C6C">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Group 28" o:spid="_x0000_s1033"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KyB+CPiBQAAJCYAAA4AAAAAAAAAAAAAAAAALAIAAGRycy9lMm9Eb2MueG1sUEsBAi0AFAAGAAgA&#10;AAAhALqER1TcAAAABQEAAA8AAAAAAAAAAAAAAAAAOggAAGRycy9kb3ducmV2LnhtbFBLBQYAAAAA&#10;BAAEAPMAAABDCQAAAAA=&#10;">
                <o:lock v:ext="edit" aspectratio="t"/>
                <v:rect id="AutoShape 29" o:spid="_x0000_s1034"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AA8wwAA&#10;ANwAAAAPAAAAZHJzL2Rvd25yZXYueG1sRE9Na8JAEL0L/Q/LFLxI3diDhtRVilAMIoix9Txkp0lo&#10;djZmt0n8964geJvH+5zlejC16Kh1lWUFs2kEgji3uuJCwffp6y0G4TyyxtoyKbiSg/XqZbTERNue&#10;j9RlvhAhhF2CCkrvm0RKl5dk0E1tQxy4X9sa9AG2hdQt9iHc1PI9iubSYMWhocSGNiXlf9m/UdDn&#10;h+582m/lYXJOLV/Syyb72Sk1fh0+P0B4GvxT/HCnOsyPF3B/Jlw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SAA8wwAAANwAAAAPAAAAAAAAAAAAAAAAAJcCAABkcnMvZG93&#10;bnJldi54bWxQSwUGAAAAAAQABAD1AAAAhwMAAAAA&#10;" filled="f" stroked="f">
                  <o:lock v:ext="edit" aspectratio="t" text="t"/>
                </v:rect>
                <v:shape id="Text Box 30" o:spid="_x0000_s1035" type="#_x0000_t202" style="position:absolute;left:4030;top:8403;width:1440;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UBNxAAA&#10;ANwAAAAPAAAAZHJzL2Rvd25yZXYueG1sRI/NbsJADITvlXiHlZG4VLABtfwEFgSVirjy8wAma5KI&#10;rDfKLiS8fX1A6s3WjGc+rzadq9STmlB6NjAeJaCIM29Lzg1czr/DOagQkS1WnsnAiwJs1r2PFabW&#10;t3yk5ynmSkI4pGigiLFOtQ5ZQQ7DyNfEot184zDK2uTaNthKuKv0JEmm2mHJ0lBgTT8FZffTwxm4&#10;HdrP70V73cfL7Pg13WE5u/qXMYN+t12CitTFf/P7+mAFfy608oxMo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DlATcQAAADcAAAADwAAAAAAAAAAAAAAAACXAgAAZHJzL2Rv&#10;d25yZXYueG1sUEsFBgAAAAAEAAQA9QAAAIgDAAAAAA==&#10;" stroked="f">
                  <v:textbox>
                    <w:txbxContent>
                      <w:p w14:paraId="022426D3" w14:textId="6F35BCE1" w:rsidR="002559FE" w:rsidRPr="007C1AAC" w:rsidRDefault="002559FE" w:rsidP="00C57C6C">
                        <w:pPr>
                          <w:jc w:val="center"/>
                          <w:rPr>
                            <w:sz w:val="22"/>
                            <w:szCs w:val="22"/>
                          </w:rPr>
                        </w:pPr>
                        <w:r>
                          <w:rPr>
                            <w:sz w:val="22"/>
                            <w:szCs w:val="22"/>
                          </w:rPr>
                          <w:t>HT Requester</w:t>
                        </w:r>
                      </w:p>
                      <w:p w14:paraId="3FF218A3" w14:textId="77777777" w:rsidR="002559FE" w:rsidRDefault="002559FE" w:rsidP="00C57C6C"/>
                      <w:p w14:paraId="45A7F098" w14:textId="77777777" w:rsidR="002559FE" w:rsidRPr="007C1AAC" w:rsidRDefault="002559FE" w:rsidP="00C57C6C">
                        <w:pPr>
                          <w:jc w:val="center"/>
                          <w:rPr>
                            <w:sz w:val="22"/>
                            <w:szCs w:val="22"/>
                          </w:rPr>
                        </w:pPr>
                        <w:r w:rsidRPr="007C1AAC">
                          <w:rPr>
                            <w:sz w:val="22"/>
                            <w:szCs w:val="22"/>
                          </w:rPr>
                          <w:t>A</w:t>
                        </w:r>
                        <w:r>
                          <w:rPr>
                            <w:sz w:val="22"/>
                            <w:szCs w:val="22"/>
                          </w:rPr>
                          <w:t>ctor A</w:t>
                        </w:r>
                      </w:p>
                    </w:txbxContent>
                  </v:textbox>
                </v:shape>
                <v:line id="Line 31" o:spid="_x0000_s1036"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P6DcQAAADcAAAADwAAAGRycy9kb3ducmV2LnhtbESPT4vCMBDF78J+hzAL3jTdPYh2jSKC&#10;4ME/rBXPQzO2XZtJTWKt394sCN5meG/e78103platOR8ZVnB1zABQZxbXXGh4JitBmMQPiBrrC2T&#10;ggd5mM8+elNMtb3zL7WHUIgYwj5FBWUITSqlz0sy6Ie2IY7a2TqDIa6ukNrhPYabWn4nyUgarDgS&#10;SmxoWVJ+OdxM5ObFxl1Pf5dufd5uVlduJ7tsr1T/s1v8gAjUhbf5db3Wsf54Av/PxAn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w/oNxAAAANwAAAAPAAAAAAAAAAAA&#10;AAAAAKECAABkcnMvZG93bnJldi54bWxQSwUGAAAAAAQABAD5AAAAkgMAAAAA&#10;">
                  <v:stroke dashstyle="dash"/>
                </v:line>
                <v:shape id="Text Box 32" o:spid="_x0000_s1037"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inset="0,0,0,0">
                    <w:txbxContent>
                      <w:p w14:paraId="7FD7C843" w14:textId="1E2B1106" w:rsidR="002559FE" w:rsidRDefault="002559FE" w:rsidP="00C57C6C">
                        <w:del w:id="289" w:author="Elena Vio" w:date="2016-04-10T12:32:00Z">
                          <w:r w:rsidDel="0049664E">
                            <w:delText>HTRequestCOMPLETED&amp;HTLeadREADY</w:delText>
                          </w:r>
                          <w:r w:rsidDel="0049664E">
                            <w:rPr>
                              <w:sz w:val="22"/>
                              <w:szCs w:val="22"/>
                            </w:rPr>
                            <w:delText xml:space="preserve"> </w:delText>
                          </w:r>
                        </w:del>
                        <w:ins w:id="290" w:author="Elena Vio" w:date="2016-04-10T12:32:00Z">
                          <w:r>
                            <w:t>Submit and assign HT Management</w:t>
                          </w:r>
                        </w:ins>
                      </w:p>
                      <w:p w14:paraId="142AAC2D" w14:textId="77777777" w:rsidR="002559FE" w:rsidRPr="007C1AAC" w:rsidRDefault="002559FE" w:rsidP="00C57C6C">
                        <w:pPr>
                          <w:rPr>
                            <w:sz w:val="22"/>
                            <w:szCs w:val="22"/>
                          </w:rPr>
                        </w:pPr>
                        <w:r>
                          <w:rPr>
                            <w:sz w:val="22"/>
                            <w:szCs w:val="22"/>
                          </w:rPr>
                          <w:t xml:space="preserve">Message </w:t>
                        </w:r>
                        <w:r w:rsidRPr="007C1AAC">
                          <w:rPr>
                            <w:sz w:val="22"/>
                            <w:szCs w:val="22"/>
                          </w:rPr>
                          <w:t>1</w:t>
                        </w:r>
                      </w:p>
                    </w:txbxContent>
                  </v:textbox>
                </v:shape>
                <v:line id="Line 33" o:spid="_x0000_s1038"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Gxg1sUAAADcAAAADwAAAGRycy9kb3ducmV2LnhtbESPQWvCQBCF7wX/wzKCt2ajh1JjVhFB&#10;8JBaqqXnITsm0exs3F2T9N93C4XeZnhv3vcm34ymFT0531hWME9SEMSl1Q1XCj7P++dXED4ga2wt&#10;k4Jv8rBZT55yzLQd+IP6U6hEDGGfoYI6hC6T0pc1GfSJ7YijdrHOYIirq6R2OMRw08pFmr5Igw1H&#10;Qo0d7Woqb6eHidyyKtz963obD5e3Yn/nfnk8vys1m47bFYhAY/g3/10fdKy/nMPvM3ECu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Gxg1sUAAADcAAAADwAAAAAAAAAA&#10;AAAAAAChAgAAZHJzL2Rvd25yZXYueG1sUEsFBgAAAAAEAAQA+QAAAJMDAAAAAA==&#10;">
                  <v:stroke dashstyle="dash"/>
                </v:line>
                <v:rect id="Rectangle 34" o:spid="_x0000_s1039"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9H5wwAA&#10;ANwAAAAPAAAAZHJzL2Rvd25yZXYueG1sRE9Na8JAEL0L/Q/LFHozu6YgTeoq0mKpR00u3sbsNEmb&#10;nQ3ZVdP+elcoeJvH+5zFarSdONPgW8caZokCQVw503KtoSw20xcQPiAb7ByThl/ysFo+TBaYG3fh&#10;HZ33oRYxhH2OGpoQ+lxKXzVk0SeuJ47clxsshgiHWpoBLzHcdjJVai4tthwbGuzpraHqZ3+yGo5t&#10;WuLfrvhQNts8h+1YfJ8O71o/PY7rVxCBxnAX/7s/TZyfpXB7Jl4gl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9H5wwAAANwAAAAPAAAAAAAAAAAAAAAAAJcCAABkcnMvZG93&#10;bnJldi54bWxQSwUGAAAAAAQABAD1AAAAhwMAAAAA&#10;"/>
                <v:rect id="Rectangle 35" o:spid="_x0000_s1040"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3RiwgAA&#10;ANwAAAAPAAAAZHJzL2Rvd25yZXYueG1sRE9La8JAEL4X/A/LCL3VjQaKRlcRi6U9arz0NmbHJJqd&#10;DdnNQ399tyD0Nh/fc1abwVSio8aVlhVMJxEI4szqknMFp3T/NgfhPLLGyjIpuJODzXr0ssJE254P&#10;1B19LkIIuwQVFN7XiZQuK8igm9iaOHAX2xj0ATa51A32IdxUchZF79JgyaGhwJp2BWW3Y2sUnMvZ&#10;CR+H9DMyi33sv4f02v58KPU6HrZLEJ4G/y9+ur90mL+I4e+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3dGLCAAAA3AAAAA8AAAAAAAAAAAAAAAAAlwIAAGRycy9kb3du&#10;cmV2LnhtbFBLBQYAAAAABAAEAPUAAACGAwAAAAA=&#10;"/>
                <v:line id="Line 36" o:spid="_x0000_s1041"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BDzsMAAADcAAAADwAAAGRycy9kb3ducmV2LnhtbERPS2sCMRC+F/wPYYTeatYi1V2NUroI&#10;PdSCDzyPm+lm6WaybNI1/feNUPA2H99zVptoWzFQ7xvHCqaTDARx5XTDtYLTcfu0AOEDssbWMSn4&#10;JQ+b9ehhhYV2V97TcAi1SCHsC1RgQugKKX1lyKKfuI44cV+utxgS7Gupe7ymcNvK5yx7kRYbTg0G&#10;O3ozVH0ffqyCuSn3ci7Lj+NnOTTTPO7i+ZIr9TiOr0sQgWK4i//d7zrNz2dweyZdI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3wQ87DAAAA3AAAAA8AAAAAAAAAAAAA&#10;AAAAoQIAAGRycy9kb3ducmV2LnhtbFBLBQYAAAAABAAEAPkAAACRAwAAAAA=&#10;">
                  <v:stroke endarrow="block"/>
                </v:line>
                <v:shape id="Text Box 37" o:spid="_x0000_s1042"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XkOwQAA&#10;ANwAAAAPAAAAZHJzL2Rvd25yZXYueG1sRE/JasMwEL0X+g9iCr2UWE7J6kYxaSHFVyf5gLE1sU2t&#10;kbFUL39fFQq9zeOtc0gn04qBetdYVrCMYhDEpdUNVwpu1/NiB8J5ZI2tZVIwk4P0+PhwwETbkXMa&#10;Lr4SIYRdggpq77tESlfWZNBFtiMO3N32Bn2AfSV1j2MIN618jeONNNhwaKixo4+ayq/Lt1Fwz8aX&#10;9X4sPv1tm68279hsCzsr9fw0nd5AeJr8v/jPnekwf7+G32fCBf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5DsEAAADcAAAADwAAAAAAAAAAAAAAAACXAgAAZHJzL2Rvd25y&#10;ZXYueG1sUEsFBgAAAAAEAAQA9QAAAIUDAAAAAA==&#10;" stroked="f">
                  <v:textbox>
                    <w:txbxContent>
                      <w:p w14:paraId="441BFB50" w14:textId="2C124130" w:rsidR="002559FE" w:rsidRPr="007C1AAC" w:rsidRDefault="002559FE" w:rsidP="00C57C6C">
                        <w:pPr>
                          <w:jc w:val="center"/>
                          <w:rPr>
                            <w:sz w:val="22"/>
                            <w:szCs w:val="22"/>
                          </w:rPr>
                        </w:pPr>
                        <w:del w:id="291" w:author="Elena Vio" w:date="2016-04-10T09:49:00Z">
                          <w:r w:rsidDel="0046532F">
                            <w:rPr>
                              <w:sz w:val="22"/>
                              <w:szCs w:val="22"/>
                            </w:rPr>
                            <w:delText>Receiver</w:delText>
                          </w:r>
                        </w:del>
                        <w:ins w:id="292" w:author="Elena Vio" w:date="2016-04-10T09:49:00Z">
                          <w:r>
                            <w:rPr>
                              <w:sz w:val="22"/>
                              <w:szCs w:val="22"/>
                            </w:rPr>
                            <w:t>XDS Document Repository</w:t>
                          </w:r>
                        </w:ins>
                      </w:p>
                      <w:p w14:paraId="0084F20D" w14:textId="77777777" w:rsidR="002559FE" w:rsidRDefault="002559FE" w:rsidP="00C57C6C"/>
                      <w:p w14:paraId="074682DD" w14:textId="77777777" w:rsidR="002559FE" w:rsidRPr="007C1AAC" w:rsidRDefault="002559FE" w:rsidP="00C57C6C">
                        <w:pPr>
                          <w:jc w:val="center"/>
                          <w:rPr>
                            <w:sz w:val="22"/>
                            <w:szCs w:val="22"/>
                          </w:rPr>
                        </w:pPr>
                        <w:r w:rsidRPr="007C1AAC">
                          <w:rPr>
                            <w:sz w:val="22"/>
                            <w:szCs w:val="22"/>
                          </w:rPr>
                          <w:t>A</w:t>
                        </w:r>
                        <w:r>
                          <w:rPr>
                            <w:sz w:val="22"/>
                            <w:szCs w:val="22"/>
                          </w:rPr>
                          <w:t>ctor D</w:t>
                        </w:r>
                      </w:p>
                    </w:txbxContent>
                  </v:textbox>
                </v:shape>
                <v:line id="Line 38" o:spid="_x0000_s1043"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E/scUAAADcAAAADwAAAGRycy9kb3ducmV2LnhtbESPT2vCQBDF74LfYZlCL6FuVBBNXcU/&#10;FQTxoO2hxyE7TUKzsyE7avrtu4LgbYb3fm/ezJedq9WV2lB5NjAcpKCIc28rLgx8fe7epqCCIFus&#10;PZOBPwqwXPR7c8ysv/GJrmcpVAzhkKGBUqTJtA55SQ7DwDfEUfvxrUOJa1to2+Ithrtaj9J0oh1W&#10;HC+U2NCmpPz3fHGxxu7I2/E4WTudJDP6+JZDqsWY15du9Q5KqJOn+UHvbeRmE7g/EyfQi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RE/scUAAADcAAAADwAAAAAAAAAA&#10;AAAAAAChAgAAZHJzL2Rvd25yZXYueG1sUEsFBgAAAAAEAAQA+QAAAJMDAAAAAA==&#10;">
                  <v:stroke endarrow="block"/>
                </v:line>
                <v:shape id="Text Box 39" o:spid="_x0000_s1044"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inset="0,0,0,0">
                    <w:txbxContent>
                      <w:p w14:paraId="37171D39" w14:textId="2BBF1C66" w:rsidR="002559FE" w:rsidRPr="007C1AAC" w:rsidRDefault="002559FE" w:rsidP="00C57C6C">
                        <w:pPr>
                          <w:rPr>
                            <w:sz w:val="22"/>
                            <w:szCs w:val="22"/>
                          </w:rPr>
                        </w:pPr>
                        <w:r>
                          <w:t>Provide And Register Document set-b Response</w:t>
                        </w:r>
                        <w:r w:rsidDel="00281B77">
                          <w:rPr>
                            <w:sz w:val="22"/>
                            <w:szCs w:val="22"/>
                          </w:rPr>
                          <w:t xml:space="preserve"> </w:t>
                        </w:r>
                      </w:p>
                      <w:p w14:paraId="0CC8D6E2" w14:textId="77777777" w:rsidR="002559FE" w:rsidRDefault="002559FE" w:rsidP="00C57C6C"/>
                      <w:p w14:paraId="0FE85CB1" w14:textId="77777777" w:rsidR="002559FE" w:rsidRPr="007C1AAC" w:rsidRDefault="002559FE" w:rsidP="00C57C6C">
                        <w:pPr>
                          <w:rPr>
                            <w:sz w:val="22"/>
                            <w:szCs w:val="22"/>
                          </w:rPr>
                        </w:pPr>
                        <w:r>
                          <w:rPr>
                            <w:sz w:val="22"/>
                            <w:szCs w:val="22"/>
                          </w:rPr>
                          <w:t xml:space="preserve">Message </w:t>
                        </w:r>
                        <w:r w:rsidRPr="007C1AAC">
                          <w:rPr>
                            <w:sz w:val="22"/>
                            <w:szCs w:val="22"/>
                          </w:rPr>
                          <w:t>2</w:t>
                        </w:r>
                      </w:p>
                    </w:txbxContent>
                  </v:textbox>
                </v:shape>
                <w10:anchorlock/>
              </v:group>
            </w:pict>
          </mc:Fallback>
        </mc:AlternateContent>
      </w:r>
    </w:p>
    <w:p w14:paraId="53C2970C" w14:textId="400CC6D7" w:rsidR="00C57C6C" w:rsidRPr="003651D9" w:rsidRDefault="00C57C6C" w:rsidP="00C57C6C">
      <w:pPr>
        <w:pStyle w:val="Titolo4"/>
        <w:numPr>
          <w:ilvl w:val="0"/>
          <w:numId w:val="0"/>
        </w:numPr>
        <w:rPr>
          <w:noProof w:val="0"/>
        </w:rPr>
      </w:pPr>
      <w:bookmarkStart w:id="302" w:name="_Toc345074677"/>
      <w:r w:rsidRPr="003651D9">
        <w:rPr>
          <w:noProof w:val="0"/>
        </w:rPr>
        <w:t>3.Y</w:t>
      </w:r>
      <w:ins w:id="303" w:author="Elena Vio" w:date="2016-04-10T10:34:00Z">
        <w:r w:rsidR="009A52C8">
          <w:rPr>
            <w:noProof w:val="0"/>
          </w:rPr>
          <w:t>1</w:t>
        </w:r>
      </w:ins>
      <w:r w:rsidRPr="003651D9">
        <w:rPr>
          <w:noProof w:val="0"/>
        </w:rPr>
        <w:t xml:space="preserve">.4.1 </w:t>
      </w:r>
      <w:bookmarkEnd w:id="302"/>
      <w:ins w:id="304" w:author="Elena Vio" w:date="2016-04-10T09:51:00Z">
        <w:r w:rsidR="00142BD0">
          <w:t xml:space="preserve">Submit and </w:t>
        </w:r>
        <w:r w:rsidR="00142BD0">
          <w:rPr>
            <w:iCs/>
            <w:lang w:val="it-IT"/>
          </w:rPr>
          <w:t>a</w:t>
        </w:r>
        <w:r w:rsidR="00142BD0" w:rsidRPr="00A14E3F">
          <w:rPr>
            <w:iCs/>
            <w:lang w:val="it-IT"/>
          </w:rPr>
          <w:t>ssign HT Manage</w:t>
        </w:r>
        <w:r w:rsidR="00142BD0">
          <w:rPr>
            <w:iCs/>
            <w:lang w:val="it-IT"/>
          </w:rPr>
          <w:t>ment</w:t>
        </w:r>
      </w:ins>
      <w:commentRangeStart w:id="305"/>
      <w:del w:id="306" w:author="Elena Vio" w:date="2016-04-10T09:51:00Z">
        <w:r w:rsidR="001F69BA" w:rsidDel="00142BD0">
          <w:rPr>
            <w:noProof w:val="0"/>
          </w:rPr>
          <w:delText>HTRequestCOMPLETED&amp;HTLeadREADY</w:delText>
        </w:r>
        <w:commentRangeEnd w:id="305"/>
        <w:r w:rsidR="00194ACA" w:rsidDel="00142BD0">
          <w:rPr>
            <w:rStyle w:val="Rimandocommento"/>
            <w:rFonts w:ascii="Times New Roman" w:hAnsi="Times New Roman"/>
            <w:b w:val="0"/>
            <w:noProof w:val="0"/>
            <w:kern w:val="0"/>
          </w:rPr>
          <w:commentReference w:id="305"/>
        </w:r>
      </w:del>
    </w:p>
    <w:p w14:paraId="6B299A5F" w14:textId="77777777" w:rsidR="00C57C6C" w:rsidRPr="003651D9" w:rsidRDefault="00C57C6C" w:rsidP="00C57C6C">
      <w:pPr>
        <w:pStyle w:val="AuthorInstructions"/>
      </w:pPr>
      <w:r w:rsidRPr="003651D9">
        <w:t>&lt;One or two sentence summary of what Message 1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361427BF" w14:textId="77777777" w:rsidR="00C57C6C"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4693123" w14:textId="1F1C287F" w:rsidR="00CF464D" w:rsidRPr="001C002C" w:rsidRDefault="00CF464D" w:rsidP="00CF464D">
      <w:pPr>
        <w:pStyle w:val="AuthorInstructions"/>
        <w:rPr>
          <w:ins w:id="307" w:author="Elena Vio" w:date="2016-04-10T10:01:00Z"/>
          <w:i w:val="0"/>
        </w:rPr>
      </w:pPr>
      <w:ins w:id="308" w:author="Elena Vio" w:date="2016-04-10T10:01:00Z">
        <w:r w:rsidRPr="00F11D89">
          <w:rPr>
            <w:i w:val="0"/>
          </w:rPr>
          <w:t xml:space="preserve">This message initiates the </w:t>
        </w:r>
        <w:r>
          <w:rPr>
            <w:i w:val="0"/>
          </w:rPr>
          <w:t>Heart Team</w:t>
        </w:r>
        <w:r w:rsidRPr="00F11D89">
          <w:rPr>
            <w:i w:val="0"/>
          </w:rPr>
          <w:t xml:space="preserve"> workflow by sharing the </w:t>
        </w:r>
        <w:r>
          <w:rPr>
            <w:i w:val="0"/>
          </w:rPr>
          <w:t>Heart Team</w:t>
        </w:r>
        <w:r w:rsidRPr="00F11D89">
          <w:rPr>
            <w:i w:val="0"/>
          </w:rPr>
          <w:t xml:space="preserve"> Workflow </w:t>
        </w:r>
        <w:r w:rsidRPr="002218F6">
          <w:rPr>
            <w:i w:val="0"/>
          </w:rPr>
          <w:t xml:space="preserve">Document </w:t>
        </w:r>
        <w:r w:rsidRPr="001C002C">
          <w:rPr>
            <w:i w:val="0"/>
          </w:rPr>
          <w:t>with the Document Repository</w:t>
        </w:r>
      </w:ins>
      <w:ins w:id="309" w:author="Elena Vio" w:date="2016-04-11T15:49:00Z">
        <w:r w:rsidR="00E24BDE">
          <w:rPr>
            <w:i w:val="0"/>
          </w:rPr>
          <w:t xml:space="preserve">, </w:t>
        </w:r>
      </w:ins>
      <w:ins w:id="310" w:author="Elena Vio" w:date="2016-04-11T15:50:00Z">
        <w:r w:rsidR="00E24BDE" w:rsidRPr="00E24BDE">
          <w:rPr>
            <w:i w:val="0"/>
          </w:rPr>
          <w:t xml:space="preserve">in order to provide the HT Request to HT Manager </w:t>
        </w:r>
        <w:r w:rsidR="00E24BDE">
          <w:rPr>
            <w:i w:val="0"/>
          </w:rPr>
          <w:t xml:space="preserve">and </w:t>
        </w:r>
        <w:r w:rsidR="00E24BDE" w:rsidRPr="00E24BDE">
          <w:rPr>
            <w:i w:val="0"/>
          </w:rPr>
          <w:t>to assign HT man</w:t>
        </w:r>
        <w:r w:rsidR="00AE1498">
          <w:rPr>
            <w:i w:val="0"/>
          </w:rPr>
          <w:t>a</w:t>
        </w:r>
        <w:r w:rsidR="00E24BDE" w:rsidRPr="00E24BDE">
          <w:rPr>
            <w:i w:val="0"/>
          </w:rPr>
          <w:t>gement to HT Manager.</w:t>
        </w:r>
      </w:ins>
    </w:p>
    <w:p w14:paraId="6080A67F" w14:textId="6AE9AB33" w:rsidR="00142BD0" w:rsidRDefault="001F69BA" w:rsidP="001F69BA">
      <w:pPr>
        <w:pStyle w:val="AuthorInstructions"/>
        <w:rPr>
          <w:i w:val="0"/>
        </w:rPr>
      </w:pPr>
      <w:bookmarkStart w:id="311" w:name="_GoBack"/>
      <w:bookmarkEnd w:id="311"/>
      <w:del w:id="312" w:author="Elena Vio" w:date="2016-04-10T10:01:00Z">
        <w:r w:rsidRPr="00F24965" w:rsidDel="00CF464D">
          <w:rPr>
            <w:i w:val="0"/>
            <w:highlight w:val="yellow"/>
            <w:rPrChange w:id="313" w:author="Elena Vio" w:date="2016-04-10T10:03:00Z">
              <w:rPr>
                <w:i w:val="0"/>
              </w:rPr>
            </w:rPrChange>
          </w:rPr>
          <w:delText>This message allows starting the HT workflow sharing HT Request and the Image Manifest</w:delText>
        </w:r>
        <w:r w:rsidR="00AE7E89" w:rsidRPr="00F24965" w:rsidDel="00CF464D">
          <w:rPr>
            <w:i w:val="0"/>
            <w:highlight w:val="yellow"/>
            <w:rPrChange w:id="314" w:author="Elena Vio" w:date="2016-04-10T10:03:00Z">
              <w:rPr>
                <w:i w:val="0"/>
              </w:rPr>
            </w:rPrChange>
          </w:rPr>
          <w:delText xml:space="preserve"> that references Images, clinical documents and videos</w:delText>
        </w:r>
        <w:r w:rsidRPr="00F24965" w:rsidDel="00CF464D">
          <w:rPr>
            <w:i w:val="0"/>
            <w:highlight w:val="yellow"/>
            <w:rPrChange w:id="315" w:author="Elena Vio" w:date="2016-04-10T10:03:00Z">
              <w:rPr>
                <w:i w:val="0"/>
              </w:rPr>
            </w:rPrChange>
          </w:rPr>
          <w:delText xml:space="preserve"> that are subject of the HT. </w:delText>
        </w:r>
      </w:del>
      <w:del w:id="316" w:author="Elena Vio" w:date="2016-04-10T11:26:00Z">
        <w:r w:rsidRPr="00F24965" w:rsidDel="00473512">
          <w:rPr>
            <w:i w:val="0"/>
            <w:highlight w:val="yellow"/>
            <w:rPrChange w:id="317" w:author="Elena Vio" w:date="2016-04-10T10:03:00Z">
              <w:rPr>
                <w:i w:val="0"/>
              </w:rPr>
            </w:rPrChange>
          </w:rPr>
          <w:delText>The same message allows the assignment of a HT process to one HT Manager actors.</w:delText>
        </w:r>
        <w:r w:rsidRPr="0070073A" w:rsidDel="00473512">
          <w:rPr>
            <w:i w:val="0"/>
          </w:rPr>
          <w:delText xml:space="preserve"> </w:delText>
        </w:r>
      </w:del>
    </w:p>
    <w:p w14:paraId="3E45A054" w14:textId="4EBFEDC5" w:rsidR="00C57C6C" w:rsidRPr="003651D9" w:rsidRDefault="00C57C6C" w:rsidP="00C57C6C">
      <w:pPr>
        <w:pStyle w:val="Titolo5"/>
        <w:numPr>
          <w:ilvl w:val="0"/>
          <w:numId w:val="0"/>
        </w:numPr>
        <w:rPr>
          <w:noProof w:val="0"/>
        </w:rPr>
      </w:pPr>
      <w:bookmarkStart w:id="318" w:name="_Toc345074678"/>
      <w:r w:rsidRPr="003651D9">
        <w:rPr>
          <w:noProof w:val="0"/>
        </w:rPr>
        <w:t>3.Y</w:t>
      </w:r>
      <w:ins w:id="319" w:author="Elena Vio" w:date="2016-04-10T10:34:00Z">
        <w:r w:rsidR="009A52C8">
          <w:rPr>
            <w:noProof w:val="0"/>
          </w:rPr>
          <w:t>1</w:t>
        </w:r>
      </w:ins>
      <w:r w:rsidRPr="003651D9">
        <w:rPr>
          <w:noProof w:val="0"/>
        </w:rPr>
        <w:t>.4.1.1 Trigger Events</w:t>
      </w:r>
      <w:bookmarkEnd w:id="318"/>
    </w:p>
    <w:p w14:paraId="10249D78" w14:textId="77777777" w:rsidR="00C57C6C" w:rsidRDefault="00C57C6C" w:rsidP="00C57C6C">
      <w:pPr>
        <w:pStyle w:val="AuthorInstructions"/>
      </w:pPr>
      <w:r w:rsidRPr="003651D9">
        <w:t xml:space="preserve">&lt;Description of the real world events that cause the sender (Actor A) to send Message 1 (e.g.,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2F4ECC2E" w14:textId="77777777" w:rsidR="00783554" w:rsidRDefault="00783554" w:rsidP="00783554">
      <w:pPr>
        <w:rPr>
          <w:ins w:id="320" w:author="Elena Vio" w:date="2016-04-10T10:05:00Z"/>
        </w:rPr>
      </w:pPr>
      <w:bookmarkStart w:id="321" w:name="_Toc316120845"/>
      <w:bookmarkStart w:id="322" w:name="_Toc313888827"/>
      <w:ins w:id="323" w:author="Elena Vio" w:date="2016-04-10T10:05:00Z">
        <w:r>
          <w:t xml:space="preserve">The Heart Team </w:t>
        </w:r>
        <w:r w:rsidRPr="001E657B">
          <w:t>Requester</w:t>
        </w:r>
        <w:r>
          <w:t xml:space="preserve"> sends this message when:</w:t>
        </w:r>
      </w:ins>
    </w:p>
    <w:p w14:paraId="22AF13CC" w14:textId="0A6B3C5C" w:rsidR="00783554" w:rsidRDefault="00783554">
      <w:pPr>
        <w:pStyle w:val="Paragrafoelenco"/>
        <w:numPr>
          <w:ilvl w:val="0"/>
          <w:numId w:val="54"/>
        </w:numPr>
        <w:rPr>
          <w:ins w:id="324" w:author="Elena Vio" w:date="2016-04-10T10:05:00Z"/>
        </w:rPr>
        <w:pPrChange w:id="325" w:author="Elena Vio" w:date="2016-04-10T11:34:00Z">
          <w:pPr/>
        </w:pPrChange>
      </w:pPr>
      <w:proofErr w:type="gramStart"/>
      <w:ins w:id="326" w:author="Elena Vio" w:date="2016-04-10T10:05:00Z">
        <w:r>
          <w:t>it</w:t>
        </w:r>
        <w:proofErr w:type="gramEnd"/>
        <w:r>
          <w:t xml:space="preserve"> is ready to initiate the Heart Team process and </w:t>
        </w:r>
        <w:r w:rsidRPr="0070073A">
          <w:t>has acquired and collected all the information needed</w:t>
        </w:r>
      </w:ins>
      <w:ins w:id="327" w:author="Elena Vio" w:date="2016-04-10T11:32:00Z">
        <w:r w:rsidR="000D0F9C">
          <w:t xml:space="preserve">, and </w:t>
        </w:r>
      </w:ins>
      <w:ins w:id="328" w:author="Elena Vio" w:date="2016-04-10T11:33:00Z">
        <w:r w:rsidR="000D0F9C">
          <w:t xml:space="preserve">HT Request is </w:t>
        </w:r>
      </w:ins>
      <w:ins w:id="329" w:author="Elena Vio" w:date="2016-04-10T11:32:00Z">
        <w:r w:rsidR="000D0F9C">
          <w:t xml:space="preserve">ready to </w:t>
        </w:r>
      </w:ins>
      <w:ins w:id="330" w:author="Elena Vio" w:date="2016-04-10T11:33:00Z">
        <w:r w:rsidR="000D0F9C">
          <w:t>be assigned.</w:t>
        </w:r>
      </w:ins>
      <w:ins w:id="331" w:author="Elena Vio" w:date="2016-04-10T11:34:00Z">
        <w:r w:rsidR="000D0F9C">
          <w:t xml:space="preserve"> This means that the HT Requester shall be able to identify a HT Manager able to complete the HT, but rules for assignment are out of scope for this specification, and should be locally defined by domain policies.</w:t>
        </w:r>
      </w:ins>
    </w:p>
    <w:p w14:paraId="040722E3" w14:textId="46A802DD" w:rsidR="00783554" w:rsidRDefault="00783554">
      <w:pPr>
        <w:pStyle w:val="Paragrafoelenco"/>
        <w:ind w:left="784"/>
        <w:rPr>
          <w:ins w:id="332" w:author="Elena Vio" w:date="2016-04-10T11:27:00Z"/>
        </w:rPr>
        <w:pPrChange w:id="333" w:author="Elena Vio" w:date="2016-04-10T10:06:00Z">
          <w:pPr/>
        </w:pPrChange>
      </w:pPr>
      <w:ins w:id="334" w:author="Elena Vio" w:date="2016-04-10T10:06:00Z">
        <w:r>
          <w:t>OR</w:t>
        </w:r>
      </w:ins>
    </w:p>
    <w:p w14:paraId="4F1BEAAC" w14:textId="1DC00D18" w:rsidR="00361384" w:rsidRDefault="00361384">
      <w:pPr>
        <w:pStyle w:val="Paragrafoelenco"/>
        <w:numPr>
          <w:ilvl w:val="0"/>
          <w:numId w:val="54"/>
        </w:numPr>
        <w:rPr>
          <w:ins w:id="335" w:author="Elena Vio" w:date="2016-04-10T10:06:00Z"/>
        </w:rPr>
        <w:pPrChange w:id="336" w:author="Elena Vio" w:date="2016-04-10T11:38:00Z">
          <w:pPr/>
        </w:pPrChange>
      </w:pPr>
      <w:proofErr w:type="gramStart"/>
      <w:ins w:id="337" w:author="Elena Vio" w:date="2016-04-10T11:29:00Z">
        <w:r>
          <w:lastRenderedPageBreak/>
          <w:t>a</w:t>
        </w:r>
        <w:proofErr w:type="gramEnd"/>
        <w:r>
          <w:t xml:space="preserve"> previous assignment is </w:t>
        </w:r>
      </w:ins>
      <w:ins w:id="338" w:author="Elena Vio" w:date="2016-04-10T11:36:00Z">
        <w:r w:rsidR="00BC3273">
          <w:t xml:space="preserve">revoked by HT Requester or rejected by HT </w:t>
        </w:r>
      </w:ins>
      <w:ins w:id="339" w:author="Elena Vio" w:date="2016-04-10T11:37:00Z">
        <w:r w:rsidR="006377D9">
          <w:t>Manager</w:t>
        </w:r>
      </w:ins>
      <w:ins w:id="340" w:author="Elena Vio" w:date="2016-04-10T11:29:00Z">
        <w:r>
          <w:t xml:space="preserve"> and it has been </w:t>
        </w:r>
      </w:ins>
      <w:ins w:id="341" w:author="Elena Vio" w:date="2016-04-10T11:30:00Z">
        <w:r>
          <w:t>assign</w:t>
        </w:r>
      </w:ins>
      <w:ins w:id="342" w:author="Elena Vio" w:date="2016-04-10T11:29:00Z">
        <w:r>
          <w:t xml:space="preserve">ed again. </w:t>
        </w:r>
      </w:ins>
      <w:ins w:id="343" w:author="Elena Vio" w:date="2016-04-10T11:31:00Z">
        <w:r w:rsidR="00A25949">
          <w:t xml:space="preserve">This means that the HT Requester shall be able to identify a HT Manager able to complete the </w:t>
        </w:r>
      </w:ins>
      <w:ins w:id="344" w:author="Elena Vio" w:date="2016-04-10T11:32:00Z">
        <w:r w:rsidR="00A25949">
          <w:t>HT</w:t>
        </w:r>
      </w:ins>
      <w:ins w:id="345" w:author="Elena Vio" w:date="2016-04-10T11:31:00Z">
        <w:r w:rsidR="00A25949">
          <w:t>, but rules for assignment are out of scope for this specification, and should be locally defined by domain policies</w:t>
        </w:r>
      </w:ins>
      <w:ins w:id="346" w:author="Elena Vio" w:date="2016-04-10T11:32:00Z">
        <w:r w:rsidR="00A25949">
          <w:t>.</w:t>
        </w:r>
      </w:ins>
    </w:p>
    <w:p w14:paraId="61665D11" w14:textId="77777777" w:rsidR="00CC1C73" w:rsidRDefault="00CC1C73">
      <w:pPr>
        <w:ind w:left="720"/>
        <w:rPr>
          <w:ins w:id="347" w:author="Elena Vio" w:date="2016-04-10T11:37:00Z"/>
        </w:rPr>
        <w:pPrChange w:id="348" w:author="Elena Vio" w:date="2016-04-10T11:38:00Z">
          <w:pPr/>
        </w:pPrChange>
      </w:pPr>
      <w:ins w:id="349" w:author="Elena Vio" w:date="2016-04-10T11:37:00Z">
        <w:r>
          <w:t xml:space="preserve">The </w:t>
        </w:r>
        <w:r w:rsidRPr="00855164">
          <w:rPr>
            <w:b/>
          </w:rPr>
          <w:t>pre-conditions</w:t>
        </w:r>
        <w:r>
          <w:t xml:space="preserve"> are encoded as:</w:t>
        </w:r>
      </w:ins>
    </w:p>
    <w:p w14:paraId="5A97B4A6" w14:textId="77777777" w:rsidR="00AC746B" w:rsidRPr="00C31EF2" w:rsidRDefault="00CC1C73">
      <w:pPr>
        <w:pStyle w:val="Paragrafoelenco"/>
        <w:numPr>
          <w:ilvl w:val="0"/>
          <w:numId w:val="55"/>
        </w:numPr>
        <w:ind w:left="1440"/>
        <w:rPr>
          <w:ins w:id="350" w:author="Elena Vio" w:date="2016-04-10T11:43:00Z"/>
          <w:rPrChange w:id="351" w:author="Elena Vio" w:date="2016-04-10T11:43:00Z">
            <w:rPr>
              <w:ins w:id="352" w:author="Elena Vio" w:date="2016-04-10T11:43:00Z"/>
              <w:b/>
            </w:rPr>
          </w:rPrChange>
        </w:rPr>
        <w:pPrChange w:id="353" w:author="Elena Vio" w:date="2016-04-10T11:38:00Z">
          <w:pPr>
            <w:pStyle w:val="Paragrafoelenco"/>
            <w:numPr>
              <w:numId w:val="55"/>
            </w:numPr>
            <w:ind w:hanging="360"/>
          </w:pPr>
        </w:pPrChange>
      </w:pPr>
      <w:ins w:id="354" w:author="Elena Vio" w:date="2016-04-10T11:37:00Z">
        <w:r>
          <w:t xml:space="preserve">The previous assignment is rejected by the </w:t>
        </w:r>
      </w:ins>
      <w:ins w:id="355" w:author="Elena Vio" w:date="2016-04-10T11:38:00Z">
        <w:r w:rsidR="00D351E2">
          <w:t>HT Manager</w:t>
        </w:r>
      </w:ins>
      <w:ins w:id="356" w:author="Elena Vio" w:date="2016-04-10T11:37:00Z">
        <w:r>
          <w:t xml:space="preserve"> </w:t>
        </w:r>
      </w:ins>
      <w:ins w:id="357" w:author="Elena Vio" w:date="2016-04-10T11:42:00Z">
        <w:r w:rsidR="00AC746B">
          <w:t xml:space="preserve">or </w:t>
        </w:r>
      </w:ins>
      <w:ins w:id="358" w:author="Elena Vio" w:date="2016-04-10T11:43:00Z">
        <w:r w:rsidR="00AC746B">
          <w:t xml:space="preserve">revoke by HT Requester </w:t>
        </w:r>
      </w:ins>
      <w:ins w:id="359" w:author="Elena Vio" w:date="2016-04-10T11:37:00Z">
        <w:r>
          <w:t>(</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=”OPEN”)</w:t>
        </w:r>
        <w:r w:rsidRPr="005D17BF">
          <w:rPr>
            <w:b/>
          </w:rPr>
          <w:t xml:space="preserve"> </w:t>
        </w:r>
      </w:ins>
    </w:p>
    <w:p w14:paraId="784D469E" w14:textId="14A5015D" w:rsidR="00C31EF2" w:rsidRPr="00C31EF2" w:rsidDel="00C31EF2" w:rsidRDefault="00C31EF2">
      <w:pPr>
        <w:pStyle w:val="Paragrafoelenco"/>
        <w:numPr>
          <w:ilvl w:val="0"/>
          <w:numId w:val="55"/>
        </w:numPr>
        <w:ind w:left="1440"/>
        <w:rPr>
          <w:del w:id="360" w:author="Elena Vio" w:date="2016-04-10T11:44:00Z"/>
          <w:rPrChange w:id="361" w:author="Elena Vio" w:date="2016-04-10T11:44:00Z">
            <w:rPr>
              <w:del w:id="362" w:author="Elena Vio" w:date="2016-04-10T11:44:00Z"/>
              <w:highlight w:val="yellow"/>
            </w:rPr>
          </w:rPrChange>
        </w:rPr>
        <w:pPrChange w:id="363" w:author="Elena Vio" w:date="2016-04-10T11:44:00Z">
          <w:pPr>
            <w:pStyle w:val="Corpodeltesto"/>
            <w:numPr>
              <w:numId w:val="55"/>
            </w:numPr>
            <w:ind w:left="720" w:hanging="360"/>
          </w:pPr>
        </w:pPrChange>
      </w:pPr>
      <w:moveToRangeStart w:id="364" w:author="Elena Vio" w:date="2016-04-10T11:43:00Z" w:name="move321907962"/>
      <w:moveTo w:id="365" w:author="Elena Vio" w:date="2016-04-10T11:43:00Z">
        <w:r w:rsidRPr="00C31EF2">
          <w:rPr>
            <w:rPrChange w:id="366" w:author="Elena Vio" w:date="2016-04-10T11:44:00Z">
              <w:rPr>
                <w:highlight w:val="yellow"/>
              </w:rPr>
            </w:rPrChange>
          </w:rPr>
          <w:t>The HT Request task is COMPLETED (WorkflowDocument/TaskList/XDWTask/taskData/taskDetails/status=”COMPLETED”</w:t>
        </w:r>
      </w:moveTo>
      <w:ins w:id="367" w:author="Elena Vio" w:date="2016-04-10T11:44:00Z">
        <w:r>
          <w:t>and</w:t>
        </w:r>
      </w:ins>
      <w:moveTo w:id="368" w:author="Elena Vio" w:date="2016-04-10T11:43:00Z">
        <w:del w:id="369" w:author="Elena Vio" w:date="2016-04-10T11:44:00Z">
          <w:r w:rsidRPr="00C31EF2" w:rsidDel="00C31EF2">
            <w:rPr>
              <w:rPrChange w:id="370" w:author="Elena Vio" w:date="2016-04-10T11:44:00Z">
                <w:rPr>
                  <w:highlight w:val="yellow"/>
                </w:rPr>
              </w:rPrChange>
            </w:rPr>
            <w:delText xml:space="preserve"> AND</w:delText>
          </w:r>
        </w:del>
        <w:r w:rsidRPr="00C31EF2">
          <w:rPr>
            <w:rPrChange w:id="371" w:author="Elena Vio" w:date="2016-04-10T11:44:00Z">
              <w:rPr>
                <w:highlight w:val="yellow"/>
              </w:rPr>
            </w:rPrChange>
          </w:rPr>
          <w:t xml:space="preserve"> WorkflowDocument/TaskList/XDWTask/taskData/taskDetails/taskType=”HTRequest”</w:t>
        </w:r>
        <w:del w:id="372" w:author="Elena Vio" w:date="2016-04-10T11:44:00Z">
          <w:r w:rsidRPr="00C31EF2" w:rsidDel="00C31EF2">
            <w:rPr>
              <w:rPrChange w:id="373" w:author="Elena Vio" w:date="2016-04-10T11:44:00Z">
                <w:rPr>
                  <w:highlight w:val="yellow"/>
                </w:rPr>
              </w:rPrChange>
            </w:rPr>
            <w:delText>)</w:delText>
          </w:r>
        </w:del>
      </w:moveTo>
    </w:p>
    <w:moveToRangeEnd w:id="364"/>
    <w:p w14:paraId="30768FE7" w14:textId="77777777" w:rsidR="00C31EF2" w:rsidRDefault="00C31EF2">
      <w:pPr>
        <w:pStyle w:val="Paragrafoelenco"/>
        <w:numPr>
          <w:ilvl w:val="0"/>
          <w:numId w:val="55"/>
        </w:numPr>
        <w:ind w:left="1440"/>
        <w:rPr>
          <w:ins w:id="374" w:author="Elena Vio" w:date="2016-04-10T11:37:00Z"/>
        </w:rPr>
        <w:pPrChange w:id="375" w:author="Elena Vio" w:date="2016-04-10T11:44:00Z">
          <w:pPr>
            <w:pStyle w:val="Paragrafoelenco"/>
            <w:numPr>
              <w:numId w:val="55"/>
            </w:numPr>
            <w:ind w:hanging="360"/>
          </w:pPr>
        </w:pPrChange>
      </w:pPr>
    </w:p>
    <w:p w14:paraId="47E43C66" w14:textId="7D2D846E" w:rsidR="00CC1C73" w:rsidRDefault="00CC1C73">
      <w:pPr>
        <w:pStyle w:val="Paragrafoelenco"/>
        <w:numPr>
          <w:ilvl w:val="0"/>
          <w:numId w:val="55"/>
        </w:numPr>
        <w:ind w:left="1440"/>
        <w:rPr>
          <w:ins w:id="376" w:author="Elena Vio" w:date="2016-04-10T11:37:00Z"/>
        </w:rPr>
        <w:pPrChange w:id="377" w:author="Elena Vio" w:date="2016-04-10T11:38:00Z">
          <w:pPr>
            <w:pStyle w:val="Paragrafoelenco"/>
            <w:numPr>
              <w:numId w:val="55"/>
            </w:numPr>
            <w:ind w:hanging="360"/>
          </w:pPr>
        </w:pPrChange>
      </w:pPr>
      <w:proofErr w:type="gramStart"/>
      <w:ins w:id="378" w:author="Elena Vio" w:date="2016-04-10T11:37:00Z">
        <w:r w:rsidRPr="00A555FB">
          <w:t>each</w:t>
        </w:r>
        <w:proofErr w:type="gramEnd"/>
        <w:r w:rsidRPr="00A555FB">
          <w:t xml:space="preserve"> </w:t>
        </w:r>
      </w:ins>
      <w:ins w:id="379" w:author="Elena Vio" w:date="2016-04-10T11:40:00Z">
        <w:r w:rsidR="004F3B20">
          <w:t>HT Lead</w:t>
        </w:r>
      </w:ins>
      <w:ins w:id="380" w:author="Elena Vio" w:date="2016-04-10T11:37:00Z">
        <w:r w:rsidRPr="00A555FB">
          <w:t xml:space="preserve"> task is </w:t>
        </w:r>
        <w:r>
          <w:t>“</w:t>
        </w:r>
        <w:r w:rsidRPr="00A555FB">
          <w:t>EXITED”</w:t>
        </w:r>
        <w:r>
          <w:rPr>
            <w:b/>
          </w:rPr>
          <w:t xml:space="preserve"> </w:t>
        </w:r>
        <w:r>
          <w:t>(</w:t>
        </w:r>
        <w:r w:rsidRPr="00236266">
          <w:rPr>
            <w:rFonts w:ascii="Courier" w:hAnsi="Courier"/>
            <w:b/>
          </w:rPr>
          <w:t>WorkflowDocument/TaskList/XDWTask/taskData/taskDetails/status</w:t>
        </w:r>
        <w:r>
          <w:t xml:space="preserve">=”EXITED” </w:t>
        </w:r>
        <w:r w:rsidRPr="00855164">
          <w:t>and</w:t>
        </w:r>
        <w:r w:rsidRPr="00B26EA5">
          <w:rPr>
            <w:b/>
          </w:rPr>
          <w:t xml:space="preserve"> </w:t>
        </w:r>
        <w:r w:rsidRPr="00236266">
          <w:rPr>
            <w:rFonts w:ascii="Courier" w:hAnsi="Courier"/>
            <w:b/>
          </w:rPr>
          <w:t>WorkflowDocument/TaskList/XDWTask/taskData/taskDetails/taskType</w:t>
        </w:r>
        <w:r>
          <w:t>=”</w:t>
        </w:r>
      </w:ins>
      <w:ins w:id="381" w:author="Elena Vio" w:date="2016-04-10T11:40:00Z">
        <w:r w:rsidR="00C31EF2">
          <w:t>HT</w:t>
        </w:r>
        <w:r w:rsidR="004F3B20">
          <w:t>Lead</w:t>
        </w:r>
      </w:ins>
      <w:ins w:id="382" w:author="Elena Vio" w:date="2016-04-10T11:37:00Z">
        <w:r>
          <w:t>”)</w:t>
        </w:r>
      </w:ins>
    </w:p>
    <w:p w14:paraId="2EE0A606" w14:textId="48C29196" w:rsidR="007858B9" w:rsidDel="00783554" w:rsidRDefault="0026708F" w:rsidP="0026708F">
      <w:pPr>
        <w:pStyle w:val="Titolo5"/>
        <w:numPr>
          <w:ilvl w:val="0"/>
          <w:numId w:val="0"/>
        </w:numPr>
        <w:rPr>
          <w:del w:id="383" w:author="Elena Vio" w:date="2016-04-10T10:06:00Z"/>
          <w:rFonts w:ascii="Times New Roman" w:hAnsi="Times New Roman"/>
          <w:b w:val="0"/>
          <w:noProof w:val="0"/>
          <w:kern w:val="0"/>
          <w:sz w:val="24"/>
        </w:rPr>
      </w:pPr>
      <w:del w:id="384" w:author="Elena Vio" w:date="2016-04-10T10:06:00Z">
        <w:r w:rsidRPr="0070073A" w:rsidDel="00783554">
          <w:rPr>
            <w:rFonts w:ascii="Times New Roman" w:hAnsi="Times New Roman"/>
            <w:b w:val="0"/>
            <w:noProof w:val="0"/>
            <w:kern w:val="0"/>
            <w:sz w:val="24"/>
          </w:rPr>
          <w:delText xml:space="preserve">This message is sent </w:delText>
        </w:r>
        <w:r w:rsidDel="00783554">
          <w:rPr>
            <w:rFonts w:ascii="Times New Roman" w:hAnsi="Times New Roman"/>
            <w:b w:val="0"/>
            <w:noProof w:val="0"/>
            <w:kern w:val="0"/>
            <w:sz w:val="24"/>
          </w:rPr>
          <w:delText>from the HT</w:delText>
        </w:r>
        <w:r w:rsidRPr="001E657B" w:rsidDel="00783554">
          <w:rPr>
            <w:rFonts w:ascii="Times New Roman" w:hAnsi="Times New Roman"/>
            <w:b w:val="0"/>
            <w:noProof w:val="0"/>
            <w:kern w:val="0"/>
            <w:sz w:val="24"/>
          </w:rPr>
          <w:delText xml:space="preserve"> Requester</w:delText>
        </w:r>
        <w:r w:rsidDel="00783554">
          <w:rPr>
            <w:rFonts w:ascii="Times New Roman" w:hAnsi="Times New Roman"/>
            <w:b w:val="0"/>
            <w:noProof w:val="0"/>
            <w:kern w:val="0"/>
            <w:sz w:val="24"/>
          </w:rPr>
          <w:delText xml:space="preserve"> to the Receiver actor </w:delText>
        </w:r>
      </w:del>
    </w:p>
    <w:p w14:paraId="58390D8B" w14:textId="2EF9031B" w:rsidR="007858B9" w:rsidDel="00783554" w:rsidRDefault="00F71214" w:rsidP="000375FA">
      <w:pPr>
        <w:pStyle w:val="Titolo5"/>
        <w:numPr>
          <w:ilvl w:val="0"/>
          <w:numId w:val="43"/>
        </w:numPr>
        <w:rPr>
          <w:del w:id="385" w:author="Elena Vio" w:date="2016-04-10T10:06:00Z"/>
          <w:rFonts w:ascii="Times New Roman" w:hAnsi="Times New Roman"/>
          <w:b w:val="0"/>
          <w:noProof w:val="0"/>
          <w:kern w:val="0"/>
          <w:sz w:val="24"/>
        </w:rPr>
      </w:pPr>
      <w:del w:id="386" w:author="Elena Vio" w:date="2016-04-10T10:06:00Z">
        <w:r w:rsidDel="00783554">
          <w:rPr>
            <w:rFonts w:ascii="Times New Roman" w:hAnsi="Times New Roman"/>
            <w:b w:val="0"/>
            <w:noProof w:val="0"/>
            <w:kern w:val="0"/>
            <w:sz w:val="24"/>
          </w:rPr>
          <w:delText>If</w:delText>
        </w:r>
        <w:r w:rsidR="007858B9" w:rsidDel="00783554">
          <w:rPr>
            <w:rFonts w:ascii="Times New Roman" w:hAnsi="Times New Roman"/>
            <w:b w:val="0"/>
            <w:noProof w:val="0"/>
            <w:kern w:val="0"/>
            <w:sz w:val="24"/>
          </w:rPr>
          <w:delText xml:space="preserve"> </w:delText>
        </w:r>
        <w:r w:rsidR="0026708F" w:rsidRPr="0070073A" w:rsidDel="00783554">
          <w:rPr>
            <w:rFonts w:ascii="Times New Roman" w:hAnsi="Times New Roman"/>
            <w:b w:val="0"/>
            <w:noProof w:val="0"/>
            <w:kern w:val="0"/>
            <w:sz w:val="24"/>
          </w:rPr>
          <w:delText xml:space="preserve">the </w:delText>
        </w:r>
        <w:r w:rsidR="0026708F" w:rsidDel="00783554">
          <w:rPr>
            <w:rFonts w:ascii="Times New Roman" w:hAnsi="Times New Roman"/>
            <w:b w:val="0"/>
            <w:noProof w:val="0"/>
            <w:kern w:val="0"/>
            <w:sz w:val="24"/>
          </w:rPr>
          <w:delText>HT</w:delText>
        </w:r>
        <w:r w:rsidR="0026708F" w:rsidRPr="00350723" w:rsidDel="00783554">
          <w:rPr>
            <w:rFonts w:ascii="Times New Roman" w:hAnsi="Times New Roman"/>
            <w:b w:val="0"/>
            <w:noProof w:val="0"/>
            <w:kern w:val="0"/>
            <w:sz w:val="24"/>
          </w:rPr>
          <w:delText xml:space="preserve"> Requester</w:delText>
        </w:r>
        <w:r w:rsidR="0026708F" w:rsidRPr="0070073A" w:rsidDel="00783554">
          <w:rPr>
            <w:rFonts w:ascii="Times New Roman" w:hAnsi="Times New Roman"/>
            <w:b w:val="0"/>
            <w:noProof w:val="0"/>
            <w:kern w:val="0"/>
            <w:sz w:val="24"/>
          </w:rPr>
          <w:delText xml:space="preserve"> </w:delText>
        </w:r>
        <w:r w:rsidR="0026708F" w:rsidDel="00783554">
          <w:rPr>
            <w:rFonts w:ascii="Times New Roman" w:hAnsi="Times New Roman"/>
            <w:b w:val="0"/>
            <w:noProof w:val="0"/>
            <w:kern w:val="0"/>
            <w:sz w:val="24"/>
          </w:rPr>
          <w:delText xml:space="preserve">wants to start a HT process and </w:delText>
        </w:r>
        <w:r w:rsidR="0026708F" w:rsidRPr="0070073A" w:rsidDel="00783554">
          <w:rPr>
            <w:rFonts w:ascii="Times New Roman" w:hAnsi="Times New Roman"/>
            <w:b w:val="0"/>
            <w:noProof w:val="0"/>
            <w:kern w:val="0"/>
            <w:sz w:val="24"/>
          </w:rPr>
          <w:delText>has acquired and collected all the information needed</w:delText>
        </w:r>
      </w:del>
    </w:p>
    <w:p w14:paraId="55CA299F" w14:textId="257A701C" w:rsidR="007858B9" w:rsidRPr="007858B9" w:rsidRDefault="007858B9" w:rsidP="000375FA">
      <w:pPr>
        <w:pStyle w:val="Corpodeltesto"/>
      </w:pPr>
      <w:del w:id="387" w:author="Elena Vio" w:date="2016-04-10T10:10:00Z">
        <w:r w:rsidDel="00662504">
          <w:delText>OR</w:delText>
        </w:r>
      </w:del>
    </w:p>
    <w:p w14:paraId="7EF79FC9" w14:textId="64F3842A" w:rsidR="00F71214" w:rsidRPr="00662504" w:rsidDel="00C31EF2" w:rsidRDefault="007858B9" w:rsidP="00F71214">
      <w:pPr>
        <w:pStyle w:val="Corpodeltesto"/>
        <w:numPr>
          <w:ilvl w:val="0"/>
          <w:numId w:val="42"/>
        </w:numPr>
        <w:rPr>
          <w:del w:id="388" w:author="Elena Vio" w:date="2016-04-10T11:44:00Z"/>
          <w:highlight w:val="yellow"/>
          <w:rPrChange w:id="389" w:author="Elena Vio" w:date="2016-04-10T10:10:00Z">
            <w:rPr>
              <w:del w:id="390" w:author="Elena Vio" w:date="2016-04-10T11:44:00Z"/>
            </w:rPr>
          </w:rPrChange>
        </w:rPr>
      </w:pPr>
      <w:del w:id="391" w:author="Elena Vio" w:date="2016-04-10T11:44:00Z">
        <w:r w:rsidRPr="00662504" w:rsidDel="00C31EF2">
          <w:rPr>
            <w:highlight w:val="yellow"/>
            <w:rPrChange w:id="392" w:author="Elena Vio" w:date="2016-04-10T10:10:00Z">
              <w:rPr/>
            </w:rPrChange>
          </w:rPr>
          <w:delText xml:space="preserve">If </w:delText>
        </w:r>
        <w:r w:rsidR="00034E54" w:rsidRPr="00662504" w:rsidDel="00C31EF2">
          <w:rPr>
            <w:highlight w:val="yellow"/>
            <w:rPrChange w:id="393" w:author="Elena Vio" w:date="2016-04-10T10:10:00Z">
              <w:rPr/>
            </w:rPrChange>
          </w:rPr>
          <w:delText>t</w:delText>
        </w:r>
        <w:r w:rsidR="00F71214" w:rsidRPr="00662504" w:rsidDel="00C31EF2">
          <w:rPr>
            <w:highlight w:val="yellow"/>
            <w:rPrChange w:id="394" w:author="Elena Vio" w:date="2016-04-10T10:10:00Z">
              <w:rPr/>
            </w:rPrChange>
          </w:rPr>
          <w:delText>he workflow document is open (WorkflowDocument/workflowStatus=”OPEN”);</w:delText>
        </w:r>
      </w:del>
    </w:p>
    <w:p w14:paraId="4AD7B8E7" w14:textId="6D22229C" w:rsidR="00F71214" w:rsidRPr="00662504" w:rsidDel="00C31EF2" w:rsidRDefault="00F71214" w:rsidP="000375FA">
      <w:pPr>
        <w:pStyle w:val="Corpodeltesto"/>
        <w:ind w:left="787"/>
        <w:rPr>
          <w:del w:id="395" w:author="Elena Vio" w:date="2016-04-10T11:44:00Z"/>
          <w:highlight w:val="yellow"/>
          <w:rPrChange w:id="396" w:author="Elena Vio" w:date="2016-04-10T10:10:00Z">
            <w:rPr>
              <w:del w:id="397" w:author="Elena Vio" w:date="2016-04-10T11:44:00Z"/>
            </w:rPr>
          </w:rPrChange>
        </w:rPr>
      </w:pPr>
      <w:del w:id="398" w:author="Elena Vio" w:date="2016-04-10T11:44:00Z">
        <w:r w:rsidRPr="00662504" w:rsidDel="00C31EF2">
          <w:rPr>
            <w:highlight w:val="yellow"/>
            <w:rPrChange w:id="399" w:author="Elena Vio" w:date="2016-04-10T10:10:00Z">
              <w:rPr/>
            </w:rPrChange>
          </w:rPr>
          <w:delText>AND</w:delText>
        </w:r>
      </w:del>
    </w:p>
    <w:p w14:paraId="75CACBB6" w14:textId="19ECEAB7" w:rsidR="00F71214" w:rsidRPr="00662504" w:rsidDel="00C31EF2" w:rsidRDefault="00F71214" w:rsidP="00F71214">
      <w:pPr>
        <w:pStyle w:val="Corpodeltesto"/>
        <w:numPr>
          <w:ilvl w:val="0"/>
          <w:numId w:val="42"/>
        </w:numPr>
        <w:rPr>
          <w:del w:id="400" w:author="Elena Vio" w:date="2016-04-10T11:44:00Z"/>
          <w:highlight w:val="yellow"/>
          <w:rPrChange w:id="401" w:author="Elena Vio" w:date="2016-04-10T10:10:00Z">
            <w:rPr>
              <w:del w:id="402" w:author="Elena Vio" w:date="2016-04-10T11:44:00Z"/>
            </w:rPr>
          </w:rPrChange>
        </w:rPr>
      </w:pPr>
      <w:moveFromRangeStart w:id="403" w:author="Elena Vio" w:date="2016-04-10T11:43:00Z" w:name="move321907962"/>
      <w:moveFrom w:id="404" w:author="Elena Vio" w:date="2016-04-10T11:43:00Z">
        <w:del w:id="405" w:author="Elena Vio" w:date="2016-04-10T11:44:00Z">
          <w:r w:rsidRPr="00662504" w:rsidDel="00C31EF2">
            <w:rPr>
              <w:highlight w:val="yellow"/>
              <w:rPrChange w:id="406" w:author="Elena Vio" w:date="2016-04-10T10:10:00Z">
                <w:rPr/>
              </w:rPrChange>
            </w:rPr>
            <w:delText xml:space="preserve">The HT Request task is COMPLETED (WorkflowDocument/TaskList/XDWTask/taskData/taskDetails/status=”COMPLETED” </w:delText>
          </w:r>
          <w:r w:rsidRPr="00662504" w:rsidDel="00C31EF2">
            <w:rPr>
              <w:b/>
              <w:highlight w:val="yellow"/>
              <w:rPrChange w:id="407" w:author="Elena Vio" w:date="2016-04-10T10:10:00Z">
                <w:rPr>
                  <w:b/>
                </w:rPr>
              </w:rPrChange>
            </w:rPr>
            <w:delText>AND</w:delText>
          </w:r>
          <w:r w:rsidRPr="00662504" w:rsidDel="00C31EF2">
            <w:rPr>
              <w:highlight w:val="yellow"/>
              <w:rPrChange w:id="408" w:author="Elena Vio" w:date="2016-04-10T10:10:00Z">
                <w:rPr/>
              </w:rPrChange>
            </w:rPr>
            <w:delText xml:space="preserve"> WorkflowDocument/TaskList/XDWTask/taskData/taskDetails/taskType=”HTRequest”)</w:delText>
          </w:r>
        </w:del>
      </w:moveFrom>
    </w:p>
    <w:moveFromRangeEnd w:id="403"/>
    <w:p w14:paraId="25883BEE" w14:textId="30F51CDD" w:rsidR="00F71214" w:rsidRPr="00662504" w:rsidDel="00C31EF2" w:rsidRDefault="00F71214" w:rsidP="000375FA">
      <w:pPr>
        <w:pStyle w:val="Corpodeltesto"/>
        <w:ind w:left="720"/>
        <w:rPr>
          <w:del w:id="409" w:author="Elena Vio" w:date="2016-04-10T11:44:00Z"/>
          <w:highlight w:val="yellow"/>
          <w:rPrChange w:id="410" w:author="Elena Vio" w:date="2016-04-10T10:10:00Z">
            <w:rPr>
              <w:del w:id="411" w:author="Elena Vio" w:date="2016-04-10T11:44:00Z"/>
            </w:rPr>
          </w:rPrChange>
        </w:rPr>
      </w:pPr>
      <w:del w:id="412" w:author="Elena Vio" w:date="2016-04-10T11:44:00Z">
        <w:r w:rsidRPr="00662504" w:rsidDel="00C31EF2">
          <w:rPr>
            <w:highlight w:val="yellow"/>
            <w:rPrChange w:id="413" w:author="Elena Vio" w:date="2016-04-10T10:10:00Z">
              <w:rPr/>
            </w:rPrChange>
          </w:rPr>
          <w:delText>AND</w:delText>
        </w:r>
      </w:del>
    </w:p>
    <w:p w14:paraId="4AF0DB11" w14:textId="033E22E9" w:rsidR="007858B9" w:rsidRPr="00F71214" w:rsidDel="00C31EF2" w:rsidRDefault="007858B9" w:rsidP="000375FA">
      <w:pPr>
        <w:pStyle w:val="Corpodeltesto"/>
        <w:numPr>
          <w:ilvl w:val="0"/>
          <w:numId w:val="43"/>
        </w:numPr>
        <w:rPr>
          <w:del w:id="414" w:author="Elena Vio" w:date="2016-04-10T11:44:00Z"/>
        </w:rPr>
      </w:pPr>
      <w:del w:id="415" w:author="Elena Vio" w:date="2016-04-10T11:44:00Z">
        <w:r w:rsidRPr="00662504" w:rsidDel="00C31EF2">
          <w:rPr>
            <w:highlight w:val="yellow"/>
            <w:rPrChange w:id="416" w:author="Elena Vio" w:date="2016-04-10T10:10:00Z">
              <w:rPr/>
            </w:rPrChange>
          </w:rPr>
          <w:delText xml:space="preserve">the </w:delText>
        </w:r>
        <w:r w:rsidR="00B62682" w:rsidRPr="00662504" w:rsidDel="00C31EF2">
          <w:rPr>
            <w:highlight w:val="yellow"/>
            <w:rPrChange w:id="417" w:author="Elena Vio" w:date="2016-04-10T10:10:00Z">
              <w:rPr/>
            </w:rPrChange>
          </w:rPr>
          <w:delText>HT Manager</w:delText>
        </w:r>
        <w:r w:rsidRPr="00662504" w:rsidDel="00C31EF2">
          <w:rPr>
            <w:highlight w:val="yellow"/>
            <w:rPrChange w:id="418" w:author="Elena Vio" w:date="2016-04-10T10:10:00Z">
              <w:rPr/>
            </w:rPrChange>
          </w:rPr>
          <w:delText xml:space="preserve"> rejected the assignment: </w:delText>
        </w:r>
        <w:r w:rsidR="00B62682" w:rsidRPr="00662504" w:rsidDel="00C31EF2">
          <w:rPr>
            <w:highlight w:val="yellow"/>
            <w:rPrChange w:id="419" w:author="Elena Vio" w:date="2016-04-10T10:10:00Z">
              <w:rPr/>
            </w:rPrChange>
          </w:rPr>
          <w:delText>HT Lead</w:delText>
        </w:r>
        <w:r w:rsidRPr="00662504" w:rsidDel="00C31EF2">
          <w:rPr>
            <w:highlight w:val="yellow"/>
            <w:rPrChange w:id="420" w:author="Elena Vio" w:date="2016-04-10T10:10:00Z">
              <w:rPr/>
            </w:rPrChange>
          </w:rPr>
          <w:delText xml:space="preserve"> task EXITED (WorkflowDocument/TaskList/XDWTask/taskData/taskDetails/status=”EXITED” </w:delText>
        </w:r>
        <w:r w:rsidRPr="00662504" w:rsidDel="00C31EF2">
          <w:rPr>
            <w:b/>
            <w:highlight w:val="yellow"/>
            <w:rPrChange w:id="421" w:author="Elena Vio" w:date="2016-04-10T10:10:00Z">
              <w:rPr>
                <w:b/>
              </w:rPr>
            </w:rPrChange>
          </w:rPr>
          <w:delText xml:space="preserve">AND </w:delText>
        </w:r>
        <w:r w:rsidRPr="00662504" w:rsidDel="00C31EF2">
          <w:rPr>
            <w:highlight w:val="yellow"/>
            <w:rPrChange w:id="422" w:author="Elena Vio" w:date="2016-04-10T10:10:00Z">
              <w:rPr/>
            </w:rPrChange>
          </w:rPr>
          <w:delText>WorkflowDocument/TaskList/XDWTask/taskData/taskDetails/taskType=”</w:delText>
        </w:r>
        <w:r w:rsidR="00410395" w:rsidRPr="00662504" w:rsidDel="00C31EF2">
          <w:rPr>
            <w:highlight w:val="yellow"/>
            <w:rPrChange w:id="423" w:author="Elena Vio" w:date="2016-04-10T10:10:00Z">
              <w:rPr/>
            </w:rPrChange>
          </w:rPr>
          <w:delText>HTLead</w:delText>
        </w:r>
      </w:del>
    </w:p>
    <w:p w14:paraId="3A1D9673" w14:textId="15110055" w:rsidR="0026708F" w:rsidRPr="0070073A" w:rsidRDefault="0026708F" w:rsidP="007858B9">
      <w:pPr>
        <w:pStyle w:val="Titolo5"/>
        <w:numPr>
          <w:ilvl w:val="0"/>
          <w:numId w:val="0"/>
        </w:numPr>
        <w:rPr>
          <w:rFonts w:ascii="Times New Roman" w:hAnsi="Times New Roman"/>
          <w:b w:val="0"/>
          <w:noProof w:val="0"/>
          <w:kern w:val="0"/>
          <w:sz w:val="24"/>
        </w:rPr>
      </w:pPr>
      <w:r>
        <w:rPr>
          <w:rFonts w:ascii="Times New Roman" w:hAnsi="Times New Roman"/>
          <w:b w:val="0"/>
          <w:noProof w:val="0"/>
          <w:kern w:val="0"/>
          <w:sz w:val="24"/>
        </w:rPr>
        <w:t>The information needed are:</w:t>
      </w:r>
      <w:bookmarkEnd w:id="321"/>
      <w:r>
        <w:rPr>
          <w:rFonts w:ascii="Times New Roman" w:hAnsi="Times New Roman"/>
          <w:b w:val="0"/>
          <w:noProof w:val="0"/>
          <w:kern w:val="0"/>
          <w:sz w:val="24"/>
        </w:rPr>
        <w:t xml:space="preserve"> </w:t>
      </w:r>
      <w:r w:rsidRPr="00513E1A">
        <w:rPr>
          <w:rFonts w:ascii="Times New Roman" w:hAnsi="Times New Roman"/>
          <w:b w:val="0"/>
          <w:noProof w:val="0"/>
          <w:kern w:val="0"/>
          <w:sz w:val="24"/>
        </w:rPr>
        <w:t xml:space="preserve"> </w:t>
      </w:r>
    </w:p>
    <w:bookmarkEnd w:id="322"/>
    <w:p w14:paraId="4DA3BC6C" w14:textId="1F7E0738" w:rsidR="001F69BA" w:rsidRDefault="00783554" w:rsidP="001F69BA">
      <w:pPr>
        <w:pStyle w:val="Corpodeltesto"/>
        <w:numPr>
          <w:ilvl w:val="0"/>
          <w:numId w:val="36"/>
        </w:numPr>
      </w:pPr>
      <w:ins w:id="424" w:author="Elena Vio" w:date="2016-04-10T10:07:00Z">
        <w:r>
          <w:t>Heart Team</w:t>
        </w:r>
      </w:ins>
      <w:del w:id="425" w:author="Elena Vio" w:date="2016-04-10T10:07:00Z">
        <w:r w:rsidR="001F69BA" w:rsidDel="00783554">
          <w:delText>A HT</w:delText>
        </w:r>
      </w:del>
      <w:r w:rsidR="001F69BA">
        <w:t xml:space="preserve"> Request Document: the request for a HT to perform a Final Report for the clinical case.</w:t>
      </w:r>
    </w:p>
    <w:p w14:paraId="1D8062CA" w14:textId="619103CE" w:rsidR="001F69BA" w:rsidRDefault="001F69BA" w:rsidP="001F69BA">
      <w:pPr>
        <w:pStyle w:val="Corpodeltesto"/>
        <w:numPr>
          <w:ilvl w:val="0"/>
          <w:numId w:val="36"/>
        </w:numPr>
      </w:pPr>
      <w:del w:id="426" w:author="Elena Vio" w:date="2016-04-10T10:07:00Z">
        <w:r w:rsidDel="00783554">
          <w:delText xml:space="preserve">Optional: </w:delText>
        </w:r>
      </w:del>
      <w:r>
        <w:t>Images Manifest</w:t>
      </w:r>
      <w:del w:id="427" w:author="Elena Vio" w:date="2016-04-10T10:08:00Z">
        <w:r w:rsidDel="00783554">
          <w:delText>s</w:delText>
        </w:r>
      </w:del>
      <w:r>
        <w:t>: a document identifying the image set subject of the H</w:t>
      </w:r>
      <w:ins w:id="428" w:author="Elena Vio" w:date="2016-04-10T10:08:00Z">
        <w:r w:rsidR="00783554">
          <w:t>eart Team (Optional)</w:t>
        </w:r>
      </w:ins>
      <w:del w:id="429" w:author="Elena Vio" w:date="2016-04-10T10:08:00Z">
        <w:r w:rsidDel="00783554">
          <w:delText>T</w:delText>
        </w:r>
      </w:del>
      <w:r>
        <w:t>.</w:t>
      </w:r>
    </w:p>
    <w:p w14:paraId="37009F92" w14:textId="26EE791C" w:rsidR="00783554" w:rsidRDefault="00783554" w:rsidP="001F69BA">
      <w:pPr>
        <w:pStyle w:val="Corpodeltesto"/>
        <w:numPr>
          <w:ilvl w:val="0"/>
          <w:numId w:val="36"/>
        </w:numPr>
        <w:rPr>
          <w:ins w:id="430" w:author="Elena Vio" w:date="2016-04-10T10:08:00Z"/>
        </w:rPr>
      </w:pPr>
      <w:ins w:id="431" w:author="Elena Vio" w:date="2016-04-10T10:08:00Z">
        <w:r>
          <w:t>Images Report (Optional)</w:t>
        </w:r>
      </w:ins>
    </w:p>
    <w:p w14:paraId="190020D2" w14:textId="00E97143" w:rsidR="001F69BA" w:rsidRDefault="001F69BA" w:rsidP="001F69BA">
      <w:pPr>
        <w:pStyle w:val="Corpodeltesto"/>
        <w:numPr>
          <w:ilvl w:val="0"/>
          <w:numId w:val="36"/>
        </w:numPr>
      </w:pPr>
      <w:del w:id="432" w:author="Elena Vio" w:date="2016-04-10T10:08:00Z">
        <w:r w:rsidDel="00783554">
          <w:delText xml:space="preserve">Optional: </w:delText>
        </w:r>
      </w:del>
      <w:r>
        <w:t>Clinical Report</w:t>
      </w:r>
      <w:del w:id="433" w:author="Elena Vio" w:date="2016-04-10T10:08:00Z">
        <w:r w:rsidDel="00783554">
          <w:delText>s</w:delText>
        </w:r>
      </w:del>
      <w:ins w:id="434" w:author="Elena Vio" w:date="2016-04-10T10:08:00Z">
        <w:r w:rsidR="00783554">
          <w:t xml:space="preserve"> (Optional)</w:t>
        </w:r>
      </w:ins>
    </w:p>
    <w:p w14:paraId="1F4A6375" w14:textId="77777777" w:rsidR="00783554" w:rsidRDefault="001F69BA" w:rsidP="00783554">
      <w:pPr>
        <w:pStyle w:val="Corpodeltesto"/>
        <w:numPr>
          <w:ilvl w:val="0"/>
          <w:numId w:val="36"/>
        </w:numPr>
        <w:rPr>
          <w:ins w:id="435" w:author="Elena Vio" w:date="2016-04-10T10:09:00Z"/>
        </w:rPr>
      </w:pPr>
      <w:del w:id="436" w:author="Elena Vio" w:date="2016-04-10T10:09:00Z">
        <w:r w:rsidDel="00783554">
          <w:delText>Optional: video??</w:delText>
        </w:r>
      </w:del>
      <w:ins w:id="437" w:author="Elena Vio" w:date="2016-04-10T10:09:00Z">
        <w:r w:rsidR="00783554">
          <w:t>Videos (Optional)</w:t>
        </w:r>
      </w:ins>
    </w:p>
    <w:p w14:paraId="48D0EBC4" w14:textId="6DD4FF13" w:rsidR="001F69BA" w:rsidRDefault="00783554" w:rsidP="000375FA">
      <w:pPr>
        <w:pStyle w:val="Corpodeltesto"/>
        <w:numPr>
          <w:ilvl w:val="0"/>
          <w:numId w:val="36"/>
        </w:numPr>
        <w:rPr>
          <w:ins w:id="438" w:author="Elena Vio" w:date="2016-04-10T10:07:00Z"/>
        </w:rPr>
      </w:pPr>
      <w:ins w:id="439" w:author="Elena Vio" w:date="2016-04-10T10:09:00Z">
        <w:r>
          <w:t>…</w:t>
        </w:r>
      </w:ins>
    </w:p>
    <w:p w14:paraId="3033072D" w14:textId="77777777" w:rsidR="00783554" w:rsidRPr="003651D9" w:rsidRDefault="00783554">
      <w:pPr>
        <w:pStyle w:val="Corpodeltesto"/>
        <w:pPrChange w:id="440" w:author="Elena Vio" w:date="2016-04-10T10:07:00Z">
          <w:pPr>
            <w:pStyle w:val="Corpodeltesto"/>
            <w:numPr>
              <w:numId w:val="36"/>
            </w:numPr>
            <w:ind w:left="720" w:hanging="360"/>
          </w:pPr>
        </w:pPrChange>
      </w:pPr>
    </w:p>
    <w:p w14:paraId="67B9CE19" w14:textId="5D6539B1" w:rsidR="00C57C6C" w:rsidRPr="003651D9" w:rsidRDefault="00C57C6C" w:rsidP="00C57C6C">
      <w:pPr>
        <w:pStyle w:val="Titolo5"/>
        <w:numPr>
          <w:ilvl w:val="0"/>
          <w:numId w:val="0"/>
        </w:numPr>
        <w:rPr>
          <w:noProof w:val="0"/>
        </w:rPr>
      </w:pPr>
      <w:bookmarkStart w:id="441" w:name="_Toc345074679"/>
      <w:r w:rsidRPr="003651D9">
        <w:rPr>
          <w:noProof w:val="0"/>
        </w:rPr>
        <w:t>3.Y</w:t>
      </w:r>
      <w:ins w:id="442" w:author="Elena Vio" w:date="2016-04-10T10:34:00Z">
        <w:r w:rsidR="009A52C8">
          <w:rPr>
            <w:noProof w:val="0"/>
          </w:rPr>
          <w:t>1</w:t>
        </w:r>
      </w:ins>
      <w:r w:rsidRPr="003651D9">
        <w:rPr>
          <w:noProof w:val="0"/>
        </w:rPr>
        <w:t>.4.1.2 Message Semantics</w:t>
      </w:r>
      <w:bookmarkEnd w:id="441"/>
    </w:p>
    <w:p w14:paraId="5E247630"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37D6F8DD"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4D15FF91" w14:textId="77777777" w:rsidR="00C57C6C" w:rsidRDefault="00C57C6C" w:rsidP="00C57C6C">
      <w:pPr>
        <w:pStyle w:val="AuthorInstructions"/>
      </w:pPr>
      <w:r w:rsidRPr="003651D9">
        <w:t xml:space="preserve">&lt;Continue profiling the message by providing guidance or constraints on how the message parameters are populated, how the payload is encoded, how the message is structured and what </w:t>
      </w:r>
      <w:r w:rsidRPr="003651D9">
        <w:lastRenderedPageBreak/>
        <w:t>the contents mean. These message semantics should both help the sender to construct the message and the receiver to interpret the message</w:t>
      </w:r>
      <w:proofErr w:type="gramStart"/>
      <w:r w:rsidRPr="003651D9">
        <w:t>.&gt;</w:t>
      </w:r>
      <w:proofErr w:type="gramEnd"/>
    </w:p>
    <w:p w14:paraId="3270E608" w14:textId="07311052" w:rsidR="00797A96" w:rsidRPr="00172C56" w:rsidDel="00477295" w:rsidRDefault="00797A96">
      <w:pPr>
        <w:pStyle w:val="Corpodeltesto"/>
        <w:rPr>
          <w:del w:id="443" w:author="Elena Vio" w:date="2016-04-10T10:11:00Z"/>
        </w:rPr>
      </w:pPr>
      <w:r>
        <w:t>This message is a Provide And Register Docum</w:t>
      </w:r>
      <w:r w:rsidR="00801938">
        <w:t xml:space="preserve">ent Set-b Request message. </w:t>
      </w:r>
      <w:del w:id="444" w:author="Elena Vio" w:date="2016-04-10T10:11:00Z">
        <w:r w:rsidR="00801938" w:rsidDel="00477295">
          <w:delText xml:space="preserve">The </w:delText>
        </w:r>
        <w:r w:rsidDel="00477295">
          <w:delText>H</w:delText>
        </w:r>
        <w:r w:rsidR="00801938" w:rsidDel="00477295">
          <w:delText>T</w:delText>
        </w:r>
        <w:r w:rsidRPr="001E657B" w:rsidDel="00477295">
          <w:delText xml:space="preserve"> Requester</w:delText>
        </w:r>
        <w:r w:rsidDel="00477295">
          <w:delText xml:space="preserve"> actor is the XDS Document Source and the Receiver is the XDS Document Repository. Section PCC TF-2: </w:delText>
        </w:r>
        <w:r w:rsidRPr="000807AC" w:rsidDel="00477295">
          <w:delText>3.Y.4.1.2</w:delText>
        </w:r>
        <w:r w:rsidDel="00477295">
          <w:delText>.3</w:delText>
        </w:r>
        <w:r w:rsidR="00A55484" w:rsidDel="00477295">
          <w:delText xml:space="preserve"> Document Sharing Metadata Requirements</w:delText>
        </w:r>
        <w:r w:rsidDel="00477295">
          <w:delText xml:space="preserve"> defines document sharing metadata binding for documents involved in the XCHT-WD workflow. </w:delText>
        </w:r>
      </w:del>
    </w:p>
    <w:p w14:paraId="3BA2F47D" w14:textId="3DCDDF90" w:rsidR="00477295" w:rsidRDefault="00477295" w:rsidP="00477295">
      <w:pPr>
        <w:pStyle w:val="Corpodeltesto"/>
        <w:rPr>
          <w:ins w:id="445" w:author="Elena Vio" w:date="2016-04-10T10:10:00Z"/>
        </w:rPr>
      </w:pPr>
      <w:ins w:id="446" w:author="Elena Vio" w:date="2016-04-10T10:10:00Z">
        <w:r>
          <w:t>This message shall comply with the message semantics defined for the Provide and Register Document Set-b Request message in ITI TF-2b</w:t>
        </w:r>
        <w:proofErr w:type="gramStart"/>
        <w:r>
          <w:t>:3.41.4.1.2</w:t>
        </w:r>
        <w:proofErr w:type="gramEnd"/>
        <w:r>
          <w:t xml:space="preserve">.  The </w:t>
        </w:r>
      </w:ins>
      <w:ins w:id="447" w:author="Elena Vio" w:date="2016-04-10T10:11:00Z">
        <w:r>
          <w:t>HT</w:t>
        </w:r>
      </w:ins>
      <w:ins w:id="448" w:author="Elena Vio" w:date="2016-04-10T10:10:00Z">
        <w:r>
          <w:t xml:space="preserve"> </w:t>
        </w:r>
        <w:r w:rsidRPr="001E657B">
          <w:t>Requester</w:t>
        </w:r>
        <w:r>
          <w:t xml:space="preserve"> is the Document Source</w:t>
        </w:r>
      </w:ins>
    </w:p>
    <w:p w14:paraId="30357DF9" w14:textId="5A33F08F" w:rsidR="00797A96" w:rsidRDefault="00797A96" w:rsidP="00797A96">
      <w:pPr>
        <w:pStyle w:val="Corpodeltesto"/>
      </w:pPr>
      <w:r>
        <w:t xml:space="preserve"> This section </w:t>
      </w:r>
      <w:del w:id="449" w:author="Elena Vio" w:date="2016-04-10T11:45:00Z">
        <w:r w:rsidDel="0059573E">
          <w:delText xml:space="preserve">will </w:delText>
        </w:r>
      </w:del>
      <w:r>
        <w:t>define</w:t>
      </w:r>
      <w:ins w:id="450" w:author="Elena Vio" w:date="2016-04-10T10:12:00Z">
        <w:r w:rsidR="00DC68CD">
          <w:t>s</w:t>
        </w:r>
      </w:ins>
      <w:r>
        <w:t>:</w:t>
      </w:r>
    </w:p>
    <w:p w14:paraId="7C055B90" w14:textId="7C8306BB" w:rsidR="00FC4F27" w:rsidRDefault="004862B9" w:rsidP="006622DF">
      <w:pPr>
        <w:pStyle w:val="Corpodeltesto"/>
        <w:numPr>
          <w:ilvl w:val="0"/>
          <w:numId w:val="37"/>
        </w:numPr>
      </w:pPr>
      <w:proofErr w:type="gramStart"/>
      <w:ins w:id="451" w:author="Elena Vio" w:date="2016-04-10T10:12:00Z">
        <w:r>
          <w:t>the</w:t>
        </w:r>
        <w:proofErr w:type="gramEnd"/>
        <w:r>
          <w:t xml:space="preserve"> </w:t>
        </w:r>
      </w:ins>
      <w:ins w:id="452" w:author="Elena Vio" w:date="2016-04-10T10:13:00Z">
        <w:r>
          <w:t xml:space="preserve">Heart Team </w:t>
        </w:r>
      </w:ins>
      <w:r w:rsidR="00F266DA">
        <w:t>Workflow Document Content</w:t>
      </w:r>
      <w:ins w:id="453" w:author="Elena Vio" w:date="2016-04-10T10:13:00Z">
        <w:r>
          <w:t xml:space="preserve"> submitted in the Provide and Register.  See Section 3.</w:t>
        </w:r>
      </w:ins>
      <w:ins w:id="454" w:author="Elena Vio" w:date="2016-04-10T10:21:00Z">
        <w:r w:rsidR="00F849E8">
          <w:t>Y</w:t>
        </w:r>
      </w:ins>
      <w:ins w:id="455" w:author="Elena Vio" w:date="2016-04-10T12:22:00Z">
        <w:r w:rsidR="009E3F00">
          <w:t>1</w:t>
        </w:r>
      </w:ins>
      <w:ins w:id="456" w:author="Elena Vio" w:date="2016-04-10T10:13:00Z">
        <w:r>
          <w:t>.4.1.2.1.</w:t>
        </w:r>
      </w:ins>
    </w:p>
    <w:p w14:paraId="0F2E94B9" w14:textId="4978C797" w:rsidR="00797A96" w:rsidRDefault="004862B9" w:rsidP="006622DF">
      <w:pPr>
        <w:pStyle w:val="Corpodeltesto"/>
        <w:numPr>
          <w:ilvl w:val="0"/>
          <w:numId w:val="37"/>
        </w:numPr>
      </w:pPr>
      <w:ins w:id="457" w:author="Elena Vio" w:date="2016-04-10T10:13:00Z">
        <w:r>
          <w:t xml:space="preserve">The Heart Team Request </w:t>
        </w:r>
      </w:ins>
      <w:r w:rsidR="00FC4F27">
        <w:t>D</w:t>
      </w:r>
      <w:r w:rsidR="00797A96">
        <w:t xml:space="preserve">ocuments </w:t>
      </w:r>
      <w:del w:id="458" w:author="Elena Vio" w:date="2016-04-10T10:14:00Z">
        <w:r w:rsidR="00797A96" w:rsidDel="004862B9">
          <w:delText xml:space="preserve">that shall/can be </w:delText>
        </w:r>
      </w:del>
      <w:r w:rsidR="00797A96">
        <w:t xml:space="preserve">submitted </w:t>
      </w:r>
      <w:ins w:id="459" w:author="Elena Vio" w:date="2016-04-10T10:14:00Z">
        <w:r>
          <w:t>in the Provide and Register.  See Section 3.</w:t>
        </w:r>
      </w:ins>
      <w:ins w:id="460" w:author="Elena Vio" w:date="2016-04-10T10:21:00Z">
        <w:r w:rsidR="00F849E8">
          <w:t>Y</w:t>
        </w:r>
      </w:ins>
      <w:ins w:id="461" w:author="Elena Vio" w:date="2016-04-10T12:22:00Z">
        <w:r w:rsidR="009E3F00">
          <w:t>1</w:t>
        </w:r>
      </w:ins>
      <w:ins w:id="462" w:author="Elena Vio" w:date="2016-04-10T10:14:00Z">
        <w:r>
          <w:t>.4.1.2.2.</w:t>
        </w:r>
      </w:ins>
      <w:del w:id="463" w:author="Elena Vio" w:date="2016-04-10T10:14:00Z">
        <w:r w:rsidR="00797A96" w:rsidDel="004862B9">
          <w:delText>to the Receiver actor</w:delText>
        </w:r>
      </w:del>
      <w:r w:rsidR="00797A96">
        <w:t xml:space="preserve">. </w:t>
      </w:r>
    </w:p>
    <w:p w14:paraId="6DC4CC35" w14:textId="49F09084" w:rsidR="00FA1F44" w:rsidRDefault="004862B9" w:rsidP="000C2244">
      <w:pPr>
        <w:pStyle w:val="Corpodeltesto"/>
        <w:numPr>
          <w:ilvl w:val="0"/>
          <w:numId w:val="37"/>
        </w:numPr>
        <w:rPr>
          <w:ins w:id="464" w:author="Elena Vio" w:date="2016-04-10T10:12:00Z"/>
        </w:rPr>
      </w:pPr>
      <w:ins w:id="465" w:author="Elena Vio" w:date="2016-04-10T10:13:00Z">
        <w:r>
          <w:t xml:space="preserve">The </w:t>
        </w:r>
      </w:ins>
      <w:r w:rsidR="00797A96">
        <w:t>Document Sharing Metadata requirements</w:t>
      </w:r>
      <w:ins w:id="466" w:author="Elena Vio" w:date="2016-04-10T10:13:00Z">
        <w:r>
          <w:t xml:space="preserve"> for the Submission Set and Document Entry.  See Section 3.</w:t>
        </w:r>
      </w:ins>
      <w:ins w:id="467" w:author="Elena Vio" w:date="2016-04-10T10:21:00Z">
        <w:r w:rsidR="00F849E8">
          <w:t>Y</w:t>
        </w:r>
      </w:ins>
      <w:ins w:id="468" w:author="Elena Vio" w:date="2016-04-10T12:22:00Z">
        <w:r w:rsidR="009E3F00">
          <w:t>1</w:t>
        </w:r>
      </w:ins>
      <w:ins w:id="469" w:author="Elena Vio" w:date="2016-04-10T10:13:00Z">
        <w:r>
          <w:t>.4.1.2.3.</w:t>
        </w:r>
      </w:ins>
    </w:p>
    <w:p w14:paraId="3B776FF0" w14:textId="718752A5" w:rsidR="00797A96" w:rsidDel="00FA1F44" w:rsidRDefault="00797A96" w:rsidP="00797A96">
      <w:pPr>
        <w:pStyle w:val="Corpodeltesto"/>
        <w:rPr>
          <w:del w:id="470" w:author="Elena Vio" w:date="2016-04-10T10:15:00Z"/>
        </w:rPr>
      </w:pPr>
      <w:del w:id="471" w:author="Elena Vio" w:date="2016-04-10T10:15:00Z">
        <w:r w:rsidDel="00FA1F44">
          <w:delText>This message shall comply with the message semantics defined for the Provide And Register Document Set-b Request message ITI TF-2b:3.41.4.1.2.</w:delText>
        </w:r>
      </w:del>
    </w:p>
    <w:p w14:paraId="700E1FC1" w14:textId="6F7A8AE2" w:rsidR="00797A96" w:rsidDel="00FA1F44" w:rsidRDefault="00797A96" w:rsidP="00797A96">
      <w:pPr>
        <w:pStyle w:val="Corpodeltesto"/>
        <w:rPr>
          <w:del w:id="472" w:author="Elena Vio" w:date="2016-04-10T10:15:00Z"/>
        </w:rPr>
      </w:pPr>
      <w:del w:id="473" w:author="Elena Vio" w:date="2016-04-10T10:15:00Z">
        <w:r w:rsidDel="00FA1F44">
          <w:delText xml:space="preserve">The structure of the workflow document submitted shall be an XDW Workflow Document as defined in ITI TF-3: 5.4 and further constrained in section 3.Y.4.1.2.1. </w:delText>
        </w:r>
      </w:del>
    </w:p>
    <w:p w14:paraId="1C1FCCA4" w14:textId="1EACC90B" w:rsidR="0059573E" w:rsidRDefault="00797A96" w:rsidP="001F69BA">
      <w:pPr>
        <w:pStyle w:val="Corpodeltesto"/>
      </w:pPr>
      <w:r>
        <w:t xml:space="preserve">This </w:t>
      </w:r>
      <w:ins w:id="474" w:author="Elena Vio" w:date="2016-04-10T10:15:00Z">
        <w:r w:rsidR="00FA1F44">
          <w:t>specification</w:t>
        </w:r>
      </w:ins>
      <w:del w:id="475" w:author="Elena Vio" w:date="2016-04-10T10:15:00Z">
        <w:r w:rsidDel="00FA1F44">
          <w:delText>transaction</w:delText>
        </w:r>
      </w:del>
      <w:r>
        <w:t xml:space="preserve"> does not require that all the documents referenced </w:t>
      </w:r>
      <w:ins w:id="476" w:author="Elena Vio" w:date="2016-04-10T10:15:00Z">
        <w:r w:rsidR="00FA1F44">
          <w:t xml:space="preserve">as input or output documents </w:t>
        </w:r>
      </w:ins>
      <w:r>
        <w:t xml:space="preserve">within the Workflow Document are included in the same </w:t>
      </w:r>
      <w:proofErr w:type="spellStart"/>
      <w:r>
        <w:t>submissionSet</w:t>
      </w:r>
      <w:proofErr w:type="spellEnd"/>
      <w:r>
        <w:t>.</w:t>
      </w:r>
    </w:p>
    <w:p w14:paraId="3CA4157B" w14:textId="207262DF" w:rsidR="002F29F3" w:rsidRDefault="002F29F3" w:rsidP="002F29F3">
      <w:pPr>
        <w:pStyle w:val="Titolo5"/>
        <w:numPr>
          <w:ilvl w:val="0"/>
          <w:numId w:val="0"/>
        </w:numPr>
      </w:pPr>
      <w:bookmarkStart w:id="477" w:name="_Toc313888829"/>
      <w:r>
        <w:t>3.Y</w:t>
      </w:r>
      <w:ins w:id="478" w:author="Elena Vio" w:date="2016-04-10T10:34:00Z">
        <w:r w:rsidR="009A52C8">
          <w:t>1</w:t>
        </w:r>
      </w:ins>
      <w:r>
        <w:t>.4.1.2.1</w:t>
      </w:r>
      <w:r w:rsidRPr="00322355">
        <w:t xml:space="preserve"> </w:t>
      </w:r>
      <w:ins w:id="479" w:author="Elena Vio" w:date="2016-04-10T10:18:00Z">
        <w:r w:rsidR="00165115">
          <w:t>Heart Team Workflow Document</w:t>
        </w:r>
      </w:ins>
      <w:del w:id="480" w:author="Elena Vio" w:date="2016-04-10T10:18:00Z">
        <w:r w:rsidRPr="00322355" w:rsidDel="00165115">
          <w:delText>XDW</w:delText>
        </w:r>
      </w:del>
      <w:r w:rsidRPr="00322355">
        <w:t xml:space="preserve"> Content Requirements</w:t>
      </w:r>
      <w:bookmarkEnd w:id="477"/>
    </w:p>
    <w:p w14:paraId="73A3BE69" w14:textId="2227BB92" w:rsidR="00A55531" w:rsidRPr="00F909C6" w:rsidRDefault="00797A96" w:rsidP="002F29F3">
      <w:pPr>
        <w:pStyle w:val="Corpodeltesto"/>
      </w:pPr>
      <w:del w:id="481" w:author="Elena Vio" w:date="2016-04-10T10:17:00Z">
        <w:r w:rsidDel="00A55531">
          <w:delText>The XDW Workflow Document shall be created by the HT</w:delText>
        </w:r>
        <w:r w:rsidRPr="001E657B" w:rsidDel="00A55531">
          <w:delText xml:space="preserve"> Requester</w:delText>
        </w:r>
        <w:r w:rsidDel="00A55531">
          <w:delText xml:space="preserve"> actor.</w:delText>
        </w:r>
      </w:del>
      <w:ins w:id="482" w:author="Elena Vio" w:date="2016-04-10T10:16:00Z">
        <w:r w:rsidR="00A55531">
          <w:t>The HT Requester initiates the workflow by creating a new Heart Team Workflow Document</w:t>
        </w:r>
      </w:ins>
      <w:ins w:id="483" w:author="Elena Vio" w:date="2016-04-10T11:46:00Z">
        <w:r w:rsidR="0059573E">
          <w:t xml:space="preserve"> </w:t>
        </w:r>
        <w:proofErr w:type="gramStart"/>
        <w:r w:rsidR="0059573E">
          <w:t>if  any</w:t>
        </w:r>
        <w:proofErr w:type="gramEnd"/>
        <w:r w:rsidR="0059573E">
          <w:t xml:space="preserve"> assignment has</w:t>
        </w:r>
      </w:ins>
      <w:ins w:id="484" w:author="Elena Vio" w:date="2016-04-10T11:48:00Z">
        <w:r w:rsidR="0059573E">
          <w:t>n’t</w:t>
        </w:r>
      </w:ins>
      <w:ins w:id="485" w:author="Elena Vio" w:date="2016-04-10T11:46:00Z">
        <w:r w:rsidR="0059573E">
          <w:t xml:space="preserve"> </w:t>
        </w:r>
      </w:ins>
      <w:ins w:id="486" w:author="Elena Vio" w:date="2016-04-10T11:50:00Z">
        <w:r w:rsidR="0059573E">
          <w:t xml:space="preserve">yet </w:t>
        </w:r>
      </w:ins>
      <w:ins w:id="487" w:author="Elena Vio" w:date="2016-04-10T11:46:00Z">
        <w:r w:rsidR="0059573E">
          <w:t>been done</w:t>
        </w:r>
      </w:ins>
      <w:ins w:id="488" w:author="Elena Vio" w:date="2016-04-10T10:16:00Z">
        <w:r w:rsidR="00A55531">
          <w:t xml:space="preserve">. </w:t>
        </w:r>
      </w:ins>
      <w:ins w:id="489" w:author="Elena Vio" w:date="2016-04-10T11:46:00Z">
        <w:r w:rsidR="0059573E">
          <w:t xml:space="preserve">The </w:t>
        </w:r>
        <w:proofErr w:type="gramStart"/>
        <w:r w:rsidR="0059573E">
          <w:t>Heart Team Workflow Document is updated by the HT Requester</w:t>
        </w:r>
        <w:proofErr w:type="gramEnd"/>
        <w:r w:rsidR="0059573E">
          <w:t xml:space="preserve"> if</w:t>
        </w:r>
      </w:ins>
      <w:ins w:id="490" w:author="Elena Vio" w:date="2016-04-10T11:51:00Z">
        <w:r w:rsidR="0059573E">
          <w:t xml:space="preserve"> a previous assignment is revoked by HT Requester or rejected by HT Manager and it has been assigned again</w:t>
        </w:r>
      </w:ins>
      <w:ins w:id="491" w:author="Elena Vio" w:date="2016-04-10T11:46:00Z">
        <w:r w:rsidR="0059573E">
          <w:t>.</w:t>
        </w:r>
      </w:ins>
    </w:p>
    <w:p w14:paraId="02F708B6" w14:textId="1756D88E" w:rsidR="002F29F3" w:rsidRPr="001D1D9D" w:rsidRDefault="002F29F3" w:rsidP="002F29F3">
      <w:pPr>
        <w:pStyle w:val="Titolo5"/>
        <w:numPr>
          <w:ilvl w:val="0"/>
          <w:numId w:val="0"/>
        </w:numPr>
      </w:pPr>
      <w:bookmarkStart w:id="492" w:name="_Toc313888830"/>
      <w:r>
        <w:t>3.Y</w:t>
      </w:r>
      <w:ins w:id="493" w:author="Elena Vio" w:date="2016-04-10T10:35:00Z">
        <w:r w:rsidR="009A52C8">
          <w:t>1</w:t>
        </w:r>
      </w:ins>
      <w:r>
        <w:t>.4.1.2.1</w:t>
      </w:r>
      <w:r w:rsidRPr="001D1D9D">
        <w:t xml:space="preserve">.1 Workflow Document </w:t>
      </w:r>
      <w:del w:id="494" w:author="Elena Vio" w:date="2016-04-10T10:18:00Z">
        <w:r w:rsidRPr="001D1D9D" w:rsidDel="003557AF">
          <w:delText>Header</w:delText>
        </w:r>
      </w:del>
      <w:bookmarkEnd w:id="492"/>
      <w:ins w:id="495" w:author="Elena Vio" w:date="2016-04-10T10:18:00Z">
        <w:r w:rsidR="003557AF">
          <w:t>Elements</w:t>
        </w:r>
      </w:ins>
    </w:p>
    <w:p w14:paraId="4089DA15" w14:textId="77777777" w:rsidR="003557AF" w:rsidRDefault="003557AF" w:rsidP="003557AF">
      <w:pPr>
        <w:pStyle w:val="AuthorInstructions"/>
        <w:rPr>
          <w:ins w:id="496" w:author="Elena Vio" w:date="2016-04-10T10:19:00Z"/>
          <w:i w:val="0"/>
        </w:rPr>
      </w:pPr>
      <w:ins w:id="497" w:author="Elena Vio" w:date="2016-04-10T10:19:00Z">
        <w:r>
          <w:rPr>
            <w:i w:val="0"/>
          </w:rPr>
          <w:t>The HT Requester shall create a new Heart Team Workflow Document according to the definition of an XDW Workflow Document in ITI TF-3: 5.4 with the following constraints:</w:t>
        </w:r>
      </w:ins>
    </w:p>
    <w:p w14:paraId="7C7483C1" w14:textId="214EEA57" w:rsidR="00797A96" w:rsidRDefault="00797A96" w:rsidP="000C2244">
      <w:pPr>
        <w:pStyle w:val="AuthorInstructions"/>
        <w:numPr>
          <w:ilvl w:val="0"/>
          <w:numId w:val="50"/>
        </w:numPr>
        <w:rPr>
          <w:i w:val="0"/>
        </w:rPr>
      </w:pPr>
      <w:del w:id="498" w:author="Elena Vio" w:date="2016-04-10T10:20:00Z">
        <w:r w:rsidDel="003557AF">
          <w:rPr>
            <w:i w:val="0"/>
          </w:rPr>
          <w:delText>The HT</w:delText>
        </w:r>
        <w:r w:rsidRPr="001E657B" w:rsidDel="003557AF">
          <w:rPr>
            <w:i w:val="0"/>
          </w:rPr>
          <w:delText xml:space="preserve"> Requester</w:delText>
        </w:r>
        <w:r w:rsidRPr="0013103F" w:rsidDel="003557AF">
          <w:rPr>
            <w:i w:val="0"/>
          </w:rPr>
          <w:delText xml:space="preserve"> </w:delText>
        </w:r>
        <w:r w:rsidDel="003557AF">
          <w:rPr>
            <w:i w:val="0"/>
          </w:rPr>
          <w:delText xml:space="preserve">shall set the value for the </w:delText>
        </w:r>
      </w:del>
      <w:r w:rsidRPr="0070073A">
        <w:rPr>
          <w:rFonts w:ascii="Courier" w:hAnsi="Courier"/>
          <w:b/>
          <w:i w:val="0"/>
        </w:rPr>
        <w:t>&lt;</w:t>
      </w:r>
      <w:proofErr w:type="spellStart"/>
      <w:r w:rsidRPr="0070073A">
        <w:rPr>
          <w:rFonts w:ascii="Courier" w:hAnsi="Courier"/>
          <w:b/>
          <w:i w:val="0"/>
        </w:rPr>
        <w:t>WorkflowStatus</w:t>
      </w:r>
      <w:proofErr w:type="spellEnd"/>
      <w:proofErr w:type="gramStart"/>
      <w:r w:rsidRPr="0070073A">
        <w:rPr>
          <w:rFonts w:ascii="Courier" w:hAnsi="Courier"/>
          <w:b/>
          <w:i w:val="0"/>
        </w:rPr>
        <w:t>&gt;</w:t>
      </w:r>
      <w:r>
        <w:rPr>
          <w:i w:val="0"/>
        </w:rPr>
        <w:t xml:space="preserve"> </w:t>
      </w:r>
      <w:ins w:id="499" w:author="Elena Vio" w:date="2016-04-10T10:20:00Z">
        <w:r w:rsidR="003557AF">
          <w:rPr>
            <w:i w:val="0"/>
          </w:rPr>
          <w:t xml:space="preserve"> shall</w:t>
        </w:r>
        <w:proofErr w:type="gramEnd"/>
        <w:r w:rsidR="003557AF">
          <w:rPr>
            <w:i w:val="0"/>
          </w:rPr>
          <w:t xml:space="preserve"> be set </w:t>
        </w:r>
      </w:ins>
      <w:r>
        <w:rPr>
          <w:i w:val="0"/>
        </w:rPr>
        <w:t xml:space="preserve">to “OPEN”. </w:t>
      </w:r>
    </w:p>
    <w:p w14:paraId="1CEF8890" w14:textId="38DAA8B8" w:rsidR="00797A96" w:rsidRDefault="00797A96" w:rsidP="000C2244">
      <w:pPr>
        <w:pStyle w:val="AuthorInstructions"/>
        <w:numPr>
          <w:ilvl w:val="0"/>
          <w:numId w:val="50"/>
        </w:numPr>
        <w:rPr>
          <w:i w:val="0"/>
        </w:rPr>
      </w:pPr>
      <w:del w:id="500" w:author="Elena Vio" w:date="2016-04-10T10:20:00Z">
        <w:r w:rsidDel="003557AF">
          <w:rPr>
            <w:i w:val="0"/>
          </w:rPr>
          <w:delText xml:space="preserve">The HT Requester shall set the value of the </w:delText>
        </w:r>
      </w:del>
      <w:r w:rsidRPr="0070073A">
        <w:rPr>
          <w:rFonts w:ascii="Courier" w:hAnsi="Courier"/>
          <w:b/>
          <w:i w:val="0"/>
        </w:rPr>
        <w:t>&lt;</w:t>
      </w:r>
      <w:proofErr w:type="spellStart"/>
      <w:proofErr w:type="gramStart"/>
      <w:r w:rsidRPr="0070073A">
        <w:rPr>
          <w:rFonts w:ascii="Courier" w:hAnsi="Courier"/>
          <w:b/>
          <w:i w:val="0"/>
        </w:rPr>
        <w:t>workflowDefinitionReference</w:t>
      </w:r>
      <w:proofErr w:type="spellEnd"/>
      <w:proofErr w:type="gramEnd"/>
      <w:r w:rsidRPr="0070073A">
        <w:rPr>
          <w:rFonts w:ascii="Courier" w:hAnsi="Courier"/>
          <w:b/>
          <w:i w:val="0"/>
        </w:rPr>
        <w:t>&gt;</w:t>
      </w:r>
      <w:r>
        <w:rPr>
          <w:i w:val="0"/>
        </w:rPr>
        <w:t xml:space="preserve"> </w:t>
      </w:r>
      <w:ins w:id="501" w:author="Elena Vio" w:date="2016-04-10T10:20:00Z">
        <w:r w:rsidR="003557AF">
          <w:rPr>
            <w:i w:val="0"/>
          </w:rPr>
          <w:t xml:space="preserve">shall be set </w:t>
        </w:r>
      </w:ins>
      <w:r>
        <w:rPr>
          <w:i w:val="0"/>
        </w:rPr>
        <w:t xml:space="preserve">to </w:t>
      </w:r>
      <w:commentRangeStart w:id="502"/>
      <w:r>
        <w:rPr>
          <w:i w:val="0"/>
        </w:rPr>
        <w:t>“1.2.3.4.5.6.7.8.9.0”.</w:t>
      </w:r>
      <w:commentRangeEnd w:id="502"/>
      <w:r>
        <w:rPr>
          <w:rStyle w:val="Rimandocommento"/>
          <w:i w:val="0"/>
        </w:rPr>
        <w:commentReference w:id="502"/>
      </w:r>
    </w:p>
    <w:p w14:paraId="5AB4ACD9" w14:textId="7E704615" w:rsidR="003557AF" w:rsidRPr="000C2244" w:rsidRDefault="00797A96" w:rsidP="000C2244">
      <w:pPr>
        <w:pStyle w:val="AuthorInstructions"/>
        <w:numPr>
          <w:ilvl w:val="0"/>
          <w:numId w:val="49"/>
        </w:numPr>
        <w:rPr>
          <w:i w:val="0"/>
        </w:rPr>
      </w:pPr>
      <w:del w:id="503" w:author="Elena Vio" w:date="2016-04-10T10:20:00Z">
        <w:r w:rsidRPr="0070073A" w:rsidDel="00C739E4">
          <w:rPr>
            <w:i w:val="0"/>
          </w:rPr>
          <w:delText xml:space="preserve">This transaction does not define </w:delText>
        </w:r>
        <w:r w:rsidDel="00C739E4">
          <w:rPr>
            <w:i w:val="0"/>
          </w:rPr>
          <w:delText xml:space="preserve">further </w:delText>
        </w:r>
        <w:r w:rsidRPr="0070073A" w:rsidDel="00C739E4">
          <w:rPr>
            <w:i w:val="0"/>
          </w:rPr>
          <w:delText>specific requirements for the Header of this message. See ITI TF-3: 5.4</w:delText>
        </w:r>
        <w:r w:rsidR="00967574" w:rsidDel="00C739E4">
          <w:rPr>
            <w:i w:val="0"/>
          </w:rPr>
          <w:delText xml:space="preserve"> </w:delText>
        </w:r>
        <w:r w:rsidR="00967574" w:rsidRPr="000375FA" w:rsidDel="00C739E4">
          <w:rPr>
            <w:i w:val="0"/>
          </w:rPr>
          <w:delText xml:space="preserve">XDW Workflow Content Module </w:delText>
        </w:r>
        <w:r w:rsidRPr="0070073A" w:rsidDel="00C739E4">
          <w:rPr>
            <w:i w:val="0"/>
          </w:rPr>
          <w:delText>for further details</w:delText>
        </w:r>
        <w:r w:rsidDel="00C739E4">
          <w:rPr>
            <w:i w:val="0"/>
          </w:rPr>
          <w:delText>.</w:delText>
        </w:r>
      </w:del>
      <w:proofErr w:type="gramStart"/>
      <w:ins w:id="504" w:author="Elena Vio" w:date="2016-04-10T10:19:00Z">
        <w:r w:rsidR="003557AF">
          <w:rPr>
            <w:i w:val="0"/>
          </w:rPr>
          <w:t>for</w:t>
        </w:r>
        <w:proofErr w:type="gramEnd"/>
        <w:r w:rsidR="003557AF">
          <w:rPr>
            <w:i w:val="0"/>
          </w:rPr>
          <w:t xml:space="preserve"> </w:t>
        </w:r>
        <w:r w:rsidR="003557AF">
          <w:rPr>
            <w:rFonts w:ascii="Courier" w:hAnsi="Courier"/>
            <w:b/>
            <w:i w:val="0"/>
          </w:rPr>
          <w:t>&lt;</w:t>
        </w:r>
        <w:proofErr w:type="spellStart"/>
        <w:r w:rsidR="003557AF">
          <w:rPr>
            <w:rFonts w:ascii="Courier" w:hAnsi="Courier"/>
            <w:b/>
            <w:i w:val="0"/>
          </w:rPr>
          <w:t>TaskList</w:t>
        </w:r>
        <w:proofErr w:type="spellEnd"/>
        <w:r w:rsidR="003557AF">
          <w:rPr>
            <w:rFonts w:ascii="Courier" w:hAnsi="Courier"/>
            <w:b/>
            <w:i w:val="0"/>
          </w:rPr>
          <w:t>&gt;</w:t>
        </w:r>
      </w:ins>
      <w:ins w:id="505" w:author="Elena Vio" w:date="2016-04-10T10:21:00Z">
        <w:r w:rsidR="00C739E4">
          <w:rPr>
            <w:rFonts w:ascii="Courier" w:hAnsi="Courier"/>
            <w:b/>
            <w:i w:val="0"/>
          </w:rPr>
          <w:t xml:space="preserve"> </w:t>
        </w:r>
      </w:ins>
      <w:ins w:id="506" w:author="Elena Vio" w:date="2016-04-10T10:19:00Z">
        <w:r w:rsidR="003557AF">
          <w:rPr>
            <w:i w:val="0"/>
          </w:rPr>
          <w:t>constraints see Section 3.</w:t>
        </w:r>
      </w:ins>
      <w:ins w:id="507" w:author="Elena Vio" w:date="2016-04-10T10:21:00Z">
        <w:r w:rsidR="00F849E8">
          <w:rPr>
            <w:i w:val="0"/>
          </w:rPr>
          <w:t>Y</w:t>
        </w:r>
      </w:ins>
      <w:ins w:id="508" w:author="Elena Vio" w:date="2016-04-10T12:22:00Z">
        <w:r w:rsidR="009E3F00">
          <w:rPr>
            <w:i w:val="0"/>
          </w:rPr>
          <w:t>1</w:t>
        </w:r>
      </w:ins>
      <w:ins w:id="509" w:author="Elena Vio" w:date="2016-04-10T10:19:00Z">
        <w:r w:rsidR="003557AF">
          <w:rPr>
            <w:i w:val="0"/>
          </w:rPr>
          <w:t>.4.1.2.1.1.1</w:t>
        </w:r>
      </w:ins>
    </w:p>
    <w:p w14:paraId="70082712" w14:textId="216F01FD" w:rsidR="002F29F3" w:rsidRPr="001D1D9D" w:rsidRDefault="002F29F3" w:rsidP="002F29F3">
      <w:pPr>
        <w:pStyle w:val="Titolo5"/>
        <w:numPr>
          <w:ilvl w:val="0"/>
          <w:numId w:val="0"/>
        </w:numPr>
      </w:pPr>
      <w:bookmarkStart w:id="510" w:name="_Toc313888831"/>
      <w:r>
        <w:t>3.Y</w:t>
      </w:r>
      <w:ins w:id="511" w:author="Elena Vio" w:date="2016-04-10T10:36:00Z">
        <w:r w:rsidR="009A52C8">
          <w:t>1</w:t>
        </w:r>
      </w:ins>
      <w:r>
        <w:t>.4.1.2.1</w:t>
      </w:r>
      <w:r w:rsidRPr="001D1D9D">
        <w:t>.</w:t>
      </w:r>
      <w:ins w:id="512" w:author="Elena Vio" w:date="2016-04-10T10:35:00Z">
        <w:r w:rsidR="009A52C8">
          <w:t>1.1</w:t>
        </w:r>
      </w:ins>
      <w:del w:id="513" w:author="Elena Vio" w:date="2016-04-10T10:35:00Z">
        <w:r w:rsidDel="009A52C8">
          <w:delText>2</w:delText>
        </w:r>
      </w:del>
      <w:r w:rsidRPr="001D1D9D">
        <w:t xml:space="preserve"> Workflow Document </w:t>
      </w:r>
      <w:r>
        <w:t>taskList</w:t>
      </w:r>
      <w:bookmarkEnd w:id="510"/>
      <w:ins w:id="514" w:author="Elena Vio" w:date="2016-04-10T10:35:00Z">
        <w:r w:rsidR="009A52C8">
          <w:t xml:space="preserve"> Element</w:t>
        </w:r>
      </w:ins>
    </w:p>
    <w:p w14:paraId="46131C6A" w14:textId="77777777" w:rsidR="00F849E8" w:rsidRDefault="00F849E8" w:rsidP="00F849E8">
      <w:pPr>
        <w:pStyle w:val="Corpodeltesto"/>
        <w:rPr>
          <w:ins w:id="515" w:author="Elena Vio" w:date="2016-04-10T10:22:00Z"/>
        </w:rPr>
      </w:pPr>
      <w:bookmarkStart w:id="516" w:name="_Toc313888832"/>
      <w:ins w:id="517" w:author="Elena Vio" w:date="2016-04-10T10:22:00Z">
        <w:r w:rsidRPr="0070073A">
          <w:t>Th</w:t>
        </w:r>
        <w:r>
          <w:t>is element shall be structured according to ITI TF-3</w:t>
        </w:r>
        <w:proofErr w:type="gramStart"/>
        <w:r>
          <w:t>:5.4.2.3</w:t>
        </w:r>
        <w:proofErr w:type="gramEnd"/>
        <w:r>
          <w:t xml:space="preserve"> “</w:t>
        </w:r>
        <w:r w:rsidRPr="000F4B84">
          <w:t>XDW Workflow Document Elements from the OASIS Human Task</w:t>
        </w:r>
        <w:r>
          <w:t xml:space="preserve">,” with the additional constraints specified below. </w:t>
        </w:r>
      </w:ins>
    </w:p>
    <w:p w14:paraId="6635EE44" w14:textId="31748240" w:rsidR="00F849E8" w:rsidRPr="00A83835" w:rsidRDefault="00F849E8" w:rsidP="00F849E8">
      <w:pPr>
        <w:pStyle w:val="Corpodeltesto"/>
        <w:rPr>
          <w:ins w:id="518" w:author="Elena Vio" w:date="2016-04-10T10:22:00Z"/>
        </w:rPr>
      </w:pPr>
      <w:ins w:id="519" w:author="Elena Vio" w:date="2016-04-10T10:22:00Z">
        <w:r>
          <w:t xml:space="preserve">The </w:t>
        </w:r>
        <w:r w:rsidR="00A83835">
          <w:t>HT</w:t>
        </w:r>
        <w:r>
          <w:t xml:space="preserve"> Requester shall put in the </w:t>
        </w:r>
        <w:r w:rsidRPr="00B60EB2">
          <w:rPr>
            <w:rFonts w:ascii="Courier" w:hAnsi="Courier"/>
            <w:b/>
          </w:rPr>
          <w:t>&lt;</w:t>
        </w:r>
        <w:proofErr w:type="spellStart"/>
        <w:r>
          <w:rPr>
            <w:rFonts w:ascii="Courier" w:hAnsi="Courier"/>
            <w:b/>
          </w:rPr>
          <w:t>T</w:t>
        </w:r>
        <w:r w:rsidRPr="00B60EB2">
          <w:rPr>
            <w:rFonts w:ascii="Courier" w:hAnsi="Courier"/>
            <w:b/>
          </w:rPr>
          <w:t>askList</w:t>
        </w:r>
        <w:proofErr w:type="spellEnd"/>
        <w:r w:rsidRPr="00B60EB2">
          <w:rPr>
            <w:rFonts w:ascii="Courier" w:hAnsi="Courier"/>
            <w:b/>
          </w:rPr>
          <w:t>&gt;</w:t>
        </w:r>
        <w:r>
          <w:t xml:space="preserve"> element: </w:t>
        </w:r>
      </w:ins>
    </w:p>
    <w:p w14:paraId="1106D1E9" w14:textId="42D6F457" w:rsidR="00A83835" w:rsidRPr="00A83835" w:rsidRDefault="00A83835" w:rsidP="00F849E8">
      <w:pPr>
        <w:pStyle w:val="Corpodeltesto"/>
        <w:numPr>
          <w:ilvl w:val="0"/>
          <w:numId w:val="51"/>
        </w:numPr>
        <w:rPr>
          <w:ins w:id="520" w:author="Elena Vio" w:date="2016-04-10T10:27:00Z"/>
        </w:rPr>
      </w:pPr>
      <w:ins w:id="521" w:author="Elena Vio" w:date="2016-04-10T10:27:00Z">
        <w:r w:rsidRPr="00A83835">
          <w:t>I</w:t>
        </w:r>
        <w:r w:rsidRPr="000C2244">
          <w:t>f</w:t>
        </w:r>
        <w:r>
          <w:t xml:space="preserve"> </w:t>
        </w:r>
      </w:ins>
      <w:ins w:id="522" w:author="Elena Vio" w:date="2016-04-10T10:28:00Z">
        <w:r>
          <w:t xml:space="preserve">Heart Team Workflow Document is </w:t>
        </w:r>
      </w:ins>
      <w:ins w:id="523" w:author="Elena Vio" w:date="2016-04-10T10:32:00Z">
        <w:r w:rsidR="007C32C7">
          <w:t>been creating</w:t>
        </w:r>
      </w:ins>
      <w:ins w:id="524" w:author="Elena Vio" w:date="2016-04-10T10:28:00Z">
        <w:r>
          <w:t xml:space="preserve"> and assignment</w:t>
        </w:r>
      </w:ins>
      <w:ins w:id="525" w:author="Elena Vio" w:date="2016-04-10T10:29:00Z">
        <w:r>
          <w:t>s</w:t>
        </w:r>
      </w:ins>
      <w:ins w:id="526" w:author="Elena Vio" w:date="2016-04-10T10:28:00Z">
        <w:r>
          <w:t xml:space="preserve"> aren’t </w:t>
        </w:r>
      </w:ins>
      <w:ins w:id="527" w:author="Elena Vio" w:date="2016-04-10T10:29:00Z">
        <w:r>
          <w:t xml:space="preserve">yet done, a required </w:t>
        </w:r>
      </w:ins>
      <w:ins w:id="528" w:author="Elena Vio" w:date="2016-04-10T10:30:00Z">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HT Request task.  See Section 3.Y.4.1.2.1.1.1.1</w:t>
        </w:r>
      </w:ins>
    </w:p>
    <w:p w14:paraId="3E0285CA" w14:textId="59B710E6" w:rsidR="00F849E8" w:rsidRPr="00B60EB2" w:rsidRDefault="00F849E8" w:rsidP="00F849E8">
      <w:pPr>
        <w:pStyle w:val="Corpodeltesto"/>
        <w:numPr>
          <w:ilvl w:val="0"/>
          <w:numId w:val="51"/>
        </w:numPr>
        <w:rPr>
          <w:ins w:id="529" w:author="Elena Vio" w:date="2016-04-10T10:22:00Z"/>
          <w:i/>
        </w:rPr>
      </w:pPr>
      <w:ins w:id="530" w:author="Elena Vio" w:date="2016-04-10T10:22:00Z">
        <w:r>
          <w:t xml:space="preserve">A required </w:t>
        </w:r>
        <w:r w:rsidRPr="00B60EB2">
          <w:rPr>
            <w:rFonts w:ascii="Courier" w:hAnsi="Courier"/>
            <w:b/>
          </w:rPr>
          <w:t>&lt;</w:t>
        </w:r>
        <w:proofErr w:type="spellStart"/>
        <w:r w:rsidRPr="00B60EB2">
          <w:rPr>
            <w:rFonts w:ascii="Courier" w:hAnsi="Courier"/>
            <w:b/>
          </w:rPr>
          <w:t>XDWTask</w:t>
        </w:r>
        <w:proofErr w:type="spellEnd"/>
        <w:r w:rsidRPr="00B60EB2">
          <w:rPr>
            <w:rFonts w:ascii="Courier" w:hAnsi="Courier"/>
            <w:b/>
          </w:rPr>
          <w:t>&gt;</w:t>
        </w:r>
        <w:r>
          <w:t xml:space="preserve"> child element that represents the </w:t>
        </w:r>
      </w:ins>
      <w:ins w:id="531" w:author="Elena Vio" w:date="2016-04-10T10:23:00Z">
        <w:r w:rsidR="00A83835">
          <w:t xml:space="preserve">HT </w:t>
        </w:r>
      </w:ins>
      <w:ins w:id="532" w:author="Elena Vio" w:date="2016-04-10T10:27:00Z">
        <w:r w:rsidR="00A83835">
          <w:t>Lead</w:t>
        </w:r>
      </w:ins>
      <w:ins w:id="533" w:author="Elena Vio" w:date="2016-04-10T10:22:00Z">
        <w:r>
          <w:t xml:space="preserve"> task.</w:t>
        </w:r>
        <w:r w:rsidR="00A83835">
          <w:t xml:space="preserve">  See Section 3.Y.4.1.2.1.1.1.2</w:t>
        </w:r>
        <w:r>
          <w:t xml:space="preserve"> </w:t>
        </w:r>
      </w:ins>
    </w:p>
    <w:p w14:paraId="24A80D5C" w14:textId="77777777" w:rsidR="00F849E8" w:rsidRPr="00AF2757" w:rsidRDefault="00F849E8" w:rsidP="00F849E8">
      <w:pPr>
        <w:pStyle w:val="Corpodeltesto"/>
        <w:rPr>
          <w:ins w:id="534" w:author="Elena Vio" w:date="2016-04-10T10:22:00Z"/>
          <w:i/>
        </w:rPr>
      </w:pPr>
      <w:ins w:id="535" w:author="Elena Vio" w:date="2016-04-10T10:22:00Z">
        <w:r>
          <w:lastRenderedPageBreak/>
          <w:t xml:space="preserve">Further requirements are defined in the next sections.  </w:t>
        </w:r>
      </w:ins>
    </w:p>
    <w:p w14:paraId="54BB0421" w14:textId="4463BBEC" w:rsidR="00982E86" w:rsidDel="00A83835" w:rsidRDefault="00982E86" w:rsidP="00982E86">
      <w:pPr>
        <w:pStyle w:val="AuthorInstructions"/>
        <w:rPr>
          <w:del w:id="536" w:author="Elena Vio" w:date="2016-04-10T10:30:00Z"/>
          <w:i w:val="0"/>
        </w:rPr>
      </w:pPr>
      <w:del w:id="537" w:author="Elena Vio" w:date="2016-04-10T10:30:00Z">
        <w:r w:rsidRPr="0070073A" w:rsidDel="00A83835">
          <w:rPr>
            <w:i w:val="0"/>
          </w:rPr>
          <w:delText>Th</w:delText>
        </w:r>
        <w:r w:rsidDel="00A83835">
          <w:rPr>
            <w:i w:val="0"/>
          </w:rPr>
          <w:delText xml:space="preserve">is taskList is structured in accordance to the XDW (Cross-Enterprise Document Workflow) profile, with the following additional constraints: </w:delText>
        </w:r>
      </w:del>
    </w:p>
    <w:p w14:paraId="6E3DC9E8" w14:textId="7CC32059" w:rsidR="00EF6F0E" w:rsidDel="00A83835" w:rsidRDefault="00EF6F0E" w:rsidP="00982E86">
      <w:pPr>
        <w:pStyle w:val="AuthorInstructions"/>
        <w:rPr>
          <w:del w:id="538" w:author="Elena Vio" w:date="2016-04-10T10:30:00Z"/>
          <w:i w:val="0"/>
        </w:rPr>
      </w:pPr>
      <w:del w:id="539" w:author="Elena Vio" w:date="2016-04-10T10:30:00Z">
        <w:r w:rsidDel="00A83835">
          <w:rPr>
            <w:i w:val="0"/>
          </w:rPr>
          <w:delText>If the HT Manager actor is able to identify a Remote Read Performer to be assigned:</w:delText>
        </w:r>
      </w:del>
    </w:p>
    <w:p w14:paraId="4E2D4874" w14:textId="3AF438AF" w:rsidR="00EF6F0E" w:rsidRPr="00143EC7" w:rsidDel="00A83835" w:rsidRDefault="00EF6F0E" w:rsidP="00EF6F0E">
      <w:pPr>
        <w:pStyle w:val="AuthorInstructions"/>
        <w:numPr>
          <w:ilvl w:val="0"/>
          <w:numId w:val="45"/>
        </w:numPr>
        <w:rPr>
          <w:del w:id="540" w:author="Elena Vio" w:date="2016-04-10T10:30:00Z"/>
          <w:i w:val="0"/>
        </w:rPr>
      </w:pPr>
      <w:del w:id="541" w:author="Elena Vio" w:date="2016-04-10T10:30:00Z">
        <w:r w:rsidDel="00A83835">
          <w:rPr>
            <w:i w:val="0"/>
          </w:rPr>
          <w:delText xml:space="preserve">If the previous version of the </w:delText>
        </w:r>
      </w:del>
      <w:del w:id="542" w:author="Elena Vio" w:date="2016-04-10T10:25:00Z">
        <w:r w:rsidDel="00A83835">
          <w:rPr>
            <w:i w:val="0"/>
          </w:rPr>
          <w:delText>w</w:delText>
        </w:r>
      </w:del>
      <w:del w:id="543" w:author="Elena Vio" w:date="2016-04-10T10:30:00Z">
        <w:r w:rsidDel="00A83835">
          <w:rPr>
            <w:i w:val="0"/>
          </w:rPr>
          <w:delText xml:space="preserve">orkflow </w:delText>
        </w:r>
      </w:del>
      <w:del w:id="544" w:author="Elena Vio" w:date="2016-04-10T10:25:00Z">
        <w:r w:rsidDel="00A83835">
          <w:rPr>
            <w:i w:val="0"/>
          </w:rPr>
          <w:delText>d</w:delText>
        </w:r>
      </w:del>
      <w:del w:id="545" w:author="Elena Vio" w:date="2016-04-10T10:30:00Z">
        <w:r w:rsidDel="00A83835">
          <w:rPr>
            <w:i w:val="0"/>
          </w:rPr>
          <w:delText xml:space="preserve">ocument have HT Request task and a HT Lead task in EXITED status, the </w:delText>
        </w:r>
      </w:del>
      <w:del w:id="546" w:author="Elena Vio" w:date="2016-04-10T10:26:00Z">
        <w:r w:rsidDel="00A83835">
          <w:rPr>
            <w:i w:val="0"/>
          </w:rPr>
          <w:delText xml:space="preserve">Sender </w:delText>
        </w:r>
      </w:del>
      <w:del w:id="547" w:author="Elena Vio" w:date="2016-04-10T10:30:00Z">
        <w:r w:rsidDel="00A83835">
          <w:rPr>
            <w:i w:val="0"/>
          </w:rPr>
          <w:delText xml:space="preserve">shall add an HT Lead task as child element </w:delText>
        </w:r>
        <w:r w:rsidRPr="0070073A" w:rsidDel="00A83835">
          <w:rPr>
            <w:rFonts w:ascii="Courier" w:hAnsi="Courier"/>
            <w:b/>
            <w:i w:val="0"/>
          </w:rPr>
          <w:delText>&lt;XDWTask&gt;</w:delText>
        </w:r>
        <w:r w:rsidDel="00A83835">
          <w:rPr>
            <w:rFonts w:ascii="Courier" w:hAnsi="Courier"/>
            <w:b/>
            <w:i w:val="0"/>
          </w:rPr>
          <w:delText xml:space="preserve"> </w:delText>
        </w:r>
        <w:r w:rsidDel="00A83835">
          <w:rPr>
            <w:i w:val="0"/>
          </w:rPr>
          <w:delText xml:space="preserve">to the  </w:delText>
        </w:r>
        <w:r w:rsidRPr="0070073A" w:rsidDel="00A83835">
          <w:rPr>
            <w:rFonts w:ascii="Courier" w:hAnsi="Courier"/>
            <w:b/>
            <w:i w:val="0"/>
          </w:rPr>
          <w:delText xml:space="preserve">&lt;taskList&gt; </w:delText>
        </w:r>
        <w:r w:rsidDel="00A83835">
          <w:rPr>
            <w:i w:val="0"/>
          </w:rPr>
          <w:delText>element;</w:delText>
        </w:r>
      </w:del>
    </w:p>
    <w:p w14:paraId="259A527D" w14:textId="056E13FE" w:rsidR="00982E86" w:rsidRPr="00672ED1" w:rsidDel="00A83835" w:rsidRDefault="00EF6F0E" w:rsidP="00672ED1">
      <w:pPr>
        <w:pStyle w:val="AuthorInstructions"/>
        <w:numPr>
          <w:ilvl w:val="0"/>
          <w:numId w:val="44"/>
        </w:numPr>
        <w:rPr>
          <w:del w:id="548" w:author="Elena Vio" w:date="2016-04-10T10:30:00Z"/>
          <w:i w:val="0"/>
        </w:rPr>
      </w:pPr>
      <w:del w:id="549" w:author="Elena Vio" w:date="2016-04-10T10:30:00Z">
        <w:r w:rsidDel="00A83835">
          <w:rPr>
            <w:i w:val="0"/>
          </w:rPr>
          <w:delText>Else, t</w:delText>
        </w:r>
        <w:r w:rsidR="00982E86" w:rsidDel="00A83835">
          <w:rPr>
            <w:i w:val="0"/>
          </w:rPr>
          <w:delText xml:space="preserve">he </w:delText>
        </w:r>
        <w:r w:rsidR="00982E86" w:rsidRPr="0070073A" w:rsidDel="00A83835">
          <w:rPr>
            <w:rFonts w:ascii="Courier" w:hAnsi="Courier"/>
            <w:b/>
            <w:i w:val="0"/>
          </w:rPr>
          <w:delText xml:space="preserve">&lt;taskList&gt; </w:delText>
        </w:r>
        <w:r w:rsidR="00982E86" w:rsidDel="00A83835">
          <w:rPr>
            <w:i w:val="0"/>
          </w:rPr>
          <w:delText xml:space="preserve">element shall have two child element </w:delText>
        </w:r>
        <w:r w:rsidR="00982E86" w:rsidRPr="0070073A" w:rsidDel="00A83835">
          <w:rPr>
            <w:rFonts w:ascii="Courier" w:hAnsi="Courier"/>
            <w:b/>
            <w:i w:val="0"/>
          </w:rPr>
          <w:delText>&lt;XDWTask&gt;</w:delText>
        </w:r>
        <w:r w:rsidDel="00A83835">
          <w:rPr>
            <w:i w:val="0"/>
          </w:rPr>
          <w:delText>: HT Request task and HT Lead task</w:delText>
        </w:r>
      </w:del>
    </w:p>
    <w:p w14:paraId="40C06442" w14:textId="48650814" w:rsidR="002F29F3" w:rsidRPr="001D1D9D" w:rsidRDefault="002F29F3" w:rsidP="002F29F3">
      <w:pPr>
        <w:pStyle w:val="Titolo5"/>
        <w:numPr>
          <w:ilvl w:val="0"/>
          <w:numId w:val="0"/>
        </w:numPr>
      </w:pPr>
      <w:r>
        <w:t>3.Y</w:t>
      </w:r>
      <w:ins w:id="550" w:author="Elena Vio" w:date="2016-04-10T10:36:00Z">
        <w:r w:rsidR="009A52C8">
          <w:t>1</w:t>
        </w:r>
      </w:ins>
      <w:r>
        <w:t>.4.1.2.1</w:t>
      </w:r>
      <w:r w:rsidRPr="001D1D9D">
        <w:t>.</w:t>
      </w:r>
      <w:ins w:id="551" w:author="Elena Vio" w:date="2016-04-10T10:36:00Z">
        <w:r w:rsidR="009A52C8">
          <w:t>1.1.1</w:t>
        </w:r>
      </w:ins>
      <w:del w:id="552" w:author="Elena Vio" w:date="2016-04-10T10:36:00Z">
        <w:r w:rsidDel="009A52C8">
          <w:delText>3</w:delText>
        </w:r>
      </w:del>
      <w:r w:rsidRPr="001D1D9D">
        <w:t xml:space="preserve"> </w:t>
      </w:r>
      <w:ins w:id="553" w:author="Elena Vio" w:date="2016-04-10T10:32:00Z">
        <w:r w:rsidR="009A52C8">
          <w:t xml:space="preserve">XDW </w:t>
        </w:r>
      </w:ins>
      <w:r>
        <w:t>Task “</w:t>
      </w:r>
      <w:r w:rsidR="00982B7B">
        <w:t>HT Request</w:t>
      </w:r>
      <w:r>
        <w:t>”</w:t>
      </w:r>
      <w:bookmarkEnd w:id="516"/>
    </w:p>
    <w:p w14:paraId="7EC97BE2" w14:textId="6D23D8EF" w:rsidR="00F22A9C" w:rsidRDefault="00982E86" w:rsidP="00F22A9C">
      <w:pPr>
        <w:pStyle w:val="AuthorInstructions"/>
        <w:rPr>
          <w:ins w:id="554" w:author="Elena Vio" w:date="2016-04-10T10:38:00Z"/>
          <w:i w:val="0"/>
        </w:rPr>
      </w:pPr>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w:t>
      </w:r>
      <w:ins w:id="555" w:author="Elena Vio" w:date="2016-04-10T10:36:00Z">
        <w:r w:rsidR="00F22A9C">
          <w:rPr>
            <w:i w:val="0"/>
          </w:rPr>
          <w:t xml:space="preserve">sub </w:t>
        </w:r>
      </w:ins>
      <w:r>
        <w:rPr>
          <w:i w:val="0"/>
        </w:rPr>
        <w:t xml:space="preserve">element </w:t>
      </w:r>
      <w:ins w:id="556" w:author="Elena Vio" w:date="2016-04-10T10:37:00Z">
        <w:r w:rsidR="00F22A9C" w:rsidRPr="00B60EB2">
          <w:rPr>
            <w:rFonts w:ascii="Courier" w:hAnsi="Courier"/>
            <w:b/>
            <w:i w:val="0"/>
          </w:rPr>
          <w:t>&lt;</w:t>
        </w:r>
        <w:proofErr w:type="spellStart"/>
        <w:r w:rsidR="00F22A9C" w:rsidRPr="00B60EB2">
          <w:rPr>
            <w:rFonts w:ascii="Courier" w:hAnsi="Courier"/>
            <w:b/>
            <w:i w:val="0"/>
          </w:rPr>
          <w:t>taskDetails</w:t>
        </w:r>
        <w:proofErr w:type="spellEnd"/>
        <w:proofErr w:type="gramStart"/>
        <w:r w:rsidR="00F22A9C" w:rsidRPr="00B60EB2">
          <w:rPr>
            <w:rFonts w:ascii="Courier" w:hAnsi="Courier"/>
            <w:b/>
            <w:i w:val="0"/>
          </w:rPr>
          <w:t>&gt;</w:t>
        </w:r>
        <w:r w:rsidR="00F22A9C">
          <w:rPr>
            <w:i w:val="0"/>
          </w:rPr>
          <w:t xml:space="preserve">  describes</w:t>
        </w:r>
        <w:proofErr w:type="gramEnd"/>
        <w:r w:rsidR="00F22A9C">
          <w:rPr>
            <w:i w:val="0"/>
          </w:rPr>
          <w:t xml:space="preserve"> the HT Request task details:</w:t>
        </w:r>
      </w:ins>
    </w:p>
    <w:p w14:paraId="1853FBBD" w14:textId="77777777" w:rsidR="00F22A9C" w:rsidRDefault="00982E86" w:rsidP="000C2244">
      <w:pPr>
        <w:pStyle w:val="AuthorInstructions"/>
        <w:numPr>
          <w:ilvl w:val="0"/>
          <w:numId w:val="49"/>
        </w:numPr>
        <w:rPr>
          <w:ins w:id="557" w:author="Elena Vio" w:date="2016-04-10T10:38:00Z"/>
          <w:i w:val="0"/>
        </w:rPr>
      </w:pPr>
      <w:del w:id="558" w:author="Elena Vio" w:date="2016-04-10T10:38:00Z">
        <w:r w:rsidDel="00F22A9C">
          <w:rPr>
            <w:i w:val="0"/>
          </w:rPr>
          <w:delText xml:space="preserve">shall have a </w:delText>
        </w:r>
        <w:r w:rsidRPr="0070073A" w:rsidDel="00F22A9C">
          <w:rPr>
            <w:rFonts w:ascii="Courier" w:hAnsi="Courier"/>
            <w:b/>
            <w:i w:val="0"/>
          </w:rPr>
          <w:delText>taskData/taskDetails/</w:delText>
        </w:r>
      </w:del>
      <w:proofErr w:type="gramStart"/>
      <w:ins w:id="559" w:author="Elena Vio" w:date="2016-04-10T10:38:00Z">
        <w:r w:rsidR="00F22A9C">
          <w:rPr>
            <w:i w:val="0"/>
          </w:rPr>
          <w:t>the</w:t>
        </w:r>
        <w:proofErr w:type="gramEnd"/>
        <w:r w:rsidR="00F22A9C">
          <w:rPr>
            <w:i w:val="0"/>
          </w:rPr>
          <w:t xml:space="preserve"> &lt;</w:t>
        </w:r>
      </w:ins>
      <w:proofErr w:type="spellStart"/>
      <w:r w:rsidRPr="0070073A">
        <w:rPr>
          <w:rFonts w:ascii="Courier" w:hAnsi="Courier"/>
          <w:b/>
          <w:i w:val="0"/>
        </w:rPr>
        <w:t>taskType</w:t>
      </w:r>
      <w:proofErr w:type="spellEnd"/>
      <w:ins w:id="560" w:author="Elena Vio" w:date="2016-04-10T10:38:00Z">
        <w:r w:rsidR="00F22A9C">
          <w:rPr>
            <w:rFonts w:ascii="Courier" w:hAnsi="Courier"/>
            <w:b/>
            <w:i w:val="0"/>
          </w:rPr>
          <w:t>&gt;</w:t>
        </w:r>
      </w:ins>
      <w:r w:rsidRPr="0070073A">
        <w:rPr>
          <w:i w:val="0"/>
        </w:rPr>
        <w:t xml:space="preserve"> </w:t>
      </w:r>
      <w:r>
        <w:rPr>
          <w:i w:val="0"/>
        </w:rPr>
        <w:t xml:space="preserve">child element </w:t>
      </w:r>
      <w:ins w:id="561" w:author="Elena Vio" w:date="2016-04-10T10:38:00Z">
        <w:r w:rsidR="00F22A9C">
          <w:rPr>
            <w:i w:val="0"/>
          </w:rPr>
          <w:t>shall have the</w:t>
        </w:r>
      </w:ins>
      <w:del w:id="562" w:author="Elena Vio" w:date="2016-04-10T10:38:00Z">
        <w:r w:rsidRPr="0070073A" w:rsidDel="00F22A9C">
          <w:rPr>
            <w:i w:val="0"/>
          </w:rPr>
          <w:delText>with</w:delText>
        </w:r>
      </w:del>
      <w:r w:rsidRPr="0070073A">
        <w:rPr>
          <w:i w:val="0"/>
        </w:rPr>
        <w:t xml:space="preserve"> value “</w:t>
      </w:r>
      <w:r>
        <w:rPr>
          <w:i w:val="0"/>
        </w:rPr>
        <w:t>HT Request</w:t>
      </w:r>
      <w:r w:rsidRPr="0070073A">
        <w:rPr>
          <w:i w:val="0"/>
        </w:rPr>
        <w:t>”</w:t>
      </w:r>
      <w:r>
        <w:rPr>
          <w:i w:val="0"/>
        </w:rPr>
        <w:t xml:space="preserve"> </w:t>
      </w:r>
    </w:p>
    <w:p w14:paraId="64F709DB" w14:textId="03061E84" w:rsidR="00982E86" w:rsidRDefault="00982E86" w:rsidP="000C2244">
      <w:pPr>
        <w:pStyle w:val="AuthorInstructions"/>
        <w:numPr>
          <w:ilvl w:val="0"/>
          <w:numId w:val="49"/>
        </w:numPr>
        <w:rPr>
          <w:i w:val="0"/>
        </w:rPr>
      </w:pPr>
      <w:del w:id="563" w:author="Elena Vio" w:date="2016-04-10T10:38:00Z">
        <w:r w:rsidDel="00F22A9C">
          <w:rPr>
            <w:i w:val="0"/>
          </w:rPr>
          <w:delText xml:space="preserve">and a </w:delText>
        </w:r>
        <w:r w:rsidRPr="00D9419B" w:rsidDel="00F22A9C">
          <w:rPr>
            <w:rFonts w:ascii="Courier" w:hAnsi="Courier"/>
            <w:b/>
            <w:i w:val="0"/>
          </w:rPr>
          <w:delText>taskData/taskDetails/</w:delText>
        </w:r>
      </w:del>
      <w:proofErr w:type="gramStart"/>
      <w:ins w:id="564" w:author="Elena Vio" w:date="2016-04-10T10:38:00Z">
        <w:r w:rsidR="00F22A9C">
          <w:rPr>
            <w:i w:val="0"/>
          </w:rPr>
          <w:t>the</w:t>
        </w:r>
        <w:proofErr w:type="gramEnd"/>
        <w:r w:rsidR="00F22A9C">
          <w:rPr>
            <w:i w:val="0"/>
          </w:rPr>
          <w:t xml:space="preserve"> </w:t>
        </w:r>
      </w:ins>
      <w:ins w:id="565" w:author="Elena Vio" w:date="2016-04-10T10:39:00Z">
        <w:r w:rsidR="00F22A9C">
          <w:rPr>
            <w:i w:val="0"/>
          </w:rPr>
          <w:t>&lt;</w:t>
        </w:r>
      </w:ins>
      <w:r>
        <w:rPr>
          <w:rFonts w:ascii="Courier" w:hAnsi="Courier"/>
          <w:b/>
          <w:i w:val="0"/>
        </w:rPr>
        <w:t>status</w:t>
      </w:r>
      <w:ins w:id="566" w:author="Elena Vio" w:date="2016-04-10T10:39:00Z">
        <w:r w:rsidR="00F22A9C">
          <w:rPr>
            <w:rFonts w:ascii="Courier" w:hAnsi="Courier"/>
            <w:b/>
            <w:i w:val="0"/>
          </w:rPr>
          <w:t>&gt;</w:t>
        </w:r>
      </w:ins>
      <w:r>
        <w:rPr>
          <w:rFonts w:ascii="Courier" w:hAnsi="Courier"/>
          <w:b/>
          <w:i w:val="0"/>
        </w:rPr>
        <w:t xml:space="preserve"> </w:t>
      </w:r>
      <w:r w:rsidRPr="0070073A">
        <w:rPr>
          <w:i w:val="0"/>
        </w:rPr>
        <w:t>child element</w:t>
      </w:r>
      <w:ins w:id="567" w:author="Elena Vio" w:date="2016-04-10T10:39:00Z">
        <w:r w:rsidR="00F22A9C">
          <w:rPr>
            <w:i w:val="0"/>
          </w:rPr>
          <w:t xml:space="preserve"> shall have the</w:t>
        </w:r>
        <w:r w:rsidR="00F22A9C">
          <w:rPr>
            <w:rFonts w:ascii="Courier" w:hAnsi="Courier"/>
            <w:b/>
            <w:i w:val="0"/>
          </w:rPr>
          <w:t xml:space="preserve"> </w:t>
        </w:r>
      </w:ins>
      <w:del w:id="568" w:author="Elena Vio" w:date="2016-04-10T10:39:00Z">
        <w:r w:rsidDel="00F22A9C">
          <w:rPr>
            <w:rFonts w:ascii="Courier" w:hAnsi="Courier"/>
            <w:b/>
            <w:i w:val="0"/>
          </w:rPr>
          <w:delText xml:space="preserve"> </w:delText>
        </w:r>
        <w:r w:rsidRPr="0070073A" w:rsidDel="00F22A9C">
          <w:rPr>
            <w:rFonts w:eastAsia="?l?r ??’c"/>
            <w:i w:val="0"/>
          </w:rPr>
          <w:delText xml:space="preserve">with </w:delText>
        </w:r>
      </w:del>
      <w:r w:rsidRPr="0070073A">
        <w:rPr>
          <w:rFonts w:eastAsia="?l?r ??’c"/>
          <w:i w:val="0"/>
        </w:rPr>
        <w:t>value “COMPLETED”</w:t>
      </w:r>
      <w:r>
        <w:rPr>
          <w:i w:val="0"/>
        </w:rPr>
        <w:t>.</w:t>
      </w:r>
      <w:r w:rsidRPr="0070073A">
        <w:rPr>
          <w:i w:val="0"/>
        </w:rPr>
        <w:t xml:space="preserve"> </w:t>
      </w:r>
    </w:p>
    <w:p w14:paraId="74420633" w14:textId="2C4C83F0" w:rsidR="00982E86" w:rsidRPr="000375FA" w:rsidDel="00F14090" w:rsidRDefault="00982E86" w:rsidP="00982E86">
      <w:pPr>
        <w:pStyle w:val="AuthorInstructions"/>
        <w:rPr>
          <w:del w:id="569" w:author="Elena Vio" w:date="2016-04-10T10:39:00Z"/>
          <w:i w:val="0"/>
          <w:strike/>
        </w:rPr>
      </w:pPr>
      <w:del w:id="570" w:author="Elena Vio" w:date="2016-04-10T10:39:00Z">
        <w:r w:rsidRPr="000375FA" w:rsidDel="00F14090">
          <w:rPr>
            <w:i w:val="0"/>
            <w:strike/>
          </w:rPr>
          <w:delText xml:space="preserve">The HT Requester shall set the value of the element </w:delText>
        </w:r>
        <w:r w:rsidRPr="000375FA" w:rsidDel="00F14090">
          <w:rPr>
            <w:rFonts w:ascii="Courier" w:hAnsi="Courier"/>
            <w:b/>
            <w:i w:val="0"/>
            <w:strike/>
          </w:rPr>
          <w:delText xml:space="preserve">taskData/taskDetails/priority </w:delText>
        </w:r>
        <w:r w:rsidRPr="000375FA" w:rsidDel="00F14090">
          <w:rPr>
            <w:i w:val="0"/>
            <w:strike/>
          </w:rPr>
          <w:delText xml:space="preserve">based on the urgency of the Read Request referenced. The following mapping represents the default value set for priority: </w:delText>
        </w:r>
      </w:del>
    </w:p>
    <w:p w14:paraId="23F4C518" w14:textId="3D0F80EA" w:rsidR="00982E86" w:rsidRPr="000375FA" w:rsidDel="00F14090" w:rsidRDefault="00982E86" w:rsidP="00982E86">
      <w:pPr>
        <w:pStyle w:val="AuthorInstructions"/>
        <w:numPr>
          <w:ilvl w:val="0"/>
          <w:numId w:val="38"/>
        </w:numPr>
        <w:rPr>
          <w:del w:id="571" w:author="Elena Vio" w:date="2016-04-10T10:39:00Z"/>
          <w:i w:val="0"/>
          <w:strike/>
        </w:rPr>
      </w:pPr>
      <w:del w:id="572" w:author="Elena Vio" w:date="2016-04-10T10:39:00Z">
        <w:r w:rsidRPr="000375FA" w:rsidDel="00F14090">
          <w:rPr>
            <w:i w:val="0"/>
            <w:strike/>
          </w:rPr>
          <w:delText>“1”: Emergency (equivalent to “1” HL7 v2 priorityCode)</w:delText>
        </w:r>
      </w:del>
    </w:p>
    <w:p w14:paraId="0039F939" w14:textId="16D15AE4" w:rsidR="00982E86" w:rsidRPr="000375FA" w:rsidDel="00F14090" w:rsidRDefault="00982E86" w:rsidP="00982E86">
      <w:pPr>
        <w:pStyle w:val="AuthorInstructions"/>
        <w:numPr>
          <w:ilvl w:val="0"/>
          <w:numId w:val="38"/>
        </w:numPr>
        <w:rPr>
          <w:del w:id="573" w:author="Elena Vio" w:date="2016-04-10T10:39:00Z"/>
          <w:i w:val="0"/>
          <w:strike/>
        </w:rPr>
      </w:pPr>
      <w:del w:id="574" w:author="Elena Vio" w:date="2016-04-10T10:39:00Z">
        <w:r w:rsidRPr="000375FA" w:rsidDel="00F14090">
          <w:rPr>
            <w:i w:val="0"/>
            <w:strike/>
          </w:rPr>
          <w:delText>“5”: Urgent (equivalent to “2” HL7 v2 priorityCode)</w:delText>
        </w:r>
      </w:del>
    </w:p>
    <w:p w14:paraId="4B1AA878" w14:textId="7898940C" w:rsidR="00982E86" w:rsidRPr="000375FA" w:rsidDel="00F14090" w:rsidRDefault="00982E86" w:rsidP="00982E86">
      <w:pPr>
        <w:pStyle w:val="AuthorInstructions"/>
        <w:numPr>
          <w:ilvl w:val="0"/>
          <w:numId w:val="38"/>
        </w:numPr>
        <w:rPr>
          <w:del w:id="575" w:author="Elena Vio" w:date="2016-04-10T10:39:00Z"/>
          <w:i w:val="0"/>
          <w:strike/>
        </w:rPr>
      </w:pPr>
      <w:del w:id="576" w:author="Elena Vio" w:date="2016-04-10T10:39:00Z">
        <w:r w:rsidRPr="000375FA" w:rsidDel="00F14090">
          <w:rPr>
            <w:i w:val="0"/>
            <w:strike/>
          </w:rPr>
          <w:delText>“9”: Elective (equivalent to “3” HL7 v2 priorityCode)</w:delText>
        </w:r>
      </w:del>
    </w:p>
    <w:p w14:paraId="58BDD63D" w14:textId="621A1EA6" w:rsidR="00982E86" w:rsidRPr="000375FA" w:rsidDel="00F14090" w:rsidRDefault="00982E86" w:rsidP="00982E86">
      <w:pPr>
        <w:pStyle w:val="AuthorInstructions"/>
        <w:ind w:left="720"/>
        <w:rPr>
          <w:del w:id="577" w:author="Elena Vio" w:date="2016-04-10T10:39:00Z"/>
          <w:i w:val="0"/>
          <w:strike/>
        </w:rPr>
      </w:pPr>
      <w:del w:id="578" w:author="Elena Vio" w:date="2016-04-10T10:39:00Z">
        <w:r w:rsidRPr="000375FA" w:rsidDel="00F14090">
          <w:rPr>
            <w:i w:val="0"/>
            <w:strike/>
          </w:rPr>
          <w:delText>Note: priority values are permitted to be any values between “0” and “10”. The use of values beyond the ones defined above are left to local definition/ policy.</w:delText>
        </w:r>
      </w:del>
    </w:p>
    <w:p w14:paraId="05D0D7CD" w14:textId="5A8CD153" w:rsidR="00982E86" w:rsidRDefault="00982E86" w:rsidP="00982E86">
      <w:pPr>
        <w:pStyle w:val="AuthorInstructions"/>
        <w:rPr>
          <w:i w:val="0"/>
        </w:rPr>
      </w:pPr>
      <w:r>
        <w:rPr>
          <w:i w:val="0"/>
        </w:rPr>
        <w:t>The HT</w:t>
      </w:r>
      <w:r w:rsidRPr="00350723">
        <w:rPr>
          <w:i w:val="0"/>
        </w:rPr>
        <w:t xml:space="preserve"> Requester</w:t>
      </w:r>
      <w:r>
        <w:rPr>
          <w:i w:val="0"/>
        </w:rPr>
        <w:t xml:space="preserve"> actor </w:t>
      </w:r>
      <w:del w:id="579" w:author="Elena Vio" w:date="2016-04-10T10:40:00Z">
        <w:r w:rsidRPr="00332D34" w:rsidDel="00F14090">
          <w:rPr>
            <w:b/>
            <w:i w:val="0"/>
          </w:rPr>
          <w:delText xml:space="preserve">could </w:delText>
        </w:r>
      </w:del>
      <w:ins w:id="580" w:author="Elena Vio" w:date="2016-04-10T10:40:00Z">
        <w:r w:rsidR="00F14090">
          <w:rPr>
            <w:b/>
            <w:i w:val="0"/>
          </w:rPr>
          <w:t>may</w:t>
        </w:r>
        <w:r w:rsidR="00F14090" w:rsidRPr="00332D34">
          <w:rPr>
            <w:b/>
            <w:i w:val="0"/>
          </w:rPr>
          <w:t xml:space="preserve"> </w:t>
        </w:r>
      </w:ins>
      <w:r>
        <w:rPr>
          <w:i w:val="0"/>
        </w:rPr>
        <w:t xml:space="preserve">set the value of additional elements that characterize the nature and the execution of the HT Requested: </w:t>
      </w:r>
    </w:p>
    <w:p w14:paraId="37F38DB1" w14:textId="22B7DC29" w:rsidR="00982E86" w:rsidRDefault="00982E86" w:rsidP="00982E86">
      <w:pPr>
        <w:pStyle w:val="AuthorInstructions"/>
        <w:numPr>
          <w:ilvl w:val="0"/>
          <w:numId w:val="39"/>
        </w:numPr>
        <w:rPr>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this elements allows the HT Requester to specify a date/time by which the HT need</w:t>
      </w:r>
      <w:ins w:id="581" w:author="Elena Vio" w:date="2016-04-10T10:40:00Z">
        <w:r w:rsidR="00F14090">
          <w:rPr>
            <w:i w:val="0"/>
          </w:rPr>
          <w:t>s</w:t>
        </w:r>
      </w:ins>
      <w:r>
        <w:rPr>
          <w:i w:val="0"/>
        </w:rPr>
        <w:t xml:space="preserve"> to be completed</w:t>
      </w:r>
    </w:p>
    <w:p w14:paraId="158F9E50" w14:textId="50C8B73B" w:rsidR="00982E86" w:rsidRPr="00AD7284" w:rsidDel="00CD7B9D" w:rsidRDefault="00982E86">
      <w:pPr>
        <w:pStyle w:val="AuthorInstructions"/>
        <w:numPr>
          <w:ilvl w:val="0"/>
          <w:numId w:val="39"/>
        </w:numPr>
        <w:rPr>
          <w:del w:id="582" w:author="Elena Vio" w:date="2016-04-10T10:41:00Z"/>
          <w:i w:val="0"/>
        </w:rPr>
      </w:pPr>
      <w:proofErr w:type="spellStart"/>
      <w:proofErr w:type="gramStart"/>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E17DE9">
        <w:rPr>
          <w:rFonts w:ascii="Courier" w:hAnsi="Courier"/>
          <w:b/>
          <w:i w:val="0"/>
        </w:rPr>
        <w:t>/</w:t>
      </w:r>
      <w:proofErr w:type="spellStart"/>
      <w:r>
        <w:rPr>
          <w:rFonts w:ascii="Courier" w:hAnsi="Courier"/>
          <w:b/>
          <w:i w:val="0"/>
        </w:rPr>
        <w:t>notificationRecipients:</w:t>
      </w:r>
      <w:del w:id="583" w:author="Elena Vio" w:date="2016-04-10T10:41:00Z">
        <w:r w:rsidDel="00CD7B9D">
          <w:rPr>
            <w:rFonts w:ascii="Courier" w:hAnsi="Courier"/>
            <w:b/>
            <w:i w:val="0"/>
          </w:rPr>
          <w:delText xml:space="preserve"> </w:delText>
        </w:r>
        <w:r w:rsidDel="00CD7B9D">
          <w:rPr>
            <w:i w:val="0"/>
          </w:rPr>
          <w:delText xml:space="preserve">The SubmissionSet.intededRecipient metadata attribute for this submission will trigger notifications using DSUB mechanism. The HT Requester may choose to list some or all the intendedRecipient in the notificationRecipients element to keep track of users/group of users that was intended to notify. This mechanism allows the sending of further notifications sent by other systems that comply with WS-HumanTask standard. </w:delText>
        </w:r>
      </w:del>
    </w:p>
    <w:p w14:paraId="4917DABD" w14:textId="3F2E2D67" w:rsidR="00F14090" w:rsidRPr="00C465BA" w:rsidRDefault="00F14090" w:rsidP="000C2244">
      <w:pPr>
        <w:pStyle w:val="AuthorInstructions"/>
        <w:numPr>
          <w:ilvl w:val="0"/>
          <w:numId w:val="39"/>
        </w:numPr>
        <w:rPr>
          <w:ins w:id="584" w:author="Elena Vio" w:date="2016-04-10T10:39:00Z"/>
          <w:i w:val="0"/>
        </w:rPr>
      </w:pPr>
      <w:proofErr w:type="gramStart"/>
      <w:ins w:id="585" w:author="Elena Vio" w:date="2016-04-10T10:40:00Z">
        <w:r w:rsidRPr="0070073A">
          <w:rPr>
            <w:i w:val="0"/>
          </w:rPr>
          <w:t>this</w:t>
        </w:r>
        <w:proofErr w:type="spellEnd"/>
        <w:proofErr w:type="gramEnd"/>
        <w:r w:rsidRPr="0070073A">
          <w:rPr>
            <w:i w:val="0"/>
          </w:rPr>
          <w:t xml:space="preserve"> elements identif</w:t>
        </w:r>
        <w:r>
          <w:rPr>
            <w:i w:val="0"/>
          </w:rPr>
          <w:t>ies</w:t>
        </w:r>
        <w:r w:rsidRPr="0070073A">
          <w:rPr>
            <w:i w:val="0"/>
          </w:rPr>
          <w:t xml:space="preserve"> user/organization that needs to be notified</w:t>
        </w:r>
        <w:r>
          <w:rPr>
            <w:i w:val="0"/>
          </w:rPr>
          <w:t xml:space="preserve">. If this element has one or more values, the same user/organization shall be identified as </w:t>
        </w:r>
        <w:proofErr w:type="spellStart"/>
        <w:r>
          <w:rPr>
            <w:i w:val="0"/>
          </w:rPr>
          <w:t>SubmissionSet.intendedRecipient</w:t>
        </w:r>
        <w:proofErr w:type="spellEnd"/>
        <w:r>
          <w:rPr>
            <w:i w:val="0"/>
          </w:rPr>
          <w:t xml:space="preserve"> for the submission that will result in the publication of the Workflow Document itself.   </w:t>
        </w:r>
        <w:r>
          <w:rPr>
            <w:rFonts w:ascii="Courier" w:hAnsi="Courier"/>
            <w:i w:val="0"/>
          </w:rPr>
          <w:t xml:space="preserve"> </w:t>
        </w:r>
      </w:ins>
    </w:p>
    <w:p w14:paraId="41B922D4" w14:textId="194DE844" w:rsidR="00982E86" w:rsidRDefault="00982E86" w:rsidP="00982E86">
      <w:pPr>
        <w:pStyle w:val="AuthorInstructions"/>
        <w:rPr>
          <w:i w:val="0"/>
        </w:rPr>
      </w:pPr>
      <w:r>
        <w:rPr>
          <w:i w:val="0"/>
        </w:rPr>
        <w:t xml:space="preserve">The element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Pr>
          <w:i w:val="0"/>
        </w:rPr>
        <w:t xml:space="preserve"> shall have a child element </w:t>
      </w:r>
      <w:proofErr w:type="spellStart"/>
      <w:r w:rsidRPr="000C2244">
        <w:rPr>
          <w:b/>
          <w:i w:val="0"/>
        </w:rPr>
        <w:t>taskData</w:t>
      </w:r>
      <w:proofErr w:type="spellEnd"/>
      <w:r w:rsidRPr="000C2244">
        <w:rPr>
          <w:b/>
          <w:i w:val="0"/>
        </w:rPr>
        <w:t>/input/part</w:t>
      </w:r>
      <w:r>
        <w:rPr>
          <w:i w:val="0"/>
        </w:rPr>
        <w:t xml:space="preserve"> for each </w:t>
      </w:r>
      <w:ins w:id="586" w:author="Elena Vio" w:date="2016-04-10T10:42:00Z">
        <w:r w:rsidR="00C465BA">
          <w:rPr>
            <w:i w:val="0"/>
          </w:rPr>
          <w:t xml:space="preserve">input </w:t>
        </w:r>
      </w:ins>
      <w:r>
        <w:rPr>
          <w:i w:val="0"/>
        </w:rPr>
        <w:t>document referenced</w:t>
      </w:r>
      <w:del w:id="587" w:author="Elena Vio" w:date="2016-04-10T10:42:00Z">
        <w:r w:rsidDel="00C465BA">
          <w:rPr>
            <w:i w:val="0"/>
          </w:rPr>
          <w:delText xml:space="preserve"> as input of the task itself</w:delText>
        </w:r>
      </w:del>
      <w:r>
        <w:rPr>
          <w:i w:val="0"/>
        </w:rPr>
        <w:t>.</w:t>
      </w:r>
      <w:ins w:id="588" w:author="Elena Vio" w:date="2016-04-10T10:43:00Z">
        <w:r w:rsidR="00C465BA">
          <w:rPr>
            <w:i w:val="0"/>
          </w:rPr>
          <w:t xml:space="preserve"> </w:t>
        </w:r>
      </w:ins>
      <w:del w:id="589" w:author="Elena Vio" w:date="2016-04-10T10:43:00Z">
        <w:r w:rsidDel="00C465BA">
          <w:rPr>
            <w:i w:val="0"/>
          </w:rPr>
          <w:delText xml:space="preserve"> </w:delText>
        </w:r>
      </w:del>
      <w:ins w:id="590" w:author="Elena Vio" w:date="2016-04-10T10:42:00Z">
        <w:r w:rsidR="00C465BA">
          <w:rPr>
            <w:i w:val="0"/>
          </w:rPr>
          <w:t xml:space="preserve">The </w:t>
        </w:r>
      </w:ins>
      <w:ins w:id="591" w:author="Elena Vio" w:date="2016-04-10T10:43:00Z">
        <w:r w:rsidR="00C465BA">
          <w:rPr>
            <w:i w:val="0"/>
          </w:rPr>
          <w:t>d</w:t>
        </w:r>
      </w:ins>
      <w:del w:id="592" w:author="Elena Vio" w:date="2016-04-10T10:43:00Z">
        <w:r w:rsidDel="00C465BA">
          <w:rPr>
            <w:i w:val="0"/>
          </w:rPr>
          <w:delText>D</w:delText>
        </w:r>
      </w:del>
      <w:r>
        <w:rPr>
          <w:i w:val="0"/>
        </w:rPr>
        <w:t xml:space="preserve">ocument </w:t>
      </w:r>
      <w:del w:id="593" w:author="Elena Vio" w:date="2016-04-10T10:43:00Z">
        <w:r w:rsidDel="00C465BA">
          <w:rPr>
            <w:i w:val="0"/>
          </w:rPr>
          <w:delText xml:space="preserve">that need to be </w:delText>
        </w:r>
      </w:del>
      <w:r>
        <w:rPr>
          <w:i w:val="0"/>
        </w:rPr>
        <w:t>referenced as input are listed below</w:t>
      </w:r>
      <w:ins w:id="594" w:author="Elena Vio" w:date="2016-04-10T10:43:00Z">
        <w:r w:rsidR="00C465BA">
          <w:rPr>
            <w:i w:val="0"/>
          </w:rPr>
          <w:t>. F</w:t>
        </w:r>
      </w:ins>
      <w:del w:id="595" w:author="Elena Vio" w:date="2016-04-10T10:43:00Z">
        <w:r w:rsidDel="00C465BA">
          <w:rPr>
            <w:i w:val="0"/>
          </w:rPr>
          <w:delText xml:space="preserve"> (f</w:delText>
        </w:r>
      </w:del>
      <w:r>
        <w:rPr>
          <w:i w:val="0"/>
        </w:rPr>
        <w:t>urther details about attachment</w:t>
      </w:r>
      <w:ins w:id="596" w:author="Elena Vio" w:date="2016-04-10T10:43:00Z">
        <w:r w:rsidR="00C465BA">
          <w:rPr>
            <w:i w:val="0"/>
          </w:rPr>
          <w:t xml:space="preserve"> e</w:t>
        </w:r>
      </w:ins>
      <w:del w:id="597" w:author="Elena Vio" w:date="2016-04-10T10:43:00Z">
        <w:r w:rsidDel="00C465BA">
          <w:rPr>
            <w:i w:val="0"/>
          </w:rPr>
          <w:delText>E</w:delText>
        </w:r>
      </w:del>
      <w:r>
        <w:rPr>
          <w:i w:val="0"/>
        </w:rPr>
        <w:t>ncoding</w:t>
      </w:r>
      <w:ins w:id="598" w:author="Elena Vio" w:date="2016-04-10T10:44:00Z">
        <w:r w:rsidR="00C465BA">
          <w:rPr>
            <w:i w:val="0"/>
          </w:rPr>
          <w:t xml:space="preserve"> within </w:t>
        </w:r>
        <w:proofErr w:type="spellStart"/>
        <w:r w:rsidR="00C465BA">
          <w:rPr>
            <w:rFonts w:ascii="Courier" w:hAnsi="Courier"/>
            <w:b/>
            <w:i w:val="0"/>
          </w:rPr>
          <w:t>ta</w:t>
        </w:r>
        <w:r w:rsidR="00C465BA" w:rsidRPr="00BF5ACC">
          <w:rPr>
            <w:rFonts w:ascii="Courier" w:hAnsi="Courier"/>
            <w:b/>
            <w:i w:val="0"/>
          </w:rPr>
          <w:t>skData</w:t>
        </w:r>
        <w:proofErr w:type="spellEnd"/>
        <w:r w:rsidR="00C465BA" w:rsidRPr="00BF5ACC">
          <w:rPr>
            <w:rFonts w:ascii="Courier" w:hAnsi="Courier"/>
            <w:b/>
            <w:i w:val="0"/>
          </w:rPr>
          <w:t>/input/part</w:t>
        </w:r>
      </w:ins>
      <w:r>
        <w:rPr>
          <w:i w:val="0"/>
        </w:rPr>
        <w:t xml:space="preserve"> are specified at </w:t>
      </w:r>
      <w:ins w:id="599" w:author="Elena Vio" w:date="2016-04-10T10:44:00Z">
        <w:r w:rsidR="00C465BA">
          <w:rPr>
            <w:i w:val="0"/>
          </w:rPr>
          <w:t xml:space="preserve">ITI TF-3: Table 5.4.3-9 </w:t>
        </w:r>
        <w:proofErr w:type="spellStart"/>
        <w:r w:rsidR="00C465BA">
          <w:rPr>
            <w:i w:val="0"/>
          </w:rPr>
          <w:t>AttachmentInfo</w:t>
        </w:r>
        <w:proofErr w:type="spellEnd"/>
        <w:r w:rsidR="00C465BA">
          <w:rPr>
            <w:i w:val="0"/>
          </w:rPr>
          <w:t xml:space="preserve"> Element</w:t>
        </w:r>
      </w:ins>
      <w:del w:id="600" w:author="Elena Vio" w:date="2016-04-10T10:44:00Z">
        <w:r w:rsidRPr="0070073A" w:rsidDel="00C465BA">
          <w:rPr>
            <w:i w:val="0"/>
          </w:rPr>
          <w:delText>ITI TF-3:5.4.3</w:delText>
        </w:r>
        <w:r w:rsidDel="00C465BA">
          <w:rPr>
            <w:i w:val="0"/>
          </w:rPr>
          <w:delText>):</w:delText>
        </w:r>
      </w:del>
    </w:p>
    <w:p w14:paraId="4139C83E" w14:textId="2AAB77BC" w:rsidR="00982E86" w:rsidRPr="005D708A" w:rsidRDefault="00982E86" w:rsidP="005D708A">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HTRequest</w:t>
      </w:r>
      <w:proofErr w:type="spellEnd"/>
      <w:r>
        <w:rPr>
          <w:i w:val="0"/>
        </w:rPr>
        <w:t xml:space="preserve">”: (1..1) </w:t>
      </w:r>
      <w:proofErr w:type="gramStart"/>
      <w:r>
        <w:rPr>
          <w:i w:val="0"/>
        </w:rPr>
        <w:t>this</w:t>
      </w:r>
      <w:proofErr w:type="gramEnd"/>
      <w:r>
        <w:rPr>
          <w:i w:val="0"/>
        </w:rPr>
        <w:t xml:space="preserve"> is a required input that identifies the HT Request document. </w:t>
      </w:r>
      <w:ins w:id="601" w:author="Elena Vio" w:date="2016-04-10T10:45:00Z">
        <w:r w:rsidR="005D708A">
          <w:rPr>
            <w:i w:val="0"/>
          </w:rPr>
          <w:t>See Section 3.QQ 4.1.2.2.</w:t>
        </w:r>
      </w:ins>
      <w:del w:id="602" w:author="Elena Vio" w:date="2016-04-10T10:45:00Z">
        <w:r w:rsidRPr="005D708A" w:rsidDel="005D708A">
          <w:rPr>
            <w:i w:val="0"/>
          </w:rPr>
          <w:delText>This reference shall be present</w:delText>
        </w:r>
      </w:del>
    </w:p>
    <w:p w14:paraId="72779374" w14:textId="0273B65C" w:rsidR="00982E86" w:rsidRPr="00332D34" w:rsidRDefault="00982E86" w:rsidP="00982E86">
      <w:pPr>
        <w:pStyle w:val="AuthorInstructions"/>
        <w:numPr>
          <w:ilvl w:val="0"/>
          <w:numId w:val="40"/>
        </w:numPr>
        <w:rPr>
          <w:i w:val="0"/>
        </w:rPr>
      </w:pPr>
      <w:proofErr w:type="gramStart"/>
      <w:r w:rsidRPr="00E17DE9">
        <w:rPr>
          <w:rFonts w:ascii="Courier" w:hAnsi="Courier"/>
          <w:b/>
          <w:i w:val="0"/>
        </w:rPr>
        <w:t>part</w:t>
      </w:r>
      <w:proofErr w:type="gramEnd"/>
      <w:r w:rsidRPr="00E17DE9">
        <w:rPr>
          <w:rFonts w:ascii="Courier" w:hAnsi="Courier"/>
          <w:b/>
          <w:i w:val="0"/>
        </w:rPr>
        <w:t>/@name</w:t>
      </w:r>
      <w:r>
        <w:rPr>
          <w:i w:val="0"/>
        </w:rPr>
        <w:t xml:space="preserve"> =”</w:t>
      </w:r>
      <w:proofErr w:type="spellStart"/>
      <w:r>
        <w:rPr>
          <w:i w:val="0"/>
        </w:rPr>
        <w:t>ClinicalDocuments</w:t>
      </w:r>
      <w:proofErr w:type="spellEnd"/>
      <w:r>
        <w:rPr>
          <w:i w:val="0"/>
        </w:rPr>
        <w:t xml:space="preserve">”: (0..N) </w:t>
      </w:r>
      <w:proofErr w:type="gramStart"/>
      <w:r>
        <w:rPr>
          <w:i w:val="0"/>
        </w:rPr>
        <w:t>this</w:t>
      </w:r>
      <w:proofErr w:type="gramEnd"/>
      <w:r>
        <w:rPr>
          <w:i w:val="0"/>
        </w:rPr>
        <w:t xml:space="preserve"> is an optional and repeatable input that identifies relevant Clinical Document.</w:t>
      </w:r>
    </w:p>
    <w:p w14:paraId="67519569" w14:textId="5927A378" w:rsidR="00982E86" w:rsidRDefault="00982E86" w:rsidP="00982E86">
      <w:pPr>
        <w:pStyle w:val="AuthorInstructions"/>
        <w:numPr>
          <w:ilvl w:val="0"/>
          <w:numId w:val="40"/>
        </w:numPr>
        <w:rPr>
          <w:i w:val="0"/>
        </w:rPr>
      </w:pPr>
      <w:proofErr w:type="gramStart"/>
      <w:r w:rsidRPr="00982E86">
        <w:rPr>
          <w:rFonts w:ascii="Courier" w:hAnsi="Courier"/>
          <w:b/>
          <w:i w:val="0"/>
        </w:rPr>
        <w:t>part</w:t>
      </w:r>
      <w:proofErr w:type="gramEnd"/>
      <w:r w:rsidRPr="00982E86">
        <w:rPr>
          <w:rFonts w:ascii="Courier" w:hAnsi="Courier"/>
          <w:b/>
          <w:i w:val="0"/>
        </w:rPr>
        <w:t>/@name</w:t>
      </w:r>
      <w:r w:rsidR="007F011C">
        <w:rPr>
          <w:i w:val="0"/>
        </w:rPr>
        <w:t>=”</w:t>
      </w:r>
      <w:proofErr w:type="spellStart"/>
      <w:r w:rsidR="007F011C">
        <w:rPr>
          <w:i w:val="0"/>
        </w:rPr>
        <w:t>ImageManifest</w:t>
      </w:r>
      <w:proofErr w:type="spellEnd"/>
      <w:r w:rsidR="007F011C">
        <w:rPr>
          <w:i w:val="0"/>
        </w:rPr>
        <w:t>”: (0</w:t>
      </w:r>
      <w:r w:rsidRPr="00982E86">
        <w:rPr>
          <w:i w:val="0"/>
        </w:rPr>
        <w:t>..</w:t>
      </w:r>
      <w:ins w:id="603" w:author="Elena Vio" w:date="2016-03-30T15:57:00Z">
        <w:r w:rsidR="007C73FF">
          <w:rPr>
            <w:i w:val="0"/>
          </w:rPr>
          <w:t>N</w:t>
        </w:r>
      </w:ins>
      <w:del w:id="604" w:author="Elena Vio" w:date="2016-03-30T15:57:00Z">
        <w:r w:rsidRPr="00982E86" w:rsidDel="007C73FF">
          <w:rPr>
            <w:i w:val="0"/>
          </w:rPr>
          <w:delText>1</w:delText>
        </w:r>
      </w:del>
      <w:r w:rsidRPr="00982E86">
        <w:rPr>
          <w:i w:val="0"/>
        </w:rPr>
        <w:t xml:space="preserve">) </w:t>
      </w:r>
      <w:proofErr w:type="gramStart"/>
      <w:r w:rsidRPr="00982E86">
        <w:rPr>
          <w:i w:val="0"/>
        </w:rPr>
        <w:t>this</w:t>
      </w:r>
      <w:proofErr w:type="gramEnd"/>
      <w:r w:rsidRPr="00982E86">
        <w:rPr>
          <w:i w:val="0"/>
        </w:rPr>
        <w:t xml:space="preserve"> is </w:t>
      </w:r>
      <w:r w:rsidR="007F011C">
        <w:rPr>
          <w:i w:val="0"/>
        </w:rPr>
        <w:t xml:space="preserve">an optional and repeatable input </w:t>
      </w:r>
      <w:r w:rsidRPr="00982E86">
        <w:rPr>
          <w:i w:val="0"/>
        </w:rPr>
        <w:t xml:space="preserve">that identifies the Image Manifest of the </w:t>
      </w:r>
      <w:r w:rsidR="007F011C">
        <w:rPr>
          <w:i w:val="0"/>
        </w:rPr>
        <w:t xml:space="preserve">relevant </w:t>
      </w:r>
      <w:r w:rsidRPr="00982E86">
        <w:rPr>
          <w:i w:val="0"/>
        </w:rPr>
        <w:t xml:space="preserve">images. </w:t>
      </w:r>
    </w:p>
    <w:p w14:paraId="33F454C8" w14:textId="4E592809" w:rsidR="007F011C" w:rsidRPr="00982E86" w:rsidDel="00C67E79" w:rsidRDefault="007F011C" w:rsidP="007F011C">
      <w:pPr>
        <w:pStyle w:val="AuthorInstructions"/>
        <w:numPr>
          <w:ilvl w:val="0"/>
          <w:numId w:val="40"/>
        </w:numPr>
        <w:rPr>
          <w:del w:id="605" w:author="Elena Vio" w:date="2016-04-10T10:51:00Z"/>
          <w:i w:val="0"/>
        </w:rPr>
      </w:pPr>
      <w:proofErr w:type="gramStart"/>
      <w:r w:rsidRPr="00982E86">
        <w:rPr>
          <w:rFonts w:ascii="Courier" w:hAnsi="Courier"/>
          <w:b/>
          <w:i w:val="0"/>
        </w:rPr>
        <w:t>part</w:t>
      </w:r>
      <w:proofErr w:type="gramEnd"/>
      <w:r w:rsidRPr="00982E86">
        <w:rPr>
          <w:rFonts w:ascii="Courier" w:hAnsi="Courier"/>
          <w:b/>
          <w:i w:val="0"/>
        </w:rPr>
        <w:t>/@name</w:t>
      </w:r>
      <w:r w:rsidR="00913F69">
        <w:rPr>
          <w:rFonts w:ascii="Courier" w:hAnsi="Courier"/>
          <w:b/>
          <w:i w:val="0"/>
        </w:rPr>
        <w:t>=</w:t>
      </w:r>
      <w:ins w:id="606" w:author="Elena Vio" w:date="2016-03-30T15:57:00Z">
        <w:r w:rsidR="007C73FF">
          <w:rPr>
            <w:i w:val="0"/>
          </w:rPr>
          <w:t>=”</w:t>
        </w:r>
        <w:proofErr w:type="spellStart"/>
        <w:r w:rsidR="007C73FF">
          <w:rPr>
            <w:i w:val="0"/>
          </w:rPr>
          <w:t>ClinicalVideo</w:t>
        </w:r>
        <w:proofErr w:type="spellEnd"/>
        <w:r w:rsidR="007C73FF">
          <w:rPr>
            <w:i w:val="0"/>
          </w:rPr>
          <w:t>”: (0</w:t>
        </w:r>
        <w:r w:rsidR="007C73FF" w:rsidRPr="00982E86">
          <w:rPr>
            <w:i w:val="0"/>
          </w:rPr>
          <w:t>..</w:t>
        </w:r>
        <w:r w:rsidR="007C73FF">
          <w:rPr>
            <w:i w:val="0"/>
          </w:rPr>
          <w:t>N</w:t>
        </w:r>
        <w:r w:rsidR="007C73FF" w:rsidRPr="00982E86">
          <w:rPr>
            <w:i w:val="0"/>
          </w:rPr>
          <w:t xml:space="preserve">) </w:t>
        </w:r>
        <w:proofErr w:type="gramStart"/>
        <w:r w:rsidR="007C73FF" w:rsidRPr="00982E86">
          <w:rPr>
            <w:i w:val="0"/>
          </w:rPr>
          <w:t>this</w:t>
        </w:r>
        <w:proofErr w:type="gramEnd"/>
        <w:r w:rsidR="007C73FF" w:rsidRPr="00982E86">
          <w:rPr>
            <w:i w:val="0"/>
          </w:rPr>
          <w:t xml:space="preserve"> is </w:t>
        </w:r>
        <w:r w:rsidR="007C73FF">
          <w:rPr>
            <w:i w:val="0"/>
          </w:rPr>
          <w:t xml:space="preserve">an optional and repeatable input </w:t>
        </w:r>
        <w:r w:rsidR="007C73FF" w:rsidRPr="00982E86">
          <w:rPr>
            <w:i w:val="0"/>
          </w:rPr>
          <w:t xml:space="preserve">that identifies the </w:t>
        </w:r>
        <w:proofErr w:type="spellStart"/>
        <w:r w:rsidR="007C73FF" w:rsidRPr="00982E86">
          <w:rPr>
            <w:i w:val="0"/>
          </w:rPr>
          <w:t>the</w:t>
        </w:r>
        <w:proofErr w:type="spellEnd"/>
        <w:r w:rsidR="007C73FF" w:rsidRPr="00982E86">
          <w:rPr>
            <w:i w:val="0"/>
          </w:rPr>
          <w:t xml:space="preserve"> </w:t>
        </w:r>
        <w:r w:rsidR="007C73FF">
          <w:rPr>
            <w:i w:val="0"/>
          </w:rPr>
          <w:t>relevant videos</w:t>
        </w:r>
      </w:ins>
      <w:del w:id="607" w:author="Elena Vio" w:date="2016-03-30T15:57:00Z">
        <w:r w:rsidR="00913F69" w:rsidDel="007C73FF">
          <w:rPr>
            <w:i w:val="0"/>
          </w:rPr>
          <w:delText>VIDEOS?</w:delText>
        </w:r>
        <w:r w:rsidRPr="00982E86" w:rsidDel="007C73FF">
          <w:rPr>
            <w:i w:val="0"/>
          </w:rPr>
          <w:delText xml:space="preserve">. </w:delText>
        </w:r>
      </w:del>
    </w:p>
    <w:p w14:paraId="21FCE540" w14:textId="77777777" w:rsidR="00C465BA" w:rsidRPr="00C67E79" w:rsidRDefault="00C465BA" w:rsidP="00617FE9">
      <w:pPr>
        <w:pStyle w:val="AuthorInstructions"/>
        <w:numPr>
          <w:ilvl w:val="0"/>
          <w:numId w:val="40"/>
        </w:numPr>
        <w:rPr>
          <w:i w:val="0"/>
        </w:rPr>
      </w:pPr>
    </w:p>
    <w:p w14:paraId="535E3D2F" w14:textId="0F5415AC" w:rsidR="008B28F2" w:rsidRDefault="00982E86" w:rsidP="008B28F2">
      <w:pPr>
        <w:pStyle w:val="AuthorInstructions"/>
        <w:rPr>
          <w:ins w:id="608" w:author="Elena Vio" w:date="2016-04-10T10:46:00Z"/>
          <w:i w:val="0"/>
        </w:rPr>
      </w:pPr>
      <w:r>
        <w:rPr>
          <w:i w:val="0"/>
        </w:rPr>
        <w:t>The element</w:t>
      </w:r>
      <w:r w:rsidRPr="0070073A">
        <w:rPr>
          <w:i w:val="0"/>
        </w:rPr>
        <w:t xml:space="preserve"> </w:t>
      </w:r>
      <w:r w:rsidRPr="0070073A">
        <w:rPr>
          <w:rFonts w:ascii="Courier" w:hAnsi="Courier"/>
          <w:b/>
          <w:i w:val="0"/>
        </w:rPr>
        <w:t>&lt;</w:t>
      </w:r>
      <w:proofErr w:type="spellStart"/>
      <w:r w:rsidRPr="0070073A">
        <w:rPr>
          <w:rFonts w:ascii="Courier" w:hAnsi="Courier"/>
          <w:b/>
          <w:i w:val="0"/>
        </w:rPr>
        <w:t>XDWTask</w:t>
      </w:r>
      <w:proofErr w:type="spellEnd"/>
      <w:r w:rsidRPr="0070073A">
        <w:rPr>
          <w:rFonts w:ascii="Courier" w:hAnsi="Courier"/>
          <w:b/>
          <w:i w:val="0"/>
        </w:rPr>
        <w:t>&gt;</w:t>
      </w:r>
      <w:r w:rsidRPr="0070073A">
        <w:rPr>
          <w:i w:val="0"/>
        </w:rPr>
        <w:t xml:space="preserve"> shall have only one child element</w:t>
      </w:r>
      <w:r>
        <w:t xml:space="preserve"> </w:t>
      </w:r>
      <w:proofErr w:type="spellStart"/>
      <w:r w:rsidRPr="0070073A">
        <w:rPr>
          <w:rFonts w:ascii="Courier" w:hAnsi="Courier"/>
          <w:b/>
          <w:i w:val="0"/>
        </w:rPr>
        <w:t>taskEventHistory</w:t>
      </w:r>
      <w:proofErr w:type="spellEnd"/>
      <w:r w:rsidRPr="0070073A">
        <w:rPr>
          <w:rFonts w:ascii="Courier" w:hAnsi="Courier"/>
          <w:b/>
          <w:i w:val="0"/>
        </w:rPr>
        <w:t>/</w:t>
      </w:r>
      <w:proofErr w:type="spellStart"/>
      <w:r w:rsidRPr="0070073A">
        <w:rPr>
          <w:rFonts w:ascii="Courier" w:hAnsi="Courier"/>
          <w:b/>
          <w:i w:val="0"/>
        </w:rPr>
        <w:t>taskEvent</w:t>
      </w:r>
      <w:proofErr w:type="spellEnd"/>
      <w:del w:id="609" w:author="Elena Vio" w:date="2016-04-10T10:46:00Z">
        <w:r w:rsidDel="008B28F2">
          <w:delText>.</w:delText>
        </w:r>
      </w:del>
      <w:r>
        <w:t xml:space="preserve"> </w:t>
      </w:r>
      <w:r w:rsidRPr="0070073A">
        <w:rPr>
          <w:i w:val="0"/>
        </w:rPr>
        <w:t>characterized by</w:t>
      </w:r>
      <w:r>
        <w:rPr>
          <w:i w:val="0"/>
        </w:rPr>
        <w:t xml:space="preserve"> </w:t>
      </w:r>
      <w:ins w:id="610" w:author="Elena Vio" w:date="2016-04-10T10:47:00Z">
        <w:r w:rsidR="008B28F2">
          <w:rPr>
            <w:i w:val="0"/>
          </w:rPr>
          <w:t>&lt;</w:t>
        </w:r>
      </w:ins>
      <w:del w:id="611" w:author="Elena Vio" w:date="2016-04-10T10:47:00Z">
        <w:r w:rsidRPr="0070073A" w:rsidDel="008B28F2">
          <w:rPr>
            <w:rFonts w:ascii="Courier" w:hAnsi="Courier"/>
            <w:b/>
            <w:i w:val="0"/>
          </w:rPr>
          <w:delText>startOwner</w:delText>
        </w:r>
        <w:r w:rsidDel="008B28F2">
          <w:rPr>
            <w:i w:val="0"/>
          </w:rPr>
          <w:delText xml:space="preserve"> = </w:delText>
        </w:r>
        <w:r w:rsidRPr="0070073A" w:rsidDel="008B28F2">
          <w:rPr>
            <w:rFonts w:ascii="Courier" w:hAnsi="Courier"/>
            <w:b/>
            <w:i w:val="0"/>
          </w:rPr>
          <w:delText>actualOwner</w:delText>
        </w:r>
        <w:r w:rsidDel="008B28F2">
          <w:rPr>
            <w:rFonts w:ascii="Courier" w:hAnsi="Courier"/>
            <w:b/>
            <w:i w:val="0"/>
          </w:rPr>
          <w:delText xml:space="preserve"> </w:delText>
        </w:r>
        <w:r w:rsidRPr="0070073A" w:rsidDel="008B28F2">
          <w:rPr>
            <w:i w:val="0"/>
          </w:rPr>
          <w:delText>=</w:delText>
        </w:r>
        <w:r w:rsidRPr="00AA5A60" w:rsidDel="008B28F2">
          <w:rPr>
            <w:i w:val="0"/>
          </w:rPr>
          <w:delText xml:space="preserve"> </w:delText>
        </w:r>
        <w:r w:rsidDel="008B28F2">
          <w:rPr>
            <w:i w:val="0"/>
          </w:rPr>
          <w:delText>HT</w:delText>
        </w:r>
        <w:r w:rsidRPr="0070073A" w:rsidDel="008B28F2">
          <w:rPr>
            <w:i w:val="0"/>
          </w:rPr>
          <w:delText xml:space="preserve"> Requester</w:delText>
        </w:r>
        <w:r w:rsidRPr="00AA5A60" w:rsidDel="008B28F2">
          <w:rPr>
            <w:i w:val="0"/>
          </w:rPr>
          <w:delText xml:space="preserve"> and </w:delText>
        </w:r>
      </w:del>
      <w:r w:rsidRPr="0070073A">
        <w:rPr>
          <w:rFonts w:ascii="Courier" w:hAnsi="Courier"/>
          <w:b/>
          <w:i w:val="0"/>
        </w:rPr>
        <w:t>status</w:t>
      </w:r>
      <w:ins w:id="612" w:author="Elena Vio" w:date="2016-04-10T10:47:00Z">
        <w:r w:rsidR="008B28F2">
          <w:rPr>
            <w:rFonts w:ascii="Courier" w:hAnsi="Courier"/>
            <w:b/>
            <w:i w:val="0"/>
          </w:rPr>
          <w:t>&gt;</w:t>
        </w:r>
      </w:ins>
      <w:r w:rsidRPr="00AA5A60">
        <w:rPr>
          <w:i w:val="0"/>
        </w:rPr>
        <w:t xml:space="preserve"> = </w:t>
      </w:r>
      <w:r>
        <w:rPr>
          <w:i w:val="0"/>
        </w:rPr>
        <w:t>“COMLETED”.</w:t>
      </w:r>
      <w:ins w:id="613" w:author="Elena Vio" w:date="2016-04-10T10:47:00Z">
        <w:r w:rsidR="008B28F2">
          <w:rPr>
            <w:i w:val="0"/>
          </w:rPr>
          <w:t xml:space="preserve"> </w:t>
        </w:r>
      </w:ins>
    </w:p>
    <w:p w14:paraId="33D81FE4" w14:textId="553C8818" w:rsidR="008B28F2" w:rsidRPr="0070073A" w:rsidDel="008B28F2" w:rsidRDefault="008B28F2" w:rsidP="00982E86">
      <w:pPr>
        <w:pStyle w:val="AuthorInstructions"/>
        <w:rPr>
          <w:del w:id="614" w:author="Elena Vio" w:date="2016-04-10T10:48:00Z"/>
          <w:i w:val="0"/>
        </w:rPr>
      </w:pPr>
    </w:p>
    <w:p w14:paraId="4C73132E" w14:textId="0E3DE4C0" w:rsidR="002F29F3" w:rsidDel="008B28F2" w:rsidRDefault="002F29F3" w:rsidP="002F29F3">
      <w:pPr>
        <w:pStyle w:val="AuthorInstructions"/>
        <w:rPr>
          <w:del w:id="615" w:author="Elena Vio" w:date="2016-04-10T10:48:00Z"/>
          <w:i w:val="0"/>
        </w:rPr>
      </w:pPr>
    </w:p>
    <w:p w14:paraId="264FC63E" w14:textId="06B4652F" w:rsidR="00982E86" w:rsidRPr="000C2244" w:rsidRDefault="00982E86" w:rsidP="000375FA">
      <w:pPr>
        <w:pStyle w:val="Titolo5"/>
        <w:numPr>
          <w:ilvl w:val="0"/>
          <w:numId w:val="0"/>
        </w:numPr>
        <w:rPr>
          <w:highlight w:val="yellow"/>
        </w:rPr>
      </w:pPr>
      <w:r w:rsidRPr="008B28F2">
        <w:rPr>
          <w:highlight w:val="yellow"/>
          <w:rPrChange w:id="616" w:author="Elena Vio" w:date="2016-04-10T10:48:00Z">
            <w:rPr/>
          </w:rPrChange>
        </w:rPr>
        <w:t>3.Y</w:t>
      </w:r>
      <w:ins w:id="617" w:author="Elena Vio" w:date="2016-04-10T10:36:00Z">
        <w:r w:rsidR="009A52C8" w:rsidRPr="008B28F2">
          <w:rPr>
            <w:highlight w:val="yellow"/>
            <w:rPrChange w:id="618" w:author="Elena Vio" w:date="2016-04-10T10:48:00Z">
              <w:rPr/>
            </w:rPrChange>
          </w:rPr>
          <w:t>1</w:t>
        </w:r>
      </w:ins>
      <w:r w:rsidRPr="008B28F2">
        <w:rPr>
          <w:highlight w:val="yellow"/>
          <w:rPrChange w:id="619" w:author="Elena Vio" w:date="2016-04-10T10:48:00Z">
            <w:rPr/>
          </w:rPrChange>
        </w:rPr>
        <w:t>.4.1.2.1.</w:t>
      </w:r>
      <w:ins w:id="620" w:author="Elena Vio" w:date="2016-04-10T10:36:00Z">
        <w:r w:rsidR="009A52C8" w:rsidRPr="008B28F2">
          <w:rPr>
            <w:highlight w:val="yellow"/>
            <w:rPrChange w:id="621" w:author="Elena Vio" w:date="2016-04-10T10:48:00Z">
              <w:rPr/>
            </w:rPrChange>
          </w:rPr>
          <w:t>1.1.2</w:t>
        </w:r>
      </w:ins>
      <w:del w:id="622" w:author="Elena Vio" w:date="2016-04-10T10:36:00Z">
        <w:r w:rsidRPr="008B28F2" w:rsidDel="009A52C8">
          <w:rPr>
            <w:highlight w:val="yellow"/>
            <w:rPrChange w:id="623" w:author="Elena Vio" w:date="2016-04-10T10:48:00Z">
              <w:rPr/>
            </w:rPrChange>
          </w:rPr>
          <w:delText>3</w:delText>
        </w:r>
      </w:del>
      <w:r w:rsidRPr="008B28F2">
        <w:rPr>
          <w:highlight w:val="yellow"/>
          <w:rPrChange w:id="624" w:author="Elena Vio" w:date="2016-04-10T10:48:00Z">
            <w:rPr/>
          </w:rPrChange>
        </w:rPr>
        <w:t xml:space="preserve"> </w:t>
      </w:r>
      <w:ins w:id="625" w:author="Elena Vio" w:date="2016-04-10T10:48:00Z">
        <w:r w:rsidR="00EE0C63">
          <w:rPr>
            <w:highlight w:val="yellow"/>
          </w:rPr>
          <w:t xml:space="preserve">XDW </w:t>
        </w:r>
      </w:ins>
      <w:commentRangeStart w:id="626"/>
      <w:r w:rsidRPr="000C2244">
        <w:rPr>
          <w:highlight w:val="yellow"/>
        </w:rPr>
        <w:t>Task “HT Lead”</w:t>
      </w:r>
      <w:commentRangeEnd w:id="626"/>
      <w:r w:rsidR="00814C2B" w:rsidRPr="000C2244">
        <w:rPr>
          <w:rStyle w:val="Rimandocommento"/>
          <w:rFonts w:ascii="Times New Roman" w:hAnsi="Times New Roman"/>
          <w:b w:val="0"/>
          <w:noProof w:val="0"/>
          <w:kern w:val="0"/>
          <w:highlight w:val="yellow"/>
        </w:rPr>
        <w:commentReference w:id="626"/>
      </w:r>
    </w:p>
    <w:p w14:paraId="76B4B40B" w14:textId="49B26414" w:rsidR="00EE0C63" w:rsidRDefault="00EE0C63" w:rsidP="00EE0C63">
      <w:pPr>
        <w:pStyle w:val="AuthorInstructions"/>
        <w:rPr>
          <w:ins w:id="627" w:author="Elena Vio" w:date="2016-04-10T10:49:00Z"/>
          <w:i w:val="0"/>
        </w:rPr>
      </w:pPr>
      <w:ins w:id="628" w:author="Elena Vio" w:date="2016-04-10T10:49:00Z">
        <w:r>
          <w:rPr>
            <w:i w:val="0"/>
          </w:rPr>
          <w:t xml:space="preserve">The </w:t>
        </w:r>
        <w:r w:rsidRPr="00E17DE9">
          <w:rPr>
            <w:rFonts w:ascii="Courier" w:hAnsi="Courier"/>
            <w:b/>
            <w:i w:val="0"/>
          </w:rPr>
          <w:t>&lt;</w:t>
        </w:r>
        <w:proofErr w:type="spellStart"/>
        <w:r w:rsidRPr="00E17DE9">
          <w:rPr>
            <w:rFonts w:ascii="Courier" w:hAnsi="Courier"/>
            <w:b/>
            <w:i w:val="0"/>
          </w:rPr>
          <w:t>XDWTask</w:t>
        </w:r>
        <w:proofErr w:type="spellEnd"/>
        <w:r w:rsidRPr="00E17DE9">
          <w:rPr>
            <w:rFonts w:ascii="Courier" w:hAnsi="Courier"/>
            <w:b/>
            <w:i w:val="0"/>
          </w:rPr>
          <w:t>&gt;</w:t>
        </w:r>
        <w:r>
          <w:rPr>
            <w:i w:val="0"/>
          </w:rPr>
          <w:t xml:space="preserve"> sub element </w:t>
        </w:r>
        <w:r w:rsidRPr="00B60EB2">
          <w:rPr>
            <w:rFonts w:ascii="Courier" w:hAnsi="Courier"/>
            <w:b/>
            <w:i w:val="0"/>
          </w:rPr>
          <w:t>&lt;</w:t>
        </w:r>
        <w:proofErr w:type="spellStart"/>
        <w:r w:rsidRPr="00B60EB2">
          <w:rPr>
            <w:rFonts w:ascii="Courier" w:hAnsi="Courier"/>
            <w:b/>
            <w:i w:val="0"/>
          </w:rPr>
          <w:t>taskDetails</w:t>
        </w:r>
        <w:proofErr w:type="spellEnd"/>
        <w:proofErr w:type="gramStart"/>
        <w:r w:rsidRPr="00B60EB2">
          <w:rPr>
            <w:rFonts w:ascii="Courier" w:hAnsi="Courier"/>
            <w:b/>
            <w:i w:val="0"/>
          </w:rPr>
          <w:t>&gt;</w:t>
        </w:r>
        <w:r>
          <w:rPr>
            <w:i w:val="0"/>
          </w:rPr>
          <w:t xml:space="preserve">  describes</w:t>
        </w:r>
        <w:proofErr w:type="gramEnd"/>
        <w:r>
          <w:rPr>
            <w:i w:val="0"/>
          </w:rPr>
          <w:t xml:space="preserve"> the HT Lead task details:</w:t>
        </w:r>
      </w:ins>
    </w:p>
    <w:p w14:paraId="0D6C0C86" w14:textId="1D14B4D2" w:rsidR="00EE0C63" w:rsidRDefault="00EE0C63" w:rsidP="00EE0C63">
      <w:pPr>
        <w:pStyle w:val="AuthorInstructions"/>
        <w:numPr>
          <w:ilvl w:val="0"/>
          <w:numId w:val="49"/>
        </w:numPr>
        <w:rPr>
          <w:ins w:id="629" w:author="Elena Vio" w:date="2016-04-10T10:49:00Z"/>
          <w:i w:val="0"/>
        </w:rPr>
      </w:pPr>
      <w:proofErr w:type="gramStart"/>
      <w:ins w:id="630" w:author="Elena Vio" w:date="2016-04-10T10:49:00Z">
        <w:r>
          <w:rPr>
            <w:i w:val="0"/>
          </w:rPr>
          <w:t>the</w:t>
        </w:r>
        <w:proofErr w:type="gramEnd"/>
        <w:r>
          <w:rPr>
            <w:i w:val="0"/>
          </w:rPr>
          <w:t xml:space="preserve"> &lt;</w:t>
        </w:r>
        <w:proofErr w:type="spellStart"/>
        <w:r w:rsidRPr="0070073A">
          <w:rPr>
            <w:rFonts w:ascii="Courier" w:hAnsi="Courier"/>
            <w:b/>
            <w:i w:val="0"/>
          </w:rPr>
          <w:t>taskType</w:t>
        </w:r>
        <w:proofErr w:type="spellEnd"/>
        <w:r>
          <w:rPr>
            <w:rFonts w:ascii="Courier" w:hAnsi="Courier"/>
            <w:b/>
            <w:i w:val="0"/>
          </w:rPr>
          <w:t>&gt;</w:t>
        </w:r>
        <w:r w:rsidRPr="0070073A">
          <w:rPr>
            <w:i w:val="0"/>
          </w:rPr>
          <w:t xml:space="preserve"> </w:t>
        </w:r>
        <w:r>
          <w:rPr>
            <w:i w:val="0"/>
          </w:rPr>
          <w:t>child element shall have the</w:t>
        </w:r>
        <w:r w:rsidRPr="0070073A">
          <w:rPr>
            <w:i w:val="0"/>
          </w:rPr>
          <w:t xml:space="preserve"> value “</w:t>
        </w:r>
        <w:proofErr w:type="spellStart"/>
        <w:r w:rsidR="00674AEB">
          <w:rPr>
            <w:i w:val="0"/>
          </w:rPr>
          <w:t>HT</w:t>
        </w:r>
        <w:r>
          <w:rPr>
            <w:i w:val="0"/>
          </w:rPr>
          <w:t>Lead</w:t>
        </w:r>
        <w:proofErr w:type="spellEnd"/>
        <w:r w:rsidRPr="0070073A">
          <w:rPr>
            <w:i w:val="0"/>
          </w:rPr>
          <w:t>”</w:t>
        </w:r>
        <w:r>
          <w:rPr>
            <w:i w:val="0"/>
          </w:rPr>
          <w:t xml:space="preserve"> </w:t>
        </w:r>
      </w:ins>
    </w:p>
    <w:p w14:paraId="046C1BE0" w14:textId="39B1BE08" w:rsidR="00EE0C63" w:rsidRPr="000C2244" w:rsidRDefault="00EE0C63" w:rsidP="000C2244">
      <w:pPr>
        <w:pStyle w:val="AuthorInstructions"/>
        <w:numPr>
          <w:ilvl w:val="0"/>
          <w:numId w:val="49"/>
        </w:numPr>
        <w:rPr>
          <w:ins w:id="631" w:author="Elena Vio" w:date="2016-04-10T10:49:00Z"/>
          <w:i w:val="0"/>
        </w:rPr>
      </w:pPr>
      <w:proofErr w:type="gramStart"/>
      <w:ins w:id="632" w:author="Elena Vio" w:date="2016-04-10T10:49:00Z">
        <w:r>
          <w:rPr>
            <w:i w:val="0"/>
          </w:rPr>
          <w:t>the</w:t>
        </w:r>
        <w:proofErr w:type="gramEnd"/>
        <w:r>
          <w:rPr>
            <w:i w:val="0"/>
          </w:rPr>
          <w:t xml:space="preserve"> &lt;</w:t>
        </w:r>
        <w:r>
          <w:rPr>
            <w:rFonts w:ascii="Courier" w:hAnsi="Courier"/>
            <w:b/>
            <w:i w:val="0"/>
          </w:rPr>
          <w:t xml:space="preserve">status&gt; </w:t>
        </w:r>
        <w:r w:rsidRPr="0070073A">
          <w:rPr>
            <w:i w:val="0"/>
          </w:rPr>
          <w:t>child element</w:t>
        </w:r>
        <w:r>
          <w:rPr>
            <w:i w:val="0"/>
          </w:rPr>
          <w:t xml:space="preserve"> shall have the</w:t>
        </w:r>
        <w:r>
          <w:rPr>
            <w:rFonts w:ascii="Courier" w:hAnsi="Courier"/>
            <w:b/>
            <w:i w:val="0"/>
          </w:rPr>
          <w:t xml:space="preserve"> </w:t>
        </w:r>
        <w:r>
          <w:rPr>
            <w:rFonts w:eastAsia="?l?r ??’c"/>
            <w:i w:val="0"/>
          </w:rPr>
          <w:t>value “READY</w:t>
        </w:r>
        <w:r w:rsidRPr="0070073A">
          <w:rPr>
            <w:rFonts w:eastAsia="?l?r ??’c"/>
            <w:i w:val="0"/>
          </w:rPr>
          <w:t>”</w:t>
        </w:r>
        <w:r>
          <w:rPr>
            <w:i w:val="0"/>
          </w:rPr>
          <w:t>.</w:t>
        </w:r>
        <w:r w:rsidRPr="0070073A">
          <w:rPr>
            <w:i w:val="0"/>
          </w:rPr>
          <w:t xml:space="preserve"> </w:t>
        </w:r>
      </w:ins>
    </w:p>
    <w:p w14:paraId="4021B327" w14:textId="002709FB" w:rsidR="000268F8" w:rsidRPr="000C2244" w:rsidDel="0028087E" w:rsidRDefault="000268F8" w:rsidP="000268F8">
      <w:pPr>
        <w:pStyle w:val="AuthorInstructions"/>
        <w:rPr>
          <w:del w:id="633" w:author="Elena Vio" w:date="2016-04-10T10:49:00Z"/>
          <w:i w:val="0"/>
          <w:highlight w:val="yellow"/>
        </w:rPr>
      </w:pPr>
      <w:del w:id="634" w:author="Elena Vio" w:date="2016-04-10T10:49:00Z">
        <w:r w:rsidRPr="000C2244" w:rsidDel="0028087E">
          <w:rPr>
            <w:i w:val="0"/>
            <w:highlight w:val="yellow"/>
          </w:rPr>
          <w:delText xml:space="preserve">The </w:delText>
        </w:r>
        <w:r w:rsidRPr="000C2244" w:rsidDel="0028087E">
          <w:rPr>
            <w:rFonts w:ascii="Courier" w:hAnsi="Courier"/>
            <w:b/>
            <w:i w:val="0"/>
            <w:highlight w:val="yellow"/>
          </w:rPr>
          <w:delText>&lt;XDWTask&gt;</w:delText>
        </w:r>
        <w:r w:rsidRPr="000C2244" w:rsidDel="0028087E">
          <w:rPr>
            <w:i w:val="0"/>
            <w:highlight w:val="yellow"/>
          </w:rPr>
          <w:delText xml:space="preserve"> element shall have a </w:delText>
        </w:r>
        <w:r w:rsidRPr="000C2244" w:rsidDel="0028087E">
          <w:rPr>
            <w:rFonts w:ascii="Courier" w:hAnsi="Courier"/>
            <w:b/>
            <w:i w:val="0"/>
            <w:highlight w:val="yellow"/>
          </w:rPr>
          <w:delText>taskData/taskDetails/taskType</w:delText>
        </w:r>
        <w:r w:rsidRPr="000C2244" w:rsidDel="0028087E">
          <w:rPr>
            <w:i w:val="0"/>
            <w:highlight w:val="yellow"/>
          </w:rPr>
          <w:delText xml:space="preserve"> child element with value “HT Lead” and a </w:delText>
        </w:r>
        <w:r w:rsidRPr="000C2244" w:rsidDel="0028087E">
          <w:rPr>
            <w:rFonts w:ascii="Courier" w:hAnsi="Courier"/>
            <w:b/>
            <w:i w:val="0"/>
            <w:highlight w:val="yellow"/>
          </w:rPr>
          <w:delText xml:space="preserve">taskData/taskDetails/status </w:delText>
        </w:r>
        <w:r w:rsidRPr="000C2244" w:rsidDel="0028087E">
          <w:rPr>
            <w:i w:val="0"/>
            <w:highlight w:val="yellow"/>
          </w:rPr>
          <w:delText>child element</w:delText>
        </w:r>
        <w:r w:rsidRPr="000C2244" w:rsidDel="0028087E">
          <w:rPr>
            <w:rFonts w:ascii="Courier" w:hAnsi="Courier"/>
            <w:b/>
            <w:i w:val="0"/>
            <w:highlight w:val="yellow"/>
          </w:rPr>
          <w:delText xml:space="preserve"> </w:delText>
        </w:r>
        <w:r w:rsidRPr="000C2244" w:rsidDel="0028087E">
          <w:rPr>
            <w:rFonts w:eastAsia="?l?r ??’c"/>
            <w:i w:val="0"/>
            <w:highlight w:val="yellow"/>
          </w:rPr>
          <w:delText>with value “READY”</w:delText>
        </w:r>
        <w:r w:rsidRPr="000C2244" w:rsidDel="0028087E">
          <w:rPr>
            <w:i w:val="0"/>
            <w:highlight w:val="yellow"/>
          </w:rPr>
          <w:delText>.</w:delText>
        </w:r>
      </w:del>
    </w:p>
    <w:p w14:paraId="1E56B4F3" w14:textId="2E410185" w:rsidR="000268F8" w:rsidRPr="000C2244" w:rsidDel="00674AEB" w:rsidRDefault="000268F8" w:rsidP="000268F8">
      <w:pPr>
        <w:pStyle w:val="AuthorInstructions"/>
        <w:rPr>
          <w:del w:id="635" w:author="Elena Vio" w:date="2016-04-10T12:06:00Z"/>
          <w:i w:val="0"/>
          <w:highlight w:val="yellow"/>
        </w:rPr>
      </w:pPr>
      <w:del w:id="636" w:author="Elena Vio" w:date="2016-04-10T12:06:00Z">
        <w:r w:rsidRPr="000C2244" w:rsidDel="00674AEB">
          <w:rPr>
            <w:i w:val="0"/>
            <w:highlight w:val="yellow"/>
          </w:rPr>
          <w:delText xml:space="preserve">The HT Requester </w:delText>
        </w:r>
      </w:del>
      <w:del w:id="637" w:author="Elena Vio" w:date="2016-04-10T12:02:00Z">
        <w:r w:rsidRPr="000C2244" w:rsidDel="00674AEB">
          <w:rPr>
            <w:i w:val="0"/>
            <w:highlight w:val="yellow"/>
          </w:rPr>
          <w:delText xml:space="preserve">actor </w:delText>
        </w:r>
      </w:del>
      <w:del w:id="638" w:author="Elena Vio" w:date="2016-04-10T12:06:00Z">
        <w:r w:rsidRPr="000C2244" w:rsidDel="00674AEB">
          <w:rPr>
            <w:i w:val="0"/>
            <w:highlight w:val="yellow"/>
          </w:rPr>
          <w:delText>shall specify the HT Manager actor identified as a “notificationRecipient” for the task:</w:delText>
        </w:r>
      </w:del>
    </w:p>
    <w:p w14:paraId="2FC8C20E" w14:textId="19641AF9" w:rsidR="000268F8" w:rsidRPr="000C2244" w:rsidDel="00674AEB" w:rsidRDefault="000268F8" w:rsidP="000375FA">
      <w:pPr>
        <w:pStyle w:val="AuthorInstructions"/>
        <w:numPr>
          <w:ilvl w:val="0"/>
          <w:numId w:val="39"/>
        </w:numPr>
        <w:rPr>
          <w:del w:id="639" w:author="Elena Vio" w:date="2016-04-10T12:06:00Z"/>
          <w:i w:val="0"/>
          <w:highlight w:val="yellow"/>
        </w:rPr>
      </w:pPr>
      <w:del w:id="640" w:author="Elena Vio" w:date="2016-04-10T12:06:00Z">
        <w:r w:rsidRPr="000C2244" w:rsidDel="00674AEB">
          <w:rPr>
            <w:rFonts w:ascii="Courier" w:hAnsi="Courier"/>
            <w:b/>
            <w:i w:val="0"/>
            <w:highlight w:val="yellow"/>
          </w:rPr>
          <w:delText xml:space="preserve">taskData/taskDetails/notificationRecipients: </w:delText>
        </w:r>
        <w:r w:rsidRPr="000C2244" w:rsidDel="00674AEB">
          <w:rPr>
            <w:i w:val="0"/>
            <w:highlight w:val="yellow"/>
          </w:rPr>
          <w:delText xml:space="preserve">this elements allows to identify user/organization that needs to be notified. If this element has one o more values, the same user/organization shall be identified as SubmissionSet.intededRecipient for the submission that will result in the publication of the Workflow Document itself.  </w:delText>
        </w:r>
      </w:del>
    </w:p>
    <w:p w14:paraId="6522D3AE" w14:textId="1821752C" w:rsidR="000268F8" w:rsidRPr="000C2244" w:rsidRDefault="000268F8" w:rsidP="000268F8">
      <w:pPr>
        <w:pStyle w:val="AuthorInstructions"/>
        <w:rPr>
          <w:i w:val="0"/>
          <w:highlight w:val="yellow"/>
        </w:rPr>
      </w:pPr>
      <w:r w:rsidRPr="000C2244">
        <w:rPr>
          <w:i w:val="0"/>
          <w:highlight w:val="yellow"/>
        </w:rPr>
        <w:t>The HT Requester</w:t>
      </w:r>
      <w:del w:id="641" w:author="Elena Vio" w:date="2016-04-10T12:03:00Z">
        <w:r w:rsidRPr="000C2244" w:rsidDel="00674AEB">
          <w:rPr>
            <w:i w:val="0"/>
            <w:highlight w:val="yellow"/>
          </w:rPr>
          <w:delText xml:space="preserve"> actor</w:delText>
        </w:r>
      </w:del>
      <w:r w:rsidRPr="000C2244">
        <w:rPr>
          <w:i w:val="0"/>
          <w:highlight w:val="yellow"/>
        </w:rPr>
        <w:t xml:space="preserve"> shall specify the </w:t>
      </w:r>
      <w:ins w:id="642" w:author="Elena Vio" w:date="2016-04-10T12:03:00Z">
        <w:r w:rsidR="00674AEB">
          <w:rPr>
            <w:i w:val="0"/>
          </w:rPr>
          <w:t xml:space="preserve">identified HT Manager </w:t>
        </w:r>
      </w:ins>
      <w:del w:id="643" w:author="Elena Vio" w:date="2016-04-10T12:03:00Z">
        <w:r w:rsidRPr="000C2244" w:rsidDel="00674AEB">
          <w:rPr>
            <w:i w:val="0"/>
            <w:highlight w:val="yellow"/>
          </w:rPr>
          <w:delText xml:space="preserve">intended owner of the HT Lead task </w:delText>
        </w:r>
      </w:del>
      <w:r w:rsidRPr="000C2244">
        <w:rPr>
          <w:i w:val="0"/>
          <w:highlight w:val="yellow"/>
        </w:rPr>
        <w:t xml:space="preserve">in the </w:t>
      </w:r>
      <w:r w:rsidRPr="000C2244">
        <w:rPr>
          <w:rFonts w:ascii="Courier" w:hAnsi="Courier"/>
          <w:b/>
          <w:i w:val="0"/>
          <w:highlight w:val="yellow"/>
        </w:rPr>
        <w:t>&lt;</w:t>
      </w:r>
      <w:proofErr w:type="spellStart"/>
      <w:r w:rsidRPr="000C2244">
        <w:rPr>
          <w:rFonts w:ascii="Courier" w:hAnsi="Courier"/>
          <w:b/>
          <w:i w:val="0"/>
          <w:highlight w:val="yellow"/>
        </w:rPr>
        <w:t>potentialOwner</w:t>
      </w:r>
      <w:proofErr w:type="spellEnd"/>
      <w:r w:rsidRPr="000C2244">
        <w:rPr>
          <w:rFonts w:ascii="Courier" w:hAnsi="Courier"/>
          <w:b/>
          <w:i w:val="0"/>
          <w:highlight w:val="yellow"/>
        </w:rPr>
        <w:t>&gt;</w:t>
      </w:r>
      <w:r w:rsidRPr="000C2244">
        <w:rPr>
          <w:i w:val="0"/>
          <w:highlight w:val="yellow"/>
        </w:rPr>
        <w:t xml:space="preserve"> element:</w:t>
      </w:r>
    </w:p>
    <w:p w14:paraId="32EEDE1C" w14:textId="5600D7C3" w:rsidR="00982E86" w:rsidRDefault="000268F8" w:rsidP="000375FA">
      <w:pPr>
        <w:pStyle w:val="AuthorInstructions"/>
        <w:numPr>
          <w:ilvl w:val="0"/>
          <w:numId w:val="39"/>
        </w:numPr>
        <w:rPr>
          <w:ins w:id="644" w:author="Elena Vio" w:date="2016-04-10T12:02:00Z"/>
          <w:i w:val="0"/>
          <w:highlight w:val="yellow"/>
        </w:rPr>
      </w:pPr>
      <w:proofErr w:type="spellStart"/>
      <w:proofErr w:type="gramStart"/>
      <w:r w:rsidRPr="000C2244">
        <w:rPr>
          <w:rFonts w:ascii="Courier" w:hAnsi="Courier"/>
          <w:b/>
          <w:i w:val="0"/>
          <w:highlight w:val="yellow"/>
        </w:rPr>
        <w:lastRenderedPageBreak/>
        <w:t>taskData</w:t>
      </w:r>
      <w:proofErr w:type="spellEnd"/>
      <w:proofErr w:type="gramEnd"/>
      <w:r w:rsidRPr="000C2244">
        <w:rPr>
          <w:rFonts w:ascii="Courier" w:hAnsi="Courier"/>
          <w:b/>
          <w:i w:val="0"/>
          <w:highlight w:val="yellow"/>
        </w:rPr>
        <w:t>/</w:t>
      </w:r>
      <w:proofErr w:type="spellStart"/>
      <w:r w:rsidRPr="000C2244">
        <w:rPr>
          <w:rFonts w:ascii="Courier" w:hAnsi="Courier"/>
          <w:b/>
          <w:i w:val="0"/>
          <w:highlight w:val="yellow"/>
        </w:rPr>
        <w:t>taskDetails</w:t>
      </w:r>
      <w:proofErr w:type="spellEnd"/>
      <w:r w:rsidRPr="000C2244">
        <w:rPr>
          <w:rFonts w:ascii="Courier" w:hAnsi="Courier"/>
          <w:b/>
          <w:i w:val="0"/>
          <w:highlight w:val="yellow"/>
        </w:rPr>
        <w:t>/</w:t>
      </w:r>
      <w:proofErr w:type="spellStart"/>
      <w:r w:rsidRPr="000C2244">
        <w:rPr>
          <w:rFonts w:ascii="Courier" w:hAnsi="Courier"/>
          <w:b/>
          <w:i w:val="0"/>
          <w:highlight w:val="yellow"/>
        </w:rPr>
        <w:t>potentialOwner</w:t>
      </w:r>
      <w:proofErr w:type="spellEnd"/>
      <w:r w:rsidRPr="000C2244">
        <w:rPr>
          <w:rFonts w:ascii="Courier" w:hAnsi="Courier"/>
          <w:b/>
          <w:i w:val="0"/>
          <w:highlight w:val="yellow"/>
        </w:rPr>
        <w:t xml:space="preserve">: </w:t>
      </w:r>
      <w:r w:rsidRPr="000C2244">
        <w:rPr>
          <w:i w:val="0"/>
          <w:highlight w:val="yellow"/>
        </w:rPr>
        <w:t xml:space="preserve">this element allows to “reserve” the task for a </w:t>
      </w:r>
      <w:ins w:id="645" w:author="Elena Vio" w:date="2016-04-10T12:04:00Z">
        <w:r w:rsidR="00674AEB">
          <w:rPr>
            <w:i w:val="0"/>
            <w:highlight w:val="yellow"/>
          </w:rPr>
          <w:t xml:space="preserve">HT Manager. The HT Manager can be a </w:t>
        </w:r>
      </w:ins>
      <w:r w:rsidRPr="000C2244">
        <w:rPr>
          <w:i w:val="0"/>
          <w:highlight w:val="yellow"/>
        </w:rPr>
        <w:t>user</w:t>
      </w:r>
      <w:del w:id="646" w:author="Elena Vio" w:date="2016-04-10T12:04:00Z">
        <w:r w:rsidRPr="000C2244" w:rsidDel="00674AEB">
          <w:rPr>
            <w:i w:val="0"/>
            <w:highlight w:val="yellow"/>
          </w:rPr>
          <w:delText xml:space="preserve"> </w:delText>
        </w:r>
        <w:r w:rsidRPr="000C2244" w:rsidDel="00674AEB">
          <w:rPr>
            <w:i w:val="0"/>
            <w:strike/>
            <w:highlight w:val="yellow"/>
          </w:rPr>
          <w:delText>or a group of user</w:delText>
        </w:r>
      </w:del>
      <w:r w:rsidRPr="000C2244">
        <w:rPr>
          <w:i w:val="0"/>
          <w:highlight w:val="yellow"/>
        </w:rPr>
        <w:t xml:space="preserve">. Only identified </w:t>
      </w:r>
      <w:del w:id="647" w:author="Elena Vio" w:date="2016-04-10T12:05:00Z">
        <w:r w:rsidRPr="000C2244" w:rsidDel="00674AEB">
          <w:rPr>
            <w:i w:val="0"/>
            <w:highlight w:val="yellow"/>
          </w:rPr>
          <w:delText>users</w:delText>
        </w:r>
        <w:r w:rsidRPr="000C2244" w:rsidDel="00674AEB">
          <w:rPr>
            <w:i w:val="0"/>
            <w:strike/>
            <w:highlight w:val="yellow"/>
          </w:rPr>
          <w:delText>/groups</w:delText>
        </w:r>
      </w:del>
      <w:ins w:id="648" w:author="Elena Vio" w:date="2016-04-10T12:05:00Z">
        <w:r w:rsidR="00674AEB">
          <w:rPr>
            <w:i w:val="0"/>
            <w:highlight w:val="yellow"/>
          </w:rPr>
          <w:t>HT Manager</w:t>
        </w:r>
      </w:ins>
      <w:r w:rsidRPr="000C2244">
        <w:rPr>
          <w:i w:val="0"/>
          <w:highlight w:val="yellow"/>
        </w:rPr>
        <w:t xml:space="preserve"> can </w:t>
      </w:r>
      <w:del w:id="649" w:author="Elena Vio" w:date="2016-04-10T12:05:00Z">
        <w:r w:rsidRPr="000C2244" w:rsidDel="00674AEB">
          <w:rPr>
            <w:i w:val="0"/>
            <w:highlight w:val="yellow"/>
          </w:rPr>
          <w:delText>take in charge</w:delText>
        </w:r>
      </w:del>
      <w:ins w:id="650" w:author="Elena Vio" w:date="2016-04-10T12:05:00Z">
        <w:r w:rsidR="00674AEB">
          <w:rPr>
            <w:i w:val="0"/>
            <w:highlight w:val="yellow"/>
          </w:rPr>
          <w:t>claim</w:t>
        </w:r>
      </w:ins>
      <w:r w:rsidRPr="000C2244">
        <w:rPr>
          <w:i w:val="0"/>
          <w:highlight w:val="yellow"/>
        </w:rPr>
        <w:t xml:space="preserve"> the task</w:t>
      </w:r>
      <w:del w:id="651" w:author="Elena Vio" w:date="2016-04-10T12:05:00Z">
        <w:r w:rsidRPr="000C2244" w:rsidDel="00674AEB">
          <w:rPr>
            <w:i w:val="0"/>
            <w:highlight w:val="yellow"/>
          </w:rPr>
          <w:delText>. It is out of scope for this specification to define how to identify users</w:delText>
        </w:r>
        <w:r w:rsidRPr="000C2244" w:rsidDel="00674AEB">
          <w:rPr>
            <w:i w:val="0"/>
            <w:strike/>
            <w:highlight w:val="yellow"/>
          </w:rPr>
          <w:delText>/groups</w:delText>
        </w:r>
      </w:del>
      <w:ins w:id="652" w:author="Elena Vio" w:date="2016-04-10T12:05:00Z">
        <w:r w:rsidR="00674AEB">
          <w:rPr>
            <w:i w:val="0"/>
            <w:highlight w:val="yellow"/>
          </w:rPr>
          <w:t xml:space="preserve">. </w:t>
        </w:r>
        <w:r w:rsidR="00674AEB">
          <w:rPr>
            <w:i w:val="0"/>
          </w:rPr>
          <w:t>This transaction does not define how to identify a HT Manager</w:t>
        </w:r>
      </w:ins>
      <w:r w:rsidRPr="000C2244">
        <w:rPr>
          <w:i w:val="0"/>
          <w:highlight w:val="yellow"/>
        </w:rPr>
        <w:t xml:space="preserve">. </w:t>
      </w:r>
    </w:p>
    <w:p w14:paraId="1B8FD2BD" w14:textId="6D9010C0" w:rsidR="00674AEB" w:rsidRPr="000C2244" w:rsidRDefault="00674AEB" w:rsidP="00674AEB">
      <w:pPr>
        <w:pStyle w:val="AuthorInstructions"/>
        <w:rPr>
          <w:i w:val="0"/>
          <w:highlight w:val="yellow"/>
        </w:rPr>
      </w:pPr>
      <w:r w:rsidRPr="000C2244">
        <w:rPr>
          <w:i w:val="0"/>
          <w:highlight w:val="yellow"/>
        </w:rPr>
        <w:t xml:space="preserve">The HT Requester shall specify the HT Manager </w:t>
      </w:r>
      <w:del w:id="653" w:author="Elena Vio" w:date="2016-04-10T12:06:00Z">
        <w:r w:rsidRPr="000C2244" w:rsidDel="00674AEB">
          <w:rPr>
            <w:i w:val="0"/>
            <w:highlight w:val="yellow"/>
          </w:rPr>
          <w:delText xml:space="preserve">actor </w:delText>
        </w:r>
      </w:del>
      <w:r w:rsidRPr="000C2244">
        <w:rPr>
          <w:i w:val="0"/>
          <w:highlight w:val="yellow"/>
        </w:rPr>
        <w:t>identified as a “</w:t>
      </w:r>
      <w:proofErr w:type="spellStart"/>
      <w:r w:rsidRPr="000C2244">
        <w:rPr>
          <w:i w:val="0"/>
          <w:highlight w:val="yellow"/>
        </w:rPr>
        <w:t>notificationRecipient</w:t>
      </w:r>
      <w:proofErr w:type="spellEnd"/>
      <w:r w:rsidRPr="000C2244">
        <w:rPr>
          <w:i w:val="0"/>
          <w:highlight w:val="yellow"/>
        </w:rPr>
        <w:t>” for the task:</w:t>
      </w:r>
    </w:p>
    <w:p w14:paraId="77945BBF" w14:textId="3F7EB6C1" w:rsidR="00674AEB" w:rsidRPr="000C2244" w:rsidDel="00674AEB" w:rsidRDefault="00674AEB" w:rsidP="00674AEB">
      <w:pPr>
        <w:pStyle w:val="AuthorInstructions"/>
        <w:numPr>
          <w:ilvl w:val="0"/>
          <w:numId w:val="39"/>
        </w:numPr>
        <w:rPr>
          <w:del w:id="654" w:author="Elena Vio" w:date="2016-04-10T12:08:00Z"/>
          <w:i w:val="0"/>
          <w:highlight w:val="yellow"/>
        </w:rPr>
      </w:pPr>
      <w:proofErr w:type="spellStart"/>
      <w:proofErr w:type="gramStart"/>
      <w:r w:rsidRPr="000C2244">
        <w:rPr>
          <w:rFonts w:ascii="Courier" w:hAnsi="Courier"/>
          <w:b/>
          <w:i w:val="0"/>
          <w:highlight w:val="yellow"/>
        </w:rPr>
        <w:t>taskData</w:t>
      </w:r>
      <w:proofErr w:type="spellEnd"/>
      <w:proofErr w:type="gramEnd"/>
      <w:r w:rsidRPr="000C2244">
        <w:rPr>
          <w:rFonts w:ascii="Courier" w:hAnsi="Courier"/>
          <w:b/>
          <w:i w:val="0"/>
          <w:highlight w:val="yellow"/>
        </w:rPr>
        <w:t>/</w:t>
      </w:r>
      <w:proofErr w:type="spellStart"/>
      <w:r w:rsidRPr="000C2244">
        <w:rPr>
          <w:rFonts w:ascii="Courier" w:hAnsi="Courier"/>
          <w:b/>
          <w:i w:val="0"/>
          <w:highlight w:val="yellow"/>
        </w:rPr>
        <w:t>taskDetails</w:t>
      </w:r>
      <w:proofErr w:type="spellEnd"/>
      <w:r w:rsidRPr="000C2244">
        <w:rPr>
          <w:rFonts w:ascii="Courier" w:hAnsi="Courier"/>
          <w:b/>
          <w:i w:val="0"/>
          <w:highlight w:val="yellow"/>
        </w:rPr>
        <w:t>/</w:t>
      </w:r>
      <w:proofErr w:type="spellStart"/>
      <w:r w:rsidRPr="000C2244">
        <w:rPr>
          <w:rFonts w:ascii="Courier" w:hAnsi="Courier"/>
          <w:b/>
          <w:i w:val="0"/>
          <w:highlight w:val="yellow"/>
        </w:rPr>
        <w:t>notificationRecipients</w:t>
      </w:r>
      <w:proofErr w:type="spellEnd"/>
      <w:r w:rsidRPr="000C2244">
        <w:rPr>
          <w:rFonts w:ascii="Courier" w:hAnsi="Courier"/>
          <w:b/>
          <w:i w:val="0"/>
          <w:highlight w:val="yellow"/>
        </w:rPr>
        <w:t xml:space="preserve">: </w:t>
      </w:r>
      <w:r w:rsidRPr="000C2244">
        <w:rPr>
          <w:i w:val="0"/>
          <w:highlight w:val="yellow"/>
        </w:rPr>
        <w:t xml:space="preserve">this elements </w:t>
      </w:r>
      <w:ins w:id="655" w:author="Elena Vio" w:date="2016-04-10T12:07:00Z">
        <w:r>
          <w:rPr>
            <w:i w:val="0"/>
          </w:rPr>
          <w:t>specifies</w:t>
        </w:r>
        <w:r w:rsidRPr="0070073A">
          <w:rPr>
            <w:i w:val="0"/>
          </w:rPr>
          <w:t xml:space="preserve"> user/organization that needs</w:t>
        </w:r>
        <w:r>
          <w:rPr>
            <w:i w:val="0"/>
          </w:rPr>
          <w:t>.</w:t>
        </w:r>
      </w:ins>
      <w:del w:id="656" w:author="Elena Vio" w:date="2016-04-10T12:07:00Z">
        <w:r w:rsidRPr="000C2244" w:rsidDel="00674AEB">
          <w:rPr>
            <w:i w:val="0"/>
            <w:highlight w:val="yellow"/>
          </w:rPr>
          <w:delText xml:space="preserve">allows to identify user/organization that needs </w:delText>
        </w:r>
      </w:del>
      <w:proofErr w:type="gramStart"/>
      <w:r w:rsidRPr="000C2244">
        <w:rPr>
          <w:i w:val="0"/>
          <w:highlight w:val="yellow"/>
        </w:rPr>
        <w:t>to</w:t>
      </w:r>
      <w:proofErr w:type="gramEnd"/>
      <w:r w:rsidRPr="000C2244">
        <w:rPr>
          <w:i w:val="0"/>
          <w:highlight w:val="yellow"/>
        </w:rPr>
        <w:t xml:space="preserve"> be notified. </w:t>
      </w:r>
      <w:del w:id="657" w:author="Elena Vio" w:date="2016-04-10T12:07:00Z">
        <w:r w:rsidRPr="000C2244" w:rsidDel="00674AEB">
          <w:rPr>
            <w:i w:val="0"/>
            <w:highlight w:val="yellow"/>
          </w:rPr>
          <w:delText xml:space="preserve">If this element has one o more values, the same user/organization shall be identified as SubmissionSet.intededRecipient for the submission that will result in the publication of the Workflow Document itself.  </w:delText>
        </w:r>
      </w:del>
    </w:p>
    <w:p w14:paraId="4C2E1C6A" w14:textId="77777777" w:rsidR="00674AEB" w:rsidRPr="00674AEB" w:rsidRDefault="00674AEB">
      <w:pPr>
        <w:pStyle w:val="AuthorInstructions"/>
        <w:numPr>
          <w:ilvl w:val="0"/>
          <w:numId w:val="39"/>
        </w:numPr>
        <w:rPr>
          <w:ins w:id="658" w:author="Elena Vio" w:date="2016-04-10T12:06:00Z"/>
          <w:i w:val="0"/>
        </w:rPr>
        <w:pPrChange w:id="659" w:author="Elena Vio" w:date="2016-04-10T12:08:00Z">
          <w:pPr>
            <w:pStyle w:val="AuthorInstructions"/>
          </w:pPr>
        </w:pPrChange>
      </w:pPr>
    </w:p>
    <w:p w14:paraId="5CCEBABE" w14:textId="71F430F3" w:rsidR="00674AEB" w:rsidRDefault="00674AEB" w:rsidP="00674AEB">
      <w:pPr>
        <w:pStyle w:val="AuthorInstructions"/>
        <w:rPr>
          <w:ins w:id="660" w:author="Elena Vio" w:date="2016-04-10T12:02:00Z"/>
          <w:i w:val="0"/>
        </w:rPr>
      </w:pPr>
      <w:ins w:id="661" w:author="Elena Vio" w:date="2016-04-10T12:02:00Z">
        <w:r>
          <w:rPr>
            <w:i w:val="0"/>
          </w:rPr>
          <w:t xml:space="preserve">The </w:t>
        </w:r>
      </w:ins>
      <w:ins w:id="662" w:author="Elena Vio" w:date="2016-04-10T12:08:00Z">
        <w:r>
          <w:rPr>
            <w:i w:val="0"/>
          </w:rPr>
          <w:t>HT Requester</w:t>
        </w:r>
      </w:ins>
      <w:ins w:id="663" w:author="Elena Vio" w:date="2016-04-10T12:02:00Z">
        <w:r>
          <w:rPr>
            <w:i w:val="0"/>
          </w:rPr>
          <w:t xml:space="preserve"> could set the value of additional elements that characterize the nature and the execution of the </w:t>
        </w:r>
      </w:ins>
      <w:ins w:id="664" w:author="Elena Vio" w:date="2016-04-10T12:08:00Z">
        <w:r>
          <w:rPr>
            <w:i w:val="0"/>
          </w:rPr>
          <w:t>HT</w:t>
        </w:r>
      </w:ins>
      <w:ins w:id="665" w:author="Elena Vio" w:date="2016-04-10T12:02:00Z">
        <w:r>
          <w:rPr>
            <w:i w:val="0"/>
          </w:rPr>
          <w:t xml:space="preserve">: </w:t>
        </w:r>
      </w:ins>
    </w:p>
    <w:p w14:paraId="6A27C577" w14:textId="46AAD7AB" w:rsidR="00674AEB" w:rsidRPr="00674AEB" w:rsidRDefault="00674AEB" w:rsidP="00674AEB">
      <w:pPr>
        <w:pStyle w:val="AuthorInstructions"/>
        <w:numPr>
          <w:ilvl w:val="0"/>
          <w:numId w:val="39"/>
        </w:numPr>
        <w:rPr>
          <w:i w:val="0"/>
          <w:rPrChange w:id="666" w:author="Elena Vio" w:date="2016-04-10T12:08:00Z">
            <w:rPr>
              <w:i w:val="0"/>
              <w:highlight w:val="yellow"/>
            </w:rPr>
          </w:rPrChange>
        </w:rPr>
      </w:pPr>
      <w:proofErr w:type="spellStart"/>
      <w:proofErr w:type="gramStart"/>
      <w:ins w:id="667" w:author="Elena Vio" w:date="2016-04-10T12:02:00Z">
        <w:r w:rsidRPr="00D9419B">
          <w:rPr>
            <w:rFonts w:ascii="Courier" w:hAnsi="Courier"/>
            <w:b/>
            <w:i w:val="0"/>
          </w:rPr>
          <w:t>taskData</w:t>
        </w:r>
        <w:proofErr w:type="spellEnd"/>
        <w:proofErr w:type="gramEnd"/>
        <w:r w:rsidRPr="00D9419B">
          <w:rPr>
            <w:rFonts w:ascii="Courier" w:hAnsi="Courier"/>
            <w:b/>
            <w:i w:val="0"/>
          </w:rPr>
          <w:t>/</w:t>
        </w:r>
        <w:proofErr w:type="spellStart"/>
        <w:r w:rsidRPr="00D9419B">
          <w:rPr>
            <w:rFonts w:ascii="Courier" w:hAnsi="Courier"/>
            <w:b/>
            <w:i w:val="0"/>
          </w:rPr>
          <w:t>taskDetails</w:t>
        </w:r>
        <w:proofErr w:type="spellEnd"/>
        <w:r w:rsidRPr="0070073A">
          <w:rPr>
            <w:rFonts w:ascii="Courier" w:hAnsi="Courier"/>
            <w:b/>
            <w:i w:val="0"/>
          </w:rPr>
          <w:t>/</w:t>
        </w:r>
        <w:proofErr w:type="spellStart"/>
        <w:r w:rsidRPr="0070073A">
          <w:rPr>
            <w:rFonts w:ascii="Courier" w:hAnsi="Courier"/>
            <w:b/>
            <w:i w:val="0"/>
          </w:rPr>
          <w:t>expirationTime</w:t>
        </w:r>
        <w:proofErr w:type="spellEnd"/>
        <w:r>
          <w:rPr>
            <w:i w:val="0"/>
          </w:rPr>
          <w:t xml:space="preserve">: this element specifies a date/time by which the </w:t>
        </w:r>
      </w:ins>
      <w:ins w:id="668" w:author="Elena Vio" w:date="2016-04-10T12:08:00Z">
        <w:r>
          <w:rPr>
            <w:i w:val="0"/>
          </w:rPr>
          <w:t xml:space="preserve">HT </w:t>
        </w:r>
      </w:ins>
      <w:ins w:id="669" w:author="Elena Vio" w:date="2016-04-10T12:02:00Z">
        <w:r>
          <w:rPr>
            <w:i w:val="0"/>
          </w:rPr>
          <w:t>needs to be completed</w:t>
        </w:r>
      </w:ins>
    </w:p>
    <w:p w14:paraId="75B3A2D9" w14:textId="7CB343A4" w:rsidR="002F29F3" w:rsidRDefault="002F29F3" w:rsidP="002F29F3">
      <w:pPr>
        <w:pStyle w:val="Titolo5"/>
        <w:numPr>
          <w:ilvl w:val="0"/>
          <w:numId w:val="0"/>
        </w:numPr>
      </w:pPr>
      <w:bookmarkStart w:id="670" w:name="_Toc313888833"/>
      <w:r>
        <w:t>3.Y</w:t>
      </w:r>
      <w:ins w:id="671" w:author="Elena Vio" w:date="2016-04-10T10:56:00Z">
        <w:r w:rsidR="00876DFC">
          <w:t>1</w:t>
        </w:r>
      </w:ins>
      <w:r>
        <w:t>.4.1.2.2</w:t>
      </w:r>
      <w:r w:rsidRPr="00E17DE9">
        <w:t xml:space="preserve"> </w:t>
      </w:r>
      <w:r w:rsidR="002D065F">
        <w:t>HT</w:t>
      </w:r>
      <w:r>
        <w:t xml:space="preserve"> Request</w:t>
      </w:r>
      <w:r w:rsidRPr="00E17DE9">
        <w:t xml:space="preserve"> Content Requirements</w:t>
      </w:r>
      <w:bookmarkEnd w:id="670"/>
    </w:p>
    <w:p w14:paraId="59523DC6" w14:textId="53791EE5" w:rsidR="002D065F" w:rsidRPr="00322355" w:rsidDel="00547482" w:rsidRDefault="002D065F" w:rsidP="000C2244">
      <w:pPr>
        <w:pStyle w:val="AuthorInstructions"/>
        <w:rPr>
          <w:del w:id="672" w:author="Elena Vio" w:date="2016-04-10T10:55:00Z"/>
          <w:i w:val="0"/>
        </w:rPr>
      </w:pPr>
      <w:r>
        <w:rPr>
          <w:i w:val="0"/>
        </w:rPr>
        <w:t xml:space="preserve">The HT Request </w:t>
      </w:r>
      <w:ins w:id="673" w:author="Elena Vio" w:date="2016-04-10T10:52:00Z">
        <w:r w:rsidR="00617FE9">
          <w:rPr>
            <w:i w:val="0"/>
          </w:rPr>
          <w:t>D</w:t>
        </w:r>
      </w:ins>
      <w:del w:id="674" w:author="Elena Vio" w:date="2016-04-10T10:52:00Z">
        <w:r w:rsidDel="00617FE9">
          <w:rPr>
            <w:i w:val="0"/>
          </w:rPr>
          <w:delText>d</w:delText>
        </w:r>
      </w:del>
      <w:r>
        <w:rPr>
          <w:i w:val="0"/>
        </w:rPr>
        <w:t xml:space="preserve">ocument </w:t>
      </w:r>
      <w:ins w:id="675" w:author="Elena Vio" w:date="2016-04-10T10:52:00Z">
        <w:r w:rsidR="00617FE9">
          <w:rPr>
            <w:i w:val="0"/>
          </w:rPr>
          <w:t xml:space="preserve">shall contain </w:t>
        </w:r>
      </w:ins>
      <w:ins w:id="676" w:author="Elena Vio" w:date="2016-04-10T10:54:00Z">
        <w:r w:rsidR="00547482">
          <w:rPr>
            <w:i w:val="0"/>
          </w:rPr>
          <w:t xml:space="preserve">the reason why </w:t>
        </w:r>
      </w:ins>
      <w:ins w:id="677" w:author="Elena Vio" w:date="2016-04-10T10:55:00Z">
        <w:r w:rsidR="00547482">
          <w:rPr>
            <w:i w:val="0"/>
          </w:rPr>
          <w:t xml:space="preserve">the clinical case is submitted to </w:t>
        </w:r>
      </w:ins>
      <w:ins w:id="678" w:author="Elena Vio" w:date="2016-04-10T10:54:00Z">
        <w:r w:rsidR="00547482">
          <w:rPr>
            <w:i w:val="0"/>
          </w:rPr>
          <w:t>Heart Team</w:t>
        </w:r>
        <w:r w:rsidR="00547482" w:rsidRPr="00547482">
          <w:rPr>
            <w:i w:val="0"/>
          </w:rPr>
          <w:t xml:space="preserve">. The document contains synthetic clinical information </w:t>
        </w:r>
      </w:ins>
      <w:ins w:id="679" w:author="Elena Vio" w:date="2016-04-10T10:55:00Z">
        <w:r w:rsidR="00547482">
          <w:rPr>
            <w:i w:val="0"/>
          </w:rPr>
          <w:t>on</w:t>
        </w:r>
      </w:ins>
      <w:ins w:id="680" w:author="Elena Vio" w:date="2016-04-10T10:54:00Z">
        <w:r w:rsidR="00547482" w:rsidRPr="00547482">
          <w:rPr>
            <w:i w:val="0"/>
          </w:rPr>
          <w:t xml:space="preserve"> the patient.</w:t>
        </w:r>
      </w:ins>
      <w:del w:id="681" w:author="Elena Vio" w:date="2016-04-10T10:55:00Z">
        <w:r w:rsidDel="00547482">
          <w:rPr>
            <w:i w:val="0"/>
          </w:rPr>
          <w:delText>can be created by the HT</w:delText>
        </w:r>
        <w:r w:rsidRPr="00350723" w:rsidDel="00547482">
          <w:rPr>
            <w:i w:val="0"/>
          </w:rPr>
          <w:delText xml:space="preserve"> Requester</w:delText>
        </w:r>
        <w:r w:rsidDel="00547482">
          <w:rPr>
            <w:i w:val="0"/>
          </w:rPr>
          <w:delText xml:space="preserve"> or by another system. If the HT Request is created by another system, a mechanism to notify the Sender for the creation of that document is needed. This notification mechanism is out of scope for this specification. </w:delText>
        </w:r>
        <w:r w:rsidRPr="00322355" w:rsidDel="00547482">
          <w:rPr>
            <w:i w:val="0"/>
          </w:rPr>
          <w:delText xml:space="preserve">This specification requires that the </w:delText>
        </w:r>
        <w:r w:rsidDel="00547482">
          <w:rPr>
            <w:i w:val="0"/>
          </w:rPr>
          <w:delText>HT</w:delText>
        </w:r>
        <w:r w:rsidRPr="00322355" w:rsidDel="00547482">
          <w:rPr>
            <w:i w:val="0"/>
          </w:rPr>
          <w:delText xml:space="preserve"> Request document</w:delText>
        </w:r>
        <w:r w:rsidDel="00547482">
          <w:rPr>
            <w:i w:val="0"/>
          </w:rPr>
          <w:delText xml:space="preserve"> is structured in accordance to the XDS-SD profile with a base64 encoding of the plaintext </w:delText>
        </w:r>
        <w:r w:rsidRPr="00322355" w:rsidDel="00547482">
          <w:rPr>
            <w:i w:val="0"/>
          </w:rPr>
          <w:delText>OMI order message</w:delText>
        </w:r>
        <w:r w:rsidDel="00547482">
          <w:rPr>
            <w:i w:val="0"/>
          </w:rPr>
          <w:delText>, using default set of HL7 separators</w:delText>
        </w:r>
        <w:r w:rsidRPr="00322355" w:rsidDel="00547482">
          <w:rPr>
            <w:i w:val="0"/>
          </w:rPr>
          <w:delText xml:space="preserve">. </w:delText>
        </w:r>
      </w:del>
    </w:p>
    <w:p w14:paraId="6B2A44E7" w14:textId="5A51AC6C" w:rsidR="00637378" w:rsidRPr="000C2244" w:rsidRDefault="002D065F" w:rsidP="000C2244">
      <w:pPr>
        <w:pStyle w:val="AuthorInstructions"/>
        <w:rPr>
          <w:i w:val="0"/>
        </w:rPr>
      </w:pPr>
      <w:del w:id="682" w:author="Elena Vio" w:date="2016-04-10T10:55:00Z">
        <w:r w:rsidRPr="003B23AB" w:rsidDel="00547482">
          <w:delText xml:space="preserve">The </w:delText>
        </w:r>
        <w:r w:rsidDel="00547482">
          <w:delText>HT</w:delText>
        </w:r>
        <w:r w:rsidRPr="001E657B" w:rsidDel="00547482">
          <w:delText xml:space="preserve"> Requester</w:delText>
        </w:r>
        <w:r w:rsidRPr="00F86A24" w:rsidDel="00547482">
          <w:delText xml:space="preserve"> shall</w:delText>
        </w:r>
        <w:r w:rsidRPr="00085775" w:rsidDel="00547482">
          <w:delText xml:space="preserve"> grant th</w:delText>
        </w:r>
        <w:r w:rsidRPr="00613B92" w:rsidDel="00547482">
          <w:delText>at this OMI message provides</w:delText>
        </w:r>
        <w:r w:rsidRPr="00085775" w:rsidDel="00547482">
          <w:delText xml:space="preserve"> codes that are interpretable to all the actors belonging to the Affinity Domain.</w:delText>
        </w:r>
      </w:del>
      <w:ins w:id="683" w:author="Elena Vio" w:date="2016-04-10T10:50:00Z">
        <w:r w:rsidR="00637378">
          <w:rPr>
            <w:i w:val="0"/>
          </w:rPr>
          <w:t xml:space="preserve"> This specification does not mandate any specific structure for this document. </w:t>
        </w:r>
      </w:ins>
    </w:p>
    <w:p w14:paraId="1DA8BC50" w14:textId="63845283" w:rsidR="002F29F3" w:rsidRDefault="002F29F3" w:rsidP="002F29F3">
      <w:pPr>
        <w:pStyle w:val="Titolo5"/>
        <w:numPr>
          <w:ilvl w:val="0"/>
          <w:numId w:val="0"/>
        </w:numPr>
        <w:rPr>
          <w:noProof w:val="0"/>
        </w:rPr>
      </w:pPr>
      <w:bookmarkStart w:id="684" w:name="_Toc313888834"/>
      <w:r w:rsidRPr="000807AC">
        <w:rPr>
          <w:noProof w:val="0"/>
        </w:rPr>
        <w:t>3.Y</w:t>
      </w:r>
      <w:ins w:id="685" w:author="Elena Vio" w:date="2016-04-10T10:56:00Z">
        <w:r w:rsidR="00876DFC">
          <w:rPr>
            <w:noProof w:val="0"/>
          </w:rPr>
          <w:t>1</w:t>
        </w:r>
      </w:ins>
      <w:r w:rsidRPr="000807AC">
        <w:rPr>
          <w:noProof w:val="0"/>
        </w:rPr>
        <w:t>.4.1.2</w:t>
      </w:r>
      <w:r>
        <w:rPr>
          <w:noProof w:val="0"/>
        </w:rPr>
        <w:t>.3</w:t>
      </w:r>
      <w:r w:rsidRPr="000807AC">
        <w:rPr>
          <w:noProof w:val="0"/>
        </w:rPr>
        <w:t xml:space="preserve"> </w:t>
      </w:r>
      <w:r w:rsidR="002D065F">
        <w:rPr>
          <w:noProof w:val="0"/>
        </w:rPr>
        <w:t>Document Sharing Metadata R</w:t>
      </w:r>
      <w:r>
        <w:rPr>
          <w:noProof w:val="0"/>
        </w:rPr>
        <w:t>equirements</w:t>
      </w:r>
      <w:bookmarkEnd w:id="684"/>
    </w:p>
    <w:p w14:paraId="76B9FB48" w14:textId="77777777" w:rsidR="00876DFC" w:rsidRDefault="00876DFC" w:rsidP="00876DFC">
      <w:pPr>
        <w:pStyle w:val="Corpodeltesto"/>
        <w:rPr>
          <w:ins w:id="686" w:author="Elena Vio" w:date="2016-04-10T10:56:00Z"/>
        </w:rPr>
      </w:pPr>
      <w:ins w:id="687" w:author="Elena Vio" w:date="2016-04-10T10:56:00Z">
        <w:r>
          <w:t>Document metadata for this transaction shall comply with the requirements in ITI TF-3</w:t>
        </w:r>
        <w:proofErr w:type="gramStart"/>
        <w:r>
          <w:t>:4</w:t>
        </w:r>
        <w:proofErr w:type="gramEnd"/>
        <w:r>
          <w:t xml:space="preserve"> “Metadata used in Document Sharing Profiles”.</w:t>
        </w:r>
      </w:ins>
    </w:p>
    <w:p w14:paraId="57E9F1A4" w14:textId="7D8EA67C" w:rsidR="00876DFC" w:rsidRDefault="00876DFC" w:rsidP="00876DFC">
      <w:pPr>
        <w:pStyle w:val="Corpodeltesto"/>
        <w:rPr>
          <w:ins w:id="688" w:author="Elena Vio" w:date="2016-04-10T10:56:00Z"/>
        </w:rPr>
      </w:pPr>
      <w:ins w:id="689" w:author="Elena Vio" w:date="2016-04-10T10:56:00Z">
        <w:r>
          <w:t xml:space="preserve">This section specifies additional Document Sharing Metadata requirements for the both the </w:t>
        </w:r>
      </w:ins>
      <w:ins w:id="690" w:author="Elena Vio" w:date="2016-04-10T10:58:00Z">
        <w:r>
          <w:t>Heart Team</w:t>
        </w:r>
      </w:ins>
      <w:ins w:id="691" w:author="Elena Vio" w:date="2016-04-10T10:56:00Z">
        <w:r>
          <w:t xml:space="preserve"> Workflow Document and for the </w:t>
        </w:r>
      </w:ins>
      <w:ins w:id="692" w:author="Elena Vio" w:date="2016-04-10T10:58:00Z">
        <w:r>
          <w:t>Heart Team</w:t>
        </w:r>
      </w:ins>
      <w:ins w:id="693" w:author="Elena Vio" w:date="2016-04-10T10:56:00Z">
        <w:r>
          <w:t xml:space="preserve"> Request document.</w:t>
        </w:r>
      </w:ins>
    </w:p>
    <w:p w14:paraId="2091A137" w14:textId="46397E94" w:rsidR="002D065F" w:rsidRPr="000C2244" w:rsidDel="00204898" w:rsidRDefault="00204898">
      <w:pPr>
        <w:pStyle w:val="Corpodeltesto"/>
        <w:rPr>
          <w:del w:id="694" w:author="Elena Vio" w:date="2016-04-10T10:58:00Z"/>
          <w:b/>
        </w:rPr>
      </w:pPr>
      <w:ins w:id="695" w:author="Elena Vio" w:date="2016-04-10T10:59:00Z">
        <w:r>
          <w:t xml:space="preserve">The </w:t>
        </w:r>
        <w:proofErr w:type="spellStart"/>
        <w:r w:rsidRPr="00855164">
          <w:rPr>
            <w:b/>
          </w:rPr>
          <w:t>DocumentEntry</w:t>
        </w:r>
        <w:proofErr w:type="spellEnd"/>
        <w:r w:rsidRPr="00855164">
          <w:rPr>
            <w:b/>
          </w:rPr>
          <w:t xml:space="preserve"> metadata of the </w:t>
        </w:r>
        <w:r>
          <w:rPr>
            <w:b/>
          </w:rPr>
          <w:t xml:space="preserve">Heart Team </w:t>
        </w:r>
      </w:ins>
      <w:del w:id="696" w:author="Elena Vio" w:date="2016-04-10T10:58:00Z">
        <w:r w:rsidR="002D065F" w:rsidRPr="000C2244" w:rsidDel="00204898">
          <w:rPr>
            <w:b/>
          </w:rPr>
          <w:delText xml:space="preserve">This section specifies further Document Sharing Metadata requirements for the actual Workflow Document and for the </w:delText>
        </w:r>
        <w:r w:rsidR="008E007B" w:rsidRPr="000C2244" w:rsidDel="00204898">
          <w:rPr>
            <w:b/>
          </w:rPr>
          <w:delText>HT</w:delText>
        </w:r>
        <w:r w:rsidR="002D065F" w:rsidRPr="000C2244" w:rsidDel="00204898">
          <w:rPr>
            <w:b/>
          </w:rPr>
          <w:delText xml:space="preserve"> Request document.</w:delText>
        </w:r>
      </w:del>
    </w:p>
    <w:p w14:paraId="0DE26FCF" w14:textId="41734095" w:rsidR="002D065F" w:rsidRDefault="002D065F" w:rsidP="00204898">
      <w:pPr>
        <w:pStyle w:val="Corpodeltesto"/>
        <w:rPr>
          <w:ins w:id="697" w:author="Elena Vio" w:date="2016-04-10T11:02:00Z"/>
        </w:rPr>
      </w:pPr>
      <w:del w:id="698" w:author="Elena Vio" w:date="2016-04-10T10:59:00Z">
        <w:r w:rsidRPr="000C2244" w:rsidDel="00204898">
          <w:rPr>
            <w:b/>
          </w:rPr>
          <w:delText xml:space="preserve">The document sharing metadata of the </w:delText>
        </w:r>
      </w:del>
      <w:r w:rsidRPr="000C2244">
        <w:rPr>
          <w:b/>
        </w:rPr>
        <w:t>Workflow Document</w:t>
      </w:r>
      <w:r>
        <w:t xml:space="preserve"> shall meet the following constraints: </w:t>
      </w:r>
    </w:p>
    <w:p w14:paraId="6BA6DBEB" w14:textId="28C43793" w:rsidR="00370835" w:rsidRDefault="00370835" w:rsidP="000C2244">
      <w:pPr>
        <w:pStyle w:val="Corpodeltesto"/>
        <w:numPr>
          <w:ilvl w:val="0"/>
          <w:numId w:val="53"/>
        </w:numPr>
      </w:pPr>
      <w:ins w:id="699" w:author="Elena Vio" w:date="2016-04-10T11:02: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42E80DD9" w14:textId="4FD2B504" w:rsidR="002D065F" w:rsidRDefault="00370835" w:rsidP="002D065F">
      <w:pPr>
        <w:pStyle w:val="Corpodeltesto"/>
        <w:numPr>
          <w:ilvl w:val="0"/>
          <w:numId w:val="41"/>
        </w:numPr>
      </w:pPr>
      <w:ins w:id="700" w:author="Elena Vio" w:date="2016-04-10T11:01:00Z">
        <w:r>
          <w:t xml:space="preserve">A single entry </w:t>
        </w:r>
      </w:ins>
      <w:del w:id="701" w:author="Elena Vio" w:date="2016-04-10T11:01:00Z">
        <w:r w:rsidR="002D065F" w:rsidDel="00370835">
          <w:delText xml:space="preserve">One occurrence </w:delText>
        </w:r>
      </w:del>
      <w:r w:rsidR="002D065F">
        <w:t xml:space="preserve">of </w:t>
      </w:r>
      <w:proofErr w:type="spellStart"/>
      <w:r w:rsidR="002D065F">
        <w:t>eventCodeList</w:t>
      </w:r>
      <w:proofErr w:type="spellEnd"/>
      <w:r w:rsidR="002D065F">
        <w:t xml:space="preserve"> </w:t>
      </w:r>
      <w:del w:id="702" w:author="Elena Vio" w:date="2016-04-10T11:01:00Z">
        <w:r w:rsidR="002D065F" w:rsidDel="00370835">
          <w:delText xml:space="preserve">metadata </w:delText>
        </w:r>
      </w:del>
      <w:r w:rsidR="002D065F">
        <w:t>shall convey the actual status (OPEN) of the workflow: code = “</w:t>
      </w:r>
      <w:r w:rsidR="002D065F" w:rsidRPr="00B1774E">
        <w:t>urn</w:t>
      </w:r>
      <w:proofErr w:type="gramStart"/>
      <w:r w:rsidR="002D065F" w:rsidRPr="00B1774E">
        <w:t>:ihe:iti:xdw:2011:eventCode:open</w:t>
      </w:r>
      <w:proofErr w:type="gramEnd"/>
      <w:r w:rsidR="002D065F">
        <w:t xml:space="preserve">” </w:t>
      </w:r>
      <w:proofErr w:type="spellStart"/>
      <w:r w:rsidR="002D065F">
        <w:t>codingScheme</w:t>
      </w:r>
      <w:proofErr w:type="spellEnd"/>
      <w:r w:rsidR="002D065F">
        <w:t>=”</w:t>
      </w:r>
      <w:r w:rsidR="002D065F" w:rsidRPr="00B1774E">
        <w:t xml:space="preserve"> </w:t>
      </w:r>
      <w:commentRangeStart w:id="703"/>
      <w:r w:rsidR="002D065F" w:rsidRPr="00B1774E">
        <w:t>1.3.6.1.4.1.19376.1.2.3</w:t>
      </w:r>
      <w:commentRangeEnd w:id="703"/>
      <w:r w:rsidR="008E007B">
        <w:rPr>
          <w:rStyle w:val="Rimandocommento"/>
        </w:rPr>
        <w:commentReference w:id="703"/>
      </w:r>
      <w:r w:rsidR="002D065F">
        <w:t>”</w:t>
      </w:r>
    </w:p>
    <w:p w14:paraId="5A07448C" w14:textId="77777777" w:rsidR="00F43742" w:rsidRDefault="00370835" w:rsidP="00F43742">
      <w:pPr>
        <w:pStyle w:val="Corpodeltesto"/>
        <w:numPr>
          <w:ilvl w:val="0"/>
          <w:numId w:val="41"/>
        </w:numPr>
        <w:rPr>
          <w:ins w:id="704" w:author="Elena Vio" w:date="2016-04-10T12:10:00Z"/>
        </w:rPr>
      </w:pPr>
      <w:ins w:id="705" w:author="Elena Vio" w:date="2016-04-10T11:02:00Z">
        <w:r>
          <w:t xml:space="preserve">A single entry </w:t>
        </w:r>
      </w:ins>
      <w:del w:id="706" w:author="Elena Vio" w:date="2016-04-10T11:02:00Z">
        <w:r w:rsidR="002D065F" w:rsidDel="00370835">
          <w:delText xml:space="preserve">One occurrence </w:delText>
        </w:r>
      </w:del>
      <w:r w:rsidR="002D065F">
        <w:t xml:space="preserve">of the </w:t>
      </w:r>
      <w:proofErr w:type="spellStart"/>
      <w:r w:rsidR="002D065F">
        <w:t>eventCodeList</w:t>
      </w:r>
      <w:proofErr w:type="spellEnd"/>
      <w:r w:rsidR="002D065F">
        <w:t xml:space="preserve"> metadata shall convey the actual status of the </w:t>
      </w:r>
      <w:r w:rsidR="008E007B">
        <w:t xml:space="preserve">HT </w:t>
      </w:r>
      <w:r w:rsidR="002D065F">
        <w:t>Req</w:t>
      </w:r>
      <w:r w:rsidR="007C3A43">
        <w:t>uest task: code=”urn</w:t>
      </w:r>
      <w:proofErr w:type="gramStart"/>
      <w:r w:rsidR="007C3A43">
        <w:t>:ihe:rad:xcht</w:t>
      </w:r>
      <w:proofErr w:type="gramEnd"/>
      <w:r w:rsidR="002D065F">
        <w:t>-wd:2015:eventCodeTaskStatus:</w:t>
      </w:r>
      <w:r w:rsidR="008E007B">
        <w:t>HTRequest</w:t>
      </w:r>
      <w:r w:rsidR="002D065F">
        <w:t xml:space="preserve">Completed” </w:t>
      </w:r>
      <w:proofErr w:type="spellStart"/>
      <w:r w:rsidR="002D065F">
        <w:t>codingScheme</w:t>
      </w:r>
      <w:proofErr w:type="spellEnd"/>
      <w:r w:rsidR="002D065F">
        <w:t>=”1.3.6.1.4.1.19376.1.2.1”</w:t>
      </w:r>
    </w:p>
    <w:p w14:paraId="493ACDF7" w14:textId="02961818" w:rsidR="00F43742" w:rsidRDefault="00F43742" w:rsidP="00A434FC">
      <w:pPr>
        <w:pStyle w:val="Corpodeltesto"/>
        <w:numPr>
          <w:ilvl w:val="0"/>
          <w:numId w:val="41"/>
        </w:numPr>
      </w:pPr>
      <w:ins w:id="707" w:author="Elena Vio" w:date="2016-04-10T12:10:00Z">
        <w:r>
          <w:t xml:space="preserve">A single entry of the </w:t>
        </w:r>
        <w:proofErr w:type="spellStart"/>
        <w:r>
          <w:t>eventCodeList</w:t>
        </w:r>
        <w:proofErr w:type="spellEnd"/>
        <w:r>
          <w:t xml:space="preserve"> metadata shall convey the status of the HT Lead task: code=”urn</w:t>
        </w:r>
        <w:proofErr w:type="gramStart"/>
        <w:r>
          <w:t>:ihe:rad:xrr</w:t>
        </w:r>
        <w:proofErr w:type="gramEnd"/>
        <w:r>
          <w:t xml:space="preserve">-wd:2015:eventCodeTaskStatus:HTLeadReady” </w:t>
        </w:r>
        <w:proofErr w:type="spellStart"/>
        <w:r>
          <w:t>codingScheme</w:t>
        </w:r>
        <w:proofErr w:type="spellEnd"/>
        <w:r>
          <w:t xml:space="preserve">=”1.3.6.1.4.1.19376.1.2.1” </w:t>
        </w:r>
      </w:ins>
    </w:p>
    <w:p w14:paraId="3D6961C2" w14:textId="52EA07B1" w:rsidR="00D213DE" w:rsidRPr="00AE3E07" w:rsidRDefault="002D065F" w:rsidP="00AE3E07">
      <w:pPr>
        <w:pStyle w:val="Corpodeltesto"/>
        <w:numPr>
          <w:ilvl w:val="0"/>
          <w:numId w:val="53"/>
        </w:numPr>
        <w:rPr>
          <w:ins w:id="708" w:author="Elena Vio" w:date="2016-04-10T11:00:00Z"/>
          <w:strike/>
        </w:rPr>
      </w:pPr>
      <w:del w:id="709" w:author="Elena Vio" w:date="2016-04-10T11:06:00Z">
        <w:r w:rsidRPr="00AE3E07" w:rsidDel="00370835">
          <w:rPr>
            <w:strike/>
          </w:rPr>
          <w:delText>The typeCode metadata shall convey the following code: “X</w:delText>
        </w:r>
        <w:r w:rsidR="008E007B" w:rsidRPr="00AE3E07" w:rsidDel="00370835">
          <w:rPr>
            <w:strike/>
          </w:rPr>
          <w:delText>CHT</w:delText>
        </w:r>
        <w:r w:rsidRPr="00AE3E07" w:rsidDel="00370835">
          <w:rPr>
            <w:strike/>
          </w:rPr>
          <w:delText xml:space="preserve">-WD” codingScheme: </w:delText>
        </w:r>
        <w:commentRangeStart w:id="710"/>
        <w:r w:rsidRPr="00AE3E07" w:rsidDel="00370835">
          <w:rPr>
            <w:strike/>
          </w:rPr>
          <w:delText>1.2.3.4.5.6</w:delText>
        </w:r>
        <w:commentRangeEnd w:id="710"/>
        <w:r w:rsidRPr="00AE3E07" w:rsidDel="00370835">
          <w:rPr>
            <w:strike/>
          </w:rPr>
          <w:commentReference w:id="710"/>
        </w:r>
        <w:r w:rsidRPr="00AE3E07" w:rsidDel="00370835">
          <w:rPr>
            <w:strike/>
          </w:rPr>
          <w:delText xml:space="preserve">. </w:delText>
        </w:r>
      </w:del>
      <w:ins w:id="711" w:author="Elena Vio" w:date="2016-04-10T11:00:00Z">
        <w:r w:rsidR="00D213DE" w:rsidRPr="00AE3E07">
          <w:rPr>
            <w:strike/>
          </w:rPr>
          <w:t xml:space="preserve">The </w:t>
        </w:r>
        <w:proofErr w:type="spellStart"/>
        <w:r w:rsidR="00D213DE" w:rsidRPr="00AE3E07">
          <w:rPr>
            <w:strike/>
          </w:rPr>
          <w:t>practiceSettingsCode</w:t>
        </w:r>
        <w:proofErr w:type="spellEnd"/>
        <w:r w:rsidR="00D213DE" w:rsidRPr="00AE3E07">
          <w:rPr>
            <w:strike/>
          </w:rPr>
          <w:t xml:space="preserve"> metadata shall provide the high-level imaging specialty; </w:t>
        </w:r>
      </w:ins>
    </w:p>
    <w:p w14:paraId="0ED8372E" w14:textId="50F5A6E8" w:rsidR="00D213DE" w:rsidRPr="00370835" w:rsidRDefault="00D213DE" w:rsidP="00AE3E07">
      <w:pPr>
        <w:pStyle w:val="Corpodeltesto"/>
        <w:numPr>
          <w:ilvl w:val="0"/>
          <w:numId w:val="53"/>
        </w:numPr>
        <w:rPr>
          <w:ins w:id="712" w:author="Elena Vio" w:date="2016-04-10T11:00:00Z"/>
        </w:rPr>
      </w:pPr>
      <w:ins w:id="713" w:author="Elena Vio" w:date="2016-04-10T11:00:00Z">
        <w:r w:rsidRPr="00E413D1">
          <w:lastRenderedPageBreak/>
          <w:t xml:space="preserve">The </w:t>
        </w:r>
        <w:proofErr w:type="spellStart"/>
        <w:r w:rsidRPr="00E413D1">
          <w:t>referenceIdList</w:t>
        </w:r>
        <w:proofErr w:type="spellEnd"/>
        <w:r w:rsidRPr="00E413D1">
          <w:t xml:space="preserve"> metadata shall provide the accession number in accordance with</w:t>
        </w:r>
        <w:r w:rsidRPr="00AE3E07">
          <w:t xml:space="preserve"> </w:t>
        </w:r>
      </w:ins>
      <w:ins w:id="714" w:author="Elena Vio" w:date="2016-04-10T11:05:00Z">
        <w:r w:rsidR="00370835" w:rsidRPr="00AE3E07">
          <w:t>PCC</w:t>
        </w:r>
      </w:ins>
      <w:ins w:id="715" w:author="Elena Vio" w:date="2016-04-10T11:00:00Z">
        <w:r w:rsidRPr="00AE3E07">
          <w:t xml:space="preserve"> TF-3: Table </w:t>
        </w:r>
        <w:commentRangeStart w:id="716"/>
        <w:r w:rsidRPr="00AE3E07">
          <w:t>4.68.4.1.2.3-1</w:t>
        </w:r>
      </w:ins>
      <w:commentRangeEnd w:id="716"/>
      <w:ins w:id="717" w:author="Elena Vio" w:date="2016-04-10T11:06:00Z">
        <w:r w:rsidR="00370835" w:rsidRPr="00AE3E07">
          <w:commentReference w:id="716"/>
        </w:r>
      </w:ins>
      <w:ins w:id="719" w:author="Elena Vio" w:date="2016-04-10T11:00:00Z">
        <w:r w:rsidRPr="00370835">
          <w:t>.</w:t>
        </w:r>
      </w:ins>
    </w:p>
    <w:p w14:paraId="03F5F01F" w14:textId="54AD9D03" w:rsidR="00D213DE" w:rsidRPr="00AE3E07" w:rsidDel="00AE3E07" w:rsidRDefault="00D213DE" w:rsidP="00AE3E07">
      <w:pPr>
        <w:pStyle w:val="Corpodeltesto"/>
        <w:numPr>
          <w:ilvl w:val="0"/>
          <w:numId w:val="41"/>
        </w:numPr>
        <w:rPr>
          <w:del w:id="720" w:author="Elena Vio" w:date="2016-04-10T11:09:00Z"/>
        </w:rPr>
      </w:pPr>
      <w:ins w:id="721" w:author="Elena Vio" w:date="2016-04-10T11:00:00Z">
        <w:r w:rsidRPr="00370835">
          <w:t xml:space="preserve">The </w:t>
        </w:r>
        <w:proofErr w:type="spellStart"/>
        <w:r w:rsidRPr="00370835">
          <w:t>typeCode</w:t>
        </w:r>
        <w:proofErr w:type="spellEnd"/>
        <w:r w:rsidRPr="00370835">
          <w:t xml:space="preserve"> shal</w:t>
        </w:r>
        <w:r>
          <w:t>l</w:t>
        </w:r>
        <w:r w:rsidR="00370835">
          <w:t xml:space="preserve"> convey the following code: “XCHT</w:t>
        </w:r>
        <w:r>
          <w:t xml:space="preserve">-WD” </w:t>
        </w:r>
        <w:proofErr w:type="spellStart"/>
        <w:r>
          <w:t>codingScheme</w:t>
        </w:r>
        <w:proofErr w:type="spellEnd"/>
        <w:r>
          <w:t xml:space="preserve">: </w:t>
        </w:r>
        <w:commentRangeStart w:id="722"/>
        <w:r>
          <w:t>1.2.3.4.5.6</w:t>
        </w:r>
        <w:commentRangeEnd w:id="722"/>
        <w:r>
          <w:t>.7.8.9</w:t>
        </w:r>
        <w:r w:rsidRPr="00AE3E07">
          <w:commentReference w:id="722"/>
        </w:r>
        <w:r>
          <w:t xml:space="preserve">.0 </w:t>
        </w:r>
      </w:ins>
    </w:p>
    <w:p w14:paraId="06C62667" w14:textId="77777777" w:rsidR="00AE3E07" w:rsidRDefault="00AE3E07" w:rsidP="00ED799D">
      <w:pPr>
        <w:pStyle w:val="Corpodeltesto"/>
        <w:numPr>
          <w:ilvl w:val="0"/>
          <w:numId w:val="41"/>
        </w:numPr>
        <w:rPr>
          <w:ins w:id="723" w:author="Elena Vio" w:date="2016-04-10T11:08:00Z"/>
        </w:rPr>
      </w:pPr>
    </w:p>
    <w:p w14:paraId="107F1C5E" w14:textId="453F611C" w:rsidR="002D065F" w:rsidRDefault="002D065F" w:rsidP="002D065F">
      <w:pPr>
        <w:pStyle w:val="Corpodeltesto"/>
      </w:pPr>
      <w:r>
        <w:t xml:space="preserve">The </w:t>
      </w:r>
      <w:proofErr w:type="spellStart"/>
      <w:ins w:id="724" w:author="Elena Vio" w:date="2016-04-10T11:08:00Z">
        <w:r w:rsidR="00AE3E07" w:rsidRPr="00ED799D">
          <w:rPr>
            <w:b/>
          </w:rPr>
          <w:t>S</w:t>
        </w:r>
      </w:ins>
      <w:del w:id="725" w:author="Elena Vio" w:date="2016-04-10T11:08:00Z">
        <w:r w:rsidRPr="00ED799D" w:rsidDel="00AE3E07">
          <w:rPr>
            <w:b/>
          </w:rPr>
          <w:delText>s</w:delText>
        </w:r>
      </w:del>
      <w:r w:rsidRPr="00ED799D">
        <w:rPr>
          <w:b/>
        </w:rPr>
        <w:t>ubmissionSet</w:t>
      </w:r>
      <w:proofErr w:type="spellEnd"/>
      <w:r w:rsidRPr="00ED799D">
        <w:rPr>
          <w:b/>
        </w:rPr>
        <w:t xml:space="preserve"> metadata of the </w:t>
      </w:r>
      <w:ins w:id="726" w:author="Elena Vio" w:date="2016-04-10T11:09:00Z">
        <w:r w:rsidR="00AE3E07">
          <w:rPr>
            <w:b/>
          </w:rPr>
          <w:t>Heart Team</w:t>
        </w:r>
        <w:r w:rsidR="00AE3E07" w:rsidRPr="00855164">
          <w:rPr>
            <w:b/>
          </w:rPr>
          <w:t xml:space="preserve"> </w:t>
        </w:r>
      </w:ins>
      <w:r w:rsidRPr="00ED799D">
        <w:rPr>
          <w:b/>
        </w:rPr>
        <w:t>Workflow Document</w:t>
      </w:r>
      <w:r>
        <w:t xml:space="preserve"> shall meet the following constraints: </w:t>
      </w:r>
    </w:p>
    <w:p w14:paraId="4854D3AA" w14:textId="4D4BB42B" w:rsidR="00ED799D" w:rsidRPr="003651D9" w:rsidRDefault="002D065F" w:rsidP="0017019B">
      <w:pPr>
        <w:pStyle w:val="Corpodeltesto"/>
        <w:numPr>
          <w:ilvl w:val="0"/>
          <w:numId w:val="41"/>
        </w:numPr>
      </w:pPr>
      <w:del w:id="727" w:author="Elena Vio" w:date="2016-04-10T12:14:00Z">
        <w:r w:rsidDel="00AB4D88">
          <w:delText xml:space="preserve">The intendedRecipient metadata may contain the identifier of the organization, </w:delText>
        </w:r>
        <w:commentRangeStart w:id="728"/>
        <w:r w:rsidDel="00AB4D88">
          <w:delText>group of people or organizations</w:delText>
        </w:r>
        <w:commentRangeEnd w:id="728"/>
        <w:r w:rsidR="008E007B" w:rsidDel="00AB4D88">
          <w:rPr>
            <w:rStyle w:val="Rimandocommento"/>
          </w:rPr>
          <w:commentReference w:id="728"/>
        </w:r>
        <w:r w:rsidDel="00AB4D88">
          <w:delText xml:space="preserve">, or the person intended to </w:delText>
        </w:r>
        <w:r w:rsidR="008E007B" w:rsidDel="00AB4D88">
          <w:delText>manage HT</w:delText>
        </w:r>
        <w:r w:rsidDel="00AB4D88">
          <w:delText xml:space="preserve">. </w:delText>
        </w:r>
      </w:del>
      <w:ins w:id="729" w:author="Elena Vio" w:date="2016-04-10T12:13:00Z">
        <w:r w:rsidR="00A434FC">
          <w:t xml:space="preserve">The </w:t>
        </w:r>
        <w:proofErr w:type="spellStart"/>
        <w:r w:rsidR="00A434FC">
          <w:t>intendedRecipient</w:t>
        </w:r>
        <w:proofErr w:type="spellEnd"/>
        <w:r w:rsidR="00A434FC">
          <w:t xml:space="preserve"> metadata contain the identifier of the organization, or the person intended to manage the HT. This metadata shall convey the same users/organizations identified within the Workflow Document in the </w:t>
        </w:r>
        <w:r w:rsidR="00A434FC" w:rsidRPr="00A434FC">
          <w:rPr>
            <w:rFonts w:ascii="Courier" w:hAnsi="Courier"/>
            <w:b/>
          </w:rPr>
          <w:t>&lt;</w:t>
        </w:r>
        <w:proofErr w:type="spellStart"/>
        <w:r w:rsidR="00A434FC" w:rsidRPr="00A434FC">
          <w:rPr>
            <w:rFonts w:ascii="Courier" w:hAnsi="Courier"/>
            <w:b/>
          </w:rPr>
          <w:t>notificationRecipients</w:t>
        </w:r>
        <w:proofErr w:type="spellEnd"/>
        <w:r w:rsidR="00A434FC" w:rsidRPr="00A434FC">
          <w:rPr>
            <w:rFonts w:ascii="Courier" w:hAnsi="Courier"/>
            <w:b/>
          </w:rPr>
          <w:t>&gt;</w:t>
        </w:r>
        <w:r w:rsidR="00A434FC" w:rsidRPr="00A434FC">
          <w:rPr>
            <w:rFonts w:ascii="Courier" w:hAnsi="Courier"/>
            <w:b/>
            <w:i/>
          </w:rPr>
          <w:t xml:space="preserve"> </w:t>
        </w:r>
        <w:r w:rsidR="00A434FC" w:rsidRPr="00B86132">
          <w:t xml:space="preserve">element of the </w:t>
        </w:r>
      </w:ins>
      <w:ins w:id="730" w:author="Elena Vio" w:date="2016-04-10T12:14:00Z">
        <w:r w:rsidR="00A434FC">
          <w:t>HT Lead</w:t>
        </w:r>
      </w:ins>
      <w:ins w:id="731" w:author="Elena Vio" w:date="2016-04-10T12:13:00Z">
        <w:r w:rsidR="00A434FC" w:rsidRPr="00B86132">
          <w:t xml:space="preserve"> task</w:t>
        </w:r>
        <w:r w:rsidR="00A434FC" w:rsidRPr="00A434FC">
          <w:rPr>
            <w:rFonts w:ascii="Courier" w:hAnsi="Courier"/>
            <w:b/>
            <w:i/>
          </w:rPr>
          <w:t xml:space="preserve"> </w:t>
        </w:r>
      </w:ins>
    </w:p>
    <w:p w14:paraId="5FFA29E0" w14:textId="771F21A4" w:rsidR="00C57C6C" w:rsidRPr="003651D9" w:rsidRDefault="00C57C6C" w:rsidP="00C57C6C">
      <w:pPr>
        <w:pStyle w:val="Titolo5"/>
        <w:numPr>
          <w:ilvl w:val="0"/>
          <w:numId w:val="0"/>
        </w:numPr>
        <w:rPr>
          <w:noProof w:val="0"/>
        </w:rPr>
      </w:pPr>
      <w:bookmarkStart w:id="732" w:name="_Toc345074680"/>
      <w:r w:rsidRPr="003651D9">
        <w:rPr>
          <w:noProof w:val="0"/>
        </w:rPr>
        <w:t>3.Y</w:t>
      </w:r>
      <w:ins w:id="733" w:author="Elena Vio" w:date="2016-04-10T12:22:00Z">
        <w:r w:rsidR="009E3F00">
          <w:rPr>
            <w:noProof w:val="0"/>
          </w:rPr>
          <w:t>1</w:t>
        </w:r>
      </w:ins>
      <w:r w:rsidRPr="003651D9">
        <w:rPr>
          <w:noProof w:val="0"/>
        </w:rPr>
        <w:t>.4.1.3 Expected Actions</w:t>
      </w:r>
      <w:bookmarkEnd w:id="732"/>
    </w:p>
    <w:p w14:paraId="1B256C2A"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05B34F6B" w14:textId="77777777" w:rsidR="00C57C6C" w:rsidRPr="003651D9" w:rsidRDefault="00C57C6C" w:rsidP="00C57C6C">
      <w:pPr>
        <w:pStyle w:val="AuthorInstructions"/>
      </w:pPr>
      <w:r w:rsidRPr="003651D9">
        <w:t>&lt;Describe what the receiver is expected/required to do upon receiving this message. &gt;</w:t>
      </w:r>
    </w:p>
    <w:p w14:paraId="4AFA6C46"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0418A04F"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294CB5EA" w14:textId="77777777" w:rsidR="0045773F" w:rsidRPr="0070073A" w:rsidRDefault="0045773F" w:rsidP="0045773F">
      <w:pPr>
        <w:pStyle w:val="AuthorInstructions"/>
        <w:rPr>
          <w:i w:val="0"/>
        </w:rPr>
      </w:pPr>
      <w:r>
        <w:rPr>
          <w:i w:val="0"/>
        </w:rPr>
        <w:t xml:space="preserve">The Receiver actor shall process the Provide and Register Document Set-b Request message as described in </w:t>
      </w:r>
      <w:r w:rsidRPr="0070073A">
        <w:rPr>
          <w:i w:val="0"/>
        </w:rPr>
        <w:t>section ITI TF-2b</w:t>
      </w:r>
      <w:proofErr w:type="gramStart"/>
      <w:r w:rsidRPr="0070073A">
        <w:rPr>
          <w:i w:val="0"/>
        </w:rPr>
        <w:t>:3.41.4.1.3</w:t>
      </w:r>
      <w:proofErr w:type="gramEnd"/>
      <w:r>
        <w:rPr>
          <w:i w:val="0"/>
        </w:rPr>
        <w:t>.</w:t>
      </w:r>
    </w:p>
    <w:p w14:paraId="07F7708D" w14:textId="77777777" w:rsidR="0045773F" w:rsidRPr="003651D9" w:rsidRDefault="0045773F" w:rsidP="00C57C6C">
      <w:pPr>
        <w:pStyle w:val="AuthorInstructions"/>
      </w:pPr>
    </w:p>
    <w:p w14:paraId="3FCAB93C" w14:textId="3EED3378" w:rsidR="00C57C6C" w:rsidRPr="003651D9" w:rsidRDefault="00C57C6C" w:rsidP="00C57C6C">
      <w:pPr>
        <w:pStyle w:val="Titolo4"/>
        <w:numPr>
          <w:ilvl w:val="0"/>
          <w:numId w:val="0"/>
        </w:numPr>
        <w:rPr>
          <w:noProof w:val="0"/>
        </w:rPr>
      </w:pPr>
      <w:bookmarkStart w:id="734" w:name="_Toc345074681"/>
      <w:r w:rsidRPr="003651D9">
        <w:rPr>
          <w:noProof w:val="0"/>
        </w:rPr>
        <w:t>3.Y</w:t>
      </w:r>
      <w:ins w:id="735" w:author="Elena Vio" w:date="2016-04-10T12:21:00Z">
        <w:r w:rsidR="009E3F00">
          <w:rPr>
            <w:noProof w:val="0"/>
          </w:rPr>
          <w:t>1</w:t>
        </w:r>
      </w:ins>
      <w:r w:rsidRPr="003651D9">
        <w:rPr>
          <w:noProof w:val="0"/>
        </w:rPr>
        <w:t xml:space="preserve">.4.2 </w:t>
      </w:r>
      <w:r w:rsidR="0045773F">
        <w:rPr>
          <w:noProof w:val="0"/>
        </w:rPr>
        <w:t>Provide And Register Document set-b Response</w:t>
      </w:r>
      <w:bookmarkEnd w:id="734"/>
    </w:p>
    <w:p w14:paraId="5F311806" w14:textId="77777777" w:rsidR="00C57C6C" w:rsidRPr="003651D9" w:rsidRDefault="00C57C6C" w:rsidP="00C57C6C">
      <w:pPr>
        <w:pStyle w:val="AuthorInstructions"/>
      </w:pPr>
      <w:r w:rsidRPr="003651D9">
        <w:t>&lt;One or two sentence summary of what Message 2 accomplishes typically relating the message to the relevant standard. Avoid shall language in this upper level section. Do not duplicate the triggers, encoding, semantics, standards used, or expected actions. Those belong in the following sections</w:t>
      </w:r>
      <w:proofErr w:type="gramStart"/>
      <w:r w:rsidRPr="003651D9">
        <w:t>.&gt;</w:t>
      </w:r>
      <w:proofErr w:type="gramEnd"/>
    </w:p>
    <w:p w14:paraId="7973873A" w14:textId="77777777" w:rsidR="00C57C6C" w:rsidRPr="003651D9" w:rsidRDefault="00C57C6C" w:rsidP="00C57C6C">
      <w:pPr>
        <w:pStyle w:val="AuthorInstructions"/>
      </w:pPr>
      <w:r w:rsidRPr="003651D9">
        <w:t>&lt;Explicitly state if the multiplicity of an actor may be greater than one; i.e., if an actor (whether it is a client or server) can expect this message from a single source or multiple sources</w:t>
      </w:r>
      <w:proofErr w:type="gramStart"/>
      <w:r w:rsidRPr="003651D9">
        <w:t>.&gt;</w:t>
      </w:r>
      <w:proofErr w:type="gramEnd"/>
    </w:p>
    <w:p w14:paraId="6017AF3C" w14:textId="77777777" w:rsidR="00C57C6C" w:rsidRDefault="00C57C6C" w:rsidP="00C57C6C">
      <w:pPr>
        <w:pStyle w:val="AuthorInstructions"/>
      </w:pPr>
      <w:r w:rsidRPr="003651D9">
        <w:t>&lt;Repeat this section as necessary based on the number of messages in the interaction diagram</w:t>
      </w:r>
      <w:proofErr w:type="gramStart"/>
      <w:r w:rsidRPr="003651D9">
        <w:t>.&gt;</w:t>
      </w:r>
      <w:proofErr w:type="gramEnd"/>
    </w:p>
    <w:p w14:paraId="5B134445" w14:textId="2C9F8E01" w:rsidR="0045773F" w:rsidRPr="000807AC" w:rsidRDefault="0045773F" w:rsidP="0045773F">
      <w:pPr>
        <w:pStyle w:val="AuthorInstructions"/>
      </w:pPr>
      <w:r>
        <w:rPr>
          <w:i w:val="0"/>
        </w:rPr>
        <w:t>This specification does not add additional requirements for the Provide And Register Document Set-b Response message defined in</w:t>
      </w:r>
      <w:del w:id="736" w:author="Elena Vio" w:date="2016-04-10T11:11:00Z">
        <w:r w:rsidDel="006345DE">
          <w:rPr>
            <w:i w:val="0"/>
          </w:rPr>
          <w:delText xml:space="preserve"> </w:delText>
        </w:r>
        <w:r w:rsidRPr="0070073A" w:rsidDel="006345DE">
          <w:rPr>
            <w:i w:val="0"/>
          </w:rPr>
          <w:delText>section</w:delText>
        </w:r>
      </w:del>
      <w:r w:rsidRPr="0070073A">
        <w:rPr>
          <w:i w:val="0"/>
        </w:rPr>
        <w:t xml:space="preserve"> ITI TF-2b</w:t>
      </w:r>
      <w:proofErr w:type="gramStart"/>
      <w:r w:rsidRPr="0070073A">
        <w:rPr>
          <w:i w:val="0"/>
        </w:rPr>
        <w:t>:3.41.4.2</w:t>
      </w:r>
      <w:proofErr w:type="gramEnd"/>
      <w:r>
        <w:rPr>
          <w:i w:val="0"/>
        </w:rPr>
        <w:t xml:space="preserve">. </w:t>
      </w:r>
    </w:p>
    <w:p w14:paraId="1FCA325D" w14:textId="77777777" w:rsidR="0045773F" w:rsidRPr="003651D9" w:rsidRDefault="0045773F" w:rsidP="00C57C6C">
      <w:pPr>
        <w:pStyle w:val="AuthorInstructions"/>
      </w:pPr>
    </w:p>
    <w:p w14:paraId="07AA71AF" w14:textId="4EDBD1C9" w:rsidR="00C57C6C" w:rsidRPr="003651D9" w:rsidRDefault="00C57C6C" w:rsidP="00C57C6C">
      <w:pPr>
        <w:pStyle w:val="Titolo5"/>
        <w:numPr>
          <w:ilvl w:val="0"/>
          <w:numId w:val="0"/>
        </w:numPr>
        <w:rPr>
          <w:noProof w:val="0"/>
        </w:rPr>
      </w:pPr>
      <w:bookmarkStart w:id="737" w:name="_Toc345074682"/>
      <w:r w:rsidRPr="003651D9">
        <w:rPr>
          <w:noProof w:val="0"/>
        </w:rPr>
        <w:t>3.Y</w:t>
      </w:r>
      <w:ins w:id="738" w:author="Elena Vio" w:date="2016-04-10T12:21:00Z">
        <w:r w:rsidR="009E3F00">
          <w:rPr>
            <w:noProof w:val="0"/>
          </w:rPr>
          <w:t>1</w:t>
        </w:r>
      </w:ins>
      <w:r w:rsidRPr="003651D9">
        <w:rPr>
          <w:noProof w:val="0"/>
        </w:rPr>
        <w:t>.4.2.1 Trigger Events</w:t>
      </w:r>
      <w:bookmarkEnd w:id="737"/>
    </w:p>
    <w:p w14:paraId="30D7F4BB" w14:textId="77777777" w:rsidR="00C57C6C" w:rsidRDefault="00C57C6C" w:rsidP="00C57C6C">
      <w:pPr>
        <w:pStyle w:val="AuthorInstructions"/>
      </w:pPr>
      <w:r w:rsidRPr="003651D9">
        <w:t xml:space="preserve">&lt;Description of the real world events that cause the sender (Actor A) to send Message 1(e.g., an operator or an automated function determines that a new </w:t>
      </w:r>
      <w:proofErr w:type="spellStart"/>
      <w:r w:rsidRPr="003651D9">
        <w:t>workitem</w:t>
      </w:r>
      <w:proofErr w:type="spellEnd"/>
      <w:r w:rsidRPr="003651D9">
        <w:t xml:space="preserve"> is needed)</w:t>
      </w:r>
      <w:proofErr w:type="gramStart"/>
      <w:r w:rsidRPr="003651D9">
        <w:t>.&gt;</w:t>
      </w:r>
      <w:proofErr w:type="gramEnd"/>
    </w:p>
    <w:p w14:paraId="1B1E5F9B" w14:textId="77777777" w:rsidR="0045773F" w:rsidRPr="000807AC" w:rsidRDefault="0045773F" w:rsidP="0045773F">
      <w:pPr>
        <w:pStyle w:val="AuthorInstructions"/>
      </w:pPr>
      <w:r w:rsidRPr="00E17DE9">
        <w:rPr>
          <w:i w:val="0"/>
        </w:rPr>
        <w:lastRenderedPageBreak/>
        <w:t>See section ITI TF-2b</w:t>
      </w:r>
      <w:proofErr w:type="gramStart"/>
      <w:r w:rsidRPr="00E17DE9">
        <w:rPr>
          <w:i w:val="0"/>
        </w:rPr>
        <w:t>:3.41.4.2</w:t>
      </w:r>
      <w:r>
        <w:rPr>
          <w:i w:val="0"/>
        </w:rPr>
        <w:t>.1</w:t>
      </w:r>
      <w:proofErr w:type="gramEnd"/>
    </w:p>
    <w:p w14:paraId="44BB76D6" w14:textId="77777777" w:rsidR="0045773F" w:rsidRPr="003651D9" w:rsidRDefault="0045773F" w:rsidP="00C57C6C">
      <w:pPr>
        <w:pStyle w:val="AuthorInstructions"/>
      </w:pPr>
    </w:p>
    <w:p w14:paraId="67D47F93" w14:textId="39D0EB22" w:rsidR="00C57C6C" w:rsidRPr="003651D9" w:rsidRDefault="00C57C6C" w:rsidP="00C57C6C">
      <w:pPr>
        <w:pStyle w:val="Titolo5"/>
        <w:numPr>
          <w:ilvl w:val="0"/>
          <w:numId w:val="0"/>
        </w:numPr>
        <w:rPr>
          <w:noProof w:val="0"/>
        </w:rPr>
      </w:pPr>
      <w:bookmarkStart w:id="739" w:name="_Toc345074683"/>
      <w:r w:rsidRPr="003651D9">
        <w:rPr>
          <w:noProof w:val="0"/>
        </w:rPr>
        <w:t>3.Y</w:t>
      </w:r>
      <w:ins w:id="740" w:author="Elena Vio" w:date="2016-04-10T12:21:00Z">
        <w:r w:rsidR="009E3F00">
          <w:rPr>
            <w:noProof w:val="0"/>
          </w:rPr>
          <w:t>1</w:t>
        </w:r>
      </w:ins>
      <w:r w:rsidRPr="003651D9">
        <w:rPr>
          <w:noProof w:val="0"/>
        </w:rPr>
        <w:t>.4.2.2 Message Semantics</w:t>
      </w:r>
      <w:bookmarkEnd w:id="739"/>
    </w:p>
    <w:p w14:paraId="5E2F1BD8" w14:textId="77777777" w:rsidR="00C57C6C" w:rsidRPr="003651D9" w:rsidRDefault="00C57C6C" w:rsidP="00C57C6C">
      <w:pPr>
        <w:pStyle w:val="AuthorInstructions"/>
      </w:pPr>
      <w:r w:rsidRPr="003651D9">
        <w:t>&lt;Detailed description of the meaning, structure and contents of the message, including any IHE specific clarifications of the message format, attributes, etc.&gt;</w:t>
      </w:r>
    </w:p>
    <w:p w14:paraId="504C0775" w14:textId="77777777" w:rsidR="00C57C6C" w:rsidRPr="003651D9" w:rsidRDefault="00C57C6C" w:rsidP="00C57C6C">
      <w:pPr>
        <w:pStyle w:val="AuthorInstructions"/>
      </w:pPr>
      <w:r w:rsidRPr="003651D9">
        <w:t>&lt;Start by describing the standard underlying the message and how the participating actors are mapped (e.g., “This message is a DICOM C-FIND Request. Actor A is the SCU. Actor D is the SCP.”)</w:t>
      </w:r>
      <w:proofErr w:type="gramStart"/>
      <w:r w:rsidRPr="003651D9">
        <w:t>.</w:t>
      </w:r>
      <w:proofErr w:type="gramEnd"/>
      <w:r w:rsidRPr="003651D9">
        <w:t>&gt;</w:t>
      </w:r>
    </w:p>
    <w:p w14:paraId="0FC6F31E" w14:textId="77777777" w:rsidR="00C57C6C" w:rsidRDefault="00C57C6C" w:rsidP="00C57C6C">
      <w:pPr>
        <w:pStyle w:val="AuthorInstructions"/>
      </w:pPr>
      <w:r w:rsidRPr="003651D9">
        <w:t>&lt;Continue profiling the message by providing guidance or constraints on how the message parameters are populated, how the payload is encoded, how the message is structured and what the contents mean. These message semantics should both help the sender to construct the message and the receiver to interpret the message</w:t>
      </w:r>
      <w:proofErr w:type="gramStart"/>
      <w:r w:rsidRPr="003651D9">
        <w:t>.&gt;</w:t>
      </w:r>
      <w:proofErr w:type="gramEnd"/>
    </w:p>
    <w:p w14:paraId="418FB795" w14:textId="77777777" w:rsidR="0045773F" w:rsidRPr="000807AC" w:rsidRDefault="0045773F" w:rsidP="0045773F">
      <w:pPr>
        <w:pStyle w:val="AuthorInstructions"/>
      </w:pPr>
      <w:r w:rsidRPr="00E17DE9">
        <w:rPr>
          <w:i w:val="0"/>
        </w:rPr>
        <w:t>See section ITI TF-2b</w:t>
      </w:r>
      <w:proofErr w:type="gramStart"/>
      <w:r w:rsidRPr="00E17DE9">
        <w:rPr>
          <w:i w:val="0"/>
        </w:rPr>
        <w:t>:3.41.4.2</w:t>
      </w:r>
      <w:r>
        <w:rPr>
          <w:i w:val="0"/>
        </w:rPr>
        <w:t>.2</w:t>
      </w:r>
      <w:proofErr w:type="gramEnd"/>
    </w:p>
    <w:p w14:paraId="6D384FFB" w14:textId="77777777" w:rsidR="0045773F" w:rsidRPr="003651D9" w:rsidRDefault="0045773F" w:rsidP="00C57C6C">
      <w:pPr>
        <w:pStyle w:val="AuthorInstructions"/>
      </w:pPr>
    </w:p>
    <w:p w14:paraId="5E6970AE" w14:textId="7691386E" w:rsidR="00C57C6C" w:rsidRPr="003651D9" w:rsidRDefault="00C57C6C" w:rsidP="00C57C6C">
      <w:pPr>
        <w:pStyle w:val="Titolo5"/>
        <w:numPr>
          <w:ilvl w:val="0"/>
          <w:numId w:val="0"/>
        </w:numPr>
        <w:rPr>
          <w:noProof w:val="0"/>
        </w:rPr>
      </w:pPr>
      <w:bookmarkStart w:id="741" w:name="_Toc345074684"/>
      <w:r w:rsidRPr="003651D9">
        <w:rPr>
          <w:noProof w:val="0"/>
        </w:rPr>
        <w:t>3.Y</w:t>
      </w:r>
      <w:ins w:id="742" w:author="Elena Vio" w:date="2016-04-10T12:21:00Z">
        <w:r w:rsidR="009E3F00">
          <w:rPr>
            <w:noProof w:val="0"/>
          </w:rPr>
          <w:t>1</w:t>
        </w:r>
      </w:ins>
      <w:r w:rsidRPr="003651D9">
        <w:rPr>
          <w:noProof w:val="0"/>
        </w:rPr>
        <w:t>.4.2.3 Expected Actions</w:t>
      </w:r>
      <w:bookmarkEnd w:id="741"/>
    </w:p>
    <w:p w14:paraId="0E14B88D" w14:textId="77777777" w:rsidR="00C57C6C" w:rsidRPr="003651D9" w:rsidRDefault="00C57C6C" w:rsidP="00C57C6C">
      <w:pPr>
        <w:pStyle w:val="AuthorInstructions"/>
      </w:pPr>
      <w:r w:rsidRPr="003651D9">
        <w:t>&lt;Description of the actions expected to be taken as a result of sending or receiving this message</w:t>
      </w:r>
      <w:proofErr w:type="gramStart"/>
      <w:r w:rsidRPr="003651D9">
        <w:t>.&gt;</w:t>
      </w:r>
      <w:proofErr w:type="gramEnd"/>
    </w:p>
    <w:p w14:paraId="4BF8BDEE" w14:textId="77777777" w:rsidR="00C57C6C" w:rsidRPr="003651D9" w:rsidRDefault="00C57C6C" w:rsidP="00C57C6C">
      <w:pPr>
        <w:pStyle w:val="AuthorInstructions"/>
      </w:pPr>
      <w:r w:rsidRPr="003651D9">
        <w:t>&lt;Describe what the receiver is expected/required to do upon receiving this message. &gt;</w:t>
      </w:r>
    </w:p>
    <w:p w14:paraId="209B42F5" w14:textId="77777777" w:rsidR="00C57C6C" w:rsidRPr="003651D9" w:rsidRDefault="00C57C6C" w:rsidP="00C57C6C">
      <w:pPr>
        <w:pStyle w:val="AuthorInstructions"/>
      </w:pPr>
      <w:r w:rsidRPr="003651D9">
        <w:t>&lt;Avoid re-iterating the transaction sequencing specified in the Profile Process Flows as expected actions internal to the transaction. Doing so prevents this transaction being re-used in other contexts</w:t>
      </w:r>
      <w:proofErr w:type="gramStart"/>
      <w:r w:rsidRPr="003651D9">
        <w:t>.&gt;</w:t>
      </w:r>
      <w:proofErr w:type="gramEnd"/>
    </w:p>
    <w:p w14:paraId="7F646F44" w14:textId="77777777" w:rsidR="00C57C6C" w:rsidRDefault="00C57C6C" w:rsidP="00C57C6C">
      <w:pPr>
        <w:pStyle w:val="AuthorInstructions"/>
      </w:pPr>
      <w:r w:rsidRPr="003651D9">
        <w:t>&lt;Explicitly define any expected action based on the multiplicity of an actor(s), if applicable</w:t>
      </w:r>
      <w:proofErr w:type="gramStart"/>
      <w:r w:rsidRPr="003651D9">
        <w:t>.&gt;</w:t>
      </w:r>
      <w:proofErr w:type="gramEnd"/>
    </w:p>
    <w:p w14:paraId="58C8A8F3" w14:textId="77777777" w:rsidR="0045773F" w:rsidRDefault="0045773F" w:rsidP="0045773F">
      <w:pPr>
        <w:pStyle w:val="AuthorInstructions"/>
        <w:rPr>
          <w:i w:val="0"/>
        </w:rPr>
      </w:pPr>
      <w:r w:rsidRPr="00E17DE9">
        <w:rPr>
          <w:i w:val="0"/>
        </w:rPr>
        <w:t>See section ITI TF-2b</w:t>
      </w:r>
      <w:proofErr w:type="gramStart"/>
      <w:r w:rsidRPr="00E17DE9">
        <w:rPr>
          <w:i w:val="0"/>
        </w:rPr>
        <w:t>:3.41.4.2</w:t>
      </w:r>
      <w:r>
        <w:rPr>
          <w:i w:val="0"/>
        </w:rPr>
        <w:t>.3</w:t>
      </w:r>
      <w:proofErr w:type="gramEnd"/>
      <w:r>
        <w:rPr>
          <w:i w:val="0"/>
        </w:rPr>
        <w:t>.</w:t>
      </w:r>
    </w:p>
    <w:p w14:paraId="250669DD" w14:textId="38C7B2DE" w:rsidR="0045773F" w:rsidRDefault="0045773F" w:rsidP="0045773F">
      <w:pPr>
        <w:pStyle w:val="NormaleWeb"/>
      </w:pPr>
      <w:r w:rsidRPr="007C19F4">
        <w:rPr>
          <w:szCs w:val="20"/>
        </w:rPr>
        <w:t xml:space="preserve">In addition to the </w:t>
      </w:r>
      <w:del w:id="743" w:author="Elena Vio" w:date="2016-04-10T11:12:00Z">
        <w:r w:rsidRPr="007C19F4" w:rsidDel="006345DE">
          <w:rPr>
            <w:szCs w:val="20"/>
          </w:rPr>
          <w:delText xml:space="preserve">default </w:delText>
        </w:r>
      </w:del>
      <w:r w:rsidRPr="007C19F4">
        <w:rPr>
          <w:szCs w:val="20"/>
        </w:rPr>
        <w:t xml:space="preserve">Expected Actions defined for the Provide And Register Document Set-b Response message, when </w:t>
      </w:r>
      <w:del w:id="744" w:author="Elena Vio" w:date="2016-04-10T11:12:00Z">
        <w:r w:rsidRPr="007C19F4" w:rsidDel="006345DE">
          <w:rPr>
            <w:szCs w:val="20"/>
          </w:rPr>
          <w:delText>this message delivers</w:delText>
        </w:r>
      </w:del>
      <w:ins w:id="745" w:author="Elena Vio" w:date="2016-04-10T11:12:00Z">
        <w:r w:rsidR="006345DE">
          <w:rPr>
            <w:szCs w:val="20"/>
          </w:rPr>
          <w:t>the Document Repository sends</w:t>
        </w:r>
      </w:ins>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w:t>
      </w:r>
      <w:del w:id="746" w:author="Elena Vio" w:date="2016-04-10T11:13:00Z">
        <w:r w:rsidDel="006345DE">
          <w:delText xml:space="preserve">Sender </w:delText>
        </w:r>
      </w:del>
      <w:ins w:id="747" w:author="Elena Vio" w:date="2016-04-10T11:13:00Z">
        <w:r w:rsidR="006345DE">
          <w:t xml:space="preserve">HT Requester </w:t>
        </w:r>
      </w:ins>
      <w:r>
        <w:t xml:space="preserve">shall save the </w:t>
      </w:r>
      <w:proofErr w:type="spellStart"/>
      <w:r>
        <w:t>workflowInstanceId</w:t>
      </w:r>
      <w:proofErr w:type="spellEnd"/>
      <w:r>
        <w:t xml:space="preserve"> associated </w:t>
      </w:r>
      <w:ins w:id="748" w:author="Elena Vio" w:date="2016-04-10T11:13:00Z">
        <w:r w:rsidR="006345DE">
          <w:t>with</w:t>
        </w:r>
      </w:ins>
      <w:del w:id="749" w:author="Elena Vio" w:date="2016-04-10T11:13:00Z">
        <w:r w:rsidDel="006345DE">
          <w:delText>to</w:delText>
        </w:r>
      </w:del>
      <w:r>
        <w:t xml:space="preserve"> the workflow</w:t>
      </w:r>
      <w:ins w:id="750" w:author="Elena Vio" w:date="2016-04-10T11:13:00Z">
        <w:r w:rsidR="006345DE">
          <w:t xml:space="preserve"> </w:t>
        </w:r>
      </w:ins>
      <w:del w:id="751" w:author="Elena Vio" w:date="2016-04-10T11:13:00Z">
        <w:r w:rsidDel="006345DE">
          <w:delText xml:space="preserve">. That id should be used </w:delText>
        </w:r>
      </w:del>
      <w:r>
        <w:t xml:space="preserve">for </w:t>
      </w:r>
      <w:proofErr w:type="spellStart"/>
      <w:r>
        <w:t>subsequents</w:t>
      </w:r>
      <w:proofErr w:type="spellEnd"/>
      <w:r>
        <w:t xml:space="preserve"> subscriptions</w:t>
      </w:r>
      <w:ins w:id="752" w:author="Elena Vio" w:date="2016-04-10T11:13:00Z">
        <w:r w:rsidR="006345DE">
          <w:t xml:space="preserve"> or queries</w:t>
        </w:r>
      </w:ins>
      <w:r>
        <w:t>.</w:t>
      </w:r>
    </w:p>
    <w:p w14:paraId="1B1F4582" w14:textId="62AE8283" w:rsidR="0045773F" w:rsidRDefault="0045773F" w:rsidP="000375FA">
      <w:pPr>
        <w:pStyle w:val="NormaleWeb"/>
        <w:shd w:val="clear" w:color="auto" w:fill="FFFFFF"/>
        <w:rPr>
          <w:ins w:id="753" w:author="Elena Vio" w:date="2016-04-10T11:12:00Z"/>
          <w:lang w:val="it-IT" w:eastAsia="it-IT"/>
        </w:rPr>
      </w:pPr>
      <w:r>
        <w:t xml:space="preserve">If an error is generated by the </w:t>
      </w:r>
      <w:ins w:id="754" w:author="Elena Vio" w:date="2016-04-10T11:14:00Z">
        <w:r w:rsidR="006345DE">
          <w:t>Document Repository</w:t>
        </w:r>
      </w:ins>
      <w:del w:id="755" w:author="Elena Vio" w:date="2016-04-10T11:14:00Z">
        <w:r w:rsidDel="006345DE">
          <w:delText>Receiver,</w:delText>
        </w:r>
      </w:del>
      <w:r>
        <w:t xml:space="preserve"> that error should be managed by the </w:t>
      </w:r>
      <w:ins w:id="756" w:author="Elena Vio" w:date="2016-04-10T11:14:00Z">
        <w:r w:rsidR="006345DE">
          <w:t>HT Requester</w:t>
        </w:r>
      </w:ins>
      <w:del w:id="757" w:author="Elena Vio" w:date="2016-04-10T11:14:00Z">
        <w:r w:rsidDel="006345DE">
          <w:delText>sender</w:delText>
        </w:r>
      </w:del>
      <w:r>
        <w:t xml:space="preserve"> in accordance to local defined behaviors, and in accordance to XDW actor behaviors (race condition) defined in section </w:t>
      </w:r>
      <w:r w:rsidRPr="00FA6C72">
        <w:rPr>
          <w:lang w:val="it-IT" w:eastAsia="it-IT"/>
        </w:rPr>
        <w:t xml:space="preserve">ITI TF-3: 5.4.5.1 </w:t>
      </w:r>
    </w:p>
    <w:p w14:paraId="31FDD444" w14:textId="77777777" w:rsidR="006345DE" w:rsidRPr="000375FA" w:rsidRDefault="006345DE" w:rsidP="000375FA">
      <w:pPr>
        <w:pStyle w:val="NormaleWeb"/>
        <w:shd w:val="clear" w:color="auto" w:fill="FFFFFF"/>
        <w:rPr>
          <w:rFonts w:ascii="Times" w:hAnsi="Times"/>
          <w:sz w:val="20"/>
          <w:szCs w:val="20"/>
          <w:lang w:val="it-IT" w:eastAsia="it-IT"/>
        </w:rPr>
      </w:pPr>
    </w:p>
    <w:p w14:paraId="4B0D81BB" w14:textId="77777777" w:rsidR="00C57C6C" w:rsidRPr="003651D9" w:rsidRDefault="00C57C6C" w:rsidP="00C57C6C">
      <w:pPr>
        <w:pStyle w:val="Titolo3"/>
        <w:numPr>
          <w:ilvl w:val="0"/>
          <w:numId w:val="0"/>
        </w:numPr>
        <w:rPr>
          <w:noProof w:val="0"/>
        </w:rPr>
      </w:pPr>
      <w:bookmarkStart w:id="758" w:name="_Toc345074685"/>
      <w:r w:rsidRPr="003651D9">
        <w:rPr>
          <w:noProof w:val="0"/>
        </w:rPr>
        <w:t>3.Y.5 Security Considerations</w:t>
      </w:r>
      <w:bookmarkEnd w:id="758"/>
    </w:p>
    <w:p w14:paraId="6036D0DA" w14:textId="77777777" w:rsidR="00C57C6C" w:rsidRDefault="00C57C6C" w:rsidP="00C57C6C">
      <w:pPr>
        <w:pStyle w:val="AuthorInstructions"/>
      </w:pPr>
      <w:r w:rsidRPr="003651D9">
        <w:t>&lt;Description of the transaction specific security consideration; such as use of security profiles</w:t>
      </w:r>
      <w:proofErr w:type="gramStart"/>
      <w:r w:rsidRPr="003651D9">
        <w:t>.&gt;</w:t>
      </w:r>
      <w:proofErr w:type="gramEnd"/>
    </w:p>
    <w:p w14:paraId="4CCDF2CF" w14:textId="77777777" w:rsidR="004B740E" w:rsidRPr="0070073A" w:rsidRDefault="004B740E" w:rsidP="004B740E">
      <w:pPr>
        <w:pStyle w:val="Titolo4"/>
        <w:numPr>
          <w:ilvl w:val="0"/>
          <w:numId w:val="0"/>
        </w:numPr>
        <w:rPr>
          <w:rFonts w:ascii="Times New Roman" w:hAnsi="Times New Roman"/>
          <w:b w:val="0"/>
          <w:noProof w:val="0"/>
          <w:kern w:val="0"/>
          <w:sz w:val="24"/>
        </w:rPr>
      </w:pPr>
      <w:bookmarkStart w:id="759" w:name="_Toc313888841"/>
      <w:r w:rsidRPr="0070073A">
        <w:rPr>
          <w:rFonts w:ascii="Times New Roman" w:hAnsi="Times New Roman"/>
          <w:b w:val="0"/>
          <w:noProof w:val="0"/>
          <w:kern w:val="0"/>
          <w:sz w:val="24"/>
        </w:rPr>
        <w:lastRenderedPageBreak/>
        <w:t>See section ITI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759"/>
    </w:p>
    <w:p w14:paraId="3C1BFE59" w14:textId="77777777" w:rsidR="004B740E" w:rsidRPr="003651D9" w:rsidRDefault="004B740E" w:rsidP="00C57C6C">
      <w:pPr>
        <w:pStyle w:val="AuthorInstructions"/>
      </w:pPr>
    </w:p>
    <w:p w14:paraId="31F726F2" w14:textId="77777777" w:rsidR="00C57C6C" w:rsidRPr="003651D9" w:rsidRDefault="00C57C6C" w:rsidP="00C57C6C">
      <w:pPr>
        <w:pStyle w:val="Titolo4"/>
        <w:numPr>
          <w:ilvl w:val="0"/>
          <w:numId w:val="0"/>
        </w:numPr>
        <w:rPr>
          <w:noProof w:val="0"/>
        </w:rPr>
      </w:pPr>
      <w:bookmarkStart w:id="760" w:name="_Toc345074686"/>
      <w:r w:rsidRPr="003651D9">
        <w:rPr>
          <w:noProof w:val="0"/>
        </w:rPr>
        <w:t>3.Y.5.1 Security Audit Considerations</w:t>
      </w:r>
      <w:bookmarkEnd w:id="760"/>
    </w:p>
    <w:p w14:paraId="719DCD08" w14:textId="77777777" w:rsidR="00C57C6C" w:rsidRDefault="00C57C6C" w:rsidP="00C57C6C">
      <w:pPr>
        <w:pStyle w:val="AuthorInstructions"/>
      </w:pPr>
      <w:r w:rsidRPr="003651D9">
        <w:t>&lt;This section should identify any specific ATNA security audit event that is associated with this transaction and requirements on the encoding of that audit event. &gt;</w:t>
      </w:r>
    </w:p>
    <w:p w14:paraId="691E8A70" w14:textId="77777777" w:rsidR="004B740E" w:rsidRPr="00E17DE9" w:rsidRDefault="004B740E" w:rsidP="004B740E">
      <w:pPr>
        <w:pStyle w:val="Titolo4"/>
        <w:numPr>
          <w:ilvl w:val="0"/>
          <w:numId w:val="0"/>
        </w:numPr>
        <w:rPr>
          <w:rFonts w:ascii="Times New Roman" w:hAnsi="Times New Roman"/>
          <w:b w:val="0"/>
          <w:noProof w:val="0"/>
          <w:kern w:val="0"/>
          <w:sz w:val="24"/>
        </w:rPr>
      </w:pPr>
      <w:bookmarkStart w:id="761" w:name="_Toc313888843"/>
      <w:r w:rsidRPr="00E17DE9">
        <w:rPr>
          <w:rFonts w:ascii="Times New Roman" w:hAnsi="Times New Roman"/>
          <w:b w:val="0"/>
          <w:noProof w:val="0"/>
          <w:kern w:val="0"/>
          <w:sz w:val="24"/>
        </w:rPr>
        <w:t>See section ITI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761"/>
    </w:p>
    <w:p w14:paraId="49F838EF" w14:textId="77777777" w:rsidR="004B740E" w:rsidRPr="003651D9" w:rsidRDefault="004B740E" w:rsidP="00C57C6C">
      <w:pPr>
        <w:pStyle w:val="AuthorInstructions"/>
      </w:pPr>
    </w:p>
    <w:p w14:paraId="4DCF91CF" w14:textId="77777777" w:rsidR="00C57C6C" w:rsidRPr="000375FA" w:rsidRDefault="00C57C6C" w:rsidP="00C57C6C">
      <w:pPr>
        <w:pStyle w:val="Titolo5"/>
        <w:numPr>
          <w:ilvl w:val="0"/>
          <w:numId w:val="0"/>
        </w:numPr>
        <w:rPr>
          <w:strike/>
          <w:noProof w:val="0"/>
        </w:rPr>
      </w:pPr>
      <w:bookmarkStart w:id="762" w:name="_Toc345074687"/>
      <w:r w:rsidRPr="000375FA">
        <w:rPr>
          <w:strike/>
          <w:noProof w:val="0"/>
        </w:rPr>
        <w:t>3.Y.5.1</w:t>
      </w:r>
      <w:proofErr w:type="gramStart"/>
      <w:r w:rsidRPr="000375FA">
        <w:rPr>
          <w:strike/>
          <w:noProof w:val="0"/>
        </w:rPr>
        <w:t>.(</w:t>
      </w:r>
      <w:proofErr w:type="gramEnd"/>
      <w:r w:rsidRPr="000375FA">
        <w:rPr>
          <w:strike/>
          <w:noProof w:val="0"/>
        </w:rPr>
        <w:t>z) &lt;Actor&gt; Specific Security Considerations</w:t>
      </w:r>
      <w:bookmarkEnd w:id="762"/>
    </w:p>
    <w:p w14:paraId="2F198D3D" w14:textId="77777777" w:rsidR="00C57C6C" w:rsidRDefault="00C57C6C" w:rsidP="00C57C6C">
      <w:pPr>
        <w:pStyle w:val="AuthorInstructions"/>
        <w:rPr>
          <w:ins w:id="763" w:author="Elena Vio" w:date="2016-04-10T12:22:00Z"/>
          <w:strike/>
        </w:rPr>
      </w:pPr>
      <w:r w:rsidRPr="000375FA">
        <w:rPr>
          <w:strike/>
        </w:rPr>
        <w:t>&lt;This section should specify any specific security considerations on an Actor by Actor basis</w:t>
      </w:r>
      <w:proofErr w:type="gramStart"/>
      <w:r w:rsidRPr="000375FA">
        <w:rPr>
          <w:strike/>
        </w:rPr>
        <w:t>.&gt;</w:t>
      </w:r>
      <w:proofErr w:type="gramEnd"/>
    </w:p>
    <w:p w14:paraId="54D89B5B" w14:textId="77777777" w:rsidR="009E3F00" w:rsidRDefault="009E3F00" w:rsidP="00C57C6C">
      <w:pPr>
        <w:pStyle w:val="AuthorInstructions"/>
        <w:rPr>
          <w:ins w:id="764" w:author="Elena Vio" w:date="2016-04-10T12:23:00Z"/>
          <w:i w:val="0"/>
        </w:rPr>
      </w:pPr>
    </w:p>
    <w:p w14:paraId="6EF5F895" w14:textId="7041ED6D" w:rsidR="005142D1" w:rsidRPr="000807AC" w:rsidRDefault="005142D1" w:rsidP="005142D1">
      <w:pPr>
        <w:pStyle w:val="Titolo2"/>
        <w:numPr>
          <w:ilvl w:val="0"/>
          <w:numId w:val="0"/>
        </w:numPr>
        <w:rPr>
          <w:ins w:id="765" w:author="Elena Vio" w:date="2016-04-10T12:23:00Z"/>
          <w:noProof w:val="0"/>
        </w:rPr>
      </w:pPr>
      <w:bookmarkStart w:id="766" w:name="_Toc321132868"/>
      <w:ins w:id="767" w:author="Elena Vio" w:date="2016-04-10T12:23:00Z">
        <w:r w:rsidRPr="000807AC">
          <w:rPr>
            <w:noProof w:val="0"/>
          </w:rPr>
          <w:t>3.</w:t>
        </w:r>
        <w:r>
          <w:rPr>
            <w:noProof w:val="0"/>
          </w:rPr>
          <w:t>Y2</w:t>
        </w:r>
        <w:r w:rsidRPr="000807AC">
          <w:rPr>
            <w:noProof w:val="0"/>
          </w:rPr>
          <w:t xml:space="preserve"> </w:t>
        </w:r>
      </w:ins>
      <w:ins w:id="768" w:author="Elena Vio" w:date="2016-04-10T12:24:00Z">
        <w:r>
          <w:t>Accept/Reject HT Activity</w:t>
        </w:r>
      </w:ins>
      <w:ins w:id="769" w:author="Elena Vio" w:date="2016-04-10T12:23:00Z">
        <w:r>
          <w:rPr>
            <w:noProof w:val="0"/>
          </w:rPr>
          <w:t xml:space="preserve"> PCC</w:t>
        </w:r>
        <w:r w:rsidRPr="000807AC">
          <w:rPr>
            <w:noProof w:val="0"/>
          </w:rPr>
          <w:t>-</w:t>
        </w:r>
        <w:bookmarkEnd w:id="766"/>
        <w:r>
          <w:rPr>
            <w:noProof w:val="0"/>
          </w:rPr>
          <w:t>Y2</w:t>
        </w:r>
      </w:ins>
    </w:p>
    <w:p w14:paraId="6D4E50FB" w14:textId="6A4B1195" w:rsidR="005142D1" w:rsidRDefault="005142D1" w:rsidP="005142D1">
      <w:pPr>
        <w:pStyle w:val="Titolo3"/>
        <w:numPr>
          <w:ilvl w:val="0"/>
          <w:numId w:val="0"/>
        </w:numPr>
        <w:rPr>
          <w:ins w:id="770" w:author="Elena Vio" w:date="2016-04-10T12:23:00Z"/>
          <w:noProof w:val="0"/>
        </w:rPr>
      </w:pPr>
      <w:bookmarkStart w:id="771" w:name="_Toc321132869"/>
      <w:ins w:id="772" w:author="Elena Vio" w:date="2016-04-10T12:23:00Z">
        <w:r w:rsidRPr="000807AC">
          <w:rPr>
            <w:noProof w:val="0"/>
          </w:rPr>
          <w:t>3.</w:t>
        </w:r>
      </w:ins>
      <w:ins w:id="773" w:author="Elena Vio" w:date="2016-04-10T12:30:00Z">
        <w:r w:rsidR="00E162BE">
          <w:rPr>
            <w:noProof w:val="0"/>
          </w:rPr>
          <w:t>Y2</w:t>
        </w:r>
      </w:ins>
      <w:ins w:id="774" w:author="Elena Vio" w:date="2016-04-10T12:23:00Z">
        <w:r w:rsidRPr="000807AC">
          <w:rPr>
            <w:noProof w:val="0"/>
          </w:rPr>
          <w:t>.1 Scope</w:t>
        </w:r>
        <w:bookmarkEnd w:id="771"/>
      </w:ins>
    </w:p>
    <w:p w14:paraId="708599E7" w14:textId="4DE74515" w:rsidR="005142D1" w:rsidRPr="00A26391" w:rsidRDefault="005142D1" w:rsidP="005142D1">
      <w:pPr>
        <w:pStyle w:val="Corpodeltesto"/>
        <w:rPr>
          <w:ins w:id="775" w:author="Elena Vio" w:date="2016-04-10T12:23:00Z"/>
        </w:rPr>
      </w:pPr>
      <w:ins w:id="776" w:author="Elena Vio" w:date="2016-04-10T12:23:00Z">
        <w:r>
          <w:t xml:space="preserve">This transaction allows a </w:t>
        </w:r>
      </w:ins>
      <w:ins w:id="777" w:author="Elena Vio" w:date="2016-04-10T12:24:00Z">
        <w:r>
          <w:t>HT Manager</w:t>
        </w:r>
      </w:ins>
      <w:ins w:id="778" w:author="Elena Vio" w:date="2016-04-10T12:25:00Z">
        <w:r>
          <w:t xml:space="preserve"> or HT participant</w:t>
        </w:r>
      </w:ins>
      <w:ins w:id="779" w:author="Elena Vio" w:date="2016-04-10T12:23:00Z">
        <w:r>
          <w:t xml:space="preserve"> to accept or reject the assignment </w:t>
        </w:r>
      </w:ins>
      <w:ins w:id="780" w:author="Elena Vio" w:date="2016-04-10T12:26:00Z">
        <w:r>
          <w:t>respectively to manage the Heart Team or to be involved in the Heart Team</w:t>
        </w:r>
      </w:ins>
      <w:ins w:id="781" w:author="Elena Vio" w:date="2016-04-10T12:23:00Z">
        <w:r>
          <w:t>.</w:t>
        </w:r>
      </w:ins>
    </w:p>
    <w:p w14:paraId="506E2256" w14:textId="537B3FAC" w:rsidR="005142D1" w:rsidRDefault="005142D1" w:rsidP="005142D1">
      <w:pPr>
        <w:pStyle w:val="Titolo3"/>
        <w:numPr>
          <w:ilvl w:val="0"/>
          <w:numId w:val="0"/>
        </w:numPr>
        <w:rPr>
          <w:ins w:id="782" w:author="Elena Vio" w:date="2016-04-10T12:30:00Z"/>
          <w:noProof w:val="0"/>
        </w:rPr>
      </w:pPr>
      <w:bookmarkStart w:id="783" w:name="_Toc321132870"/>
      <w:proofErr w:type="gramStart"/>
      <w:ins w:id="784" w:author="Elena Vio" w:date="2016-04-10T12:23:00Z">
        <w:r w:rsidRPr="000807AC">
          <w:rPr>
            <w:noProof w:val="0"/>
          </w:rPr>
          <w:t>3.</w:t>
        </w:r>
      </w:ins>
      <w:ins w:id="785" w:author="Elena Vio" w:date="2016-04-10T12:30:00Z">
        <w:r w:rsidR="00E162BE">
          <w:rPr>
            <w:noProof w:val="0"/>
          </w:rPr>
          <w:t>Y2</w:t>
        </w:r>
      </w:ins>
      <w:ins w:id="786" w:author="Elena Vio" w:date="2016-04-10T12:23:00Z">
        <w:r w:rsidRPr="000807AC">
          <w:rPr>
            <w:noProof w:val="0"/>
          </w:rPr>
          <w:t>.2  Actor</w:t>
        </w:r>
        <w:proofErr w:type="gramEnd"/>
        <w:r w:rsidRPr="000807AC">
          <w:rPr>
            <w:noProof w:val="0"/>
          </w:rPr>
          <w:t xml:space="preserve"> Roles</w:t>
        </w:r>
      </w:ins>
      <w:bookmarkEnd w:id="783"/>
    </w:p>
    <w:p w14:paraId="2C783B35" w14:textId="77777777" w:rsidR="00E162BE" w:rsidRDefault="00E162BE" w:rsidP="0017019B">
      <w:pPr>
        <w:pStyle w:val="Corpodeltesto"/>
        <w:rPr>
          <w:ins w:id="787" w:author="Elena Vio" w:date="2016-04-10T12:30:00Z"/>
        </w:rPr>
      </w:pPr>
    </w:p>
    <w:p w14:paraId="3A598B1F" w14:textId="77777777" w:rsidR="00E162BE" w:rsidRPr="003651D9" w:rsidRDefault="00E162BE" w:rsidP="00E162BE">
      <w:pPr>
        <w:pStyle w:val="Corpodeltesto"/>
        <w:jc w:val="center"/>
        <w:rPr>
          <w:ins w:id="788" w:author="Elena Vio" w:date="2016-04-10T12:30:00Z"/>
        </w:rPr>
      </w:pPr>
      <w:ins w:id="789" w:author="Elena Vio" w:date="2016-04-10T12:30:00Z">
        <w:r>
          <w:rPr>
            <w:noProof/>
            <w:lang w:val="it-IT" w:eastAsia="it-IT"/>
          </w:rPr>
          <mc:AlternateContent>
            <mc:Choice Requires="wpg">
              <w:drawing>
                <wp:inline distT="0" distB="0" distL="0" distR="0" wp14:anchorId="336C0F92" wp14:editId="539E17B3">
                  <wp:extent cx="3749293" cy="1594537"/>
                  <wp:effectExtent l="0" t="0" r="35560" b="31115"/>
                  <wp:docPr id="4"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49293" cy="1594537"/>
                            <a:chOff x="3864" y="7526"/>
                            <a:chExt cx="4542" cy="1932"/>
                          </a:xfrm>
                        </wpg:grpSpPr>
                        <wps:wsp>
                          <wps:cNvPr id="7" name="AutoShape 22"/>
                          <wps:cNvSpPr>
                            <a:spLocks noChangeAspect="1" noChangeArrowheads="1" noTextEdit="1"/>
                          </wps:cNvSpPr>
                          <wps:spPr bwMode="auto">
                            <a:xfrm>
                              <a:off x="3864" y="7526"/>
                              <a:ext cx="4514"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Oval 23"/>
                          <wps:cNvSpPr>
                            <a:spLocks noChangeArrowheads="1"/>
                          </wps:cNvSpPr>
                          <wps:spPr bwMode="auto">
                            <a:xfrm>
                              <a:off x="5214" y="8627"/>
                              <a:ext cx="1800" cy="831"/>
                            </a:xfrm>
                            <a:prstGeom prst="ellipse">
                              <a:avLst/>
                            </a:prstGeom>
                            <a:solidFill>
                              <a:srgbClr val="FFFFFF"/>
                            </a:solidFill>
                            <a:ln w="9525">
                              <a:solidFill>
                                <a:srgbClr val="000000"/>
                              </a:solidFill>
                              <a:round/>
                              <a:headEnd/>
                              <a:tailEnd/>
                            </a:ln>
                          </wps:spPr>
                          <wps:txbx>
                            <w:txbxContent>
                              <w:p w14:paraId="2431DDEC" w14:textId="22C6314A" w:rsidR="004506DA" w:rsidRDefault="004506DA" w:rsidP="00E162BE">
                                <w:pPr>
                                  <w:jc w:val="center"/>
                                  <w:rPr>
                                    <w:sz w:val="18"/>
                                  </w:rPr>
                                </w:pPr>
                                <w:del w:id="790" w:author="Elena Vio" w:date="2016-04-10T12:30:00Z">
                                  <w:r w:rsidDel="00E162BE">
                                    <w:rPr>
                                      <w:sz w:val="18"/>
                                    </w:rPr>
                                    <w:delText>Submit and assign HT Management</w:delText>
                                  </w:r>
                                </w:del>
                                <w:ins w:id="791" w:author="Elena Vio" w:date="2016-04-10T12:30:00Z">
                                  <w:r>
                                    <w:rPr>
                                      <w:sz w:val="18"/>
                                    </w:rPr>
                                    <w:t>Accept/Reject HT Activity</w:t>
                                  </w:r>
                                </w:ins>
                                <w:r>
                                  <w:rPr>
                                    <w:sz w:val="18"/>
                                  </w:rPr>
                                  <w:t xml:space="preserve"> [PCC-Y</w:t>
                                </w:r>
                                <w:ins w:id="792" w:author="Elena Vio" w:date="2016-04-10T12:30:00Z">
                                  <w:r>
                                    <w:rPr>
                                      <w:sz w:val="18"/>
                                    </w:rPr>
                                    <w:t>2</w:t>
                                  </w:r>
                                </w:ins>
                                <w:del w:id="793" w:author="Elena Vio" w:date="2016-04-10T12:30:00Z">
                                  <w:r w:rsidDel="00E162BE">
                                    <w:rPr>
                                      <w:sz w:val="18"/>
                                    </w:rPr>
                                    <w:delText>1</w:delText>
                                  </w:r>
                                </w:del>
                                <w:r>
                                  <w:rPr>
                                    <w:sz w:val="18"/>
                                  </w:rPr>
                                  <w:t>]</w:t>
                                </w:r>
                              </w:p>
                              <w:p w14:paraId="281B7449" w14:textId="77777777" w:rsidR="004506DA" w:rsidRDefault="004506DA" w:rsidP="00E162BE"/>
                              <w:p w14:paraId="4048EE49" w14:textId="77777777" w:rsidR="004506DA" w:rsidRDefault="004506DA" w:rsidP="00E162BE">
                                <w:pPr>
                                  <w:jc w:val="center"/>
                                  <w:rPr>
                                    <w:sz w:val="18"/>
                                  </w:rPr>
                                </w:pPr>
                                <w:r>
                                  <w:rPr>
                                    <w:sz w:val="18"/>
                                  </w:rPr>
                                  <w:t>Transaction Name [DOM-#]</w:t>
                                </w:r>
                              </w:p>
                            </w:txbxContent>
                          </wps:txbx>
                          <wps:bodyPr rot="0" vert="horz" wrap="square" lIns="0" tIns="9144" rIns="0" bIns="9144" anchor="t" anchorCtr="0" upright="1">
                            <a:noAutofit/>
                          </wps:bodyPr>
                        </wps:wsp>
                        <wps:wsp>
                          <wps:cNvPr id="10" name="Text Box 24"/>
                          <wps:cNvSpPr txBox="1">
                            <a:spLocks noChangeArrowheads="1"/>
                          </wps:cNvSpPr>
                          <wps:spPr bwMode="auto">
                            <a:xfrm>
                              <a:off x="4072" y="7730"/>
                              <a:ext cx="1108" cy="554"/>
                            </a:xfrm>
                            <a:prstGeom prst="rect">
                              <a:avLst/>
                            </a:prstGeom>
                            <a:solidFill>
                              <a:srgbClr val="FFFFFF"/>
                            </a:solidFill>
                            <a:ln w="9525">
                              <a:solidFill>
                                <a:srgbClr val="000000"/>
                              </a:solidFill>
                              <a:miter lim="800000"/>
                              <a:headEnd/>
                              <a:tailEnd/>
                            </a:ln>
                          </wps:spPr>
                          <wps:txbx>
                            <w:txbxContent>
                              <w:p w14:paraId="5B6F3537" w14:textId="15A42339" w:rsidR="004506DA" w:rsidRDefault="004506DA" w:rsidP="00E162BE">
                                <w:pPr>
                                  <w:rPr>
                                    <w:sz w:val="18"/>
                                  </w:rPr>
                                </w:pPr>
                                <w:r>
                                  <w:rPr>
                                    <w:sz w:val="18"/>
                                  </w:rPr>
                                  <w:t xml:space="preserve">HT </w:t>
                                </w:r>
                                <w:del w:id="794" w:author="Elena Vio" w:date="2016-04-10T12:30:00Z">
                                  <w:r w:rsidDel="00E162BE">
                                    <w:rPr>
                                      <w:sz w:val="18"/>
                                    </w:rPr>
                                    <w:delText>Requester</w:delText>
                                  </w:r>
                                </w:del>
                                <w:ins w:id="795" w:author="Elena Vio" w:date="2016-04-10T12:30:00Z">
                                  <w:r>
                                    <w:rPr>
                                      <w:sz w:val="18"/>
                                    </w:rPr>
                                    <w:t>Manager or HT Participant</w:t>
                                  </w:r>
                                </w:ins>
                              </w:p>
                              <w:p w14:paraId="54597331" w14:textId="77777777" w:rsidR="004506DA" w:rsidRDefault="004506DA" w:rsidP="00E162BE"/>
                              <w:p w14:paraId="06A51471" w14:textId="77777777" w:rsidR="004506DA" w:rsidRDefault="004506DA" w:rsidP="00E162BE">
                                <w:pPr>
                                  <w:rPr>
                                    <w:sz w:val="18"/>
                                  </w:rPr>
                                </w:pPr>
                                <w:r>
                                  <w:rPr>
                                    <w:sz w:val="18"/>
                                  </w:rPr>
                                  <w:t>Actor ABC</w:t>
                                </w:r>
                              </w:p>
                            </w:txbxContent>
                          </wps:txbx>
                          <wps:bodyPr rot="0" vert="horz" wrap="square" lIns="91440" tIns="45720" rIns="91440" bIns="45720" anchor="t" anchorCtr="0" upright="1">
                            <a:noAutofit/>
                          </wps:bodyPr>
                        </wps:wsp>
                        <wps:wsp>
                          <wps:cNvPr id="11" name="Line 25"/>
                          <wps:cNvCnPr/>
                          <wps:spPr bwMode="auto">
                            <a:xfrm>
                              <a:off x="5180" y="8284"/>
                              <a:ext cx="427"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26"/>
                          <wps:cNvSpPr txBox="1">
                            <a:spLocks noChangeArrowheads="1"/>
                          </wps:cNvSpPr>
                          <wps:spPr bwMode="auto">
                            <a:xfrm>
                              <a:off x="7072" y="7730"/>
                              <a:ext cx="1334" cy="679"/>
                            </a:xfrm>
                            <a:prstGeom prst="rect">
                              <a:avLst/>
                            </a:prstGeom>
                            <a:solidFill>
                              <a:srgbClr val="FFFFFF"/>
                            </a:solidFill>
                            <a:ln w="9525">
                              <a:solidFill>
                                <a:srgbClr val="000000"/>
                              </a:solidFill>
                              <a:miter lim="800000"/>
                              <a:headEnd/>
                              <a:tailEnd/>
                            </a:ln>
                          </wps:spPr>
                          <wps:txbx>
                            <w:txbxContent>
                              <w:p w14:paraId="5F544F13" w14:textId="77777777" w:rsidR="004506DA" w:rsidRDefault="004506DA" w:rsidP="00E162BE">
                                <w:pPr>
                                  <w:rPr>
                                    <w:sz w:val="18"/>
                                  </w:rPr>
                                </w:pPr>
                                <w:r>
                                  <w:rPr>
                                    <w:sz w:val="18"/>
                                  </w:rPr>
                                  <w:t>XDS Document Repository</w:t>
                                </w:r>
                              </w:p>
                            </w:txbxContent>
                          </wps:txbx>
                          <wps:bodyPr rot="0" vert="horz" wrap="square" lIns="91440" tIns="45720" rIns="91440" bIns="45720" anchor="t" anchorCtr="0" upright="1">
                            <a:noAutofit/>
                          </wps:bodyPr>
                        </wps:wsp>
                        <wps:wsp>
                          <wps:cNvPr id="13" name="Line 27"/>
                          <wps:cNvCnPr/>
                          <wps:spPr bwMode="auto">
                            <a:xfrm flipH="1">
                              <a:off x="6691" y="8284"/>
                              <a:ext cx="381" cy="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_x0000_s1045" style="width:295.2pt;height:125.55pt;mso-position-horizontal-relative:char;mso-position-vertical-relative:line" coordorigin="3864,7526" coordsize="4542,19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">
                  <o:lock v:ext="edit" aspectratio="t"/>
                  <v:rect id="AutoShape 22" o:spid="_x0000_s1046" style="position:absolute;left:3864;top:7526;width:4514;height:1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oval id="Oval 23" o:spid="_x0000_s1047" style="position:absolute;left:5214;top:8627;width:1800;height:8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k1EwQAA&#10;ANoAAAAPAAAAZHJzL2Rvd25yZXYueG1sRE/Pa8IwFL4L+x/CG+wiM1W0G9UosiHIdmoVdn00zzbY&#10;vJQma7P/fjkMdvz4fu8O0XZipMEbxwqWiwwEce204UbB9XJ6fgXhA7LGzjEp+CEPh/3DbIeFdhOX&#10;NFahESmEfYEK2hD6Qkpft2TRL1xPnLibGyyGBIdG6gGnFG47ucqyXFo0nBpa7OmtpfpefVsF6/6Y&#10;b+Ly08w/bu8vG/dVnlYmKvX0GI9bEIFi+Bf/uc9aQdqarqQb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JNRMEAAADaAAAADwAAAAAAAAAAAAAAAACXAgAAZHJzL2Rvd25y&#10;ZXYueG1sUEsFBgAAAAAEAAQA9QAAAIUDAAAAAA==&#10;">
                    <v:textbox inset="0,.72pt,0,.72pt">
                      <w:txbxContent>
                        <w:p w14:paraId="2431DDEC" w14:textId="22C6314A" w:rsidR="002559FE" w:rsidRDefault="002559FE" w:rsidP="00E162BE">
                          <w:pPr>
                            <w:jc w:val="center"/>
                            <w:rPr>
                              <w:sz w:val="18"/>
                            </w:rPr>
                          </w:pPr>
                          <w:del w:id="793" w:author="Elena Vio" w:date="2016-04-10T12:30:00Z">
                            <w:r w:rsidDel="00E162BE">
                              <w:rPr>
                                <w:sz w:val="18"/>
                              </w:rPr>
                              <w:delText>Submit and assign HT Management</w:delText>
                            </w:r>
                          </w:del>
                          <w:ins w:id="794" w:author="Elena Vio" w:date="2016-04-10T12:30:00Z">
                            <w:r>
                              <w:rPr>
                                <w:sz w:val="18"/>
                              </w:rPr>
                              <w:t>Accept/Reject HT Activity</w:t>
                            </w:r>
                          </w:ins>
                          <w:r>
                            <w:rPr>
                              <w:sz w:val="18"/>
                            </w:rPr>
                            <w:t xml:space="preserve"> [PCC-Y</w:t>
                          </w:r>
                          <w:ins w:id="795" w:author="Elena Vio" w:date="2016-04-10T12:30:00Z">
                            <w:r>
                              <w:rPr>
                                <w:sz w:val="18"/>
                              </w:rPr>
                              <w:t>2</w:t>
                            </w:r>
                          </w:ins>
                          <w:del w:id="796" w:author="Elena Vio" w:date="2016-04-10T12:30:00Z">
                            <w:r w:rsidDel="00E162BE">
                              <w:rPr>
                                <w:sz w:val="18"/>
                              </w:rPr>
                              <w:delText>1</w:delText>
                            </w:r>
                          </w:del>
                          <w:r>
                            <w:rPr>
                              <w:sz w:val="18"/>
                            </w:rPr>
                            <w:t>]</w:t>
                          </w:r>
                        </w:p>
                        <w:p w14:paraId="281B7449" w14:textId="77777777" w:rsidR="002559FE" w:rsidRDefault="002559FE" w:rsidP="00E162BE"/>
                        <w:p w14:paraId="4048EE49" w14:textId="77777777" w:rsidR="002559FE" w:rsidRDefault="002559FE" w:rsidP="00E162BE">
                          <w:pPr>
                            <w:jc w:val="center"/>
                            <w:rPr>
                              <w:sz w:val="18"/>
                            </w:rPr>
                          </w:pPr>
                          <w:r>
                            <w:rPr>
                              <w:sz w:val="18"/>
                            </w:rPr>
                            <w:t>Transaction Name [DOM-#]</w:t>
                          </w:r>
                        </w:p>
                      </w:txbxContent>
                    </v:textbox>
                  </v:oval>
                  <v:shape id="Text Box 24" o:spid="_x0000_s1048" type="#_x0000_t202" style="position:absolute;left:4072;top:7730;width:1108;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4zWxgAA&#10;ANsAAAAPAAAAZHJzL2Rvd25yZXYueG1sRI9Pb8IwDMXvk/gOkZF2mSBlm4AVAkJIm9iNP9N2tRrT&#10;VjROSbLSffv5MGk3W+/5vZ+X6941qqMQa88GJuMMFHHhbc2lgY/T62gOKiZki41nMvBDEdarwd0S&#10;c+tvfKDumEolIRxzNFCl1OZax6Iih3HsW2LRzj44TLKGUtuANwl3jX7Msql2WLM0VNjStqLicvx2&#10;BubPu+4rvj/tP4vpuXlJD7Pu7RqMuR/2mwWoRH36N/9d76zgC738IgPo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4zWxgAAANsAAAAPAAAAAAAAAAAAAAAAAJcCAABkcnMv&#10;ZG93bnJldi54bWxQSwUGAAAAAAQABAD1AAAAigMAAAAA&#10;">
                    <v:textbox>
                      <w:txbxContent>
                        <w:p w14:paraId="5B6F3537" w14:textId="15A42339" w:rsidR="002559FE" w:rsidRDefault="002559FE" w:rsidP="00E162BE">
                          <w:pPr>
                            <w:rPr>
                              <w:sz w:val="18"/>
                            </w:rPr>
                          </w:pPr>
                          <w:r>
                            <w:rPr>
                              <w:sz w:val="18"/>
                            </w:rPr>
                            <w:t xml:space="preserve">HT </w:t>
                          </w:r>
                          <w:del w:id="797" w:author="Elena Vio" w:date="2016-04-10T12:30:00Z">
                            <w:r w:rsidDel="00E162BE">
                              <w:rPr>
                                <w:sz w:val="18"/>
                              </w:rPr>
                              <w:delText>Requester</w:delText>
                            </w:r>
                          </w:del>
                          <w:ins w:id="798" w:author="Elena Vio" w:date="2016-04-10T12:30:00Z">
                            <w:r>
                              <w:rPr>
                                <w:sz w:val="18"/>
                              </w:rPr>
                              <w:t>Manager or HT Participant</w:t>
                            </w:r>
                          </w:ins>
                        </w:p>
                        <w:p w14:paraId="54597331" w14:textId="77777777" w:rsidR="002559FE" w:rsidRDefault="002559FE" w:rsidP="00E162BE"/>
                        <w:p w14:paraId="06A51471" w14:textId="77777777" w:rsidR="002559FE" w:rsidRDefault="002559FE" w:rsidP="00E162BE">
                          <w:pPr>
                            <w:rPr>
                              <w:sz w:val="18"/>
                            </w:rPr>
                          </w:pPr>
                          <w:r>
                            <w:rPr>
                              <w:sz w:val="18"/>
                            </w:rPr>
                            <w:t>Actor ABC</w:t>
                          </w:r>
                        </w:p>
                      </w:txbxContent>
                    </v:textbox>
                  </v:shape>
                  <v:line id="Line 25" o:spid="_x0000_s1049" style="position:absolute;visibility:visible;mso-wrap-style:square" from="5180,8284" to="5607,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trhPDAAAA2wAAAA8AAAAAAAAAAAAA&#10;AAAAoQIAAGRycy9kb3ducmV2LnhtbFBLBQYAAAAABAAEAPkAAACRAwAAAAA=&#10;"/>
                  <v:shape id="Text Box 26" o:spid="_x0000_s1050" type="#_x0000_t202" style="position:absolute;left:7072;top:7730;width:1334;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6bc6wgAA&#10;ANsAAAAPAAAAZHJzL2Rvd25yZXYueG1sRE9NawIxEL0X/A9hhF6KZtVidTVKKSh6UyvtddiMu4ub&#10;yTaJ6/rvjVDwNo/3OfNlayrRkPOlZQWDfgKCOLO65FzB8XvVm4DwAVljZZkU3MjDctF5mWOq7ZX3&#10;1BxCLmII+xQVFCHUqZQ+K8ig79uaOHIn6wyGCF0utcNrDDeVHCbJWBosOTYUWNNXQdn5cDEKJu+b&#10;5tdvR7ufbHyqpuHto1n/OaVeu+3nDESgNjzF/+6NjvOH8PglH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ptzrCAAAA2wAAAA8AAAAAAAAAAAAAAAAAlwIAAGRycy9kb3du&#10;cmV2LnhtbFBLBQYAAAAABAAEAPUAAACGAwAAAAA=&#10;">
                    <v:textbox>
                      <w:txbxContent>
                        <w:p w14:paraId="5F544F13" w14:textId="77777777" w:rsidR="002559FE" w:rsidRDefault="002559FE" w:rsidP="00E162BE">
                          <w:pPr>
                            <w:rPr>
                              <w:sz w:val="18"/>
                            </w:rPr>
                          </w:pPr>
                          <w:r>
                            <w:rPr>
                              <w:sz w:val="18"/>
                            </w:rPr>
                            <w:t>XDS Document Repository</w:t>
                          </w:r>
                        </w:p>
                      </w:txbxContent>
                    </v:textbox>
                  </v:shape>
                  <v:line id="Line 27" o:spid="_x0000_s1051" style="position:absolute;flip:x;visibility:visible;mso-wrap-style:square" from="6691,8284" to="7072,86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w10:anchorlock/>
                </v:group>
              </w:pict>
            </mc:Fallback>
          </mc:AlternateContent>
        </w:r>
      </w:ins>
    </w:p>
    <w:p w14:paraId="183B0991" w14:textId="075CB83C" w:rsidR="00E162BE" w:rsidRPr="003651D9" w:rsidRDefault="00E162BE" w:rsidP="00E162BE">
      <w:pPr>
        <w:pStyle w:val="FigureTitle"/>
        <w:rPr>
          <w:ins w:id="796" w:author="Elena Vio" w:date="2016-04-10T12:30:00Z"/>
        </w:rPr>
      </w:pPr>
      <w:ins w:id="797" w:author="Elena Vio" w:date="2016-04-10T12:30:00Z">
        <w:r w:rsidRPr="003651D9">
          <w:t>Figure 3.Y</w:t>
        </w:r>
        <w:r>
          <w:t>2</w:t>
        </w:r>
        <w:r w:rsidRPr="003651D9">
          <w:t>.2-1: Use Case Diagram</w:t>
        </w:r>
      </w:ins>
    </w:p>
    <w:p w14:paraId="2BEAC955" w14:textId="77777777" w:rsidR="00E162BE" w:rsidRPr="003651D9" w:rsidRDefault="00E162BE" w:rsidP="00E162BE">
      <w:pPr>
        <w:pStyle w:val="TableTitle"/>
        <w:rPr>
          <w:ins w:id="798" w:author="Elena Vio" w:date="2016-04-10T12:30:00Z"/>
        </w:rPr>
      </w:pPr>
    </w:p>
    <w:p w14:paraId="693A8A8F" w14:textId="4A5FCB59" w:rsidR="00E162BE" w:rsidRPr="003651D9" w:rsidRDefault="00E162BE" w:rsidP="00E162BE">
      <w:pPr>
        <w:pStyle w:val="TableTitle"/>
        <w:rPr>
          <w:ins w:id="799" w:author="Elena Vio" w:date="2016-04-10T12:30:00Z"/>
        </w:rPr>
      </w:pPr>
      <w:ins w:id="800" w:author="Elena Vio" w:date="2016-04-10T12:30:00Z">
        <w:r w:rsidRPr="003651D9">
          <w:t>Table 3.Y</w:t>
        </w:r>
      </w:ins>
      <w:ins w:id="801" w:author="Elena Vio" w:date="2016-04-10T12:31:00Z">
        <w:r>
          <w:t>2</w:t>
        </w:r>
      </w:ins>
      <w:ins w:id="802" w:author="Elena Vio" w:date="2016-04-10T12:30:00Z">
        <w:r w:rsidRPr="003651D9">
          <w:t>.2-1: Actor Roles</w:t>
        </w:r>
      </w:ins>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008"/>
        <w:gridCol w:w="8568"/>
      </w:tblGrid>
      <w:tr w:rsidR="00E162BE" w:rsidRPr="003651D9" w14:paraId="335E47C3" w14:textId="77777777" w:rsidTr="0049664E">
        <w:trPr>
          <w:ins w:id="803" w:author="Elena Vio" w:date="2016-04-10T12:30:00Z"/>
        </w:trPr>
        <w:tc>
          <w:tcPr>
            <w:tcW w:w="1008" w:type="dxa"/>
            <w:shd w:val="clear" w:color="auto" w:fill="auto"/>
          </w:tcPr>
          <w:p w14:paraId="05E27123" w14:textId="77777777" w:rsidR="00E162BE" w:rsidRPr="003651D9" w:rsidRDefault="00E162BE" w:rsidP="0049664E">
            <w:pPr>
              <w:pStyle w:val="Corpodeltesto"/>
              <w:rPr>
                <w:ins w:id="804" w:author="Elena Vio" w:date="2016-04-10T12:30:00Z"/>
                <w:b/>
              </w:rPr>
            </w:pPr>
            <w:ins w:id="805" w:author="Elena Vio" w:date="2016-04-10T12:30:00Z">
              <w:r w:rsidRPr="003651D9">
                <w:rPr>
                  <w:b/>
                </w:rPr>
                <w:t>Actor:</w:t>
              </w:r>
            </w:ins>
          </w:p>
        </w:tc>
        <w:tc>
          <w:tcPr>
            <w:tcW w:w="8568" w:type="dxa"/>
          </w:tcPr>
          <w:p w14:paraId="5B1AEF61" w14:textId="13DDB9D4" w:rsidR="00E162BE" w:rsidRPr="003651D9" w:rsidRDefault="00E162BE" w:rsidP="0049664E">
            <w:pPr>
              <w:pStyle w:val="Corpodeltesto"/>
              <w:rPr>
                <w:ins w:id="806" w:author="Elena Vio" w:date="2016-04-10T12:30:00Z"/>
              </w:rPr>
            </w:pPr>
            <w:ins w:id="807" w:author="Elena Vio" w:date="2016-04-10T12:31:00Z">
              <w:r>
                <w:t>HT Manager or HT Participant</w:t>
              </w:r>
            </w:ins>
          </w:p>
        </w:tc>
      </w:tr>
      <w:tr w:rsidR="00E162BE" w:rsidRPr="003651D9" w14:paraId="40C70C1C" w14:textId="77777777" w:rsidTr="0049664E">
        <w:trPr>
          <w:trHeight w:val="435"/>
          <w:ins w:id="808" w:author="Elena Vio" w:date="2016-04-10T12:30:00Z"/>
        </w:trPr>
        <w:tc>
          <w:tcPr>
            <w:tcW w:w="1008" w:type="dxa"/>
            <w:shd w:val="clear" w:color="auto" w:fill="auto"/>
          </w:tcPr>
          <w:p w14:paraId="42F3D06B" w14:textId="77777777" w:rsidR="00E162BE" w:rsidRPr="003651D9" w:rsidRDefault="00E162BE" w:rsidP="0049664E">
            <w:pPr>
              <w:pStyle w:val="Corpodeltesto"/>
              <w:rPr>
                <w:ins w:id="809" w:author="Elena Vio" w:date="2016-04-10T12:30:00Z"/>
                <w:b/>
              </w:rPr>
            </w:pPr>
            <w:ins w:id="810" w:author="Elena Vio" w:date="2016-04-10T12:30:00Z">
              <w:r w:rsidRPr="003651D9">
                <w:rPr>
                  <w:b/>
                </w:rPr>
                <w:t>Role:</w:t>
              </w:r>
            </w:ins>
          </w:p>
        </w:tc>
        <w:tc>
          <w:tcPr>
            <w:tcW w:w="8568" w:type="dxa"/>
          </w:tcPr>
          <w:p w14:paraId="7E19D9D7" w14:textId="4FDB2FC2" w:rsidR="00E162BE" w:rsidRPr="003651D9" w:rsidRDefault="00E162BE" w:rsidP="0049664E">
            <w:pPr>
              <w:pStyle w:val="Corpodeltesto"/>
              <w:rPr>
                <w:ins w:id="811" w:author="Elena Vio" w:date="2016-04-10T12:30:00Z"/>
              </w:rPr>
            </w:pPr>
            <w:ins w:id="812" w:author="Elena Vio" w:date="2016-04-10T12:31:00Z">
              <w:r>
                <w:t>Accepts or rejects the assignment to manage the Heart Team.</w:t>
              </w:r>
            </w:ins>
          </w:p>
        </w:tc>
      </w:tr>
      <w:tr w:rsidR="00E162BE" w:rsidRPr="003651D9" w14:paraId="02149CCB" w14:textId="77777777" w:rsidTr="0049664E">
        <w:trPr>
          <w:ins w:id="813" w:author="Elena Vio" w:date="2016-04-10T12:30:00Z"/>
        </w:trPr>
        <w:tc>
          <w:tcPr>
            <w:tcW w:w="1008" w:type="dxa"/>
            <w:shd w:val="clear" w:color="auto" w:fill="auto"/>
          </w:tcPr>
          <w:p w14:paraId="2F286384" w14:textId="77777777" w:rsidR="00E162BE" w:rsidRPr="003651D9" w:rsidRDefault="00E162BE" w:rsidP="0049664E">
            <w:pPr>
              <w:pStyle w:val="Corpodeltesto"/>
              <w:rPr>
                <w:ins w:id="814" w:author="Elena Vio" w:date="2016-04-10T12:30:00Z"/>
                <w:b/>
              </w:rPr>
            </w:pPr>
            <w:ins w:id="815" w:author="Elena Vio" w:date="2016-04-10T12:30:00Z">
              <w:r w:rsidRPr="003651D9">
                <w:rPr>
                  <w:b/>
                </w:rPr>
                <w:t>Actor:</w:t>
              </w:r>
            </w:ins>
          </w:p>
        </w:tc>
        <w:tc>
          <w:tcPr>
            <w:tcW w:w="8568" w:type="dxa"/>
          </w:tcPr>
          <w:p w14:paraId="3B7E9486" w14:textId="77777777" w:rsidR="00E162BE" w:rsidRPr="003651D9" w:rsidRDefault="00E162BE" w:rsidP="0049664E">
            <w:pPr>
              <w:pStyle w:val="Corpodeltesto"/>
              <w:rPr>
                <w:ins w:id="816" w:author="Elena Vio" w:date="2016-04-10T12:30:00Z"/>
              </w:rPr>
            </w:pPr>
            <w:ins w:id="817" w:author="Elena Vio" w:date="2016-04-10T12:30:00Z">
              <w:r>
                <w:t>XDS Document Repository</w:t>
              </w:r>
            </w:ins>
          </w:p>
        </w:tc>
      </w:tr>
      <w:tr w:rsidR="00E162BE" w:rsidRPr="003651D9" w14:paraId="2F38DC66" w14:textId="77777777" w:rsidTr="0049664E">
        <w:trPr>
          <w:ins w:id="818" w:author="Elena Vio" w:date="2016-04-10T12:30:00Z"/>
        </w:trPr>
        <w:tc>
          <w:tcPr>
            <w:tcW w:w="1008" w:type="dxa"/>
            <w:shd w:val="clear" w:color="auto" w:fill="auto"/>
          </w:tcPr>
          <w:p w14:paraId="6BCFCF7E" w14:textId="77777777" w:rsidR="00E162BE" w:rsidRPr="003651D9" w:rsidRDefault="00E162BE" w:rsidP="0049664E">
            <w:pPr>
              <w:pStyle w:val="Corpodeltesto"/>
              <w:rPr>
                <w:ins w:id="819" w:author="Elena Vio" w:date="2016-04-10T12:30:00Z"/>
                <w:b/>
              </w:rPr>
            </w:pPr>
            <w:ins w:id="820" w:author="Elena Vio" w:date="2016-04-10T12:30:00Z">
              <w:r w:rsidRPr="003651D9">
                <w:rPr>
                  <w:b/>
                </w:rPr>
                <w:t>Role:</w:t>
              </w:r>
            </w:ins>
          </w:p>
        </w:tc>
        <w:tc>
          <w:tcPr>
            <w:tcW w:w="8568" w:type="dxa"/>
          </w:tcPr>
          <w:p w14:paraId="1E57F403" w14:textId="39E0566E" w:rsidR="00E162BE" w:rsidRDefault="00E162BE" w:rsidP="0049664E">
            <w:pPr>
              <w:pStyle w:val="Corpodeltesto"/>
              <w:rPr>
                <w:ins w:id="821" w:author="Elena Vio" w:date="2016-04-10T12:30:00Z"/>
              </w:rPr>
            </w:pPr>
            <w:ins w:id="822" w:author="Elena Vio" w:date="2016-04-10T12:31:00Z">
              <w:r>
                <w:t>Receives and stores the updated Workflow Document</w:t>
              </w:r>
            </w:ins>
          </w:p>
        </w:tc>
      </w:tr>
    </w:tbl>
    <w:p w14:paraId="4A2F7D0A" w14:textId="77777777" w:rsidR="005142D1" w:rsidRPr="00597DB2" w:rsidRDefault="005142D1" w:rsidP="005142D1">
      <w:pPr>
        <w:pStyle w:val="Corpodeltesto"/>
        <w:rPr>
          <w:ins w:id="823" w:author="Elena Vio" w:date="2016-04-10T12:23:00Z"/>
        </w:rPr>
      </w:pPr>
    </w:p>
    <w:p w14:paraId="1ADCB716" w14:textId="0BE3E259" w:rsidR="005142D1" w:rsidRPr="000807AC" w:rsidRDefault="005142D1" w:rsidP="005142D1">
      <w:pPr>
        <w:pStyle w:val="Titolo3"/>
        <w:numPr>
          <w:ilvl w:val="0"/>
          <w:numId w:val="0"/>
        </w:numPr>
        <w:rPr>
          <w:ins w:id="824" w:author="Elena Vio" w:date="2016-04-10T12:23:00Z"/>
          <w:noProof w:val="0"/>
        </w:rPr>
      </w:pPr>
      <w:bookmarkStart w:id="825" w:name="_Toc321132871"/>
      <w:ins w:id="826" w:author="Elena Vio" w:date="2016-04-10T12:23:00Z">
        <w:r w:rsidRPr="000807AC">
          <w:rPr>
            <w:noProof w:val="0"/>
          </w:rPr>
          <w:t>3.</w:t>
        </w:r>
        <w:r w:rsidR="0049664E">
          <w:rPr>
            <w:noProof w:val="0"/>
          </w:rPr>
          <w:t>Y2</w:t>
        </w:r>
        <w:r w:rsidRPr="000807AC">
          <w:rPr>
            <w:noProof w:val="0"/>
          </w:rPr>
          <w:t>.3 Referenced Standards</w:t>
        </w:r>
        <w:bookmarkEnd w:id="825"/>
      </w:ins>
    </w:p>
    <w:p w14:paraId="2068814A" w14:textId="77777777" w:rsidR="005142D1" w:rsidRPr="007B5F8C" w:rsidRDefault="005142D1" w:rsidP="005142D1">
      <w:pPr>
        <w:pStyle w:val="AuthorInstructions"/>
        <w:rPr>
          <w:ins w:id="827" w:author="Elena Vio" w:date="2016-04-10T12:23:00Z"/>
          <w:i w:val="0"/>
        </w:rPr>
      </w:pPr>
      <w:ins w:id="828" w:author="Elena Vio" w:date="2016-04-10T12:23:00Z">
        <w:r w:rsidRPr="00123686">
          <w:rPr>
            <w:b/>
            <w:i w:val="0"/>
            <w:lang w:val="it-IT" w:eastAsia="it-IT"/>
          </w:rPr>
          <w:t xml:space="preserve"> </w:t>
        </w:r>
        <w:proofErr w:type="spellStart"/>
        <w:r w:rsidRPr="007B5F8C">
          <w:rPr>
            <w:b/>
            <w:i w:val="0"/>
            <w:lang w:val="it-IT" w:eastAsia="it-IT"/>
          </w:rPr>
          <w:t>XDS.b</w:t>
        </w:r>
        <w:proofErr w:type="spellEnd"/>
        <w:r w:rsidRPr="007B5F8C">
          <w:rPr>
            <w:b/>
            <w:i w:val="0"/>
            <w:lang w:val="it-IT" w:eastAsia="it-IT"/>
          </w:rPr>
          <w:t xml:space="preserve"> (Cross-Enterprise </w:t>
        </w:r>
        <w:proofErr w:type="spellStart"/>
        <w:r w:rsidRPr="007B5F8C">
          <w:rPr>
            <w:b/>
            <w:i w:val="0"/>
            <w:lang w:val="it-IT" w:eastAsia="it-IT"/>
          </w:rPr>
          <w:t>Document</w:t>
        </w:r>
        <w:proofErr w:type="spellEnd"/>
        <w:r w:rsidRPr="007B5F8C">
          <w:rPr>
            <w:b/>
            <w:i w:val="0"/>
            <w:lang w:val="it-IT" w:eastAsia="it-IT"/>
          </w:rPr>
          <w:t xml:space="preserve"> </w:t>
        </w:r>
        <w:proofErr w:type="spellStart"/>
        <w:r w:rsidRPr="007B5F8C">
          <w:rPr>
            <w:b/>
            <w:i w:val="0"/>
            <w:lang w:val="it-IT" w:eastAsia="it-IT"/>
          </w:rPr>
          <w:t>Sharing</w:t>
        </w:r>
        <w:proofErr w:type="spellEnd"/>
        <w:r w:rsidRPr="007B5F8C">
          <w:rPr>
            <w:b/>
            <w:i w:val="0"/>
            <w:lang w:val="it-IT" w:eastAsia="it-IT"/>
          </w:rPr>
          <w:t>):</w:t>
        </w:r>
        <w:r>
          <w:rPr>
            <w:b/>
            <w:i w:val="0"/>
            <w:lang w:val="it-IT" w:eastAsia="it-IT"/>
          </w:rPr>
          <w:t xml:space="preserve"> </w:t>
        </w:r>
        <w:r w:rsidRPr="007B5F8C">
          <w:rPr>
            <w:i w:val="0"/>
            <w:lang w:val="it-IT" w:eastAsia="it-IT"/>
          </w:rPr>
          <w:t xml:space="preserve"> For a list of the </w:t>
        </w:r>
        <w:proofErr w:type="spellStart"/>
        <w:r w:rsidRPr="007B5F8C">
          <w:rPr>
            <w:i w:val="0"/>
            <w:lang w:val="it-IT" w:eastAsia="it-IT"/>
          </w:rPr>
          <w:t>standards</w:t>
        </w:r>
        <w:proofErr w:type="spellEnd"/>
        <w:r w:rsidRPr="007B5F8C">
          <w:rPr>
            <w:i w:val="0"/>
            <w:lang w:val="it-IT" w:eastAsia="it-IT"/>
          </w:rPr>
          <w:t xml:space="preserve"> </w:t>
        </w:r>
        <w:r>
          <w:rPr>
            <w:i w:val="0"/>
            <w:lang w:val="it-IT" w:eastAsia="it-IT"/>
          </w:rPr>
          <w:t>for</w:t>
        </w:r>
        <w:r w:rsidRPr="007B5F8C">
          <w:rPr>
            <w:i w:val="0"/>
            <w:lang w:val="it-IT" w:eastAsia="it-IT"/>
          </w:rPr>
          <w:t xml:space="preserve"> the </w:t>
        </w:r>
        <w:proofErr w:type="spellStart"/>
        <w:r w:rsidRPr="007B5F8C">
          <w:rPr>
            <w:i w:val="0"/>
            <w:lang w:val="it-IT" w:eastAsia="it-IT"/>
          </w:rPr>
          <w:t>underlying</w:t>
        </w:r>
        <w:proofErr w:type="spellEnd"/>
        <w:r w:rsidRPr="007B5F8C">
          <w:rPr>
            <w:i w:val="0"/>
            <w:lang w:val="it-IT" w:eastAsia="it-IT"/>
          </w:rPr>
          <w:t xml:space="preserve"> </w:t>
        </w:r>
        <w:proofErr w:type="spellStart"/>
        <w:r w:rsidRPr="007B5F8C">
          <w:rPr>
            <w:i w:val="0"/>
            <w:lang w:val="it-IT" w:eastAsia="it-IT"/>
          </w:rPr>
          <w:t>Provide</w:t>
        </w:r>
        <w:proofErr w:type="spellEnd"/>
        <w:r w:rsidRPr="007B5F8C">
          <w:rPr>
            <w:i w:val="0"/>
            <w:lang w:val="it-IT" w:eastAsia="it-IT"/>
          </w:rPr>
          <w:t xml:space="preserve"> and </w:t>
        </w:r>
        <w:proofErr w:type="spellStart"/>
        <w:r w:rsidRPr="007B5F8C">
          <w:rPr>
            <w:i w:val="0"/>
            <w:lang w:val="it-IT" w:eastAsia="it-IT"/>
          </w:rPr>
          <w:t>Register</w:t>
        </w:r>
        <w:proofErr w:type="spellEnd"/>
        <w:r w:rsidRPr="007B5F8C">
          <w:rPr>
            <w:i w:val="0"/>
            <w:lang w:val="it-IT" w:eastAsia="it-IT"/>
          </w:rPr>
          <w:t xml:space="preserve"> </w:t>
        </w:r>
        <w:proofErr w:type="spellStart"/>
        <w:r w:rsidRPr="007B5F8C">
          <w:rPr>
            <w:i w:val="0"/>
            <w:lang w:val="it-IT" w:eastAsia="it-IT"/>
          </w:rPr>
          <w:t>Document</w:t>
        </w:r>
        <w:proofErr w:type="spellEnd"/>
        <w:r w:rsidRPr="007B5F8C">
          <w:rPr>
            <w:i w:val="0"/>
            <w:lang w:val="it-IT" w:eastAsia="it-IT"/>
          </w:rPr>
          <w:t xml:space="preserve"> Set-b</w:t>
        </w:r>
        <w:r>
          <w:rPr>
            <w:i w:val="0"/>
            <w:lang w:val="it-IT" w:eastAsia="it-IT"/>
          </w:rPr>
          <w:t xml:space="preserve"> [ITI-41] </w:t>
        </w:r>
        <w:proofErr w:type="spellStart"/>
        <w:r>
          <w:rPr>
            <w:i w:val="0"/>
            <w:lang w:val="it-IT" w:eastAsia="it-IT"/>
          </w:rPr>
          <w:t>transaction</w:t>
        </w:r>
        <w:proofErr w:type="spellEnd"/>
        <w:r w:rsidRPr="007B5F8C">
          <w:rPr>
            <w:i w:val="0"/>
            <w:lang w:val="it-IT" w:eastAsia="it-IT"/>
          </w:rPr>
          <w:t xml:space="preserve">, </w:t>
        </w:r>
        <w:proofErr w:type="spellStart"/>
        <w:r w:rsidRPr="007B5F8C">
          <w:rPr>
            <w:i w:val="0"/>
            <w:lang w:val="it-IT" w:eastAsia="it-IT"/>
          </w:rPr>
          <w:t>see</w:t>
        </w:r>
        <w:proofErr w:type="spellEnd"/>
        <w:r w:rsidRPr="007B5F8C">
          <w:rPr>
            <w:i w:val="0"/>
            <w:lang w:val="it-IT" w:eastAsia="it-IT"/>
          </w:rPr>
          <w:t xml:space="preserve"> ITI TF-2b: 3.41.3.</w:t>
        </w:r>
      </w:ins>
    </w:p>
    <w:p w14:paraId="6434B37F" w14:textId="77777777" w:rsidR="005142D1" w:rsidRPr="00855164" w:rsidRDefault="005142D1" w:rsidP="005142D1">
      <w:pPr>
        <w:pStyle w:val="AuthorInstructions"/>
        <w:rPr>
          <w:ins w:id="829" w:author="Elena Vio" w:date="2016-04-10T12:23:00Z"/>
          <w:i w:val="0"/>
        </w:rPr>
      </w:pPr>
      <w:ins w:id="830" w:author="Elena Vio" w:date="2016-04-10T12:23:00Z">
        <w:r w:rsidRPr="007B5F8C">
          <w:rPr>
            <w:b/>
            <w:i w:val="0"/>
          </w:rPr>
          <w:t>XDW (Cross-Enterprise Document Workflow):</w:t>
        </w:r>
        <w:r w:rsidRPr="007B5F8C">
          <w:rPr>
            <w:i w:val="0"/>
          </w:rPr>
          <w:t xml:space="preserve">  </w:t>
        </w:r>
        <w:r>
          <w:rPr>
            <w:i w:val="0"/>
          </w:rPr>
          <w:t>For requirements and standards related to the Remote Read Workflow Document, s</w:t>
        </w:r>
        <w:r w:rsidRPr="007B5F8C">
          <w:rPr>
            <w:i w:val="0"/>
          </w:rPr>
          <w:t>ee ITI TF-1</w:t>
        </w:r>
        <w:proofErr w:type="gramStart"/>
        <w:r w:rsidRPr="007B5F8C">
          <w:rPr>
            <w:i w:val="0"/>
          </w:rPr>
          <w:t>:20</w:t>
        </w:r>
        <w:proofErr w:type="gramEnd"/>
        <w:r w:rsidRPr="007B5F8C">
          <w:rPr>
            <w:i w:val="0"/>
          </w:rPr>
          <w:t xml:space="preserve"> </w:t>
        </w:r>
        <w:r>
          <w:rPr>
            <w:i w:val="0"/>
          </w:rPr>
          <w:t>and</w:t>
        </w:r>
        <w:r w:rsidRPr="007B5F8C">
          <w:rPr>
            <w:i w:val="0"/>
          </w:rPr>
          <w:t xml:space="preserve"> ITI TF-3:4.5</w:t>
        </w:r>
        <w:r>
          <w:rPr>
            <w:i w:val="0"/>
          </w:rPr>
          <w:t>.</w:t>
        </w:r>
      </w:ins>
    </w:p>
    <w:p w14:paraId="54D6F124" w14:textId="77777777" w:rsidR="005142D1" w:rsidRPr="000807AC" w:rsidRDefault="005142D1" w:rsidP="005142D1">
      <w:pPr>
        <w:pStyle w:val="AuthorInstructions"/>
        <w:rPr>
          <w:ins w:id="831" w:author="Elena Vio" w:date="2016-04-10T12:23:00Z"/>
        </w:rPr>
      </w:pPr>
    </w:p>
    <w:p w14:paraId="54EDE265" w14:textId="3D9D76ED" w:rsidR="005142D1" w:rsidRPr="000807AC" w:rsidRDefault="005142D1" w:rsidP="005142D1">
      <w:pPr>
        <w:pStyle w:val="Titolo3"/>
        <w:numPr>
          <w:ilvl w:val="0"/>
          <w:numId w:val="0"/>
        </w:numPr>
        <w:rPr>
          <w:ins w:id="832" w:author="Elena Vio" w:date="2016-04-10T12:23:00Z"/>
          <w:noProof w:val="0"/>
        </w:rPr>
      </w:pPr>
      <w:bookmarkStart w:id="833" w:name="_Toc321132872"/>
      <w:ins w:id="834" w:author="Elena Vio" w:date="2016-04-10T12:23:00Z">
        <w:r w:rsidRPr="000807AC">
          <w:rPr>
            <w:noProof w:val="0"/>
          </w:rPr>
          <w:t>3.</w:t>
        </w:r>
        <w:r w:rsidR="0049664E">
          <w:rPr>
            <w:noProof w:val="0"/>
          </w:rPr>
          <w:t>Y2</w:t>
        </w:r>
        <w:r w:rsidRPr="000807AC">
          <w:rPr>
            <w:noProof w:val="0"/>
          </w:rPr>
          <w:t>.4 Interaction Diagram</w:t>
        </w:r>
        <w:bookmarkEnd w:id="833"/>
      </w:ins>
    </w:p>
    <w:p w14:paraId="4513213F" w14:textId="77777777" w:rsidR="005142D1" w:rsidRPr="000807AC" w:rsidRDefault="005142D1" w:rsidP="005142D1">
      <w:pPr>
        <w:pStyle w:val="AuthorInstructions"/>
        <w:rPr>
          <w:ins w:id="835" w:author="Elena Vio" w:date="2016-04-10T12:23:00Z"/>
        </w:rPr>
      </w:pPr>
    </w:p>
    <w:p w14:paraId="22197A13" w14:textId="77777777" w:rsidR="0049664E" w:rsidRPr="003651D9" w:rsidRDefault="0049664E" w:rsidP="0049664E">
      <w:pPr>
        <w:pStyle w:val="Corpodeltesto"/>
        <w:rPr>
          <w:ins w:id="836" w:author="Elena Vio" w:date="2016-04-10T12:32:00Z"/>
        </w:rPr>
      </w:pPr>
      <w:ins w:id="837" w:author="Elena Vio" w:date="2016-04-10T12:32:00Z">
        <w:r>
          <w:rPr>
            <w:noProof/>
            <w:lang w:val="it-IT" w:eastAsia="it-IT"/>
          </w:rPr>
          <mc:AlternateContent>
            <mc:Choice Requires="wpg">
              <w:drawing>
                <wp:inline distT="0" distB="0" distL="0" distR="0" wp14:anchorId="5B22EF52" wp14:editId="21F3D6F5">
                  <wp:extent cx="5943600" cy="2400300"/>
                  <wp:effectExtent l="0" t="0" r="0" b="12700"/>
                  <wp:docPr id="14"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400300"/>
                            <a:chOff x="1800" y="7932"/>
                            <a:chExt cx="9360" cy="3780"/>
                          </a:xfrm>
                        </wpg:grpSpPr>
                        <wps:wsp>
                          <wps:cNvPr id="15" name="AutoShape 29"/>
                          <wps:cNvSpPr>
                            <a:spLocks noChangeAspect="1" noChangeArrowheads="1" noTextEdit="1"/>
                          </wps:cNvSpPr>
                          <wps:spPr bwMode="auto">
                            <a:xfrm>
                              <a:off x="1800" y="7932"/>
                              <a:ext cx="9360"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Text Box 30"/>
                          <wps:cNvSpPr txBox="1">
                            <a:spLocks noChangeArrowheads="1"/>
                          </wps:cNvSpPr>
                          <wps:spPr bwMode="auto">
                            <a:xfrm>
                              <a:off x="3493" y="8403"/>
                              <a:ext cx="1977"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4241B" w14:textId="71CB7730" w:rsidR="004506DA" w:rsidRPr="007C1AAC" w:rsidRDefault="004506DA" w:rsidP="0049664E">
                                <w:pPr>
                                  <w:jc w:val="center"/>
                                  <w:rPr>
                                    <w:sz w:val="22"/>
                                    <w:szCs w:val="22"/>
                                  </w:rPr>
                                </w:pPr>
                                <w:r>
                                  <w:rPr>
                                    <w:sz w:val="22"/>
                                    <w:szCs w:val="22"/>
                                  </w:rPr>
                                  <w:t xml:space="preserve">HT </w:t>
                                </w:r>
                                <w:del w:id="838" w:author="Elena Vio" w:date="2016-04-10T12:32:00Z">
                                  <w:r w:rsidDel="0049664E">
                                    <w:rPr>
                                      <w:sz w:val="22"/>
                                      <w:szCs w:val="22"/>
                                    </w:rPr>
                                    <w:delText>Requester</w:delText>
                                  </w:r>
                                </w:del>
                                <w:ins w:id="839" w:author="Elena Vio" w:date="2016-04-10T12:32:00Z">
                                  <w:r>
                                    <w:rPr>
                                      <w:sz w:val="22"/>
                                      <w:szCs w:val="22"/>
                                    </w:rPr>
                                    <w:t>Manager or HT Participant</w:t>
                                  </w:r>
                                </w:ins>
                              </w:p>
                              <w:p w14:paraId="7739EA5C" w14:textId="77777777" w:rsidR="004506DA" w:rsidRDefault="004506DA" w:rsidP="0049664E"/>
                              <w:p w14:paraId="03E0C15D" w14:textId="77777777" w:rsidR="004506DA" w:rsidRPr="007C1AAC" w:rsidRDefault="004506DA" w:rsidP="0049664E">
                                <w:pPr>
                                  <w:jc w:val="center"/>
                                  <w:rPr>
                                    <w:sz w:val="22"/>
                                    <w:szCs w:val="22"/>
                                  </w:rPr>
                                </w:pPr>
                                <w:r w:rsidRPr="007C1AAC">
                                  <w:rPr>
                                    <w:sz w:val="22"/>
                                    <w:szCs w:val="22"/>
                                  </w:rPr>
                                  <w:t>A</w:t>
                                </w:r>
                                <w:r>
                                  <w:rPr>
                                    <w:sz w:val="22"/>
                                    <w:szCs w:val="22"/>
                                  </w:rPr>
                                  <w:t>ctor A</w:t>
                                </w:r>
                              </w:p>
                            </w:txbxContent>
                          </wps:txbx>
                          <wps:bodyPr rot="0" vert="horz" wrap="square" lIns="91440" tIns="45720" rIns="91440" bIns="45720" anchor="t" anchorCtr="0" upright="1">
                            <a:noAutofit/>
                          </wps:bodyPr>
                        </wps:wsp>
                        <wps:wsp>
                          <wps:cNvPr id="17" name="Line 31"/>
                          <wps:cNvCnPr/>
                          <wps:spPr bwMode="auto">
                            <a:xfrm>
                              <a:off x="4761" y="9131"/>
                              <a:ext cx="1" cy="20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 name="Text Box 32"/>
                          <wps:cNvSpPr txBox="1">
                            <a:spLocks noChangeArrowheads="1"/>
                          </wps:cNvSpPr>
                          <wps:spPr bwMode="auto">
                            <a:xfrm>
                              <a:off x="5293" y="9196"/>
                              <a:ext cx="2580"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0A238" w14:textId="3005F82D" w:rsidR="004506DA" w:rsidRDefault="004506DA" w:rsidP="0049664E">
                                <w:ins w:id="840" w:author="Elena Vio" w:date="2016-04-10T12:33:00Z">
                                  <w:r>
                                    <w:t xml:space="preserve">Accept/Reject HT </w:t>
                                  </w:r>
                                </w:ins>
                                <w:del w:id="841" w:author="Elena Vio" w:date="2016-04-10T12:33:00Z">
                                  <w:r w:rsidDel="00304203">
                                    <w:delText xml:space="preserve">Submit and assign HT </w:delText>
                                  </w:r>
                                </w:del>
                                <w:ins w:id="842" w:author="Elena Vio" w:date="2016-04-10T12:33:00Z">
                                  <w:r>
                                    <w:t>Activity</w:t>
                                  </w:r>
                                </w:ins>
                                <w:del w:id="843" w:author="Elena Vio" w:date="2016-04-10T12:33:00Z">
                                  <w:r w:rsidDel="00304203">
                                    <w:delText>Management</w:delText>
                                  </w:r>
                                </w:del>
                              </w:p>
                              <w:p w14:paraId="763C1DB9" w14:textId="77777777" w:rsidR="004506DA" w:rsidRPr="007C1AAC" w:rsidRDefault="004506DA" w:rsidP="0049664E">
                                <w:pPr>
                                  <w:rPr>
                                    <w:sz w:val="22"/>
                                    <w:szCs w:val="22"/>
                                  </w:rPr>
                                </w:pPr>
                                <w:r>
                                  <w:rPr>
                                    <w:sz w:val="22"/>
                                    <w:szCs w:val="22"/>
                                  </w:rPr>
                                  <w:t xml:space="preserve">Message </w:t>
                                </w:r>
                                <w:r w:rsidRPr="007C1AAC">
                                  <w:rPr>
                                    <w:sz w:val="22"/>
                                    <w:szCs w:val="22"/>
                                  </w:rPr>
                                  <w:t>1</w:t>
                                </w:r>
                              </w:p>
                            </w:txbxContent>
                          </wps:txbx>
                          <wps:bodyPr rot="0" vert="horz" wrap="square" lIns="0" tIns="0" rIns="0" bIns="0" anchor="t" anchorCtr="0" upright="1">
                            <a:noAutofit/>
                          </wps:bodyPr>
                        </wps:wsp>
                        <wps:wsp>
                          <wps:cNvPr id="19" name="Line 33"/>
                          <wps:cNvCnPr/>
                          <wps:spPr bwMode="auto">
                            <a:xfrm>
                              <a:off x="8240" y="9095"/>
                              <a:ext cx="1" cy="19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Rectangle 34"/>
                          <wps:cNvSpPr>
                            <a:spLocks noChangeArrowheads="1"/>
                          </wps:cNvSpPr>
                          <wps:spPr bwMode="auto">
                            <a:xfrm>
                              <a:off x="4648" y="9380"/>
                              <a:ext cx="267" cy="13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Rectangle 35"/>
                          <wps:cNvSpPr>
                            <a:spLocks noChangeArrowheads="1"/>
                          </wps:cNvSpPr>
                          <wps:spPr bwMode="auto">
                            <a:xfrm>
                              <a:off x="8095" y="9380"/>
                              <a:ext cx="321" cy="136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 name="Line 36"/>
                          <wps:cNvCnPr/>
                          <wps:spPr bwMode="auto">
                            <a:xfrm>
                              <a:off x="4933" y="9668"/>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37"/>
                          <wps:cNvSpPr txBox="1">
                            <a:spLocks noChangeArrowheads="1"/>
                          </wps:cNvSpPr>
                          <wps:spPr bwMode="auto">
                            <a:xfrm>
                              <a:off x="6913" y="8420"/>
                              <a:ext cx="2268" cy="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9D8AF" w14:textId="77777777" w:rsidR="004506DA" w:rsidRPr="007C1AAC" w:rsidRDefault="004506DA" w:rsidP="0049664E">
                                <w:pPr>
                                  <w:jc w:val="center"/>
                                  <w:rPr>
                                    <w:sz w:val="22"/>
                                    <w:szCs w:val="22"/>
                                  </w:rPr>
                                </w:pPr>
                                <w:r>
                                  <w:rPr>
                                    <w:sz w:val="22"/>
                                    <w:szCs w:val="22"/>
                                  </w:rPr>
                                  <w:t>XDS Document Repository</w:t>
                                </w:r>
                              </w:p>
                              <w:p w14:paraId="2F0A9B99" w14:textId="77777777" w:rsidR="004506DA" w:rsidRDefault="004506DA" w:rsidP="0049664E"/>
                              <w:p w14:paraId="4500173F" w14:textId="77777777" w:rsidR="004506DA" w:rsidRPr="007C1AAC" w:rsidRDefault="004506DA" w:rsidP="0049664E">
                                <w:pPr>
                                  <w:jc w:val="center"/>
                                  <w:rPr>
                                    <w:sz w:val="22"/>
                                    <w:szCs w:val="22"/>
                                  </w:rPr>
                                </w:pPr>
                                <w:r w:rsidRPr="007C1AAC">
                                  <w:rPr>
                                    <w:sz w:val="22"/>
                                    <w:szCs w:val="22"/>
                                  </w:rPr>
                                  <w:t>A</w:t>
                                </w:r>
                                <w:r>
                                  <w:rPr>
                                    <w:sz w:val="22"/>
                                    <w:szCs w:val="22"/>
                                  </w:rPr>
                                  <w:t>ctor D</w:t>
                                </w:r>
                              </w:p>
                            </w:txbxContent>
                          </wps:txbx>
                          <wps:bodyPr rot="0" vert="horz" wrap="square" lIns="91440" tIns="45720" rIns="91440" bIns="45720" anchor="t" anchorCtr="0" upright="1">
                            <a:noAutofit/>
                          </wps:bodyPr>
                        </wps:wsp>
                        <wps:wsp>
                          <wps:cNvPr id="24" name="Line 38"/>
                          <wps:cNvCnPr/>
                          <wps:spPr bwMode="auto">
                            <a:xfrm flipH="1">
                              <a:off x="4933" y="10467"/>
                              <a:ext cx="316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39"/>
                          <wps:cNvSpPr txBox="1">
                            <a:spLocks noChangeArrowheads="1"/>
                          </wps:cNvSpPr>
                          <wps:spPr bwMode="auto">
                            <a:xfrm>
                              <a:off x="5293" y="10004"/>
                              <a:ext cx="270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E7078" w14:textId="77777777" w:rsidR="004506DA" w:rsidRPr="007C1AAC" w:rsidRDefault="004506DA" w:rsidP="0049664E">
                                <w:pPr>
                                  <w:rPr>
                                    <w:sz w:val="22"/>
                                    <w:szCs w:val="22"/>
                                  </w:rPr>
                                </w:pPr>
                                <w:r>
                                  <w:t>Provide And Register Document set-b Response</w:t>
                                </w:r>
                                <w:r w:rsidDel="00281B77">
                                  <w:rPr>
                                    <w:sz w:val="22"/>
                                    <w:szCs w:val="22"/>
                                  </w:rPr>
                                  <w:t xml:space="preserve"> </w:t>
                                </w:r>
                              </w:p>
                              <w:p w14:paraId="6FFD7DF0" w14:textId="77777777" w:rsidR="004506DA" w:rsidRDefault="004506DA" w:rsidP="0049664E"/>
                              <w:p w14:paraId="6AD551ED" w14:textId="77777777" w:rsidR="004506DA" w:rsidRPr="007C1AAC" w:rsidRDefault="004506DA" w:rsidP="0049664E">
                                <w:pPr>
                                  <w:rPr>
                                    <w:sz w:val="22"/>
                                    <w:szCs w:val="22"/>
                                  </w:rPr>
                                </w:pPr>
                                <w:r>
                                  <w:rPr>
                                    <w:sz w:val="22"/>
                                    <w:szCs w:val="22"/>
                                  </w:rPr>
                                  <w:t xml:space="preserve">Message </w:t>
                                </w:r>
                                <w:r w:rsidRPr="007C1AAC">
                                  <w:rPr>
                                    <w:sz w:val="22"/>
                                    <w:szCs w:val="22"/>
                                  </w:rPr>
                                  <w:t>2</w:t>
                                </w:r>
                              </w:p>
                            </w:txbxContent>
                          </wps:txbx>
                          <wps:bodyPr rot="0" vert="horz" wrap="square" lIns="0" tIns="0" rIns="0" bIns="0" anchor="t" anchorCtr="0" upright="1">
                            <a:noAutofit/>
                          </wps:bodyPr>
                        </wps:wsp>
                      </wpg:wgp>
                    </a:graphicData>
                  </a:graphic>
                </wp:inline>
              </w:drawing>
            </mc:Choice>
            <mc:Fallback>
              <w:pict>
                <v:group id="_x0000_s1052" style="width:468pt;height:189pt;mso-position-horizontal-relative:char;mso-position-vertical-relative:line" coordorigin="1800,7932" coordsize="9360,3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">
                  <o:lock v:ext="edit" aspectratio="t"/>
                  <v:rect id="AutoShape 29" o:spid="_x0000_s1053" style="position:absolute;left:1800;top:7932;width:9360;height:3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v:shape id="Text Box 30" o:spid="_x0000_s1054" type="#_x0000_t202" style="position:absolute;left:3493;top:8403;width:1977;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3D94241B" w14:textId="71CB7730" w:rsidR="002559FE" w:rsidRPr="007C1AAC" w:rsidRDefault="002559FE" w:rsidP="0049664E">
                          <w:pPr>
                            <w:jc w:val="center"/>
                            <w:rPr>
                              <w:sz w:val="22"/>
                              <w:szCs w:val="22"/>
                            </w:rPr>
                          </w:pPr>
                          <w:r>
                            <w:rPr>
                              <w:sz w:val="22"/>
                              <w:szCs w:val="22"/>
                            </w:rPr>
                            <w:t xml:space="preserve">HT </w:t>
                          </w:r>
                          <w:del w:id="847" w:author="Elena Vio" w:date="2016-04-10T12:32:00Z">
                            <w:r w:rsidDel="0049664E">
                              <w:rPr>
                                <w:sz w:val="22"/>
                                <w:szCs w:val="22"/>
                              </w:rPr>
                              <w:delText>Requester</w:delText>
                            </w:r>
                          </w:del>
                          <w:ins w:id="848" w:author="Elena Vio" w:date="2016-04-10T12:32:00Z">
                            <w:r>
                              <w:rPr>
                                <w:sz w:val="22"/>
                                <w:szCs w:val="22"/>
                              </w:rPr>
                              <w:t>Manager or HT Participant</w:t>
                            </w:r>
                          </w:ins>
                        </w:p>
                        <w:p w14:paraId="7739EA5C" w14:textId="77777777" w:rsidR="002559FE" w:rsidRDefault="002559FE" w:rsidP="0049664E"/>
                        <w:p w14:paraId="03E0C15D" w14:textId="77777777" w:rsidR="002559FE" w:rsidRPr="007C1AAC" w:rsidRDefault="002559FE" w:rsidP="0049664E">
                          <w:pPr>
                            <w:jc w:val="center"/>
                            <w:rPr>
                              <w:sz w:val="22"/>
                              <w:szCs w:val="22"/>
                            </w:rPr>
                          </w:pPr>
                          <w:r w:rsidRPr="007C1AAC">
                            <w:rPr>
                              <w:sz w:val="22"/>
                              <w:szCs w:val="22"/>
                            </w:rPr>
                            <w:t>A</w:t>
                          </w:r>
                          <w:r>
                            <w:rPr>
                              <w:sz w:val="22"/>
                              <w:szCs w:val="22"/>
                            </w:rPr>
                            <w:t>ctor A</w:t>
                          </w:r>
                        </w:p>
                      </w:txbxContent>
                    </v:textbox>
                  </v:shape>
                  <v:line id="Line 31" o:spid="_x0000_s1055" style="position:absolute;visibility:visible;mso-wrap-style:square" from="4761,9131" to="4762,11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YcrcQAAADbAAAADwAAAGRycy9kb3ducmV2LnhtbESPT4vCMBDF78J+hzAL3jRdD+p2jSIL&#10;ggf/oC57HpqxrTaTmsRav70RBG8zvDfv92Yya00lGnK+tKzgq5+AIM6sLjlX8HdY9MYgfEDWWFkm&#10;BXfyMJt+dCaYanvjHTX7kIsYwj5FBUUIdSqlzwoy6Pu2Jo7a0TqDIa4ul9rhLYabSg6SZCgNlhwJ&#10;Bdb0W1B23l9N5Gb5yl3+T+d2eVyvFhduvjeHrVLdz3b+AyJQG97m1/VSx/ojeP4SB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dhytxAAAANsAAAAPAAAAAAAAAAAA&#10;AAAAAKECAABkcnMvZG93bnJldi54bWxQSwUGAAAAAAQABAD5AAAAkgMAAAAA&#10;">
                    <v:stroke dashstyle="dash"/>
                  </v:line>
                  <v:shape id="Text Box 32" o:spid="_x0000_s1056" type="#_x0000_t202" style="position:absolute;left:5293;top:9196;width:2580;height:7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inset="0,0,0,0">
                      <w:txbxContent>
                        <w:p w14:paraId="6060A238" w14:textId="3005F82D" w:rsidR="002559FE" w:rsidRDefault="002559FE" w:rsidP="0049664E">
                          <w:ins w:id="849" w:author="Elena Vio" w:date="2016-04-10T12:33:00Z">
                            <w:r>
                              <w:t xml:space="preserve">Accept/Reject HT </w:t>
                            </w:r>
                          </w:ins>
                          <w:del w:id="850" w:author="Elena Vio" w:date="2016-04-10T12:33:00Z">
                            <w:r w:rsidDel="00304203">
                              <w:delText xml:space="preserve">Submit and assign HT </w:delText>
                            </w:r>
                          </w:del>
                          <w:ins w:id="851" w:author="Elena Vio" w:date="2016-04-10T12:33:00Z">
                            <w:r>
                              <w:t>Activity</w:t>
                            </w:r>
                          </w:ins>
                          <w:del w:id="852" w:author="Elena Vio" w:date="2016-04-10T12:33:00Z">
                            <w:r w:rsidDel="00304203">
                              <w:delText>Management</w:delText>
                            </w:r>
                          </w:del>
                        </w:p>
                        <w:p w14:paraId="763C1DB9" w14:textId="77777777" w:rsidR="002559FE" w:rsidRPr="007C1AAC" w:rsidRDefault="002559FE" w:rsidP="0049664E">
                          <w:pPr>
                            <w:rPr>
                              <w:sz w:val="22"/>
                              <w:szCs w:val="22"/>
                            </w:rPr>
                          </w:pPr>
                          <w:r>
                            <w:rPr>
                              <w:sz w:val="22"/>
                              <w:szCs w:val="22"/>
                            </w:rPr>
                            <w:t xml:space="preserve">Message </w:t>
                          </w:r>
                          <w:r w:rsidRPr="007C1AAC">
                            <w:rPr>
                              <w:sz w:val="22"/>
                              <w:szCs w:val="22"/>
                            </w:rPr>
                            <w:t>1</w:t>
                          </w:r>
                        </w:p>
                      </w:txbxContent>
                    </v:textbox>
                  </v:shape>
                  <v:line id="Line 33" o:spid="_x0000_s1057" style="position:absolute;visibility:visible;mso-wrap-style:square" from="8240,9095" to="8241,11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UtRMMAAADbAAAADwAAAGRycy9kb3ducmV2LnhtbESPQYvCMBCF78L+hzALe9NUD6Jdo4gg&#10;eNAVrex5aMa22kxqEmv3328EwdsM78373swWnalFS85XlhUMBwkI4tzqigsFp2zdn4DwAVljbZkU&#10;/JGHxfyjN8NU2wcfqD2GQsQQ9ikqKENoUil9XpJBP7ANcdTO1hkMcXWF1A4fMdzUcpQkY2mw4kgo&#10;saFVSfn1eDeRmxdbd/u9XLvNebdd37id/mR7pb4+u+U3iEBdeJtf1xsd60/h+UscQM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alLUTDAAAA2wAAAA8AAAAAAAAAAAAA&#10;AAAAoQIAAGRycy9kb3ducmV2LnhtbFBLBQYAAAAABAAEAPkAAACRAwAAAAA=&#10;">
                    <v:stroke dashstyle="dash"/>
                  </v:line>
                  <v:rect id="Rectangle 34" o:spid="_x0000_s1058" style="position:absolute;left:4648;top:9380;width:267;height:13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4cjvwAA&#10;ANsAAAAPAAAAZHJzL2Rvd25yZXYueG1sRE9Nr8FAFN2/xH+YXIndM1WJPGWIEMKS2thdnastnTtN&#10;Z1B+vVlI3vLkfE/nranEgxpXWlYw6EcgiDOrS84VHNP17x8I55E1VpZJwYsczGednykm2j55T4+D&#10;z0UIYZeggsL7OpHSZQUZdH1bEwfuYhuDPsAml7rBZwg3lYyjaCQNlhwaCqxpWVB2O9yNgnMZH/G9&#10;TzeRGa+Hftem1/tppVSv2y4mIDy1/l/8dW+1gji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TDhyO/AAAA2wAAAA8AAAAAAAAAAAAAAAAAlwIAAGRycy9kb3ducmV2&#10;LnhtbFBLBQYAAAAABAAEAPUAAACDAwAAAAA=&#10;"/>
                  <v:rect id="Rectangle 35" o:spid="_x0000_s1059" style="position:absolute;left:8095;top:9380;width:321;height:1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line id="Line 36" o:spid="_x0000_s1060" style="position:absolute;visibility:visible;mso-wrap-style:square" from="4933,9668" to="8095,9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ltxAAAANsAAAAPAAAAAAAAAAAA&#10;AAAAAKECAABkcnMvZG93bnJldi54bWxQSwUGAAAAAAQABAD5AAAAkgMAAAAA&#10;">
                    <v:stroke endarrow="block"/>
                  </v:line>
                  <v:shape id="Text Box 37" o:spid="_x0000_s1061" type="#_x0000_t202" style="position:absolute;left:6913;top:8420;width:2268;height:8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6+3wwAA&#10;ANsAAAAPAAAAZHJzL2Rvd25yZXYueG1sRI/disIwFITvhX2HcBa8kTVd/7rbNYoKirf+PMBpc2zL&#10;Nieliba+vREEL4eZ+YaZLztTiRs1rrSs4HsYgSDOrC45V3A+bb9+QDiPrLGyTAru5GC5+OjNMdG2&#10;5QPdjj4XAcIuQQWF93UipcsKMuiGtiYO3sU2Bn2QTS51g22Am0qOomgmDZYcFgqsaVNQ9n+8GgWX&#10;fTuY/rbpzp/jw2S2xjJO7V2p/me3+gPhqfPv8Ku91wpGY3h+C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36+3wwAAANsAAAAPAAAAAAAAAAAAAAAAAJcCAABkcnMvZG93&#10;bnJldi54bWxQSwUGAAAAAAQABAD1AAAAhwMAAAAA&#10;" stroked="f">
                    <v:textbox>
                      <w:txbxContent>
                        <w:p w14:paraId="5F49D8AF" w14:textId="77777777" w:rsidR="002559FE" w:rsidRPr="007C1AAC" w:rsidRDefault="002559FE" w:rsidP="0049664E">
                          <w:pPr>
                            <w:jc w:val="center"/>
                            <w:rPr>
                              <w:sz w:val="22"/>
                              <w:szCs w:val="22"/>
                            </w:rPr>
                          </w:pPr>
                          <w:r>
                            <w:rPr>
                              <w:sz w:val="22"/>
                              <w:szCs w:val="22"/>
                            </w:rPr>
                            <w:t>XDS Document Repository</w:t>
                          </w:r>
                        </w:p>
                        <w:p w14:paraId="2F0A9B99" w14:textId="77777777" w:rsidR="002559FE" w:rsidRDefault="002559FE" w:rsidP="0049664E"/>
                        <w:p w14:paraId="4500173F" w14:textId="77777777" w:rsidR="002559FE" w:rsidRPr="007C1AAC" w:rsidRDefault="002559FE" w:rsidP="0049664E">
                          <w:pPr>
                            <w:jc w:val="center"/>
                            <w:rPr>
                              <w:sz w:val="22"/>
                              <w:szCs w:val="22"/>
                            </w:rPr>
                          </w:pPr>
                          <w:r w:rsidRPr="007C1AAC">
                            <w:rPr>
                              <w:sz w:val="22"/>
                              <w:szCs w:val="22"/>
                            </w:rPr>
                            <w:t>A</w:t>
                          </w:r>
                          <w:r>
                            <w:rPr>
                              <w:sz w:val="22"/>
                              <w:szCs w:val="22"/>
                            </w:rPr>
                            <w:t>ctor D</w:t>
                          </w:r>
                        </w:p>
                      </w:txbxContent>
                    </v:textbox>
                  </v:shape>
                  <v:line id="Line 38" o:spid="_x0000_s1062" style="position:absolute;flip:x;visibility:visible;mso-wrap-style:square" from="4933,10467" to="8095,104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SETMxAAAANsAAAAPAAAAAAAAAAAA&#10;AAAAAKECAABkcnMvZG93bnJldi54bWxQSwUGAAAAAAQABAD5AAAAkgMAAAAA&#10;">
                    <v:stroke endarrow="block"/>
                  </v:line>
                  <v:shape id="Text Box 39" o:spid="_x0000_s1063" type="#_x0000_t202" style="position:absolute;left:5293;top:10004;width:2708;height: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inset="0,0,0,0">
                      <w:txbxContent>
                        <w:p w14:paraId="270E7078" w14:textId="77777777" w:rsidR="002559FE" w:rsidRPr="007C1AAC" w:rsidRDefault="002559FE" w:rsidP="0049664E">
                          <w:pPr>
                            <w:rPr>
                              <w:sz w:val="22"/>
                              <w:szCs w:val="22"/>
                            </w:rPr>
                          </w:pPr>
                          <w:r>
                            <w:t>Provide And Register Document set-b Response</w:t>
                          </w:r>
                          <w:r w:rsidDel="00281B77">
                            <w:rPr>
                              <w:sz w:val="22"/>
                              <w:szCs w:val="22"/>
                            </w:rPr>
                            <w:t xml:space="preserve"> </w:t>
                          </w:r>
                        </w:p>
                        <w:p w14:paraId="6FFD7DF0" w14:textId="77777777" w:rsidR="002559FE" w:rsidRDefault="002559FE" w:rsidP="0049664E"/>
                        <w:p w14:paraId="6AD551ED" w14:textId="77777777" w:rsidR="002559FE" w:rsidRPr="007C1AAC" w:rsidRDefault="002559FE" w:rsidP="0049664E">
                          <w:pPr>
                            <w:rPr>
                              <w:sz w:val="22"/>
                              <w:szCs w:val="22"/>
                            </w:rPr>
                          </w:pPr>
                          <w:r>
                            <w:rPr>
                              <w:sz w:val="22"/>
                              <w:szCs w:val="22"/>
                            </w:rPr>
                            <w:t xml:space="preserve">Message </w:t>
                          </w:r>
                          <w:r w:rsidRPr="007C1AAC">
                            <w:rPr>
                              <w:sz w:val="22"/>
                              <w:szCs w:val="22"/>
                            </w:rPr>
                            <w:t>2</w:t>
                          </w:r>
                        </w:p>
                      </w:txbxContent>
                    </v:textbox>
                  </v:shape>
                  <w10:anchorlock/>
                </v:group>
              </w:pict>
            </mc:Fallback>
          </mc:AlternateContent>
        </w:r>
      </w:ins>
    </w:p>
    <w:p w14:paraId="09EF3E97" w14:textId="04B90974" w:rsidR="005142D1" w:rsidRPr="000807AC" w:rsidRDefault="005142D1" w:rsidP="005142D1">
      <w:pPr>
        <w:pStyle w:val="Corpodeltesto"/>
        <w:jc w:val="center"/>
        <w:rPr>
          <w:ins w:id="844" w:author="Elena Vio" w:date="2016-04-10T12:23:00Z"/>
        </w:rPr>
      </w:pPr>
    </w:p>
    <w:p w14:paraId="3A40CC05" w14:textId="6A70EA14" w:rsidR="005142D1" w:rsidRPr="000807AC" w:rsidRDefault="005142D1" w:rsidP="005142D1">
      <w:pPr>
        <w:pStyle w:val="Titolo4"/>
        <w:numPr>
          <w:ilvl w:val="0"/>
          <w:numId w:val="0"/>
        </w:numPr>
        <w:rPr>
          <w:ins w:id="845" w:author="Elena Vio" w:date="2016-04-10T12:23:00Z"/>
          <w:noProof w:val="0"/>
        </w:rPr>
      </w:pPr>
      <w:bookmarkStart w:id="846" w:name="_Toc321132873"/>
      <w:ins w:id="847" w:author="Elena Vio" w:date="2016-04-10T12:23:00Z">
        <w:r w:rsidRPr="000807AC">
          <w:rPr>
            <w:noProof w:val="0"/>
          </w:rPr>
          <w:t>3.</w:t>
        </w:r>
        <w:r w:rsidR="00FF3134">
          <w:rPr>
            <w:noProof w:val="0"/>
          </w:rPr>
          <w:t>Y2</w:t>
        </w:r>
        <w:r w:rsidRPr="000807AC">
          <w:rPr>
            <w:noProof w:val="0"/>
          </w:rPr>
          <w:t xml:space="preserve">.4.1 </w:t>
        </w:r>
      </w:ins>
      <w:bookmarkEnd w:id="846"/>
      <w:ins w:id="848" w:author="Elena Vio" w:date="2016-04-10T12:36:00Z">
        <w:r w:rsidR="00FF3134">
          <w:t>Accept/Reject HT Activity</w:t>
        </w:r>
      </w:ins>
      <w:ins w:id="849" w:author="Elena Vio" w:date="2016-04-10T12:23:00Z">
        <w:r>
          <w:rPr>
            <w:noProof w:val="0"/>
          </w:rPr>
          <w:t xml:space="preserve"> </w:t>
        </w:r>
      </w:ins>
    </w:p>
    <w:p w14:paraId="62DFB940" w14:textId="21D48461" w:rsidR="005142D1" w:rsidRPr="00172C56" w:rsidRDefault="005142D1" w:rsidP="005142D1">
      <w:pPr>
        <w:pStyle w:val="AuthorInstructions"/>
        <w:rPr>
          <w:ins w:id="850" w:author="Elena Vio" w:date="2016-04-10T12:23:00Z"/>
        </w:rPr>
      </w:pPr>
      <w:proofErr w:type="gramStart"/>
      <w:ins w:id="851" w:author="Elena Vio" w:date="2016-04-10T12:23:00Z">
        <w:r w:rsidRPr="0070073A">
          <w:rPr>
            <w:i w:val="0"/>
          </w:rPr>
          <w:t xml:space="preserve">This message </w:t>
        </w:r>
        <w:r>
          <w:rPr>
            <w:i w:val="0"/>
          </w:rPr>
          <w:t xml:space="preserve">accept/rejects the assignment </w:t>
        </w:r>
      </w:ins>
      <w:ins w:id="852" w:author="Elena Vio" w:date="2016-04-10T12:36:00Z">
        <w:r w:rsidR="00FF3134">
          <w:rPr>
            <w:i w:val="0"/>
          </w:rPr>
          <w:t>the activity</w:t>
        </w:r>
      </w:ins>
      <w:ins w:id="853" w:author="Elena Vio" w:date="2016-04-10T12:23:00Z">
        <w:r>
          <w:rPr>
            <w:i w:val="0"/>
          </w:rPr>
          <w:t>.</w:t>
        </w:r>
        <w:proofErr w:type="gramEnd"/>
        <w:r>
          <w:rPr>
            <w:i w:val="0"/>
          </w:rPr>
          <w:t xml:space="preserve"> </w:t>
        </w:r>
      </w:ins>
    </w:p>
    <w:p w14:paraId="3BD2B97F" w14:textId="77777777" w:rsidR="005142D1" w:rsidRDefault="005142D1" w:rsidP="005142D1">
      <w:pPr>
        <w:pStyle w:val="AuthorInstructions"/>
        <w:rPr>
          <w:ins w:id="854" w:author="Elena Vio" w:date="2016-04-10T12:23:00Z"/>
        </w:rPr>
      </w:pPr>
    </w:p>
    <w:p w14:paraId="1E231089" w14:textId="0B995291" w:rsidR="005142D1" w:rsidRPr="000807AC" w:rsidRDefault="005142D1" w:rsidP="005142D1">
      <w:pPr>
        <w:pStyle w:val="Titolo5"/>
        <w:numPr>
          <w:ilvl w:val="0"/>
          <w:numId w:val="0"/>
        </w:numPr>
        <w:rPr>
          <w:ins w:id="855" w:author="Elena Vio" w:date="2016-04-10T12:23:00Z"/>
          <w:noProof w:val="0"/>
        </w:rPr>
      </w:pPr>
      <w:bookmarkStart w:id="856" w:name="_Toc321132874"/>
      <w:ins w:id="857" w:author="Elena Vio" w:date="2016-04-10T12:23:00Z">
        <w:r w:rsidRPr="000807AC">
          <w:rPr>
            <w:noProof w:val="0"/>
          </w:rPr>
          <w:t>3.</w:t>
        </w:r>
        <w:r w:rsidR="00474EB7">
          <w:rPr>
            <w:noProof w:val="0"/>
          </w:rPr>
          <w:t>Y2</w:t>
        </w:r>
        <w:r w:rsidRPr="000807AC">
          <w:rPr>
            <w:noProof w:val="0"/>
          </w:rPr>
          <w:t>.4.1.1 Trigger Events</w:t>
        </w:r>
        <w:bookmarkEnd w:id="856"/>
      </w:ins>
    </w:p>
    <w:p w14:paraId="423E119D" w14:textId="30AAAC32" w:rsidR="005142D1" w:rsidRDefault="005142D1" w:rsidP="005142D1">
      <w:pPr>
        <w:rPr>
          <w:ins w:id="858" w:author="Elena Vio" w:date="2016-04-10T12:23:00Z"/>
        </w:rPr>
      </w:pPr>
      <w:ins w:id="859" w:author="Elena Vio" w:date="2016-04-10T12:23:00Z">
        <w:r>
          <w:t xml:space="preserve">The </w:t>
        </w:r>
      </w:ins>
      <w:ins w:id="860" w:author="Elena Vio" w:date="2016-04-10T12:36:00Z">
        <w:r w:rsidR="00F01422">
          <w:t>HT Manager or HT Participant</w:t>
        </w:r>
      </w:ins>
      <w:ins w:id="861" w:author="Elena Vio" w:date="2016-04-10T12:23:00Z">
        <w:r>
          <w:t xml:space="preserve"> sends this message </w:t>
        </w:r>
        <w:r w:rsidRPr="0070073A">
          <w:t>when</w:t>
        </w:r>
        <w:r>
          <w:t xml:space="preserve"> it learns</w:t>
        </w:r>
        <w:r w:rsidRPr="0070073A">
          <w:t xml:space="preserve"> </w:t>
        </w:r>
        <w:r>
          <w:t xml:space="preserve">that </w:t>
        </w:r>
      </w:ins>
      <w:ins w:id="862" w:author="Elena Vio" w:date="2016-04-10T12:37:00Z">
        <w:r w:rsidR="00F01422">
          <w:t xml:space="preserve">respectively </w:t>
        </w:r>
      </w:ins>
      <w:ins w:id="863" w:author="Elena Vio" w:date="2016-04-10T12:23:00Z">
        <w:r>
          <w:t xml:space="preserve">a </w:t>
        </w:r>
      </w:ins>
      <w:ins w:id="864" w:author="Elena Vio" w:date="2016-04-10T12:37:00Z">
        <w:r w:rsidR="00F01422">
          <w:t>HT Lead or HT Involvement</w:t>
        </w:r>
      </w:ins>
      <w:ins w:id="865" w:author="Elena Vio" w:date="2016-04-10T12:23:00Z">
        <w:r>
          <w:t xml:space="preserve"> task has been assigned to itself. The mechanism to learn this is not defined by this transaction </w:t>
        </w:r>
      </w:ins>
    </w:p>
    <w:p w14:paraId="62369690" w14:textId="7190336D" w:rsidR="005142D1" w:rsidRDefault="005142D1" w:rsidP="005142D1">
      <w:pPr>
        <w:rPr>
          <w:ins w:id="866" w:author="Elena Vio" w:date="2016-04-10T12:23:00Z"/>
        </w:rPr>
      </w:pPr>
      <w:ins w:id="867" w:author="Elena Vio" w:date="2016-04-10T12:23:00Z">
        <w:r>
          <w:t xml:space="preserve">The </w:t>
        </w:r>
      </w:ins>
      <w:ins w:id="868" w:author="Elena Vio" w:date="2016-04-10T12:38:00Z">
        <w:r w:rsidR="00F01422">
          <w:t xml:space="preserve">HT Manager or HT Participant </w:t>
        </w:r>
      </w:ins>
      <w:ins w:id="869" w:author="Elena Vio" w:date="2016-04-10T12:23:00Z">
        <w:r>
          <w:t>shall send this message if:</w:t>
        </w:r>
      </w:ins>
    </w:p>
    <w:p w14:paraId="633B0D0B" w14:textId="4C404715" w:rsidR="005142D1" w:rsidRDefault="005142D1" w:rsidP="005142D1">
      <w:pPr>
        <w:pStyle w:val="Corpodeltesto"/>
        <w:numPr>
          <w:ilvl w:val="0"/>
          <w:numId w:val="56"/>
        </w:numPr>
        <w:rPr>
          <w:ins w:id="870" w:author="Elena Vio" w:date="2016-04-10T12:23:00Z"/>
        </w:rPr>
      </w:pPr>
      <w:proofErr w:type="gramStart"/>
      <w:ins w:id="871" w:author="Elena Vio" w:date="2016-04-10T12:23:00Z">
        <w:r>
          <w:t>the</w:t>
        </w:r>
        <w:proofErr w:type="gramEnd"/>
        <w:r>
          <w:t xml:space="preserve"> </w:t>
        </w:r>
      </w:ins>
      <w:ins w:id="872" w:author="Elena Vio" w:date="2016-04-10T12:38:00Z">
        <w:r w:rsidR="00F01422">
          <w:t xml:space="preserve">HT </w:t>
        </w:r>
      </w:ins>
      <w:ins w:id="873" w:author="Elena Vio" w:date="2016-04-10T12:39:00Z">
        <w:r w:rsidR="000E598E">
          <w:t>Requester</w:t>
        </w:r>
      </w:ins>
      <w:ins w:id="874" w:author="Elena Vio" w:date="2016-04-10T12:23:00Z">
        <w:r>
          <w:t xml:space="preserve"> has assigned a </w:t>
        </w:r>
      </w:ins>
      <w:ins w:id="875" w:author="Elena Vio" w:date="2016-04-10T12:38:00Z">
        <w:r w:rsidR="00F01422">
          <w:t>HT Lead</w:t>
        </w:r>
      </w:ins>
      <w:ins w:id="876" w:author="Elena Vio" w:date="2016-04-10T12:23:00Z">
        <w:r>
          <w:t xml:space="preserve"> task to it.</w:t>
        </w:r>
      </w:ins>
    </w:p>
    <w:p w14:paraId="6B704D10" w14:textId="4630BFD5" w:rsidR="005142D1" w:rsidRDefault="000E598E" w:rsidP="000E598E">
      <w:pPr>
        <w:pStyle w:val="Corpodeltesto"/>
        <w:numPr>
          <w:ilvl w:val="0"/>
          <w:numId w:val="56"/>
        </w:numPr>
        <w:rPr>
          <w:ins w:id="877" w:author="Elena Vio" w:date="2016-04-10T12:23:00Z"/>
        </w:rPr>
      </w:pPr>
      <w:proofErr w:type="gramStart"/>
      <w:ins w:id="878" w:author="Elena Vio" w:date="2016-04-10T12:39:00Z">
        <w:r>
          <w:t>the</w:t>
        </w:r>
        <w:proofErr w:type="gramEnd"/>
        <w:r>
          <w:t xml:space="preserve"> HT Manager has assigned a HT Involvement task to it.</w:t>
        </w:r>
      </w:ins>
    </w:p>
    <w:p w14:paraId="4E49587F" w14:textId="5D683752" w:rsidR="005142D1" w:rsidRDefault="005142D1" w:rsidP="005142D1">
      <w:pPr>
        <w:pStyle w:val="Corpodeltesto"/>
        <w:rPr>
          <w:ins w:id="879" w:author="Elena Vio" w:date="2016-04-10T12:23:00Z"/>
        </w:rPr>
      </w:pPr>
      <w:ins w:id="880" w:author="Elena Vio" w:date="2016-04-10T12:23:00Z">
        <w:r>
          <w:t xml:space="preserve">The </w:t>
        </w:r>
        <w:r w:rsidRPr="00855164">
          <w:rPr>
            <w:b/>
          </w:rPr>
          <w:t>pre-conditions</w:t>
        </w:r>
        <w:r>
          <w:t xml:space="preserve"> are</w:t>
        </w:r>
      </w:ins>
      <w:ins w:id="881" w:author="Elena Vio" w:date="2016-04-10T12:41:00Z">
        <w:r w:rsidR="00F351CA">
          <w:t xml:space="preserve"> respectively</w:t>
        </w:r>
      </w:ins>
      <w:ins w:id="882" w:author="Elena Vio" w:date="2016-04-10T12:23:00Z">
        <w:r>
          <w:t xml:space="preserve"> encoded</w:t>
        </w:r>
      </w:ins>
      <w:ins w:id="883" w:author="Elena Vio" w:date="2016-04-10T12:40:00Z">
        <w:r w:rsidR="00F351CA">
          <w:t xml:space="preserve"> </w:t>
        </w:r>
      </w:ins>
      <w:ins w:id="884" w:author="Elena Vio" w:date="2016-04-10T12:23:00Z">
        <w:r>
          <w:t xml:space="preserve">as: </w:t>
        </w:r>
      </w:ins>
    </w:p>
    <w:p w14:paraId="6ED4D960" w14:textId="46698A63" w:rsidR="005142D1" w:rsidRDefault="005142D1" w:rsidP="005142D1">
      <w:pPr>
        <w:pStyle w:val="Corpodeltesto"/>
        <w:numPr>
          <w:ilvl w:val="0"/>
          <w:numId w:val="41"/>
        </w:numPr>
        <w:ind w:left="1800"/>
        <w:rPr>
          <w:ins w:id="885" w:author="Elena Vio" w:date="2016-04-10T12:23:00Z"/>
        </w:rPr>
      </w:pPr>
      <w:proofErr w:type="gramStart"/>
      <w:ins w:id="886" w:author="Elena Vio" w:date="2016-04-10T12:23:00Z">
        <w:r>
          <w:lastRenderedPageBreak/>
          <w:t>the</w:t>
        </w:r>
        <w:proofErr w:type="gramEnd"/>
        <w:r>
          <w:t xml:space="preserve"> </w:t>
        </w:r>
      </w:ins>
      <w:ins w:id="887" w:author="Elena Vio" w:date="2016-04-10T12:39:00Z">
        <w:r w:rsidR="000162F2">
          <w:t>HT Lead</w:t>
        </w:r>
      </w:ins>
      <w:ins w:id="888" w:author="Elena Vio" w:date="2016-04-10T12:23:00Z">
        <w:r>
          <w:t xml:space="preserve"> task is assigned to the </w:t>
        </w:r>
      </w:ins>
      <w:ins w:id="889" w:author="Elena Vio" w:date="2016-04-10T12:40:00Z">
        <w:r w:rsidR="000162F2">
          <w:t>HT Manager</w:t>
        </w:r>
      </w:ins>
      <w:ins w:id="890" w:author="Elena Vio" w:date="2016-04-10T12:23:00Z">
        <w:r>
          <w:t xml:space="preserve"> if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 xml:space="preserve">=”OPEN” and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ins>
      <w:ins w:id="891" w:author="Elena Vio" w:date="2016-04-10T12:40:00Z">
        <w:r w:rsidR="000162F2">
          <w:t>HTLead</w:t>
        </w:r>
      </w:ins>
      <w:ins w:id="892" w:author="Elena Vio" w:date="2016-04-10T12:23:00Z">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w:t>
        </w:r>
      </w:ins>
      <w:ins w:id="893" w:author="Elena Vio" w:date="2016-04-10T12:40:00Z">
        <w:r w:rsidR="000162F2">
          <w:t>HT Manager</w:t>
        </w:r>
      </w:ins>
      <w:ins w:id="894" w:author="Elena Vio" w:date="2016-04-10T12:23:00Z">
        <w:r>
          <w:t xml:space="preserve">. </w:t>
        </w:r>
      </w:ins>
    </w:p>
    <w:p w14:paraId="33279896" w14:textId="5F2B86B4" w:rsidR="000162F2" w:rsidRDefault="000162F2" w:rsidP="00F351CA">
      <w:pPr>
        <w:pStyle w:val="Corpodeltesto"/>
        <w:numPr>
          <w:ilvl w:val="0"/>
          <w:numId w:val="41"/>
        </w:numPr>
        <w:ind w:left="1800"/>
        <w:rPr>
          <w:ins w:id="895" w:author="Elena Vio" w:date="2016-04-10T12:23:00Z"/>
        </w:rPr>
      </w:pPr>
      <w:proofErr w:type="gramStart"/>
      <w:ins w:id="896" w:author="Elena Vio" w:date="2016-04-10T12:40:00Z">
        <w:r>
          <w:t>the</w:t>
        </w:r>
        <w:proofErr w:type="gramEnd"/>
        <w:r>
          <w:t xml:space="preserve"> HT </w:t>
        </w:r>
      </w:ins>
      <w:ins w:id="897" w:author="Elena Vio" w:date="2016-04-10T12:41:00Z">
        <w:r w:rsidR="00F351CA">
          <w:t>Involvement</w:t>
        </w:r>
      </w:ins>
      <w:ins w:id="898" w:author="Elena Vio" w:date="2016-04-10T12:40:00Z">
        <w:r>
          <w:t xml:space="preserve"> task is assigned to the HT </w:t>
        </w:r>
      </w:ins>
      <w:ins w:id="899" w:author="Elena Vio" w:date="2016-04-10T12:41:00Z">
        <w:r w:rsidR="00F351CA">
          <w:t>Participant</w:t>
        </w:r>
      </w:ins>
      <w:ins w:id="900" w:author="Elena Vio" w:date="2016-04-10T12:40:00Z">
        <w:r>
          <w:t xml:space="preserve"> if the workflow document is open: </w:t>
        </w:r>
        <w:proofErr w:type="spellStart"/>
        <w:r w:rsidRPr="00236266">
          <w:rPr>
            <w:rFonts w:ascii="Courier" w:hAnsi="Courier"/>
            <w:b/>
          </w:rPr>
          <w:t>WorkflowDocument</w:t>
        </w:r>
        <w:proofErr w:type="spellEnd"/>
        <w:r w:rsidRPr="00236266">
          <w:rPr>
            <w:rFonts w:ascii="Courier" w:hAnsi="Courier"/>
            <w:b/>
          </w:rPr>
          <w:t>/</w:t>
        </w:r>
        <w:proofErr w:type="spellStart"/>
        <w:r w:rsidRPr="00236266">
          <w:rPr>
            <w:rFonts w:ascii="Courier" w:hAnsi="Courier"/>
            <w:b/>
          </w:rPr>
          <w:t>workflowStatus</w:t>
        </w:r>
        <w:proofErr w:type="spellEnd"/>
        <w:r>
          <w:t xml:space="preserve">=”OPEN” and </w:t>
        </w:r>
        <w:r w:rsidRPr="00236266">
          <w:rPr>
            <w:rFonts w:ascii="Courier" w:hAnsi="Courier"/>
            <w:b/>
          </w:rPr>
          <w:t>WorkflowDocument/TaskList/XDWTask/taskData/taskDetails/status</w:t>
        </w:r>
        <w:r>
          <w:t xml:space="preserve">=”READY” </w:t>
        </w:r>
        <w:r w:rsidRPr="00855164">
          <w:t>and</w:t>
        </w:r>
        <w:r>
          <w:t xml:space="preserve"> </w:t>
        </w:r>
        <w:r w:rsidRPr="00236266">
          <w:rPr>
            <w:rFonts w:ascii="Courier" w:hAnsi="Courier"/>
            <w:b/>
          </w:rPr>
          <w:t>WorkflowDocument/TaskList/XDWTask/taskData/taskDetails/taskType</w:t>
        </w:r>
        <w:r>
          <w:t>=”</w:t>
        </w:r>
      </w:ins>
      <w:ins w:id="901" w:author="Elena Vio" w:date="2016-04-10T12:41:00Z">
        <w:r w:rsidR="00F351CA">
          <w:t>HTInvolvement</w:t>
        </w:r>
      </w:ins>
      <w:ins w:id="902" w:author="Elena Vio" w:date="2016-04-10T12:40:00Z">
        <w:r>
          <w:t xml:space="preserve">” </w:t>
        </w:r>
        <w:r w:rsidRPr="00855164">
          <w:t>and</w:t>
        </w:r>
        <w:r>
          <w:t xml:space="preserve"> </w:t>
        </w:r>
        <w:r w:rsidRPr="00236266">
          <w:rPr>
            <w:rFonts w:ascii="Courier" w:hAnsi="Courier"/>
            <w:b/>
          </w:rPr>
          <w:t>WorkflowDocument/TaskList/XDWTask/taskData/taskDetails/potentialOwner</w:t>
        </w:r>
        <w:r>
          <w:rPr>
            <w:rFonts w:ascii="Courier" w:hAnsi="Courier"/>
            <w:b/>
          </w:rPr>
          <w:t>s</w:t>
        </w:r>
        <w:r>
          <w:t xml:space="preserve">=HT </w:t>
        </w:r>
      </w:ins>
      <w:ins w:id="903" w:author="Elena Vio" w:date="2016-04-10T12:41:00Z">
        <w:r w:rsidR="00F351CA">
          <w:t>Participant</w:t>
        </w:r>
      </w:ins>
      <w:ins w:id="904" w:author="Elena Vio" w:date="2016-04-10T12:40:00Z">
        <w:r>
          <w:t xml:space="preserve">. </w:t>
        </w:r>
      </w:ins>
    </w:p>
    <w:p w14:paraId="11520BAE" w14:textId="7695614A" w:rsidR="005142D1" w:rsidRPr="00516A61" w:rsidRDefault="005142D1" w:rsidP="005142D1">
      <w:pPr>
        <w:pStyle w:val="Corpodeltesto"/>
        <w:rPr>
          <w:ins w:id="905" w:author="Elena Vio" w:date="2016-04-10T12:23:00Z"/>
        </w:rPr>
      </w:pPr>
      <w:ins w:id="906" w:author="Elena Vio" w:date="2016-04-10T12:23:00Z">
        <w:r>
          <w:t xml:space="preserve">Note: this transaction does not define a method for identifying </w:t>
        </w:r>
      </w:ins>
      <w:ins w:id="907" w:author="Elena Vio" w:date="2016-04-10T12:41:00Z">
        <w:r w:rsidR="00F351CA">
          <w:t xml:space="preserve">HT Manager or HT </w:t>
        </w:r>
        <w:proofErr w:type="spellStart"/>
        <w:r w:rsidR="00F351CA">
          <w:t>paticipant</w:t>
        </w:r>
      </w:ins>
      <w:proofErr w:type="spellEnd"/>
      <w:ins w:id="908" w:author="Elena Vio" w:date="2016-04-10T12:23:00Z">
        <w:r>
          <w:t>.</w:t>
        </w:r>
      </w:ins>
    </w:p>
    <w:p w14:paraId="1396D281" w14:textId="43E30584" w:rsidR="005142D1" w:rsidRDefault="005142D1" w:rsidP="005142D1">
      <w:pPr>
        <w:pStyle w:val="Titolo5"/>
        <w:numPr>
          <w:ilvl w:val="0"/>
          <w:numId w:val="0"/>
        </w:numPr>
        <w:rPr>
          <w:ins w:id="909" w:author="Elena Vio" w:date="2016-04-10T12:23:00Z"/>
          <w:noProof w:val="0"/>
        </w:rPr>
      </w:pPr>
      <w:bookmarkStart w:id="910" w:name="_Toc321132875"/>
      <w:ins w:id="911" w:author="Elena Vio" w:date="2016-04-10T12:23:00Z">
        <w:r w:rsidRPr="000807AC">
          <w:rPr>
            <w:noProof w:val="0"/>
          </w:rPr>
          <w:t>3.</w:t>
        </w:r>
        <w:r w:rsidR="00474EB7">
          <w:rPr>
            <w:noProof w:val="0"/>
          </w:rPr>
          <w:t>Y2</w:t>
        </w:r>
        <w:r w:rsidRPr="000807AC">
          <w:rPr>
            <w:noProof w:val="0"/>
          </w:rPr>
          <w:t>.4.1.2 Message Semantics</w:t>
        </w:r>
        <w:bookmarkEnd w:id="910"/>
      </w:ins>
    </w:p>
    <w:p w14:paraId="1C164C7F" w14:textId="448C7B39" w:rsidR="005142D1" w:rsidRDefault="005142D1" w:rsidP="005142D1">
      <w:pPr>
        <w:pStyle w:val="Corpodeltesto"/>
        <w:rPr>
          <w:ins w:id="912" w:author="Elena Vio" w:date="2016-04-10T12:23:00Z"/>
        </w:rPr>
      </w:pPr>
      <w:ins w:id="913" w:author="Elena Vio" w:date="2016-04-10T12:23:00Z">
        <w:r>
          <w:t>This message is a Provide and Register Document Set-b Request message. This message shall comply with the message semantics defined for the Provide and Register Document Set-b Request message in ITI TF-2b</w:t>
        </w:r>
        <w:proofErr w:type="gramStart"/>
        <w:r>
          <w:t>:3.41.4.1.2</w:t>
        </w:r>
        <w:proofErr w:type="gramEnd"/>
        <w:r>
          <w:t xml:space="preserve">.  The </w:t>
        </w:r>
      </w:ins>
      <w:ins w:id="914" w:author="Elena Vio" w:date="2016-04-10T12:42:00Z">
        <w:r w:rsidR="00C56FBA">
          <w:t>HT Manager or HT Participant</w:t>
        </w:r>
      </w:ins>
      <w:ins w:id="915" w:author="Elena Vio" w:date="2016-04-10T12:23:00Z">
        <w:r>
          <w:t xml:space="preserve"> is the Document Source. </w:t>
        </w:r>
      </w:ins>
    </w:p>
    <w:p w14:paraId="1E816F5E" w14:textId="77777777" w:rsidR="005142D1" w:rsidRDefault="005142D1" w:rsidP="005142D1">
      <w:pPr>
        <w:pStyle w:val="Corpodeltesto"/>
        <w:rPr>
          <w:ins w:id="916" w:author="Elena Vio" w:date="2016-04-10T12:23:00Z"/>
        </w:rPr>
      </w:pPr>
      <w:ins w:id="917" w:author="Elena Vio" w:date="2016-04-10T12:23:00Z">
        <w:r>
          <w:t>This section also defines:</w:t>
        </w:r>
      </w:ins>
    </w:p>
    <w:p w14:paraId="624B15A6" w14:textId="5AD975A1" w:rsidR="00474EB7" w:rsidRDefault="00474EB7" w:rsidP="00474EB7">
      <w:pPr>
        <w:pStyle w:val="Corpodeltesto"/>
        <w:numPr>
          <w:ilvl w:val="0"/>
          <w:numId w:val="37"/>
        </w:numPr>
        <w:rPr>
          <w:ins w:id="918" w:author="Elena Vio" w:date="2016-04-10T12:43:00Z"/>
        </w:rPr>
      </w:pPr>
      <w:proofErr w:type="gramStart"/>
      <w:ins w:id="919" w:author="Elena Vio" w:date="2016-04-10T12:43:00Z">
        <w:r>
          <w:t>the</w:t>
        </w:r>
        <w:proofErr w:type="gramEnd"/>
        <w:r>
          <w:t xml:space="preserve"> Heart Team Workflow Document Content submitted in the Provide and Register.  See Section 3.Y2.4.1.2.1.</w:t>
        </w:r>
      </w:ins>
    </w:p>
    <w:p w14:paraId="230CE9F2" w14:textId="0E3D039A" w:rsidR="005142D1" w:rsidRDefault="00474EB7" w:rsidP="0017019B">
      <w:pPr>
        <w:pStyle w:val="Corpodeltesto"/>
        <w:numPr>
          <w:ilvl w:val="0"/>
          <w:numId w:val="37"/>
        </w:numPr>
        <w:rPr>
          <w:ins w:id="920" w:author="Elena Vio" w:date="2016-04-10T12:23:00Z"/>
        </w:rPr>
      </w:pPr>
      <w:ins w:id="921" w:author="Elena Vio" w:date="2016-04-10T12:43:00Z">
        <w:r>
          <w:t>The Document Sharing Metadata requirements for the Submission Set and Document Entry.  See Section 3.Y2.4.1.2.3.</w:t>
        </w:r>
      </w:ins>
    </w:p>
    <w:p w14:paraId="4177B0D8" w14:textId="4669220A" w:rsidR="005142D1" w:rsidRDefault="0071092B" w:rsidP="005142D1">
      <w:pPr>
        <w:pStyle w:val="Titolo5"/>
        <w:numPr>
          <w:ilvl w:val="0"/>
          <w:numId w:val="0"/>
        </w:numPr>
        <w:rPr>
          <w:ins w:id="922" w:author="Elena Vio" w:date="2016-04-10T12:23:00Z"/>
        </w:rPr>
      </w:pPr>
      <w:bookmarkStart w:id="923" w:name="_Toc321132876"/>
      <w:ins w:id="924" w:author="Elena Vio" w:date="2016-04-10T12:23:00Z">
        <w:r>
          <w:t>3.Y2</w:t>
        </w:r>
        <w:r w:rsidR="005142D1">
          <w:t>.4.1.2.1</w:t>
        </w:r>
        <w:r w:rsidR="005142D1" w:rsidRPr="00322355">
          <w:t xml:space="preserve"> </w:t>
        </w:r>
      </w:ins>
      <w:ins w:id="925" w:author="Elena Vio" w:date="2016-04-10T12:43:00Z">
        <w:r>
          <w:t>Heart Team</w:t>
        </w:r>
      </w:ins>
      <w:ins w:id="926" w:author="Elena Vio" w:date="2016-04-10T12:23:00Z">
        <w:r w:rsidR="005142D1">
          <w:t xml:space="preserve"> Workflow Document</w:t>
        </w:r>
        <w:r w:rsidR="005142D1" w:rsidRPr="00322355">
          <w:t xml:space="preserve"> Content Requirements</w:t>
        </w:r>
        <w:bookmarkEnd w:id="923"/>
      </w:ins>
    </w:p>
    <w:p w14:paraId="27C836B2" w14:textId="1F336BA6" w:rsidR="005142D1" w:rsidRPr="00F909C6" w:rsidRDefault="005142D1" w:rsidP="005142D1">
      <w:pPr>
        <w:pStyle w:val="Corpodeltesto"/>
        <w:rPr>
          <w:ins w:id="927" w:author="Elena Vio" w:date="2016-04-10T12:23:00Z"/>
        </w:rPr>
      </w:pPr>
      <w:ins w:id="928" w:author="Elena Vio" w:date="2016-04-10T12:23:00Z">
        <w:r>
          <w:t xml:space="preserve">The </w:t>
        </w:r>
      </w:ins>
      <w:proofErr w:type="gramStart"/>
      <w:ins w:id="929" w:author="Elena Vio" w:date="2016-04-10T12:43:00Z">
        <w:r w:rsidR="0071092B">
          <w:t>Heart Team</w:t>
        </w:r>
      </w:ins>
      <w:ins w:id="930" w:author="Elena Vio" w:date="2016-04-10T12:23:00Z">
        <w:r>
          <w:t xml:space="preserve"> Workflow Document is updated by the </w:t>
        </w:r>
      </w:ins>
      <w:ins w:id="931" w:author="Elena Vio" w:date="2016-04-10T12:44:00Z">
        <w:r w:rsidR="0071092B">
          <w:t>HT Manager or HT Participant</w:t>
        </w:r>
      </w:ins>
      <w:proofErr w:type="gramEnd"/>
      <w:ins w:id="932" w:author="Elena Vio" w:date="2016-04-10T12:23:00Z">
        <w:r>
          <w:t>.</w:t>
        </w:r>
      </w:ins>
    </w:p>
    <w:p w14:paraId="46E7178A" w14:textId="5A4C5591" w:rsidR="005142D1" w:rsidRPr="001D1D9D" w:rsidRDefault="00DA1976" w:rsidP="005142D1">
      <w:pPr>
        <w:pStyle w:val="Titolo5"/>
        <w:numPr>
          <w:ilvl w:val="0"/>
          <w:numId w:val="0"/>
        </w:numPr>
        <w:rPr>
          <w:ins w:id="933" w:author="Elena Vio" w:date="2016-04-10T12:23:00Z"/>
        </w:rPr>
      </w:pPr>
      <w:bookmarkStart w:id="934" w:name="_Toc321132877"/>
      <w:ins w:id="935" w:author="Elena Vio" w:date="2016-04-10T12:23:00Z">
        <w:r>
          <w:t>3.Y2</w:t>
        </w:r>
        <w:r w:rsidR="005142D1">
          <w:t>.4.1.2.1</w:t>
        </w:r>
        <w:r w:rsidR="005142D1" w:rsidRPr="001D1D9D">
          <w:t xml:space="preserve">.1 Workflow Document </w:t>
        </w:r>
        <w:bookmarkEnd w:id="934"/>
        <w:r w:rsidR="005142D1">
          <w:t>Elements</w:t>
        </w:r>
      </w:ins>
    </w:p>
    <w:p w14:paraId="2A7EF0E9" w14:textId="7A93BE8D" w:rsidR="005142D1" w:rsidRDefault="005142D1" w:rsidP="005142D1">
      <w:pPr>
        <w:pStyle w:val="AuthorInstructions"/>
        <w:rPr>
          <w:ins w:id="936" w:author="Elena Vio" w:date="2016-04-10T12:23:00Z"/>
          <w:i w:val="0"/>
        </w:rPr>
      </w:pPr>
      <w:ins w:id="937" w:author="Elena Vio" w:date="2016-04-10T12:23:00Z">
        <w:r>
          <w:rPr>
            <w:i w:val="0"/>
          </w:rPr>
          <w:t xml:space="preserve">The </w:t>
        </w:r>
      </w:ins>
      <w:ins w:id="938" w:author="Elena Vio" w:date="2016-04-10T12:44:00Z">
        <w:r w:rsidR="00FB1453" w:rsidRPr="00FB1453">
          <w:rPr>
            <w:i w:val="0"/>
          </w:rPr>
          <w:t>HT Manager or HT Participant</w:t>
        </w:r>
      </w:ins>
      <w:ins w:id="939" w:author="Elena Vio" w:date="2016-04-10T12:23:00Z">
        <w:r>
          <w:rPr>
            <w:i w:val="0"/>
          </w:rPr>
          <w:t xml:space="preserve"> shall update the Remote Read Workflow Document according to the definition of an XDW Workflow Document in ITI TF-3: 5.4 </w:t>
        </w:r>
      </w:ins>
    </w:p>
    <w:p w14:paraId="62ECE413" w14:textId="4ABA8AEA" w:rsidR="005142D1" w:rsidRDefault="005142D1" w:rsidP="005142D1">
      <w:pPr>
        <w:pStyle w:val="AuthorInstructions"/>
        <w:rPr>
          <w:ins w:id="940" w:author="Elena Vio" w:date="2016-04-10T12:50:00Z"/>
          <w:i w:val="0"/>
        </w:rPr>
      </w:pPr>
      <w:ins w:id="941" w:author="Elena Vio" w:date="2016-04-10T12:23:00Z">
        <w:r>
          <w:rPr>
            <w:i w:val="0"/>
          </w:rPr>
          <w:t xml:space="preserve">This transaction does not require the creation of new tasks within the Workflow Document; however, it requires the </w:t>
        </w:r>
      </w:ins>
      <w:ins w:id="942" w:author="Elena Vio" w:date="2016-04-10T12:45:00Z">
        <w:r w:rsidR="009E1361" w:rsidRPr="009E1361">
          <w:rPr>
            <w:i w:val="0"/>
          </w:rPr>
          <w:t xml:space="preserve">HT Manager or HT Participant </w:t>
        </w:r>
      </w:ins>
      <w:ins w:id="943" w:author="Elena Vio" w:date="2016-04-10T12:23:00Z">
        <w:r>
          <w:rPr>
            <w:i w:val="0"/>
          </w:rPr>
          <w:t xml:space="preserve">to add a new </w:t>
        </w:r>
        <w:proofErr w:type="spellStart"/>
        <w:r w:rsidRPr="00855164">
          <w:rPr>
            <w:rFonts w:ascii="Courier" w:hAnsi="Courier"/>
            <w:b/>
          </w:rPr>
          <w:t>taskEvent</w:t>
        </w:r>
        <w:proofErr w:type="spellEnd"/>
        <w:r>
          <w:rPr>
            <w:i w:val="0"/>
          </w:rPr>
          <w:t xml:space="preserve"> </w:t>
        </w:r>
      </w:ins>
      <w:ins w:id="944" w:author="Elena Vio" w:date="2016-04-10T12:45:00Z">
        <w:r w:rsidR="009E1361">
          <w:rPr>
            <w:i w:val="0"/>
          </w:rPr>
          <w:t xml:space="preserve">respectively </w:t>
        </w:r>
      </w:ins>
      <w:ins w:id="945" w:author="Elena Vio" w:date="2016-04-10T12:23:00Z">
        <w:r>
          <w:rPr>
            <w:i w:val="0"/>
          </w:rPr>
          <w:t xml:space="preserve">in the </w:t>
        </w:r>
      </w:ins>
      <w:ins w:id="946" w:author="Elena Vio" w:date="2016-04-10T12:45:00Z">
        <w:r w:rsidR="009E1361">
          <w:rPr>
            <w:i w:val="0"/>
          </w:rPr>
          <w:t>HT Lead</w:t>
        </w:r>
      </w:ins>
      <w:ins w:id="947" w:author="Elena Vio" w:date="2016-04-10T12:23:00Z">
        <w:r>
          <w:rPr>
            <w:i w:val="0"/>
          </w:rPr>
          <w:t xml:space="preserve"> task</w:t>
        </w:r>
      </w:ins>
      <w:ins w:id="948" w:author="Elena Vio" w:date="2016-04-10T12:45:00Z">
        <w:r w:rsidR="009E1361">
          <w:rPr>
            <w:i w:val="0"/>
          </w:rPr>
          <w:t xml:space="preserve"> or HT Involvement</w:t>
        </w:r>
      </w:ins>
      <w:ins w:id="949" w:author="Elena Vio" w:date="2016-04-10T12:23:00Z">
        <w:r w:rsidR="00ED174C">
          <w:rPr>
            <w:i w:val="0"/>
          </w:rPr>
          <w:t xml:space="preserve">.  See </w:t>
        </w:r>
      </w:ins>
      <w:ins w:id="950" w:author="Elena Vio" w:date="2016-04-10T12:46:00Z">
        <w:r w:rsidR="00ED174C">
          <w:rPr>
            <w:i w:val="0"/>
          </w:rPr>
          <w:t xml:space="preserve">respectively </w:t>
        </w:r>
      </w:ins>
      <w:ins w:id="951" w:author="Elena Vio" w:date="2016-04-10T12:23:00Z">
        <w:r w:rsidR="00ED174C">
          <w:rPr>
            <w:i w:val="0"/>
          </w:rPr>
          <w:t>Section 3.Y2.4.1.2.1.1.1</w:t>
        </w:r>
      </w:ins>
      <w:ins w:id="952" w:author="Elena Vio" w:date="2016-04-10T12:46:00Z">
        <w:r w:rsidR="00ED174C">
          <w:rPr>
            <w:i w:val="0"/>
          </w:rPr>
          <w:t xml:space="preserve"> and 3.Y2.4.1.2.1.1.2</w:t>
        </w:r>
      </w:ins>
    </w:p>
    <w:p w14:paraId="219807BA" w14:textId="77777777" w:rsidR="00FA7DE4" w:rsidRDefault="00FA7DE4" w:rsidP="005142D1">
      <w:pPr>
        <w:pStyle w:val="AuthorInstructions"/>
        <w:rPr>
          <w:ins w:id="953" w:author="Elena Vio" w:date="2016-04-10T12:23:00Z"/>
          <w:i w:val="0"/>
        </w:rPr>
      </w:pPr>
    </w:p>
    <w:p w14:paraId="34F6870B" w14:textId="4E69E03F" w:rsidR="005142D1" w:rsidRDefault="00D942F3" w:rsidP="005142D1">
      <w:pPr>
        <w:pStyle w:val="Titolo5"/>
        <w:numPr>
          <w:ilvl w:val="0"/>
          <w:numId w:val="0"/>
        </w:numPr>
        <w:rPr>
          <w:ins w:id="954" w:author="Elena Vio" w:date="2016-04-10T12:23:00Z"/>
        </w:rPr>
      </w:pPr>
      <w:bookmarkStart w:id="955" w:name="_Toc321132878"/>
      <w:ins w:id="956" w:author="Elena Vio" w:date="2016-04-10T12:23:00Z">
        <w:r>
          <w:t>3.Y2</w:t>
        </w:r>
        <w:r w:rsidR="005142D1">
          <w:t>.4.1.2.1</w:t>
        </w:r>
        <w:r w:rsidR="005142D1" w:rsidRPr="001D1D9D">
          <w:t>.</w:t>
        </w:r>
        <w:r w:rsidR="005142D1">
          <w:t>1.1</w:t>
        </w:r>
        <w:r w:rsidR="005142D1" w:rsidRPr="001D1D9D">
          <w:t xml:space="preserve"> </w:t>
        </w:r>
        <w:r w:rsidR="005142D1">
          <w:t>XDWTask “</w:t>
        </w:r>
      </w:ins>
      <w:ins w:id="957" w:author="Elena Vio" w:date="2016-04-10T12:45:00Z">
        <w:r>
          <w:t>HT Lead</w:t>
        </w:r>
      </w:ins>
      <w:ins w:id="958" w:author="Elena Vio" w:date="2016-04-10T12:23:00Z">
        <w:r w:rsidR="005142D1">
          <w:t>”</w:t>
        </w:r>
        <w:bookmarkEnd w:id="955"/>
      </w:ins>
    </w:p>
    <w:p w14:paraId="70A7782D" w14:textId="4F965214" w:rsidR="005142D1" w:rsidRDefault="005142D1" w:rsidP="005142D1">
      <w:pPr>
        <w:pStyle w:val="AuthorInstructions"/>
        <w:rPr>
          <w:ins w:id="959" w:author="Elena Vio" w:date="2016-04-10T12:23:00Z"/>
          <w:i w:val="0"/>
        </w:rPr>
      </w:pPr>
      <w:ins w:id="960" w:author="Elena Vio" w:date="2016-04-10T12:23:00Z">
        <w:r>
          <w:rPr>
            <w:i w:val="0"/>
          </w:rPr>
          <w:t xml:space="preserve">If the </w:t>
        </w:r>
      </w:ins>
      <w:ins w:id="961" w:author="Elena Vio" w:date="2016-04-10T12:46:00Z">
        <w:r w:rsidR="006D0344">
          <w:rPr>
            <w:i w:val="0"/>
          </w:rPr>
          <w:t>HT Manager</w:t>
        </w:r>
      </w:ins>
      <w:ins w:id="962" w:author="Elena Vio" w:date="2016-04-10T12:23:00Z">
        <w:r>
          <w:rPr>
            <w:i w:val="0"/>
          </w:rPr>
          <w:t xml:space="preserve"> is accepting the assignment </w:t>
        </w:r>
      </w:ins>
      <w:ins w:id="963" w:author="Elena Vio" w:date="2016-04-10T12:47:00Z">
        <w:r w:rsidR="006D0344">
          <w:rPr>
            <w:i w:val="0"/>
          </w:rPr>
          <w:t>to manage Heart Team</w:t>
        </w:r>
      </w:ins>
      <w:ins w:id="964" w:author="Elena Vio" w:date="2016-04-10T12:23:00Z">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w:t>
        </w:r>
      </w:ins>
      <w:ins w:id="965" w:author="Elena Vio" w:date="2016-04-10T12:53:00Z">
        <w:r w:rsidR="00617AA2">
          <w:rPr>
            <w:i w:val="0"/>
          </w:rPr>
          <w:t>COMPLETED</w:t>
        </w:r>
      </w:ins>
      <w:ins w:id="966" w:author="Elena Vio" w:date="2016-04-10T12:23:00Z">
        <w:r>
          <w:rPr>
            <w:i w:val="0"/>
          </w:rPr>
          <w:t xml:space="preserve">,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ins>
    </w:p>
    <w:p w14:paraId="63BA459D" w14:textId="38B2A43B" w:rsidR="005142D1" w:rsidRDefault="005142D1" w:rsidP="005142D1">
      <w:pPr>
        <w:pStyle w:val="AuthorInstructions"/>
        <w:rPr>
          <w:ins w:id="967" w:author="Elena Vio" w:date="2016-04-10T12:23:00Z"/>
          <w:i w:val="0"/>
        </w:rPr>
      </w:pPr>
      <w:ins w:id="968" w:author="Elena Vio" w:date="2016-04-10T12:23:00Z">
        <w:r>
          <w:rPr>
            <w:i w:val="0"/>
          </w:rPr>
          <w:t xml:space="preserve">If the </w:t>
        </w:r>
      </w:ins>
      <w:ins w:id="969" w:author="Elena Vio" w:date="2016-04-10T12:47:00Z">
        <w:r w:rsidR="006D0344">
          <w:rPr>
            <w:i w:val="0"/>
          </w:rPr>
          <w:t xml:space="preserve">HT Manager </w:t>
        </w:r>
      </w:ins>
      <w:ins w:id="970" w:author="Elena Vio" w:date="2016-04-10T12:23:00Z">
        <w:r>
          <w:rPr>
            <w:i w:val="0"/>
          </w:rPr>
          <w:t xml:space="preserve">is rejecting the assignment </w:t>
        </w:r>
      </w:ins>
      <w:ins w:id="971" w:author="Elena Vio" w:date="2016-04-10T12:47:00Z">
        <w:r w:rsidR="006D0344">
          <w:rPr>
            <w:i w:val="0"/>
          </w:rPr>
          <w:t>to manage Heart Team</w:t>
        </w:r>
      </w:ins>
      <w:ins w:id="972" w:author="Elena Vio" w:date="2016-04-10T12:23:00Z">
        <w:r>
          <w:rPr>
            <w:i w:val="0"/>
          </w:rPr>
          <w:t xml:space="preserve">,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ins>
    </w:p>
    <w:p w14:paraId="0B13782F" w14:textId="1B74D023" w:rsidR="00D942F3" w:rsidRDefault="00D942F3" w:rsidP="00D942F3">
      <w:pPr>
        <w:pStyle w:val="Titolo5"/>
        <w:numPr>
          <w:ilvl w:val="0"/>
          <w:numId w:val="0"/>
        </w:numPr>
        <w:rPr>
          <w:ins w:id="973" w:author="Elena Vio" w:date="2016-04-10T12:45:00Z"/>
        </w:rPr>
      </w:pPr>
      <w:ins w:id="974" w:author="Elena Vio" w:date="2016-04-10T12:45:00Z">
        <w:r>
          <w:t>3.Y2.4.1.2.1</w:t>
        </w:r>
        <w:r w:rsidRPr="001D1D9D">
          <w:t>.</w:t>
        </w:r>
        <w:r>
          <w:t>1.2</w:t>
        </w:r>
        <w:r w:rsidRPr="001D1D9D">
          <w:t xml:space="preserve"> </w:t>
        </w:r>
        <w:r>
          <w:t>XDWTask “HT Involvement”</w:t>
        </w:r>
      </w:ins>
    </w:p>
    <w:p w14:paraId="0858EBDC" w14:textId="5E39229F" w:rsidR="006D0344" w:rsidRDefault="006D0344" w:rsidP="006D0344">
      <w:pPr>
        <w:pStyle w:val="AuthorInstructions"/>
        <w:rPr>
          <w:ins w:id="975" w:author="Elena Vio" w:date="2016-04-10T12:47:00Z"/>
          <w:i w:val="0"/>
        </w:rPr>
      </w:pPr>
      <w:ins w:id="976" w:author="Elena Vio" w:date="2016-04-10T12:47:00Z">
        <w:r>
          <w:rPr>
            <w:i w:val="0"/>
          </w:rPr>
          <w:t xml:space="preserve">If the HT </w:t>
        </w:r>
      </w:ins>
      <w:ins w:id="977" w:author="Elena Vio" w:date="2016-04-10T12:48:00Z">
        <w:r>
          <w:rPr>
            <w:i w:val="0"/>
          </w:rPr>
          <w:t>Participant</w:t>
        </w:r>
      </w:ins>
      <w:ins w:id="978" w:author="Elena Vio" w:date="2016-04-10T12:47:00Z">
        <w:r>
          <w:rPr>
            <w:i w:val="0"/>
          </w:rPr>
          <w:t xml:space="preserve"> is accepting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status=IN_PROGRESS, </w:t>
        </w:r>
        <w:proofErr w:type="spellStart"/>
        <w:r>
          <w:rPr>
            <w:i w:val="0"/>
          </w:rPr>
          <w:t>eventType</w:t>
        </w:r>
        <w:proofErr w:type="spellEnd"/>
        <w:r>
          <w:rPr>
            <w:i w:val="0"/>
          </w:rPr>
          <w:t xml:space="preserve">=”start”)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ins>
    </w:p>
    <w:p w14:paraId="3416C6C6" w14:textId="6E3EC1B8" w:rsidR="00D942F3" w:rsidRDefault="006D0344" w:rsidP="005142D1">
      <w:pPr>
        <w:pStyle w:val="AuthorInstructions"/>
        <w:rPr>
          <w:ins w:id="979" w:author="Elena Vio" w:date="2016-04-10T12:23:00Z"/>
          <w:i w:val="0"/>
        </w:rPr>
      </w:pPr>
      <w:ins w:id="980" w:author="Elena Vio" w:date="2016-04-10T12:47:00Z">
        <w:r>
          <w:rPr>
            <w:i w:val="0"/>
          </w:rPr>
          <w:t xml:space="preserve">If the HT </w:t>
        </w:r>
      </w:ins>
      <w:ins w:id="981" w:author="Elena Vio" w:date="2016-04-10T12:48:00Z">
        <w:r>
          <w:rPr>
            <w:i w:val="0"/>
          </w:rPr>
          <w:t>Participant</w:t>
        </w:r>
      </w:ins>
      <w:ins w:id="982" w:author="Elena Vio" w:date="2016-04-10T12:47:00Z">
        <w:r>
          <w:rPr>
            <w:i w:val="0"/>
          </w:rPr>
          <w:t xml:space="preserve"> is rejecting the assignment to manage Heart Team, a new </w:t>
        </w:r>
        <w:r w:rsidRPr="00B26EA5">
          <w:rPr>
            <w:rFonts w:ascii="Courier" w:hAnsi="Courier"/>
            <w:b/>
            <w:i w:val="0"/>
          </w:rPr>
          <w:t>&lt;</w:t>
        </w:r>
        <w:proofErr w:type="spellStart"/>
        <w:r w:rsidRPr="00B26EA5">
          <w:rPr>
            <w:rFonts w:ascii="Courier" w:hAnsi="Courier"/>
            <w:b/>
            <w:i w:val="0"/>
          </w:rPr>
          <w:t>taskEvent</w:t>
        </w:r>
        <w:proofErr w:type="spellEnd"/>
        <w:r w:rsidRPr="00B26EA5">
          <w:rPr>
            <w:rFonts w:ascii="Courier" w:hAnsi="Courier"/>
            <w:b/>
            <w:i w:val="0"/>
          </w:rPr>
          <w:t>&gt;</w:t>
        </w:r>
        <w:r>
          <w:rPr>
            <w:i w:val="0"/>
          </w:rPr>
          <w:t xml:space="preserve"> (characterized by: status=EXITED, </w:t>
        </w:r>
        <w:proofErr w:type="spellStart"/>
        <w:r>
          <w:rPr>
            <w:i w:val="0"/>
          </w:rPr>
          <w:t>eventType</w:t>
        </w:r>
        <w:proofErr w:type="spellEnd"/>
        <w:r>
          <w:rPr>
            <w:i w:val="0"/>
          </w:rPr>
          <w:t xml:space="preserve">=”skip”) shall be added to the </w:t>
        </w:r>
        <w:r w:rsidRPr="00B26EA5">
          <w:rPr>
            <w:rFonts w:ascii="Courier" w:hAnsi="Courier"/>
            <w:b/>
            <w:i w:val="0"/>
          </w:rPr>
          <w:t>&lt;</w:t>
        </w:r>
        <w:proofErr w:type="spellStart"/>
        <w:r w:rsidRPr="00B26EA5">
          <w:rPr>
            <w:rFonts w:ascii="Courier" w:hAnsi="Courier"/>
            <w:b/>
            <w:i w:val="0"/>
          </w:rPr>
          <w:t>taskEventHistory</w:t>
        </w:r>
        <w:proofErr w:type="spellEnd"/>
        <w:r w:rsidRPr="00B26EA5">
          <w:rPr>
            <w:rFonts w:ascii="Courier" w:hAnsi="Courier"/>
            <w:b/>
            <w:i w:val="0"/>
          </w:rPr>
          <w:t>&gt;</w:t>
        </w:r>
        <w:r w:rsidRPr="0053017B">
          <w:rPr>
            <w:lang w:val="it-IT"/>
          </w:rPr>
          <w:t xml:space="preserve"> </w:t>
        </w:r>
        <w:r w:rsidRPr="00B26EA5">
          <w:rPr>
            <w:i w:val="0"/>
          </w:rPr>
          <w:t>element</w:t>
        </w:r>
        <w:r>
          <w:rPr>
            <w:i w:val="0"/>
          </w:rPr>
          <w:t xml:space="preserve">.  </w:t>
        </w:r>
      </w:ins>
    </w:p>
    <w:p w14:paraId="2F14FF2A" w14:textId="68D0E2F5" w:rsidR="005142D1" w:rsidRDefault="005142D1" w:rsidP="005142D1">
      <w:pPr>
        <w:pStyle w:val="Titolo5"/>
        <w:numPr>
          <w:ilvl w:val="0"/>
          <w:numId w:val="0"/>
        </w:numPr>
        <w:rPr>
          <w:ins w:id="983" w:author="Elena Vio" w:date="2016-04-10T12:23:00Z"/>
          <w:noProof w:val="0"/>
        </w:rPr>
      </w:pPr>
      <w:bookmarkStart w:id="984" w:name="_Toc321132879"/>
      <w:ins w:id="985" w:author="Elena Vio" w:date="2016-04-10T12:23:00Z">
        <w:r w:rsidRPr="000807AC">
          <w:rPr>
            <w:noProof w:val="0"/>
          </w:rPr>
          <w:t>3.</w:t>
        </w:r>
        <w:r w:rsidR="00DA1976">
          <w:rPr>
            <w:noProof w:val="0"/>
          </w:rPr>
          <w:t>Y2</w:t>
        </w:r>
        <w:r w:rsidRPr="000807AC">
          <w:rPr>
            <w:noProof w:val="0"/>
          </w:rPr>
          <w:t>.4.1.2</w:t>
        </w:r>
        <w:r>
          <w:rPr>
            <w:noProof w:val="0"/>
          </w:rPr>
          <w:t>.2</w:t>
        </w:r>
        <w:r w:rsidRPr="000807AC">
          <w:rPr>
            <w:noProof w:val="0"/>
          </w:rPr>
          <w:t xml:space="preserve"> </w:t>
        </w:r>
        <w:r>
          <w:rPr>
            <w:noProof w:val="0"/>
          </w:rPr>
          <w:t>Document Sharing Metadata requirements</w:t>
        </w:r>
        <w:bookmarkEnd w:id="984"/>
      </w:ins>
    </w:p>
    <w:p w14:paraId="538DB06B" w14:textId="77777777" w:rsidR="005142D1" w:rsidRDefault="005142D1" w:rsidP="005142D1">
      <w:pPr>
        <w:pStyle w:val="Corpodeltesto"/>
        <w:rPr>
          <w:ins w:id="986" w:author="Elena Vio" w:date="2016-04-10T12:23:00Z"/>
        </w:rPr>
      </w:pPr>
      <w:ins w:id="987" w:author="Elena Vio" w:date="2016-04-10T12:23:00Z">
        <w:r>
          <w:t>Document metadata for this transaction shall comply with the requirements in ITI TF-3</w:t>
        </w:r>
        <w:proofErr w:type="gramStart"/>
        <w:r>
          <w:t>:4</w:t>
        </w:r>
        <w:proofErr w:type="gramEnd"/>
        <w:r>
          <w:t xml:space="preserve"> “Metadata used in Document Sharing Profiles”.</w:t>
        </w:r>
      </w:ins>
    </w:p>
    <w:p w14:paraId="7DB5E19E" w14:textId="77777777" w:rsidR="005142D1" w:rsidRDefault="005142D1" w:rsidP="005142D1">
      <w:pPr>
        <w:pStyle w:val="Corpodeltesto"/>
        <w:rPr>
          <w:ins w:id="988" w:author="Elena Vio" w:date="2016-04-10T12:23:00Z"/>
        </w:rPr>
      </w:pPr>
      <w:ins w:id="989" w:author="Elena Vio" w:date="2016-04-10T12:23:00Z">
        <w:r>
          <w:t xml:space="preserve">This section specifies additional Document Sharing Metadata requirements for the Read Request Workflow Document. </w:t>
        </w:r>
      </w:ins>
    </w:p>
    <w:p w14:paraId="459D680E" w14:textId="77777777" w:rsidR="005142D1" w:rsidRDefault="005142D1" w:rsidP="005142D1">
      <w:pPr>
        <w:pStyle w:val="Corpodeltesto"/>
        <w:rPr>
          <w:ins w:id="990" w:author="Elena Vio" w:date="2016-04-10T12:23:00Z"/>
        </w:rPr>
      </w:pPr>
      <w:ins w:id="991" w:author="Elena Vio" w:date="2016-04-10T12:23:00Z">
        <w:r>
          <w:t xml:space="preserve">The </w:t>
        </w:r>
        <w:proofErr w:type="spellStart"/>
        <w:r w:rsidRPr="007B5F8C">
          <w:rPr>
            <w:b/>
          </w:rPr>
          <w:t>DocumentEntry</w:t>
        </w:r>
        <w:proofErr w:type="spellEnd"/>
        <w:r w:rsidRPr="007B5F8C">
          <w:rPr>
            <w:b/>
          </w:rPr>
          <w:t xml:space="preserve"> metadata of the </w:t>
        </w:r>
        <w:r>
          <w:rPr>
            <w:b/>
          </w:rPr>
          <w:t xml:space="preserve">Read Request </w:t>
        </w:r>
        <w:r w:rsidRPr="007B5F8C">
          <w:rPr>
            <w:b/>
          </w:rPr>
          <w:t>Workflow Document</w:t>
        </w:r>
        <w:r>
          <w:t xml:space="preserve"> shall meet the following constraints:</w:t>
        </w:r>
      </w:ins>
    </w:p>
    <w:p w14:paraId="42ADAC17" w14:textId="77777777" w:rsidR="005142D1" w:rsidRDefault="005142D1" w:rsidP="005142D1">
      <w:pPr>
        <w:pStyle w:val="Corpodeltesto"/>
        <w:numPr>
          <w:ilvl w:val="0"/>
          <w:numId w:val="41"/>
        </w:numPr>
        <w:ind w:left="1800"/>
        <w:rPr>
          <w:ins w:id="992" w:author="Elena Vio" w:date="2016-04-10T12:23:00Z"/>
        </w:rPr>
      </w:pPr>
      <w:ins w:id="993" w:author="Elena Vio" w:date="2016-04-10T12:23:00Z">
        <w:r w:rsidRPr="00CA56D3">
          <w:t xml:space="preserve">The </w:t>
        </w:r>
        <w:proofErr w:type="spellStart"/>
        <w:r w:rsidRPr="00CA56D3">
          <w:t>eventCodeList</w:t>
        </w:r>
        <w:proofErr w:type="spellEnd"/>
        <w:r w:rsidRPr="00CA56D3">
          <w:t xml:space="preserve"> metadata attribute is used to document </w:t>
        </w:r>
        <w:r w:rsidRPr="00236266">
          <w:t xml:space="preserve">the current status of the workflow and the status of task(s) within the workflow. </w:t>
        </w:r>
        <w:r w:rsidRPr="00CA56D3">
          <w:t>This enables queries or DSUB notifications</w:t>
        </w:r>
        <w:r w:rsidRPr="00236266">
          <w:t xml:space="preserve"> about status</w:t>
        </w:r>
        <w:r w:rsidRPr="00CA56D3">
          <w:t xml:space="preserve"> based on the values in </w:t>
        </w:r>
        <w:proofErr w:type="spellStart"/>
        <w:r w:rsidRPr="00CA56D3">
          <w:t>eventCodeList</w:t>
        </w:r>
        <w:proofErr w:type="spellEnd"/>
        <w:r>
          <w:t xml:space="preserve">: </w:t>
        </w:r>
      </w:ins>
    </w:p>
    <w:p w14:paraId="1BAFC161" w14:textId="77777777" w:rsidR="005142D1" w:rsidRDefault="005142D1" w:rsidP="005142D1">
      <w:pPr>
        <w:pStyle w:val="Corpodeltesto"/>
        <w:numPr>
          <w:ilvl w:val="0"/>
          <w:numId w:val="41"/>
        </w:numPr>
        <w:ind w:left="1800"/>
        <w:rPr>
          <w:ins w:id="994" w:author="Elena Vio" w:date="2016-04-10T12:23:00Z"/>
        </w:rPr>
      </w:pPr>
      <w:ins w:id="995" w:author="Elena Vio" w:date="2016-04-10T12:23:00Z">
        <w:r>
          <w:t xml:space="preserve">A single entry of </w:t>
        </w:r>
        <w:proofErr w:type="spellStart"/>
        <w:r>
          <w:t>eventCodeList</w:t>
        </w:r>
        <w:proofErr w:type="spellEnd"/>
        <w:r>
          <w:t xml:space="preserve"> metadata shall convey the current status (OPEN) of the workflow: code = “</w:t>
        </w:r>
        <w:r w:rsidRPr="00B1774E">
          <w:t>urn</w:t>
        </w:r>
        <w:proofErr w:type="gramStart"/>
        <w:r w:rsidRPr="00B1774E">
          <w:t>:ihe:iti:xdw:2011:eventCode:open</w:t>
        </w:r>
        <w:proofErr w:type="gramEnd"/>
        <w:r>
          <w:t xml:space="preserve">” </w:t>
        </w:r>
        <w:proofErr w:type="spellStart"/>
        <w:r>
          <w:t>codingScheme</w:t>
        </w:r>
        <w:proofErr w:type="spellEnd"/>
        <w:r>
          <w:t>=”</w:t>
        </w:r>
        <w:r w:rsidRPr="00B1774E">
          <w:t xml:space="preserve"> 1.3.6.1.4.1.19376.1.2.3</w:t>
        </w:r>
        <w:r>
          <w:t>”</w:t>
        </w:r>
      </w:ins>
    </w:p>
    <w:p w14:paraId="409A639B" w14:textId="12664F5C" w:rsidR="005142D1" w:rsidRDefault="00C17180" w:rsidP="005142D1">
      <w:pPr>
        <w:pStyle w:val="Corpodeltesto"/>
        <w:numPr>
          <w:ilvl w:val="0"/>
          <w:numId w:val="41"/>
        </w:numPr>
        <w:ind w:left="1800"/>
        <w:rPr>
          <w:ins w:id="996" w:author="Elena Vio" w:date="2016-04-10T12:23:00Z"/>
        </w:rPr>
      </w:pPr>
      <w:ins w:id="997" w:author="Elena Vio" w:date="2016-04-10T12:51:00Z">
        <w:r>
          <w:t>If sen</w:t>
        </w:r>
      </w:ins>
      <w:ins w:id="998" w:author="Elena Vio" w:date="2016-04-10T12:52:00Z">
        <w:r>
          <w:t>de</w:t>
        </w:r>
      </w:ins>
      <w:ins w:id="999" w:author="Elena Vio" w:date="2016-04-10T12:51:00Z">
        <w:r>
          <w:t xml:space="preserve">r is an HT Manager, </w:t>
        </w:r>
      </w:ins>
      <w:ins w:id="1000" w:author="Elena Vio" w:date="2016-04-10T12:23:00Z">
        <w:r>
          <w:t>a</w:t>
        </w:r>
        <w:r w:rsidR="005142D1">
          <w:t xml:space="preserve"> single entry of the </w:t>
        </w:r>
        <w:proofErr w:type="spellStart"/>
        <w:r w:rsidR="005142D1">
          <w:t>eventCodeList</w:t>
        </w:r>
        <w:proofErr w:type="spellEnd"/>
        <w:r w:rsidR="005142D1">
          <w:t xml:space="preserve"> metadata shall convey the current status of the </w:t>
        </w:r>
      </w:ins>
      <w:ins w:id="1001" w:author="Elena Vio" w:date="2016-04-10T12:51:00Z">
        <w:r>
          <w:t>HT Lead</w:t>
        </w:r>
      </w:ins>
      <w:ins w:id="1002" w:author="Elena Vio" w:date="2016-04-10T12:23:00Z">
        <w:r w:rsidR="005142D1">
          <w:t xml:space="preserve"> task.  The value shall be one of: </w:t>
        </w:r>
      </w:ins>
    </w:p>
    <w:p w14:paraId="7DEC0214" w14:textId="5F71C42E" w:rsidR="005142D1" w:rsidRDefault="005142D1" w:rsidP="005142D1">
      <w:pPr>
        <w:pStyle w:val="Corpodeltesto"/>
        <w:numPr>
          <w:ilvl w:val="1"/>
          <w:numId w:val="41"/>
        </w:numPr>
        <w:ind w:left="2520"/>
        <w:rPr>
          <w:ins w:id="1003" w:author="Elena Vio" w:date="2016-04-10T12:23:00Z"/>
        </w:rPr>
      </w:pPr>
      <w:proofErr w:type="gramStart"/>
      <w:ins w:id="1004" w:author="Elena Vio" w:date="2016-04-10T12:23:00Z">
        <w:r>
          <w:t>code</w:t>
        </w:r>
        <w:proofErr w:type="gramEnd"/>
        <w:r>
          <w:t>=”urn:ihe:rad:xrr-wd:2015:eventCodeTaskStatus:</w:t>
        </w:r>
      </w:ins>
      <w:ins w:id="1005" w:author="Elena Vio" w:date="2016-04-10T12:51:00Z">
        <w:r w:rsidR="00C17180">
          <w:t>HTLead</w:t>
        </w:r>
      </w:ins>
      <w:ins w:id="1006" w:author="Elena Vio" w:date="2016-04-10T12:23:00Z">
        <w:r>
          <w:t xml:space="preserve">Exited” </w:t>
        </w:r>
        <w:proofErr w:type="spellStart"/>
        <w:r>
          <w:t>codingScheme</w:t>
        </w:r>
        <w:proofErr w:type="spellEnd"/>
        <w:r>
          <w:t xml:space="preserve">=”1.3.6.1.4.1.19376.1.2.1” </w:t>
        </w:r>
      </w:ins>
    </w:p>
    <w:p w14:paraId="6218B220" w14:textId="2D2AFEFA" w:rsidR="005142D1" w:rsidRDefault="005142D1" w:rsidP="005142D1">
      <w:pPr>
        <w:pStyle w:val="Corpodeltesto"/>
        <w:numPr>
          <w:ilvl w:val="1"/>
          <w:numId w:val="41"/>
        </w:numPr>
        <w:ind w:left="2520"/>
        <w:rPr>
          <w:ins w:id="1007" w:author="Elena Vio" w:date="2016-04-10T12:52:00Z"/>
        </w:rPr>
      </w:pPr>
      <w:proofErr w:type="gramStart"/>
      <w:ins w:id="1008" w:author="Elena Vio" w:date="2016-04-10T12:23:00Z">
        <w:r>
          <w:t>code</w:t>
        </w:r>
        <w:proofErr w:type="gramEnd"/>
        <w:r>
          <w:t>=”urn:ihe:rad:xrr-wd:2015:eventCodeTaskStatus:</w:t>
        </w:r>
      </w:ins>
      <w:ins w:id="1009" w:author="Elena Vio" w:date="2016-04-10T12:51:00Z">
        <w:r w:rsidR="00C17180">
          <w:t>HTLeadCompleted</w:t>
        </w:r>
      </w:ins>
      <w:ins w:id="1010" w:author="Elena Vio" w:date="2016-04-10T12:23:00Z">
        <w:r>
          <w:t xml:space="preserve">” </w:t>
        </w:r>
        <w:proofErr w:type="spellStart"/>
        <w:r>
          <w:t>codingScheme</w:t>
        </w:r>
        <w:proofErr w:type="spellEnd"/>
        <w:r>
          <w:t xml:space="preserve">=”1.3.6.1.4.1.19376.1.2.1” </w:t>
        </w:r>
      </w:ins>
    </w:p>
    <w:p w14:paraId="341409B9" w14:textId="0379A221" w:rsidR="00C17180" w:rsidRDefault="00C17180" w:rsidP="00C17180">
      <w:pPr>
        <w:pStyle w:val="Corpodeltesto"/>
        <w:numPr>
          <w:ilvl w:val="0"/>
          <w:numId w:val="41"/>
        </w:numPr>
        <w:ind w:left="1800"/>
        <w:rPr>
          <w:ins w:id="1011" w:author="Elena Vio" w:date="2016-04-10T12:52:00Z"/>
        </w:rPr>
      </w:pPr>
      <w:ins w:id="1012" w:author="Elena Vio" w:date="2016-04-10T12:52:00Z">
        <w:r>
          <w:lastRenderedPageBreak/>
          <w:t xml:space="preserve">If sender is an HT Participant, a single entry of the </w:t>
        </w:r>
        <w:proofErr w:type="spellStart"/>
        <w:r>
          <w:t>eventCodeList</w:t>
        </w:r>
        <w:proofErr w:type="spellEnd"/>
        <w:r>
          <w:t xml:space="preserve"> metadata shall convey the current status of the HT Involvement task.  The value shall be one of: </w:t>
        </w:r>
      </w:ins>
    </w:p>
    <w:p w14:paraId="7FC5C742" w14:textId="7CA3B9E0" w:rsidR="00C17180" w:rsidRDefault="00C17180" w:rsidP="00C17180">
      <w:pPr>
        <w:pStyle w:val="Corpodeltesto"/>
        <w:numPr>
          <w:ilvl w:val="1"/>
          <w:numId w:val="41"/>
        </w:numPr>
        <w:ind w:left="2520"/>
        <w:rPr>
          <w:ins w:id="1013" w:author="Elena Vio" w:date="2016-04-10T12:52:00Z"/>
        </w:rPr>
      </w:pPr>
      <w:proofErr w:type="gramStart"/>
      <w:ins w:id="1014" w:author="Elena Vio" w:date="2016-04-10T12:52:00Z">
        <w:r>
          <w:t>code</w:t>
        </w:r>
        <w:proofErr w:type="gramEnd"/>
        <w:r>
          <w:t xml:space="preserve">=”urn:ihe:rad:xrr-wd:2015:eventCodeTaskStatus:HTInvolvementExited” </w:t>
        </w:r>
        <w:proofErr w:type="spellStart"/>
        <w:r>
          <w:t>codingScheme</w:t>
        </w:r>
        <w:proofErr w:type="spellEnd"/>
        <w:r>
          <w:t xml:space="preserve">=”1.3.6.1.4.1.19376.1.2.1” </w:t>
        </w:r>
      </w:ins>
    </w:p>
    <w:p w14:paraId="617A3300" w14:textId="65F60148" w:rsidR="00C17180" w:rsidRDefault="00C17180" w:rsidP="00C17180">
      <w:pPr>
        <w:pStyle w:val="Corpodeltesto"/>
        <w:numPr>
          <w:ilvl w:val="1"/>
          <w:numId w:val="41"/>
        </w:numPr>
        <w:ind w:left="2520"/>
        <w:rPr>
          <w:ins w:id="1015" w:author="Elena Vio" w:date="2016-04-10T12:52:00Z"/>
        </w:rPr>
      </w:pPr>
      <w:proofErr w:type="gramStart"/>
      <w:ins w:id="1016" w:author="Elena Vio" w:date="2016-04-10T12:52:00Z">
        <w:r>
          <w:t>code</w:t>
        </w:r>
        <w:proofErr w:type="gramEnd"/>
        <w:r>
          <w:t xml:space="preserve">=”urn:ihe:rad:xrr-wd:2015:eventCodeTaskStatus:HTInvolvementInprogress” </w:t>
        </w:r>
        <w:proofErr w:type="spellStart"/>
        <w:r>
          <w:t>codingScheme</w:t>
        </w:r>
        <w:proofErr w:type="spellEnd"/>
        <w:r>
          <w:t xml:space="preserve">=”1.3.6.1.4.1.19376.1.2.1” </w:t>
        </w:r>
      </w:ins>
    </w:p>
    <w:p w14:paraId="68764F03" w14:textId="77777777" w:rsidR="005142D1" w:rsidRPr="00322355" w:rsidRDefault="005142D1" w:rsidP="005142D1">
      <w:pPr>
        <w:pStyle w:val="AuthorInstructions"/>
        <w:rPr>
          <w:ins w:id="1017" w:author="Elena Vio" w:date="2016-04-10T12:23:00Z"/>
          <w:i w:val="0"/>
        </w:rPr>
      </w:pPr>
    </w:p>
    <w:p w14:paraId="1DC21AAE" w14:textId="56BD66B2" w:rsidR="005142D1" w:rsidRPr="000807AC" w:rsidRDefault="00DA1976" w:rsidP="005142D1">
      <w:pPr>
        <w:pStyle w:val="Titolo5"/>
        <w:numPr>
          <w:ilvl w:val="0"/>
          <w:numId w:val="0"/>
        </w:numPr>
        <w:rPr>
          <w:ins w:id="1018" w:author="Elena Vio" w:date="2016-04-10T12:23:00Z"/>
          <w:noProof w:val="0"/>
        </w:rPr>
      </w:pPr>
      <w:bookmarkStart w:id="1019" w:name="_Toc321132880"/>
      <w:ins w:id="1020" w:author="Elena Vio" w:date="2016-04-10T12:23:00Z">
        <w:r>
          <w:rPr>
            <w:noProof w:val="0"/>
          </w:rPr>
          <w:t>3.Y2</w:t>
        </w:r>
        <w:r w:rsidR="005142D1">
          <w:rPr>
            <w:noProof w:val="0"/>
          </w:rPr>
          <w:t>.</w:t>
        </w:r>
        <w:r w:rsidR="005142D1" w:rsidRPr="000807AC">
          <w:rPr>
            <w:noProof w:val="0"/>
          </w:rPr>
          <w:t>4.1.3 Expected Actions</w:t>
        </w:r>
        <w:bookmarkEnd w:id="1019"/>
      </w:ins>
    </w:p>
    <w:p w14:paraId="3A8650F7" w14:textId="77777777" w:rsidR="005142D1" w:rsidRPr="0070073A" w:rsidRDefault="005142D1" w:rsidP="005142D1">
      <w:pPr>
        <w:pStyle w:val="AuthorInstructions"/>
        <w:rPr>
          <w:ins w:id="1021" w:author="Elena Vio" w:date="2016-04-10T12:23:00Z"/>
          <w:i w:val="0"/>
        </w:rPr>
      </w:pPr>
      <w:ins w:id="1022" w:author="Elena Vio" w:date="2016-04-10T12:23:00Z">
        <w:r>
          <w:rPr>
            <w:i w:val="0"/>
          </w:rPr>
          <w:t>The Document Repository actor shall process the Provide and Register Document Set-b Request message as described in ITI</w:t>
        </w:r>
        <w:r w:rsidRPr="0070073A">
          <w:rPr>
            <w:i w:val="0"/>
          </w:rPr>
          <w:t xml:space="preserve"> TF-2b</w:t>
        </w:r>
        <w:proofErr w:type="gramStart"/>
        <w:r w:rsidRPr="0070073A">
          <w:rPr>
            <w:i w:val="0"/>
          </w:rPr>
          <w:t>:3.41.4.1.3</w:t>
        </w:r>
        <w:proofErr w:type="gramEnd"/>
        <w:r>
          <w:rPr>
            <w:i w:val="0"/>
          </w:rPr>
          <w:t>.</w:t>
        </w:r>
      </w:ins>
    </w:p>
    <w:p w14:paraId="4DDCDFB5" w14:textId="63CC97B5" w:rsidR="005142D1" w:rsidRPr="000807AC" w:rsidRDefault="00DA1976" w:rsidP="005142D1">
      <w:pPr>
        <w:pStyle w:val="Titolo4"/>
        <w:numPr>
          <w:ilvl w:val="0"/>
          <w:numId w:val="0"/>
        </w:numPr>
        <w:rPr>
          <w:ins w:id="1023" w:author="Elena Vio" w:date="2016-04-10T12:23:00Z"/>
          <w:noProof w:val="0"/>
        </w:rPr>
      </w:pPr>
      <w:bookmarkStart w:id="1024" w:name="_Toc321132881"/>
      <w:ins w:id="1025" w:author="Elena Vio" w:date="2016-04-10T12:23:00Z">
        <w:r>
          <w:rPr>
            <w:noProof w:val="0"/>
          </w:rPr>
          <w:t>3.Y2</w:t>
        </w:r>
        <w:r w:rsidR="005142D1">
          <w:rPr>
            <w:noProof w:val="0"/>
          </w:rPr>
          <w:t>.</w:t>
        </w:r>
        <w:r w:rsidR="005142D1" w:rsidRPr="000807AC">
          <w:rPr>
            <w:noProof w:val="0"/>
          </w:rPr>
          <w:t xml:space="preserve">4.2 </w:t>
        </w:r>
        <w:r w:rsidR="005142D1">
          <w:rPr>
            <w:noProof w:val="0"/>
          </w:rPr>
          <w:t>Provide and Register Document set-b Response</w:t>
        </w:r>
        <w:bookmarkEnd w:id="1024"/>
      </w:ins>
    </w:p>
    <w:p w14:paraId="2D7F03A3" w14:textId="77777777" w:rsidR="005142D1" w:rsidRPr="000807AC" w:rsidRDefault="005142D1" w:rsidP="005142D1">
      <w:pPr>
        <w:pStyle w:val="AuthorInstructions"/>
        <w:rPr>
          <w:ins w:id="1026" w:author="Elena Vio" w:date="2016-04-10T12:23:00Z"/>
        </w:rPr>
      </w:pPr>
      <w:ins w:id="1027" w:author="Elena Vio" w:date="2016-04-10T12:23:00Z">
        <w:r>
          <w:rPr>
            <w:i w:val="0"/>
          </w:rPr>
          <w:t>This specification does not add additional requirements for the Provide and Register Document Set-b Response message defined in ITI</w:t>
        </w:r>
        <w:r w:rsidRPr="0070073A">
          <w:rPr>
            <w:i w:val="0"/>
          </w:rPr>
          <w:t xml:space="preserve"> TF-2b</w:t>
        </w:r>
        <w:proofErr w:type="gramStart"/>
        <w:r w:rsidRPr="0070073A">
          <w:rPr>
            <w:i w:val="0"/>
          </w:rPr>
          <w:t>:3.41.4.2</w:t>
        </w:r>
        <w:proofErr w:type="gramEnd"/>
        <w:r>
          <w:rPr>
            <w:i w:val="0"/>
          </w:rPr>
          <w:t xml:space="preserve">. </w:t>
        </w:r>
      </w:ins>
    </w:p>
    <w:p w14:paraId="7CBB58BB" w14:textId="16053530" w:rsidR="005142D1" w:rsidRPr="000807AC" w:rsidRDefault="005142D1" w:rsidP="005142D1">
      <w:pPr>
        <w:pStyle w:val="Titolo5"/>
        <w:numPr>
          <w:ilvl w:val="0"/>
          <w:numId w:val="0"/>
        </w:numPr>
        <w:rPr>
          <w:ins w:id="1028" w:author="Elena Vio" w:date="2016-04-10T12:23:00Z"/>
          <w:noProof w:val="0"/>
        </w:rPr>
      </w:pPr>
      <w:bookmarkStart w:id="1029" w:name="_Toc321132883"/>
      <w:ins w:id="1030" w:author="Elena Vio" w:date="2016-04-10T12:23:00Z">
        <w:r w:rsidRPr="000807AC">
          <w:rPr>
            <w:noProof w:val="0"/>
          </w:rPr>
          <w:t>3.</w:t>
        </w:r>
        <w:r w:rsidR="00DA1976">
          <w:rPr>
            <w:noProof w:val="0"/>
          </w:rPr>
          <w:t>Y2</w:t>
        </w:r>
        <w:r w:rsidRPr="000807AC">
          <w:rPr>
            <w:noProof w:val="0"/>
          </w:rPr>
          <w:t>.4.2.1 Trigger Events</w:t>
        </w:r>
        <w:bookmarkEnd w:id="1029"/>
      </w:ins>
    </w:p>
    <w:p w14:paraId="3A47F9F1" w14:textId="77777777" w:rsidR="005142D1" w:rsidRPr="000807AC" w:rsidRDefault="005142D1" w:rsidP="005142D1">
      <w:pPr>
        <w:pStyle w:val="AuthorInstructions"/>
        <w:rPr>
          <w:ins w:id="1031" w:author="Elena Vio" w:date="2016-04-10T12:23:00Z"/>
        </w:rPr>
      </w:pPr>
      <w:ins w:id="1032" w:author="Elena Vio" w:date="2016-04-10T12:23:00Z">
        <w:r w:rsidRPr="00E17DE9">
          <w:rPr>
            <w:i w:val="0"/>
          </w:rPr>
          <w:t xml:space="preserve">See </w:t>
        </w:r>
        <w:r>
          <w:rPr>
            <w:i w:val="0"/>
          </w:rPr>
          <w:t>ITI</w:t>
        </w:r>
        <w:r w:rsidRPr="00E17DE9">
          <w:rPr>
            <w:i w:val="0"/>
          </w:rPr>
          <w:t xml:space="preserve"> TF-2b</w:t>
        </w:r>
        <w:proofErr w:type="gramStart"/>
        <w:r w:rsidRPr="00E17DE9">
          <w:rPr>
            <w:i w:val="0"/>
          </w:rPr>
          <w:t>:3.41.4.2</w:t>
        </w:r>
        <w:r>
          <w:rPr>
            <w:i w:val="0"/>
          </w:rPr>
          <w:t>.1</w:t>
        </w:r>
        <w:proofErr w:type="gramEnd"/>
      </w:ins>
    </w:p>
    <w:p w14:paraId="764C5DB3" w14:textId="13622935" w:rsidR="005142D1" w:rsidRPr="000807AC" w:rsidRDefault="005142D1" w:rsidP="005142D1">
      <w:pPr>
        <w:pStyle w:val="Titolo5"/>
        <w:numPr>
          <w:ilvl w:val="0"/>
          <w:numId w:val="0"/>
        </w:numPr>
        <w:rPr>
          <w:ins w:id="1033" w:author="Elena Vio" w:date="2016-04-10T12:23:00Z"/>
          <w:noProof w:val="0"/>
        </w:rPr>
      </w:pPr>
      <w:bookmarkStart w:id="1034" w:name="_Toc321132884"/>
      <w:ins w:id="1035" w:author="Elena Vio" w:date="2016-04-10T12:23:00Z">
        <w:r w:rsidRPr="000807AC">
          <w:rPr>
            <w:noProof w:val="0"/>
          </w:rPr>
          <w:t>3.</w:t>
        </w:r>
        <w:r w:rsidR="00DA1976">
          <w:rPr>
            <w:noProof w:val="0"/>
          </w:rPr>
          <w:t>Y2</w:t>
        </w:r>
        <w:r w:rsidRPr="000807AC">
          <w:rPr>
            <w:noProof w:val="0"/>
          </w:rPr>
          <w:t>.4.2.2 Message Semantics</w:t>
        </w:r>
        <w:bookmarkEnd w:id="1034"/>
      </w:ins>
    </w:p>
    <w:p w14:paraId="6AB3A358" w14:textId="77777777" w:rsidR="005142D1" w:rsidRPr="000807AC" w:rsidRDefault="005142D1" w:rsidP="005142D1">
      <w:pPr>
        <w:pStyle w:val="AuthorInstructions"/>
        <w:rPr>
          <w:ins w:id="1036" w:author="Elena Vio" w:date="2016-04-10T12:23:00Z"/>
        </w:rPr>
      </w:pPr>
      <w:ins w:id="1037" w:author="Elena Vio" w:date="2016-04-10T12:23:00Z">
        <w:r w:rsidRPr="00E17DE9">
          <w:rPr>
            <w:i w:val="0"/>
          </w:rPr>
          <w:t xml:space="preserve">See </w:t>
        </w:r>
        <w:r>
          <w:rPr>
            <w:i w:val="0"/>
          </w:rPr>
          <w:t>ITI</w:t>
        </w:r>
        <w:r w:rsidRPr="00E17DE9">
          <w:rPr>
            <w:i w:val="0"/>
          </w:rPr>
          <w:t xml:space="preserve"> TF-2b</w:t>
        </w:r>
        <w:proofErr w:type="gramStart"/>
        <w:r w:rsidRPr="00E17DE9">
          <w:rPr>
            <w:i w:val="0"/>
          </w:rPr>
          <w:t>:3.41.4.2</w:t>
        </w:r>
        <w:r>
          <w:rPr>
            <w:i w:val="0"/>
          </w:rPr>
          <w:t>.2</w:t>
        </w:r>
        <w:proofErr w:type="gramEnd"/>
      </w:ins>
    </w:p>
    <w:p w14:paraId="088E68F9" w14:textId="102A3660" w:rsidR="005142D1" w:rsidRPr="000807AC" w:rsidRDefault="005142D1" w:rsidP="005142D1">
      <w:pPr>
        <w:pStyle w:val="Titolo5"/>
        <w:numPr>
          <w:ilvl w:val="0"/>
          <w:numId w:val="0"/>
        </w:numPr>
        <w:rPr>
          <w:ins w:id="1038" w:author="Elena Vio" w:date="2016-04-10T12:23:00Z"/>
          <w:noProof w:val="0"/>
        </w:rPr>
      </w:pPr>
      <w:bookmarkStart w:id="1039" w:name="_Toc321132885"/>
      <w:ins w:id="1040" w:author="Elena Vio" w:date="2016-04-10T12:23:00Z">
        <w:r w:rsidRPr="000807AC">
          <w:rPr>
            <w:noProof w:val="0"/>
          </w:rPr>
          <w:t>3.</w:t>
        </w:r>
        <w:r w:rsidR="00DA1976">
          <w:rPr>
            <w:noProof w:val="0"/>
          </w:rPr>
          <w:t>Y2</w:t>
        </w:r>
        <w:r w:rsidRPr="000807AC">
          <w:rPr>
            <w:noProof w:val="0"/>
          </w:rPr>
          <w:t>.4.2.3 Expected Actions</w:t>
        </w:r>
        <w:bookmarkEnd w:id="1039"/>
      </w:ins>
    </w:p>
    <w:p w14:paraId="707B4388" w14:textId="77777777" w:rsidR="00172B09" w:rsidRDefault="00172B09" w:rsidP="00172B09">
      <w:pPr>
        <w:pStyle w:val="AuthorInstructions"/>
        <w:rPr>
          <w:ins w:id="1041" w:author="Elena Vio" w:date="2016-04-10T12:53:00Z"/>
          <w:i w:val="0"/>
        </w:rPr>
      </w:pPr>
      <w:ins w:id="1042" w:author="Elena Vio" w:date="2016-04-10T12:53:00Z">
        <w:r w:rsidRPr="00E17DE9">
          <w:rPr>
            <w:i w:val="0"/>
          </w:rPr>
          <w:t>See section ITI TF-2b</w:t>
        </w:r>
        <w:proofErr w:type="gramStart"/>
        <w:r w:rsidRPr="00E17DE9">
          <w:rPr>
            <w:i w:val="0"/>
          </w:rPr>
          <w:t>:3.41.4.2</w:t>
        </w:r>
        <w:r>
          <w:rPr>
            <w:i w:val="0"/>
          </w:rPr>
          <w:t>.3</w:t>
        </w:r>
        <w:proofErr w:type="gramEnd"/>
        <w:r>
          <w:rPr>
            <w:i w:val="0"/>
          </w:rPr>
          <w:t>.</w:t>
        </w:r>
      </w:ins>
    </w:p>
    <w:p w14:paraId="43DAA5E0" w14:textId="77777777" w:rsidR="00172B09" w:rsidRDefault="00172B09" w:rsidP="00172B09">
      <w:pPr>
        <w:pStyle w:val="NormaleWeb"/>
        <w:rPr>
          <w:ins w:id="1043" w:author="Elena Vio" w:date="2016-04-10T12:53:00Z"/>
        </w:rPr>
      </w:pPr>
      <w:ins w:id="1044" w:author="Elena Vio" w:date="2016-04-10T12:53:00Z">
        <w:r w:rsidRPr="007C19F4">
          <w:rPr>
            <w:szCs w:val="20"/>
          </w:rPr>
          <w:t xml:space="preserve">In addition to the Expected Actions defined for the Provide And Register Document Set-b Response message, when </w:t>
        </w:r>
        <w:r>
          <w:rPr>
            <w:szCs w:val="20"/>
          </w:rPr>
          <w:t>the Document Repository sends</w:t>
        </w:r>
        <w:r w:rsidRPr="007C19F4">
          <w:rPr>
            <w:szCs w:val="20"/>
          </w:rPr>
          <w:t xml:space="preserve"> a Re</w:t>
        </w:r>
        <w:r w:rsidRPr="00B83940">
          <w:rPr>
            <w:szCs w:val="20"/>
          </w:rPr>
          <w:t>sponse of Success (See ITI TF-3:</w:t>
        </w:r>
        <w:r w:rsidRPr="0070073A">
          <w:rPr>
            <w:szCs w:val="20"/>
          </w:rPr>
          <w:t xml:space="preserve"> 4.2.4.2</w:t>
        </w:r>
        <w:r w:rsidRPr="007C19F4">
          <w:t>)</w:t>
        </w:r>
        <w:r>
          <w:rPr>
            <w:i/>
          </w:rPr>
          <w:t xml:space="preserve"> </w:t>
        </w:r>
        <w:r w:rsidRPr="00B83940">
          <w:t xml:space="preserve">to the </w:t>
        </w:r>
        <w:r>
          <w:t>HT</w:t>
        </w:r>
        <w:r w:rsidRPr="00B83940">
          <w:t xml:space="preserve"> Requester actor,</w:t>
        </w:r>
        <w:r>
          <w:t xml:space="preserve"> the HT Requester shall save the </w:t>
        </w:r>
        <w:proofErr w:type="spellStart"/>
        <w:r>
          <w:t>workflowInstanceId</w:t>
        </w:r>
        <w:proofErr w:type="spellEnd"/>
        <w:r>
          <w:t xml:space="preserve"> associated with the workflow for </w:t>
        </w:r>
        <w:proofErr w:type="spellStart"/>
        <w:r>
          <w:t>subsequents</w:t>
        </w:r>
        <w:proofErr w:type="spellEnd"/>
        <w:r>
          <w:t xml:space="preserve"> subscriptions or queries.</w:t>
        </w:r>
      </w:ins>
    </w:p>
    <w:p w14:paraId="361A6AC0" w14:textId="77777777" w:rsidR="00172B09" w:rsidRDefault="00172B09" w:rsidP="00172B09">
      <w:pPr>
        <w:pStyle w:val="NormaleWeb"/>
        <w:shd w:val="clear" w:color="auto" w:fill="FFFFFF"/>
        <w:rPr>
          <w:ins w:id="1045" w:author="Elena Vio" w:date="2016-04-10T12:53:00Z"/>
          <w:lang w:val="it-IT" w:eastAsia="it-IT"/>
        </w:rPr>
      </w:pPr>
      <w:ins w:id="1046" w:author="Elena Vio" w:date="2016-04-10T12:53:00Z">
        <w:r>
          <w:t xml:space="preserve">If an error is generated by the Document Repository that error should be managed by the HT Requester in accordance to local defined behaviors, and in accordance to XDW actor behaviors (race condition) defined in section </w:t>
        </w:r>
        <w:r w:rsidRPr="00FA6C72">
          <w:rPr>
            <w:lang w:val="it-IT" w:eastAsia="it-IT"/>
          </w:rPr>
          <w:t xml:space="preserve">ITI TF-3: 5.4.5.1 </w:t>
        </w:r>
      </w:ins>
    </w:p>
    <w:p w14:paraId="72740E7E" w14:textId="59AEF9F7" w:rsidR="005142D1" w:rsidRPr="000807AC" w:rsidRDefault="005142D1" w:rsidP="005142D1">
      <w:pPr>
        <w:pStyle w:val="Titolo3"/>
        <w:numPr>
          <w:ilvl w:val="0"/>
          <w:numId w:val="0"/>
        </w:numPr>
        <w:rPr>
          <w:ins w:id="1047" w:author="Elena Vio" w:date="2016-04-10T12:23:00Z"/>
          <w:noProof w:val="0"/>
        </w:rPr>
      </w:pPr>
      <w:bookmarkStart w:id="1048" w:name="_Toc321132886"/>
      <w:ins w:id="1049" w:author="Elena Vio" w:date="2016-04-10T12:23:00Z">
        <w:r w:rsidRPr="000807AC">
          <w:rPr>
            <w:noProof w:val="0"/>
          </w:rPr>
          <w:lastRenderedPageBreak/>
          <w:t>3.</w:t>
        </w:r>
        <w:r w:rsidR="00DA1976">
          <w:rPr>
            <w:noProof w:val="0"/>
          </w:rPr>
          <w:t>Y2</w:t>
        </w:r>
        <w:r w:rsidRPr="000807AC">
          <w:rPr>
            <w:noProof w:val="0"/>
          </w:rPr>
          <w:t>.5 Security Considerations</w:t>
        </w:r>
        <w:bookmarkEnd w:id="1048"/>
      </w:ins>
    </w:p>
    <w:p w14:paraId="695CDF3F" w14:textId="77777777" w:rsidR="005142D1" w:rsidRPr="0070073A" w:rsidRDefault="005142D1" w:rsidP="005142D1">
      <w:pPr>
        <w:pStyle w:val="Titolo4"/>
        <w:numPr>
          <w:ilvl w:val="0"/>
          <w:numId w:val="0"/>
        </w:numPr>
        <w:rPr>
          <w:ins w:id="1050" w:author="Elena Vio" w:date="2016-04-10T12:23:00Z"/>
          <w:rFonts w:ascii="Times New Roman" w:hAnsi="Times New Roman"/>
          <w:b w:val="0"/>
          <w:noProof w:val="0"/>
          <w:kern w:val="0"/>
          <w:sz w:val="24"/>
        </w:rPr>
      </w:pPr>
      <w:bookmarkStart w:id="1051" w:name="_Toc321132887"/>
      <w:ins w:id="1052" w:author="Elena Vio" w:date="2016-04-10T12:23:00Z">
        <w:r w:rsidRPr="0070073A">
          <w:rPr>
            <w:rFonts w:ascii="Times New Roman" w:hAnsi="Times New Roman"/>
            <w:b w:val="0"/>
            <w:noProof w:val="0"/>
            <w:kern w:val="0"/>
            <w:sz w:val="24"/>
          </w:rPr>
          <w:t xml:space="preserve">See </w:t>
        </w:r>
        <w:r>
          <w:rPr>
            <w:rFonts w:ascii="Times New Roman" w:hAnsi="Times New Roman"/>
            <w:b w:val="0"/>
            <w:noProof w:val="0"/>
            <w:kern w:val="0"/>
            <w:sz w:val="24"/>
          </w:rPr>
          <w:t>ITI</w:t>
        </w:r>
        <w:r w:rsidRPr="0070073A">
          <w:rPr>
            <w:rFonts w:ascii="Times New Roman" w:hAnsi="Times New Roman"/>
            <w:b w:val="0"/>
            <w:noProof w:val="0"/>
            <w:kern w:val="0"/>
            <w:sz w:val="24"/>
          </w:rPr>
          <w:t xml:space="preserve"> TF-2b</w:t>
        </w:r>
        <w:proofErr w:type="gramStart"/>
        <w:r w:rsidRPr="0070073A">
          <w:rPr>
            <w:rFonts w:ascii="Times New Roman" w:hAnsi="Times New Roman"/>
            <w:b w:val="0"/>
            <w:noProof w:val="0"/>
            <w:kern w:val="0"/>
            <w:sz w:val="24"/>
          </w:rPr>
          <w:t>:3.41.</w:t>
        </w:r>
        <w:r>
          <w:rPr>
            <w:rFonts w:ascii="Times New Roman" w:hAnsi="Times New Roman"/>
            <w:b w:val="0"/>
            <w:noProof w:val="0"/>
            <w:kern w:val="0"/>
            <w:sz w:val="24"/>
          </w:rPr>
          <w:t>5</w:t>
        </w:r>
        <w:proofErr w:type="gramEnd"/>
        <w:r>
          <w:rPr>
            <w:rFonts w:ascii="Times New Roman" w:hAnsi="Times New Roman"/>
            <w:b w:val="0"/>
            <w:noProof w:val="0"/>
            <w:kern w:val="0"/>
            <w:sz w:val="24"/>
          </w:rPr>
          <w:t>.</w:t>
        </w:r>
        <w:bookmarkEnd w:id="1051"/>
      </w:ins>
    </w:p>
    <w:p w14:paraId="2AED6E3F" w14:textId="38E81D5B" w:rsidR="005142D1" w:rsidRPr="000807AC" w:rsidRDefault="005142D1" w:rsidP="005142D1">
      <w:pPr>
        <w:pStyle w:val="Titolo4"/>
        <w:numPr>
          <w:ilvl w:val="0"/>
          <w:numId w:val="0"/>
        </w:numPr>
        <w:rPr>
          <w:ins w:id="1053" w:author="Elena Vio" w:date="2016-04-10T12:23:00Z"/>
          <w:noProof w:val="0"/>
        </w:rPr>
      </w:pPr>
      <w:bookmarkStart w:id="1054" w:name="_Toc321132888"/>
      <w:ins w:id="1055" w:author="Elena Vio" w:date="2016-04-10T12:23:00Z">
        <w:r w:rsidRPr="000807AC">
          <w:rPr>
            <w:noProof w:val="0"/>
          </w:rPr>
          <w:t>3.</w:t>
        </w:r>
        <w:r w:rsidR="00DA1976">
          <w:rPr>
            <w:noProof w:val="0"/>
          </w:rPr>
          <w:t>Y2</w:t>
        </w:r>
        <w:r w:rsidRPr="000807AC">
          <w:rPr>
            <w:noProof w:val="0"/>
          </w:rPr>
          <w:t>.5.1 Security Audit Considerations</w:t>
        </w:r>
        <w:bookmarkEnd w:id="1054"/>
      </w:ins>
    </w:p>
    <w:p w14:paraId="71AB321D" w14:textId="77777777" w:rsidR="005142D1" w:rsidRDefault="005142D1" w:rsidP="005142D1">
      <w:pPr>
        <w:pStyle w:val="Titolo4"/>
        <w:numPr>
          <w:ilvl w:val="0"/>
          <w:numId w:val="0"/>
        </w:numPr>
        <w:rPr>
          <w:ins w:id="1056" w:author="Elena Vio" w:date="2016-04-10T12:23:00Z"/>
          <w:rFonts w:ascii="Times New Roman" w:hAnsi="Times New Roman"/>
          <w:b w:val="0"/>
          <w:noProof w:val="0"/>
          <w:kern w:val="0"/>
          <w:sz w:val="24"/>
        </w:rPr>
      </w:pPr>
      <w:bookmarkStart w:id="1057" w:name="_Toc321132889"/>
      <w:ins w:id="1058" w:author="Elena Vio" w:date="2016-04-10T12:23:00Z">
        <w:r w:rsidRPr="00E17DE9">
          <w:rPr>
            <w:rFonts w:ascii="Times New Roman" w:hAnsi="Times New Roman"/>
            <w:b w:val="0"/>
            <w:noProof w:val="0"/>
            <w:kern w:val="0"/>
            <w:sz w:val="24"/>
          </w:rPr>
          <w:t xml:space="preserve">See </w:t>
        </w:r>
        <w:r>
          <w:rPr>
            <w:rFonts w:ascii="Times New Roman" w:hAnsi="Times New Roman"/>
            <w:b w:val="0"/>
            <w:noProof w:val="0"/>
            <w:kern w:val="0"/>
            <w:sz w:val="24"/>
          </w:rPr>
          <w:t>ITI</w:t>
        </w:r>
        <w:r w:rsidRPr="00E17DE9">
          <w:rPr>
            <w:rFonts w:ascii="Times New Roman" w:hAnsi="Times New Roman"/>
            <w:b w:val="0"/>
            <w:noProof w:val="0"/>
            <w:kern w:val="0"/>
            <w:sz w:val="24"/>
          </w:rPr>
          <w:t xml:space="preserve"> TF-2b</w:t>
        </w:r>
        <w:proofErr w:type="gramStart"/>
        <w:r w:rsidRPr="00E17DE9">
          <w:rPr>
            <w:rFonts w:ascii="Times New Roman" w:hAnsi="Times New Roman"/>
            <w:b w:val="0"/>
            <w:noProof w:val="0"/>
            <w:kern w:val="0"/>
            <w:sz w:val="24"/>
          </w:rPr>
          <w:t>:3.41.</w:t>
        </w:r>
        <w:r>
          <w:rPr>
            <w:rFonts w:ascii="Times New Roman" w:hAnsi="Times New Roman"/>
            <w:b w:val="0"/>
            <w:noProof w:val="0"/>
            <w:kern w:val="0"/>
            <w:sz w:val="24"/>
          </w:rPr>
          <w:t>5.1</w:t>
        </w:r>
        <w:proofErr w:type="gramEnd"/>
        <w:r>
          <w:rPr>
            <w:rFonts w:ascii="Times New Roman" w:hAnsi="Times New Roman"/>
            <w:b w:val="0"/>
            <w:noProof w:val="0"/>
            <w:kern w:val="0"/>
            <w:sz w:val="24"/>
          </w:rPr>
          <w:t>.</w:t>
        </w:r>
        <w:bookmarkEnd w:id="1057"/>
      </w:ins>
    </w:p>
    <w:p w14:paraId="18E9A609" w14:textId="77777777" w:rsidR="005142D1" w:rsidRPr="0017019B" w:rsidRDefault="005142D1" w:rsidP="00C57C6C">
      <w:pPr>
        <w:pStyle w:val="AuthorInstructions"/>
        <w:rPr>
          <w:i w:val="0"/>
        </w:rPr>
      </w:pPr>
    </w:p>
    <w:p w14:paraId="024C2B3D" w14:textId="77777777" w:rsidR="00C57C6C" w:rsidRPr="003651D9" w:rsidRDefault="00C57C6C" w:rsidP="00C57C6C">
      <w:pPr>
        <w:pStyle w:val="PartTitle"/>
        <w:rPr>
          <w:highlight w:val="yellow"/>
        </w:rPr>
      </w:pPr>
      <w:bookmarkStart w:id="1059" w:name="_Toc345074688"/>
      <w:r w:rsidRPr="003651D9">
        <w:lastRenderedPageBreak/>
        <w:t>Appendices</w:t>
      </w:r>
      <w:bookmarkEnd w:id="1059"/>
      <w:r w:rsidRPr="003651D9">
        <w:rPr>
          <w:highlight w:val="yellow"/>
        </w:rPr>
        <w:t xml:space="preserve"> </w:t>
      </w:r>
    </w:p>
    <w:p w14:paraId="3F2380FA" w14:textId="77777777" w:rsidR="00C57C6C" w:rsidRPr="003651D9" w:rsidRDefault="00C57C6C" w:rsidP="00C57C6C">
      <w:pPr>
        <w:pStyle w:val="AuthorInstructions"/>
      </w:pPr>
      <w:r w:rsidRPr="003651D9">
        <w:t>&lt;Detailed cross transaction relationships or mapping details are described in an appendix in Volume 2x. Volume 2 appendices may be informational or normative. Immediately after the title of a Volume 2 appendix, provide a very explicit statement defining whether this new appendix is informative or normative</w:t>
      </w:r>
      <w:proofErr w:type="gramStart"/>
      <w:r w:rsidRPr="003651D9">
        <w:t>.&gt;</w:t>
      </w:r>
      <w:proofErr w:type="gramEnd"/>
    </w:p>
    <w:p w14:paraId="5017CB0B" w14:textId="77777777" w:rsidR="00C57C6C" w:rsidRPr="003651D9" w:rsidRDefault="00C57C6C" w:rsidP="00C57C6C"/>
    <w:p w14:paraId="3BD535C5" w14:textId="77777777" w:rsidR="00C57C6C" w:rsidRPr="003651D9" w:rsidRDefault="00C57C6C" w:rsidP="00C57C6C">
      <w:pPr>
        <w:pStyle w:val="AppendixHeading1"/>
        <w:rPr>
          <w:noProof w:val="0"/>
        </w:rPr>
      </w:pPr>
      <w:bookmarkStart w:id="1060" w:name="_Toc345074689"/>
      <w:r w:rsidRPr="003651D9">
        <w:rPr>
          <w:noProof w:val="0"/>
        </w:rPr>
        <w:t>Appendix A – &lt;Appendix A Title&gt;</w:t>
      </w:r>
      <w:bookmarkEnd w:id="1060"/>
    </w:p>
    <w:p w14:paraId="7D7C99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3008D421" w14:textId="77777777" w:rsidR="00C57C6C" w:rsidRPr="003651D9" w:rsidRDefault="00C57C6C" w:rsidP="00C57C6C">
      <w:pPr>
        <w:pStyle w:val="AppendixHeading2"/>
        <w:numPr>
          <w:ilvl w:val="1"/>
          <w:numId w:val="30"/>
        </w:numPr>
        <w:rPr>
          <w:bCs/>
          <w:noProof w:val="0"/>
        </w:rPr>
      </w:pPr>
      <w:bookmarkStart w:id="1061" w:name="_Toc345074690"/>
      <w:r w:rsidRPr="003651D9">
        <w:rPr>
          <w:bCs/>
          <w:noProof w:val="0"/>
        </w:rPr>
        <w:t>&lt;Add Title&gt;</w:t>
      </w:r>
      <w:bookmarkEnd w:id="1061"/>
    </w:p>
    <w:p w14:paraId="5DBEBD3E" w14:textId="77777777" w:rsidR="00C57C6C" w:rsidRPr="003651D9" w:rsidRDefault="00C57C6C" w:rsidP="00C57C6C">
      <w:pPr>
        <w:pStyle w:val="Corpodeltesto"/>
      </w:pPr>
      <w:r w:rsidRPr="003651D9">
        <w:t>Appendix A.1 text goes here</w:t>
      </w:r>
    </w:p>
    <w:p w14:paraId="796EE9C2" w14:textId="77777777" w:rsidR="00C57C6C" w:rsidRPr="003651D9" w:rsidRDefault="00C57C6C" w:rsidP="00C57C6C">
      <w:pPr>
        <w:pStyle w:val="AppendixHeading1"/>
        <w:rPr>
          <w:noProof w:val="0"/>
        </w:rPr>
      </w:pPr>
      <w:bookmarkStart w:id="1062" w:name="_Toc345074691"/>
      <w:r w:rsidRPr="003651D9">
        <w:rPr>
          <w:noProof w:val="0"/>
        </w:rPr>
        <w:t>Appendix B – &lt;Appendix B Title&gt;</w:t>
      </w:r>
      <w:bookmarkEnd w:id="1062"/>
    </w:p>
    <w:p w14:paraId="2F0AA972" w14:textId="77777777" w:rsidR="00C57C6C" w:rsidRPr="003651D9" w:rsidRDefault="00C57C6C" w:rsidP="00C57C6C">
      <w:pPr>
        <w:pStyle w:val="Corpodeltesto"/>
      </w:pPr>
      <w:r w:rsidRPr="003651D9">
        <w:t>Appendix B text goes here.</w:t>
      </w:r>
    </w:p>
    <w:p w14:paraId="47133888"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476C8323" w14:textId="77777777" w:rsidR="00C57C6C" w:rsidRPr="003651D9" w:rsidRDefault="00C57C6C" w:rsidP="00C57C6C">
      <w:pPr>
        <w:pStyle w:val="Paragrafoelenco"/>
        <w:numPr>
          <w:ilvl w:val="1"/>
          <w:numId w:val="30"/>
        </w:numPr>
        <w:spacing w:before="240" w:after="60"/>
        <w:rPr>
          <w:rFonts w:ascii="Arial" w:hAnsi="Arial"/>
          <w:b/>
          <w:bCs/>
          <w:vanish/>
          <w:sz w:val="28"/>
        </w:rPr>
      </w:pPr>
    </w:p>
    <w:p w14:paraId="28EFA55E" w14:textId="77777777" w:rsidR="00C57C6C" w:rsidRPr="003651D9" w:rsidRDefault="00C57C6C" w:rsidP="00C57C6C">
      <w:pPr>
        <w:pStyle w:val="AppendixHeading2"/>
        <w:numPr>
          <w:ilvl w:val="1"/>
          <w:numId w:val="30"/>
        </w:numPr>
        <w:rPr>
          <w:bCs/>
          <w:noProof w:val="0"/>
        </w:rPr>
      </w:pPr>
      <w:bookmarkStart w:id="1063" w:name="_Toc345074692"/>
      <w:r w:rsidRPr="003651D9">
        <w:rPr>
          <w:bCs/>
          <w:noProof w:val="0"/>
        </w:rPr>
        <w:t>&lt;Add Title&gt;</w:t>
      </w:r>
      <w:bookmarkEnd w:id="1063"/>
    </w:p>
    <w:p w14:paraId="0CA7BDD9" w14:textId="77777777" w:rsidR="00C57C6C" w:rsidRPr="003651D9" w:rsidRDefault="00C57C6C" w:rsidP="00C57C6C">
      <w:pPr>
        <w:pStyle w:val="Corpodeltesto"/>
      </w:pPr>
      <w:r w:rsidRPr="003651D9">
        <w:t>Appendix B.1 text goes here.</w:t>
      </w:r>
    </w:p>
    <w:p w14:paraId="1A2AF83D" w14:textId="77777777" w:rsidR="00C57C6C" w:rsidRPr="003651D9" w:rsidRDefault="00C57C6C" w:rsidP="00C57C6C">
      <w:pPr>
        <w:pStyle w:val="Corpodeltesto"/>
      </w:pPr>
    </w:p>
    <w:p w14:paraId="7D81FDCB" w14:textId="77777777" w:rsidR="00C57C6C" w:rsidRPr="003651D9" w:rsidRDefault="00C57C6C" w:rsidP="00C57C6C">
      <w:pPr>
        <w:pStyle w:val="AppendixHeading1"/>
        <w:rPr>
          <w:noProof w:val="0"/>
        </w:rPr>
      </w:pPr>
      <w:bookmarkStart w:id="1064" w:name="_Toc345074693"/>
      <w:r w:rsidRPr="003651D9">
        <w:rPr>
          <w:noProof w:val="0"/>
        </w:rPr>
        <w:t>Volume 2 Namespace Additions</w:t>
      </w:r>
      <w:bookmarkEnd w:id="1064"/>
    </w:p>
    <w:p w14:paraId="7EF25971" w14:textId="77777777" w:rsidR="00C57C6C" w:rsidRPr="003651D9" w:rsidRDefault="00C57C6C" w:rsidP="00C57C6C">
      <w:pPr>
        <w:pStyle w:val="EditorInstructions"/>
      </w:pPr>
      <w:r w:rsidRPr="003651D9">
        <w:t xml:space="preserve">Add the following terms </w:t>
      </w:r>
      <w:r w:rsidRPr="003651D9">
        <w:rPr>
          <w:iCs w:val="0"/>
        </w:rPr>
        <w:t>to the IHE General Introduction Appendix G</w:t>
      </w:r>
      <w:r w:rsidRPr="003651D9">
        <w:t>:</w:t>
      </w:r>
    </w:p>
    <w:p w14:paraId="325E3844"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63A1580D" w14:textId="77777777" w:rsidR="00C57C6C" w:rsidRPr="003651D9" w:rsidRDefault="00C57C6C" w:rsidP="00C57C6C">
      <w:pPr>
        <w:pStyle w:val="Corpodeltesto"/>
      </w:pPr>
    </w:p>
    <w:p w14:paraId="3FBBD246" w14:textId="77777777" w:rsidR="00C57C6C" w:rsidRPr="003651D9" w:rsidRDefault="00C57C6C" w:rsidP="00C57C6C">
      <w:pPr>
        <w:pStyle w:val="Corpodeltesto"/>
      </w:pPr>
    </w:p>
    <w:p w14:paraId="237EA252" w14:textId="77777777" w:rsidR="00C57C6C" w:rsidRPr="003651D9" w:rsidRDefault="00C57C6C" w:rsidP="00C57C6C">
      <w:pPr>
        <w:pStyle w:val="Corpodeltesto"/>
      </w:pPr>
    </w:p>
    <w:p w14:paraId="4C25E3ED" w14:textId="77777777" w:rsidR="00C57C6C" w:rsidRPr="003651D9" w:rsidRDefault="00C57C6C" w:rsidP="00C57C6C">
      <w:pPr>
        <w:pStyle w:val="PartTitle"/>
      </w:pPr>
      <w:bookmarkStart w:id="1065" w:name="_Toc345074694"/>
      <w:r w:rsidRPr="003651D9">
        <w:lastRenderedPageBreak/>
        <w:t>Volume 3 – Content Modules</w:t>
      </w:r>
      <w:bookmarkEnd w:id="1065"/>
    </w:p>
    <w:p w14:paraId="64A5E784" w14:textId="77777777" w:rsidR="00C57C6C" w:rsidRPr="003651D9" w:rsidRDefault="00C57C6C" w:rsidP="00C57C6C">
      <w:pPr>
        <w:pStyle w:val="AuthorInstructions"/>
      </w:pPr>
      <w:r w:rsidRPr="003651D9">
        <w:t xml:space="preserve">&lt;The current version of the supplement template only addresses HL7 v3 CDA Content Modules. All CDA Content Modules will go in Section 6 of Volume 3 of each domain’s Technical Framework document. In the future, this supplement template may have additional sections for DICOM Content Modules (section 7 of Volume 3) and other types of Content Modules (section 8, etc., of Volume 3). </w:t>
      </w:r>
    </w:p>
    <w:p w14:paraId="4BAFACC9" w14:textId="77777777" w:rsidR="00C57C6C" w:rsidRPr="003651D9" w:rsidRDefault="00C57C6C" w:rsidP="00C57C6C">
      <w:pPr>
        <w:pStyle w:val="AuthorInstructions"/>
      </w:pPr>
      <w:r w:rsidRPr="003651D9">
        <w:t>&lt;Please note that prior to the release of the new template set, some domains may have defined CDA Content Modules in Volume 2 (e.g., PCC); however, going forward CDA Content Modules will be defined in Volume 3</w:t>
      </w:r>
      <w:proofErr w:type="gramStart"/>
      <w:r w:rsidRPr="003651D9">
        <w:t>.&gt;</w:t>
      </w:r>
      <w:proofErr w:type="gramEnd"/>
    </w:p>
    <w:p w14:paraId="2D848232" w14:textId="77777777" w:rsidR="00C57C6C" w:rsidRPr="003651D9" w:rsidRDefault="00C57C6C" w:rsidP="00C57C6C">
      <w:pPr>
        <w:pStyle w:val="Titolo1"/>
        <w:numPr>
          <w:ilvl w:val="0"/>
          <w:numId w:val="0"/>
        </w:numPr>
        <w:ind w:left="432" w:hanging="432"/>
        <w:rPr>
          <w:noProof w:val="0"/>
        </w:rPr>
      </w:pPr>
      <w:bookmarkStart w:id="1066" w:name="_Toc345074695"/>
      <w:r w:rsidRPr="003651D9">
        <w:rPr>
          <w:noProof w:val="0"/>
        </w:rPr>
        <w:lastRenderedPageBreak/>
        <w:t>5.</w:t>
      </w:r>
      <w:r>
        <w:rPr>
          <w:noProof w:val="0"/>
        </w:rPr>
        <w:t xml:space="preserve"> </w:t>
      </w:r>
      <w:r w:rsidRPr="003651D9">
        <w:rPr>
          <w:noProof w:val="0"/>
        </w:rPr>
        <w:t>Namespaces and Vocabularies</w:t>
      </w:r>
      <w:bookmarkEnd w:id="1066"/>
    </w:p>
    <w:p w14:paraId="4F839693" w14:textId="77777777" w:rsidR="00C57C6C" w:rsidRPr="003651D9" w:rsidRDefault="00C57C6C" w:rsidP="00C57C6C">
      <w:pPr>
        <w:pStyle w:val="EditorInstructions"/>
      </w:pPr>
      <w:r w:rsidRPr="003651D9">
        <w:t>Add to section 5 Namespaces and Vocabularies</w:t>
      </w:r>
      <w:bookmarkStart w:id="1067" w:name="_IHEActCode_Vocabulary"/>
      <w:bookmarkStart w:id="1068" w:name="_IHERoleCode_Vocabulary"/>
      <w:bookmarkEnd w:id="1067"/>
      <w:bookmarkEnd w:id="1068"/>
    </w:p>
    <w:p w14:paraId="06345A26" w14:textId="77777777" w:rsidR="00C57C6C" w:rsidRPr="003651D9" w:rsidRDefault="00C57C6C" w:rsidP="00C57C6C">
      <w:pPr>
        <w:pStyle w:val="AuthorInstructions"/>
      </w:pPr>
      <w:r w:rsidRPr="003651D9">
        <w:t>&lt;Note that the code systems already defined in the Technical Framework of this domain may (but not required) be replicated here just to aid in the supplement review as a standalone document. Also note that the Section 5 table numbers and names are already defined in the TF Vol</w:t>
      </w:r>
      <w:r>
        <w:t>ume</w:t>
      </w:r>
      <w:r w:rsidRPr="003651D9">
        <w:t xml:space="preserve"> 3</w:t>
      </w:r>
      <w:proofErr w:type="gramStart"/>
      <w:r w:rsidRPr="003651D9">
        <w:t>.&gt;</w:t>
      </w:r>
      <w:proofErr w:type="gramEnd"/>
    </w:p>
    <w:p w14:paraId="217327FE" w14:textId="77777777" w:rsidR="00C57C6C" w:rsidRPr="003651D9" w:rsidRDefault="00C57C6C" w:rsidP="00C57C6C">
      <w:pPr>
        <w:pStyle w:val="Corpodeltesto"/>
      </w:pPr>
    </w:p>
    <w:tbl>
      <w:tblPr>
        <w:tblW w:w="44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53"/>
        <w:gridCol w:w="2210"/>
        <w:gridCol w:w="4503"/>
      </w:tblGrid>
      <w:tr w:rsidR="00C57C6C" w:rsidRPr="003651D9" w14:paraId="50C3E3C4" w14:textId="77777777" w:rsidTr="00036042">
        <w:trPr>
          <w:tblHeader/>
          <w:jc w:val="center"/>
        </w:trPr>
        <w:tc>
          <w:tcPr>
            <w:tcW w:w="1853" w:type="dxa"/>
            <w:shd w:val="clear" w:color="auto" w:fill="D9D9D9"/>
          </w:tcPr>
          <w:p w14:paraId="59D1F9FD" w14:textId="77777777" w:rsidR="00C57C6C" w:rsidRPr="003651D9" w:rsidRDefault="00C57C6C" w:rsidP="00036042">
            <w:pPr>
              <w:pStyle w:val="TableEntryHeader"/>
              <w:rPr>
                <w:rFonts w:eastAsia="Arial Unicode MS"/>
              </w:rPr>
            </w:pPr>
            <w:proofErr w:type="spellStart"/>
            <w:proofErr w:type="gramStart"/>
            <w:r w:rsidRPr="003651D9">
              <w:t>codeSystem</w:t>
            </w:r>
            <w:proofErr w:type="spellEnd"/>
            <w:proofErr w:type="gramEnd"/>
            <w:r w:rsidRPr="003651D9">
              <w:t xml:space="preserve"> </w:t>
            </w:r>
          </w:p>
        </w:tc>
        <w:tc>
          <w:tcPr>
            <w:tcW w:w="2210" w:type="dxa"/>
            <w:shd w:val="clear" w:color="auto" w:fill="D9D9D9"/>
          </w:tcPr>
          <w:p w14:paraId="67703A05" w14:textId="77777777" w:rsidR="00C57C6C" w:rsidRPr="003651D9" w:rsidRDefault="00C57C6C" w:rsidP="00036042">
            <w:pPr>
              <w:pStyle w:val="TableEntryHeader"/>
              <w:rPr>
                <w:rFonts w:eastAsia="Arial Unicode MS"/>
              </w:rPr>
            </w:pPr>
            <w:proofErr w:type="spellStart"/>
            <w:proofErr w:type="gramStart"/>
            <w:r w:rsidRPr="003651D9">
              <w:t>codeSystemName</w:t>
            </w:r>
            <w:proofErr w:type="spellEnd"/>
            <w:proofErr w:type="gramEnd"/>
            <w:r w:rsidRPr="003651D9">
              <w:t xml:space="preserve"> </w:t>
            </w:r>
          </w:p>
        </w:tc>
        <w:tc>
          <w:tcPr>
            <w:tcW w:w="4503" w:type="dxa"/>
            <w:shd w:val="clear" w:color="auto" w:fill="D9D9D9"/>
          </w:tcPr>
          <w:p w14:paraId="576ECD39"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C0555A0" w14:textId="77777777" w:rsidTr="00036042">
        <w:trPr>
          <w:jc w:val="center"/>
        </w:trPr>
        <w:tc>
          <w:tcPr>
            <w:tcW w:w="1853" w:type="dxa"/>
            <w:shd w:val="clear" w:color="auto" w:fill="auto"/>
          </w:tcPr>
          <w:p w14:paraId="0605AACD"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227630B9"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2B37F02A"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r w:rsidR="00C57C6C" w:rsidRPr="003651D9" w14:paraId="5BF1BAB1" w14:textId="77777777" w:rsidTr="00036042">
        <w:trPr>
          <w:jc w:val="center"/>
        </w:trPr>
        <w:tc>
          <w:tcPr>
            <w:tcW w:w="1853" w:type="dxa"/>
            <w:shd w:val="clear" w:color="auto" w:fill="auto"/>
          </w:tcPr>
          <w:p w14:paraId="13B290DA"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446BB7BD"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73749E81"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r w:rsidR="00C57C6C" w:rsidRPr="003651D9" w14:paraId="5B064A23" w14:textId="77777777" w:rsidTr="00036042">
        <w:trPr>
          <w:jc w:val="center"/>
        </w:trPr>
        <w:tc>
          <w:tcPr>
            <w:tcW w:w="1853" w:type="dxa"/>
            <w:shd w:val="clear" w:color="auto" w:fill="auto"/>
          </w:tcPr>
          <w:p w14:paraId="6393EDA4"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spellStart"/>
            <w:proofErr w:type="gramStart"/>
            <w:r w:rsidRPr="003651D9">
              <w:t>oid</w:t>
            </w:r>
            <w:proofErr w:type="spellEnd"/>
            <w:proofErr w:type="gramEnd"/>
            <w:r w:rsidRPr="003651D9">
              <w:t xml:space="preserve"> or </w:t>
            </w:r>
            <w:proofErr w:type="spellStart"/>
            <w:r w:rsidRPr="003651D9">
              <w:t>uid</w:t>
            </w:r>
            <w:proofErr w:type="spellEnd"/>
            <w:r w:rsidRPr="003651D9">
              <w:t xml:space="preserve">&gt; </w:t>
            </w:r>
          </w:p>
        </w:tc>
        <w:tc>
          <w:tcPr>
            <w:tcW w:w="2210" w:type="dxa"/>
            <w:shd w:val="clear" w:color="auto" w:fill="auto"/>
          </w:tcPr>
          <w:p w14:paraId="3D10A88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code</w:t>
            </w:r>
            <w:proofErr w:type="gramEnd"/>
            <w:r w:rsidRPr="003651D9">
              <w:t xml:space="preserve"> system name&gt; </w:t>
            </w:r>
          </w:p>
        </w:tc>
        <w:tc>
          <w:tcPr>
            <w:tcW w:w="4503" w:type="dxa"/>
            <w:shd w:val="clear" w:color="auto" w:fill="auto"/>
          </w:tcPr>
          <w:p w14:paraId="431D6DB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description or pointer to more detailed description&gt; </w:t>
            </w:r>
          </w:p>
        </w:tc>
      </w:tr>
    </w:tbl>
    <w:p w14:paraId="1B56FFF4" w14:textId="77777777" w:rsidR="00C57C6C" w:rsidRPr="003651D9" w:rsidRDefault="00C57C6C" w:rsidP="00C57C6C">
      <w:pPr>
        <w:pStyle w:val="Corpodeltesto"/>
      </w:pPr>
    </w:p>
    <w:p w14:paraId="73A5E1F2" w14:textId="77777777" w:rsidR="00C57C6C" w:rsidRPr="003651D9" w:rsidRDefault="00C57C6C" w:rsidP="00C57C6C">
      <w:pPr>
        <w:pStyle w:val="EditorInstructions"/>
      </w:pPr>
      <w:r w:rsidRPr="003651D9">
        <w:t>Add to section 5.1.1 IHE Format Codes</w:t>
      </w:r>
    </w:p>
    <w:p w14:paraId="3DD9E47F" w14:textId="77777777" w:rsidR="00C57C6C" w:rsidRPr="003651D9" w:rsidRDefault="00C57C6C" w:rsidP="00C57C6C">
      <w:pPr>
        <w:pStyle w:val="Corpodeltesto"/>
        <w:rPr>
          <w:lang w:eastAsia="x-none"/>
        </w:rPr>
      </w:pPr>
    </w:p>
    <w:tbl>
      <w:tblPr>
        <w:tblW w:w="49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660"/>
        <w:gridCol w:w="2078"/>
        <w:gridCol w:w="1891"/>
        <w:gridCol w:w="1948"/>
      </w:tblGrid>
      <w:tr w:rsidR="00C57C6C" w:rsidRPr="003651D9" w14:paraId="176E06E4" w14:textId="77777777" w:rsidTr="00036042">
        <w:trPr>
          <w:tblHeader/>
          <w:jc w:val="center"/>
        </w:trPr>
        <w:tc>
          <w:tcPr>
            <w:tcW w:w="3655" w:type="dxa"/>
            <w:shd w:val="clear" w:color="auto" w:fill="D9D9D9"/>
          </w:tcPr>
          <w:p w14:paraId="6B1F9F0C" w14:textId="77777777" w:rsidR="00C57C6C" w:rsidRPr="003651D9" w:rsidRDefault="00C57C6C" w:rsidP="00036042">
            <w:pPr>
              <w:pStyle w:val="TableEntryHeader"/>
              <w:rPr>
                <w:rFonts w:eastAsia="Arial Unicode MS"/>
              </w:rPr>
            </w:pPr>
            <w:r w:rsidRPr="003651D9">
              <w:t xml:space="preserve">Profile </w:t>
            </w:r>
          </w:p>
        </w:tc>
        <w:tc>
          <w:tcPr>
            <w:tcW w:w="2075" w:type="dxa"/>
            <w:shd w:val="clear" w:color="auto" w:fill="D9D9D9"/>
          </w:tcPr>
          <w:p w14:paraId="37257111" w14:textId="77777777" w:rsidR="00C57C6C" w:rsidRPr="003651D9" w:rsidRDefault="00C57C6C" w:rsidP="00036042">
            <w:pPr>
              <w:pStyle w:val="TableEntryHeader"/>
              <w:rPr>
                <w:rFonts w:eastAsia="Arial Unicode MS"/>
              </w:rPr>
            </w:pPr>
            <w:r w:rsidRPr="003651D9">
              <w:t>Format Code</w:t>
            </w:r>
          </w:p>
        </w:tc>
        <w:tc>
          <w:tcPr>
            <w:tcW w:w="1888" w:type="dxa"/>
            <w:shd w:val="clear" w:color="auto" w:fill="D9D9D9"/>
          </w:tcPr>
          <w:p w14:paraId="326F6D9F" w14:textId="77777777" w:rsidR="00C57C6C" w:rsidRPr="003651D9" w:rsidRDefault="00C57C6C" w:rsidP="00036042">
            <w:pPr>
              <w:pStyle w:val="TableEntryHeader"/>
              <w:rPr>
                <w:rFonts w:eastAsia="Arial Unicode MS"/>
              </w:rPr>
            </w:pPr>
            <w:r w:rsidRPr="003651D9">
              <w:t>Media Type</w:t>
            </w:r>
          </w:p>
        </w:tc>
        <w:tc>
          <w:tcPr>
            <w:tcW w:w="1945" w:type="dxa"/>
            <w:shd w:val="clear" w:color="auto" w:fill="D9D9D9"/>
          </w:tcPr>
          <w:p w14:paraId="77CD3B6F" w14:textId="77777777" w:rsidR="00C57C6C" w:rsidRPr="003651D9" w:rsidRDefault="00C57C6C" w:rsidP="00036042">
            <w:pPr>
              <w:pStyle w:val="TableEntryHeader"/>
              <w:rPr>
                <w:rFonts w:eastAsia="Arial Unicode MS"/>
              </w:rPr>
            </w:pPr>
            <w:r w:rsidRPr="003651D9">
              <w:t xml:space="preserve">Template ID </w:t>
            </w:r>
          </w:p>
        </w:tc>
      </w:tr>
      <w:tr w:rsidR="00C57C6C" w:rsidRPr="003651D9" w14:paraId="71CB0DA3" w14:textId="77777777" w:rsidTr="00036042">
        <w:trPr>
          <w:jc w:val="center"/>
        </w:trPr>
        <w:tc>
          <w:tcPr>
            <w:tcW w:w="3655" w:type="dxa"/>
            <w:shd w:val="clear" w:color="auto" w:fill="auto"/>
          </w:tcPr>
          <w:p w14:paraId="730B0C27" w14:textId="77777777" w:rsidR="00C57C6C" w:rsidRPr="003651D9" w:rsidRDefault="00C57C6C" w:rsidP="00036042">
            <w:pPr>
              <w:pStyle w:val="TableEntry"/>
              <w:rPr>
                <w:rFonts w:eastAsia="Arial Unicode MS"/>
              </w:rPr>
            </w:pPr>
            <w:r w:rsidRPr="003651D9">
              <w:rPr>
                <w:rFonts w:eastAsia="Arial Unicode MS"/>
              </w:rPr>
              <w:t>&lt;Profile name (profile acronym)&gt;</w:t>
            </w:r>
          </w:p>
        </w:tc>
        <w:tc>
          <w:tcPr>
            <w:tcW w:w="2075" w:type="dxa"/>
            <w:shd w:val="clear" w:color="auto" w:fill="auto"/>
          </w:tcPr>
          <w:p w14:paraId="09DE1E45" w14:textId="77777777" w:rsidR="00C57C6C" w:rsidRPr="003651D9" w:rsidRDefault="00C57C6C" w:rsidP="00036042">
            <w:pPr>
              <w:pStyle w:val="TableEntry"/>
              <w:rPr>
                <w:rFonts w:eastAsia="Arial Unicode MS"/>
              </w:rPr>
            </w:pPr>
            <w:r w:rsidRPr="003651D9">
              <w:rPr>
                <w:rFonts w:eastAsia="Arial Unicode MS"/>
              </w:rPr>
              <w:t>&lt;</w:t>
            </w:r>
            <w:proofErr w:type="spellStart"/>
            <w:proofErr w:type="gramStart"/>
            <w:r w:rsidRPr="003651D9">
              <w:rPr>
                <w:rFonts w:eastAsia="Arial Unicode MS"/>
              </w:rPr>
              <w:t>urn:ihe</w:t>
            </w:r>
            <w:proofErr w:type="spellEnd"/>
            <w:proofErr w:type="gramEnd"/>
            <w:r w:rsidRPr="003651D9">
              <w:rPr>
                <w:rFonts w:eastAsia="Arial Unicode MS"/>
              </w:rPr>
              <w:t>: &gt;</w:t>
            </w:r>
          </w:p>
        </w:tc>
        <w:tc>
          <w:tcPr>
            <w:tcW w:w="1888" w:type="dxa"/>
            <w:shd w:val="clear" w:color="auto" w:fill="auto"/>
          </w:tcPr>
          <w:p w14:paraId="293BF856" w14:textId="77777777" w:rsidR="00C57C6C" w:rsidRPr="003651D9" w:rsidRDefault="00C57C6C" w:rsidP="00036042">
            <w:pPr>
              <w:pStyle w:val="TableEntry"/>
              <w:rPr>
                <w:rFonts w:eastAsia="Arial Unicode MS"/>
              </w:rPr>
            </w:pPr>
          </w:p>
        </w:tc>
        <w:tc>
          <w:tcPr>
            <w:tcW w:w="1945" w:type="dxa"/>
            <w:shd w:val="clear" w:color="auto" w:fill="auto"/>
          </w:tcPr>
          <w:p w14:paraId="7CB2C8B7" w14:textId="77777777" w:rsidR="00C57C6C" w:rsidRPr="003651D9" w:rsidRDefault="00C57C6C" w:rsidP="00036042">
            <w:pPr>
              <w:pStyle w:val="TableEntry"/>
              <w:rPr>
                <w:rFonts w:eastAsia="Arial Unicode MS"/>
              </w:rPr>
            </w:pPr>
            <w:r w:rsidRPr="003651D9">
              <w:rPr>
                <w:rFonts w:eastAsia="Arial Unicode MS"/>
              </w:rPr>
              <w:t>&lt;</w:t>
            </w:r>
            <w:proofErr w:type="spellStart"/>
            <w:proofErr w:type="gramStart"/>
            <w:r w:rsidRPr="003651D9">
              <w:rPr>
                <w:rFonts w:eastAsia="Arial Unicode MS"/>
              </w:rPr>
              <w:t>oids</w:t>
            </w:r>
            <w:proofErr w:type="spellEnd"/>
            <w:proofErr w:type="gramEnd"/>
            <w:r w:rsidRPr="003651D9">
              <w:rPr>
                <w:rFonts w:eastAsia="Arial Unicode MS"/>
              </w:rPr>
              <w:t>&gt;</w:t>
            </w:r>
          </w:p>
        </w:tc>
      </w:tr>
      <w:tr w:rsidR="00C57C6C" w:rsidRPr="003651D9" w14:paraId="4BE13562" w14:textId="77777777" w:rsidTr="00036042">
        <w:trPr>
          <w:jc w:val="center"/>
        </w:trPr>
        <w:tc>
          <w:tcPr>
            <w:tcW w:w="3655" w:type="dxa"/>
            <w:shd w:val="clear" w:color="auto" w:fill="auto"/>
          </w:tcPr>
          <w:p w14:paraId="15D71B7B" w14:textId="77777777" w:rsidR="00C57C6C" w:rsidRPr="003651D9" w:rsidRDefault="00C57C6C" w:rsidP="00036042">
            <w:pPr>
              <w:pStyle w:val="TableEntry"/>
              <w:rPr>
                <w:rFonts w:eastAsia="Arial Unicode MS"/>
              </w:rPr>
            </w:pPr>
          </w:p>
        </w:tc>
        <w:tc>
          <w:tcPr>
            <w:tcW w:w="2075" w:type="dxa"/>
            <w:shd w:val="clear" w:color="auto" w:fill="auto"/>
          </w:tcPr>
          <w:p w14:paraId="7845FB7F" w14:textId="77777777" w:rsidR="00C57C6C" w:rsidRPr="003651D9" w:rsidRDefault="00C57C6C" w:rsidP="00036042">
            <w:pPr>
              <w:pStyle w:val="TableEntry"/>
              <w:rPr>
                <w:rFonts w:eastAsia="Arial Unicode MS"/>
              </w:rPr>
            </w:pPr>
          </w:p>
        </w:tc>
        <w:tc>
          <w:tcPr>
            <w:tcW w:w="1888" w:type="dxa"/>
            <w:shd w:val="clear" w:color="auto" w:fill="auto"/>
          </w:tcPr>
          <w:p w14:paraId="2FCE31B9" w14:textId="77777777" w:rsidR="00C57C6C" w:rsidRPr="003651D9" w:rsidRDefault="00C57C6C" w:rsidP="00036042">
            <w:pPr>
              <w:pStyle w:val="TableEntry"/>
              <w:rPr>
                <w:rFonts w:eastAsia="Arial Unicode MS"/>
              </w:rPr>
            </w:pPr>
          </w:p>
        </w:tc>
        <w:tc>
          <w:tcPr>
            <w:tcW w:w="1945" w:type="dxa"/>
            <w:shd w:val="clear" w:color="auto" w:fill="auto"/>
          </w:tcPr>
          <w:p w14:paraId="14563FFB" w14:textId="77777777" w:rsidR="00C57C6C" w:rsidRPr="003651D9" w:rsidRDefault="00C57C6C" w:rsidP="00036042">
            <w:pPr>
              <w:pStyle w:val="TableEntry"/>
              <w:rPr>
                <w:rFonts w:eastAsia="Arial Unicode MS"/>
              </w:rPr>
            </w:pPr>
          </w:p>
        </w:tc>
      </w:tr>
      <w:tr w:rsidR="00C57C6C" w:rsidRPr="003651D9" w14:paraId="05D9C72F" w14:textId="77777777" w:rsidTr="00036042">
        <w:trPr>
          <w:jc w:val="center"/>
        </w:trPr>
        <w:tc>
          <w:tcPr>
            <w:tcW w:w="3655" w:type="dxa"/>
            <w:shd w:val="clear" w:color="auto" w:fill="auto"/>
          </w:tcPr>
          <w:p w14:paraId="19C9C918" w14:textId="77777777" w:rsidR="00C57C6C" w:rsidRPr="003651D9" w:rsidRDefault="00C57C6C" w:rsidP="00036042">
            <w:pPr>
              <w:pStyle w:val="TableEntry"/>
              <w:rPr>
                <w:rFonts w:eastAsia="Arial Unicode MS"/>
              </w:rPr>
            </w:pPr>
          </w:p>
        </w:tc>
        <w:tc>
          <w:tcPr>
            <w:tcW w:w="2075" w:type="dxa"/>
            <w:shd w:val="clear" w:color="auto" w:fill="auto"/>
          </w:tcPr>
          <w:p w14:paraId="6D34650C" w14:textId="77777777" w:rsidR="00C57C6C" w:rsidRPr="003651D9" w:rsidRDefault="00C57C6C" w:rsidP="00036042">
            <w:pPr>
              <w:pStyle w:val="TableEntry"/>
              <w:rPr>
                <w:rFonts w:eastAsia="Arial Unicode MS"/>
              </w:rPr>
            </w:pPr>
          </w:p>
        </w:tc>
        <w:tc>
          <w:tcPr>
            <w:tcW w:w="1888" w:type="dxa"/>
            <w:shd w:val="clear" w:color="auto" w:fill="auto"/>
          </w:tcPr>
          <w:p w14:paraId="0E157A91" w14:textId="77777777" w:rsidR="00C57C6C" w:rsidRPr="003651D9" w:rsidRDefault="00C57C6C" w:rsidP="00036042">
            <w:pPr>
              <w:pStyle w:val="TableEntry"/>
              <w:rPr>
                <w:rFonts w:eastAsia="Arial Unicode MS"/>
              </w:rPr>
            </w:pPr>
          </w:p>
        </w:tc>
        <w:tc>
          <w:tcPr>
            <w:tcW w:w="1945" w:type="dxa"/>
            <w:shd w:val="clear" w:color="auto" w:fill="auto"/>
          </w:tcPr>
          <w:p w14:paraId="690BD43B" w14:textId="77777777" w:rsidR="00C57C6C" w:rsidRPr="003651D9" w:rsidRDefault="00C57C6C" w:rsidP="00036042">
            <w:pPr>
              <w:pStyle w:val="TableEntry"/>
              <w:rPr>
                <w:rFonts w:eastAsia="Arial Unicode MS"/>
              </w:rPr>
            </w:pPr>
          </w:p>
        </w:tc>
      </w:tr>
    </w:tbl>
    <w:p w14:paraId="0EBB1132" w14:textId="77777777" w:rsidR="00C57C6C" w:rsidRPr="003651D9" w:rsidRDefault="00C57C6C" w:rsidP="00C57C6C">
      <w:pPr>
        <w:pStyle w:val="Corpodeltesto"/>
      </w:pPr>
    </w:p>
    <w:p w14:paraId="398F6AB4" w14:textId="77777777" w:rsidR="00C57C6C" w:rsidRPr="003651D9" w:rsidRDefault="00C57C6C" w:rsidP="00C57C6C">
      <w:pPr>
        <w:pStyle w:val="EditorInstructions"/>
      </w:pPr>
      <w:r w:rsidRPr="003651D9">
        <w:t xml:space="preserve">Add to section 5.1.2 IHE </w:t>
      </w:r>
      <w:proofErr w:type="spellStart"/>
      <w:r w:rsidRPr="003651D9">
        <w:t>ActCode</w:t>
      </w:r>
      <w:proofErr w:type="spellEnd"/>
      <w:r w:rsidRPr="003651D9">
        <w:t xml:space="preserve"> Vocabulary</w:t>
      </w:r>
    </w:p>
    <w:p w14:paraId="4DFD566E" w14:textId="77777777" w:rsidR="00C57C6C" w:rsidRPr="003651D9" w:rsidRDefault="00C57C6C" w:rsidP="00C57C6C">
      <w:pPr>
        <w:pStyle w:val="Corpodeltesto"/>
      </w:pPr>
    </w:p>
    <w:tbl>
      <w:tblPr>
        <w:tblW w:w="41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422"/>
        <w:gridCol w:w="6484"/>
      </w:tblGrid>
      <w:tr w:rsidR="00C57C6C" w:rsidRPr="003651D9" w14:paraId="7F1C00FE" w14:textId="77777777" w:rsidTr="00036042">
        <w:trPr>
          <w:jc w:val="center"/>
        </w:trPr>
        <w:tc>
          <w:tcPr>
            <w:tcW w:w="1420" w:type="dxa"/>
            <w:shd w:val="clear" w:color="auto" w:fill="D9D9D9"/>
          </w:tcPr>
          <w:p w14:paraId="0AE9880A" w14:textId="77777777" w:rsidR="00C57C6C" w:rsidRPr="003651D9" w:rsidRDefault="00C57C6C" w:rsidP="00036042">
            <w:pPr>
              <w:pStyle w:val="TableEntryHeader"/>
              <w:rPr>
                <w:rFonts w:eastAsia="Arial Unicode MS"/>
              </w:rPr>
            </w:pPr>
            <w:r w:rsidRPr="003651D9">
              <w:t xml:space="preserve">Code </w:t>
            </w:r>
          </w:p>
        </w:tc>
        <w:tc>
          <w:tcPr>
            <w:tcW w:w="6474" w:type="dxa"/>
            <w:shd w:val="clear" w:color="auto" w:fill="D9D9D9"/>
          </w:tcPr>
          <w:p w14:paraId="3C14A573"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1BC62D6D" w14:textId="77777777" w:rsidTr="00036042">
        <w:trPr>
          <w:jc w:val="center"/>
        </w:trPr>
        <w:tc>
          <w:tcPr>
            <w:tcW w:w="1420" w:type="dxa"/>
            <w:shd w:val="clear" w:color="auto" w:fill="auto"/>
          </w:tcPr>
          <w:p w14:paraId="705F16C4"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0AF95F3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r w:rsidR="00C57C6C" w:rsidRPr="003651D9" w14:paraId="2DDEE9AA" w14:textId="77777777" w:rsidTr="00036042">
        <w:trPr>
          <w:jc w:val="center"/>
        </w:trPr>
        <w:tc>
          <w:tcPr>
            <w:tcW w:w="1420" w:type="dxa"/>
            <w:shd w:val="clear" w:color="auto" w:fill="auto"/>
          </w:tcPr>
          <w:p w14:paraId="1CC978C7"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782B3D63"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r w:rsidR="00C57C6C" w:rsidRPr="003651D9" w14:paraId="14C4E540" w14:textId="77777777" w:rsidTr="00036042">
        <w:trPr>
          <w:jc w:val="center"/>
        </w:trPr>
        <w:tc>
          <w:tcPr>
            <w:tcW w:w="1420" w:type="dxa"/>
            <w:shd w:val="clear" w:color="auto" w:fill="auto"/>
          </w:tcPr>
          <w:p w14:paraId="5BB6EB68" w14:textId="77777777" w:rsidR="00C57C6C" w:rsidRPr="003651D9" w:rsidRDefault="00C57C6C" w:rsidP="00036042">
            <w:pPr>
              <w:pStyle w:val="TableEntry"/>
              <w:rPr>
                <w:rFonts w:ascii="Arial Unicode MS" w:eastAsia="Arial Unicode MS" w:hAnsi="Arial Unicode MS" w:cs="Arial Unicode MS"/>
                <w:sz w:val="24"/>
              </w:rPr>
            </w:pPr>
            <w:r w:rsidRPr="003651D9">
              <w:t>&lt;Code name&gt;</w:t>
            </w:r>
          </w:p>
        </w:tc>
        <w:tc>
          <w:tcPr>
            <w:tcW w:w="6474" w:type="dxa"/>
            <w:shd w:val="clear" w:color="auto" w:fill="auto"/>
          </w:tcPr>
          <w:p w14:paraId="1371EE0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short</w:t>
            </w:r>
            <w:proofErr w:type="gramEnd"/>
            <w:r w:rsidRPr="003651D9">
              <w:t xml:space="preserve"> one sentence description or reference to longer description (not preferred)&gt; </w:t>
            </w:r>
          </w:p>
        </w:tc>
      </w:tr>
    </w:tbl>
    <w:p w14:paraId="609B7AE6" w14:textId="77777777" w:rsidR="00C57C6C" w:rsidRPr="003651D9" w:rsidRDefault="00C57C6C" w:rsidP="00C57C6C">
      <w:pPr>
        <w:pStyle w:val="Corpodeltesto"/>
      </w:pPr>
    </w:p>
    <w:p w14:paraId="47C6C1AA" w14:textId="77777777" w:rsidR="00C57C6C" w:rsidRPr="003651D9" w:rsidRDefault="00C57C6C" w:rsidP="00C57C6C">
      <w:pPr>
        <w:pStyle w:val="EditorInstructions"/>
      </w:pPr>
      <w:r w:rsidRPr="003651D9">
        <w:t xml:space="preserve">Add to section 5.1.3 IHE </w:t>
      </w:r>
      <w:proofErr w:type="spellStart"/>
      <w:r w:rsidRPr="003651D9">
        <w:t>RoleCode</w:t>
      </w:r>
      <w:proofErr w:type="spellEnd"/>
      <w:r w:rsidRPr="003651D9">
        <w:t xml:space="preserve"> Vocabulary</w:t>
      </w:r>
    </w:p>
    <w:p w14:paraId="2F00771E" w14:textId="77777777" w:rsidR="00C57C6C" w:rsidRPr="003651D9" w:rsidRDefault="00C57C6C" w:rsidP="00C57C6C">
      <w:pPr>
        <w:pStyle w:val="Corpodeltesto"/>
      </w:pPr>
    </w:p>
    <w:tbl>
      <w:tblPr>
        <w:tblW w:w="40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17"/>
        <w:gridCol w:w="6089"/>
      </w:tblGrid>
      <w:tr w:rsidR="00C57C6C" w:rsidRPr="003651D9" w14:paraId="3231383B" w14:textId="77777777" w:rsidTr="00036042">
        <w:trPr>
          <w:tblHeader/>
          <w:jc w:val="center"/>
        </w:trPr>
        <w:tc>
          <w:tcPr>
            <w:tcW w:w="1715" w:type="dxa"/>
            <w:shd w:val="clear" w:color="auto" w:fill="D9D9D9"/>
          </w:tcPr>
          <w:p w14:paraId="3FE68401" w14:textId="77777777" w:rsidR="00C57C6C" w:rsidRPr="003651D9" w:rsidRDefault="00C57C6C" w:rsidP="00036042">
            <w:pPr>
              <w:pStyle w:val="TableEntryHeader"/>
              <w:rPr>
                <w:rFonts w:eastAsia="Arial Unicode MS"/>
              </w:rPr>
            </w:pPr>
            <w:r w:rsidRPr="003651D9">
              <w:t xml:space="preserve">Code </w:t>
            </w:r>
          </w:p>
        </w:tc>
        <w:tc>
          <w:tcPr>
            <w:tcW w:w="6080" w:type="dxa"/>
            <w:shd w:val="clear" w:color="auto" w:fill="D9D9D9"/>
          </w:tcPr>
          <w:p w14:paraId="0962E67E" w14:textId="77777777" w:rsidR="00C57C6C" w:rsidRPr="003651D9" w:rsidRDefault="00C57C6C" w:rsidP="00036042">
            <w:pPr>
              <w:pStyle w:val="TableEntryHeader"/>
              <w:rPr>
                <w:rFonts w:eastAsia="Arial Unicode MS"/>
              </w:rPr>
            </w:pPr>
            <w:r w:rsidRPr="003651D9">
              <w:t xml:space="preserve">Description </w:t>
            </w:r>
          </w:p>
        </w:tc>
      </w:tr>
      <w:tr w:rsidR="00C57C6C" w:rsidRPr="003651D9" w14:paraId="5DE4A4A0" w14:textId="77777777" w:rsidTr="00036042">
        <w:trPr>
          <w:jc w:val="center"/>
        </w:trPr>
        <w:tc>
          <w:tcPr>
            <w:tcW w:w="1715" w:type="dxa"/>
            <w:shd w:val="clear" w:color="auto" w:fill="auto"/>
          </w:tcPr>
          <w:p w14:paraId="2546FBB6"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2F334B83"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r w:rsidR="00C57C6C" w:rsidRPr="003651D9" w14:paraId="6E35A4BE" w14:textId="77777777" w:rsidTr="00036042">
        <w:trPr>
          <w:jc w:val="center"/>
        </w:trPr>
        <w:tc>
          <w:tcPr>
            <w:tcW w:w="1715" w:type="dxa"/>
            <w:shd w:val="clear" w:color="auto" w:fill="auto"/>
          </w:tcPr>
          <w:p w14:paraId="278C6545"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5015C50F"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r w:rsidR="00C57C6C" w:rsidRPr="003651D9" w14:paraId="4932300A" w14:textId="77777777" w:rsidTr="00036042">
        <w:trPr>
          <w:jc w:val="center"/>
        </w:trPr>
        <w:tc>
          <w:tcPr>
            <w:tcW w:w="1715" w:type="dxa"/>
            <w:shd w:val="clear" w:color="auto" w:fill="auto"/>
          </w:tcPr>
          <w:p w14:paraId="1AFDF421" w14:textId="77777777" w:rsidR="00C57C6C" w:rsidRPr="003651D9" w:rsidRDefault="00C57C6C" w:rsidP="00036042">
            <w:pPr>
              <w:pStyle w:val="TableEntry"/>
              <w:rPr>
                <w:rFonts w:ascii="Arial Unicode MS" w:eastAsia="Arial Unicode MS" w:hAnsi="Arial Unicode MS" w:cs="Arial Unicode MS"/>
                <w:sz w:val="24"/>
              </w:rPr>
            </w:pPr>
            <w:r w:rsidRPr="003651D9">
              <w:t>&lt;</w:t>
            </w:r>
            <w:proofErr w:type="gramStart"/>
            <w:r w:rsidRPr="003651D9">
              <w:t>name</w:t>
            </w:r>
            <w:proofErr w:type="gramEnd"/>
            <w:r w:rsidRPr="003651D9">
              <w:t xml:space="preserve"> of role&gt;</w:t>
            </w:r>
          </w:p>
        </w:tc>
        <w:tc>
          <w:tcPr>
            <w:tcW w:w="6080" w:type="dxa"/>
            <w:shd w:val="clear" w:color="auto" w:fill="auto"/>
          </w:tcPr>
          <w:p w14:paraId="1B8B4712" w14:textId="77777777" w:rsidR="00C57C6C" w:rsidRPr="003651D9" w:rsidRDefault="00C57C6C" w:rsidP="00036042">
            <w:pPr>
              <w:pStyle w:val="TableEntry"/>
              <w:rPr>
                <w:rFonts w:ascii="Arial Unicode MS" w:eastAsia="Arial Unicode MS" w:hAnsi="Arial Unicode MS" w:cs="Arial Unicode MS"/>
                <w:sz w:val="24"/>
              </w:rPr>
            </w:pPr>
            <w:r w:rsidRPr="003651D9">
              <w:t>&lt;Short, one sentence description of role or reference to more info</w:t>
            </w:r>
            <w:proofErr w:type="gramStart"/>
            <w:r w:rsidRPr="003651D9">
              <w:t>.&gt;</w:t>
            </w:r>
            <w:proofErr w:type="gramEnd"/>
          </w:p>
        </w:tc>
      </w:tr>
    </w:tbl>
    <w:p w14:paraId="2569D9CF" w14:textId="77777777" w:rsidR="00C57C6C" w:rsidRPr="003651D9" w:rsidRDefault="00C57C6C" w:rsidP="00C57C6C">
      <w:pPr>
        <w:pStyle w:val="Titolo1"/>
        <w:numPr>
          <w:ilvl w:val="0"/>
          <w:numId w:val="0"/>
        </w:numPr>
        <w:ind w:left="432" w:hanging="432"/>
        <w:rPr>
          <w:noProof w:val="0"/>
        </w:rPr>
      </w:pPr>
      <w:bookmarkStart w:id="1069" w:name="_Toc345074696"/>
      <w:r w:rsidRPr="003651D9">
        <w:rPr>
          <w:noProof w:val="0"/>
        </w:rPr>
        <w:lastRenderedPageBreak/>
        <w:t>6.</w:t>
      </w:r>
      <w:r>
        <w:rPr>
          <w:noProof w:val="0"/>
        </w:rPr>
        <w:t xml:space="preserve"> </w:t>
      </w:r>
      <w:r w:rsidRPr="003651D9">
        <w:rPr>
          <w:noProof w:val="0"/>
        </w:rPr>
        <w:t>Content Modules</w:t>
      </w:r>
      <w:bookmarkEnd w:id="1069"/>
    </w:p>
    <w:p w14:paraId="68D59C6F" w14:textId="77777777" w:rsidR="00C57C6C" w:rsidRPr="003651D9" w:rsidRDefault="00C57C6C" w:rsidP="00C57C6C">
      <w:pPr>
        <w:pStyle w:val="AuthorInstructions"/>
      </w:pPr>
      <w:r w:rsidRPr="003651D9">
        <w:t>&lt;Authors’ notes: This section of the supplement template is only for HL7 v3 CDA Content Module definitions. Please delete the entire section 6.3.1 if the Content Module is based on DICOM or another standard.</w:t>
      </w:r>
    </w:p>
    <w:p w14:paraId="65DF3E0A" w14:textId="77777777" w:rsidR="00C57C6C" w:rsidRPr="003651D9" w:rsidRDefault="00C57C6C" w:rsidP="00C57C6C">
      <w:pPr>
        <w:pStyle w:val="AuthorInstructions"/>
      </w:pPr>
      <w:r w:rsidRPr="003651D9">
        <w:t>Please note that the template for DICOM or other types of content modules (other than CDA) has not yet been defined, although DICOM modules will eventually go into Volume 3 Section 7; yet another type of content module will go into Volume 3 Section 8, etc.&gt;</w:t>
      </w:r>
    </w:p>
    <w:p w14:paraId="405BFF2B" w14:textId="77777777" w:rsidR="00C57C6C" w:rsidRPr="003651D9" w:rsidRDefault="00C57C6C" w:rsidP="00C57C6C">
      <w:pPr>
        <w:pStyle w:val="Titolo2"/>
        <w:numPr>
          <w:ilvl w:val="0"/>
          <w:numId w:val="0"/>
        </w:numPr>
        <w:rPr>
          <w:noProof w:val="0"/>
        </w:rPr>
      </w:pPr>
      <w:bookmarkStart w:id="1070" w:name="_Toc345074697"/>
      <w:r w:rsidRPr="003651D9">
        <w:rPr>
          <w:noProof w:val="0"/>
        </w:rPr>
        <w:t>6.3.1 CDA Document Content Modules</w:t>
      </w:r>
      <w:bookmarkEnd w:id="1070"/>
    </w:p>
    <w:p w14:paraId="2458DFED" w14:textId="77777777" w:rsidR="00C57C6C" w:rsidRPr="003651D9" w:rsidRDefault="00C57C6C" w:rsidP="00C57C6C">
      <w:pPr>
        <w:pStyle w:val="AuthorInstructions"/>
      </w:pPr>
      <w:r w:rsidRPr="003651D9">
        <w:t>&lt;Authors’ instructions:</w:t>
      </w:r>
      <w:r>
        <w:t xml:space="preserve"> </w:t>
      </w:r>
      <w:r w:rsidRPr="003651D9">
        <w:t>The understanding of content module grouping, options, and bindings are critical to CDA content modules. It is strongly recommended that the author review the IHE Technical Frameworks General Introduction section 10.3 and the Patient Care Coordination (PCC) Technical Framework Volume 2 sections 3 and 4 (PCC TF-2</w:t>
      </w:r>
      <w:proofErr w:type="gramStart"/>
      <w:r w:rsidRPr="003651D9">
        <w:t>:3</w:t>
      </w:r>
      <w:proofErr w:type="gramEnd"/>
      <w:r w:rsidRPr="003651D9">
        <w:t xml:space="preserve"> and 4) prior to continuing. A critical understanding of CDA definitions for cardinality, optionality,</w:t>
      </w:r>
      <w:r>
        <w:t xml:space="preserve"> </w:t>
      </w:r>
      <w:r w:rsidRPr="003651D9">
        <w:t>coded terminology values, and CDA content module structure, as well as IHE CDA formatting conventions is also necessary. It is strongly recommended that the author is also conversant with the IHE Technical Frameworks General Introduction Appendix E “Conventions”</w:t>
      </w:r>
      <w:proofErr w:type="gramStart"/>
      <w:r w:rsidRPr="003651D9">
        <w:t>.&gt;</w:t>
      </w:r>
      <w:proofErr w:type="gramEnd"/>
    </w:p>
    <w:p w14:paraId="00934FA2" w14:textId="77777777" w:rsidR="00C57C6C" w:rsidRPr="003651D9" w:rsidRDefault="00C57C6C" w:rsidP="00C57C6C">
      <w:pPr>
        <w:pStyle w:val="AuthorInstructions"/>
      </w:pPr>
      <w:r w:rsidRPr="003651D9">
        <w:t>&lt;This CDA Content Module template is divided into four parts:</w:t>
      </w:r>
      <w:r>
        <w:t xml:space="preserve"> </w:t>
      </w:r>
    </w:p>
    <w:p w14:paraId="2E62A6BC" w14:textId="77777777" w:rsidR="00C57C6C" w:rsidRPr="003651D9" w:rsidRDefault="00C57C6C" w:rsidP="00C57C6C">
      <w:pPr>
        <w:pStyle w:val="AuthorInstructions"/>
        <w:ind w:left="720"/>
      </w:pPr>
      <w:r w:rsidRPr="003651D9">
        <w:t>D – Document –“D” will be replaced with a sub-section number when added to the Technical Framework</w:t>
      </w:r>
    </w:p>
    <w:p w14:paraId="19A34C92" w14:textId="77777777" w:rsidR="00C57C6C" w:rsidRPr="003651D9" w:rsidRDefault="00C57C6C" w:rsidP="00C57C6C">
      <w:pPr>
        <w:pStyle w:val="AuthorInstructions"/>
        <w:ind w:left="720"/>
      </w:pPr>
      <w:r w:rsidRPr="003651D9">
        <w:t>H – Header - “H” will be replaced with a sub-section number when added to the Technical Framework</w:t>
      </w:r>
    </w:p>
    <w:p w14:paraId="28BD4CF4" w14:textId="77777777" w:rsidR="00C57C6C" w:rsidRPr="003651D9" w:rsidRDefault="00C57C6C" w:rsidP="00C57C6C">
      <w:pPr>
        <w:pStyle w:val="AuthorInstructions"/>
        <w:ind w:left="720"/>
      </w:pPr>
      <w:r w:rsidRPr="003651D9">
        <w:t>S – Section - “S” will be replaced with a sub-section number when added to the Technical Framework</w:t>
      </w:r>
    </w:p>
    <w:p w14:paraId="013DE88D" w14:textId="77777777" w:rsidR="00C57C6C" w:rsidRPr="003651D9" w:rsidRDefault="00C57C6C" w:rsidP="00C57C6C">
      <w:pPr>
        <w:pStyle w:val="AuthorInstructions"/>
        <w:ind w:left="720"/>
      </w:pPr>
      <w:r w:rsidRPr="003651D9">
        <w:t>E – Entry - “E” will be replaced with a sub-section number when added to the Technical Framework</w:t>
      </w:r>
    </w:p>
    <w:p w14:paraId="3F0F1206" w14:textId="77777777" w:rsidR="00C57C6C" w:rsidRPr="003651D9" w:rsidRDefault="00C57C6C" w:rsidP="00C57C6C">
      <w:pPr>
        <w:pStyle w:val="AuthorInstructions"/>
      </w:pPr>
      <w:r w:rsidRPr="003651D9">
        <w:t xml:space="preserve">It is expected that the author will </w:t>
      </w:r>
      <w:r w:rsidRPr="003651D9">
        <w:rPr>
          <w:u w:val="single"/>
        </w:rPr>
        <w:t>replicate</w:t>
      </w:r>
      <w:r w:rsidRPr="003651D9">
        <w:t xml:space="preserve"> each of these four parts as necessary within a supplement</w:t>
      </w:r>
      <w:proofErr w:type="gramStart"/>
      <w:r w:rsidRPr="003651D9">
        <w:t>.&gt;</w:t>
      </w:r>
      <w:proofErr w:type="gramEnd"/>
    </w:p>
    <w:p w14:paraId="40333321" w14:textId="77777777" w:rsidR="00C57C6C" w:rsidRPr="003651D9" w:rsidRDefault="00C57C6C" w:rsidP="00C57C6C">
      <w:pPr>
        <w:pStyle w:val="AuthorInstructions"/>
      </w:pPr>
      <w:r w:rsidRPr="003651D9">
        <w:t>All examples should be deleted after the example has been read and understood</w:t>
      </w:r>
      <w:proofErr w:type="gramStart"/>
      <w:r w:rsidRPr="003651D9">
        <w:t>.&gt;</w:t>
      </w:r>
      <w:proofErr w:type="gramEnd"/>
    </w:p>
    <w:p w14:paraId="073D5681" w14:textId="77777777" w:rsidR="00C57C6C" w:rsidRPr="003651D9" w:rsidRDefault="00C57C6C" w:rsidP="00C57C6C">
      <w:pPr>
        <w:pStyle w:val="Corpodeltesto"/>
      </w:pPr>
    </w:p>
    <w:p w14:paraId="572C3A59" w14:textId="77777777" w:rsidR="00C57C6C" w:rsidRPr="003651D9" w:rsidRDefault="00C57C6C" w:rsidP="00C57C6C">
      <w:pPr>
        <w:pStyle w:val="EditorInstructions"/>
      </w:pPr>
      <w:r w:rsidRPr="003651D9">
        <w:t>Add to section 6.3.1.D Document Content Modules</w:t>
      </w:r>
    </w:p>
    <w:p w14:paraId="56C75DF8" w14:textId="77777777" w:rsidR="00C57C6C" w:rsidRPr="003651D9" w:rsidRDefault="00C57C6C" w:rsidP="00C57C6C">
      <w:pPr>
        <w:pStyle w:val="AuthorInstructions"/>
      </w:pPr>
      <w:r w:rsidRPr="003651D9">
        <w:t>&lt;Authors’ note: replicate section 6.3.1.D for every CDA Document defined in this profile</w:t>
      </w:r>
      <w:proofErr w:type="gramStart"/>
      <w:r w:rsidRPr="003651D9">
        <w:t>.&gt;</w:t>
      </w:r>
      <w:proofErr w:type="gramEnd"/>
    </w:p>
    <w:p w14:paraId="396CD3AD" w14:textId="77777777" w:rsidR="00C57C6C" w:rsidRPr="003651D9" w:rsidRDefault="00C57C6C" w:rsidP="00C57C6C">
      <w:pPr>
        <w:pStyle w:val="Corpodeltesto"/>
        <w:rPr>
          <w:lang w:eastAsia="x-none"/>
        </w:rPr>
      </w:pPr>
    </w:p>
    <w:p w14:paraId="1F0172DC" w14:textId="77777777" w:rsidR="00C57C6C" w:rsidRPr="003651D9" w:rsidRDefault="00C57C6C" w:rsidP="00C57C6C">
      <w:pPr>
        <w:pStyle w:val="Titolo4"/>
        <w:numPr>
          <w:ilvl w:val="0"/>
          <w:numId w:val="0"/>
        </w:numPr>
        <w:ind w:left="864" w:hanging="864"/>
        <w:rPr>
          <w:noProof w:val="0"/>
        </w:rPr>
      </w:pPr>
      <w:bookmarkStart w:id="1071" w:name="_Toc345074698"/>
      <w:r w:rsidRPr="003651D9">
        <w:rPr>
          <w:noProof w:val="0"/>
        </w:rPr>
        <w:lastRenderedPageBreak/>
        <w:t>6.3.1.D</w:t>
      </w:r>
      <w:r>
        <w:rPr>
          <w:noProof w:val="0"/>
        </w:rPr>
        <w:t xml:space="preserve"> </w:t>
      </w:r>
      <w:r w:rsidRPr="003651D9">
        <w:rPr>
          <w:noProof w:val="0"/>
        </w:rPr>
        <w:t>&lt;Content Module Name (Acronym)&gt; Document Content Module</w:t>
      </w:r>
      <w:bookmarkEnd w:id="1071"/>
      <w:r w:rsidRPr="003651D9">
        <w:rPr>
          <w:noProof w:val="0"/>
        </w:rPr>
        <w:t xml:space="preserve"> </w:t>
      </w:r>
    </w:p>
    <w:p w14:paraId="15A021B0" w14:textId="77777777" w:rsidR="00C57C6C" w:rsidRPr="003651D9" w:rsidRDefault="00C57C6C" w:rsidP="00C57C6C">
      <w:pPr>
        <w:pStyle w:val="Titolo5"/>
        <w:numPr>
          <w:ilvl w:val="0"/>
          <w:numId w:val="0"/>
        </w:numPr>
        <w:rPr>
          <w:noProof w:val="0"/>
        </w:rPr>
      </w:pPr>
      <w:bookmarkStart w:id="1072" w:name="_Toc345074699"/>
      <w:r w:rsidRPr="003651D9">
        <w:rPr>
          <w:noProof w:val="0"/>
        </w:rPr>
        <w:t>6.3.1.D.1 Format Code</w:t>
      </w:r>
      <w:bookmarkEnd w:id="1072"/>
    </w:p>
    <w:p w14:paraId="3B392685" w14:textId="77777777" w:rsidR="00C57C6C" w:rsidRPr="003651D9" w:rsidRDefault="00C57C6C" w:rsidP="00C57C6C">
      <w:pPr>
        <w:rPr>
          <w:bCs/>
        </w:rPr>
      </w:pPr>
      <w:r w:rsidRPr="003651D9">
        <w:t xml:space="preserve">The </w:t>
      </w:r>
      <w:proofErr w:type="spellStart"/>
      <w:r w:rsidRPr="003651D9">
        <w:t>XDSDocumentEntry</w:t>
      </w:r>
      <w:proofErr w:type="spellEnd"/>
      <w:r w:rsidRPr="003651D9">
        <w:t xml:space="preserve"> format code for this content is </w:t>
      </w:r>
      <w:proofErr w:type="spellStart"/>
      <w:r w:rsidRPr="003651D9">
        <w:rPr>
          <w:b/>
          <w:bCs/>
        </w:rPr>
        <w:t>urn</w:t>
      </w:r>
      <w:proofErr w:type="gramStart"/>
      <w:r w:rsidRPr="003651D9">
        <w:rPr>
          <w:b/>
          <w:bCs/>
        </w:rPr>
        <w:t>:ihe:xxx:xxx:year</w:t>
      </w:r>
      <w:proofErr w:type="spellEnd"/>
      <w:proofErr w:type="gramEnd"/>
      <w:r w:rsidRPr="003651D9">
        <w:rPr>
          <w:b/>
          <w:bCs/>
        </w:rPr>
        <w:t xml:space="preserve"> </w:t>
      </w:r>
      <w:r w:rsidRPr="003651D9">
        <w:rPr>
          <w:bCs/>
          <w:sz w:val="22"/>
        </w:rPr>
        <w:t>&lt;</w:t>
      </w:r>
      <w:r w:rsidRPr="003651D9">
        <w:rPr>
          <w:bCs/>
          <w:i/>
          <w:sz w:val="22"/>
        </w:rPr>
        <w:t>e.</w:t>
      </w:r>
      <w:r w:rsidRPr="003651D9">
        <w:rPr>
          <w:bCs/>
          <w:i/>
        </w:rPr>
        <w:t>g., urn:ihe:card:imaging:2011&gt;</w:t>
      </w:r>
    </w:p>
    <w:p w14:paraId="1A877E08" w14:textId="77777777" w:rsidR="00C57C6C" w:rsidRPr="003651D9" w:rsidRDefault="00C57C6C" w:rsidP="00C57C6C">
      <w:pPr>
        <w:pStyle w:val="Titolo5"/>
        <w:numPr>
          <w:ilvl w:val="0"/>
          <w:numId w:val="0"/>
        </w:numPr>
        <w:rPr>
          <w:noProof w:val="0"/>
        </w:rPr>
      </w:pPr>
      <w:bookmarkStart w:id="1073" w:name="_Toc345074700"/>
      <w:r w:rsidRPr="003651D9">
        <w:rPr>
          <w:noProof w:val="0"/>
        </w:rPr>
        <w:t>6.3.1.D.2 Parent Template</w:t>
      </w:r>
      <w:bookmarkEnd w:id="1073"/>
    </w:p>
    <w:p w14:paraId="5AFAB7D8" w14:textId="77777777" w:rsidR="00C57C6C" w:rsidRPr="003651D9" w:rsidRDefault="00C57C6C" w:rsidP="00C57C6C">
      <w:pPr>
        <w:pStyle w:val="AuthorInstructions"/>
      </w:pPr>
      <w:r w:rsidRPr="003651D9">
        <w:t xml:space="preserve">&lt;The following text is common, so it is left here for consistency. If it is not relevant, then change the text to the accurate information, but retain the formatting convention. Be sure to include </w:t>
      </w:r>
      <w:r w:rsidRPr="003651D9">
        <w:rPr>
          <w:u w:val="single"/>
        </w:rPr>
        <w:t>all</w:t>
      </w:r>
      <w:r w:rsidRPr="003651D9">
        <w:t xml:space="preserve"> parent templates</w:t>
      </w:r>
      <w:proofErr w:type="gramStart"/>
      <w:r w:rsidRPr="003651D9">
        <w:t>.&gt;</w:t>
      </w:r>
      <w:proofErr w:type="gramEnd"/>
    </w:p>
    <w:p w14:paraId="5F6BC97C" w14:textId="77777777" w:rsidR="00C57C6C" w:rsidRPr="003651D9" w:rsidRDefault="00C57C6C" w:rsidP="00C57C6C">
      <w:pPr>
        <w:pStyle w:val="Corpodeltesto"/>
      </w:pPr>
      <w:r w:rsidRPr="003651D9">
        <w:t>&lt;</w:t>
      </w:r>
      <w:proofErr w:type="gramStart"/>
      <w:r>
        <w:t>e</w:t>
      </w:r>
      <w:proofErr w:type="gramEnd"/>
      <w:r>
        <w:t>.g.,</w:t>
      </w:r>
      <w:r w:rsidRPr="003651D9">
        <w:t xml:space="preserve"> This document is a specialization of the IHE PCC Medical Document template (OID = 1.3.6.1.4.1.19376.1.5.3.1.1.1).&gt; </w:t>
      </w:r>
    </w:p>
    <w:p w14:paraId="451D8917" w14:textId="77777777" w:rsidR="00C57C6C" w:rsidRPr="003651D9" w:rsidRDefault="00C57C6C" w:rsidP="00C57C6C">
      <w:pPr>
        <w:pStyle w:val="Corpodeltesto"/>
        <w:ind w:left="720"/>
      </w:pPr>
      <w:r w:rsidRPr="003651D9">
        <w:t>&lt;</w:t>
      </w:r>
      <w:proofErr w:type="gramStart"/>
      <w:r>
        <w:t>e</w:t>
      </w:r>
      <w:proofErr w:type="gramEnd"/>
      <w:r>
        <w:t>.g.,</w:t>
      </w:r>
      <w:r w:rsidRPr="003651D9">
        <w:t xml:space="preserve"> Note: The Medical Document includes requirements for various header elements; name, </w:t>
      </w:r>
      <w:proofErr w:type="spellStart"/>
      <w:r w:rsidRPr="003651D9">
        <w:t>addr</w:t>
      </w:r>
      <w:proofErr w:type="spellEnd"/>
      <w:r w:rsidRPr="003651D9">
        <w:t xml:space="preserve"> and telecom elements for identified persons and organizations; and basic participations record target, author, and legal authenticator.&gt;</w:t>
      </w:r>
    </w:p>
    <w:p w14:paraId="1921188A" w14:textId="77777777" w:rsidR="00C57C6C" w:rsidRPr="003651D9" w:rsidRDefault="00C57C6C" w:rsidP="00C57C6C">
      <w:r w:rsidRPr="003651D9">
        <w:t>&lt;</w:t>
      </w:r>
      <w:proofErr w:type="gramStart"/>
      <w:r>
        <w:t>e</w:t>
      </w:r>
      <w:proofErr w:type="gramEnd"/>
      <w:r>
        <w:t>.g.,</w:t>
      </w:r>
      <w:r w:rsidRPr="003651D9">
        <w:t xml:space="preserve"> This document is a specialization of the HL7 Procedure Note template (OID = 2.16.840.1.113883.10.20.18.1).&gt; </w:t>
      </w:r>
    </w:p>
    <w:p w14:paraId="25B7302A" w14:textId="77777777" w:rsidR="00C57C6C" w:rsidRPr="003651D9" w:rsidRDefault="00C57C6C" w:rsidP="00C57C6C">
      <w:pPr>
        <w:pStyle w:val="Corpodeltesto"/>
        <w:ind w:left="720"/>
      </w:pPr>
      <w:r w:rsidRPr="003651D9">
        <w:t>&lt;</w:t>
      </w:r>
      <w:proofErr w:type="gramStart"/>
      <w:r>
        <w:t>e</w:t>
      </w:r>
      <w:proofErr w:type="gramEnd"/>
      <w:r>
        <w:t>.g.,</w:t>
      </w:r>
      <w:r w:rsidRPr="003651D9">
        <w:t xml:space="preserve"> Note: This document is not a specialization of the HL7 Basic Diagnostic Imaging Report template due to conflicts with two Procedure Note requirements (format of </w:t>
      </w:r>
      <w:proofErr w:type="spellStart"/>
      <w:r w:rsidRPr="003651D9">
        <w:t>serviceEvent</w:t>
      </w:r>
      <w:proofErr w:type="spellEnd"/>
      <w:r w:rsidRPr="003651D9">
        <w:t>/</w:t>
      </w:r>
      <w:proofErr w:type="spellStart"/>
      <w:r w:rsidRPr="003651D9">
        <w:t>effectiveTime</w:t>
      </w:r>
      <w:proofErr w:type="spellEnd"/>
      <w:r w:rsidRPr="003651D9">
        <w:t>, and title on DICOM Catalogue section). When and if these are resolved, an instance may also comply to the Diagnostic Imaging Report</w:t>
      </w:r>
      <w:proofErr w:type="gramStart"/>
      <w:r w:rsidRPr="003651D9">
        <w:t>.&gt;</w:t>
      </w:r>
      <w:proofErr w:type="gramEnd"/>
    </w:p>
    <w:p w14:paraId="7FBF806A" w14:textId="77777777" w:rsidR="00C57C6C" w:rsidRPr="003651D9" w:rsidRDefault="00C57C6C" w:rsidP="00C57C6C">
      <w:pPr>
        <w:pStyle w:val="Titolo5"/>
        <w:numPr>
          <w:ilvl w:val="0"/>
          <w:numId w:val="0"/>
        </w:numPr>
        <w:rPr>
          <w:noProof w:val="0"/>
        </w:rPr>
      </w:pPr>
      <w:bookmarkStart w:id="1074" w:name="_Toc345074701"/>
      <w:r w:rsidRPr="003651D9">
        <w:rPr>
          <w:noProof w:val="0"/>
        </w:rPr>
        <w:t>6.3.1.D.3 Referenced Standards</w:t>
      </w:r>
      <w:bookmarkEnd w:id="1074"/>
    </w:p>
    <w:p w14:paraId="70AE5572" w14:textId="77777777" w:rsidR="00C57C6C" w:rsidRPr="003651D9" w:rsidRDefault="00C57C6C" w:rsidP="00C57C6C">
      <w:pPr>
        <w:pStyle w:val="AuthorInstructions"/>
      </w:pPr>
      <w:r w:rsidRPr="003651D9">
        <w:t>&lt;Identify ALL standards referenced by THIS content module</w:t>
      </w:r>
      <w:proofErr w:type="gramStart"/>
      <w:r w:rsidRPr="003651D9">
        <w:t>.&gt;</w:t>
      </w:r>
      <w:proofErr w:type="gramEnd"/>
    </w:p>
    <w:p w14:paraId="6B10E8D4" w14:textId="77777777" w:rsidR="00C57C6C" w:rsidRPr="003651D9" w:rsidRDefault="00C57C6C" w:rsidP="00C57C6C">
      <w:pPr>
        <w:pStyle w:val="Corpodeltesto"/>
      </w:pPr>
      <w:r w:rsidRPr="003651D9">
        <w:t xml:space="preserve">All </w:t>
      </w:r>
      <w:proofErr w:type="gramStart"/>
      <w:r w:rsidRPr="003651D9">
        <w:t>standards which are reference in this document</w:t>
      </w:r>
      <w:proofErr w:type="gramEnd"/>
      <w:r w:rsidRPr="003651D9">
        <w:t xml:space="preserve"> are listed below with their common abbreviation, full title, and link to the standard.</w:t>
      </w:r>
    </w:p>
    <w:p w14:paraId="02C0F4F2" w14:textId="77777777" w:rsidR="00C57C6C" w:rsidRPr="003651D9" w:rsidRDefault="00C57C6C" w:rsidP="00C57C6C">
      <w:pPr>
        <w:pStyle w:val="Corpodeltesto"/>
        <w:rPr>
          <w:highlight w:val="yellow"/>
        </w:rPr>
      </w:pPr>
    </w:p>
    <w:p w14:paraId="3F8198FE" w14:textId="77777777" w:rsidR="00C57C6C" w:rsidRPr="003651D9" w:rsidRDefault="00C57C6C" w:rsidP="00C57C6C">
      <w:pPr>
        <w:pStyle w:val="TableTitle"/>
      </w:pPr>
      <w:r w:rsidRPr="003651D9">
        <w:t>Table 6.3.1.D.3-1: &lt;Document Name&gt; - Referenced Standards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4500"/>
        <w:gridCol w:w="3708"/>
      </w:tblGrid>
      <w:tr w:rsidR="00C57C6C" w:rsidRPr="003651D9" w14:paraId="077F780B" w14:textId="77777777" w:rsidTr="00036042">
        <w:trPr>
          <w:cantSplit/>
          <w:tblHeader/>
        </w:trPr>
        <w:tc>
          <w:tcPr>
            <w:tcW w:w="1368" w:type="dxa"/>
            <w:shd w:val="clear" w:color="auto" w:fill="D9D9D9"/>
          </w:tcPr>
          <w:p w14:paraId="69D72123" w14:textId="77777777" w:rsidR="00C57C6C" w:rsidRPr="003651D9" w:rsidRDefault="00C57C6C" w:rsidP="00036042">
            <w:pPr>
              <w:pStyle w:val="TableEntryHeader"/>
            </w:pPr>
            <w:r w:rsidRPr="003651D9">
              <w:t>Abbreviation</w:t>
            </w:r>
          </w:p>
        </w:tc>
        <w:tc>
          <w:tcPr>
            <w:tcW w:w="4500" w:type="dxa"/>
            <w:shd w:val="clear" w:color="auto" w:fill="D9D9D9"/>
          </w:tcPr>
          <w:p w14:paraId="7D1F3CE3" w14:textId="77777777" w:rsidR="00C57C6C" w:rsidRPr="003651D9" w:rsidRDefault="00C57C6C" w:rsidP="00036042">
            <w:pPr>
              <w:pStyle w:val="TableEntryHeader"/>
            </w:pPr>
            <w:r w:rsidRPr="003651D9">
              <w:t>Title</w:t>
            </w:r>
          </w:p>
        </w:tc>
        <w:tc>
          <w:tcPr>
            <w:tcW w:w="3708" w:type="dxa"/>
            <w:shd w:val="clear" w:color="auto" w:fill="D9D9D9"/>
          </w:tcPr>
          <w:p w14:paraId="326FD65D" w14:textId="77777777" w:rsidR="00C57C6C" w:rsidRPr="003651D9" w:rsidRDefault="00C57C6C" w:rsidP="00036042">
            <w:pPr>
              <w:pStyle w:val="TableEntryHeader"/>
            </w:pPr>
            <w:r w:rsidRPr="003651D9">
              <w:t>URL</w:t>
            </w:r>
          </w:p>
        </w:tc>
      </w:tr>
      <w:tr w:rsidR="00C57C6C" w:rsidRPr="003651D9" w14:paraId="70546B92" w14:textId="77777777" w:rsidTr="00036042">
        <w:trPr>
          <w:cantSplit/>
        </w:trPr>
        <w:tc>
          <w:tcPr>
            <w:tcW w:w="1368" w:type="dxa"/>
            <w:shd w:val="clear" w:color="auto" w:fill="auto"/>
          </w:tcPr>
          <w:p w14:paraId="402CF1B2" w14:textId="77777777" w:rsidR="00C57C6C" w:rsidRPr="003651D9" w:rsidRDefault="00C57C6C" w:rsidP="00036042">
            <w:pPr>
              <w:pStyle w:val="TableEntry"/>
            </w:pPr>
            <w:r w:rsidRPr="003651D9">
              <w:t>&lt;</w:t>
            </w:r>
            <w:proofErr w:type="gramStart"/>
            <w:r w:rsidRPr="003651D9">
              <w:t>abbreviated</w:t>
            </w:r>
            <w:proofErr w:type="gramEnd"/>
            <w:r w:rsidRPr="003651D9">
              <w:t xml:space="preserve"> name of standard&gt;</w:t>
            </w:r>
          </w:p>
        </w:tc>
        <w:tc>
          <w:tcPr>
            <w:tcW w:w="4500" w:type="dxa"/>
            <w:shd w:val="clear" w:color="auto" w:fill="auto"/>
          </w:tcPr>
          <w:p w14:paraId="1741203E" w14:textId="77777777" w:rsidR="00C57C6C" w:rsidRPr="003651D9" w:rsidRDefault="00C57C6C" w:rsidP="00036042">
            <w:pPr>
              <w:pStyle w:val="TableEntry"/>
            </w:pPr>
            <w:r w:rsidRPr="003651D9">
              <w:t>&lt;</w:t>
            </w:r>
            <w:proofErr w:type="gramStart"/>
            <w:r w:rsidRPr="003651D9">
              <w:t>full</w:t>
            </w:r>
            <w:proofErr w:type="gramEnd"/>
            <w:r w:rsidRPr="003651D9">
              <w:t xml:space="preserve"> name of standard&gt;</w:t>
            </w:r>
          </w:p>
        </w:tc>
        <w:tc>
          <w:tcPr>
            <w:tcW w:w="3708" w:type="dxa"/>
            <w:shd w:val="clear" w:color="auto" w:fill="auto"/>
          </w:tcPr>
          <w:p w14:paraId="387EB78D" w14:textId="77777777" w:rsidR="00C57C6C" w:rsidRPr="003651D9" w:rsidRDefault="00C57C6C" w:rsidP="00036042">
            <w:pPr>
              <w:pStyle w:val="TableEntry"/>
              <w:rPr>
                <w:sz w:val="20"/>
              </w:rPr>
            </w:pPr>
            <w:r w:rsidRPr="003651D9">
              <w:rPr>
                <w:sz w:val="20"/>
              </w:rPr>
              <w:t>&lt;</w:t>
            </w:r>
            <w:proofErr w:type="gramStart"/>
            <w:r w:rsidRPr="003651D9">
              <w:rPr>
                <w:sz w:val="20"/>
              </w:rPr>
              <w:t>link</w:t>
            </w:r>
            <w:proofErr w:type="gramEnd"/>
            <w:r w:rsidRPr="003651D9">
              <w:rPr>
                <w:sz w:val="20"/>
              </w:rPr>
              <w:t xml:space="preserve"> to standard&gt;</w:t>
            </w:r>
          </w:p>
        </w:tc>
      </w:tr>
      <w:tr w:rsidR="00C57C6C" w:rsidRPr="003651D9" w14:paraId="57630DD4" w14:textId="77777777" w:rsidTr="00036042">
        <w:trPr>
          <w:cantSplit/>
        </w:trPr>
        <w:tc>
          <w:tcPr>
            <w:tcW w:w="1368" w:type="dxa"/>
            <w:shd w:val="clear" w:color="auto" w:fill="auto"/>
          </w:tcPr>
          <w:p w14:paraId="71AFA796" w14:textId="77777777" w:rsidR="00C57C6C" w:rsidRPr="003651D9" w:rsidRDefault="00C57C6C" w:rsidP="00036042">
            <w:pPr>
              <w:pStyle w:val="TableEntry"/>
            </w:pPr>
            <w:r w:rsidRPr="003651D9">
              <w:t>&lt;</w:t>
            </w:r>
            <w:proofErr w:type="gramStart"/>
            <w:r w:rsidRPr="003651D9">
              <w:t>abbreviated</w:t>
            </w:r>
            <w:proofErr w:type="gramEnd"/>
            <w:r w:rsidRPr="003651D9">
              <w:t xml:space="preserve"> name of standard&gt;</w:t>
            </w:r>
          </w:p>
        </w:tc>
        <w:tc>
          <w:tcPr>
            <w:tcW w:w="4500" w:type="dxa"/>
            <w:shd w:val="clear" w:color="auto" w:fill="auto"/>
          </w:tcPr>
          <w:p w14:paraId="7ABD26E4" w14:textId="77777777" w:rsidR="00C57C6C" w:rsidRPr="003651D9" w:rsidRDefault="00C57C6C" w:rsidP="00036042">
            <w:pPr>
              <w:pStyle w:val="TableEntry"/>
            </w:pPr>
            <w:r w:rsidRPr="003651D9">
              <w:t>&lt;</w:t>
            </w:r>
            <w:proofErr w:type="gramStart"/>
            <w:r w:rsidRPr="003651D9">
              <w:t>full</w:t>
            </w:r>
            <w:proofErr w:type="gramEnd"/>
            <w:r w:rsidRPr="003651D9">
              <w:t xml:space="preserve"> name of standard&gt;</w:t>
            </w:r>
          </w:p>
        </w:tc>
        <w:tc>
          <w:tcPr>
            <w:tcW w:w="3708" w:type="dxa"/>
            <w:shd w:val="clear" w:color="auto" w:fill="auto"/>
          </w:tcPr>
          <w:p w14:paraId="4589ED57" w14:textId="77777777" w:rsidR="00C57C6C" w:rsidRPr="003651D9" w:rsidRDefault="00C57C6C" w:rsidP="00036042">
            <w:pPr>
              <w:pStyle w:val="TableEntry"/>
              <w:rPr>
                <w:sz w:val="20"/>
              </w:rPr>
            </w:pPr>
            <w:r w:rsidRPr="003651D9">
              <w:rPr>
                <w:sz w:val="20"/>
              </w:rPr>
              <w:t>&lt;</w:t>
            </w:r>
            <w:proofErr w:type="gramStart"/>
            <w:r w:rsidRPr="003651D9">
              <w:rPr>
                <w:sz w:val="20"/>
              </w:rPr>
              <w:t>link</w:t>
            </w:r>
            <w:proofErr w:type="gramEnd"/>
            <w:r w:rsidRPr="003651D9">
              <w:rPr>
                <w:sz w:val="20"/>
              </w:rPr>
              <w:t xml:space="preserve"> to standard&gt;</w:t>
            </w:r>
          </w:p>
        </w:tc>
      </w:tr>
      <w:tr w:rsidR="00C57C6C" w:rsidRPr="003651D9" w14:paraId="44B97360" w14:textId="77777777" w:rsidTr="00036042">
        <w:trPr>
          <w:cantSplit/>
        </w:trPr>
        <w:tc>
          <w:tcPr>
            <w:tcW w:w="1368" w:type="dxa"/>
            <w:shd w:val="clear" w:color="auto" w:fill="auto"/>
          </w:tcPr>
          <w:p w14:paraId="0E165516" w14:textId="77777777" w:rsidR="00C57C6C" w:rsidRPr="003651D9" w:rsidRDefault="00C57C6C" w:rsidP="00036042">
            <w:pPr>
              <w:pStyle w:val="TableEntry"/>
            </w:pPr>
            <w:r w:rsidRPr="003651D9">
              <w:t>&lt;</w:t>
            </w:r>
            <w:proofErr w:type="gramStart"/>
            <w:r w:rsidRPr="003651D9">
              <w:t>e</w:t>
            </w:r>
            <w:proofErr w:type="gramEnd"/>
            <w:r w:rsidRPr="003651D9">
              <w:t>.g., CDA-PN&gt;</w:t>
            </w:r>
          </w:p>
        </w:tc>
        <w:tc>
          <w:tcPr>
            <w:tcW w:w="4500" w:type="dxa"/>
            <w:shd w:val="clear" w:color="auto" w:fill="auto"/>
          </w:tcPr>
          <w:p w14:paraId="09CAE305" w14:textId="77777777" w:rsidR="00C57C6C" w:rsidRPr="003651D9" w:rsidRDefault="00C57C6C" w:rsidP="00036042">
            <w:pPr>
              <w:pStyle w:val="TableEntry"/>
            </w:pPr>
            <w:r w:rsidRPr="003651D9">
              <w:t>&lt;</w:t>
            </w:r>
            <w:proofErr w:type="gramStart"/>
            <w:r w:rsidRPr="003651D9">
              <w:t>e</w:t>
            </w:r>
            <w:proofErr w:type="gramEnd"/>
            <w:r w:rsidRPr="003651D9">
              <w:t>.g., HL7 Implementation Guide for CDA Release 2: Procedure Note (Universal Realm) (DSTU)&gt;</w:t>
            </w:r>
          </w:p>
        </w:tc>
        <w:tc>
          <w:tcPr>
            <w:tcW w:w="3708" w:type="dxa"/>
            <w:shd w:val="clear" w:color="auto" w:fill="auto"/>
          </w:tcPr>
          <w:p w14:paraId="4773E8DE" w14:textId="77777777" w:rsidR="00C57C6C" w:rsidRPr="003651D9" w:rsidRDefault="00C57C6C" w:rsidP="00036042">
            <w:pPr>
              <w:pStyle w:val="TableEntry"/>
            </w:pPr>
            <w:r w:rsidRPr="003651D9">
              <w:t>&lt;</w:t>
            </w:r>
            <w:proofErr w:type="gramStart"/>
            <w:r w:rsidRPr="003651D9">
              <w:t>e</w:t>
            </w:r>
            <w:proofErr w:type="gramEnd"/>
            <w:r w:rsidRPr="003651D9">
              <w:t>.g., http://www.hl7.org/documentcenter/public/standards/dstu/CDAR2_IG_PROCNOTE_DSTU_R1_2010JUL.zip&gt;</w:t>
            </w:r>
          </w:p>
        </w:tc>
      </w:tr>
    </w:tbl>
    <w:p w14:paraId="198C04D7" w14:textId="77777777" w:rsidR="00C57C6C" w:rsidRPr="003651D9" w:rsidRDefault="00C57C6C" w:rsidP="00C57C6C">
      <w:pPr>
        <w:pStyle w:val="Corpodeltesto"/>
        <w:rPr>
          <w:lang w:eastAsia="x-none"/>
        </w:rPr>
      </w:pPr>
    </w:p>
    <w:p w14:paraId="2BA27337" w14:textId="77777777" w:rsidR="00C57C6C" w:rsidRPr="003651D9" w:rsidRDefault="00C57C6C" w:rsidP="00C57C6C">
      <w:pPr>
        <w:pStyle w:val="Titolo5"/>
        <w:numPr>
          <w:ilvl w:val="0"/>
          <w:numId w:val="0"/>
        </w:numPr>
        <w:rPr>
          <w:noProof w:val="0"/>
        </w:rPr>
      </w:pPr>
      <w:bookmarkStart w:id="1075" w:name="_Toc345074702"/>
      <w:r w:rsidRPr="003651D9">
        <w:rPr>
          <w:noProof w:val="0"/>
        </w:rPr>
        <w:t>6.3.1.D.4 Data Element Requirement Mappings to CDA</w:t>
      </w:r>
      <w:bookmarkEnd w:id="1075"/>
    </w:p>
    <w:p w14:paraId="122AC6EC" w14:textId="77777777" w:rsidR="00C57C6C" w:rsidRPr="003651D9" w:rsidRDefault="00C57C6C" w:rsidP="00C57C6C">
      <w:pPr>
        <w:pStyle w:val="Corpodeltesto"/>
      </w:pPr>
      <w:r w:rsidRPr="003651D9">
        <w:t>This section identifies the mapping of data between referenced standards into the CDA implementation guide.</w:t>
      </w:r>
    </w:p>
    <w:p w14:paraId="0E1DF938" w14:textId="77777777" w:rsidR="00C57C6C" w:rsidRPr="003651D9" w:rsidRDefault="00C57C6C" w:rsidP="00C57C6C">
      <w:pPr>
        <w:pStyle w:val="AuthorInstructions"/>
      </w:pPr>
      <w:r w:rsidRPr="003651D9">
        <w:t>&lt;Any required data mappings should be listed in this section (mark NA if not needed). Delete SAMPLE table before publishing</w:t>
      </w:r>
      <w:proofErr w:type="gramStart"/>
      <w:r>
        <w:t>.</w:t>
      </w:r>
      <w:r w:rsidRPr="003651D9">
        <w:t>&gt;</w:t>
      </w:r>
      <w:proofErr w:type="gramEnd"/>
      <w:r w:rsidRPr="003651D9">
        <w:t xml:space="preserve"> </w:t>
      </w:r>
    </w:p>
    <w:p w14:paraId="2EEE96A3" w14:textId="77777777" w:rsidR="00C57C6C" w:rsidRPr="003651D9" w:rsidRDefault="00C57C6C" w:rsidP="00C57C6C">
      <w:pPr>
        <w:pStyle w:val="Corpodeltesto"/>
        <w:rPr>
          <w:i/>
        </w:rPr>
      </w:pPr>
      <w:r w:rsidRPr="003651D9">
        <w:rPr>
          <w:i/>
        </w:rPr>
        <w:t>&lt;To complete Table 6.3.1.D.4-1, the author should add the referenced standards abbreviations in the first row/title bar. Add or delete columns and sub-rows as necessary. If this table is more than 8 to 10 rows long, consider putting this table into an appendix of this supplement. A brief sample follows</w:t>
      </w:r>
      <w:proofErr w:type="gramStart"/>
      <w:r w:rsidRPr="003651D9">
        <w:rPr>
          <w:i/>
        </w:rPr>
        <w:t>.&gt;</w:t>
      </w:r>
      <w:proofErr w:type="gramEnd"/>
    </w:p>
    <w:p w14:paraId="1215B506" w14:textId="77777777" w:rsidR="00C57C6C" w:rsidRPr="003651D9" w:rsidRDefault="00C57C6C" w:rsidP="00C57C6C">
      <w:pPr>
        <w:pStyle w:val="Corpodeltesto"/>
        <w:rPr>
          <w:i/>
        </w:rPr>
      </w:pPr>
    </w:p>
    <w:p w14:paraId="65CE576E" w14:textId="77777777" w:rsidR="00C57C6C" w:rsidRPr="003651D9" w:rsidRDefault="00C57C6C" w:rsidP="00C57C6C">
      <w:pPr>
        <w:pStyle w:val="TableTitle"/>
      </w:pPr>
      <w:r w:rsidRPr="003651D9">
        <w:t>SAMPLE</w:t>
      </w:r>
    </w:p>
    <w:tbl>
      <w:tblPr>
        <w:tblW w:w="7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537"/>
        <w:gridCol w:w="3111"/>
      </w:tblGrid>
      <w:tr w:rsidR="00C57C6C" w:rsidRPr="003651D9" w14:paraId="14AEC82A" w14:textId="77777777" w:rsidTr="00036042">
        <w:trPr>
          <w:cantSplit/>
          <w:tblHeader/>
          <w:jc w:val="center"/>
        </w:trPr>
        <w:tc>
          <w:tcPr>
            <w:tcW w:w="4537" w:type="dxa"/>
            <w:tcBorders>
              <w:bottom w:val="single" w:sz="4" w:space="0" w:color="000000"/>
            </w:tcBorders>
            <w:shd w:val="clear" w:color="auto" w:fill="D9D9D9"/>
          </w:tcPr>
          <w:p w14:paraId="37FD1644" w14:textId="77777777" w:rsidR="00C57C6C" w:rsidRPr="003651D9" w:rsidRDefault="00C57C6C" w:rsidP="00036042">
            <w:pPr>
              <w:pStyle w:val="TableEntryHeader"/>
            </w:pPr>
            <w:r w:rsidRPr="003651D9">
              <w:t>ACC Key Data Element (KDECI)</w:t>
            </w:r>
          </w:p>
        </w:tc>
        <w:tc>
          <w:tcPr>
            <w:tcW w:w="3111" w:type="dxa"/>
            <w:tcBorders>
              <w:bottom w:val="single" w:sz="4" w:space="0" w:color="000000"/>
            </w:tcBorders>
            <w:shd w:val="clear" w:color="auto" w:fill="D9D9D9"/>
          </w:tcPr>
          <w:p w14:paraId="034BF97C" w14:textId="77777777" w:rsidR="00C57C6C" w:rsidRPr="003651D9" w:rsidRDefault="00C57C6C" w:rsidP="00036042">
            <w:pPr>
              <w:pStyle w:val="TableEntryHeader"/>
            </w:pPr>
            <w:r w:rsidRPr="003651D9">
              <w:t>CDA-DIR</w:t>
            </w:r>
          </w:p>
        </w:tc>
      </w:tr>
      <w:tr w:rsidR="00C57C6C" w:rsidRPr="003651D9" w14:paraId="16E0944F" w14:textId="77777777" w:rsidTr="00036042">
        <w:trPr>
          <w:cantSplit/>
          <w:jc w:val="center"/>
        </w:trPr>
        <w:tc>
          <w:tcPr>
            <w:tcW w:w="4537" w:type="dxa"/>
            <w:shd w:val="clear" w:color="auto" w:fill="auto"/>
          </w:tcPr>
          <w:p w14:paraId="1041BCFE" w14:textId="77777777" w:rsidR="00C57C6C" w:rsidRPr="003651D9" w:rsidRDefault="00C57C6C" w:rsidP="00036042">
            <w:pPr>
              <w:pStyle w:val="TableEntry"/>
            </w:pPr>
          </w:p>
        </w:tc>
        <w:tc>
          <w:tcPr>
            <w:tcW w:w="3111" w:type="dxa"/>
            <w:shd w:val="clear" w:color="auto" w:fill="auto"/>
          </w:tcPr>
          <w:p w14:paraId="44FC1C90" w14:textId="77777777" w:rsidR="00C57C6C" w:rsidRPr="003651D9" w:rsidRDefault="00C57C6C" w:rsidP="00036042">
            <w:pPr>
              <w:pStyle w:val="TableEntry"/>
            </w:pPr>
            <w:r w:rsidRPr="003651D9">
              <w:t>DICOM Object Catalog (5)</w:t>
            </w:r>
          </w:p>
        </w:tc>
      </w:tr>
      <w:tr w:rsidR="00C57C6C" w:rsidRPr="003651D9" w14:paraId="227FF783" w14:textId="77777777" w:rsidTr="00036042">
        <w:trPr>
          <w:cantSplit/>
          <w:jc w:val="center"/>
        </w:trPr>
        <w:tc>
          <w:tcPr>
            <w:tcW w:w="4537" w:type="dxa"/>
          </w:tcPr>
          <w:p w14:paraId="40A665ED" w14:textId="77777777" w:rsidR="00C57C6C" w:rsidRPr="003651D9" w:rsidRDefault="00C57C6C" w:rsidP="00036042">
            <w:pPr>
              <w:pStyle w:val="TableEntry"/>
            </w:pPr>
            <w:r w:rsidRPr="003651D9">
              <w:t>Administrative</w:t>
            </w:r>
          </w:p>
          <w:p w14:paraId="4AA11D06" w14:textId="77777777" w:rsidR="00C57C6C" w:rsidRPr="003651D9" w:rsidRDefault="00C57C6C" w:rsidP="00036042">
            <w:pPr>
              <w:pStyle w:val="TableEntry"/>
            </w:pPr>
            <w:r w:rsidRPr="003651D9">
              <w:t>Facility (5)</w:t>
            </w:r>
          </w:p>
          <w:p w14:paraId="21E3468C" w14:textId="77777777" w:rsidR="00C57C6C" w:rsidRPr="003651D9" w:rsidRDefault="00C57C6C" w:rsidP="00036042">
            <w:pPr>
              <w:pStyle w:val="TableEntry"/>
            </w:pPr>
            <w:r w:rsidRPr="003651D9">
              <w:t>Data Source (1)</w:t>
            </w:r>
          </w:p>
          <w:p w14:paraId="27163AC2" w14:textId="77777777" w:rsidR="00C57C6C" w:rsidRPr="003651D9" w:rsidRDefault="00C57C6C" w:rsidP="00036042">
            <w:pPr>
              <w:pStyle w:val="TableEntry"/>
            </w:pPr>
            <w:r w:rsidRPr="003651D9">
              <w:t>Priority (1)</w:t>
            </w:r>
          </w:p>
          <w:p w14:paraId="1AD8EC69" w14:textId="77777777" w:rsidR="00C57C6C" w:rsidRPr="003651D9" w:rsidRDefault="00C57C6C" w:rsidP="00036042">
            <w:pPr>
              <w:pStyle w:val="TableEntry"/>
            </w:pPr>
            <w:r w:rsidRPr="003651D9">
              <w:t>Accreditation (2)</w:t>
            </w:r>
          </w:p>
          <w:p w14:paraId="0EF23A03" w14:textId="77777777" w:rsidR="00C57C6C" w:rsidRPr="003651D9" w:rsidRDefault="00C57C6C" w:rsidP="00036042">
            <w:pPr>
              <w:pStyle w:val="TableEntry"/>
            </w:pPr>
            <w:r w:rsidRPr="003651D9">
              <w:t>Insurance (1)</w:t>
            </w:r>
          </w:p>
        </w:tc>
        <w:tc>
          <w:tcPr>
            <w:tcW w:w="3111" w:type="dxa"/>
          </w:tcPr>
          <w:p w14:paraId="7DA82B99" w14:textId="77777777" w:rsidR="00C57C6C" w:rsidRPr="003651D9" w:rsidRDefault="00C57C6C" w:rsidP="00036042">
            <w:pPr>
              <w:pStyle w:val="TableEntry"/>
            </w:pPr>
            <w:r w:rsidRPr="003651D9">
              <w:t>CDA Header</w:t>
            </w:r>
          </w:p>
          <w:p w14:paraId="379D9AB9" w14:textId="77777777" w:rsidR="00C57C6C" w:rsidRPr="003651D9" w:rsidRDefault="00C57C6C" w:rsidP="00036042">
            <w:pPr>
              <w:pStyle w:val="TableEntry"/>
            </w:pPr>
            <w:r w:rsidRPr="003651D9">
              <w:t>General (10)</w:t>
            </w:r>
          </w:p>
          <w:p w14:paraId="344574B6" w14:textId="77777777" w:rsidR="00C57C6C" w:rsidRPr="003651D9" w:rsidRDefault="00C57C6C" w:rsidP="00036042">
            <w:pPr>
              <w:pStyle w:val="TableEntry"/>
            </w:pPr>
            <w:r w:rsidRPr="003651D9">
              <w:t>Document (19)</w:t>
            </w:r>
          </w:p>
          <w:p w14:paraId="679B4B39" w14:textId="77777777" w:rsidR="00C57C6C" w:rsidRPr="003651D9" w:rsidRDefault="00C57C6C" w:rsidP="00036042">
            <w:pPr>
              <w:pStyle w:val="TableEntry"/>
            </w:pPr>
            <w:r w:rsidRPr="003651D9">
              <w:t>Participants (20)</w:t>
            </w:r>
          </w:p>
          <w:p w14:paraId="4BA1B321" w14:textId="77777777" w:rsidR="00C57C6C" w:rsidRPr="003651D9" w:rsidRDefault="00C57C6C" w:rsidP="00036042">
            <w:pPr>
              <w:pStyle w:val="TableEntry"/>
            </w:pPr>
            <w:r w:rsidRPr="003651D9">
              <w:t>Order (1)</w:t>
            </w:r>
          </w:p>
          <w:p w14:paraId="1561E8A2" w14:textId="77777777" w:rsidR="00C57C6C" w:rsidRPr="003651D9" w:rsidRDefault="00C57C6C" w:rsidP="00036042">
            <w:pPr>
              <w:pStyle w:val="TableEntry"/>
            </w:pPr>
            <w:r w:rsidRPr="003651D9">
              <w:t>Service Event (12)</w:t>
            </w:r>
          </w:p>
          <w:p w14:paraId="68265B0D" w14:textId="77777777" w:rsidR="00C57C6C" w:rsidRPr="003651D9" w:rsidRDefault="00C57C6C" w:rsidP="00036042">
            <w:pPr>
              <w:pStyle w:val="TableEntry"/>
            </w:pPr>
            <w:r w:rsidRPr="003651D9">
              <w:t>Encounter (10)</w:t>
            </w:r>
          </w:p>
        </w:tc>
      </w:tr>
      <w:tr w:rsidR="00C57C6C" w:rsidRPr="003651D9" w14:paraId="6C15E10B" w14:textId="77777777" w:rsidTr="00036042">
        <w:trPr>
          <w:cantSplit/>
          <w:jc w:val="center"/>
        </w:trPr>
        <w:tc>
          <w:tcPr>
            <w:tcW w:w="4537" w:type="dxa"/>
          </w:tcPr>
          <w:p w14:paraId="224724BF" w14:textId="77777777" w:rsidR="00C57C6C" w:rsidRPr="003651D9" w:rsidRDefault="00C57C6C" w:rsidP="00036042">
            <w:pPr>
              <w:pStyle w:val="TableEntry"/>
            </w:pPr>
            <w:r w:rsidRPr="003651D9">
              <w:t>Study Referral Data (2)</w:t>
            </w:r>
          </w:p>
        </w:tc>
        <w:tc>
          <w:tcPr>
            <w:tcW w:w="3111" w:type="dxa"/>
          </w:tcPr>
          <w:p w14:paraId="1E598A28" w14:textId="77777777" w:rsidR="00C57C6C" w:rsidRPr="003651D9" w:rsidRDefault="00C57C6C" w:rsidP="00036042">
            <w:pPr>
              <w:pStyle w:val="TableEntry"/>
            </w:pPr>
            <w:r w:rsidRPr="003651D9">
              <w:t>Request</w:t>
            </w:r>
          </w:p>
        </w:tc>
      </w:tr>
      <w:tr w:rsidR="00C57C6C" w:rsidRPr="003651D9" w14:paraId="4A3A9CB1" w14:textId="77777777" w:rsidTr="00036042">
        <w:trPr>
          <w:cantSplit/>
          <w:jc w:val="center"/>
        </w:trPr>
        <w:tc>
          <w:tcPr>
            <w:tcW w:w="4537" w:type="dxa"/>
          </w:tcPr>
          <w:p w14:paraId="1E674BE6" w14:textId="77777777" w:rsidR="00C57C6C" w:rsidRPr="003651D9" w:rsidRDefault="00C57C6C" w:rsidP="00036042">
            <w:pPr>
              <w:pStyle w:val="TableEntry"/>
            </w:pPr>
            <w:r w:rsidRPr="003651D9">
              <w:t>History and Risk Factors</w:t>
            </w:r>
          </w:p>
          <w:p w14:paraId="7BD7756B" w14:textId="77777777" w:rsidR="00C57C6C" w:rsidRPr="003651D9" w:rsidRDefault="00C57C6C" w:rsidP="00036042">
            <w:pPr>
              <w:pStyle w:val="TableEntry"/>
            </w:pPr>
            <w:r w:rsidRPr="003651D9">
              <w:t>Vital Signs (4)</w:t>
            </w:r>
          </w:p>
          <w:p w14:paraId="13C072EC" w14:textId="77777777" w:rsidR="00C57C6C" w:rsidRPr="003651D9" w:rsidRDefault="00C57C6C" w:rsidP="00036042">
            <w:pPr>
              <w:pStyle w:val="TableEntry"/>
            </w:pPr>
            <w:r w:rsidRPr="003651D9">
              <w:t>Labs (2)</w:t>
            </w:r>
          </w:p>
          <w:p w14:paraId="590594AF" w14:textId="77777777" w:rsidR="00C57C6C" w:rsidRPr="003651D9" w:rsidRDefault="00C57C6C" w:rsidP="00036042">
            <w:pPr>
              <w:pStyle w:val="TableEntry"/>
            </w:pPr>
            <w:r w:rsidRPr="003651D9">
              <w:t>Problems (14)</w:t>
            </w:r>
          </w:p>
          <w:p w14:paraId="4625EC51" w14:textId="77777777" w:rsidR="00C57C6C" w:rsidRPr="003651D9" w:rsidRDefault="00C57C6C" w:rsidP="00036042">
            <w:pPr>
              <w:pStyle w:val="TableEntry"/>
            </w:pPr>
            <w:r w:rsidRPr="003651D9">
              <w:t>Chest Pain (5)</w:t>
            </w:r>
          </w:p>
          <w:p w14:paraId="37E7CB19" w14:textId="77777777" w:rsidR="00C57C6C" w:rsidRPr="003651D9" w:rsidRDefault="00C57C6C" w:rsidP="00036042">
            <w:pPr>
              <w:pStyle w:val="TableEntry"/>
            </w:pPr>
            <w:r w:rsidRPr="003651D9">
              <w:t>Family History (1)</w:t>
            </w:r>
          </w:p>
          <w:p w14:paraId="52675898" w14:textId="77777777" w:rsidR="00C57C6C" w:rsidRPr="003651D9" w:rsidRDefault="00C57C6C" w:rsidP="00036042">
            <w:pPr>
              <w:pStyle w:val="TableEntry"/>
            </w:pPr>
            <w:r w:rsidRPr="003651D9">
              <w:t>Tobacco Use (1)</w:t>
            </w:r>
          </w:p>
          <w:p w14:paraId="61BEA93E" w14:textId="77777777" w:rsidR="00C57C6C" w:rsidRPr="003651D9" w:rsidRDefault="00C57C6C" w:rsidP="00036042">
            <w:pPr>
              <w:pStyle w:val="TableEntry"/>
            </w:pPr>
            <w:r w:rsidRPr="003651D9">
              <w:t>Risk Estimates (6)</w:t>
            </w:r>
          </w:p>
          <w:p w14:paraId="6A6F8A2F" w14:textId="77777777" w:rsidR="00C57C6C" w:rsidRPr="003651D9" w:rsidRDefault="00C57C6C" w:rsidP="00036042">
            <w:pPr>
              <w:pStyle w:val="TableEntry"/>
            </w:pPr>
          </w:p>
        </w:tc>
        <w:tc>
          <w:tcPr>
            <w:tcW w:w="3111" w:type="dxa"/>
          </w:tcPr>
          <w:p w14:paraId="54152509" w14:textId="77777777" w:rsidR="00C57C6C" w:rsidRPr="003651D9" w:rsidRDefault="00C57C6C" w:rsidP="00036042">
            <w:pPr>
              <w:pStyle w:val="TableEntry"/>
            </w:pPr>
            <w:r w:rsidRPr="003651D9">
              <w:t>History</w:t>
            </w:r>
          </w:p>
        </w:tc>
      </w:tr>
    </w:tbl>
    <w:p w14:paraId="459A04A6" w14:textId="77777777" w:rsidR="00C57C6C" w:rsidRPr="003651D9" w:rsidRDefault="00C57C6C" w:rsidP="00C57C6C">
      <w:pPr>
        <w:pStyle w:val="Corpodeltesto"/>
        <w:rPr>
          <w:i/>
        </w:rPr>
      </w:pPr>
      <w:r w:rsidRPr="003651D9">
        <w:rPr>
          <w:i/>
        </w:rPr>
        <w:t>&gt;</w:t>
      </w:r>
    </w:p>
    <w:p w14:paraId="40B11FAF" w14:textId="77777777" w:rsidR="00C57C6C" w:rsidRPr="003651D9" w:rsidRDefault="00C57C6C" w:rsidP="00C57C6C">
      <w:pPr>
        <w:pStyle w:val="Corpodeltesto"/>
        <w:rPr>
          <w:i/>
        </w:rPr>
      </w:pPr>
    </w:p>
    <w:p w14:paraId="66194C12" w14:textId="77777777" w:rsidR="00C57C6C" w:rsidRPr="003651D9" w:rsidRDefault="00C57C6C" w:rsidP="00C57C6C">
      <w:pPr>
        <w:pStyle w:val="TableTitle"/>
      </w:pPr>
      <w:r w:rsidRPr="003651D9">
        <w:t>Table 6.3.1.D.4-1: &lt; Document Name Acronym&gt; - Data Element Requirement Mappings to CDA</w:t>
      </w:r>
    </w:p>
    <w:tbl>
      <w:tblPr>
        <w:tblW w:w="8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378"/>
        <w:gridCol w:w="4818"/>
      </w:tblGrid>
      <w:tr w:rsidR="00C57C6C" w:rsidRPr="003651D9" w14:paraId="0A697FC4" w14:textId="77777777" w:rsidTr="00036042">
        <w:trPr>
          <w:cantSplit/>
          <w:tblHeader/>
          <w:jc w:val="center"/>
        </w:trPr>
        <w:tc>
          <w:tcPr>
            <w:tcW w:w="3378" w:type="dxa"/>
            <w:tcBorders>
              <w:bottom w:val="single" w:sz="4" w:space="0" w:color="000000"/>
            </w:tcBorders>
            <w:shd w:val="clear" w:color="auto" w:fill="D9D9D9"/>
          </w:tcPr>
          <w:p w14:paraId="73884406" w14:textId="77777777" w:rsidR="00C57C6C" w:rsidRPr="003651D9" w:rsidRDefault="00C57C6C" w:rsidP="00036042">
            <w:pPr>
              <w:pStyle w:val="TableEntryHeader"/>
            </w:pPr>
            <w:r w:rsidRPr="003651D9">
              <w:t>Clinical Data Element &lt;source&gt;</w:t>
            </w:r>
          </w:p>
        </w:tc>
        <w:tc>
          <w:tcPr>
            <w:tcW w:w="4818" w:type="dxa"/>
            <w:tcBorders>
              <w:bottom w:val="single" w:sz="4" w:space="0" w:color="000000"/>
            </w:tcBorders>
            <w:shd w:val="clear" w:color="auto" w:fill="D9D9D9"/>
          </w:tcPr>
          <w:p w14:paraId="4DA69330" w14:textId="77777777" w:rsidR="00C57C6C" w:rsidRPr="003651D9" w:rsidRDefault="00C57C6C" w:rsidP="00036042">
            <w:pPr>
              <w:pStyle w:val="TableEntryHeader"/>
            </w:pPr>
            <w:r w:rsidRPr="003651D9">
              <w:t xml:space="preserve">&lt; </w:t>
            </w:r>
            <w:proofErr w:type="gramStart"/>
            <w:r w:rsidRPr="003651D9">
              <w:t>this</w:t>
            </w:r>
            <w:proofErr w:type="gramEnd"/>
            <w:r w:rsidRPr="003651D9">
              <w:t xml:space="preserve"> document acronym&gt; </w:t>
            </w:r>
          </w:p>
        </w:tc>
      </w:tr>
      <w:tr w:rsidR="00C57C6C" w:rsidRPr="003651D9" w14:paraId="41B1537C" w14:textId="77777777" w:rsidTr="00036042">
        <w:trPr>
          <w:cantSplit/>
          <w:jc w:val="center"/>
        </w:trPr>
        <w:tc>
          <w:tcPr>
            <w:tcW w:w="3378" w:type="dxa"/>
            <w:shd w:val="clear" w:color="auto" w:fill="auto"/>
          </w:tcPr>
          <w:p w14:paraId="0C574831" w14:textId="77777777" w:rsidR="00C57C6C" w:rsidRPr="003651D9" w:rsidRDefault="00C57C6C" w:rsidP="00036042">
            <w:pPr>
              <w:pStyle w:val="TableEntry"/>
            </w:pPr>
          </w:p>
        </w:tc>
        <w:tc>
          <w:tcPr>
            <w:tcW w:w="4818" w:type="dxa"/>
            <w:shd w:val="clear" w:color="auto" w:fill="auto"/>
          </w:tcPr>
          <w:p w14:paraId="0B7925F1" w14:textId="77777777" w:rsidR="00C57C6C" w:rsidRPr="003651D9" w:rsidRDefault="00C57C6C" w:rsidP="00036042">
            <w:pPr>
              <w:pStyle w:val="TableEntry"/>
            </w:pPr>
          </w:p>
        </w:tc>
      </w:tr>
      <w:tr w:rsidR="00C57C6C" w:rsidRPr="003651D9" w14:paraId="5A72FCFB" w14:textId="77777777" w:rsidTr="00036042">
        <w:trPr>
          <w:cantSplit/>
          <w:jc w:val="center"/>
        </w:trPr>
        <w:tc>
          <w:tcPr>
            <w:tcW w:w="3378" w:type="dxa"/>
          </w:tcPr>
          <w:p w14:paraId="4ADC9A15" w14:textId="77777777" w:rsidR="00C57C6C" w:rsidRPr="003651D9" w:rsidRDefault="00C57C6C" w:rsidP="00036042">
            <w:pPr>
              <w:pStyle w:val="TableEntry"/>
            </w:pPr>
          </w:p>
        </w:tc>
        <w:tc>
          <w:tcPr>
            <w:tcW w:w="4818" w:type="dxa"/>
          </w:tcPr>
          <w:p w14:paraId="0C0FEFE6" w14:textId="77777777" w:rsidR="00C57C6C" w:rsidRPr="003651D9" w:rsidRDefault="00C57C6C" w:rsidP="00036042">
            <w:pPr>
              <w:pStyle w:val="TableEntry"/>
            </w:pPr>
          </w:p>
        </w:tc>
      </w:tr>
      <w:tr w:rsidR="00C57C6C" w:rsidRPr="003651D9" w14:paraId="034E0EEC" w14:textId="77777777" w:rsidTr="00036042">
        <w:trPr>
          <w:cantSplit/>
          <w:jc w:val="center"/>
        </w:trPr>
        <w:tc>
          <w:tcPr>
            <w:tcW w:w="3378" w:type="dxa"/>
          </w:tcPr>
          <w:p w14:paraId="08600C64" w14:textId="77777777" w:rsidR="00C57C6C" w:rsidRPr="003651D9" w:rsidRDefault="00C57C6C" w:rsidP="00036042">
            <w:pPr>
              <w:pStyle w:val="TableEntry"/>
            </w:pPr>
          </w:p>
        </w:tc>
        <w:tc>
          <w:tcPr>
            <w:tcW w:w="4818" w:type="dxa"/>
          </w:tcPr>
          <w:p w14:paraId="67C81EAF" w14:textId="77777777" w:rsidR="00C57C6C" w:rsidRPr="003651D9" w:rsidRDefault="00C57C6C" w:rsidP="00036042">
            <w:pPr>
              <w:pStyle w:val="TableEntry"/>
            </w:pPr>
          </w:p>
        </w:tc>
      </w:tr>
      <w:tr w:rsidR="00C57C6C" w:rsidRPr="003651D9" w14:paraId="0E79EBDF" w14:textId="77777777" w:rsidTr="00036042">
        <w:trPr>
          <w:cantSplit/>
          <w:jc w:val="center"/>
        </w:trPr>
        <w:tc>
          <w:tcPr>
            <w:tcW w:w="3378" w:type="dxa"/>
          </w:tcPr>
          <w:p w14:paraId="649F2410" w14:textId="77777777" w:rsidR="00C57C6C" w:rsidRPr="003651D9" w:rsidRDefault="00C57C6C" w:rsidP="00036042">
            <w:pPr>
              <w:pStyle w:val="TableEntry"/>
            </w:pPr>
          </w:p>
        </w:tc>
        <w:tc>
          <w:tcPr>
            <w:tcW w:w="4818" w:type="dxa"/>
          </w:tcPr>
          <w:p w14:paraId="483759B9" w14:textId="77777777" w:rsidR="00C57C6C" w:rsidRPr="003651D9" w:rsidRDefault="00C57C6C" w:rsidP="00036042">
            <w:pPr>
              <w:pStyle w:val="TableEntry"/>
            </w:pPr>
          </w:p>
        </w:tc>
      </w:tr>
      <w:tr w:rsidR="00C57C6C" w:rsidRPr="003651D9" w14:paraId="55F01E2D" w14:textId="77777777" w:rsidTr="00036042">
        <w:trPr>
          <w:cantSplit/>
          <w:jc w:val="center"/>
        </w:trPr>
        <w:tc>
          <w:tcPr>
            <w:tcW w:w="3378" w:type="dxa"/>
          </w:tcPr>
          <w:p w14:paraId="765A7F6F" w14:textId="77777777" w:rsidR="00C57C6C" w:rsidRPr="003651D9" w:rsidRDefault="00C57C6C" w:rsidP="00036042">
            <w:pPr>
              <w:pStyle w:val="TableEntry"/>
            </w:pPr>
          </w:p>
        </w:tc>
        <w:tc>
          <w:tcPr>
            <w:tcW w:w="4818" w:type="dxa"/>
          </w:tcPr>
          <w:p w14:paraId="08D7B2B9" w14:textId="77777777" w:rsidR="00C57C6C" w:rsidRPr="003651D9" w:rsidRDefault="00C57C6C" w:rsidP="00036042">
            <w:pPr>
              <w:pStyle w:val="TableEntry"/>
            </w:pPr>
          </w:p>
        </w:tc>
      </w:tr>
      <w:tr w:rsidR="00C57C6C" w:rsidRPr="003651D9" w14:paraId="45A2B95F" w14:textId="77777777" w:rsidTr="00036042">
        <w:trPr>
          <w:cantSplit/>
          <w:jc w:val="center"/>
        </w:trPr>
        <w:tc>
          <w:tcPr>
            <w:tcW w:w="3378" w:type="dxa"/>
          </w:tcPr>
          <w:p w14:paraId="77C27C4F" w14:textId="77777777" w:rsidR="00C57C6C" w:rsidRPr="003651D9" w:rsidRDefault="00C57C6C" w:rsidP="00036042">
            <w:pPr>
              <w:pStyle w:val="TableEntry"/>
            </w:pPr>
          </w:p>
        </w:tc>
        <w:tc>
          <w:tcPr>
            <w:tcW w:w="4818" w:type="dxa"/>
          </w:tcPr>
          <w:p w14:paraId="7B27EC57" w14:textId="77777777" w:rsidR="00C57C6C" w:rsidRPr="003651D9" w:rsidRDefault="00C57C6C" w:rsidP="00036042">
            <w:pPr>
              <w:pStyle w:val="TableEntry"/>
            </w:pPr>
          </w:p>
        </w:tc>
      </w:tr>
    </w:tbl>
    <w:p w14:paraId="0EAE3D6B" w14:textId="77777777" w:rsidR="00C57C6C" w:rsidRPr="003651D9" w:rsidRDefault="00C57C6C" w:rsidP="00C57C6C">
      <w:pPr>
        <w:pStyle w:val="Corpodeltesto"/>
        <w:rPr>
          <w:lang w:eastAsia="x-none"/>
        </w:rPr>
      </w:pPr>
    </w:p>
    <w:p w14:paraId="4D76E56C" w14:textId="77777777" w:rsidR="00C57C6C" w:rsidRPr="003651D9" w:rsidRDefault="00C57C6C" w:rsidP="00C57C6C">
      <w:pPr>
        <w:pStyle w:val="AuthorInstructions"/>
      </w:pPr>
      <w:r w:rsidRPr="003651D9">
        <w:t>&lt;</w:t>
      </w:r>
      <w:r w:rsidRPr="003651D9">
        <w:rPr>
          <w:b/>
        </w:rPr>
        <w:t>Very important note:</w:t>
      </w:r>
      <w:r>
        <w:t xml:space="preserve"> </w:t>
      </w:r>
      <w:r w:rsidRPr="003651D9">
        <w:t xml:space="preserve">From this point forward, the author may select one of two formats to represent the same data. The first format is a tabular format as was implemented in the Cardiology CIRC profile. The advantages to this format include that large amounts of data may be represented more concisely and that it is sometimes visually easier to determine if any information is missing. The second format is more similar to the current Consolidated CDA (C-CDA format). This format may be more verbose but may also be more recognizable to implementers familiar with other HL7 CDA Implementation Guides and may be easier for implementers to design and test with discrete conformance assertions. </w:t>
      </w:r>
    </w:p>
    <w:p w14:paraId="654C38DF" w14:textId="77777777" w:rsidR="00C57C6C" w:rsidRPr="003651D9" w:rsidRDefault="00C57C6C" w:rsidP="00C57C6C">
      <w:pPr>
        <w:pStyle w:val="AuthorInstructions"/>
      </w:pPr>
      <w:r w:rsidRPr="003651D9">
        <w:t>The format that you select must be consistent through this supplement (do not mix and match formats). The format changes are identified by ###Begin Tabular format</w:t>
      </w:r>
      <w:r>
        <w:t xml:space="preserve"> </w:t>
      </w:r>
      <w:r w:rsidRPr="003651D9">
        <w:t xml:space="preserve">###End CDA Tabular format and ###Begin Discrete Conformance format ###End Discrete Conformance format. Delete all references to the </w:t>
      </w:r>
      <w:proofErr w:type="gramStart"/>
      <w:r w:rsidRPr="003651D9">
        <w:t>format which</w:t>
      </w:r>
      <w:proofErr w:type="gramEnd"/>
      <w:r w:rsidRPr="003651D9">
        <w:t xml:space="preserve"> was not selected between the hash marks. Also, a domain may decide on a single format for all new supplements within that domain</w:t>
      </w:r>
      <w:proofErr w:type="gramStart"/>
      <w:r w:rsidRPr="003651D9">
        <w:t>.&gt;</w:t>
      </w:r>
      <w:proofErr w:type="gramEnd"/>
    </w:p>
    <w:p w14:paraId="382EBEA5" w14:textId="77777777" w:rsidR="00C57C6C" w:rsidRPr="003651D9" w:rsidRDefault="00C57C6C" w:rsidP="00C57C6C">
      <w:pPr>
        <w:pStyle w:val="Corpodeltesto"/>
        <w:rPr>
          <w:lang w:eastAsia="x-none"/>
        </w:rPr>
      </w:pPr>
    </w:p>
    <w:p w14:paraId="74548E8A" w14:textId="77777777" w:rsidR="00C57C6C" w:rsidRPr="003651D9" w:rsidRDefault="00C57C6C" w:rsidP="00C57C6C">
      <w:pPr>
        <w:pStyle w:val="Titolo5"/>
        <w:numPr>
          <w:ilvl w:val="0"/>
          <w:numId w:val="0"/>
        </w:numPr>
        <w:rPr>
          <w:noProof w:val="0"/>
        </w:rPr>
      </w:pPr>
      <w:bookmarkStart w:id="1076" w:name="_Toc345074703"/>
      <w:r w:rsidRPr="003651D9">
        <w:rPr>
          <w:noProof w:val="0"/>
        </w:rPr>
        <w:t>6.3.1.D.5 &lt;Content Module Name (Acronym, if appl</w:t>
      </w:r>
      <w:r>
        <w:rPr>
          <w:noProof w:val="0"/>
        </w:rPr>
        <w:t>icable</w:t>
      </w:r>
      <w:r w:rsidRPr="003651D9">
        <w:rPr>
          <w:noProof w:val="0"/>
        </w:rPr>
        <w:t>)&gt; Document Content Module Specification</w:t>
      </w:r>
      <w:bookmarkEnd w:id="1076"/>
    </w:p>
    <w:p w14:paraId="6AED32BA" w14:textId="77777777" w:rsidR="00C57C6C" w:rsidRPr="003651D9" w:rsidRDefault="00C57C6C" w:rsidP="00C57C6C">
      <w:pPr>
        <w:pStyle w:val="Corpodeltesto"/>
      </w:pPr>
      <w:r w:rsidRPr="003651D9">
        <w:t xml:space="preserve">This section specifies the header, section, and entry content </w:t>
      </w:r>
      <w:proofErr w:type="gramStart"/>
      <w:r w:rsidRPr="003651D9">
        <w:t>modules which</w:t>
      </w:r>
      <w:proofErr w:type="gramEnd"/>
      <w:r w:rsidRPr="003651D9">
        <w:t xml:space="preserve"> comprise the &lt;Content Module Name (Acronym)&gt; Document Content Module, using the Template ID as the key identifier. </w:t>
      </w:r>
    </w:p>
    <w:p w14:paraId="28BFE74F" w14:textId="77777777" w:rsidR="00C57C6C" w:rsidRPr="003651D9" w:rsidRDefault="00C57C6C" w:rsidP="00C57C6C">
      <w:pPr>
        <w:pStyle w:val="Corpodeltesto"/>
      </w:pPr>
      <w:r w:rsidRPr="003651D9">
        <w:t>Sections that are used according to the definitions in other specifications are identified with the relevant specification document. Additional constraints on vocabulary value sets, not specifically constrained within the section template, are also identified.</w:t>
      </w:r>
    </w:p>
    <w:p w14:paraId="65197E2A" w14:textId="77777777" w:rsidR="00C57C6C" w:rsidRPr="003651D9" w:rsidRDefault="00C57C6C" w:rsidP="00C57C6C">
      <w:pPr>
        <w:pStyle w:val="Corpodeltesto"/>
        <w:rPr>
          <w:i/>
        </w:rPr>
      </w:pPr>
    </w:p>
    <w:p w14:paraId="1E0A0181" w14:textId="77777777" w:rsidR="00C57C6C" w:rsidRPr="003651D9" w:rsidRDefault="00C57C6C" w:rsidP="00C57C6C">
      <w:pPr>
        <w:pStyle w:val="AuthorInstructions"/>
      </w:pPr>
      <w:r w:rsidRPr="003651D9">
        <w:t>&lt;Authors’ note: A critical understanding of CDA definitions for cardinality, optionality,</w:t>
      </w:r>
      <w:r>
        <w:t xml:space="preserve"> </w:t>
      </w:r>
      <w:r w:rsidRPr="003651D9">
        <w:t>coded terminology values, and CDA content module structure, as well as IHE CDA formatting conventions is necessary. It is strongly recommended that the author is also conversant with the IHE Technical Frameworks General Introduction Appendix E “Conventions”. &gt;</w:t>
      </w:r>
    </w:p>
    <w:p w14:paraId="00E86917" w14:textId="77777777" w:rsidR="00C57C6C" w:rsidRPr="003651D9" w:rsidRDefault="00C57C6C" w:rsidP="00C57C6C">
      <w:pPr>
        <w:pStyle w:val="Corpodeltesto"/>
      </w:pPr>
    </w:p>
    <w:p w14:paraId="6F1445CF" w14:textId="77777777" w:rsidR="00C57C6C" w:rsidRPr="003651D9" w:rsidRDefault="00C57C6C" w:rsidP="00C57C6C">
      <w:pPr>
        <w:pStyle w:val="AuthorInstructions"/>
      </w:pPr>
      <w:r w:rsidRPr="003651D9">
        <w:t>###Begin Tabular format - Document</w:t>
      </w:r>
    </w:p>
    <w:p w14:paraId="77C707B7" w14:textId="77777777" w:rsidR="00C57C6C" w:rsidRPr="003651D9" w:rsidRDefault="00C57C6C" w:rsidP="00C57C6C">
      <w:pPr>
        <w:pStyle w:val="Corpodeltesto"/>
      </w:pPr>
    </w:p>
    <w:p w14:paraId="297FE40E"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 xml:space="preserve">Table 6.3.1.D.5-1 &lt;Content Module Name (Acronym)&gt; Document Content Module Specification </w:t>
      </w:r>
    </w:p>
    <w:tbl>
      <w:tblPr>
        <w:tblW w:w="5000" w:type="pct"/>
        <w:jc w:val="center"/>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587"/>
        <w:gridCol w:w="1318"/>
        <w:gridCol w:w="2342"/>
        <w:gridCol w:w="2470"/>
        <w:gridCol w:w="1420"/>
        <w:gridCol w:w="1253"/>
      </w:tblGrid>
      <w:tr w:rsidR="00C57C6C" w:rsidRPr="003651D9" w14:paraId="06971EC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A5CA835" w14:textId="77777777" w:rsidR="00C57C6C" w:rsidRPr="003651D9" w:rsidRDefault="00C57C6C" w:rsidP="00036042">
            <w:pPr>
              <w:pStyle w:val="TableEntryHeader"/>
              <w:rPr>
                <w:sz w:val="18"/>
              </w:rPr>
            </w:pPr>
            <w:r w:rsidRPr="003651D9">
              <w:t>Template Name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3FADB8CB" w14:textId="77777777" w:rsidR="00C57C6C" w:rsidRPr="003651D9" w:rsidRDefault="00C57C6C" w:rsidP="00036042">
            <w:pPr>
              <w:pStyle w:val="TableEntry"/>
            </w:pPr>
            <w:r w:rsidRPr="003651D9">
              <w:t>&lt;Template Name (Acronym, if applicable)&gt;</w:t>
            </w:r>
          </w:p>
        </w:tc>
      </w:tr>
      <w:tr w:rsidR="00C57C6C" w:rsidRPr="003651D9" w14:paraId="25A502D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E84D318" w14:textId="77777777" w:rsidR="00C57C6C" w:rsidRPr="003651D9" w:rsidRDefault="00C57C6C" w:rsidP="00036042">
            <w:pPr>
              <w:pStyle w:val="TableEntryHeader"/>
              <w:rPr>
                <w:sz w:val="18"/>
              </w:rPr>
            </w:pPr>
            <w:r w:rsidRPr="003651D9">
              <w:t xml:space="preserve">Template ID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78A323E5"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w:t>
            </w:r>
            <w:proofErr w:type="spellStart"/>
            <w:r w:rsidRPr="003651D9">
              <w:t>uid</w:t>
            </w:r>
            <w:proofErr w:type="spellEnd"/>
            <w:r w:rsidRPr="003651D9">
              <w:t>&gt;</w:t>
            </w:r>
          </w:p>
        </w:tc>
      </w:tr>
      <w:tr w:rsidR="00C57C6C" w:rsidRPr="003651D9" w14:paraId="125EDB0E"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66B2602" w14:textId="77777777" w:rsidR="00C57C6C" w:rsidRPr="003651D9" w:rsidRDefault="00C57C6C" w:rsidP="00036042">
            <w:pPr>
              <w:pStyle w:val="TableEntryHeader"/>
              <w:rPr>
                <w:sz w:val="18"/>
              </w:rPr>
            </w:pPr>
            <w:r w:rsidRPr="003651D9">
              <w:lastRenderedPageBreak/>
              <w:t xml:space="preserve">Parent Template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tcPr>
          <w:p w14:paraId="179DF924"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Reference]&gt;</w:t>
            </w:r>
          </w:p>
          <w:p w14:paraId="226B8876"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Reference]&gt;</w:t>
            </w:r>
            <w:r>
              <w:t xml:space="preserve"> </w:t>
            </w:r>
            <w:r w:rsidRPr="003651D9">
              <w:t>&lt;delete 2</w:t>
            </w:r>
            <w:r w:rsidRPr="003651D9">
              <w:rPr>
                <w:vertAlign w:val="superscript"/>
              </w:rPr>
              <w:t>nd</w:t>
            </w:r>
            <w:r w:rsidRPr="003651D9">
              <w:t>/additional parent templates if not applicable&gt;</w:t>
            </w:r>
          </w:p>
        </w:tc>
      </w:tr>
      <w:tr w:rsidR="00C57C6C" w:rsidRPr="003651D9" w14:paraId="061DCC8A"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C0666CD" w14:textId="77777777" w:rsidR="00C57C6C" w:rsidRPr="003651D9" w:rsidRDefault="00C57C6C" w:rsidP="00036042">
            <w:pPr>
              <w:pStyle w:val="TableEntryHeader"/>
              <w:rPr>
                <w:sz w:val="18"/>
              </w:rPr>
            </w:pPr>
            <w:r w:rsidRPr="003651D9">
              <w:t xml:space="preserve">General Description </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CA2A195" w14:textId="77777777" w:rsidR="00C57C6C" w:rsidRPr="003651D9" w:rsidRDefault="00C57C6C" w:rsidP="00036042">
            <w:pPr>
              <w:pStyle w:val="TableEntry"/>
            </w:pPr>
            <w:r w:rsidRPr="003651D9">
              <w:t>&lt;</w:t>
            </w:r>
            <w:proofErr w:type="gramStart"/>
            <w:r w:rsidRPr="003651D9">
              <w:t>short</w:t>
            </w:r>
            <w:proofErr w:type="gramEnd"/>
            <w:r w:rsidRPr="003651D9">
              <w:t xml:space="preserve"> textual description&gt;</w:t>
            </w:r>
          </w:p>
        </w:tc>
      </w:tr>
      <w:tr w:rsidR="00C57C6C" w:rsidRPr="003651D9" w14:paraId="608E172C" w14:textId="77777777" w:rsidTr="00036042">
        <w:trPr>
          <w:cantSplit/>
          <w:jc w:val="center"/>
        </w:trPr>
        <w:tc>
          <w:tcPr>
            <w:tcW w:w="101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03C83E7" w14:textId="77777777" w:rsidR="00C57C6C" w:rsidRPr="003651D9" w:rsidRDefault="00C57C6C" w:rsidP="00036042">
            <w:pPr>
              <w:pStyle w:val="TableEntryHeader"/>
              <w:rPr>
                <w:sz w:val="18"/>
              </w:rPr>
            </w:pPr>
            <w:r w:rsidRPr="003651D9">
              <w:t>Document Code</w:t>
            </w:r>
          </w:p>
        </w:tc>
        <w:tc>
          <w:tcPr>
            <w:tcW w:w="3986"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C9D107A" w14:textId="77777777" w:rsidR="00C57C6C" w:rsidRPr="003651D9" w:rsidRDefault="00C57C6C" w:rsidP="00036042">
            <w:pPr>
              <w:pStyle w:val="TableEntry"/>
            </w:pPr>
            <w:r w:rsidRPr="003651D9">
              <w:t>&lt;MAY or SHALL&gt; be &lt; code/</w:t>
            </w:r>
            <w:proofErr w:type="spellStart"/>
            <w:r w:rsidRPr="003651D9">
              <w:t>oid</w:t>
            </w:r>
            <w:proofErr w:type="spellEnd"/>
            <w:r w:rsidRPr="003651D9">
              <w:t>/</w:t>
            </w:r>
            <w:proofErr w:type="spellStart"/>
            <w:r w:rsidRPr="003651D9">
              <w:t>uid</w:t>
            </w:r>
            <w:proofErr w:type="spellEnd"/>
            <w:r w:rsidRPr="003651D9">
              <w:t>, Code System, “Value Set name”&gt;</w:t>
            </w:r>
          </w:p>
        </w:tc>
      </w:tr>
      <w:tr w:rsidR="00C57C6C" w:rsidRPr="003651D9" w14:paraId="68B0F5B7"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shd w:val="clear" w:color="auto" w:fill="E6E6E6"/>
            <w:vAlign w:val="center"/>
          </w:tcPr>
          <w:p w14:paraId="461BE0C1" w14:textId="77777777" w:rsidR="00C57C6C" w:rsidRPr="003651D9" w:rsidRDefault="00C57C6C" w:rsidP="00036042">
            <w:pPr>
              <w:pStyle w:val="TableEntryHeader"/>
            </w:pPr>
            <w:r w:rsidRPr="003651D9">
              <w:t>Opt and Card</w:t>
            </w:r>
          </w:p>
        </w:tc>
        <w:tc>
          <w:tcPr>
            <w:tcW w:w="702" w:type="pct"/>
            <w:tcBorders>
              <w:top w:val="single" w:sz="4" w:space="0" w:color="auto"/>
              <w:left w:val="single" w:sz="4" w:space="0" w:color="auto"/>
              <w:bottom w:val="single" w:sz="4" w:space="0" w:color="auto"/>
              <w:right w:val="single" w:sz="4" w:space="0" w:color="auto"/>
            </w:tcBorders>
            <w:shd w:val="clear" w:color="auto" w:fill="E6E6E6"/>
            <w:vAlign w:val="center"/>
          </w:tcPr>
          <w:p w14:paraId="368A29ED" w14:textId="77777777" w:rsidR="00C57C6C" w:rsidRPr="003651D9" w:rsidRDefault="00C57C6C" w:rsidP="00036042">
            <w:pPr>
              <w:pStyle w:val="TableEntryHeader"/>
            </w:pPr>
            <w:r w:rsidRPr="003651D9">
              <w:t>Condition</w:t>
            </w:r>
          </w:p>
        </w:tc>
        <w:tc>
          <w:tcPr>
            <w:tcW w:w="1247" w:type="pct"/>
            <w:tcBorders>
              <w:top w:val="single" w:sz="4" w:space="0" w:color="auto"/>
              <w:left w:val="single" w:sz="4" w:space="0" w:color="auto"/>
              <w:bottom w:val="single" w:sz="4" w:space="0" w:color="auto"/>
              <w:right w:val="single" w:sz="4" w:space="0" w:color="auto"/>
            </w:tcBorders>
            <w:shd w:val="clear" w:color="auto" w:fill="E6E6E6"/>
          </w:tcPr>
          <w:p w14:paraId="6D772C75" w14:textId="77777777" w:rsidR="00C57C6C" w:rsidRPr="003651D9" w:rsidRDefault="00C57C6C" w:rsidP="00036042">
            <w:pPr>
              <w:pStyle w:val="TableEntryHeader"/>
            </w:pPr>
            <w:r w:rsidRPr="003651D9">
              <w:t>Header Element or Section Name</w:t>
            </w:r>
          </w:p>
        </w:tc>
        <w:tc>
          <w:tcPr>
            <w:tcW w:w="1315" w:type="pct"/>
            <w:tcBorders>
              <w:top w:val="single" w:sz="4" w:space="0" w:color="auto"/>
              <w:left w:val="single" w:sz="4" w:space="0" w:color="auto"/>
              <w:bottom w:val="single" w:sz="4" w:space="0" w:color="auto"/>
              <w:right w:val="single" w:sz="4" w:space="0" w:color="auto"/>
            </w:tcBorders>
            <w:shd w:val="clear" w:color="auto" w:fill="E6E6E6"/>
            <w:vAlign w:val="center"/>
          </w:tcPr>
          <w:p w14:paraId="0FF169A9" w14:textId="77777777" w:rsidR="00C57C6C" w:rsidRPr="003651D9" w:rsidRDefault="00C57C6C" w:rsidP="00036042">
            <w:pPr>
              <w:pStyle w:val="TableEntryHeader"/>
            </w:pPr>
            <w:r w:rsidRPr="003651D9">
              <w:t xml:space="preserve">Template ID </w:t>
            </w:r>
          </w:p>
        </w:tc>
        <w:tc>
          <w:tcPr>
            <w:tcW w:w="756" w:type="pct"/>
            <w:tcBorders>
              <w:top w:val="single" w:sz="4" w:space="0" w:color="auto"/>
              <w:left w:val="single" w:sz="4" w:space="0" w:color="auto"/>
              <w:bottom w:val="single" w:sz="4" w:space="0" w:color="auto"/>
              <w:right w:val="single" w:sz="4" w:space="0" w:color="auto"/>
            </w:tcBorders>
            <w:shd w:val="clear" w:color="auto" w:fill="E6E6E6"/>
            <w:vAlign w:val="center"/>
          </w:tcPr>
          <w:p w14:paraId="3B6F3443" w14:textId="77777777" w:rsidR="00C57C6C" w:rsidRPr="003651D9" w:rsidRDefault="00C57C6C" w:rsidP="00036042">
            <w:pPr>
              <w:pStyle w:val="TableEntryHeader"/>
            </w:pPr>
            <w:r w:rsidRPr="003651D9">
              <w:t>Specification Document</w:t>
            </w:r>
          </w:p>
        </w:tc>
        <w:tc>
          <w:tcPr>
            <w:tcW w:w="667" w:type="pct"/>
            <w:tcBorders>
              <w:top w:val="single" w:sz="4" w:space="0" w:color="auto"/>
              <w:left w:val="single" w:sz="4" w:space="0" w:color="auto"/>
              <w:bottom w:val="single" w:sz="4" w:space="0" w:color="auto"/>
              <w:right w:val="single" w:sz="4" w:space="0" w:color="auto"/>
            </w:tcBorders>
            <w:shd w:val="clear" w:color="auto" w:fill="E6E6E6"/>
            <w:vAlign w:val="center"/>
          </w:tcPr>
          <w:p w14:paraId="3434CD33" w14:textId="77777777" w:rsidR="00C57C6C" w:rsidRPr="003651D9" w:rsidRDefault="00C57C6C" w:rsidP="00036042">
            <w:pPr>
              <w:pStyle w:val="TableEntryHeader"/>
            </w:pPr>
            <w:r w:rsidRPr="003651D9">
              <w:t>Vocabulary Constraint</w:t>
            </w:r>
          </w:p>
        </w:tc>
      </w:tr>
      <w:tr w:rsidR="00C57C6C" w:rsidRPr="003651D9" w14:paraId="1A7C1216"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67CF65AA" w14:textId="77777777" w:rsidR="00C57C6C" w:rsidRPr="003651D9" w:rsidRDefault="00C57C6C" w:rsidP="00036042">
            <w:pPr>
              <w:spacing w:before="40" w:after="40"/>
              <w:ind w:left="72" w:right="72"/>
              <w:jc w:val="center"/>
              <w:rPr>
                <w:rFonts w:ascii="Arial" w:hAnsi="Arial"/>
                <w:b/>
                <w:sz w:val="20"/>
              </w:rPr>
            </w:pPr>
            <w:r w:rsidRPr="003651D9">
              <w:rPr>
                <w:rFonts w:ascii="Arial" w:hAnsi="Arial"/>
                <w:b/>
                <w:sz w:val="20"/>
              </w:rPr>
              <w:t>Header Elements</w:t>
            </w:r>
          </w:p>
        </w:tc>
      </w:tr>
      <w:tr w:rsidR="00C57C6C" w:rsidRPr="003651D9" w14:paraId="600D5B1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24CE9BFA" w14:textId="77777777" w:rsidR="00C57C6C" w:rsidRPr="003651D9" w:rsidRDefault="00C57C6C" w:rsidP="00036042">
            <w:pPr>
              <w:pStyle w:val="TableEntry"/>
            </w:pPr>
            <w:proofErr w:type="gramStart"/>
            <w:r w:rsidRPr="003651D9">
              <w:t>x</w:t>
            </w:r>
            <w:proofErr w:type="gramEnd"/>
            <w:r w:rsidRPr="003651D9">
              <w:t xml:space="preserve"> [?..?]</w:t>
            </w:r>
          </w:p>
        </w:tc>
        <w:tc>
          <w:tcPr>
            <w:tcW w:w="702" w:type="pct"/>
            <w:tcBorders>
              <w:top w:val="single" w:sz="4" w:space="0" w:color="auto"/>
              <w:left w:val="single" w:sz="4" w:space="0" w:color="auto"/>
              <w:bottom w:val="single" w:sz="4" w:space="0" w:color="auto"/>
              <w:right w:val="single" w:sz="4" w:space="0" w:color="auto"/>
            </w:tcBorders>
            <w:vAlign w:val="center"/>
          </w:tcPr>
          <w:p w14:paraId="2542925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5F43F17" w14:textId="77777777" w:rsidR="00C57C6C" w:rsidRPr="003651D9" w:rsidRDefault="00C57C6C" w:rsidP="00036042">
            <w:pPr>
              <w:pStyle w:val="TableEntry"/>
            </w:pPr>
            <w:r w:rsidRPr="003651D9">
              <w:t>&lt;Header Element name&gt;</w:t>
            </w:r>
          </w:p>
        </w:tc>
        <w:tc>
          <w:tcPr>
            <w:tcW w:w="1315" w:type="pct"/>
            <w:tcBorders>
              <w:top w:val="single" w:sz="4" w:space="0" w:color="auto"/>
              <w:left w:val="single" w:sz="4" w:space="0" w:color="auto"/>
              <w:bottom w:val="single" w:sz="4" w:space="0" w:color="auto"/>
              <w:right w:val="single" w:sz="4" w:space="0" w:color="auto"/>
            </w:tcBorders>
            <w:vAlign w:val="center"/>
          </w:tcPr>
          <w:p w14:paraId="06250D08"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56" w:type="pct"/>
            <w:tcBorders>
              <w:top w:val="single" w:sz="4" w:space="0" w:color="auto"/>
              <w:left w:val="single" w:sz="4" w:space="0" w:color="auto"/>
              <w:bottom w:val="single" w:sz="4" w:space="0" w:color="auto"/>
              <w:right w:val="single" w:sz="4" w:space="0" w:color="auto"/>
            </w:tcBorders>
          </w:tcPr>
          <w:p w14:paraId="56719DCF"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5FBFE6FD"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explanation, if applicable&gt;</w:t>
            </w:r>
          </w:p>
        </w:tc>
      </w:tr>
      <w:tr w:rsidR="00C57C6C" w:rsidRPr="003651D9" w14:paraId="2B2B4049"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7B6D5441" w14:textId="77777777" w:rsidR="00C57C6C" w:rsidRPr="003651D9" w:rsidRDefault="00C57C6C" w:rsidP="00036042">
            <w:pPr>
              <w:pStyle w:val="TableEntry"/>
            </w:pPr>
            <w:r w:rsidRPr="003651D9">
              <w:t>&lt;</w:t>
            </w:r>
            <w:proofErr w:type="gramStart"/>
            <w:r w:rsidRPr="003651D9">
              <w:t>e</w:t>
            </w:r>
            <w:proofErr w:type="gramEnd"/>
            <w:r w:rsidRPr="003651D9">
              <w:t>.g., R [0..1]</w:t>
            </w:r>
          </w:p>
        </w:tc>
        <w:tc>
          <w:tcPr>
            <w:tcW w:w="702" w:type="pct"/>
            <w:tcBorders>
              <w:top w:val="single" w:sz="4" w:space="0" w:color="auto"/>
              <w:left w:val="single" w:sz="4" w:space="0" w:color="auto"/>
              <w:bottom w:val="single" w:sz="4" w:space="0" w:color="auto"/>
              <w:right w:val="single" w:sz="4" w:space="0" w:color="auto"/>
            </w:tcBorders>
            <w:vAlign w:val="center"/>
          </w:tcPr>
          <w:p w14:paraId="2C4630F5"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1BD0FDD9" w14:textId="77777777" w:rsidR="00C57C6C" w:rsidRPr="003651D9" w:rsidRDefault="00C57C6C" w:rsidP="00036042">
            <w:pPr>
              <w:pStyle w:val="TableEntry"/>
            </w:pPr>
            <w:r w:rsidRPr="003651D9">
              <w:t>Order</w:t>
            </w:r>
          </w:p>
        </w:tc>
        <w:tc>
          <w:tcPr>
            <w:tcW w:w="1315" w:type="pct"/>
            <w:tcBorders>
              <w:top w:val="single" w:sz="4" w:space="0" w:color="auto"/>
              <w:left w:val="single" w:sz="4" w:space="0" w:color="auto"/>
              <w:bottom w:val="single" w:sz="4" w:space="0" w:color="auto"/>
              <w:right w:val="single" w:sz="4" w:space="0" w:color="auto"/>
            </w:tcBorders>
            <w:vAlign w:val="center"/>
          </w:tcPr>
          <w:p w14:paraId="3BA73550" w14:textId="77777777" w:rsidR="00C57C6C" w:rsidRPr="003651D9" w:rsidRDefault="00C57C6C" w:rsidP="00036042">
            <w:pPr>
              <w:pStyle w:val="TableEntry"/>
            </w:pPr>
            <w:r w:rsidRPr="003651D9">
              <w:t>1.3.6.1.4.1.19376.1.4.1.3.2</w:t>
            </w:r>
          </w:p>
        </w:tc>
        <w:tc>
          <w:tcPr>
            <w:tcW w:w="756" w:type="pct"/>
            <w:tcBorders>
              <w:top w:val="single" w:sz="4" w:space="0" w:color="auto"/>
              <w:left w:val="single" w:sz="4" w:space="0" w:color="auto"/>
              <w:bottom w:val="single" w:sz="4" w:space="0" w:color="auto"/>
              <w:right w:val="single" w:sz="4" w:space="0" w:color="auto"/>
            </w:tcBorders>
          </w:tcPr>
          <w:p w14:paraId="18B522D8" w14:textId="77777777" w:rsidR="00C57C6C" w:rsidRPr="003651D9" w:rsidRDefault="00C57C6C" w:rsidP="00036042">
            <w:pPr>
              <w:pStyle w:val="TableEntry"/>
            </w:pPr>
            <w:r w:rsidRPr="003651D9">
              <w:t>CARD TF-3 6.3.2.H&gt;</w:t>
            </w:r>
          </w:p>
        </w:tc>
        <w:tc>
          <w:tcPr>
            <w:tcW w:w="667" w:type="pct"/>
            <w:tcBorders>
              <w:top w:val="single" w:sz="4" w:space="0" w:color="auto"/>
              <w:left w:val="single" w:sz="4" w:space="0" w:color="auto"/>
              <w:bottom w:val="single" w:sz="4" w:space="0" w:color="auto"/>
              <w:right w:val="single" w:sz="4" w:space="0" w:color="auto"/>
            </w:tcBorders>
          </w:tcPr>
          <w:p w14:paraId="780677B5" w14:textId="77777777" w:rsidR="00C57C6C" w:rsidRPr="003651D9" w:rsidRDefault="00C57C6C" w:rsidP="00036042">
            <w:pPr>
              <w:pStyle w:val="TableEntry"/>
            </w:pPr>
          </w:p>
        </w:tc>
      </w:tr>
      <w:tr w:rsidR="00C57C6C" w:rsidRPr="003651D9" w14:paraId="165B65E8"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354DE8CB" w14:textId="77777777" w:rsidR="00C57C6C" w:rsidRPr="003651D9" w:rsidRDefault="00C57C6C" w:rsidP="00036042">
            <w:pPr>
              <w:pStyle w:val="TableEntry"/>
            </w:pPr>
            <w:r w:rsidRPr="003651D9">
              <w:t>&lt;</w:t>
            </w:r>
            <w:proofErr w:type="gramStart"/>
            <w:r w:rsidRPr="003651D9">
              <w:t>e</w:t>
            </w:r>
            <w:proofErr w:type="gramEnd"/>
            <w:r w:rsidRPr="003651D9">
              <w:t>.g., M [1..1]</w:t>
            </w:r>
          </w:p>
        </w:tc>
        <w:tc>
          <w:tcPr>
            <w:tcW w:w="702" w:type="pct"/>
            <w:tcBorders>
              <w:top w:val="single" w:sz="4" w:space="0" w:color="auto"/>
              <w:left w:val="single" w:sz="4" w:space="0" w:color="auto"/>
              <w:bottom w:val="single" w:sz="4" w:space="0" w:color="auto"/>
              <w:right w:val="single" w:sz="4" w:space="0" w:color="auto"/>
            </w:tcBorders>
            <w:vAlign w:val="center"/>
          </w:tcPr>
          <w:p w14:paraId="08E8770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592B4C17" w14:textId="77777777" w:rsidR="00C57C6C" w:rsidRPr="003651D9" w:rsidRDefault="00C57C6C" w:rsidP="00036042">
            <w:pPr>
              <w:pStyle w:val="TableEntry"/>
            </w:pPr>
            <w:r w:rsidRPr="003651D9">
              <w:t>Patient Demographics</w:t>
            </w:r>
          </w:p>
        </w:tc>
        <w:tc>
          <w:tcPr>
            <w:tcW w:w="1315" w:type="pct"/>
            <w:tcBorders>
              <w:top w:val="single" w:sz="4" w:space="0" w:color="auto"/>
              <w:left w:val="single" w:sz="4" w:space="0" w:color="auto"/>
              <w:bottom w:val="single" w:sz="4" w:space="0" w:color="auto"/>
              <w:right w:val="single" w:sz="4" w:space="0" w:color="auto"/>
            </w:tcBorders>
            <w:vAlign w:val="center"/>
          </w:tcPr>
          <w:p w14:paraId="6D12F48E" w14:textId="77777777" w:rsidR="00C57C6C" w:rsidRPr="003651D9" w:rsidRDefault="00C57C6C" w:rsidP="00036042">
            <w:pPr>
              <w:pStyle w:val="TableEntry"/>
            </w:pPr>
            <w:r w:rsidRPr="003651D9">
              <w:t>1.3.6.1.4.1.19376.1.4.1.3.3</w:t>
            </w:r>
          </w:p>
        </w:tc>
        <w:tc>
          <w:tcPr>
            <w:tcW w:w="756" w:type="pct"/>
            <w:tcBorders>
              <w:top w:val="single" w:sz="4" w:space="0" w:color="auto"/>
              <w:left w:val="single" w:sz="4" w:space="0" w:color="auto"/>
              <w:bottom w:val="single" w:sz="4" w:space="0" w:color="auto"/>
              <w:right w:val="single" w:sz="4" w:space="0" w:color="auto"/>
            </w:tcBorders>
          </w:tcPr>
          <w:p w14:paraId="0B3CE280" w14:textId="77777777" w:rsidR="00C57C6C" w:rsidRPr="003651D9" w:rsidRDefault="00C57C6C" w:rsidP="00036042">
            <w:pPr>
              <w:pStyle w:val="TableEntry"/>
            </w:pPr>
            <w:r w:rsidRPr="003651D9">
              <w:t>CARD TF-3 6.3.2.H</w:t>
            </w:r>
          </w:p>
        </w:tc>
        <w:tc>
          <w:tcPr>
            <w:tcW w:w="667" w:type="pct"/>
            <w:tcBorders>
              <w:top w:val="single" w:sz="4" w:space="0" w:color="auto"/>
              <w:left w:val="single" w:sz="4" w:space="0" w:color="auto"/>
              <w:bottom w:val="single" w:sz="4" w:space="0" w:color="auto"/>
              <w:right w:val="single" w:sz="4" w:space="0" w:color="auto"/>
            </w:tcBorders>
          </w:tcPr>
          <w:p w14:paraId="39CA062B" w14:textId="77777777" w:rsidR="00C57C6C" w:rsidRPr="003651D9" w:rsidRDefault="00C57C6C" w:rsidP="00036042">
            <w:pPr>
              <w:pStyle w:val="TableEntry"/>
            </w:pPr>
            <w:r w:rsidRPr="003651D9">
              <w:t>CARD TF-3 6.3.1.D.5.1&gt;</w:t>
            </w:r>
          </w:p>
        </w:tc>
      </w:tr>
      <w:tr w:rsidR="00C57C6C" w:rsidRPr="003651D9" w14:paraId="6B93130F" w14:textId="77777777" w:rsidTr="00036042">
        <w:trPr>
          <w:cantSplit/>
          <w:jc w:val="center"/>
        </w:trPr>
        <w:tc>
          <w:tcPr>
            <w:tcW w:w="5000" w:type="pct"/>
            <w:gridSpan w:val="6"/>
            <w:tcBorders>
              <w:top w:val="single" w:sz="4" w:space="0" w:color="auto"/>
              <w:left w:val="single" w:sz="4" w:space="0" w:color="auto"/>
              <w:bottom w:val="single" w:sz="4" w:space="0" w:color="auto"/>
              <w:right w:val="single" w:sz="4" w:space="0" w:color="auto"/>
            </w:tcBorders>
          </w:tcPr>
          <w:p w14:paraId="4B61374B" w14:textId="77777777" w:rsidR="00C57C6C" w:rsidRPr="003651D9" w:rsidRDefault="00C57C6C" w:rsidP="00036042">
            <w:pPr>
              <w:pStyle w:val="TableEntryHeader"/>
            </w:pPr>
            <w:r w:rsidRPr="003651D9">
              <w:t>Sections</w:t>
            </w:r>
          </w:p>
        </w:tc>
      </w:tr>
      <w:tr w:rsidR="00C57C6C" w:rsidRPr="003651D9" w14:paraId="270DE803"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44F05FD" w14:textId="77777777" w:rsidR="00C57C6C" w:rsidRPr="003651D9" w:rsidRDefault="00C57C6C" w:rsidP="00036042">
            <w:pPr>
              <w:pStyle w:val="TableEntry"/>
            </w:pPr>
            <w:proofErr w:type="gramStart"/>
            <w:r w:rsidRPr="003651D9">
              <w:t>x</w:t>
            </w:r>
            <w:proofErr w:type="gramEnd"/>
            <w:r w:rsidRPr="003651D9">
              <w:t xml:space="preserve"> [?..?]</w:t>
            </w:r>
          </w:p>
        </w:tc>
        <w:tc>
          <w:tcPr>
            <w:tcW w:w="702" w:type="pct"/>
            <w:tcBorders>
              <w:top w:val="single" w:sz="4" w:space="0" w:color="auto"/>
              <w:left w:val="single" w:sz="4" w:space="0" w:color="auto"/>
              <w:bottom w:val="single" w:sz="4" w:space="0" w:color="auto"/>
              <w:right w:val="single" w:sz="4" w:space="0" w:color="auto"/>
            </w:tcBorders>
            <w:vAlign w:val="center"/>
          </w:tcPr>
          <w:p w14:paraId="66A55ECC"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7132B889" w14:textId="77777777" w:rsidR="00C57C6C" w:rsidRPr="003651D9" w:rsidRDefault="00C57C6C" w:rsidP="00036042">
            <w:pPr>
              <w:pStyle w:val="TableEntry"/>
            </w:pPr>
            <w:r w:rsidRPr="003651D9">
              <w:t>&lt;Section name&gt;</w:t>
            </w:r>
          </w:p>
        </w:tc>
        <w:tc>
          <w:tcPr>
            <w:tcW w:w="1315" w:type="pct"/>
            <w:tcBorders>
              <w:top w:val="single" w:sz="4" w:space="0" w:color="auto"/>
              <w:left w:val="single" w:sz="4" w:space="0" w:color="auto"/>
              <w:bottom w:val="single" w:sz="4" w:space="0" w:color="auto"/>
              <w:right w:val="single" w:sz="4" w:space="0" w:color="auto"/>
            </w:tcBorders>
            <w:vAlign w:val="center"/>
          </w:tcPr>
          <w:p w14:paraId="41DE4659"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56" w:type="pct"/>
            <w:tcBorders>
              <w:top w:val="single" w:sz="4" w:space="0" w:color="auto"/>
              <w:left w:val="single" w:sz="4" w:space="0" w:color="auto"/>
              <w:bottom w:val="single" w:sz="4" w:space="0" w:color="auto"/>
              <w:right w:val="single" w:sz="4" w:space="0" w:color="auto"/>
            </w:tcBorders>
          </w:tcPr>
          <w:p w14:paraId="073D9170"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details&gt;</w:t>
            </w:r>
          </w:p>
        </w:tc>
        <w:tc>
          <w:tcPr>
            <w:tcW w:w="667" w:type="pct"/>
            <w:tcBorders>
              <w:top w:val="single" w:sz="4" w:space="0" w:color="auto"/>
              <w:left w:val="single" w:sz="4" w:space="0" w:color="auto"/>
              <w:bottom w:val="single" w:sz="4" w:space="0" w:color="auto"/>
              <w:right w:val="single" w:sz="4" w:space="0" w:color="auto"/>
            </w:tcBorders>
          </w:tcPr>
          <w:p w14:paraId="600125A4" w14:textId="77777777" w:rsidR="00C57C6C" w:rsidRPr="003651D9" w:rsidRDefault="00C57C6C" w:rsidP="00036042">
            <w:pPr>
              <w:pStyle w:val="TableEntry"/>
            </w:pPr>
            <w:r w:rsidRPr="003651D9">
              <w:t>&lt;</w:t>
            </w:r>
            <w:proofErr w:type="gramStart"/>
            <w:r w:rsidRPr="003651D9">
              <w:t>reference</w:t>
            </w:r>
            <w:proofErr w:type="gramEnd"/>
            <w:r w:rsidRPr="003651D9">
              <w:t xml:space="preserve"> to section of TF or supplement document for explanation, if applicable&gt;</w:t>
            </w:r>
          </w:p>
        </w:tc>
      </w:tr>
      <w:tr w:rsidR="00C57C6C" w:rsidRPr="003651D9" w14:paraId="2456311B"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5B8A6FFD" w14:textId="77777777" w:rsidR="00C57C6C" w:rsidRPr="003651D9" w:rsidRDefault="00C57C6C" w:rsidP="00036042">
            <w:pPr>
              <w:pStyle w:val="TableEntry"/>
            </w:pPr>
            <w:r w:rsidRPr="003651D9">
              <w:t>&lt;</w:t>
            </w:r>
            <w:proofErr w:type="gramStart"/>
            <w:r w:rsidRPr="003651D9">
              <w:t>e</w:t>
            </w:r>
            <w:proofErr w:type="gramEnd"/>
            <w:r w:rsidRPr="003651D9">
              <w:t>.g., M [1..1]</w:t>
            </w:r>
          </w:p>
        </w:tc>
        <w:tc>
          <w:tcPr>
            <w:tcW w:w="702" w:type="pct"/>
            <w:tcBorders>
              <w:top w:val="single" w:sz="4" w:space="0" w:color="auto"/>
              <w:left w:val="single" w:sz="4" w:space="0" w:color="auto"/>
              <w:bottom w:val="single" w:sz="4" w:space="0" w:color="auto"/>
              <w:right w:val="single" w:sz="4" w:space="0" w:color="auto"/>
            </w:tcBorders>
            <w:vAlign w:val="center"/>
          </w:tcPr>
          <w:p w14:paraId="68F71FE3"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6B8F45A4" w14:textId="77777777" w:rsidR="00C57C6C" w:rsidRPr="003651D9" w:rsidRDefault="00C57C6C" w:rsidP="00036042">
            <w:pPr>
              <w:pStyle w:val="TableEntry"/>
            </w:pPr>
            <w:r w:rsidRPr="003651D9">
              <w:t xml:space="preserve">Medications </w:t>
            </w:r>
          </w:p>
        </w:tc>
        <w:tc>
          <w:tcPr>
            <w:tcW w:w="1315" w:type="pct"/>
            <w:tcBorders>
              <w:top w:val="single" w:sz="4" w:space="0" w:color="auto"/>
              <w:left w:val="single" w:sz="4" w:space="0" w:color="auto"/>
              <w:bottom w:val="single" w:sz="4" w:space="0" w:color="auto"/>
              <w:right w:val="single" w:sz="4" w:space="0" w:color="auto"/>
            </w:tcBorders>
            <w:vAlign w:val="center"/>
          </w:tcPr>
          <w:p w14:paraId="726FA048" w14:textId="77777777" w:rsidR="00C57C6C" w:rsidRPr="003651D9" w:rsidRDefault="00C57C6C" w:rsidP="00036042">
            <w:pPr>
              <w:pStyle w:val="TableEntry"/>
            </w:pPr>
            <w:r w:rsidRPr="003651D9">
              <w:t xml:space="preserve"> 1.3.6.1.4.1.19376.1.5.3.1.3.19</w:t>
            </w:r>
          </w:p>
        </w:tc>
        <w:tc>
          <w:tcPr>
            <w:tcW w:w="756" w:type="pct"/>
            <w:tcBorders>
              <w:top w:val="single" w:sz="4" w:space="0" w:color="auto"/>
              <w:left w:val="single" w:sz="4" w:space="0" w:color="auto"/>
              <w:bottom w:val="single" w:sz="4" w:space="0" w:color="auto"/>
              <w:right w:val="single" w:sz="4" w:space="0" w:color="auto"/>
            </w:tcBorders>
          </w:tcPr>
          <w:p w14:paraId="3F64E62A" w14:textId="77777777" w:rsidR="00C57C6C" w:rsidRPr="003651D9" w:rsidRDefault="00C57C6C" w:rsidP="00036042">
            <w:pPr>
              <w:pStyle w:val="TableEntry"/>
            </w:pPr>
            <w:r w:rsidRPr="003651D9">
              <w:t>PCC TF-2</w:t>
            </w:r>
          </w:p>
        </w:tc>
        <w:tc>
          <w:tcPr>
            <w:tcW w:w="667" w:type="pct"/>
            <w:tcBorders>
              <w:top w:val="single" w:sz="4" w:space="0" w:color="auto"/>
              <w:left w:val="single" w:sz="4" w:space="0" w:color="auto"/>
              <w:bottom w:val="single" w:sz="4" w:space="0" w:color="auto"/>
              <w:right w:val="single" w:sz="4" w:space="0" w:color="auto"/>
            </w:tcBorders>
          </w:tcPr>
          <w:p w14:paraId="1CDEA46A" w14:textId="77777777" w:rsidR="00C57C6C" w:rsidRPr="003651D9" w:rsidDel="007A1B70" w:rsidRDefault="00C57C6C" w:rsidP="00036042">
            <w:pPr>
              <w:pStyle w:val="TableEntry"/>
            </w:pPr>
            <w:r w:rsidRPr="003651D9">
              <w:t>CARD TF-3 6.3.1.D.5.2&gt;</w:t>
            </w:r>
          </w:p>
        </w:tc>
      </w:tr>
      <w:tr w:rsidR="00C57C6C" w:rsidRPr="003651D9" w14:paraId="227F5AFD"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19A68DEF"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702" w:type="pct"/>
            <w:tcBorders>
              <w:top w:val="single" w:sz="4" w:space="0" w:color="auto"/>
              <w:left w:val="single" w:sz="4" w:space="0" w:color="auto"/>
              <w:bottom w:val="single" w:sz="4" w:space="0" w:color="auto"/>
              <w:right w:val="single" w:sz="4" w:space="0" w:color="auto"/>
            </w:tcBorders>
            <w:vAlign w:val="center"/>
          </w:tcPr>
          <w:p w14:paraId="259FDB5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00AEB0CA" w14:textId="77777777" w:rsidR="00C57C6C" w:rsidRPr="003651D9" w:rsidRDefault="00C57C6C" w:rsidP="00036042">
            <w:pPr>
              <w:pStyle w:val="TableEntry"/>
            </w:pPr>
            <w:r w:rsidRPr="003651D9">
              <w:t>Coded Social History</w:t>
            </w:r>
          </w:p>
        </w:tc>
        <w:tc>
          <w:tcPr>
            <w:tcW w:w="1315" w:type="pct"/>
            <w:tcBorders>
              <w:top w:val="single" w:sz="4" w:space="0" w:color="auto"/>
              <w:left w:val="single" w:sz="4" w:space="0" w:color="auto"/>
              <w:bottom w:val="single" w:sz="4" w:space="0" w:color="auto"/>
              <w:right w:val="single" w:sz="4" w:space="0" w:color="auto"/>
            </w:tcBorders>
            <w:vAlign w:val="center"/>
          </w:tcPr>
          <w:p w14:paraId="48C0E57D" w14:textId="77777777" w:rsidR="00C57C6C" w:rsidRPr="003651D9" w:rsidRDefault="00C57C6C" w:rsidP="00036042">
            <w:pPr>
              <w:pStyle w:val="TableEntry"/>
            </w:pPr>
            <w:r w:rsidRPr="003651D9">
              <w:t xml:space="preserve"> 1.3.6.1.4.1.19376.1.5.3.1.3.16.1</w:t>
            </w:r>
          </w:p>
        </w:tc>
        <w:tc>
          <w:tcPr>
            <w:tcW w:w="756" w:type="pct"/>
            <w:tcBorders>
              <w:top w:val="single" w:sz="4" w:space="0" w:color="auto"/>
              <w:left w:val="single" w:sz="4" w:space="0" w:color="auto"/>
              <w:bottom w:val="single" w:sz="4" w:space="0" w:color="auto"/>
              <w:right w:val="single" w:sz="4" w:space="0" w:color="auto"/>
            </w:tcBorders>
          </w:tcPr>
          <w:p w14:paraId="2B30B76B" w14:textId="77777777" w:rsidR="00C57C6C" w:rsidRPr="003651D9" w:rsidRDefault="00C57C6C" w:rsidP="00036042">
            <w:pPr>
              <w:pStyle w:val="TableEntry"/>
            </w:pPr>
            <w:r w:rsidRPr="003651D9">
              <w:t>CARD TF-3 6.3.3.S</w:t>
            </w:r>
          </w:p>
        </w:tc>
        <w:tc>
          <w:tcPr>
            <w:tcW w:w="667" w:type="pct"/>
            <w:tcBorders>
              <w:top w:val="single" w:sz="4" w:space="0" w:color="auto"/>
              <w:left w:val="single" w:sz="4" w:space="0" w:color="auto"/>
              <w:bottom w:val="single" w:sz="4" w:space="0" w:color="auto"/>
              <w:right w:val="single" w:sz="4" w:space="0" w:color="auto"/>
            </w:tcBorders>
          </w:tcPr>
          <w:p w14:paraId="06F93BFF" w14:textId="77777777" w:rsidR="00C57C6C" w:rsidRPr="003651D9" w:rsidRDefault="00C57C6C" w:rsidP="00036042">
            <w:pPr>
              <w:pStyle w:val="TableEntry"/>
            </w:pPr>
            <w:r w:rsidRPr="003651D9">
              <w:t>CARD TF-3 6.3.1.D.5.3&gt;</w:t>
            </w:r>
          </w:p>
        </w:tc>
      </w:tr>
      <w:tr w:rsidR="00C57C6C" w:rsidRPr="003651D9" w14:paraId="02EA52DE" w14:textId="77777777" w:rsidTr="00036042">
        <w:trPr>
          <w:cantSplit/>
          <w:jc w:val="center"/>
        </w:trPr>
        <w:tc>
          <w:tcPr>
            <w:tcW w:w="313" w:type="pct"/>
            <w:tcBorders>
              <w:top w:val="single" w:sz="4" w:space="0" w:color="auto"/>
              <w:left w:val="single" w:sz="4" w:space="0" w:color="auto"/>
              <w:bottom w:val="single" w:sz="4" w:space="0" w:color="auto"/>
              <w:right w:val="single" w:sz="4" w:space="0" w:color="auto"/>
            </w:tcBorders>
            <w:vAlign w:val="center"/>
          </w:tcPr>
          <w:p w14:paraId="0AD25BFA"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02" w:type="pct"/>
            <w:tcBorders>
              <w:top w:val="single" w:sz="4" w:space="0" w:color="auto"/>
              <w:left w:val="single" w:sz="4" w:space="0" w:color="auto"/>
              <w:bottom w:val="single" w:sz="4" w:space="0" w:color="auto"/>
              <w:right w:val="single" w:sz="4" w:space="0" w:color="auto"/>
            </w:tcBorders>
            <w:vAlign w:val="center"/>
          </w:tcPr>
          <w:p w14:paraId="431F44E9" w14:textId="77777777" w:rsidR="00C57C6C" w:rsidRPr="003651D9" w:rsidRDefault="00C57C6C" w:rsidP="00036042">
            <w:pPr>
              <w:pStyle w:val="TableEntry"/>
            </w:pPr>
          </w:p>
        </w:tc>
        <w:tc>
          <w:tcPr>
            <w:tcW w:w="1247" w:type="pct"/>
            <w:tcBorders>
              <w:top w:val="single" w:sz="4" w:space="0" w:color="auto"/>
              <w:left w:val="single" w:sz="4" w:space="0" w:color="auto"/>
              <w:bottom w:val="single" w:sz="4" w:space="0" w:color="auto"/>
              <w:right w:val="single" w:sz="4" w:space="0" w:color="auto"/>
            </w:tcBorders>
            <w:vAlign w:val="center"/>
          </w:tcPr>
          <w:p w14:paraId="21A3763D" w14:textId="77777777" w:rsidR="00C57C6C" w:rsidRPr="003651D9" w:rsidRDefault="00C57C6C" w:rsidP="00036042">
            <w:pPr>
              <w:pStyle w:val="TableEntry"/>
            </w:pPr>
            <w:r w:rsidRPr="003651D9">
              <w:t>Physical Examination</w:t>
            </w:r>
          </w:p>
        </w:tc>
        <w:tc>
          <w:tcPr>
            <w:tcW w:w="1315" w:type="pct"/>
            <w:tcBorders>
              <w:top w:val="single" w:sz="4" w:space="0" w:color="auto"/>
              <w:left w:val="single" w:sz="4" w:space="0" w:color="auto"/>
              <w:bottom w:val="single" w:sz="4" w:space="0" w:color="auto"/>
              <w:right w:val="single" w:sz="4" w:space="0" w:color="auto"/>
            </w:tcBorders>
            <w:vAlign w:val="center"/>
          </w:tcPr>
          <w:p w14:paraId="16FBC29A" w14:textId="77777777" w:rsidR="00C57C6C" w:rsidRPr="003651D9" w:rsidRDefault="00C57C6C" w:rsidP="00036042">
            <w:pPr>
              <w:pStyle w:val="TableEntry"/>
            </w:pPr>
            <w:r w:rsidRPr="003651D9">
              <w:t>2.16.840.1.113883.10.20.2.10</w:t>
            </w:r>
          </w:p>
        </w:tc>
        <w:tc>
          <w:tcPr>
            <w:tcW w:w="756" w:type="pct"/>
            <w:tcBorders>
              <w:top w:val="single" w:sz="4" w:space="0" w:color="auto"/>
              <w:left w:val="single" w:sz="4" w:space="0" w:color="auto"/>
              <w:bottom w:val="single" w:sz="4" w:space="0" w:color="auto"/>
              <w:right w:val="single" w:sz="4" w:space="0" w:color="auto"/>
            </w:tcBorders>
          </w:tcPr>
          <w:p w14:paraId="53654983"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6FC20FF0" w14:textId="77777777" w:rsidR="00C57C6C" w:rsidRPr="003651D9" w:rsidRDefault="00C57C6C" w:rsidP="00036042">
            <w:pPr>
              <w:pStyle w:val="TableEntry"/>
            </w:pPr>
          </w:p>
        </w:tc>
      </w:tr>
      <w:tr w:rsidR="00C57C6C" w:rsidRPr="003651D9" w14:paraId="075D8790" w14:textId="77777777" w:rsidTr="00036042">
        <w:trPr>
          <w:cantSplit/>
          <w:trHeight w:val="195"/>
          <w:jc w:val="center"/>
        </w:trPr>
        <w:tc>
          <w:tcPr>
            <w:tcW w:w="313" w:type="pct"/>
            <w:tcBorders>
              <w:top w:val="single" w:sz="4" w:space="0" w:color="auto"/>
              <w:left w:val="single" w:sz="4" w:space="0" w:color="auto"/>
              <w:bottom w:val="single" w:sz="4" w:space="0" w:color="auto"/>
              <w:right w:val="single" w:sz="4" w:space="0" w:color="auto"/>
            </w:tcBorders>
            <w:vAlign w:val="center"/>
          </w:tcPr>
          <w:p w14:paraId="7279B8AE"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702" w:type="pct"/>
            <w:tcBorders>
              <w:top w:val="single" w:sz="4" w:space="0" w:color="auto"/>
              <w:left w:val="single" w:sz="4" w:space="0" w:color="auto"/>
              <w:bottom w:val="single" w:sz="4" w:space="0" w:color="auto"/>
              <w:right w:val="single" w:sz="4" w:space="0" w:color="auto"/>
            </w:tcBorders>
            <w:vAlign w:val="center"/>
          </w:tcPr>
          <w:p w14:paraId="42AEE798" w14:textId="77777777" w:rsidR="00C57C6C" w:rsidRPr="003651D9" w:rsidRDefault="00C57C6C" w:rsidP="00036042">
            <w:pPr>
              <w:pStyle w:val="TableEntry"/>
            </w:pPr>
            <w:r w:rsidRPr="003651D9">
              <w:t>CARD TF-3 6.3.1.D.5.4</w:t>
            </w:r>
          </w:p>
        </w:tc>
        <w:tc>
          <w:tcPr>
            <w:tcW w:w="1247" w:type="pct"/>
            <w:tcBorders>
              <w:top w:val="single" w:sz="4" w:space="0" w:color="auto"/>
              <w:left w:val="single" w:sz="4" w:space="0" w:color="auto"/>
              <w:bottom w:val="single" w:sz="4" w:space="0" w:color="auto"/>
              <w:right w:val="single" w:sz="4" w:space="0" w:color="auto"/>
            </w:tcBorders>
            <w:vAlign w:val="center"/>
          </w:tcPr>
          <w:p w14:paraId="4AF790DA" w14:textId="77777777" w:rsidR="00C57C6C" w:rsidRPr="003651D9" w:rsidRDefault="00C57C6C" w:rsidP="00036042">
            <w:pPr>
              <w:pStyle w:val="TableEntry"/>
            </w:pPr>
            <w:r w:rsidRPr="003651D9">
              <w:t xml:space="preserve">DICOM Object Catalog </w:t>
            </w:r>
          </w:p>
        </w:tc>
        <w:tc>
          <w:tcPr>
            <w:tcW w:w="1315" w:type="pct"/>
            <w:tcBorders>
              <w:top w:val="single" w:sz="4" w:space="0" w:color="auto"/>
              <w:left w:val="single" w:sz="4" w:space="0" w:color="auto"/>
              <w:bottom w:val="single" w:sz="4" w:space="0" w:color="auto"/>
              <w:right w:val="single" w:sz="4" w:space="0" w:color="auto"/>
            </w:tcBorders>
            <w:vAlign w:val="center"/>
          </w:tcPr>
          <w:p w14:paraId="167CE4D9" w14:textId="77777777" w:rsidR="00C57C6C" w:rsidRPr="003651D9" w:rsidRDefault="00C57C6C" w:rsidP="00036042">
            <w:pPr>
              <w:pStyle w:val="TableEntry"/>
            </w:pPr>
            <w:r w:rsidRPr="003651D9">
              <w:t>1.3.6.1.4.1.19376.1.4.1.2.15</w:t>
            </w:r>
          </w:p>
        </w:tc>
        <w:tc>
          <w:tcPr>
            <w:tcW w:w="756" w:type="pct"/>
            <w:tcBorders>
              <w:top w:val="single" w:sz="4" w:space="0" w:color="auto"/>
              <w:left w:val="single" w:sz="4" w:space="0" w:color="auto"/>
              <w:bottom w:val="single" w:sz="4" w:space="0" w:color="auto"/>
              <w:right w:val="single" w:sz="4" w:space="0" w:color="auto"/>
            </w:tcBorders>
          </w:tcPr>
          <w:p w14:paraId="506410A7" w14:textId="77777777" w:rsidR="00C57C6C" w:rsidRPr="003651D9" w:rsidRDefault="00C57C6C" w:rsidP="00036042">
            <w:pPr>
              <w:pStyle w:val="TableEntry"/>
            </w:pPr>
            <w:r w:rsidRPr="003651D9">
              <w:t>CDA-PN&gt;</w:t>
            </w:r>
          </w:p>
        </w:tc>
        <w:tc>
          <w:tcPr>
            <w:tcW w:w="667" w:type="pct"/>
            <w:tcBorders>
              <w:top w:val="single" w:sz="4" w:space="0" w:color="auto"/>
              <w:left w:val="single" w:sz="4" w:space="0" w:color="auto"/>
              <w:bottom w:val="single" w:sz="4" w:space="0" w:color="auto"/>
              <w:right w:val="single" w:sz="4" w:space="0" w:color="auto"/>
            </w:tcBorders>
          </w:tcPr>
          <w:p w14:paraId="29DFBCDF" w14:textId="77777777" w:rsidR="00C57C6C" w:rsidRPr="003651D9" w:rsidRDefault="00C57C6C" w:rsidP="00036042">
            <w:pPr>
              <w:pStyle w:val="TableEntry"/>
            </w:pPr>
          </w:p>
        </w:tc>
      </w:tr>
    </w:tbl>
    <w:p w14:paraId="2A265CE8" w14:textId="77777777" w:rsidR="00C57C6C" w:rsidRPr="003651D9" w:rsidRDefault="00C57C6C" w:rsidP="00C57C6C">
      <w:pPr>
        <w:spacing w:before="0" w:after="200" w:line="276" w:lineRule="auto"/>
        <w:rPr>
          <w:rFonts w:ascii="Calibri" w:eastAsia="Calibri" w:hAnsi="Calibri"/>
          <w:kern w:val="28"/>
          <w:sz w:val="22"/>
          <w:szCs w:val="22"/>
        </w:rPr>
      </w:pPr>
    </w:p>
    <w:p w14:paraId="1CC6EF99"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w:t>
      </w:r>
      <w:proofErr w:type="gramStart"/>
      <w:r w:rsidRPr="003651D9">
        <w:t>.&gt;</w:t>
      </w:r>
      <w:proofErr w:type="gramEnd"/>
    </w:p>
    <w:p w14:paraId="16E286B8" w14:textId="77777777" w:rsidR="00C57C6C" w:rsidRPr="003651D9" w:rsidRDefault="00C57C6C" w:rsidP="00C57C6C">
      <w:pPr>
        <w:pStyle w:val="AuthorInstructions"/>
      </w:pPr>
      <w:r w:rsidRPr="003651D9">
        <w:lastRenderedPageBreak/>
        <w:t>&lt;Note that every Conditional element MUST have an explanatory paragraph referenced below</w:t>
      </w:r>
      <w:proofErr w:type="gramStart"/>
      <w:r w:rsidRPr="003651D9">
        <w:t>.&gt;</w:t>
      </w:r>
      <w:proofErr w:type="gramEnd"/>
    </w:p>
    <w:p w14:paraId="0B56F4EC"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w:t>
      </w:r>
      <w:proofErr w:type="gramStart"/>
      <w:r w:rsidRPr="003651D9">
        <w:t>.&gt;</w:t>
      </w:r>
      <w:proofErr w:type="gramEnd"/>
    </w:p>
    <w:p w14:paraId="21FEBE6E" w14:textId="77777777" w:rsidR="00C57C6C" w:rsidRPr="003651D9" w:rsidRDefault="00C57C6C" w:rsidP="00C57C6C">
      <w:pPr>
        <w:pStyle w:val="Titolo6"/>
        <w:numPr>
          <w:ilvl w:val="0"/>
          <w:numId w:val="0"/>
        </w:numPr>
        <w:rPr>
          <w:noProof w:val="0"/>
        </w:rPr>
      </w:pPr>
      <w:bookmarkStart w:id="1077" w:name="_6.2.1.1.6.1_Service_Event"/>
      <w:bookmarkStart w:id="1078" w:name="_Toc296340347"/>
      <w:bookmarkStart w:id="1079" w:name="_Toc345074704"/>
      <w:bookmarkEnd w:id="1077"/>
      <w:r w:rsidRPr="003651D9">
        <w:rPr>
          <w:noProof w:val="0"/>
        </w:rPr>
        <w:t>6.3.1.D.5.1 &lt;Header Element or Section Name&gt; &lt;Vocabulary Constraint</w:t>
      </w:r>
      <w:bookmarkEnd w:id="1078"/>
      <w:r w:rsidRPr="003651D9">
        <w:rPr>
          <w:noProof w:val="0"/>
        </w:rPr>
        <w:t xml:space="preserve"> or Condition&gt;</w:t>
      </w:r>
      <w:bookmarkEnd w:id="1079"/>
    </w:p>
    <w:p w14:paraId="44DC3A62" w14:textId="77777777" w:rsidR="00C57C6C" w:rsidRPr="003651D9" w:rsidRDefault="00C57C6C" w:rsidP="00C57C6C">
      <w:pPr>
        <w:pStyle w:val="AuthorInstructions"/>
        <w:rPr>
          <w:lang w:eastAsia="x-none"/>
        </w:rPr>
      </w:pPr>
      <w:r w:rsidRPr="003651D9">
        <w:rPr>
          <w:lang w:eastAsia="x-none"/>
        </w:rPr>
        <w:t>&lt;</w:t>
      </w:r>
      <w:proofErr w:type="gramStart"/>
      <w:r w:rsidRPr="003651D9">
        <w:t>add</w:t>
      </w:r>
      <w:proofErr w:type="gramEnd"/>
      <w:r w:rsidRPr="003651D9">
        <w:t xml:space="preserve"> vocabulary constraint or condition definition&gt;</w:t>
      </w:r>
    </w:p>
    <w:p w14:paraId="4FB892D3" w14:textId="77777777" w:rsidR="00C57C6C" w:rsidRPr="003651D9" w:rsidRDefault="00C57C6C" w:rsidP="00C57C6C">
      <w:pPr>
        <w:pStyle w:val="AuthorInstructions"/>
        <w:rPr>
          <w:lang w:eastAsia="x-none"/>
        </w:rPr>
      </w:pPr>
      <w:r w:rsidRPr="003651D9">
        <w:rPr>
          <w:lang w:eastAsia="x-none"/>
        </w:rPr>
        <w:t>&lt;</w:t>
      </w:r>
      <w:proofErr w:type="gramStart"/>
      <w:r w:rsidRPr="003651D9">
        <w:rPr>
          <w:lang w:eastAsia="x-none"/>
        </w:rPr>
        <w:t>remove</w:t>
      </w:r>
      <w:proofErr w:type="gramEnd"/>
      <w:r w:rsidRPr="003651D9">
        <w:rPr>
          <w:lang w:eastAsia="x-none"/>
        </w:rPr>
        <w:t xml:space="preserve"> example below prior to public comment:&gt;</w:t>
      </w:r>
    </w:p>
    <w:p w14:paraId="76E57E98"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 xml:space="preserve">.g., The value for </w:t>
      </w:r>
      <w:proofErr w:type="spellStart"/>
      <w:r w:rsidRPr="003651D9">
        <w:t>serviceEvent</w:t>
      </w:r>
      <w:proofErr w:type="spellEnd"/>
      <w:r w:rsidRPr="003651D9">
        <w:t xml:space="preserve"> / code SHOULD be drawn from value set </w:t>
      </w:r>
      <w:r w:rsidRPr="003651D9">
        <w:rPr>
          <w:rFonts w:eastAsia="Calibri"/>
        </w:rPr>
        <w:t>1.3.6.1.4.1.19376.1.4.1.5.2 Cardiac Imaging Procedures.&gt;</w:t>
      </w:r>
    </w:p>
    <w:p w14:paraId="5D36742B" w14:textId="77777777" w:rsidR="00C57C6C" w:rsidRPr="003651D9" w:rsidRDefault="00C57C6C" w:rsidP="00C57C6C">
      <w:pPr>
        <w:pStyle w:val="Corpodeltesto"/>
        <w:rPr>
          <w:rFonts w:eastAsia="Calibri"/>
        </w:rPr>
      </w:pPr>
    </w:p>
    <w:p w14:paraId="0D1385A4" w14:textId="77777777" w:rsidR="00C57C6C" w:rsidRPr="003651D9" w:rsidRDefault="00C57C6C" w:rsidP="00C57C6C">
      <w:pPr>
        <w:pStyle w:val="Titolo6"/>
        <w:numPr>
          <w:ilvl w:val="0"/>
          <w:numId w:val="0"/>
        </w:numPr>
        <w:ind w:left="1152" w:hanging="1152"/>
        <w:rPr>
          <w:noProof w:val="0"/>
        </w:rPr>
      </w:pPr>
      <w:bookmarkStart w:id="1080" w:name="_6.2.1.1.6.2_Medications_Section"/>
      <w:bookmarkStart w:id="1081" w:name="_Toc296340348"/>
      <w:bookmarkStart w:id="1082" w:name="_Toc345074705"/>
      <w:bookmarkEnd w:id="1080"/>
      <w:r w:rsidRPr="003651D9">
        <w:rPr>
          <w:noProof w:val="0"/>
        </w:rPr>
        <w:t>6.3.1.D.5.2 &lt;Header Element or Section Name&gt; &lt;Vocabulary Constraint</w:t>
      </w:r>
      <w:bookmarkEnd w:id="1081"/>
      <w:r w:rsidRPr="003651D9">
        <w:rPr>
          <w:noProof w:val="0"/>
        </w:rPr>
        <w:t xml:space="preserve"> or Condition&gt;</w:t>
      </w:r>
      <w:bookmarkEnd w:id="1082"/>
    </w:p>
    <w:p w14:paraId="40FAAD42" w14:textId="77777777" w:rsidR="00C57C6C" w:rsidRPr="003651D9" w:rsidRDefault="00C57C6C" w:rsidP="00C57C6C">
      <w:pPr>
        <w:pStyle w:val="AuthorInstructions"/>
      </w:pPr>
      <w:r w:rsidRPr="003651D9">
        <w:rPr>
          <w:lang w:eastAsia="x-none"/>
        </w:rPr>
        <w:t>&lt;</w:t>
      </w:r>
      <w:proofErr w:type="gramStart"/>
      <w:r w:rsidRPr="003651D9">
        <w:t>add</w:t>
      </w:r>
      <w:proofErr w:type="gramEnd"/>
      <w:r w:rsidRPr="003651D9">
        <w:t xml:space="preserve"> vocabulary constraint or condition definition&gt;</w:t>
      </w:r>
    </w:p>
    <w:p w14:paraId="6BD59E28"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7D2154EC"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Medications section the Content Creator SHALL be able to create a Medications entry (</w:t>
      </w:r>
      <w:proofErr w:type="spellStart"/>
      <w:r w:rsidRPr="003651D9">
        <w:t>templateID</w:t>
      </w:r>
      <w:proofErr w:type="spellEnd"/>
      <w:r w:rsidRPr="003651D9">
        <w:t xml:space="preserve">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02C3CD43" w14:textId="77777777" w:rsidR="00C57C6C" w:rsidRPr="003651D9" w:rsidRDefault="00C57C6C" w:rsidP="00C57C6C">
      <w:pPr>
        <w:pStyle w:val="Titolo6"/>
        <w:numPr>
          <w:ilvl w:val="0"/>
          <w:numId w:val="0"/>
        </w:numPr>
        <w:ind w:left="1152" w:hanging="1152"/>
        <w:rPr>
          <w:noProof w:val="0"/>
        </w:rPr>
      </w:pPr>
      <w:bookmarkStart w:id="1083" w:name="_6.2.1.1.6.3_Allergies_and"/>
      <w:bookmarkStart w:id="1084" w:name="_Toc296340349"/>
      <w:bookmarkStart w:id="1085" w:name="_Toc345074706"/>
      <w:bookmarkEnd w:id="1083"/>
      <w:r w:rsidRPr="003651D9">
        <w:rPr>
          <w:noProof w:val="0"/>
        </w:rPr>
        <w:t xml:space="preserve">6.3.1.D.5.3 </w:t>
      </w:r>
      <w:bookmarkEnd w:id="1084"/>
      <w:r w:rsidRPr="003651D9">
        <w:rPr>
          <w:noProof w:val="0"/>
        </w:rPr>
        <w:t>&lt;Header Element or Section Name&gt; &lt;Vocabulary Constraint or Condition&gt;</w:t>
      </w:r>
      <w:bookmarkEnd w:id="1085"/>
    </w:p>
    <w:p w14:paraId="2CA629A1"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7D97D85C"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45542E38"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Allergies and Other Adverse Reactions section the Content Creator SHALL be able to create an Allergies and Intolerances Concern Entry (</w:t>
      </w:r>
      <w:proofErr w:type="spellStart"/>
      <w:r w:rsidRPr="003651D9">
        <w:t>templateID</w:t>
      </w:r>
      <w:proofErr w:type="spellEnd"/>
      <w:r w:rsidRPr="003651D9">
        <w:t xml:space="preserve"> 1.3.6.1.4.1.19376.1.5.3.1.4.5.3 [PCC TF-2]) for each of the cardiac imaging agent classes identified in Value Set </w:t>
      </w:r>
      <w:r w:rsidRPr="003651D9">
        <w:rPr>
          <w:rFonts w:eastAsia="Calibri"/>
        </w:rPr>
        <w:t>1.3.6.1.4.1.19376.1.4.1.5.10 Contrast Agents Classes for Adverse Reactions, encoding the value in observation/participant/</w:t>
      </w:r>
      <w:proofErr w:type="spellStart"/>
      <w:r w:rsidRPr="003651D9">
        <w:rPr>
          <w:rFonts w:eastAsia="Calibri"/>
        </w:rPr>
        <w:t>participantRole</w:t>
      </w:r>
      <w:proofErr w:type="spellEnd"/>
      <w:r w:rsidRPr="003651D9">
        <w:rPr>
          <w:rFonts w:eastAsia="Calibri"/>
        </w:rPr>
        <w:t>/</w:t>
      </w:r>
      <w:proofErr w:type="spellStart"/>
      <w:r w:rsidRPr="003651D9">
        <w:rPr>
          <w:rFonts w:eastAsia="Calibri"/>
        </w:rPr>
        <w:t>playingEntity</w:t>
      </w:r>
      <w:proofErr w:type="spellEnd"/>
      <w:r w:rsidRPr="003651D9">
        <w:rPr>
          <w:rFonts w:eastAsia="Calibri"/>
        </w:rPr>
        <w:t>/code.&gt;</w:t>
      </w:r>
    </w:p>
    <w:p w14:paraId="497DEA4B" w14:textId="77777777" w:rsidR="00C57C6C" w:rsidRPr="003651D9" w:rsidRDefault="00C57C6C" w:rsidP="00C57C6C">
      <w:pPr>
        <w:pStyle w:val="Corpodeltesto"/>
        <w:rPr>
          <w:rFonts w:eastAsia="Calibri"/>
        </w:rPr>
      </w:pPr>
    </w:p>
    <w:p w14:paraId="7E9211D0" w14:textId="77777777" w:rsidR="00C57C6C" w:rsidRPr="003651D9" w:rsidRDefault="00C57C6C" w:rsidP="00C57C6C">
      <w:pPr>
        <w:pStyle w:val="Titolo6"/>
        <w:numPr>
          <w:ilvl w:val="0"/>
          <w:numId w:val="0"/>
        </w:numPr>
        <w:ind w:left="1152" w:hanging="1152"/>
        <w:rPr>
          <w:noProof w:val="0"/>
        </w:rPr>
      </w:pPr>
      <w:bookmarkStart w:id="1086" w:name="_Toc345074707"/>
      <w:r w:rsidRPr="003651D9">
        <w:rPr>
          <w:noProof w:val="0"/>
        </w:rPr>
        <w:t>6.3.1.D.5.4 &lt;Header Element or Section Name&gt; &lt;Vocabulary Constraint or Condition&gt;</w:t>
      </w:r>
      <w:bookmarkEnd w:id="1086"/>
    </w:p>
    <w:p w14:paraId="44C25F35"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FCB5DD3"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67DB653B" w14:textId="77777777" w:rsidR="00C57C6C" w:rsidRPr="003651D9" w:rsidRDefault="00C57C6C" w:rsidP="00C57C6C">
      <w:pPr>
        <w:pStyle w:val="Corpodeltesto"/>
        <w:rPr>
          <w:lang w:eastAsia="x-none"/>
        </w:rPr>
      </w:pPr>
      <w:r w:rsidRPr="003651D9">
        <w:lastRenderedPageBreak/>
        <w:t>&lt;</w:t>
      </w:r>
      <w:proofErr w:type="gramStart"/>
      <w:r w:rsidRPr="003651D9">
        <w:t>e</w:t>
      </w:r>
      <w:proofErr w:type="gramEnd"/>
      <w:r w:rsidRPr="003651D9">
        <w:t>.g., A DICOM Object Catalog Section SHALL be present if other document sections contain references to DICOM SOP Instances (images, structured report measurements, or other information objects), and MAY be present otherwise.&gt;</w:t>
      </w:r>
    </w:p>
    <w:p w14:paraId="66C772C1" w14:textId="77777777" w:rsidR="00C57C6C" w:rsidRPr="003651D9" w:rsidRDefault="00C57C6C" w:rsidP="00C57C6C">
      <w:pPr>
        <w:pStyle w:val="Corpodeltesto"/>
        <w:rPr>
          <w:rFonts w:eastAsia="Calibri"/>
        </w:rPr>
      </w:pPr>
    </w:p>
    <w:p w14:paraId="0C8A4CA7" w14:textId="77777777" w:rsidR="00C57C6C" w:rsidRPr="003651D9" w:rsidRDefault="00C57C6C" w:rsidP="00C57C6C">
      <w:pPr>
        <w:pStyle w:val="AuthorInstructions"/>
        <w:rPr>
          <w:rFonts w:eastAsia="Calibri"/>
        </w:rPr>
      </w:pPr>
      <w:r w:rsidRPr="003651D9">
        <w:rPr>
          <w:rFonts w:eastAsia="Calibri"/>
        </w:rPr>
        <w:t>###End Tabular Format - Document</w:t>
      </w:r>
    </w:p>
    <w:p w14:paraId="30AB63C8" w14:textId="77777777" w:rsidR="00C57C6C" w:rsidRPr="003651D9" w:rsidRDefault="00C57C6C" w:rsidP="00C57C6C">
      <w:pPr>
        <w:pStyle w:val="AuthorInstructions"/>
        <w:rPr>
          <w:rFonts w:eastAsia="Calibri"/>
        </w:rPr>
      </w:pPr>
    </w:p>
    <w:p w14:paraId="3A1FC394" w14:textId="77777777" w:rsidR="00C57C6C" w:rsidRPr="003651D9" w:rsidRDefault="00C57C6C" w:rsidP="00C57C6C">
      <w:pPr>
        <w:pStyle w:val="AuthorInstructions"/>
        <w:rPr>
          <w:rFonts w:eastAsia="Calibri"/>
        </w:rPr>
      </w:pPr>
      <w:r w:rsidRPr="003651D9">
        <w:rPr>
          <w:rFonts w:eastAsia="Calibri"/>
        </w:rPr>
        <w:t>###Begin Discrete Conformance Format - Document</w:t>
      </w:r>
    </w:p>
    <w:p w14:paraId="6F9EC906" w14:textId="77777777" w:rsidR="00C57C6C" w:rsidRPr="003651D9" w:rsidRDefault="00C57C6C" w:rsidP="00C57C6C">
      <w:pPr>
        <w:pStyle w:val="Corpodeltesto"/>
        <w:rPr>
          <w:rFonts w:eastAsia="Calibri"/>
          <w:i/>
        </w:rPr>
      </w:pPr>
      <w:r w:rsidRPr="003651D9">
        <w:rPr>
          <w:rFonts w:eastAsia="Calibri"/>
          <w:i/>
        </w:rPr>
        <w:t>&lt;Delete the example information contained in the material below (from Cardiology CRC)&gt;</w:t>
      </w:r>
    </w:p>
    <w:p w14:paraId="3992D73A" w14:textId="77777777" w:rsidR="00C57C6C" w:rsidRPr="003651D9" w:rsidRDefault="00C57C6C" w:rsidP="00C57C6C">
      <w:pPr>
        <w:pStyle w:val="Corpodeltesto"/>
        <w:rPr>
          <w:rFonts w:eastAsia="Calibri"/>
        </w:rPr>
      </w:pPr>
    </w:p>
    <w:p w14:paraId="5157A336" w14:textId="77777777" w:rsidR="00C57C6C" w:rsidRPr="003651D9" w:rsidRDefault="00C57C6C" w:rsidP="00C57C6C">
      <w:r w:rsidRPr="003651D9">
        <w:t>&lt;</w:t>
      </w:r>
      <w:proofErr w:type="gramStart"/>
      <w:r>
        <w:t>e</w:t>
      </w:r>
      <w:proofErr w:type="gramEnd"/>
      <w:r>
        <w:t>.g.,</w:t>
      </w:r>
      <w:r w:rsidRPr="003651D9">
        <w:t xml:space="preserve"> The complete set of body constraints, including those from C-CDA section/entry definitions are:</w:t>
      </w:r>
    </w:p>
    <w:p w14:paraId="2A1D31F9" w14:textId="77777777" w:rsidR="00C57C6C" w:rsidRPr="003651D9" w:rsidRDefault="00C57C6C" w:rsidP="00C57C6C">
      <w:pPr>
        <w:numPr>
          <w:ilvl w:val="0"/>
          <w:numId w:val="13"/>
        </w:numPr>
        <w:spacing w:before="0" w:after="4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bCs/>
        </w:rPr>
        <w:t>component</w:t>
      </w:r>
      <w:proofErr w:type="gramEnd"/>
      <w:r w:rsidRPr="003651D9">
        <w:t xml:space="preserve"> (CONF:9588). </w:t>
      </w:r>
    </w:p>
    <w:p w14:paraId="3D12F1C0" w14:textId="77777777" w:rsidR="00C57C6C" w:rsidRPr="003651D9" w:rsidRDefault="00C57C6C" w:rsidP="00C57C6C">
      <w:pPr>
        <w:numPr>
          <w:ilvl w:val="1"/>
          <w:numId w:val="13"/>
        </w:numPr>
        <w:spacing w:before="0" w:after="40" w:line="260" w:lineRule="exact"/>
      </w:pPr>
      <w:r w:rsidRPr="003651D9">
        <w:t xml:space="preserve">A </w:t>
      </w:r>
      <w:proofErr w:type="spellStart"/>
      <w:r w:rsidRPr="003651D9">
        <w:t>Cath</w:t>
      </w:r>
      <w:proofErr w:type="spellEnd"/>
      <w:r w:rsidRPr="003651D9">
        <w:t xml:space="preserve"> Report Content SHALL have a </w:t>
      </w:r>
      <w:proofErr w:type="spellStart"/>
      <w:r w:rsidRPr="003651D9">
        <w:t>structuredBody</w:t>
      </w:r>
      <w:proofErr w:type="spellEnd"/>
      <w:r w:rsidRPr="003651D9">
        <w:t xml:space="preserve"> (CONF</w:t>
      </w:r>
      <w:proofErr w:type="gramStart"/>
      <w:r w:rsidRPr="003651D9">
        <w:t>:9589</w:t>
      </w:r>
      <w:proofErr w:type="gramEnd"/>
      <w:r w:rsidRPr="003651D9">
        <w:t>-CRC).</w:t>
      </w:r>
    </w:p>
    <w:p w14:paraId="1AD139DB" w14:textId="77777777" w:rsidR="00C57C6C" w:rsidRPr="003651D9" w:rsidRDefault="00C57C6C" w:rsidP="00C57C6C">
      <w:pPr>
        <w:numPr>
          <w:ilvl w:val="2"/>
          <w:numId w:val="13"/>
        </w:numPr>
        <w:spacing w:before="0" w:after="40" w:line="260" w:lineRule="exact"/>
      </w:pPr>
      <w:proofErr w:type="gramStart"/>
      <w:r w:rsidRPr="003651D9">
        <w:t xml:space="preserve">A </w:t>
      </w:r>
      <w:proofErr w:type="spellStart"/>
      <w:r w:rsidRPr="003651D9">
        <w:t>Cath</w:t>
      </w:r>
      <w:proofErr w:type="spellEnd"/>
      <w:proofErr w:type="gramEnd"/>
      <w:r w:rsidRPr="003651D9">
        <w:t xml:space="preserve"> Report Content SHALL conform to CDA Level 3 (</w:t>
      </w:r>
      <w:proofErr w:type="spellStart"/>
      <w:r w:rsidRPr="003651D9">
        <w:t>structuredBody</w:t>
      </w:r>
      <w:proofErr w:type="spellEnd"/>
      <w:r w:rsidRPr="003651D9">
        <w:t xml:space="preserve"> containing sections that contain a narrative block and coded entries). In this template (</w:t>
      </w:r>
      <w:proofErr w:type="spellStart"/>
      <w:r w:rsidRPr="003651D9">
        <w:t>templateId</w:t>
      </w:r>
      <w:proofErr w:type="spellEnd"/>
      <w:r w:rsidRPr="003651D9">
        <w:t xml:space="preserve"> 2.16.840.1.113883.10.20.22.1.6), coded entries are optional. (CONF</w:t>
      </w:r>
      <w:proofErr w:type="gramStart"/>
      <w:r w:rsidRPr="003651D9">
        <w:t>:9590</w:t>
      </w:r>
      <w:proofErr w:type="gramEnd"/>
      <w:r w:rsidRPr="003651D9">
        <w:t>-CRC).</w:t>
      </w:r>
    </w:p>
    <w:p w14:paraId="67A537A2" w14:textId="77777777" w:rsidR="00C57C6C" w:rsidRPr="003651D9" w:rsidRDefault="00C57C6C" w:rsidP="00C57C6C">
      <w:pPr>
        <w:numPr>
          <w:ilvl w:val="1"/>
          <w:numId w:val="13"/>
        </w:numPr>
        <w:spacing w:before="0" w:after="40" w:line="260" w:lineRule="exact"/>
      </w:pPr>
      <w:r w:rsidRPr="003651D9">
        <w:t>The component/</w:t>
      </w:r>
      <w:proofErr w:type="spellStart"/>
      <w:r w:rsidRPr="003651D9">
        <w:t>structuredBody</w:t>
      </w:r>
      <w:proofErr w:type="spellEnd"/>
      <w:r w:rsidRPr="003651D9">
        <w:t xml:space="preserve"> </w:t>
      </w:r>
      <w:r w:rsidRPr="003651D9">
        <w:rPr>
          <w:rStyle w:val="keyword"/>
        </w:rPr>
        <w:t>SHALL</w:t>
      </w:r>
      <w:r w:rsidRPr="003651D9">
        <w:t xml:space="preserve"> conform to the section constraints below (CONF</w:t>
      </w:r>
      <w:proofErr w:type="gramStart"/>
      <w:r w:rsidRPr="003651D9">
        <w:t>:9595</w:t>
      </w:r>
      <w:proofErr w:type="gramEnd"/>
      <w:r w:rsidRPr="003651D9">
        <w:t>-CRC).</w:t>
      </w:r>
    </w:p>
    <w:p w14:paraId="48544114" w14:textId="77777777" w:rsidR="00C57C6C" w:rsidRPr="003651D9" w:rsidRDefault="00C57C6C" w:rsidP="00C57C6C">
      <w:pPr>
        <w:numPr>
          <w:ilvl w:val="2"/>
          <w:numId w:val="13"/>
        </w:numPr>
        <w:spacing w:before="0" w:after="40" w:line="260" w:lineRule="exact"/>
        <w:rPr>
          <w:rStyle w:val="keyword"/>
          <w:rFonts w:eastAsia="?l?r ??’c"/>
          <w:b w:val="0"/>
          <w:i/>
          <w:iCs/>
          <w:caps w:val="0"/>
          <w:szCs w:val="18"/>
          <w:lang w:eastAsia="zh-CN"/>
        </w:rPr>
      </w:pPr>
      <w:r w:rsidRPr="003651D9">
        <w:rPr>
          <w:rStyle w:val="keyword"/>
        </w:rPr>
        <w:t xml:space="preserve">Each </w:t>
      </w:r>
      <w:r w:rsidRPr="003651D9">
        <w:rPr>
          <w:rFonts w:ascii="Courier New" w:hAnsi="Courier New"/>
          <w:b/>
          <w:bCs/>
        </w:rPr>
        <w:t>section</w:t>
      </w:r>
      <w:r w:rsidRPr="003651D9">
        <w:t xml:space="preserve"> </w:t>
      </w:r>
      <w:r w:rsidRPr="003651D9">
        <w:rPr>
          <w:rStyle w:val="keyword"/>
        </w:rPr>
        <w:t>SHALL</w:t>
      </w:r>
      <w:r w:rsidRPr="003651D9">
        <w:t xml:space="preserve"> </w:t>
      </w:r>
      <w:r w:rsidRPr="003651D9">
        <w:rPr>
          <w:rStyle w:val="keyword"/>
        </w:rPr>
        <w:t xml:space="preserve">have a </w:t>
      </w:r>
      <w:r w:rsidRPr="003651D9">
        <w:rPr>
          <w:rFonts w:ascii="Courier New" w:hAnsi="Courier New"/>
          <w:b/>
          <w:bCs/>
        </w:rPr>
        <w:t>title</w:t>
      </w:r>
      <w:r w:rsidRPr="003651D9">
        <w:t xml:space="preserve"> </w:t>
      </w:r>
      <w:r w:rsidRPr="003651D9">
        <w:rPr>
          <w:rStyle w:val="keyword"/>
        </w:rPr>
        <w:t xml:space="preserve">and the </w:t>
      </w:r>
      <w:r w:rsidRPr="003651D9">
        <w:rPr>
          <w:rFonts w:ascii="Courier New" w:hAnsi="Courier New"/>
          <w:b/>
          <w:bCs/>
        </w:rPr>
        <w:t>title</w:t>
      </w:r>
      <w:r w:rsidRPr="003651D9">
        <w:t xml:space="preserve"> </w:t>
      </w:r>
      <w:r w:rsidRPr="003651D9">
        <w:rPr>
          <w:rStyle w:val="keyword"/>
        </w:rPr>
        <w:t>SHALL not</w:t>
      </w:r>
      <w:r w:rsidRPr="003651D9">
        <w:t xml:space="preserve"> </w:t>
      </w:r>
      <w:r w:rsidRPr="003651D9">
        <w:rPr>
          <w:rStyle w:val="keyword"/>
        </w:rPr>
        <w:t xml:space="preserve">be empty </w:t>
      </w:r>
      <w:r w:rsidRPr="003651D9">
        <w:t>(CONF</w:t>
      </w:r>
      <w:proofErr w:type="gramStart"/>
      <w:r w:rsidRPr="003651D9">
        <w:t>:9937</w:t>
      </w:r>
      <w:proofErr w:type="gramEnd"/>
      <w:r w:rsidRPr="003651D9">
        <w:t>)</w:t>
      </w:r>
      <w:r w:rsidRPr="003651D9">
        <w:rPr>
          <w:rStyle w:val="keyword"/>
        </w:rPr>
        <w:t>.</w:t>
      </w:r>
      <w:r w:rsidRPr="003651D9">
        <w:rPr>
          <w:rStyle w:val="CorpodeltestoCarattere"/>
        </w:rPr>
        <w:t>&gt;</w:t>
      </w:r>
    </w:p>
    <w:p w14:paraId="63518670" w14:textId="77777777" w:rsidR="00C57C6C" w:rsidRPr="003651D9" w:rsidRDefault="00C57C6C" w:rsidP="00C57C6C">
      <w:pPr>
        <w:pStyle w:val="Corpodeltesto"/>
      </w:pPr>
      <w:r w:rsidRPr="003651D9">
        <w:t xml:space="preserve">&lt;The following table shows relationships among the templates in the body of a </w:t>
      </w:r>
      <w:proofErr w:type="spellStart"/>
      <w:r w:rsidRPr="003651D9">
        <w:t>Cath</w:t>
      </w:r>
      <w:proofErr w:type="spellEnd"/>
      <w:r w:rsidRPr="003651D9">
        <w:t xml:space="preserve"> Report Content document</w:t>
      </w:r>
      <w:proofErr w:type="gramStart"/>
      <w:r w:rsidRPr="003651D9">
        <w:t>.&gt;</w:t>
      </w:r>
      <w:proofErr w:type="gramEnd"/>
      <w:r w:rsidRPr="003651D9">
        <w:t xml:space="preserve"> </w:t>
      </w:r>
    </w:p>
    <w:p w14:paraId="499F5F4A" w14:textId="77777777" w:rsidR="00C57C6C" w:rsidRPr="003651D9" w:rsidRDefault="00C57C6C" w:rsidP="00C57C6C">
      <w:pPr>
        <w:pStyle w:val="Corpodeltesto"/>
        <w:rPr>
          <w:lang w:eastAsia="x-none"/>
        </w:rPr>
      </w:pPr>
    </w:p>
    <w:p w14:paraId="0217633E" w14:textId="77777777" w:rsidR="00C57C6C" w:rsidRPr="003651D9" w:rsidRDefault="00C57C6C" w:rsidP="00C57C6C">
      <w:pPr>
        <w:pStyle w:val="TableTitle"/>
      </w:pPr>
      <w:r w:rsidRPr="003651D9">
        <w:t xml:space="preserve">Table 6.3.1.D.5-1 &lt;Content Module Name (Acronym)&gt; Document Content Module Specification </w:t>
      </w:r>
    </w:p>
    <w:tbl>
      <w:tblPr>
        <w:tblW w:w="5451"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1443"/>
        <w:gridCol w:w="1167"/>
        <w:gridCol w:w="1171"/>
        <w:gridCol w:w="1800"/>
        <w:gridCol w:w="2069"/>
      </w:tblGrid>
      <w:tr w:rsidR="00C57C6C" w:rsidRPr="003651D9" w14:paraId="17798C1A" w14:textId="77777777" w:rsidTr="00036042">
        <w:trPr>
          <w:cantSplit/>
          <w:tblHeader/>
        </w:trPr>
        <w:tc>
          <w:tcPr>
            <w:tcW w:w="1336" w:type="pct"/>
            <w:shd w:val="clear" w:color="auto" w:fill="E6E6E6"/>
          </w:tcPr>
          <w:p w14:paraId="5646EE54" w14:textId="77777777" w:rsidR="00C57C6C" w:rsidRPr="003651D9" w:rsidRDefault="00C57C6C" w:rsidP="00036042">
            <w:pPr>
              <w:pStyle w:val="TableEntryHeader"/>
            </w:pPr>
            <w:r w:rsidRPr="003651D9">
              <w:t>Template Title</w:t>
            </w:r>
          </w:p>
        </w:tc>
        <w:tc>
          <w:tcPr>
            <w:tcW w:w="691" w:type="pct"/>
            <w:shd w:val="clear" w:color="auto" w:fill="E6E6E6"/>
          </w:tcPr>
          <w:p w14:paraId="7A31FE2E" w14:textId="77777777" w:rsidR="00C57C6C" w:rsidRPr="003651D9" w:rsidRDefault="00C57C6C" w:rsidP="00036042">
            <w:pPr>
              <w:pStyle w:val="TableEntryHeader"/>
            </w:pPr>
            <w:r w:rsidRPr="003651D9">
              <w:t>Opt and Card</w:t>
            </w:r>
          </w:p>
        </w:tc>
        <w:tc>
          <w:tcPr>
            <w:tcW w:w="559" w:type="pct"/>
            <w:shd w:val="clear" w:color="auto" w:fill="E6E6E6"/>
          </w:tcPr>
          <w:p w14:paraId="6AF1309B" w14:textId="77777777" w:rsidR="00C57C6C" w:rsidRPr="003651D9" w:rsidRDefault="00C57C6C" w:rsidP="00036042">
            <w:pPr>
              <w:pStyle w:val="TableEntryHeader"/>
            </w:pPr>
            <w:r w:rsidRPr="003651D9">
              <w:t>Condition</w:t>
            </w:r>
          </w:p>
        </w:tc>
        <w:tc>
          <w:tcPr>
            <w:tcW w:w="561" w:type="pct"/>
            <w:shd w:val="clear" w:color="auto" w:fill="E6E6E6"/>
          </w:tcPr>
          <w:p w14:paraId="41E29AED" w14:textId="77777777" w:rsidR="00C57C6C" w:rsidRPr="003651D9" w:rsidRDefault="00C57C6C" w:rsidP="00036042">
            <w:pPr>
              <w:pStyle w:val="TableEntryHeader"/>
            </w:pPr>
            <w:r w:rsidRPr="003651D9">
              <w:t>Template Type</w:t>
            </w:r>
          </w:p>
        </w:tc>
        <w:tc>
          <w:tcPr>
            <w:tcW w:w="862" w:type="pct"/>
            <w:shd w:val="clear" w:color="auto" w:fill="E6E6E6"/>
          </w:tcPr>
          <w:p w14:paraId="2D5E503D" w14:textId="77777777" w:rsidR="00C57C6C" w:rsidRPr="003651D9" w:rsidRDefault="00C57C6C" w:rsidP="00036042">
            <w:pPr>
              <w:pStyle w:val="TableEntryHeader"/>
            </w:pPr>
            <w:proofErr w:type="spellStart"/>
            <w:proofErr w:type="gramStart"/>
            <w:r w:rsidRPr="003651D9">
              <w:t>templateId</w:t>
            </w:r>
            <w:proofErr w:type="spellEnd"/>
            <w:proofErr w:type="gramEnd"/>
          </w:p>
        </w:tc>
        <w:tc>
          <w:tcPr>
            <w:tcW w:w="991" w:type="pct"/>
            <w:shd w:val="clear" w:color="auto" w:fill="E6E6E6"/>
          </w:tcPr>
          <w:p w14:paraId="1638FB58" w14:textId="77777777" w:rsidR="00C57C6C" w:rsidRPr="003651D9" w:rsidRDefault="00C57C6C" w:rsidP="00036042">
            <w:pPr>
              <w:pStyle w:val="TableEntryHeader"/>
            </w:pPr>
            <w:r w:rsidRPr="003651D9">
              <w:t xml:space="preserve">Vocabulary </w:t>
            </w:r>
          </w:p>
          <w:p w14:paraId="230F27E0" w14:textId="77777777" w:rsidR="00C57C6C" w:rsidRPr="003651D9" w:rsidRDefault="00C57C6C" w:rsidP="00036042">
            <w:pPr>
              <w:pStyle w:val="TableEntryHeader"/>
            </w:pPr>
            <w:r w:rsidRPr="003651D9">
              <w:t>Constraints</w:t>
            </w:r>
          </w:p>
        </w:tc>
      </w:tr>
      <w:tr w:rsidR="00C57C6C" w:rsidRPr="003651D9" w14:paraId="2180484D" w14:textId="77777777" w:rsidTr="00036042">
        <w:trPr>
          <w:cantSplit/>
        </w:trPr>
        <w:tc>
          <w:tcPr>
            <w:tcW w:w="1336" w:type="pct"/>
          </w:tcPr>
          <w:p w14:paraId="2D007F1D" w14:textId="77777777" w:rsidR="00C57C6C" w:rsidRPr="003651D9" w:rsidRDefault="00C57C6C" w:rsidP="00036042">
            <w:pPr>
              <w:pStyle w:val="TableEntry"/>
              <w:rPr>
                <w:rStyle w:val="HyperlinkText9pt"/>
                <w:rFonts w:ascii="Times New Roman" w:hAnsi="Times New Roman"/>
                <w:color w:val="0070C0"/>
                <w:szCs w:val="18"/>
                <w:u w:val="none"/>
              </w:rPr>
            </w:pPr>
          </w:p>
        </w:tc>
        <w:tc>
          <w:tcPr>
            <w:tcW w:w="691" w:type="pct"/>
          </w:tcPr>
          <w:p w14:paraId="071941D2" w14:textId="77777777" w:rsidR="00C57C6C" w:rsidRPr="003651D9" w:rsidRDefault="00C57C6C" w:rsidP="00036042">
            <w:pPr>
              <w:pStyle w:val="TableEntry"/>
              <w:rPr>
                <w:color w:val="0070C0"/>
              </w:rPr>
            </w:pPr>
          </w:p>
        </w:tc>
        <w:tc>
          <w:tcPr>
            <w:tcW w:w="559" w:type="pct"/>
          </w:tcPr>
          <w:p w14:paraId="6EFED74C" w14:textId="77777777" w:rsidR="00C57C6C" w:rsidRPr="003651D9" w:rsidRDefault="00C57C6C" w:rsidP="00036042">
            <w:pPr>
              <w:pStyle w:val="TableEntry"/>
              <w:rPr>
                <w:color w:val="0070C0"/>
              </w:rPr>
            </w:pPr>
          </w:p>
        </w:tc>
        <w:tc>
          <w:tcPr>
            <w:tcW w:w="561" w:type="pct"/>
          </w:tcPr>
          <w:p w14:paraId="41967FC9" w14:textId="77777777" w:rsidR="00C57C6C" w:rsidRPr="003651D9" w:rsidRDefault="00C57C6C" w:rsidP="00036042">
            <w:pPr>
              <w:pStyle w:val="TableEntry"/>
              <w:rPr>
                <w:color w:val="0070C0"/>
              </w:rPr>
            </w:pPr>
          </w:p>
        </w:tc>
        <w:tc>
          <w:tcPr>
            <w:tcW w:w="862" w:type="pct"/>
          </w:tcPr>
          <w:p w14:paraId="45B1218E" w14:textId="77777777" w:rsidR="00C57C6C" w:rsidRPr="003651D9" w:rsidRDefault="00C57C6C" w:rsidP="00036042">
            <w:pPr>
              <w:pStyle w:val="TableEntry"/>
              <w:rPr>
                <w:color w:val="0070C0"/>
              </w:rPr>
            </w:pPr>
          </w:p>
        </w:tc>
        <w:tc>
          <w:tcPr>
            <w:tcW w:w="991" w:type="pct"/>
          </w:tcPr>
          <w:p w14:paraId="37610EC4" w14:textId="77777777" w:rsidR="00C57C6C" w:rsidRPr="003651D9" w:rsidRDefault="00C57C6C" w:rsidP="00036042">
            <w:pPr>
              <w:pStyle w:val="TableEntry"/>
              <w:rPr>
                <w:color w:val="0070C0"/>
              </w:rPr>
            </w:pPr>
          </w:p>
        </w:tc>
      </w:tr>
      <w:tr w:rsidR="00C57C6C" w:rsidRPr="003651D9" w14:paraId="4961815A" w14:textId="77777777" w:rsidTr="00036042">
        <w:trPr>
          <w:cantSplit/>
        </w:trPr>
        <w:tc>
          <w:tcPr>
            <w:tcW w:w="5000" w:type="pct"/>
            <w:gridSpan w:val="6"/>
          </w:tcPr>
          <w:p w14:paraId="5162764E" w14:textId="77777777" w:rsidR="00C57C6C" w:rsidRPr="003651D9" w:rsidRDefault="00C57C6C" w:rsidP="00036042">
            <w:pPr>
              <w:pStyle w:val="TableEntry"/>
            </w:pPr>
            <w:r w:rsidRPr="003651D9">
              <w:t>Delete this row and the example information in the rows below.</w:t>
            </w:r>
          </w:p>
        </w:tc>
      </w:tr>
      <w:tr w:rsidR="00C57C6C" w:rsidRPr="003651D9" w14:paraId="3E269243" w14:textId="77777777" w:rsidTr="00036042">
        <w:trPr>
          <w:cantSplit/>
        </w:trPr>
        <w:tc>
          <w:tcPr>
            <w:tcW w:w="1336" w:type="pct"/>
          </w:tcPr>
          <w:p w14:paraId="3CAC2C91"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&lt;</w:t>
            </w:r>
            <w:proofErr w:type="gramStart"/>
            <w:r>
              <w:rPr>
                <w:rStyle w:val="HyperlinkText9pt"/>
                <w:rFonts w:ascii="Times New Roman" w:hAnsi="Times New Roman" w:cs="Times New Roman"/>
                <w:color w:val="auto"/>
                <w:szCs w:val="20"/>
                <w:u w:val="none"/>
                <w:lang w:eastAsia="en-US"/>
              </w:rPr>
              <w:t>e</w:t>
            </w:r>
            <w:proofErr w:type="gramEnd"/>
            <w:r>
              <w:rPr>
                <w:rStyle w:val="HyperlinkText9pt"/>
                <w:rFonts w:ascii="Times New Roman" w:hAnsi="Times New Roman" w:cs="Times New Roman"/>
                <w:color w:val="auto"/>
                <w:szCs w:val="20"/>
                <w:u w:val="none"/>
                <w:lang w:eastAsia="en-US"/>
              </w:rPr>
              <w:t>.g.,</w:t>
            </w:r>
            <w:r w:rsidRPr="003651D9">
              <w:rPr>
                <w:rStyle w:val="HyperlinkText9pt"/>
                <w:rFonts w:ascii="Times New Roman" w:hAnsi="Times New Roman" w:cs="Times New Roman"/>
                <w:color w:val="auto"/>
                <w:szCs w:val="20"/>
                <w:u w:val="none"/>
                <w:lang w:eastAsia="en-US"/>
              </w:rPr>
              <w:t xml:space="preserve"> </w:t>
            </w:r>
            <w:proofErr w:type="spellStart"/>
            <w:r w:rsidRPr="003651D9">
              <w:rPr>
                <w:rStyle w:val="HyperlinkText9pt"/>
                <w:rFonts w:ascii="Times New Roman" w:hAnsi="Times New Roman" w:cs="Times New Roman"/>
                <w:color w:val="auto"/>
                <w:szCs w:val="20"/>
                <w:u w:val="none"/>
                <w:lang w:eastAsia="en-US"/>
              </w:rPr>
              <w:t>Cath</w:t>
            </w:r>
            <w:proofErr w:type="spellEnd"/>
            <w:r w:rsidRPr="003651D9">
              <w:rPr>
                <w:rStyle w:val="HyperlinkText9pt"/>
                <w:rFonts w:ascii="Times New Roman" w:hAnsi="Times New Roman" w:cs="Times New Roman"/>
                <w:color w:val="auto"/>
                <w:szCs w:val="20"/>
                <w:u w:val="none"/>
                <w:lang w:eastAsia="en-US"/>
              </w:rPr>
              <w:t xml:space="preserve"> Report Content</w:t>
            </w:r>
          </w:p>
        </w:tc>
        <w:tc>
          <w:tcPr>
            <w:tcW w:w="691" w:type="pct"/>
          </w:tcPr>
          <w:p w14:paraId="34368C78"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2BB7B09C" w14:textId="77777777" w:rsidR="00C57C6C" w:rsidRPr="003651D9" w:rsidRDefault="00C57C6C" w:rsidP="00036042">
            <w:pPr>
              <w:pStyle w:val="TableEntry"/>
            </w:pPr>
          </w:p>
        </w:tc>
        <w:tc>
          <w:tcPr>
            <w:tcW w:w="561" w:type="pct"/>
          </w:tcPr>
          <w:p w14:paraId="40FF226B" w14:textId="77777777" w:rsidR="00C57C6C" w:rsidRPr="003651D9" w:rsidRDefault="00C57C6C" w:rsidP="00036042">
            <w:pPr>
              <w:pStyle w:val="TableEntry"/>
            </w:pPr>
            <w:proofErr w:type="gramStart"/>
            <w:r w:rsidRPr="003651D9">
              <w:t>document</w:t>
            </w:r>
            <w:proofErr w:type="gramEnd"/>
          </w:p>
        </w:tc>
        <w:tc>
          <w:tcPr>
            <w:tcW w:w="862" w:type="pct"/>
          </w:tcPr>
          <w:p w14:paraId="16D8433B" w14:textId="77777777" w:rsidR="00C57C6C" w:rsidRPr="003651D9" w:rsidRDefault="00C57C6C" w:rsidP="00036042">
            <w:pPr>
              <w:pStyle w:val="TableEntry"/>
            </w:pPr>
            <w:r w:rsidRPr="003651D9">
              <w:t>1.3.6.1.4.1.19376.1.4.1.1.2</w:t>
            </w:r>
          </w:p>
        </w:tc>
        <w:tc>
          <w:tcPr>
            <w:tcW w:w="991" w:type="pct"/>
          </w:tcPr>
          <w:p w14:paraId="0197F88B" w14:textId="77777777" w:rsidR="00C57C6C" w:rsidRPr="003651D9" w:rsidRDefault="00C57C6C" w:rsidP="00036042">
            <w:pPr>
              <w:pStyle w:val="TableEntry"/>
              <w:rPr>
                <w:highlight w:val="yellow"/>
              </w:rPr>
            </w:pPr>
            <w:r w:rsidRPr="003651D9">
              <w:t>6.3.1.D.5.1</w:t>
            </w:r>
          </w:p>
        </w:tc>
      </w:tr>
      <w:tr w:rsidR="00C57C6C" w:rsidRPr="003651D9" w14:paraId="58E283AA" w14:textId="77777777" w:rsidTr="00036042">
        <w:trPr>
          <w:cantSplit/>
        </w:trPr>
        <w:tc>
          <w:tcPr>
            <w:tcW w:w="1336" w:type="pct"/>
          </w:tcPr>
          <w:p w14:paraId="68C5DCCB" w14:textId="77777777" w:rsidR="00C57C6C" w:rsidRPr="003651D9" w:rsidRDefault="00C57C6C" w:rsidP="00036042">
            <w:pPr>
              <w:pStyle w:val="TableEntry"/>
            </w:pPr>
            <w:r w:rsidRPr="003651D9">
              <w:t xml:space="preserve">   Document Summary-Cardiac Section</w:t>
            </w:r>
          </w:p>
        </w:tc>
        <w:tc>
          <w:tcPr>
            <w:tcW w:w="691" w:type="pct"/>
          </w:tcPr>
          <w:p w14:paraId="09B455DB"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64E5A91" w14:textId="77777777" w:rsidR="00C57C6C" w:rsidRPr="003651D9" w:rsidRDefault="00C57C6C" w:rsidP="00036042">
            <w:pPr>
              <w:pStyle w:val="TableEntry"/>
            </w:pPr>
          </w:p>
        </w:tc>
        <w:tc>
          <w:tcPr>
            <w:tcW w:w="561" w:type="pct"/>
          </w:tcPr>
          <w:p w14:paraId="66F56CBA" w14:textId="77777777" w:rsidR="00C57C6C" w:rsidRPr="003651D9" w:rsidRDefault="00C57C6C" w:rsidP="00036042">
            <w:pPr>
              <w:pStyle w:val="TableEntry"/>
            </w:pPr>
            <w:proofErr w:type="gramStart"/>
            <w:r w:rsidRPr="003651D9">
              <w:t>section</w:t>
            </w:r>
            <w:proofErr w:type="gramEnd"/>
          </w:p>
        </w:tc>
        <w:tc>
          <w:tcPr>
            <w:tcW w:w="862" w:type="pct"/>
          </w:tcPr>
          <w:p w14:paraId="705905AB" w14:textId="77777777" w:rsidR="00C57C6C" w:rsidRPr="003651D9" w:rsidRDefault="00C57C6C" w:rsidP="00036042">
            <w:pPr>
              <w:pStyle w:val="TableEntry"/>
            </w:pPr>
            <w:r w:rsidRPr="003651D9">
              <w:t>1.3.6.1.4.1.19376.1.4.1.2.16</w:t>
            </w:r>
          </w:p>
        </w:tc>
        <w:tc>
          <w:tcPr>
            <w:tcW w:w="991" w:type="pct"/>
          </w:tcPr>
          <w:p w14:paraId="223B52C1" w14:textId="77777777" w:rsidR="00C57C6C" w:rsidRPr="003651D9" w:rsidRDefault="00C57C6C" w:rsidP="00036042">
            <w:pPr>
              <w:pStyle w:val="TableEntry"/>
            </w:pPr>
          </w:p>
        </w:tc>
      </w:tr>
      <w:tr w:rsidR="00C57C6C" w:rsidRPr="003651D9" w14:paraId="06ED40DA" w14:textId="77777777" w:rsidTr="00036042">
        <w:trPr>
          <w:cantSplit/>
        </w:trPr>
        <w:tc>
          <w:tcPr>
            <w:tcW w:w="1336" w:type="pct"/>
          </w:tcPr>
          <w:p w14:paraId="04E1EA87" w14:textId="77777777" w:rsidR="00C57C6C" w:rsidRPr="003651D9" w:rsidRDefault="00C57C6C" w:rsidP="00036042">
            <w:pPr>
              <w:pStyle w:val="TableEntry"/>
            </w:pPr>
            <w:r w:rsidRPr="003651D9">
              <w:t xml:space="preserve">   Medical History - Cardiac Section</w:t>
            </w:r>
          </w:p>
        </w:tc>
        <w:tc>
          <w:tcPr>
            <w:tcW w:w="691" w:type="pct"/>
          </w:tcPr>
          <w:p w14:paraId="69EEE162"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0C494A1E" w14:textId="77777777" w:rsidR="00C57C6C" w:rsidRPr="003651D9" w:rsidRDefault="00C57C6C" w:rsidP="00036042">
            <w:pPr>
              <w:pStyle w:val="TableEntry"/>
            </w:pPr>
          </w:p>
        </w:tc>
        <w:tc>
          <w:tcPr>
            <w:tcW w:w="561" w:type="pct"/>
          </w:tcPr>
          <w:p w14:paraId="72AD0862" w14:textId="77777777" w:rsidR="00C57C6C" w:rsidRPr="003651D9" w:rsidRDefault="00C57C6C" w:rsidP="00036042">
            <w:pPr>
              <w:pStyle w:val="TableEntry"/>
            </w:pPr>
            <w:proofErr w:type="gramStart"/>
            <w:r w:rsidRPr="003651D9">
              <w:t>section</w:t>
            </w:r>
            <w:proofErr w:type="gramEnd"/>
          </w:p>
        </w:tc>
        <w:tc>
          <w:tcPr>
            <w:tcW w:w="862" w:type="pct"/>
          </w:tcPr>
          <w:p w14:paraId="73278D3C" w14:textId="77777777" w:rsidR="00C57C6C" w:rsidRPr="003651D9" w:rsidRDefault="00C57C6C" w:rsidP="00036042">
            <w:pPr>
              <w:pStyle w:val="TableEntry"/>
            </w:pPr>
            <w:r w:rsidRPr="003651D9">
              <w:t>1.3.6.1.4.1.19376.1.4.1.2.17</w:t>
            </w:r>
          </w:p>
        </w:tc>
        <w:tc>
          <w:tcPr>
            <w:tcW w:w="991" w:type="pct"/>
          </w:tcPr>
          <w:p w14:paraId="4F623DE4" w14:textId="77777777" w:rsidR="00C57C6C" w:rsidRPr="003651D9" w:rsidRDefault="00C57C6C" w:rsidP="00036042">
            <w:pPr>
              <w:pStyle w:val="TableEntry"/>
            </w:pPr>
          </w:p>
        </w:tc>
      </w:tr>
      <w:tr w:rsidR="00C57C6C" w:rsidRPr="003651D9" w14:paraId="64A99DBF" w14:textId="77777777" w:rsidTr="00036042">
        <w:trPr>
          <w:cantSplit/>
        </w:trPr>
        <w:tc>
          <w:tcPr>
            <w:tcW w:w="1336" w:type="pct"/>
          </w:tcPr>
          <w:p w14:paraId="56DDA9AF" w14:textId="77777777" w:rsidR="00C57C6C" w:rsidRPr="003651D9" w:rsidRDefault="00C57C6C" w:rsidP="00036042">
            <w:pPr>
              <w:pStyle w:val="TableEntry"/>
            </w:pPr>
            <w:r w:rsidRPr="003651D9">
              <w:t xml:space="preserve">     Procedure Activity Observation</w:t>
            </w:r>
          </w:p>
        </w:tc>
        <w:tc>
          <w:tcPr>
            <w:tcW w:w="691" w:type="pct"/>
          </w:tcPr>
          <w:p w14:paraId="10C38B26"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38BDEBD9" w14:textId="77777777" w:rsidR="00C57C6C" w:rsidRPr="003651D9" w:rsidRDefault="00C57C6C" w:rsidP="00036042">
            <w:pPr>
              <w:pStyle w:val="TableEntry"/>
            </w:pPr>
          </w:p>
        </w:tc>
        <w:tc>
          <w:tcPr>
            <w:tcW w:w="561" w:type="pct"/>
          </w:tcPr>
          <w:p w14:paraId="690DC2C4" w14:textId="77777777" w:rsidR="00C57C6C" w:rsidRPr="003651D9" w:rsidRDefault="00C57C6C" w:rsidP="00036042">
            <w:pPr>
              <w:pStyle w:val="TableEntry"/>
            </w:pPr>
            <w:proofErr w:type="gramStart"/>
            <w:r w:rsidRPr="003651D9">
              <w:t>entry</w:t>
            </w:r>
            <w:proofErr w:type="gramEnd"/>
          </w:p>
        </w:tc>
        <w:tc>
          <w:tcPr>
            <w:tcW w:w="862" w:type="pct"/>
          </w:tcPr>
          <w:p w14:paraId="4FF5B85D" w14:textId="77777777" w:rsidR="00C57C6C" w:rsidRPr="003651D9" w:rsidRDefault="00C57C6C" w:rsidP="00036042">
            <w:pPr>
              <w:pStyle w:val="TableEntry"/>
            </w:pPr>
            <w:r w:rsidRPr="003651D9">
              <w:t>2.16.840.1.113883.10.20.22.4.13</w:t>
            </w:r>
          </w:p>
        </w:tc>
        <w:tc>
          <w:tcPr>
            <w:tcW w:w="991" w:type="pct"/>
          </w:tcPr>
          <w:p w14:paraId="20AE957D" w14:textId="77777777" w:rsidR="00C57C6C" w:rsidRPr="003651D9" w:rsidRDefault="00C57C6C" w:rsidP="00036042">
            <w:pPr>
              <w:pStyle w:val="TableEntry"/>
            </w:pPr>
          </w:p>
        </w:tc>
      </w:tr>
      <w:tr w:rsidR="00C57C6C" w:rsidRPr="003651D9" w14:paraId="7A13FECC" w14:textId="77777777" w:rsidTr="00036042">
        <w:trPr>
          <w:cantSplit/>
        </w:trPr>
        <w:tc>
          <w:tcPr>
            <w:tcW w:w="1336" w:type="pct"/>
          </w:tcPr>
          <w:p w14:paraId="5A159136" w14:textId="77777777" w:rsidR="00C57C6C" w:rsidRPr="003651D9" w:rsidRDefault="00C57C6C" w:rsidP="00036042">
            <w:pPr>
              <w:pStyle w:val="TableEntry"/>
            </w:pPr>
            <w:r w:rsidRPr="003651D9">
              <w:t xml:space="preserve">     Procedure Activity Procedure</w:t>
            </w:r>
          </w:p>
        </w:tc>
        <w:tc>
          <w:tcPr>
            <w:tcW w:w="691" w:type="pct"/>
          </w:tcPr>
          <w:p w14:paraId="0870A2E1"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6425588B" w14:textId="77777777" w:rsidR="00C57C6C" w:rsidRPr="003651D9" w:rsidRDefault="00C57C6C" w:rsidP="00036042">
            <w:pPr>
              <w:pStyle w:val="TableEntry"/>
            </w:pPr>
          </w:p>
        </w:tc>
        <w:tc>
          <w:tcPr>
            <w:tcW w:w="561" w:type="pct"/>
          </w:tcPr>
          <w:p w14:paraId="07C2BF4A" w14:textId="77777777" w:rsidR="00C57C6C" w:rsidRPr="003651D9" w:rsidRDefault="00C57C6C" w:rsidP="00036042">
            <w:pPr>
              <w:pStyle w:val="TableEntry"/>
            </w:pPr>
            <w:proofErr w:type="gramStart"/>
            <w:r w:rsidRPr="003651D9">
              <w:t>entry</w:t>
            </w:r>
            <w:proofErr w:type="gramEnd"/>
          </w:p>
        </w:tc>
        <w:tc>
          <w:tcPr>
            <w:tcW w:w="862" w:type="pct"/>
          </w:tcPr>
          <w:p w14:paraId="553137D9" w14:textId="77777777" w:rsidR="00C57C6C" w:rsidRPr="003651D9" w:rsidRDefault="00C57C6C" w:rsidP="00036042">
            <w:pPr>
              <w:pStyle w:val="TableEntry"/>
            </w:pPr>
            <w:r w:rsidRPr="003651D9">
              <w:t>2.16.840.1.113883.10.20.22.4.14</w:t>
            </w:r>
          </w:p>
        </w:tc>
        <w:tc>
          <w:tcPr>
            <w:tcW w:w="991" w:type="pct"/>
          </w:tcPr>
          <w:p w14:paraId="5C3861FD" w14:textId="77777777" w:rsidR="00C57C6C" w:rsidRPr="003651D9" w:rsidRDefault="00C57C6C" w:rsidP="00036042">
            <w:pPr>
              <w:pStyle w:val="TableEntry"/>
            </w:pPr>
          </w:p>
        </w:tc>
      </w:tr>
      <w:tr w:rsidR="00C57C6C" w:rsidRPr="003651D9" w14:paraId="10D8C487" w14:textId="77777777" w:rsidTr="00036042">
        <w:trPr>
          <w:cantSplit/>
        </w:trPr>
        <w:tc>
          <w:tcPr>
            <w:tcW w:w="1336" w:type="pct"/>
          </w:tcPr>
          <w:p w14:paraId="6C22DAC8" w14:textId="77777777" w:rsidR="00C57C6C" w:rsidRPr="003651D9" w:rsidRDefault="00C57C6C" w:rsidP="00036042">
            <w:pPr>
              <w:pStyle w:val="TableEntry"/>
            </w:pPr>
            <w:r w:rsidRPr="003651D9">
              <w:lastRenderedPageBreak/>
              <w:t xml:space="preserve">     Problem Observation - Cardiac</w:t>
            </w:r>
          </w:p>
        </w:tc>
        <w:tc>
          <w:tcPr>
            <w:tcW w:w="691" w:type="pct"/>
          </w:tcPr>
          <w:p w14:paraId="10302278"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21A71A28" w14:textId="77777777" w:rsidR="00C57C6C" w:rsidRPr="003651D9" w:rsidRDefault="00C57C6C" w:rsidP="00036042">
            <w:pPr>
              <w:pStyle w:val="TableEntry"/>
            </w:pPr>
          </w:p>
        </w:tc>
        <w:tc>
          <w:tcPr>
            <w:tcW w:w="561" w:type="pct"/>
          </w:tcPr>
          <w:p w14:paraId="22A32BBA" w14:textId="77777777" w:rsidR="00C57C6C" w:rsidRPr="003651D9" w:rsidRDefault="00C57C6C" w:rsidP="00036042">
            <w:pPr>
              <w:pStyle w:val="TableEntry"/>
            </w:pPr>
            <w:proofErr w:type="gramStart"/>
            <w:r w:rsidRPr="003651D9">
              <w:t>entry</w:t>
            </w:r>
            <w:proofErr w:type="gramEnd"/>
          </w:p>
        </w:tc>
        <w:tc>
          <w:tcPr>
            <w:tcW w:w="862" w:type="pct"/>
          </w:tcPr>
          <w:p w14:paraId="68D14513" w14:textId="77777777" w:rsidR="00C57C6C" w:rsidRPr="003651D9" w:rsidRDefault="00C57C6C" w:rsidP="00036042">
            <w:pPr>
              <w:pStyle w:val="TableEntry"/>
            </w:pPr>
            <w:r w:rsidRPr="003651D9">
              <w:t>2.16.840.1.113883.10.20.22.4.4</w:t>
            </w:r>
          </w:p>
        </w:tc>
        <w:tc>
          <w:tcPr>
            <w:tcW w:w="991" w:type="pct"/>
          </w:tcPr>
          <w:p w14:paraId="3F53E72F" w14:textId="77777777" w:rsidR="00C57C6C" w:rsidRPr="003651D9" w:rsidRDefault="00C57C6C" w:rsidP="00036042">
            <w:pPr>
              <w:pStyle w:val="TableEntry"/>
            </w:pPr>
          </w:p>
        </w:tc>
      </w:tr>
      <w:tr w:rsidR="00C57C6C" w:rsidRPr="003651D9" w14:paraId="6FDA2F54" w14:textId="77777777" w:rsidTr="00036042">
        <w:trPr>
          <w:cantSplit/>
        </w:trPr>
        <w:tc>
          <w:tcPr>
            <w:tcW w:w="1336" w:type="pct"/>
          </w:tcPr>
          <w:p w14:paraId="66F82956" w14:textId="77777777" w:rsidR="00C57C6C" w:rsidRPr="003651D9" w:rsidRDefault="00C57C6C" w:rsidP="00036042">
            <w:pPr>
              <w:pStyle w:val="TableEntry"/>
            </w:pPr>
            <w:r w:rsidRPr="003651D9">
              <w:t xml:space="preserve">        Age Observation</w:t>
            </w:r>
          </w:p>
        </w:tc>
        <w:tc>
          <w:tcPr>
            <w:tcW w:w="691" w:type="pct"/>
          </w:tcPr>
          <w:p w14:paraId="5956AE38"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D667C59" w14:textId="77777777" w:rsidR="00C57C6C" w:rsidRPr="003651D9" w:rsidRDefault="00C57C6C" w:rsidP="00036042">
            <w:pPr>
              <w:pStyle w:val="TableEntry"/>
            </w:pPr>
          </w:p>
        </w:tc>
        <w:tc>
          <w:tcPr>
            <w:tcW w:w="561" w:type="pct"/>
          </w:tcPr>
          <w:p w14:paraId="0FBD52A7" w14:textId="77777777" w:rsidR="00C57C6C" w:rsidRPr="003651D9" w:rsidRDefault="00C57C6C" w:rsidP="00036042">
            <w:pPr>
              <w:pStyle w:val="TableEntry"/>
            </w:pPr>
            <w:proofErr w:type="gramStart"/>
            <w:r w:rsidRPr="003651D9">
              <w:t>entry</w:t>
            </w:r>
            <w:proofErr w:type="gramEnd"/>
          </w:p>
        </w:tc>
        <w:tc>
          <w:tcPr>
            <w:tcW w:w="862" w:type="pct"/>
          </w:tcPr>
          <w:p w14:paraId="6D188EEE" w14:textId="77777777" w:rsidR="00C57C6C" w:rsidRPr="003651D9" w:rsidRDefault="00C57C6C" w:rsidP="00036042">
            <w:pPr>
              <w:pStyle w:val="TableEntry"/>
            </w:pPr>
            <w:r w:rsidRPr="003651D9">
              <w:t>2.16.840.1.113883.10.20.22.4.31</w:t>
            </w:r>
          </w:p>
        </w:tc>
        <w:tc>
          <w:tcPr>
            <w:tcW w:w="991" w:type="pct"/>
          </w:tcPr>
          <w:p w14:paraId="62303E7D" w14:textId="77777777" w:rsidR="00C57C6C" w:rsidRPr="003651D9" w:rsidRDefault="00C57C6C" w:rsidP="00036042">
            <w:pPr>
              <w:pStyle w:val="TableEntry"/>
            </w:pPr>
          </w:p>
        </w:tc>
      </w:tr>
      <w:tr w:rsidR="00C57C6C" w:rsidRPr="003651D9" w14:paraId="5A72B6DC" w14:textId="77777777" w:rsidTr="00036042">
        <w:trPr>
          <w:cantSplit/>
        </w:trPr>
        <w:tc>
          <w:tcPr>
            <w:tcW w:w="1336" w:type="pct"/>
          </w:tcPr>
          <w:p w14:paraId="20569544" w14:textId="77777777" w:rsidR="00C57C6C" w:rsidRPr="003651D9" w:rsidRDefault="00C57C6C" w:rsidP="00036042">
            <w:pPr>
              <w:pStyle w:val="TableEntry"/>
            </w:pPr>
            <w:r w:rsidRPr="003651D9">
              <w:t xml:space="preserve">        Health Status Observation</w:t>
            </w:r>
          </w:p>
        </w:tc>
        <w:tc>
          <w:tcPr>
            <w:tcW w:w="691" w:type="pct"/>
          </w:tcPr>
          <w:p w14:paraId="34A90CF9"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546379EF" w14:textId="77777777" w:rsidR="00C57C6C" w:rsidRPr="003651D9" w:rsidRDefault="00C57C6C" w:rsidP="00036042">
            <w:pPr>
              <w:pStyle w:val="TableEntry"/>
            </w:pPr>
            <w:r w:rsidRPr="003651D9">
              <w:t>6.3.1.D.5.2</w:t>
            </w:r>
          </w:p>
        </w:tc>
        <w:tc>
          <w:tcPr>
            <w:tcW w:w="561" w:type="pct"/>
          </w:tcPr>
          <w:p w14:paraId="074998A0" w14:textId="77777777" w:rsidR="00C57C6C" w:rsidRPr="003651D9" w:rsidRDefault="00C57C6C" w:rsidP="00036042">
            <w:pPr>
              <w:pStyle w:val="TableEntry"/>
            </w:pPr>
            <w:proofErr w:type="gramStart"/>
            <w:r w:rsidRPr="003651D9">
              <w:t>entry</w:t>
            </w:r>
            <w:proofErr w:type="gramEnd"/>
          </w:p>
        </w:tc>
        <w:tc>
          <w:tcPr>
            <w:tcW w:w="862" w:type="pct"/>
          </w:tcPr>
          <w:p w14:paraId="2D70DA96" w14:textId="77777777" w:rsidR="00C57C6C" w:rsidRPr="003651D9" w:rsidRDefault="00C57C6C" w:rsidP="00036042">
            <w:pPr>
              <w:pStyle w:val="TableEntry"/>
            </w:pPr>
            <w:r w:rsidRPr="003651D9">
              <w:t>2.16.840.1.113883.10.20.22.4.5</w:t>
            </w:r>
          </w:p>
        </w:tc>
        <w:tc>
          <w:tcPr>
            <w:tcW w:w="991" w:type="pct"/>
          </w:tcPr>
          <w:p w14:paraId="5D7E89A0" w14:textId="77777777" w:rsidR="00C57C6C" w:rsidRPr="003651D9" w:rsidRDefault="00C57C6C" w:rsidP="00036042">
            <w:pPr>
              <w:pStyle w:val="TableEntry"/>
            </w:pPr>
          </w:p>
        </w:tc>
      </w:tr>
      <w:tr w:rsidR="00C57C6C" w:rsidRPr="003651D9" w14:paraId="07064AC5" w14:textId="77777777" w:rsidTr="00036042">
        <w:trPr>
          <w:cantSplit/>
        </w:trPr>
        <w:tc>
          <w:tcPr>
            <w:tcW w:w="1336" w:type="pct"/>
          </w:tcPr>
          <w:p w14:paraId="7DDDF9CC" w14:textId="77777777" w:rsidR="00C57C6C" w:rsidRPr="003651D9" w:rsidRDefault="00C57C6C" w:rsidP="00036042">
            <w:pPr>
              <w:pStyle w:val="TableEntry"/>
            </w:pPr>
            <w:r w:rsidRPr="003651D9">
              <w:t xml:space="preserve">        Problem Status</w:t>
            </w:r>
            <w:r w:rsidRPr="003651D9" w:rsidDel="00CC2128">
              <w:t xml:space="preserve"> </w:t>
            </w:r>
          </w:p>
        </w:tc>
        <w:tc>
          <w:tcPr>
            <w:tcW w:w="691" w:type="pct"/>
          </w:tcPr>
          <w:p w14:paraId="47C50C2F"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6D713153" w14:textId="77777777" w:rsidR="00C57C6C" w:rsidRPr="003651D9" w:rsidRDefault="00C57C6C" w:rsidP="00036042">
            <w:pPr>
              <w:pStyle w:val="TableEntry"/>
            </w:pPr>
          </w:p>
        </w:tc>
        <w:tc>
          <w:tcPr>
            <w:tcW w:w="561" w:type="pct"/>
          </w:tcPr>
          <w:p w14:paraId="2A7E3D95" w14:textId="77777777" w:rsidR="00C57C6C" w:rsidRPr="003651D9" w:rsidRDefault="00C57C6C" w:rsidP="00036042">
            <w:pPr>
              <w:pStyle w:val="TableEntry"/>
            </w:pPr>
            <w:proofErr w:type="gramStart"/>
            <w:r w:rsidRPr="003651D9">
              <w:t>entry</w:t>
            </w:r>
            <w:proofErr w:type="gramEnd"/>
          </w:p>
        </w:tc>
        <w:tc>
          <w:tcPr>
            <w:tcW w:w="862" w:type="pct"/>
          </w:tcPr>
          <w:p w14:paraId="480D3D7E" w14:textId="77777777" w:rsidR="00C57C6C" w:rsidRPr="003651D9" w:rsidRDefault="00C57C6C" w:rsidP="00036042">
            <w:pPr>
              <w:pStyle w:val="TableEntry"/>
            </w:pPr>
            <w:r w:rsidRPr="003651D9">
              <w:t>2.16.840.1.113883.10.20.22.4.6</w:t>
            </w:r>
          </w:p>
        </w:tc>
        <w:tc>
          <w:tcPr>
            <w:tcW w:w="991" w:type="pct"/>
          </w:tcPr>
          <w:p w14:paraId="3EFCE5BD" w14:textId="77777777" w:rsidR="00C57C6C" w:rsidRPr="003651D9" w:rsidRDefault="00C57C6C" w:rsidP="00036042">
            <w:pPr>
              <w:pStyle w:val="TableEntry"/>
            </w:pPr>
          </w:p>
        </w:tc>
      </w:tr>
      <w:tr w:rsidR="00C57C6C" w:rsidRPr="003651D9" w14:paraId="57017A21" w14:textId="77777777" w:rsidTr="00036042">
        <w:trPr>
          <w:cantSplit/>
        </w:trPr>
        <w:tc>
          <w:tcPr>
            <w:tcW w:w="1336" w:type="pct"/>
          </w:tcPr>
          <w:p w14:paraId="176F2982" w14:textId="77777777" w:rsidR="00C57C6C" w:rsidRPr="003651D9" w:rsidRDefault="00C57C6C" w:rsidP="00036042">
            <w:pPr>
              <w:pStyle w:val="TableEntry"/>
            </w:pPr>
            <w:r w:rsidRPr="003651D9">
              <w:t xml:space="preserve">      Severity Observation</w:t>
            </w:r>
          </w:p>
        </w:tc>
        <w:tc>
          <w:tcPr>
            <w:tcW w:w="691" w:type="pct"/>
          </w:tcPr>
          <w:p w14:paraId="1E980DB6"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4A52BC69" w14:textId="77777777" w:rsidR="00C57C6C" w:rsidRPr="003651D9" w:rsidRDefault="00C57C6C" w:rsidP="00036042">
            <w:pPr>
              <w:pStyle w:val="TableEntry"/>
            </w:pPr>
          </w:p>
        </w:tc>
        <w:tc>
          <w:tcPr>
            <w:tcW w:w="561" w:type="pct"/>
          </w:tcPr>
          <w:p w14:paraId="6312D1F2" w14:textId="77777777" w:rsidR="00C57C6C" w:rsidRPr="003651D9" w:rsidRDefault="00C57C6C" w:rsidP="00036042">
            <w:pPr>
              <w:pStyle w:val="TableEntry"/>
            </w:pPr>
            <w:proofErr w:type="gramStart"/>
            <w:r w:rsidRPr="003651D9">
              <w:t>entry</w:t>
            </w:r>
            <w:proofErr w:type="gramEnd"/>
          </w:p>
        </w:tc>
        <w:tc>
          <w:tcPr>
            <w:tcW w:w="862" w:type="pct"/>
          </w:tcPr>
          <w:p w14:paraId="640D2DE4" w14:textId="77777777" w:rsidR="00C57C6C" w:rsidRPr="003651D9" w:rsidRDefault="00C57C6C" w:rsidP="00036042">
            <w:pPr>
              <w:pStyle w:val="TableEntry"/>
            </w:pPr>
            <w:r w:rsidRPr="003651D9">
              <w:t>2.16.840.1.113883.10.20.22.4.8</w:t>
            </w:r>
          </w:p>
        </w:tc>
        <w:tc>
          <w:tcPr>
            <w:tcW w:w="991" w:type="pct"/>
          </w:tcPr>
          <w:p w14:paraId="68A68321" w14:textId="77777777" w:rsidR="00C57C6C" w:rsidRPr="003651D9" w:rsidRDefault="00C57C6C" w:rsidP="00036042">
            <w:pPr>
              <w:pStyle w:val="TableEntry"/>
            </w:pPr>
          </w:p>
        </w:tc>
      </w:tr>
      <w:tr w:rsidR="00C57C6C" w:rsidRPr="003651D9" w14:paraId="7897C7E1" w14:textId="77777777" w:rsidTr="00036042">
        <w:trPr>
          <w:cantSplit/>
        </w:trPr>
        <w:tc>
          <w:tcPr>
            <w:tcW w:w="1336" w:type="pct"/>
          </w:tcPr>
          <w:p w14:paraId="6EB72877"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Allergies Section</w:t>
            </w:r>
          </w:p>
        </w:tc>
        <w:tc>
          <w:tcPr>
            <w:tcW w:w="691" w:type="pct"/>
          </w:tcPr>
          <w:p w14:paraId="03984D54"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04DB38CE" w14:textId="77777777" w:rsidR="00C57C6C" w:rsidRPr="003651D9" w:rsidRDefault="00C57C6C" w:rsidP="00036042">
            <w:pPr>
              <w:pStyle w:val="TableEntry"/>
            </w:pPr>
          </w:p>
        </w:tc>
        <w:tc>
          <w:tcPr>
            <w:tcW w:w="561" w:type="pct"/>
          </w:tcPr>
          <w:p w14:paraId="691EED88" w14:textId="77777777" w:rsidR="00C57C6C" w:rsidRPr="003651D9" w:rsidRDefault="00C57C6C" w:rsidP="00036042">
            <w:pPr>
              <w:pStyle w:val="TableEntry"/>
            </w:pPr>
            <w:proofErr w:type="gramStart"/>
            <w:r w:rsidRPr="003651D9">
              <w:t>section</w:t>
            </w:r>
            <w:proofErr w:type="gramEnd"/>
          </w:p>
        </w:tc>
        <w:tc>
          <w:tcPr>
            <w:tcW w:w="862" w:type="pct"/>
          </w:tcPr>
          <w:p w14:paraId="628B6B2C" w14:textId="77777777" w:rsidR="00C57C6C" w:rsidRPr="003651D9" w:rsidRDefault="00C57C6C" w:rsidP="00036042">
            <w:pPr>
              <w:pStyle w:val="TableEntry"/>
            </w:pPr>
            <w:r w:rsidRPr="003651D9">
              <w:t>2.16.840.1.113883.10.20.22.2.6</w:t>
            </w:r>
          </w:p>
        </w:tc>
        <w:tc>
          <w:tcPr>
            <w:tcW w:w="991" w:type="pct"/>
          </w:tcPr>
          <w:p w14:paraId="199B5EFD" w14:textId="77777777" w:rsidR="00C57C6C" w:rsidRPr="003651D9" w:rsidRDefault="00C57C6C" w:rsidP="00036042">
            <w:pPr>
              <w:pStyle w:val="TableEntry"/>
              <w:rPr>
                <w:sz w:val="16"/>
              </w:rPr>
            </w:pPr>
          </w:p>
        </w:tc>
      </w:tr>
      <w:tr w:rsidR="00C57C6C" w:rsidRPr="003651D9" w14:paraId="4F4B85F7" w14:textId="77777777" w:rsidTr="00036042">
        <w:trPr>
          <w:cantSplit/>
        </w:trPr>
        <w:tc>
          <w:tcPr>
            <w:tcW w:w="1336" w:type="pct"/>
          </w:tcPr>
          <w:p w14:paraId="71DBF6E0"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Problem Act</w:t>
            </w:r>
          </w:p>
        </w:tc>
        <w:tc>
          <w:tcPr>
            <w:tcW w:w="691" w:type="pct"/>
          </w:tcPr>
          <w:p w14:paraId="1E9ADE32"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364AF084" w14:textId="77777777" w:rsidR="00C57C6C" w:rsidRPr="003651D9" w:rsidRDefault="00C57C6C" w:rsidP="00036042">
            <w:pPr>
              <w:pStyle w:val="TableEntry"/>
            </w:pPr>
          </w:p>
        </w:tc>
        <w:tc>
          <w:tcPr>
            <w:tcW w:w="561" w:type="pct"/>
          </w:tcPr>
          <w:p w14:paraId="73F9D550" w14:textId="77777777" w:rsidR="00C57C6C" w:rsidRPr="003651D9" w:rsidRDefault="00C57C6C" w:rsidP="00036042">
            <w:pPr>
              <w:pStyle w:val="TableEntry"/>
            </w:pPr>
            <w:proofErr w:type="gramStart"/>
            <w:r w:rsidRPr="003651D9">
              <w:t>entry</w:t>
            </w:r>
            <w:proofErr w:type="gramEnd"/>
          </w:p>
        </w:tc>
        <w:tc>
          <w:tcPr>
            <w:tcW w:w="862" w:type="pct"/>
          </w:tcPr>
          <w:p w14:paraId="52794457" w14:textId="77777777" w:rsidR="00C57C6C" w:rsidRPr="003651D9" w:rsidRDefault="00C57C6C" w:rsidP="00036042">
            <w:pPr>
              <w:pStyle w:val="TableEntry"/>
            </w:pPr>
            <w:r w:rsidRPr="003651D9">
              <w:t>2.16.840.1.113883.10.20.22.4.30</w:t>
            </w:r>
          </w:p>
        </w:tc>
        <w:tc>
          <w:tcPr>
            <w:tcW w:w="991" w:type="pct"/>
          </w:tcPr>
          <w:p w14:paraId="113F9533" w14:textId="77777777" w:rsidR="00C57C6C" w:rsidRPr="003651D9" w:rsidRDefault="00C57C6C" w:rsidP="00036042">
            <w:pPr>
              <w:pStyle w:val="TableEntry"/>
              <w:rPr>
                <w:sz w:val="16"/>
              </w:rPr>
            </w:pPr>
          </w:p>
        </w:tc>
      </w:tr>
      <w:tr w:rsidR="00C57C6C" w:rsidRPr="003651D9" w14:paraId="0893250F" w14:textId="77777777" w:rsidTr="00036042">
        <w:trPr>
          <w:cantSplit/>
        </w:trPr>
        <w:tc>
          <w:tcPr>
            <w:tcW w:w="1336" w:type="pct"/>
          </w:tcPr>
          <w:p w14:paraId="1F5F36AA"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Observation</w:t>
            </w:r>
          </w:p>
        </w:tc>
        <w:tc>
          <w:tcPr>
            <w:tcW w:w="691" w:type="pct"/>
          </w:tcPr>
          <w:p w14:paraId="22C0DABF" w14:textId="77777777" w:rsidR="00C57C6C" w:rsidRPr="003651D9" w:rsidRDefault="00C57C6C" w:rsidP="00036042">
            <w:pPr>
              <w:pStyle w:val="TableEntry"/>
            </w:pPr>
            <w:proofErr w:type="gramStart"/>
            <w:r w:rsidRPr="003651D9">
              <w:t>R[</w:t>
            </w:r>
            <w:proofErr w:type="gramEnd"/>
            <w:r w:rsidRPr="003651D9">
              <w:t>1..*]</w:t>
            </w:r>
          </w:p>
        </w:tc>
        <w:tc>
          <w:tcPr>
            <w:tcW w:w="559" w:type="pct"/>
          </w:tcPr>
          <w:p w14:paraId="5B9493B2" w14:textId="77777777" w:rsidR="00C57C6C" w:rsidRPr="003651D9" w:rsidRDefault="00C57C6C" w:rsidP="00036042">
            <w:pPr>
              <w:pStyle w:val="TableEntry"/>
            </w:pPr>
          </w:p>
        </w:tc>
        <w:tc>
          <w:tcPr>
            <w:tcW w:w="561" w:type="pct"/>
          </w:tcPr>
          <w:p w14:paraId="6DF30A59" w14:textId="77777777" w:rsidR="00C57C6C" w:rsidRPr="003651D9" w:rsidRDefault="00C57C6C" w:rsidP="00036042">
            <w:pPr>
              <w:pStyle w:val="TableEntry"/>
            </w:pPr>
            <w:proofErr w:type="gramStart"/>
            <w:r w:rsidRPr="003651D9">
              <w:t>entry</w:t>
            </w:r>
            <w:proofErr w:type="gramEnd"/>
          </w:p>
        </w:tc>
        <w:tc>
          <w:tcPr>
            <w:tcW w:w="862" w:type="pct"/>
          </w:tcPr>
          <w:p w14:paraId="1FE0EDBF" w14:textId="77777777" w:rsidR="00C57C6C" w:rsidRPr="003651D9" w:rsidRDefault="00C57C6C" w:rsidP="00036042">
            <w:pPr>
              <w:pStyle w:val="TableEntry"/>
            </w:pPr>
            <w:r w:rsidRPr="003651D9">
              <w:t>2.16.840.1.113883.10.20.22.4.7</w:t>
            </w:r>
          </w:p>
        </w:tc>
        <w:tc>
          <w:tcPr>
            <w:tcW w:w="991" w:type="pct"/>
          </w:tcPr>
          <w:p w14:paraId="130D8424" w14:textId="77777777" w:rsidR="00C57C6C" w:rsidRPr="003651D9" w:rsidRDefault="00C57C6C" w:rsidP="00036042">
            <w:pPr>
              <w:pStyle w:val="TableEntry"/>
              <w:rPr>
                <w:sz w:val="16"/>
              </w:rPr>
            </w:pPr>
          </w:p>
        </w:tc>
      </w:tr>
      <w:tr w:rsidR="00C57C6C" w:rsidRPr="003651D9" w14:paraId="54E5E8E8" w14:textId="77777777" w:rsidTr="00036042">
        <w:trPr>
          <w:cantSplit/>
        </w:trPr>
        <w:tc>
          <w:tcPr>
            <w:tcW w:w="1336" w:type="pct"/>
          </w:tcPr>
          <w:p w14:paraId="10016AF9"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Allergy Status Observation</w:t>
            </w:r>
          </w:p>
        </w:tc>
        <w:tc>
          <w:tcPr>
            <w:tcW w:w="691" w:type="pct"/>
          </w:tcPr>
          <w:p w14:paraId="2171809D"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1A5FDCAE" w14:textId="77777777" w:rsidR="00C57C6C" w:rsidRPr="003651D9" w:rsidRDefault="00C57C6C" w:rsidP="00036042">
            <w:pPr>
              <w:pStyle w:val="TableEntry"/>
            </w:pPr>
          </w:p>
        </w:tc>
        <w:tc>
          <w:tcPr>
            <w:tcW w:w="561" w:type="pct"/>
          </w:tcPr>
          <w:p w14:paraId="6AA1CA49" w14:textId="77777777" w:rsidR="00C57C6C" w:rsidRPr="003651D9" w:rsidRDefault="00C57C6C" w:rsidP="00036042">
            <w:pPr>
              <w:pStyle w:val="TableEntry"/>
            </w:pPr>
            <w:proofErr w:type="gramStart"/>
            <w:r w:rsidRPr="003651D9">
              <w:t>entry</w:t>
            </w:r>
            <w:proofErr w:type="gramEnd"/>
          </w:p>
        </w:tc>
        <w:tc>
          <w:tcPr>
            <w:tcW w:w="862" w:type="pct"/>
          </w:tcPr>
          <w:p w14:paraId="5BDA52DF" w14:textId="77777777" w:rsidR="00C57C6C" w:rsidRPr="003651D9" w:rsidRDefault="00C57C6C" w:rsidP="00036042">
            <w:pPr>
              <w:pStyle w:val="TableEntry"/>
            </w:pPr>
            <w:r w:rsidRPr="003651D9">
              <w:t>2.16.840.1.113883.10.20.22.4.28</w:t>
            </w:r>
          </w:p>
        </w:tc>
        <w:tc>
          <w:tcPr>
            <w:tcW w:w="991" w:type="pct"/>
          </w:tcPr>
          <w:p w14:paraId="61AA149E" w14:textId="77777777" w:rsidR="00C57C6C" w:rsidRPr="003651D9" w:rsidRDefault="00C57C6C" w:rsidP="00036042">
            <w:pPr>
              <w:pStyle w:val="TableEntry"/>
              <w:rPr>
                <w:sz w:val="16"/>
              </w:rPr>
            </w:pPr>
          </w:p>
        </w:tc>
      </w:tr>
      <w:tr w:rsidR="00C57C6C" w:rsidRPr="003651D9" w14:paraId="288793DA" w14:textId="77777777" w:rsidTr="00036042">
        <w:trPr>
          <w:cantSplit/>
        </w:trPr>
        <w:tc>
          <w:tcPr>
            <w:tcW w:w="1336" w:type="pct"/>
            <w:tcBorders>
              <w:bottom w:val="single" w:sz="4" w:space="0" w:color="auto"/>
            </w:tcBorders>
          </w:tcPr>
          <w:p w14:paraId="1325019F"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Reaction Observation</w:t>
            </w:r>
          </w:p>
        </w:tc>
        <w:tc>
          <w:tcPr>
            <w:tcW w:w="691" w:type="pct"/>
          </w:tcPr>
          <w:p w14:paraId="0DBBF579"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EC4EC15" w14:textId="77777777" w:rsidR="00C57C6C" w:rsidRPr="003651D9" w:rsidRDefault="00C57C6C" w:rsidP="00036042">
            <w:pPr>
              <w:pStyle w:val="TableEntry"/>
            </w:pPr>
          </w:p>
        </w:tc>
        <w:tc>
          <w:tcPr>
            <w:tcW w:w="561" w:type="pct"/>
          </w:tcPr>
          <w:p w14:paraId="63A1EC9E" w14:textId="77777777" w:rsidR="00C57C6C" w:rsidRPr="003651D9" w:rsidRDefault="00C57C6C" w:rsidP="00036042">
            <w:pPr>
              <w:pStyle w:val="TableEntry"/>
            </w:pPr>
            <w:proofErr w:type="gramStart"/>
            <w:r w:rsidRPr="003651D9">
              <w:t>entry</w:t>
            </w:r>
            <w:proofErr w:type="gramEnd"/>
          </w:p>
        </w:tc>
        <w:tc>
          <w:tcPr>
            <w:tcW w:w="862" w:type="pct"/>
          </w:tcPr>
          <w:p w14:paraId="55FF6780" w14:textId="77777777" w:rsidR="00C57C6C" w:rsidRPr="003651D9" w:rsidRDefault="00C57C6C" w:rsidP="00036042">
            <w:pPr>
              <w:pStyle w:val="TableEntry"/>
            </w:pPr>
            <w:r w:rsidRPr="003651D9">
              <w:t>2.16.840.1.113883.10.20.22.4.9</w:t>
            </w:r>
          </w:p>
        </w:tc>
        <w:tc>
          <w:tcPr>
            <w:tcW w:w="991" w:type="pct"/>
          </w:tcPr>
          <w:p w14:paraId="42328E3D" w14:textId="77777777" w:rsidR="00C57C6C" w:rsidRPr="003651D9" w:rsidRDefault="00C57C6C" w:rsidP="00036042">
            <w:pPr>
              <w:pStyle w:val="TableEntry"/>
              <w:rPr>
                <w:sz w:val="16"/>
              </w:rPr>
            </w:pPr>
          </w:p>
        </w:tc>
      </w:tr>
      <w:tr w:rsidR="00C57C6C" w:rsidRPr="003651D9" w14:paraId="77AF4739" w14:textId="77777777" w:rsidTr="00036042">
        <w:trPr>
          <w:cantSplit/>
        </w:trPr>
        <w:tc>
          <w:tcPr>
            <w:tcW w:w="1336" w:type="pct"/>
            <w:tcBorders>
              <w:bottom w:val="single" w:sz="4" w:space="0" w:color="auto"/>
            </w:tcBorders>
          </w:tcPr>
          <w:p w14:paraId="743FD5ED"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Severity Observation</w:t>
            </w:r>
          </w:p>
        </w:tc>
        <w:tc>
          <w:tcPr>
            <w:tcW w:w="691" w:type="pct"/>
          </w:tcPr>
          <w:p w14:paraId="4FFEED18"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01DA7F46" w14:textId="77777777" w:rsidR="00C57C6C" w:rsidRPr="003651D9" w:rsidRDefault="00C57C6C" w:rsidP="00036042">
            <w:pPr>
              <w:pStyle w:val="TableEntry"/>
            </w:pPr>
          </w:p>
        </w:tc>
        <w:tc>
          <w:tcPr>
            <w:tcW w:w="561" w:type="pct"/>
          </w:tcPr>
          <w:p w14:paraId="365153D5" w14:textId="77777777" w:rsidR="00C57C6C" w:rsidRPr="003651D9" w:rsidRDefault="00C57C6C" w:rsidP="00036042">
            <w:pPr>
              <w:pStyle w:val="TableEntry"/>
            </w:pPr>
            <w:proofErr w:type="gramStart"/>
            <w:r w:rsidRPr="003651D9">
              <w:t>entry</w:t>
            </w:r>
            <w:proofErr w:type="gramEnd"/>
          </w:p>
        </w:tc>
        <w:tc>
          <w:tcPr>
            <w:tcW w:w="862" w:type="pct"/>
          </w:tcPr>
          <w:p w14:paraId="6909DD15" w14:textId="77777777" w:rsidR="00C57C6C" w:rsidRPr="003651D9" w:rsidRDefault="00C57C6C" w:rsidP="00036042">
            <w:pPr>
              <w:pStyle w:val="TableEntry"/>
            </w:pPr>
            <w:r w:rsidRPr="003651D9">
              <w:t>2.16.840.1.113883.10.20.22.4.8</w:t>
            </w:r>
          </w:p>
        </w:tc>
        <w:tc>
          <w:tcPr>
            <w:tcW w:w="991" w:type="pct"/>
          </w:tcPr>
          <w:p w14:paraId="3A736325" w14:textId="77777777" w:rsidR="00C57C6C" w:rsidRPr="003651D9" w:rsidRDefault="00C57C6C" w:rsidP="00036042">
            <w:pPr>
              <w:pStyle w:val="TableEntry"/>
              <w:rPr>
                <w:sz w:val="16"/>
              </w:rPr>
            </w:pPr>
          </w:p>
        </w:tc>
      </w:tr>
      <w:tr w:rsidR="00C57C6C" w:rsidRPr="003651D9" w14:paraId="4747B4AA" w14:textId="77777777" w:rsidTr="00036042">
        <w:trPr>
          <w:cantSplit/>
          <w:trHeight w:val="332"/>
        </w:trPr>
        <w:tc>
          <w:tcPr>
            <w:tcW w:w="1336" w:type="pct"/>
            <w:shd w:val="clear" w:color="auto" w:fill="auto"/>
          </w:tcPr>
          <w:p w14:paraId="1A4C4C2C"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Family History – Cardiac Section</w:t>
            </w:r>
          </w:p>
        </w:tc>
        <w:tc>
          <w:tcPr>
            <w:tcW w:w="691" w:type="pct"/>
          </w:tcPr>
          <w:p w14:paraId="7C12EE33"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D491FE5" w14:textId="77777777" w:rsidR="00C57C6C" w:rsidRPr="003651D9" w:rsidRDefault="00C57C6C" w:rsidP="00036042">
            <w:pPr>
              <w:pStyle w:val="TableEntry"/>
            </w:pPr>
          </w:p>
        </w:tc>
        <w:tc>
          <w:tcPr>
            <w:tcW w:w="561" w:type="pct"/>
          </w:tcPr>
          <w:p w14:paraId="7959A0AE" w14:textId="77777777" w:rsidR="00C57C6C" w:rsidRPr="003651D9" w:rsidRDefault="00C57C6C" w:rsidP="00036042">
            <w:pPr>
              <w:pStyle w:val="TableEntry"/>
            </w:pPr>
            <w:proofErr w:type="gramStart"/>
            <w:r w:rsidRPr="003651D9">
              <w:t>section</w:t>
            </w:r>
            <w:proofErr w:type="gramEnd"/>
          </w:p>
        </w:tc>
        <w:tc>
          <w:tcPr>
            <w:tcW w:w="862" w:type="pct"/>
          </w:tcPr>
          <w:p w14:paraId="7E76233A" w14:textId="77777777" w:rsidR="00C57C6C" w:rsidRPr="003651D9" w:rsidRDefault="00C57C6C" w:rsidP="00036042">
            <w:pPr>
              <w:pStyle w:val="TableEntry"/>
            </w:pPr>
            <w:r w:rsidRPr="003651D9">
              <w:t>1.3.6.1.4.1.19376.1.4.1.2.18</w:t>
            </w:r>
          </w:p>
        </w:tc>
        <w:tc>
          <w:tcPr>
            <w:tcW w:w="991" w:type="pct"/>
          </w:tcPr>
          <w:p w14:paraId="15325731" w14:textId="77777777" w:rsidR="00C57C6C" w:rsidRPr="003651D9" w:rsidRDefault="00C57C6C" w:rsidP="00036042">
            <w:pPr>
              <w:pStyle w:val="TableEntry"/>
              <w:rPr>
                <w:sz w:val="16"/>
                <w:highlight w:val="yellow"/>
              </w:rPr>
            </w:pPr>
          </w:p>
        </w:tc>
      </w:tr>
      <w:tr w:rsidR="00C57C6C" w:rsidRPr="003651D9" w14:paraId="1D626B78" w14:textId="77777777" w:rsidTr="00036042">
        <w:trPr>
          <w:cantSplit/>
        </w:trPr>
        <w:tc>
          <w:tcPr>
            <w:tcW w:w="1336" w:type="pct"/>
          </w:tcPr>
          <w:p w14:paraId="24EAAAA3" w14:textId="77777777" w:rsidR="00C57C6C" w:rsidRPr="003651D9" w:rsidRDefault="00C57C6C" w:rsidP="00036042">
            <w:pPr>
              <w:pStyle w:val="TableEntry"/>
            </w:pPr>
            <w:r w:rsidRPr="003651D9">
              <w:t xml:space="preserve">     Problem Observation - Cardiac</w:t>
            </w:r>
          </w:p>
        </w:tc>
        <w:tc>
          <w:tcPr>
            <w:tcW w:w="691" w:type="pct"/>
          </w:tcPr>
          <w:p w14:paraId="59A0F0A0" w14:textId="77777777" w:rsidR="00C57C6C" w:rsidRPr="003651D9" w:rsidRDefault="00C57C6C" w:rsidP="00036042">
            <w:pPr>
              <w:pStyle w:val="TableEntry"/>
            </w:pPr>
            <w:proofErr w:type="gramStart"/>
            <w:r w:rsidRPr="003651D9">
              <w:t>O[</w:t>
            </w:r>
            <w:proofErr w:type="gramEnd"/>
            <w:r w:rsidRPr="003651D9">
              <w:t>0..*]</w:t>
            </w:r>
          </w:p>
        </w:tc>
        <w:tc>
          <w:tcPr>
            <w:tcW w:w="559" w:type="pct"/>
          </w:tcPr>
          <w:p w14:paraId="0E3C19EC" w14:textId="77777777" w:rsidR="00C57C6C" w:rsidRPr="003651D9" w:rsidRDefault="00C57C6C" w:rsidP="00036042">
            <w:pPr>
              <w:pStyle w:val="TableEntry"/>
            </w:pPr>
          </w:p>
        </w:tc>
        <w:tc>
          <w:tcPr>
            <w:tcW w:w="561" w:type="pct"/>
          </w:tcPr>
          <w:p w14:paraId="32BB2683" w14:textId="77777777" w:rsidR="00C57C6C" w:rsidRPr="003651D9" w:rsidRDefault="00C57C6C" w:rsidP="00036042">
            <w:pPr>
              <w:pStyle w:val="TableEntry"/>
            </w:pPr>
            <w:proofErr w:type="gramStart"/>
            <w:r w:rsidRPr="003651D9">
              <w:t>entry</w:t>
            </w:r>
            <w:proofErr w:type="gramEnd"/>
          </w:p>
        </w:tc>
        <w:tc>
          <w:tcPr>
            <w:tcW w:w="862" w:type="pct"/>
          </w:tcPr>
          <w:p w14:paraId="50C136C5" w14:textId="77777777" w:rsidR="00C57C6C" w:rsidRPr="003651D9" w:rsidRDefault="00C57C6C" w:rsidP="00036042">
            <w:pPr>
              <w:pStyle w:val="TableEntry"/>
            </w:pPr>
            <w:r w:rsidRPr="003651D9">
              <w:t>2.16.840.1.113883.10.20.22.4.4</w:t>
            </w:r>
          </w:p>
        </w:tc>
        <w:tc>
          <w:tcPr>
            <w:tcW w:w="991" w:type="pct"/>
          </w:tcPr>
          <w:p w14:paraId="1F5F12D6" w14:textId="77777777" w:rsidR="00C57C6C" w:rsidRPr="003651D9" w:rsidRDefault="00C57C6C" w:rsidP="00036042">
            <w:pPr>
              <w:pStyle w:val="TableEntry"/>
              <w:rPr>
                <w:sz w:val="16"/>
              </w:rPr>
            </w:pPr>
          </w:p>
        </w:tc>
      </w:tr>
      <w:tr w:rsidR="00C57C6C" w:rsidRPr="003651D9" w14:paraId="37889D29" w14:textId="77777777" w:rsidTr="00036042">
        <w:trPr>
          <w:cantSplit/>
        </w:trPr>
        <w:tc>
          <w:tcPr>
            <w:tcW w:w="1336" w:type="pct"/>
            <w:tcBorders>
              <w:bottom w:val="single" w:sz="4" w:space="0" w:color="auto"/>
            </w:tcBorders>
          </w:tcPr>
          <w:p w14:paraId="63C19842"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Social History Section</w:t>
            </w:r>
          </w:p>
        </w:tc>
        <w:tc>
          <w:tcPr>
            <w:tcW w:w="691" w:type="pct"/>
            <w:tcBorders>
              <w:bottom w:val="single" w:sz="4" w:space="0" w:color="auto"/>
            </w:tcBorders>
          </w:tcPr>
          <w:p w14:paraId="14FB08A0" w14:textId="77777777" w:rsidR="00C57C6C" w:rsidRPr="003651D9" w:rsidRDefault="00C57C6C" w:rsidP="00036042">
            <w:pPr>
              <w:pStyle w:val="TableEntry"/>
            </w:pPr>
            <w:proofErr w:type="gramStart"/>
            <w:r w:rsidRPr="003651D9">
              <w:t>O[</w:t>
            </w:r>
            <w:proofErr w:type="gramEnd"/>
            <w:r w:rsidRPr="003651D9">
              <w:t>0..1]</w:t>
            </w:r>
          </w:p>
        </w:tc>
        <w:tc>
          <w:tcPr>
            <w:tcW w:w="559" w:type="pct"/>
          </w:tcPr>
          <w:p w14:paraId="7D86A422" w14:textId="77777777" w:rsidR="00C57C6C" w:rsidRPr="003651D9" w:rsidRDefault="00C57C6C" w:rsidP="00036042">
            <w:pPr>
              <w:pStyle w:val="TableEntry"/>
            </w:pPr>
          </w:p>
        </w:tc>
        <w:tc>
          <w:tcPr>
            <w:tcW w:w="561" w:type="pct"/>
          </w:tcPr>
          <w:p w14:paraId="3153AD87" w14:textId="77777777" w:rsidR="00C57C6C" w:rsidRPr="003651D9" w:rsidRDefault="00C57C6C" w:rsidP="00036042">
            <w:pPr>
              <w:pStyle w:val="TableEntry"/>
            </w:pPr>
            <w:proofErr w:type="gramStart"/>
            <w:r w:rsidRPr="003651D9">
              <w:t>section</w:t>
            </w:r>
            <w:proofErr w:type="gramEnd"/>
          </w:p>
        </w:tc>
        <w:tc>
          <w:tcPr>
            <w:tcW w:w="862" w:type="pct"/>
          </w:tcPr>
          <w:p w14:paraId="7234F393" w14:textId="77777777" w:rsidR="00C57C6C" w:rsidRPr="003651D9" w:rsidRDefault="00C57C6C" w:rsidP="00036042">
            <w:pPr>
              <w:pStyle w:val="TableEntry"/>
            </w:pPr>
            <w:r w:rsidRPr="003651D9">
              <w:t>2.16.840.1.113883.10.20.22.2.17</w:t>
            </w:r>
          </w:p>
        </w:tc>
        <w:tc>
          <w:tcPr>
            <w:tcW w:w="991" w:type="pct"/>
          </w:tcPr>
          <w:p w14:paraId="74713EF1" w14:textId="77777777" w:rsidR="00C57C6C" w:rsidRPr="003651D9" w:rsidRDefault="00C57C6C" w:rsidP="00036042">
            <w:pPr>
              <w:pStyle w:val="TableEntry"/>
              <w:rPr>
                <w:sz w:val="16"/>
              </w:rPr>
            </w:pPr>
          </w:p>
        </w:tc>
      </w:tr>
      <w:tr w:rsidR="00C57C6C" w:rsidRPr="003651D9" w14:paraId="09DF7A2A" w14:textId="77777777" w:rsidTr="00036042">
        <w:trPr>
          <w:cantSplit/>
        </w:trPr>
        <w:tc>
          <w:tcPr>
            <w:tcW w:w="1336" w:type="pct"/>
            <w:tcBorders>
              <w:bottom w:val="single" w:sz="4" w:space="0" w:color="auto"/>
            </w:tcBorders>
          </w:tcPr>
          <w:p w14:paraId="0F02003E" w14:textId="77777777" w:rsidR="00C57C6C" w:rsidRPr="003651D9" w:rsidRDefault="00C57C6C" w:rsidP="00036042">
            <w:pPr>
              <w:pStyle w:val="TableEntry"/>
            </w:pPr>
            <w:r w:rsidRPr="003651D9">
              <w:rPr>
                <w:rStyle w:val="HyperlinkText9pt"/>
                <w:rFonts w:ascii="Times New Roman" w:hAnsi="Times New Roman" w:cs="Times New Roman"/>
                <w:color w:val="auto"/>
                <w:szCs w:val="20"/>
                <w:u w:val="none"/>
                <w:lang w:eastAsia="en-US"/>
              </w:rPr>
              <w:t>Physical Exam Section</w:t>
            </w:r>
          </w:p>
        </w:tc>
        <w:tc>
          <w:tcPr>
            <w:tcW w:w="691" w:type="pct"/>
            <w:tcBorders>
              <w:bottom w:val="single" w:sz="4" w:space="0" w:color="auto"/>
            </w:tcBorders>
          </w:tcPr>
          <w:p w14:paraId="5AD015E6"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7BE50E6A" w14:textId="77777777" w:rsidR="00C57C6C" w:rsidRPr="003651D9" w:rsidRDefault="00C57C6C" w:rsidP="00036042">
            <w:pPr>
              <w:pStyle w:val="TableEntry"/>
            </w:pPr>
          </w:p>
        </w:tc>
        <w:tc>
          <w:tcPr>
            <w:tcW w:w="561" w:type="pct"/>
          </w:tcPr>
          <w:p w14:paraId="1D66EDFF" w14:textId="77777777" w:rsidR="00C57C6C" w:rsidRPr="003651D9" w:rsidRDefault="00C57C6C" w:rsidP="00036042">
            <w:pPr>
              <w:pStyle w:val="TableEntry"/>
            </w:pPr>
            <w:proofErr w:type="gramStart"/>
            <w:r w:rsidRPr="003651D9">
              <w:t>section</w:t>
            </w:r>
            <w:proofErr w:type="gramEnd"/>
          </w:p>
        </w:tc>
        <w:tc>
          <w:tcPr>
            <w:tcW w:w="862" w:type="pct"/>
          </w:tcPr>
          <w:p w14:paraId="10C52249" w14:textId="77777777" w:rsidR="00C57C6C" w:rsidRPr="003651D9" w:rsidRDefault="00C57C6C" w:rsidP="00036042">
            <w:pPr>
              <w:pStyle w:val="TableEntry"/>
            </w:pPr>
            <w:r w:rsidRPr="003651D9">
              <w:t>2.16.840.1.113883.10.20.2.10</w:t>
            </w:r>
          </w:p>
        </w:tc>
        <w:tc>
          <w:tcPr>
            <w:tcW w:w="991" w:type="pct"/>
          </w:tcPr>
          <w:p w14:paraId="75C10B68" w14:textId="77777777" w:rsidR="00C57C6C" w:rsidRPr="003651D9" w:rsidRDefault="00C57C6C" w:rsidP="00036042">
            <w:pPr>
              <w:pStyle w:val="TableEntry"/>
              <w:rPr>
                <w:sz w:val="16"/>
              </w:rPr>
            </w:pPr>
          </w:p>
        </w:tc>
      </w:tr>
      <w:tr w:rsidR="00C57C6C" w:rsidRPr="003651D9" w14:paraId="056A17C4" w14:textId="77777777" w:rsidTr="00036042">
        <w:trPr>
          <w:cantSplit/>
        </w:trPr>
        <w:tc>
          <w:tcPr>
            <w:tcW w:w="1336" w:type="pct"/>
            <w:shd w:val="clear" w:color="auto" w:fill="auto"/>
          </w:tcPr>
          <w:p w14:paraId="5D5E4797" w14:textId="77777777" w:rsidR="00C57C6C" w:rsidRPr="003651D9" w:rsidRDefault="00C57C6C" w:rsidP="00036042">
            <w:pPr>
              <w:pStyle w:val="TableEntry"/>
              <w:rPr>
                <w:szCs w:val="18"/>
              </w:rPr>
            </w:pPr>
            <w:r w:rsidRPr="003651D9">
              <w:rPr>
                <w:szCs w:val="18"/>
              </w:rPr>
              <w:t xml:space="preserve">   Vital Signs</w:t>
            </w:r>
          </w:p>
        </w:tc>
        <w:tc>
          <w:tcPr>
            <w:tcW w:w="691" w:type="pct"/>
          </w:tcPr>
          <w:p w14:paraId="04ED5DC0" w14:textId="77777777" w:rsidR="00C57C6C" w:rsidRPr="003651D9" w:rsidRDefault="00C57C6C" w:rsidP="00036042">
            <w:pPr>
              <w:pStyle w:val="TableEntry"/>
            </w:pPr>
            <w:proofErr w:type="gramStart"/>
            <w:r w:rsidRPr="003651D9">
              <w:t>R[</w:t>
            </w:r>
            <w:proofErr w:type="gramEnd"/>
            <w:r w:rsidRPr="003651D9">
              <w:t>1..1]</w:t>
            </w:r>
          </w:p>
        </w:tc>
        <w:tc>
          <w:tcPr>
            <w:tcW w:w="559" w:type="pct"/>
          </w:tcPr>
          <w:p w14:paraId="213245D3" w14:textId="77777777" w:rsidR="00C57C6C" w:rsidRPr="003651D9" w:rsidRDefault="00C57C6C" w:rsidP="00036042">
            <w:pPr>
              <w:pStyle w:val="TableEntry"/>
            </w:pPr>
          </w:p>
        </w:tc>
        <w:tc>
          <w:tcPr>
            <w:tcW w:w="561" w:type="pct"/>
          </w:tcPr>
          <w:p w14:paraId="20AD7689" w14:textId="77777777" w:rsidR="00C57C6C" w:rsidRPr="003651D9" w:rsidRDefault="00C57C6C" w:rsidP="00036042">
            <w:pPr>
              <w:pStyle w:val="TableEntry"/>
            </w:pPr>
            <w:proofErr w:type="gramStart"/>
            <w:r w:rsidRPr="003651D9">
              <w:t>section</w:t>
            </w:r>
            <w:proofErr w:type="gramEnd"/>
          </w:p>
        </w:tc>
        <w:tc>
          <w:tcPr>
            <w:tcW w:w="862" w:type="pct"/>
          </w:tcPr>
          <w:p w14:paraId="39A9392A" w14:textId="77777777" w:rsidR="00C57C6C" w:rsidRPr="003651D9" w:rsidRDefault="00C57C6C" w:rsidP="00036042">
            <w:pPr>
              <w:pStyle w:val="TableEntry"/>
            </w:pPr>
            <w:r w:rsidRPr="003651D9">
              <w:t>2.16.840.1.113883.10.20.22.2.4.1</w:t>
            </w:r>
          </w:p>
        </w:tc>
        <w:tc>
          <w:tcPr>
            <w:tcW w:w="991" w:type="pct"/>
          </w:tcPr>
          <w:p w14:paraId="2C02E078" w14:textId="77777777" w:rsidR="00C57C6C" w:rsidRPr="003651D9" w:rsidRDefault="00C57C6C" w:rsidP="00036042">
            <w:pPr>
              <w:pStyle w:val="TableEntry"/>
              <w:rPr>
                <w:sz w:val="16"/>
              </w:rPr>
            </w:pPr>
          </w:p>
        </w:tc>
      </w:tr>
      <w:tr w:rsidR="00C57C6C" w:rsidRPr="003651D9" w14:paraId="746452F6" w14:textId="77777777" w:rsidTr="00036042">
        <w:trPr>
          <w:cantSplit/>
        </w:trPr>
        <w:tc>
          <w:tcPr>
            <w:tcW w:w="1336" w:type="pct"/>
            <w:shd w:val="clear" w:color="auto" w:fill="auto"/>
          </w:tcPr>
          <w:p w14:paraId="521E6835" w14:textId="77777777" w:rsidR="00C57C6C" w:rsidRPr="003651D9" w:rsidRDefault="00C57C6C" w:rsidP="00036042">
            <w:pPr>
              <w:pStyle w:val="TableEntry"/>
              <w:rPr>
                <w:szCs w:val="18"/>
              </w:rPr>
            </w:pPr>
            <w:r w:rsidRPr="003651D9">
              <w:rPr>
                <w:szCs w:val="18"/>
              </w:rPr>
              <w:t xml:space="preserve">      Vital Signs Organizer</w:t>
            </w:r>
          </w:p>
        </w:tc>
        <w:tc>
          <w:tcPr>
            <w:tcW w:w="691" w:type="pct"/>
          </w:tcPr>
          <w:p w14:paraId="7390A752" w14:textId="77777777" w:rsidR="00C57C6C" w:rsidRPr="003651D9" w:rsidRDefault="00C57C6C" w:rsidP="00036042">
            <w:pPr>
              <w:pStyle w:val="TableEntry"/>
            </w:pPr>
            <w:proofErr w:type="gramStart"/>
            <w:r w:rsidRPr="003651D9">
              <w:t>R[</w:t>
            </w:r>
            <w:proofErr w:type="gramEnd"/>
            <w:r w:rsidRPr="003651D9">
              <w:t>1..*]</w:t>
            </w:r>
          </w:p>
        </w:tc>
        <w:tc>
          <w:tcPr>
            <w:tcW w:w="559" w:type="pct"/>
          </w:tcPr>
          <w:p w14:paraId="0F6FEE7A" w14:textId="77777777" w:rsidR="00C57C6C" w:rsidRPr="003651D9" w:rsidRDefault="00C57C6C" w:rsidP="00036042">
            <w:pPr>
              <w:pStyle w:val="TableEntry"/>
            </w:pPr>
          </w:p>
        </w:tc>
        <w:tc>
          <w:tcPr>
            <w:tcW w:w="561" w:type="pct"/>
          </w:tcPr>
          <w:p w14:paraId="541C7132" w14:textId="77777777" w:rsidR="00C57C6C" w:rsidRPr="003651D9" w:rsidRDefault="00C57C6C" w:rsidP="00036042">
            <w:pPr>
              <w:pStyle w:val="TableEntry"/>
            </w:pPr>
            <w:proofErr w:type="gramStart"/>
            <w:r w:rsidRPr="003651D9">
              <w:t>entry</w:t>
            </w:r>
            <w:proofErr w:type="gramEnd"/>
          </w:p>
        </w:tc>
        <w:tc>
          <w:tcPr>
            <w:tcW w:w="862" w:type="pct"/>
          </w:tcPr>
          <w:p w14:paraId="622F71D0" w14:textId="77777777" w:rsidR="00C57C6C" w:rsidRPr="003651D9" w:rsidRDefault="00C57C6C" w:rsidP="00036042">
            <w:pPr>
              <w:pStyle w:val="TableEntry"/>
            </w:pPr>
            <w:r w:rsidRPr="003651D9">
              <w:t>2.16.840.1.113883.10.20.22.4.26</w:t>
            </w:r>
          </w:p>
        </w:tc>
        <w:tc>
          <w:tcPr>
            <w:tcW w:w="991" w:type="pct"/>
          </w:tcPr>
          <w:p w14:paraId="512E32EB" w14:textId="77777777" w:rsidR="00C57C6C" w:rsidRPr="003651D9" w:rsidRDefault="00C57C6C" w:rsidP="00036042">
            <w:pPr>
              <w:pStyle w:val="TableEntry"/>
              <w:rPr>
                <w:sz w:val="16"/>
              </w:rPr>
            </w:pPr>
          </w:p>
        </w:tc>
      </w:tr>
      <w:tr w:rsidR="00C57C6C" w:rsidRPr="003651D9" w14:paraId="38535FA3" w14:textId="77777777" w:rsidTr="00036042">
        <w:trPr>
          <w:cantSplit/>
        </w:trPr>
        <w:tc>
          <w:tcPr>
            <w:tcW w:w="1336" w:type="pct"/>
            <w:shd w:val="clear" w:color="auto" w:fill="auto"/>
          </w:tcPr>
          <w:p w14:paraId="47CF8F4B" w14:textId="77777777" w:rsidR="00C57C6C" w:rsidRPr="003651D9" w:rsidRDefault="00C57C6C" w:rsidP="00036042">
            <w:pPr>
              <w:pStyle w:val="TableEntry"/>
              <w:rPr>
                <w:szCs w:val="18"/>
              </w:rPr>
            </w:pPr>
            <w:r w:rsidRPr="003651D9">
              <w:rPr>
                <w:szCs w:val="18"/>
              </w:rPr>
              <w:t xml:space="preserve">          Vital Sign Observation</w:t>
            </w:r>
          </w:p>
        </w:tc>
        <w:tc>
          <w:tcPr>
            <w:tcW w:w="691" w:type="pct"/>
          </w:tcPr>
          <w:p w14:paraId="00B907B1" w14:textId="77777777" w:rsidR="00C57C6C" w:rsidRPr="003651D9" w:rsidRDefault="00C57C6C" w:rsidP="00036042">
            <w:pPr>
              <w:pStyle w:val="TableEntry"/>
            </w:pPr>
            <w:proofErr w:type="gramStart"/>
            <w:r w:rsidRPr="003651D9">
              <w:t>R[</w:t>
            </w:r>
            <w:proofErr w:type="gramEnd"/>
            <w:r w:rsidRPr="003651D9">
              <w:t>2..*]</w:t>
            </w:r>
          </w:p>
        </w:tc>
        <w:tc>
          <w:tcPr>
            <w:tcW w:w="559" w:type="pct"/>
          </w:tcPr>
          <w:p w14:paraId="5568C3CD" w14:textId="77777777" w:rsidR="00C57C6C" w:rsidRPr="003651D9" w:rsidRDefault="00C57C6C" w:rsidP="00036042">
            <w:pPr>
              <w:pStyle w:val="TableEntry"/>
            </w:pPr>
          </w:p>
        </w:tc>
        <w:tc>
          <w:tcPr>
            <w:tcW w:w="561" w:type="pct"/>
          </w:tcPr>
          <w:p w14:paraId="2F2C79A6" w14:textId="77777777" w:rsidR="00C57C6C" w:rsidRPr="003651D9" w:rsidRDefault="00C57C6C" w:rsidP="00036042">
            <w:pPr>
              <w:pStyle w:val="TableEntry"/>
            </w:pPr>
            <w:proofErr w:type="gramStart"/>
            <w:r w:rsidRPr="003651D9">
              <w:t>entry</w:t>
            </w:r>
            <w:proofErr w:type="gramEnd"/>
          </w:p>
        </w:tc>
        <w:tc>
          <w:tcPr>
            <w:tcW w:w="862" w:type="pct"/>
          </w:tcPr>
          <w:p w14:paraId="5843A301" w14:textId="77777777" w:rsidR="00C57C6C" w:rsidRPr="003651D9" w:rsidRDefault="00C57C6C" w:rsidP="00036042">
            <w:pPr>
              <w:pStyle w:val="TableEntry"/>
            </w:pPr>
            <w:r w:rsidRPr="003651D9">
              <w:t>2.16.840.1.113883.10.20.22.4.27&gt;</w:t>
            </w:r>
          </w:p>
        </w:tc>
        <w:tc>
          <w:tcPr>
            <w:tcW w:w="991" w:type="pct"/>
          </w:tcPr>
          <w:p w14:paraId="35D14511" w14:textId="77777777" w:rsidR="00C57C6C" w:rsidRPr="003651D9" w:rsidRDefault="00C57C6C" w:rsidP="00036042">
            <w:pPr>
              <w:pStyle w:val="TableEntry"/>
              <w:rPr>
                <w:sz w:val="16"/>
              </w:rPr>
            </w:pPr>
          </w:p>
        </w:tc>
      </w:tr>
    </w:tbl>
    <w:p w14:paraId="7188CE79" w14:textId="77777777" w:rsidR="00C57C6C" w:rsidRPr="003651D9" w:rsidRDefault="00C57C6C" w:rsidP="00C57C6C">
      <w:pPr>
        <w:rPr>
          <w:lang w:eastAsia="x-none"/>
        </w:rPr>
      </w:pPr>
    </w:p>
    <w:p w14:paraId="2865E521" w14:textId="77777777" w:rsidR="00C57C6C" w:rsidRPr="003651D9" w:rsidRDefault="00C57C6C" w:rsidP="00C57C6C">
      <w:pPr>
        <w:pStyle w:val="AuthorInstructions"/>
      </w:pPr>
      <w:r w:rsidRPr="003651D9">
        <w:t>&lt;For each (1:1 correspondence) Vocabulary Constraint or Condition listed in the table above, create an additional section/reference below. Add the Header Element or Section Name and then select either “Vocabulary Constraint” or “Condition” and delete the other word</w:t>
      </w:r>
      <w:proofErr w:type="gramStart"/>
      <w:r w:rsidRPr="003651D9">
        <w:t>.&gt;</w:t>
      </w:r>
      <w:proofErr w:type="gramEnd"/>
    </w:p>
    <w:p w14:paraId="6813EF7D" w14:textId="77777777" w:rsidR="00C57C6C" w:rsidRPr="003651D9" w:rsidRDefault="00C57C6C" w:rsidP="00C57C6C">
      <w:pPr>
        <w:pStyle w:val="AuthorInstructions"/>
      </w:pPr>
      <w:r w:rsidRPr="003651D9">
        <w:t>&lt;Note that every Conditional element MUST have an explanatory paragraph referenced below</w:t>
      </w:r>
      <w:proofErr w:type="gramStart"/>
      <w:r w:rsidRPr="003651D9">
        <w:t>.&gt;</w:t>
      </w:r>
      <w:proofErr w:type="gramEnd"/>
    </w:p>
    <w:p w14:paraId="5FD779B5" w14:textId="77777777" w:rsidR="00C57C6C" w:rsidRPr="003651D9" w:rsidRDefault="00C57C6C" w:rsidP="00C57C6C">
      <w:pPr>
        <w:pStyle w:val="AuthorInstructions"/>
      </w:pPr>
      <w:r w:rsidRPr="003651D9">
        <w:t>&lt;It is required to use SHALL, SHOULD, or MAY in each definition as defined in Appendix E of the Technical Frameworks General Introduction</w:t>
      </w:r>
      <w:proofErr w:type="gramStart"/>
      <w:r w:rsidRPr="003651D9">
        <w:t>.&gt;</w:t>
      </w:r>
      <w:proofErr w:type="gramEnd"/>
    </w:p>
    <w:p w14:paraId="6864F2C9" w14:textId="77777777" w:rsidR="00C57C6C" w:rsidRPr="003651D9" w:rsidRDefault="00C57C6C" w:rsidP="00C57C6C">
      <w:pPr>
        <w:pStyle w:val="Titolo6"/>
        <w:numPr>
          <w:ilvl w:val="0"/>
          <w:numId w:val="0"/>
        </w:numPr>
        <w:rPr>
          <w:noProof w:val="0"/>
        </w:rPr>
      </w:pPr>
      <w:bookmarkStart w:id="1087" w:name="_Toc345074708"/>
      <w:r w:rsidRPr="003651D9">
        <w:rPr>
          <w:noProof w:val="0"/>
        </w:rPr>
        <w:lastRenderedPageBreak/>
        <w:t>6.3.1.D.5.1 &lt;Template Title name&gt; &lt;Vocabulary Constraint or Condition&gt;</w:t>
      </w:r>
      <w:bookmarkEnd w:id="1087"/>
    </w:p>
    <w:p w14:paraId="03C307A7"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C094418"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3A862FED"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 xml:space="preserve">.g., The value for </w:t>
      </w:r>
      <w:proofErr w:type="spellStart"/>
      <w:r w:rsidRPr="003651D9">
        <w:t>serviceEvent</w:t>
      </w:r>
      <w:proofErr w:type="spellEnd"/>
      <w:r w:rsidRPr="003651D9">
        <w:t xml:space="preserve"> / code SHOULD be drawn from value set </w:t>
      </w:r>
      <w:r w:rsidRPr="003651D9">
        <w:rPr>
          <w:rFonts w:eastAsia="Calibri"/>
        </w:rPr>
        <w:t>1.3.6.1.4.1.19376.1.4.1.5.2</w:t>
      </w:r>
      <w:r w:rsidRPr="003651D9">
        <w:rPr>
          <w:rFonts w:eastAsia="Calibri"/>
        </w:rPr>
        <w:tab/>
        <w:t xml:space="preserve"> Cardiac Imaging Procedures.&gt;</w:t>
      </w:r>
    </w:p>
    <w:p w14:paraId="48E95D75" w14:textId="77777777" w:rsidR="00C57C6C" w:rsidRPr="003651D9" w:rsidRDefault="00C57C6C" w:rsidP="00C57C6C">
      <w:pPr>
        <w:pStyle w:val="Titolo6"/>
        <w:numPr>
          <w:ilvl w:val="0"/>
          <w:numId w:val="0"/>
        </w:numPr>
        <w:ind w:left="1152" w:hanging="1152"/>
        <w:rPr>
          <w:noProof w:val="0"/>
        </w:rPr>
      </w:pPr>
      <w:bookmarkStart w:id="1088" w:name="_Toc345074709"/>
      <w:r w:rsidRPr="003651D9">
        <w:rPr>
          <w:noProof w:val="0"/>
        </w:rPr>
        <w:t>6.3.1.D.5.2 &lt;Template Title name&gt; &lt;Vocabulary Constraint or Condition&gt;</w:t>
      </w:r>
      <w:bookmarkEnd w:id="1088"/>
    </w:p>
    <w:p w14:paraId="3BB31A7C" w14:textId="77777777" w:rsidR="00C57C6C" w:rsidRPr="003651D9" w:rsidRDefault="00C57C6C" w:rsidP="00C57C6C">
      <w:pPr>
        <w:pStyle w:val="AuthorInstructions"/>
      </w:pPr>
      <w:r w:rsidRPr="003651D9">
        <w:t>&lt;</w:t>
      </w:r>
      <w:proofErr w:type="gramStart"/>
      <w:r w:rsidRPr="003651D9">
        <w:t>add</w:t>
      </w:r>
      <w:proofErr w:type="gramEnd"/>
      <w:r w:rsidRPr="003651D9">
        <w:t xml:space="preserve"> vocabulary constraint or condition definition&gt;</w:t>
      </w:r>
    </w:p>
    <w:p w14:paraId="610BDDBD" w14:textId="77777777" w:rsidR="00C57C6C" w:rsidRPr="003651D9" w:rsidRDefault="00C57C6C" w:rsidP="00C57C6C">
      <w:pPr>
        <w:pStyle w:val="AuthorInstructions"/>
      </w:pPr>
      <w:r w:rsidRPr="003651D9">
        <w:t>&lt;</w:t>
      </w:r>
      <w:proofErr w:type="gramStart"/>
      <w:r w:rsidRPr="003651D9">
        <w:t>remove</w:t>
      </w:r>
      <w:proofErr w:type="gramEnd"/>
      <w:r w:rsidRPr="003651D9">
        <w:t xml:space="preserve"> example below prior to public comment:&gt;</w:t>
      </w:r>
    </w:p>
    <w:p w14:paraId="1F467B92" w14:textId="77777777" w:rsidR="00C57C6C" w:rsidRPr="003651D9" w:rsidRDefault="00C57C6C" w:rsidP="00C57C6C">
      <w:pPr>
        <w:pStyle w:val="Corpodeltesto"/>
        <w:rPr>
          <w:rFonts w:eastAsia="Calibri"/>
        </w:rPr>
      </w:pPr>
      <w:r w:rsidRPr="003651D9">
        <w:t>&lt;</w:t>
      </w:r>
      <w:proofErr w:type="gramStart"/>
      <w:r w:rsidRPr="003651D9">
        <w:t>e</w:t>
      </w:r>
      <w:proofErr w:type="gramEnd"/>
      <w:r w:rsidRPr="003651D9">
        <w:t>.g., Within the Medications section the Content Creator SHALL be able to create a Medications entry (</w:t>
      </w:r>
      <w:proofErr w:type="spellStart"/>
      <w:r w:rsidRPr="003651D9">
        <w:t>templateID</w:t>
      </w:r>
      <w:proofErr w:type="spellEnd"/>
      <w:r w:rsidRPr="003651D9">
        <w:t xml:space="preserve"> 1.3.6.1.4.1.19376.1.5.3.1.4.7 [PCC TF-2]) for each of the cardiac relevant medications identified in Value Set </w:t>
      </w:r>
      <w:r w:rsidRPr="003651D9">
        <w:rPr>
          <w:rFonts w:eastAsia="Calibri"/>
        </w:rPr>
        <w:t>1.3.6.1.4.1.19376.1.4.1.5.14 Cardiac Drug Classes, encoding the value in substanceAdministration/consumable/ManufacturedProduct/Material/code.&gt;</w:t>
      </w:r>
    </w:p>
    <w:p w14:paraId="6DFF56B2" w14:textId="77777777" w:rsidR="00C57C6C" w:rsidRPr="003651D9" w:rsidRDefault="00C57C6C" w:rsidP="00C57C6C">
      <w:pPr>
        <w:pStyle w:val="Corpodeltesto"/>
        <w:rPr>
          <w:rFonts w:eastAsia="Calibri"/>
        </w:rPr>
      </w:pPr>
      <w:r w:rsidRPr="003651D9">
        <w:rPr>
          <w:rFonts w:eastAsia="Calibri"/>
        </w:rPr>
        <w:t>###End Discrete Conformance Format - Document</w:t>
      </w:r>
    </w:p>
    <w:p w14:paraId="77ADCF84" w14:textId="77777777" w:rsidR="00C57C6C" w:rsidRPr="003651D9" w:rsidRDefault="00C57C6C" w:rsidP="00C57C6C">
      <w:pPr>
        <w:pStyle w:val="Corpodeltesto"/>
        <w:rPr>
          <w:lang w:eastAsia="x-none"/>
        </w:rPr>
      </w:pPr>
    </w:p>
    <w:p w14:paraId="61FEE7AC" w14:textId="77777777" w:rsidR="00C57C6C" w:rsidRPr="003651D9" w:rsidRDefault="00C57C6C" w:rsidP="00C57C6C">
      <w:pPr>
        <w:pStyle w:val="Titolo5"/>
        <w:numPr>
          <w:ilvl w:val="0"/>
          <w:numId w:val="0"/>
        </w:numPr>
        <w:rPr>
          <w:noProof w:val="0"/>
        </w:rPr>
      </w:pPr>
      <w:bookmarkStart w:id="1089" w:name="_Toc345074710"/>
      <w:r w:rsidRPr="003651D9">
        <w:rPr>
          <w:noProof w:val="0"/>
        </w:rPr>
        <w:t>6.3.1.D.6 &lt;Document and Acronym Name&gt; Conformance and Example</w:t>
      </w:r>
      <w:bookmarkEnd w:id="1089"/>
    </w:p>
    <w:p w14:paraId="0B0AA0E8" w14:textId="77777777" w:rsidR="00C57C6C" w:rsidRPr="003651D9" w:rsidRDefault="00C57C6C" w:rsidP="00C57C6C">
      <w:pPr>
        <w:pStyle w:val="AuthorInstructions"/>
      </w:pPr>
      <w:r w:rsidRPr="003651D9">
        <w:t>&lt;This section is the same, independent of whether the tabular or discrete conformance formats were chosen</w:t>
      </w:r>
      <w:proofErr w:type="gramStart"/>
      <w:r w:rsidRPr="003651D9">
        <w:t>.&gt;</w:t>
      </w:r>
      <w:proofErr w:type="gramEnd"/>
    </w:p>
    <w:p w14:paraId="31CB9B94" w14:textId="77777777" w:rsidR="00C57C6C" w:rsidRPr="003651D9" w:rsidRDefault="00C57C6C" w:rsidP="00C57C6C">
      <w:pPr>
        <w:pStyle w:val="AuthorInstructions"/>
      </w:pPr>
      <w:r w:rsidRPr="003651D9">
        <w:t xml:space="preserve">&lt;Describe the conformance of this Document in terms of inheritance from other template(s). Use the OIDs of those templates for clarity. A complete example of this document MUST be placed on the IHE ftp server as part of the Public Comment process of a Content Module supplement. </w:t>
      </w:r>
      <w:r w:rsidRPr="00207571">
        <w:rPr>
          <w:highlight w:val="yellow"/>
        </w:rPr>
        <w:t>WHERE ON THE FTP SERVER? The file naming convention for these files should be &lt;Domain Acronym&gt;_&lt;Profile Acronym&gt;_CDA-sample_&lt;version number&gt;.xml&gt;.</w:t>
      </w:r>
    </w:p>
    <w:p w14:paraId="6B1C588D" w14:textId="77777777" w:rsidR="00C57C6C" w:rsidRPr="003651D9" w:rsidRDefault="00C57C6C" w:rsidP="00C57C6C">
      <w:pPr>
        <w:pStyle w:val="Corpodeltesto"/>
      </w:pPr>
      <w:r w:rsidRPr="003651D9">
        <w:t>CDA Release 2.0 documents that conform to the requirements of this document content module shall indicate their conformance by the inclusion of the &lt;</w:t>
      </w:r>
      <w:proofErr w:type="spellStart"/>
      <w:r w:rsidRPr="003651D9">
        <w:t>templateId</w:t>
      </w:r>
      <w:proofErr w:type="spellEnd"/>
      <w:r w:rsidRPr="003651D9">
        <w:t xml:space="preserve">&gt; XML elements in the header of the document. </w:t>
      </w:r>
    </w:p>
    <w:p w14:paraId="397E069E" w14:textId="77777777" w:rsidR="00C57C6C" w:rsidRPr="003651D9" w:rsidRDefault="00C57C6C" w:rsidP="00C57C6C">
      <w:pPr>
        <w:pStyle w:val="Corpodeltesto"/>
        <w:rPr>
          <w:lang w:eastAsia="x-none"/>
        </w:rPr>
      </w:pPr>
      <w:r w:rsidRPr="003651D9">
        <w:t xml:space="preserve">A CDA Document may conform to more than one template. This content module inherits from the </w:t>
      </w:r>
      <w:r w:rsidRPr="003651D9">
        <w:rPr>
          <w:i/>
        </w:rPr>
        <w:t>&lt;template name(s) and template ID(s)&gt;</w:t>
      </w:r>
      <w:r>
        <w:t xml:space="preserve"> </w:t>
      </w:r>
      <w:r w:rsidRPr="003651D9">
        <w:t>&lt;e.g., CDA-PN, 2.16.840.1.113883.10.20.18.1, and the PCC TF Medical Document, 1.3.6.1.4.1.19376.1.5.3.1.1.1,</w:t>
      </w:r>
      <w:r>
        <w:t xml:space="preserve"> </w:t>
      </w:r>
      <w:r w:rsidRPr="003651D9">
        <w:t>content modules&gt;</w:t>
      </w:r>
      <w:r>
        <w:t xml:space="preserve"> </w:t>
      </w:r>
      <w:r w:rsidRPr="003651D9">
        <w:t xml:space="preserve">and so must conform to the requirements of those templates as well this document specification, </w:t>
      </w:r>
      <w:r w:rsidRPr="003651D9">
        <w:rPr>
          <w:i/>
        </w:rPr>
        <w:t>&lt;</w:t>
      </w:r>
      <w:proofErr w:type="spellStart"/>
      <w:r w:rsidRPr="003651D9">
        <w:rPr>
          <w:i/>
        </w:rPr>
        <w:t>templateName</w:t>
      </w:r>
      <w:proofErr w:type="spellEnd"/>
      <w:r w:rsidRPr="003651D9">
        <w:rPr>
          <w:i/>
        </w:rPr>
        <w:t xml:space="preserve"> and </w:t>
      </w:r>
      <w:proofErr w:type="spellStart"/>
      <w:r w:rsidRPr="003651D9">
        <w:rPr>
          <w:i/>
        </w:rPr>
        <w:t>templateID</w:t>
      </w:r>
      <w:proofErr w:type="spellEnd"/>
      <w:r w:rsidRPr="003651D9">
        <w:rPr>
          <w:i/>
        </w:rPr>
        <w:t>&gt;</w:t>
      </w:r>
      <w:r w:rsidRPr="003651D9">
        <w:t xml:space="preserve"> &lt;e.g., Cardiac Imaging Report template, 1.3.6.1.4.1.19376.1.4.1.1.1&gt;. </w:t>
      </w:r>
    </w:p>
    <w:p w14:paraId="32D0BCBB" w14:textId="77777777" w:rsidR="00C57C6C" w:rsidRPr="003651D9" w:rsidRDefault="00C57C6C" w:rsidP="00C57C6C">
      <w:pPr>
        <w:pStyle w:val="Corpodeltesto"/>
        <w:rPr>
          <w:lang w:eastAsia="x-none"/>
        </w:rPr>
      </w:pPr>
      <w:r w:rsidRPr="003651D9">
        <w:t>A complete example</w:t>
      </w:r>
      <w:r w:rsidRPr="003651D9">
        <w:rPr>
          <w:lang w:eastAsia="x-none"/>
        </w:rPr>
        <w:t xml:space="preserve"> of the &lt;Content Module Name and Acronym&gt; Document Content Module is available on the IHE ftp server at: &lt;indicate location here&gt;.</w:t>
      </w:r>
    </w:p>
    <w:p w14:paraId="0CE529E7" w14:textId="77777777" w:rsidR="00C57C6C" w:rsidRPr="003651D9" w:rsidRDefault="00C57C6C" w:rsidP="00C57C6C">
      <w:pPr>
        <w:pStyle w:val="Corpodeltesto"/>
      </w:pPr>
      <w:r w:rsidRPr="003651D9">
        <w:lastRenderedPageBreak/>
        <w:t>Note that this is an example and is meant to be informative and not normative. This example shows the &lt;</w:t>
      </w:r>
      <w:proofErr w:type="spellStart"/>
      <w:r w:rsidRPr="003651D9">
        <w:t>templateId</w:t>
      </w:r>
      <w:proofErr w:type="spellEnd"/>
      <w:r w:rsidRPr="003651D9">
        <w:t xml:space="preserve"> (OIDs)&gt; elements for all of the specified templates.</w:t>
      </w:r>
    </w:p>
    <w:p w14:paraId="4E853FD6" w14:textId="77777777" w:rsidR="00C57C6C" w:rsidRPr="003651D9" w:rsidRDefault="00C57C6C" w:rsidP="00C57C6C">
      <w:pPr>
        <w:pStyle w:val="Corpodeltesto"/>
      </w:pPr>
    </w:p>
    <w:p w14:paraId="68EEC211" w14:textId="77777777" w:rsidR="00C57C6C" w:rsidRPr="003651D9" w:rsidRDefault="00C57C6C" w:rsidP="00C57C6C">
      <w:pPr>
        <w:pStyle w:val="EditorInstructions"/>
      </w:pPr>
      <w:r w:rsidRPr="003651D9">
        <w:t>Add to section 6.3.2 Header Content Modules</w:t>
      </w:r>
    </w:p>
    <w:p w14:paraId="2A97F166" w14:textId="77777777" w:rsidR="00C57C6C" w:rsidRPr="003651D9" w:rsidRDefault="00C57C6C" w:rsidP="00C57C6C">
      <w:pPr>
        <w:pStyle w:val="Titolo2"/>
        <w:numPr>
          <w:ilvl w:val="0"/>
          <w:numId w:val="0"/>
        </w:numPr>
        <w:rPr>
          <w:noProof w:val="0"/>
        </w:rPr>
      </w:pPr>
      <w:bookmarkStart w:id="1090" w:name="_Toc345074711"/>
      <w:r w:rsidRPr="003651D9">
        <w:rPr>
          <w:noProof w:val="0"/>
        </w:rPr>
        <w:t>6.3.2</w:t>
      </w:r>
      <w:r>
        <w:rPr>
          <w:noProof w:val="0"/>
        </w:rPr>
        <w:t xml:space="preserve"> </w:t>
      </w:r>
      <w:r w:rsidRPr="003651D9">
        <w:rPr>
          <w:noProof w:val="0"/>
        </w:rPr>
        <w:t>CDA Header Content Modules</w:t>
      </w:r>
      <w:bookmarkEnd w:id="1090"/>
    </w:p>
    <w:p w14:paraId="2214AD20" w14:textId="77777777" w:rsidR="00C57C6C" w:rsidRPr="003651D9" w:rsidRDefault="00C57C6C" w:rsidP="00C57C6C">
      <w:pPr>
        <w:pStyle w:val="Titolo4"/>
        <w:numPr>
          <w:ilvl w:val="0"/>
          <w:numId w:val="0"/>
        </w:numPr>
        <w:ind w:left="864" w:hanging="864"/>
        <w:rPr>
          <w:noProof w:val="0"/>
        </w:rPr>
      </w:pPr>
      <w:bookmarkStart w:id="1091" w:name="_Toc345074712"/>
      <w:r w:rsidRPr="003651D9">
        <w:rPr>
          <w:noProof w:val="0"/>
        </w:rPr>
        <w:t>6.3.2.H</w:t>
      </w:r>
      <w:r>
        <w:rPr>
          <w:noProof w:val="0"/>
        </w:rPr>
        <w:t xml:space="preserve"> </w:t>
      </w:r>
      <w:r w:rsidRPr="003651D9">
        <w:rPr>
          <w:noProof w:val="0"/>
        </w:rPr>
        <w:t>&lt;Header Element Module Name&gt; Header Content Module</w:t>
      </w:r>
      <w:bookmarkEnd w:id="1091"/>
      <w:r w:rsidRPr="003651D9">
        <w:rPr>
          <w:noProof w:val="0"/>
        </w:rPr>
        <w:t xml:space="preserve"> </w:t>
      </w:r>
    </w:p>
    <w:p w14:paraId="0E425AA7" w14:textId="77777777" w:rsidR="00C57C6C" w:rsidRPr="003651D9" w:rsidRDefault="00C57C6C" w:rsidP="00C57C6C">
      <w:pPr>
        <w:pStyle w:val="AuthorInstructions"/>
      </w:pPr>
      <w:r w:rsidRPr="003651D9">
        <w:t>&lt;Replicate this section/table for as many new Header Elements are added in this supplement</w:t>
      </w:r>
      <w:proofErr w:type="gramStart"/>
      <w:r w:rsidRPr="003651D9">
        <w:t>.&gt;</w:t>
      </w:r>
      <w:proofErr w:type="gramEnd"/>
    </w:p>
    <w:p w14:paraId="229C6AB9" w14:textId="77777777" w:rsidR="00C57C6C" w:rsidRPr="003651D9" w:rsidRDefault="00C57C6C" w:rsidP="00C57C6C">
      <w:pPr>
        <w:pStyle w:val="AuthorInstructions"/>
      </w:pPr>
      <w:r w:rsidRPr="003651D9">
        <w:t>###Begin Tabular Format - Header</w:t>
      </w:r>
    </w:p>
    <w:p w14:paraId="65B6FB92" w14:textId="77777777" w:rsidR="00C57C6C" w:rsidRPr="003651D9" w:rsidRDefault="00C57C6C" w:rsidP="00C57C6C">
      <w:pPr>
        <w:pStyle w:val="AuthorInstructions"/>
      </w:pPr>
      <w:r w:rsidRPr="003651D9">
        <w:t>&lt;Either the Parent Template OR the Header Element may constrain this Header Element, not both. One should be “N/A”</w:t>
      </w:r>
      <w:proofErr w:type="gramStart"/>
      <w:r w:rsidRPr="003651D9">
        <w:t>.&gt;</w:t>
      </w:r>
      <w:proofErr w:type="gramEnd"/>
    </w:p>
    <w:p w14:paraId="37DDEB01" w14:textId="77777777" w:rsidR="00C57C6C" w:rsidRPr="003651D9" w:rsidRDefault="00C57C6C" w:rsidP="00C57C6C">
      <w:pPr>
        <w:pStyle w:val="AuthorInstructions"/>
      </w:pPr>
      <w:r w:rsidRPr="003651D9">
        <w:t>&lt;The values in the column “Participations and Act Relationships” must come from the defined terms in the CDA schema. See the IHE Technical Frameworks General Introduction, Appendix E, CDA Conventions</w:t>
      </w:r>
      <w:proofErr w:type="gramStart"/>
      <w:r w:rsidRPr="003651D9">
        <w:t>.&gt;</w:t>
      </w:r>
      <w:proofErr w:type="gramEnd"/>
    </w:p>
    <w:p w14:paraId="578D4C78" w14:textId="77777777" w:rsidR="00C57C6C" w:rsidRPr="003651D9" w:rsidRDefault="00C57C6C" w:rsidP="00C57C6C">
      <w:pPr>
        <w:pStyle w:val="Corpodeltesto"/>
        <w:rPr>
          <w:i/>
          <w:lang w:eastAsia="x-none"/>
        </w:rPr>
      </w:pPr>
    </w:p>
    <w:p w14:paraId="62BB7FE4" w14:textId="77777777" w:rsidR="00C57C6C" w:rsidRPr="003651D9" w:rsidRDefault="00C57C6C" w:rsidP="00C57C6C">
      <w:pPr>
        <w:keepNext/>
        <w:spacing w:before="60" w:after="60"/>
        <w:jc w:val="center"/>
        <w:rPr>
          <w:rFonts w:ascii="Arial" w:hAnsi="Arial"/>
          <w:b/>
          <w:sz w:val="22"/>
        </w:rPr>
      </w:pPr>
      <w:r w:rsidRPr="003651D9">
        <w:rPr>
          <w:rFonts w:ascii="Arial" w:hAnsi="Arial"/>
          <w:b/>
          <w:sz w:val="22"/>
        </w:rPr>
        <w:t>Table 6.3.2.H-1 &lt;Content Module Name (Acronym)&gt; Header</w:t>
      </w:r>
      <w:r>
        <w:rPr>
          <w:rFonts w:ascii="Arial" w:hAnsi="Arial"/>
          <w:b/>
          <w:sz w:val="22"/>
        </w:rPr>
        <w:t xml:space="preserve"> </w:t>
      </w:r>
    </w:p>
    <w:tbl>
      <w:tblPr>
        <w:tblW w:w="5001" w:type="pct"/>
        <w:tblBorders>
          <w:top w:val="single" w:sz="6" w:space="0" w:color="000000"/>
          <w:left w:val="single" w:sz="6" w:space="0" w:color="000000"/>
          <w:bottom w:val="single" w:sz="6" w:space="0" w:color="000000"/>
          <w:right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822"/>
        <w:gridCol w:w="1533"/>
        <w:gridCol w:w="2431"/>
        <w:gridCol w:w="2431"/>
        <w:gridCol w:w="1170"/>
        <w:gridCol w:w="990"/>
        <w:gridCol w:w="15"/>
      </w:tblGrid>
      <w:tr w:rsidR="00C57C6C" w:rsidRPr="003651D9" w14:paraId="637AA1E6"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4E264809" w14:textId="77777777" w:rsidR="00C57C6C" w:rsidRPr="003651D9" w:rsidRDefault="00C57C6C" w:rsidP="00036042">
            <w:pPr>
              <w:pStyle w:val="TableEntryHeader"/>
            </w:pPr>
            <w:r w:rsidRPr="003651D9">
              <w:t>Template Name</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2DA664ED" w14:textId="77777777" w:rsidR="00C57C6C" w:rsidRPr="003651D9" w:rsidRDefault="00C57C6C" w:rsidP="00036042">
            <w:pPr>
              <w:pStyle w:val="TableEntry"/>
            </w:pPr>
            <w:r w:rsidRPr="003651D9">
              <w:t>&lt;Template Name&gt;</w:t>
            </w:r>
          </w:p>
        </w:tc>
      </w:tr>
      <w:tr w:rsidR="00C57C6C" w:rsidRPr="003651D9" w14:paraId="499B29F8"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2A1F188" w14:textId="77777777" w:rsidR="00C57C6C" w:rsidRPr="003651D9" w:rsidRDefault="00C57C6C" w:rsidP="00036042">
            <w:pPr>
              <w:pStyle w:val="TableEntryHeader"/>
            </w:pPr>
            <w:r w:rsidRPr="003651D9">
              <w:t xml:space="preserve">Template ID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49BBEDB6"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650517D4"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0A5FA8A" w14:textId="77777777" w:rsidR="00C57C6C" w:rsidRPr="003651D9" w:rsidRDefault="00C57C6C" w:rsidP="00036042">
            <w:pPr>
              <w:pStyle w:val="TableEntryHeader"/>
            </w:pPr>
            <w:r w:rsidRPr="003651D9">
              <w:t xml:space="preserve">Parent Template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A896C1A" w14:textId="77777777" w:rsidR="00C57C6C" w:rsidRPr="003651D9" w:rsidRDefault="00C57C6C" w:rsidP="00036042">
            <w:pPr>
              <w:pStyle w:val="TableEntry"/>
            </w:pPr>
            <w:r w:rsidRPr="003651D9">
              <w:t xml:space="preserve">&lt;Name and </w:t>
            </w:r>
            <w:proofErr w:type="spellStart"/>
            <w:r w:rsidRPr="003651D9">
              <w:t>oid</w:t>
            </w:r>
            <w:proofErr w:type="spellEnd"/>
            <w:r w:rsidRPr="003651D9">
              <w:t xml:space="preserve"> of parent template</w:t>
            </w:r>
            <w:r>
              <w:t xml:space="preserve"> </w:t>
            </w:r>
            <w:r w:rsidRPr="003651D9">
              <w:t>or N/A&gt;</w:t>
            </w:r>
            <w:r>
              <w:t xml:space="preserve"> </w:t>
            </w:r>
          </w:p>
        </w:tc>
      </w:tr>
      <w:tr w:rsidR="00C57C6C" w:rsidRPr="003651D9" w14:paraId="5D805BE2"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701FEC" w14:textId="77777777" w:rsidR="00C57C6C" w:rsidRPr="003651D9" w:rsidRDefault="00C57C6C" w:rsidP="00036042">
            <w:pPr>
              <w:pStyle w:val="TableEntryHeader"/>
            </w:pPr>
            <w:r w:rsidRPr="003651D9">
              <w:t>Header Element</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5B855688" w14:textId="77777777" w:rsidR="00C57C6C" w:rsidRPr="003651D9" w:rsidRDefault="00C57C6C" w:rsidP="00036042">
            <w:pPr>
              <w:pStyle w:val="TableEntry"/>
            </w:pPr>
            <w:r w:rsidRPr="003651D9">
              <w:t xml:space="preserve">&lt;CDA Header Elements participant or </w:t>
            </w:r>
            <w:proofErr w:type="spellStart"/>
            <w:r w:rsidRPr="003651D9">
              <w:t>componentOf</w:t>
            </w:r>
            <w:proofErr w:type="spellEnd"/>
            <w:r w:rsidRPr="003651D9">
              <w:t xml:space="preserve"> or N/A&gt;</w:t>
            </w:r>
          </w:p>
          <w:p w14:paraId="25558948" w14:textId="77777777" w:rsidR="00C57C6C" w:rsidRPr="003651D9" w:rsidRDefault="00C57C6C" w:rsidP="00036042">
            <w:pPr>
              <w:pStyle w:val="TableEntry"/>
            </w:pPr>
            <w:proofErr w:type="gramStart"/>
            <w:r w:rsidRPr="003651D9">
              <w:t>e</w:t>
            </w:r>
            <w:proofErr w:type="gramEnd"/>
            <w:r w:rsidRPr="003651D9">
              <w:t xml:space="preserve">.g., </w:t>
            </w:r>
            <w:proofErr w:type="spellStart"/>
            <w:r w:rsidRPr="003651D9">
              <w:t>componentOf</w:t>
            </w:r>
            <w:proofErr w:type="spellEnd"/>
            <w:r w:rsidRPr="003651D9">
              <w:t xml:space="preserve"> / </w:t>
            </w:r>
            <w:proofErr w:type="spellStart"/>
            <w:r w:rsidRPr="003651D9">
              <w:t>encompassingEncounter</w:t>
            </w:r>
            <w:proofErr w:type="spellEnd"/>
            <w:r>
              <w:t xml:space="preserve"> </w:t>
            </w:r>
          </w:p>
        </w:tc>
      </w:tr>
      <w:tr w:rsidR="00C57C6C" w:rsidRPr="003651D9" w14:paraId="38B8AD19" w14:textId="77777777" w:rsidTr="00036042">
        <w:tc>
          <w:tcPr>
            <w:tcW w:w="1254"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2051C6F1" w14:textId="77777777" w:rsidR="00C57C6C" w:rsidRPr="003651D9" w:rsidRDefault="00C57C6C" w:rsidP="00036042">
            <w:pPr>
              <w:pStyle w:val="TableEntryHeader"/>
            </w:pPr>
            <w:r w:rsidRPr="003651D9">
              <w:t xml:space="preserve">General Description </w:t>
            </w:r>
          </w:p>
        </w:tc>
        <w:tc>
          <w:tcPr>
            <w:tcW w:w="3746" w:type="pct"/>
            <w:gridSpan w:val="5"/>
            <w:tcBorders>
              <w:top w:val="single" w:sz="4" w:space="0" w:color="auto"/>
              <w:left w:val="single" w:sz="4" w:space="0" w:color="auto"/>
              <w:bottom w:val="single" w:sz="4" w:space="0" w:color="auto"/>
              <w:right w:val="single" w:sz="4" w:space="0" w:color="auto"/>
            </w:tcBorders>
            <w:vAlign w:val="center"/>
          </w:tcPr>
          <w:p w14:paraId="7C49DD38" w14:textId="77777777" w:rsidR="00C57C6C" w:rsidRPr="003651D9" w:rsidRDefault="00C57C6C" w:rsidP="00036042">
            <w:pPr>
              <w:pStyle w:val="TableEntry"/>
            </w:pPr>
            <w:r w:rsidRPr="003651D9">
              <w:t>&lt;</w:t>
            </w:r>
            <w:proofErr w:type="gramStart"/>
            <w:r w:rsidRPr="003651D9">
              <w:t>short</w:t>
            </w:r>
            <w:proofErr w:type="gramEnd"/>
            <w:r w:rsidRPr="003651D9">
              <w:t xml:space="preserve"> textual description. Short paragraph at most</w:t>
            </w:r>
            <w:proofErr w:type="gramStart"/>
            <w:r w:rsidRPr="003651D9">
              <w:t>.&gt;</w:t>
            </w:r>
            <w:proofErr w:type="gramEnd"/>
          </w:p>
        </w:tc>
      </w:tr>
      <w:tr w:rsidR="00C57C6C" w:rsidRPr="003651D9" w14:paraId="695B5081"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E6E6E6"/>
            <w:vAlign w:val="center"/>
          </w:tcPr>
          <w:p w14:paraId="1FD56662" w14:textId="77777777" w:rsidR="00C57C6C" w:rsidRPr="003651D9" w:rsidRDefault="00C57C6C" w:rsidP="00036042">
            <w:pPr>
              <w:pStyle w:val="TableEntryHeader"/>
            </w:pPr>
            <w:r w:rsidRPr="003651D9">
              <w:t>Opt and Card</w:t>
            </w:r>
          </w:p>
        </w:tc>
        <w:tc>
          <w:tcPr>
            <w:tcW w:w="816" w:type="pct"/>
            <w:tcBorders>
              <w:top w:val="single" w:sz="4" w:space="0" w:color="auto"/>
              <w:left w:val="single" w:sz="4" w:space="0" w:color="auto"/>
              <w:bottom w:val="single" w:sz="4" w:space="0" w:color="auto"/>
              <w:right w:val="single" w:sz="4" w:space="0" w:color="auto"/>
            </w:tcBorders>
            <w:shd w:val="clear" w:color="auto" w:fill="E6E6E6"/>
            <w:vAlign w:val="center"/>
          </w:tcPr>
          <w:p w14:paraId="58C59052" w14:textId="77777777" w:rsidR="00C57C6C" w:rsidRPr="003651D9" w:rsidRDefault="00C57C6C" w:rsidP="00036042">
            <w:pPr>
              <w:pStyle w:val="TableEntryHeader"/>
            </w:pPr>
            <w:r w:rsidRPr="003651D9">
              <w:t>Participation/ Act Relationship</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E3E8803" w14:textId="77777777" w:rsidR="00C57C6C" w:rsidRPr="003651D9" w:rsidRDefault="00C57C6C" w:rsidP="00036042">
            <w:pPr>
              <w:pStyle w:val="TableEntryHeader"/>
            </w:pPr>
            <w:r w:rsidRPr="003651D9">
              <w:t xml:space="preserve">Description </w:t>
            </w:r>
          </w:p>
        </w:tc>
        <w:tc>
          <w:tcPr>
            <w:tcW w:w="1294" w:type="pct"/>
            <w:tcBorders>
              <w:top w:val="single" w:sz="4" w:space="0" w:color="auto"/>
              <w:left w:val="single" w:sz="4" w:space="0" w:color="auto"/>
              <w:bottom w:val="single" w:sz="4" w:space="0" w:color="auto"/>
              <w:right w:val="single" w:sz="4" w:space="0" w:color="auto"/>
            </w:tcBorders>
            <w:shd w:val="clear" w:color="auto" w:fill="E6E6E6"/>
            <w:vAlign w:val="center"/>
          </w:tcPr>
          <w:p w14:paraId="2FF495FC" w14:textId="77777777" w:rsidR="00C57C6C" w:rsidRPr="003651D9" w:rsidRDefault="00C57C6C" w:rsidP="00036042">
            <w:pPr>
              <w:pStyle w:val="TableEntryHeader"/>
            </w:pPr>
            <w:r w:rsidRPr="003651D9">
              <w:t xml:space="preserve">Template </w:t>
            </w:r>
          </w:p>
        </w:tc>
        <w:tc>
          <w:tcPr>
            <w:tcW w:w="623" w:type="pct"/>
            <w:tcBorders>
              <w:top w:val="single" w:sz="4" w:space="0" w:color="auto"/>
              <w:left w:val="single" w:sz="4" w:space="0" w:color="auto"/>
              <w:bottom w:val="single" w:sz="4" w:space="0" w:color="auto"/>
              <w:right w:val="single" w:sz="4" w:space="0" w:color="auto"/>
            </w:tcBorders>
            <w:shd w:val="clear" w:color="auto" w:fill="E6E6E6"/>
            <w:vAlign w:val="center"/>
          </w:tcPr>
          <w:p w14:paraId="552AB58B" w14:textId="77777777" w:rsidR="00C57C6C" w:rsidRPr="003651D9" w:rsidRDefault="00C57C6C" w:rsidP="00036042">
            <w:pPr>
              <w:pStyle w:val="TableEntryHeader"/>
            </w:pPr>
            <w:r w:rsidRPr="003651D9">
              <w:t>Specification Document</w:t>
            </w:r>
          </w:p>
        </w:tc>
        <w:tc>
          <w:tcPr>
            <w:tcW w:w="527" w:type="pct"/>
            <w:tcBorders>
              <w:top w:val="single" w:sz="4" w:space="0" w:color="auto"/>
              <w:left w:val="single" w:sz="4" w:space="0" w:color="auto"/>
              <w:bottom w:val="single" w:sz="4" w:space="0" w:color="auto"/>
              <w:right w:val="single" w:sz="4" w:space="0" w:color="auto"/>
            </w:tcBorders>
            <w:shd w:val="clear" w:color="auto" w:fill="E4E4E4"/>
            <w:vAlign w:val="center"/>
          </w:tcPr>
          <w:p w14:paraId="62837CE5" w14:textId="77777777" w:rsidR="00C57C6C" w:rsidRPr="003651D9" w:rsidRDefault="00C57C6C" w:rsidP="00036042">
            <w:pPr>
              <w:pStyle w:val="TableEntryHeader"/>
            </w:pPr>
            <w:r w:rsidRPr="003651D9">
              <w:t>Vocabulary Con-</w:t>
            </w:r>
            <w:proofErr w:type="spellStart"/>
            <w:r w:rsidRPr="003651D9">
              <w:t>straint</w:t>
            </w:r>
            <w:proofErr w:type="spellEnd"/>
          </w:p>
        </w:tc>
      </w:tr>
      <w:tr w:rsidR="00C57C6C" w:rsidRPr="003651D9" w14:paraId="27D9AA4A"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F2C539B" w14:textId="77777777" w:rsidR="00C57C6C" w:rsidRPr="003651D9" w:rsidRDefault="00C57C6C" w:rsidP="00036042">
            <w:pPr>
              <w:pStyle w:val="TableEntry"/>
            </w:pPr>
            <w:proofErr w:type="gramStart"/>
            <w:r w:rsidRPr="003651D9">
              <w:t>x</w:t>
            </w:r>
            <w:proofErr w:type="gramEnd"/>
            <w:r w:rsidRPr="003651D9">
              <w:t xml:space="preserve"> [?..?]</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904CFC" w14:textId="77777777" w:rsidR="00C57C6C" w:rsidRPr="003651D9" w:rsidRDefault="00C57C6C" w:rsidP="00036042">
            <w:pPr>
              <w:pStyle w:val="TableEntry"/>
            </w:pPr>
            <w:r w:rsidRPr="003651D9">
              <w:t>&lt;</w:t>
            </w:r>
            <w:proofErr w:type="gramStart"/>
            <w:r w:rsidRPr="003651D9">
              <w:t>select</w:t>
            </w:r>
            <w:proofErr w:type="gramEnd"/>
            <w:r w:rsidRPr="003651D9">
              <w:t xml:space="preserve"> from defined part /act relationship terms; App E&gt;</w:t>
            </w:r>
          </w:p>
        </w:tc>
        <w:tc>
          <w:tcPr>
            <w:tcW w:w="1294" w:type="pct"/>
            <w:tcBorders>
              <w:top w:val="single" w:sz="4" w:space="0" w:color="auto"/>
              <w:left w:val="single" w:sz="4" w:space="0" w:color="auto"/>
              <w:bottom w:val="single" w:sz="4" w:space="0" w:color="auto"/>
              <w:right w:val="single" w:sz="4" w:space="0" w:color="auto"/>
            </w:tcBorders>
            <w:vAlign w:val="center"/>
          </w:tcPr>
          <w:p w14:paraId="44E613C6" w14:textId="77777777" w:rsidR="00C57C6C" w:rsidRPr="003651D9" w:rsidRDefault="00C57C6C" w:rsidP="00036042">
            <w:pPr>
              <w:pStyle w:val="TableEntry"/>
            </w:pPr>
            <w:r w:rsidRPr="003651D9">
              <w:t>&lt;Header Content description name&gt;</w:t>
            </w:r>
          </w:p>
        </w:tc>
        <w:tc>
          <w:tcPr>
            <w:tcW w:w="1294" w:type="pct"/>
            <w:tcBorders>
              <w:top w:val="single" w:sz="4" w:space="0" w:color="auto"/>
              <w:left w:val="single" w:sz="4" w:space="0" w:color="auto"/>
              <w:bottom w:val="single" w:sz="4" w:space="0" w:color="auto"/>
              <w:right w:val="single" w:sz="4" w:space="0" w:color="auto"/>
            </w:tcBorders>
            <w:vAlign w:val="center"/>
          </w:tcPr>
          <w:p w14:paraId="49915D8F"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623" w:type="pct"/>
            <w:tcBorders>
              <w:top w:val="single" w:sz="4" w:space="0" w:color="auto"/>
              <w:left w:val="single" w:sz="4" w:space="0" w:color="auto"/>
              <w:bottom w:val="single" w:sz="4" w:space="0" w:color="auto"/>
              <w:right w:val="single" w:sz="4" w:space="0" w:color="auto"/>
            </w:tcBorders>
            <w:vAlign w:val="center"/>
          </w:tcPr>
          <w:p w14:paraId="68BF0D7D" w14:textId="77777777" w:rsidR="00C57C6C" w:rsidRPr="003651D9" w:rsidRDefault="00C57C6C" w:rsidP="00036042">
            <w:pPr>
              <w:pStyle w:val="TableEntry"/>
            </w:pPr>
            <w:r w:rsidRPr="003651D9">
              <w:t>&lt;</w:t>
            </w:r>
            <w:proofErr w:type="gramStart"/>
            <w:r w:rsidRPr="003651D9">
              <w:t>document</w:t>
            </w:r>
            <w:proofErr w:type="gramEnd"/>
            <w:r w:rsidRPr="003651D9">
              <w:t xml:space="preserve"> reference, if applicable&gt;</w:t>
            </w:r>
          </w:p>
        </w:tc>
        <w:tc>
          <w:tcPr>
            <w:tcW w:w="527" w:type="pct"/>
            <w:tcBorders>
              <w:top w:val="single" w:sz="4" w:space="0" w:color="auto"/>
              <w:left w:val="single" w:sz="4" w:space="0" w:color="auto"/>
              <w:bottom w:val="single" w:sz="4" w:space="0" w:color="auto"/>
              <w:right w:val="single" w:sz="4" w:space="0" w:color="auto"/>
            </w:tcBorders>
            <w:vAlign w:val="center"/>
          </w:tcPr>
          <w:p w14:paraId="04756CC0" w14:textId="77777777" w:rsidR="00C57C6C" w:rsidRPr="003651D9" w:rsidRDefault="00C57C6C" w:rsidP="00036042">
            <w:pPr>
              <w:pStyle w:val="TableEntry"/>
            </w:pPr>
            <w:r w:rsidRPr="003651D9">
              <w:t>&lt;Vocab constraint, if applicable&gt;</w:t>
            </w:r>
          </w:p>
        </w:tc>
      </w:tr>
      <w:tr w:rsidR="00C57C6C" w:rsidRPr="003651D9" w14:paraId="65C85263"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6466969F" w14:textId="77777777" w:rsidR="00C57C6C" w:rsidRPr="003651D9" w:rsidRDefault="00C57C6C" w:rsidP="00036042">
            <w:pPr>
              <w:pStyle w:val="TableEntry"/>
            </w:pP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4EAD456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684B5820" w14:textId="77777777" w:rsidR="00C57C6C" w:rsidRPr="003651D9" w:rsidRDefault="00C57C6C" w:rsidP="00036042">
            <w:pPr>
              <w:pStyle w:val="TableEntry"/>
            </w:pPr>
          </w:p>
        </w:tc>
        <w:tc>
          <w:tcPr>
            <w:tcW w:w="1294" w:type="pct"/>
            <w:tcBorders>
              <w:top w:val="single" w:sz="4" w:space="0" w:color="auto"/>
              <w:left w:val="single" w:sz="4" w:space="0" w:color="auto"/>
              <w:bottom w:val="single" w:sz="4" w:space="0" w:color="auto"/>
              <w:right w:val="single" w:sz="4" w:space="0" w:color="auto"/>
            </w:tcBorders>
            <w:vAlign w:val="center"/>
          </w:tcPr>
          <w:p w14:paraId="2D80C52D"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40192B5C" w14:textId="77777777" w:rsidR="00C57C6C" w:rsidRPr="003651D9" w:rsidRDefault="00C57C6C" w:rsidP="00036042">
            <w:pPr>
              <w:pStyle w:val="TableEntry"/>
            </w:pPr>
          </w:p>
        </w:tc>
        <w:tc>
          <w:tcPr>
            <w:tcW w:w="527" w:type="pct"/>
            <w:tcBorders>
              <w:top w:val="single" w:sz="4" w:space="0" w:color="auto"/>
              <w:left w:val="single" w:sz="4" w:space="0" w:color="auto"/>
              <w:bottom w:val="single" w:sz="4" w:space="0" w:color="auto"/>
              <w:right w:val="single" w:sz="4" w:space="0" w:color="auto"/>
            </w:tcBorders>
            <w:vAlign w:val="center"/>
          </w:tcPr>
          <w:p w14:paraId="20A1445C" w14:textId="77777777" w:rsidR="00C57C6C" w:rsidRPr="003651D9" w:rsidRDefault="00C57C6C" w:rsidP="00036042">
            <w:pPr>
              <w:pStyle w:val="TableEntry"/>
            </w:pPr>
          </w:p>
        </w:tc>
      </w:tr>
      <w:tr w:rsidR="00C57C6C" w:rsidRPr="003651D9" w14:paraId="53D4FAC5" w14:textId="77777777" w:rsidTr="00036042">
        <w:trPr>
          <w:gridAfter w:val="1"/>
          <w:wAfter w:w="8" w:type="pct"/>
        </w:trPr>
        <w:tc>
          <w:tcPr>
            <w:tcW w:w="438" w:type="pct"/>
            <w:tcBorders>
              <w:top w:val="single" w:sz="4" w:space="0" w:color="auto"/>
              <w:left w:val="single" w:sz="4" w:space="0" w:color="auto"/>
              <w:bottom w:val="single" w:sz="4" w:space="0" w:color="auto"/>
              <w:right w:val="single" w:sz="4" w:space="0" w:color="auto"/>
            </w:tcBorders>
            <w:shd w:val="clear" w:color="auto" w:fill="auto"/>
            <w:vAlign w:val="center"/>
          </w:tcPr>
          <w:p w14:paraId="510D9F6B"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816" w:type="pct"/>
            <w:tcBorders>
              <w:top w:val="single" w:sz="4" w:space="0" w:color="auto"/>
              <w:left w:val="single" w:sz="4" w:space="0" w:color="auto"/>
              <w:bottom w:val="single" w:sz="4" w:space="0" w:color="auto"/>
              <w:right w:val="single" w:sz="4" w:space="0" w:color="auto"/>
            </w:tcBorders>
            <w:shd w:val="clear" w:color="auto" w:fill="auto"/>
            <w:vAlign w:val="center"/>
          </w:tcPr>
          <w:p w14:paraId="12A9A497" w14:textId="77777777" w:rsidR="00C57C6C" w:rsidRPr="003651D9" w:rsidRDefault="00C57C6C" w:rsidP="00036042">
            <w:pPr>
              <w:pStyle w:val="TableEntry"/>
            </w:pPr>
            <w:r w:rsidRPr="003651D9">
              <w:t>RESP</w:t>
            </w:r>
          </w:p>
        </w:tc>
        <w:tc>
          <w:tcPr>
            <w:tcW w:w="1294" w:type="pct"/>
            <w:tcBorders>
              <w:top w:val="single" w:sz="4" w:space="0" w:color="auto"/>
              <w:left w:val="single" w:sz="4" w:space="0" w:color="auto"/>
              <w:bottom w:val="single" w:sz="4" w:space="0" w:color="auto"/>
              <w:right w:val="single" w:sz="4" w:space="0" w:color="auto"/>
            </w:tcBorders>
            <w:vAlign w:val="center"/>
          </w:tcPr>
          <w:p w14:paraId="111BEABB" w14:textId="77777777" w:rsidR="00C57C6C" w:rsidRPr="003651D9" w:rsidRDefault="00C57C6C" w:rsidP="00036042">
            <w:pPr>
              <w:pStyle w:val="TableEntry"/>
            </w:pPr>
            <w:r w:rsidRPr="003651D9">
              <w:t>Responsible Party</w:t>
            </w:r>
          </w:p>
        </w:tc>
        <w:tc>
          <w:tcPr>
            <w:tcW w:w="1294" w:type="pct"/>
            <w:tcBorders>
              <w:top w:val="single" w:sz="4" w:space="0" w:color="auto"/>
              <w:left w:val="single" w:sz="4" w:space="0" w:color="auto"/>
              <w:bottom w:val="single" w:sz="4" w:space="0" w:color="auto"/>
              <w:right w:val="single" w:sz="4" w:space="0" w:color="auto"/>
            </w:tcBorders>
            <w:vAlign w:val="center"/>
          </w:tcPr>
          <w:p w14:paraId="7708D269" w14:textId="77777777" w:rsidR="00C57C6C" w:rsidRPr="003651D9" w:rsidRDefault="00C57C6C" w:rsidP="00036042">
            <w:pPr>
              <w:pStyle w:val="TableEntry"/>
            </w:pPr>
          </w:p>
        </w:tc>
        <w:tc>
          <w:tcPr>
            <w:tcW w:w="623" w:type="pct"/>
            <w:tcBorders>
              <w:top w:val="single" w:sz="4" w:space="0" w:color="auto"/>
              <w:left w:val="single" w:sz="4" w:space="0" w:color="auto"/>
              <w:bottom w:val="single" w:sz="4" w:space="0" w:color="auto"/>
              <w:right w:val="single" w:sz="4" w:space="0" w:color="auto"/>
            </w:tcBorders>
            <w:vAlign w:val="center"/>
          </w:tcPr>
          <w:p w14:paraId="287CF51D" w14:textId="77777777" w:rsidR="00C57C6C" w:rsidRPr="003651D9" w:rsidRDefault="00C57C6C" w:rsidP="00036042">
            <w:pPr>
              <w:pStyle w:val="TableEntry"/>
            </w:pPr>
            <w:r w:rsidRPr="003651D9">
              <w:t>CARD TF-3: 6.3.2.H.1&gt;</w:t>
            </w:r>
          </w:p>
        </w:tc>
        <w:tc>
          <w:tcPr>
            <w:tcW w:w="527" w:type="pct"/>
            <w:tcBorders>
              <w:top w:val="single" w:sz="4" w:space="0" w:color="auto"/>
              <w:left w:val="single" w:sz="4" w:space="0" w:color="auto"/>
              <w:bottom w:val="single" w:sz="4" w:space="0" w:color="auto"/>
              <w:right w:val="single" w:sz="4" w:space="0" w:color="auto"/>
            </w:tcBorders>
            <w:vAlign w:val="center"/>
          </w:tcPr>
          <w:p w14:paraId="5CD433D3" w14:textId="77777777" w:rsidR="00C57C6C" w:rsidRPr="003651D9" w:rsidRDefault="00C57C6C" w:rsidP="00036042">
            <w:pPr>
              <w:pStyle w:val="TableEntry"/>
            </w:pPr>
          </w:p>
        </w:tc>
      </w:tr>
      <w:tr w:rsidR="00C57C6C" w:rsidRPr="003651D9" w14:paraId="69657696" w14:textId="77777777" w:rsidTr="00036042">
        <w:trPr>
          <w:gridAfter w:val="1"/>
          <w:wAfter w:w="8" w:type="pct"/>
        </w:trPr>
        <w:tc>
          <w:tcPr>
            <w:tcW w:w="438" w:type="pct"/>
            <w:tcBorders>
              <w:top w:val="single" w:sz="4" w:space="0" w:color="auto"/>
              <w:left w:val="single" w:sz="6" w:space="0" w:color="000000"/>
              <w:bottom w:val="single" w:sz="6" w:space="0" w:color="000000"/>
              <w:right w:val="single" w:sz="6" w:space="0" w:color="000000"/>
            </w:tcBorders>
            <w:shd w:val="clear" w:color="auto" w:fill="auto"/>
            <w:vAlign w:val="center"/>
          </w:tcPr>
          <w:p w14:paraId="2CA53E98" w14:textId="77777777" w:rsidR="00C57C6C" w:rsidRPr="003651D9" w:rsidRDefault="00C57C6C" w:rsidP="00036042">
            <w:pPr>
              <w:pStyle w:val="TableEntry"/>
            </w:pPr>
            <w:r w:rsidRPr="003651D9">
              <w:t>&lt;</w:t>
            </w:r>
            <w:proofErr w:type="gramStart"/>
            <w:r w:rsidRPr="003651D9">
              <w:t>e</w:t>
            </w:r>
            <w:proofErr w:type="gramEnd"/>
            <w:r w:rsidRPr="003651D9">
              <w:t>.g., R [1..1]</w:t>
            </w:r>
          </w:p>
        </w:tc>
        <w:tc>
          <w:tcPr>
            <w:tcW w:w="816" w:type="pct"/>
            <w:tcBorders>
              <w:top w:val="single" w:sz="4" w:space="0" w:color="auto"/>
              <w:left w:val="single" w:sz="6" w:space="0" w:color="000000"/>
              <w:bottom w:val="single" w:sz="6" w:space="0" w:color="000000"/>
              <w:right w:val="single" w:sz="6" w:space="0" w:color="000000"/>
            </w:tcBorders>
            <w:shd w:val="clear" w:color="auto" w:fill="auto"/>
            <w:vAlign w:val="center"/>
          </w:tcPr>
          <w:p w14:paraId="5A5F1DB1" w14:textId="77777777" w:rsidR="00C57C6C" w:rsidRPr="003651D9" w:rsidRDefault="00C57C6C" w:rsidP="00036042">
            <w:pPr>
              <w:pStyle w:val="TableEntry"/>
            </w:pPr>
            <w:r w:rsidRPr="003651D9">
              <w:t>LOC</w:t>
            </w:r>
          </w:p>
        </w:tc>
        <w:tc>
          <w:tcPr>
            <w:tcW w:w="1294" w:type="pct"/>
            <w:tcBorders>
              <w:top w:val="single" w:sz="4" w:space="0" w:color="auto"/>
              <w:left w:val="single" w:sz="6" w:space="0" w:color="000000"/>
              <w:bottom w:val="single" w:sz="6" w:space="0" w:color="000000"/>
              <w:right w:val="single" w:sz="6" w:space="0" w:color="000000"/>
            </w:tcBorders>
            <w:vAlign w:val="center"/>
          </w:tcPr>
          <w:p w14:paraId="0E02EC4A" w14:textId="77777777" w:rsidR="00C57C6C" w:rsidRPr="003651D9" w:rsidRDefault="00C57C6C" w:rsidP="00036042">
            <w:pPr>
              <w:pStyle w:val="TableEntry"/>
            </w:pPr>
            <w:r w:rsidRPr="003651D9">
              <w:t xml:space="preserve"> Health Care Facility</w:t>
            </w:r>
          </w:p>
        </w:tc>
        <w:tc>
          <w:tcPr>
            <w:tcW w:w="1294" w:type="pct"/>
            <w:tcBorders>
              <w:top w:val="single" w:sz="4" w:space="0" w:color="auto"/>
              <w:left w:val="single" w:sz="6" w:space="0" w:color="000000"/>
              <w:bottom w:val="single" w:sz="6" w:space="0" w:color="000000"/>
              <w:right w:val="single" w:sz="6" w:space="0" w:color="000000"/>
            </w:tcBorders>
            <w:vAlign w:val="center"/>
          </w:tcPr>
          <w:p w14:paraId="212F9652" w14:textId="77777777" w:rsidR="00C57C6C" w:rsidRPr="003651D9" w:rsidRDefault="00C57C6C" w:rsidP="00036042">
            <w:pPr>
              <w:pStyle w:val="TableEntry"/>
            </w:pPr>
          </w:p>
        </w:tc>
        <w:tc>
          <w:tcPr>
            <w:tcW w:w="623" w:type="pct"/>
            <w:tcBorders>
              <w:top w:val="single" w:sz="4" w:space="0" w:color="auto"/>
              <w:left w:val="single" w:sz="6" w:space="0" w:color="000000"/>
              <w:bottom w:val="single" w:sz="6" w:space="0" w:color="000000"/>
              <w:right w:val="single" w:sz="6" w:space="0" w:color="000000"/>
            </w:tcBorders>
            <w:vAlign w:val="center"/>
          </w:tcPr>
          <w:p w14:paraId="39A68D8C" w14:textId="77777777" w:rsidR="00C57C6C" w:rsidRPr="003651D9" w:rsidRDefault="00C57C6C" w:rsidP="00036042">
            <w:pPr>
              <w:pStyle w:val="TableEntry"/>
            </w:pPr>
            <w:r w:rsidRPr="003651D9">
              <w:t>CARD TF-3: 6.3.2.H.2&gt;</w:t>
            </w:r>
          </w:p>
        </w:tc>
        <w:tc>
          <w:tcPr>
            <w:tcW w:w="527" w:type="pct"/>
            <w:tcBorders>
              <w:top w:val="single" w:sz="4" w:space="0" w:color="auto"/>
              <w:left w:val="single" w:sz="6" w:space="0" w:color="000000"/>
              <w:bottom w:val="single" w:sz="6" w:space="0" w:color="000000"/>
              <w:right w:val="single" w:sz="6" w:space="0" w:color="000000"/>
            </w:tcBorders>
            <w:vAlign w:val="center"/>
          </w:tcPr>
          <w:p w14:paraId="459111D2" w14:textId="77777777" w:rsidR="00C57C6C" w:rsidRPr="003651D9" w:rsidRDefault="00C57C6C" w:rsidP="00036042">
            <w:pPr>
              <w:pStyle w:val="TableEntry"/>
            </w:pPr>
          </w:p>
        </w:tc>
      </w:tr>
      <w:tr w:rsidR="00C57C6C" w:rsidRPr="003651D9" w14:paraId="44A4A040"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4833566"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68A4933F" w14:textId="77777777" w:rsidR="00C57C6C" w:rsidRPr="003651D9" w:rsidRDefault="00C57C6C" w:rsidP="00036042">
            <w:pPr>
              <w:pStyle w:val="TableEntry"/>
            </w:pPr>
            <w:r w:rsidRPr="003651D9">
              <w:t>REF</w:t>
            </w:r>
          </w:p>
        </w:tc>
        <w:tc>
          <w:tcPr>
            <w:tcW w:w="1294" w:type="pct"/>
            <w:tcBorders>
              <w:top w:val="single" w:sz="6" w:space="0" w:color="000000"/>
              <w:left w:val="single" w:sz="6" w:space="0" w:color="000000"/>
              <w:bottom w:val="single" w:sz="6" w:space="0" w:color="000000"/>
              <w:right w:val="single" w:sz="6" w:space="0" w:color="000000"/>
            </w:tcBorders>
            <w:vAlign w:val="center"/>
          </w:tcPr>
          <w:p w14:paraId="0CB1C835" w14:textId="77777777" w:rsidR="00C57C6C" w:rsidRPr="003651D9" w:rsidRDefault="00C57C6C" w:rsidP="00036042">
            <w:pPr>
              <w:pStyle w:val="TableEntry"/>
            </w:pPr>
            <w:r w:rsidRPr="003651D9">
              <w:t>Referring Provider</w:t>
            </w:r>
          </w:p>
        </w:tc>
        <w:tc>
          <w:tcPr>
            <w:tcW w:w="1294" w:type="pct"/>
            <w:tcBorders>
              <w:top w:val="single" w:sz="6" w:space="0" w:color="000000"/>
              <w:left w:val="single" w:sz="6" w:space="0" w:color="000000"/>
              <w:bottom w:val="single" w:sz="6" w:space="0" w:color="000000"/>
              <w:right w:val="single" w:sz="6" w:space="0" w:color="000000"/>
            </w:tcBorders>
            <w:vAlign w:val="center"/>
          </w:tcPr>
          <w:p w14:paraId="1B5A5772" w14:textId="77777777" w:rsidR="00C57C6C" w:rsidRPr="003651D9" w:rsidRDefault="00C57C6C" w:rsidP="00036042">
            <w:pPr>
              <w:pStyle w:val="TableEntry"/>
            </w:pPr>
          </w:p>
        </w:tc>
        <w:tc>
          <w:tcPr>
            <w:tcW w:w="623" w:type="pct"/>
            <w:tcBorders>
              <w:top w:val="single" w:sz="6" w:space="0" w:color="000000"/>
              <w:left w:val="single" w:sz="6" w:space="0" w:color="000000"/>
              <w:bottom w:val="single" w:sz="6" w:space="0" w:color="000000"/>
              <w:right w:val="single" w:sz="6" w:space="0" w:color="000000"/>
            </w:tcBorders>
            <w:vAlign w:val="center"/>
          </w:tcPr>
          <w:p w14:paraId="73D9811C" w14:textId="77777777" w:rsidR="00C57C6C" w:rsidRPr="003651D9" w:rsidRDefault="00C57C6C" w:rsidP="00036042">
            <w:pPr>
              <w:pStyle w:val="TableEntry"/>
            </w:pPr>
            <w:r w:rsidRPr="003651D9">
              <w:t>CARD TF-3: 6.3.2.H.3&gt;</w:t>
            </w:r>
          </w:p>
        </w:tc>
        <w:tc>
          <w:tcPr>
            <w:tcW w:w="527" w:type="pct"/>
            <w:tcBorders>
              <w:top w:val="single" w:sz="6" w:space="0" w:color="000000"/>
              <w:left w:val="single" w:sz="6" w:space="0" w:color="000000"/>
              <w:bottom w:val="single" w:sz="6" w:space="0" w:color="000000"/>
              <w:right w:val="single" w:sz="6" w:space="0" w:color="000000"/>
            </w:tcBorders>
            <w:vAlign w:val="center"/>
          </w:tcPr>
          <w:p w14:paraId="7A3B010F" w14:textId="77777777" w:rsidR="00C57C6C" w:rsidRPr="003651D9" w:rsidRDefault="00C57C6C" w:rsidP="00036042">
            <w:pPr>
              <w:pStyle w:val="TableEntry"/>
            </w:pPr>
          </w:p>
        </w:tc>
      </w:tr>
      <w:tr w:rsidR="00C57C6C" w:rsidRPr="003651D9" w14:paraId="758F6B4E" w14:textId="77777777" w:rsidTr="00036042">
        <w:trPr>
          <w:gridAfter w:val="1"/>
          <w:wAfter w:w="8" w:type="pct"/>
        </w:trPr>
        <w:tc>
          <w:tcPr>
            <w:tcW w:w="438" w:type="pct"/>
            <w:tcBorders>
              <w:top w:val="single" w:sz="6" w:space="0" w:color="000000"/>
              <w:left w:val="single" w:sz="6" w:space="0" w:color="000000"/>
              <w:bottom w:val="single" w:sz="6" w:space="0" w:color="000000"/>
              <w:right w:val="single" w:sz="6" w:space="0" w:color="000000"/>
            </w:tcBorders>
            <w:shd w:val="clear" w:color="auto" w:fill="auto"/>
            <w:vAlign w:val="center"/>
          </w:tcPr>
          <w:p w14:paraId="7AA47E34" w14:textId="77777777" w:rsidR="00C57C6C" w:rsidRPr="003651D9" w:rsidRDefault="00C57C6C" w:rsidP="00036042">
            <w:pPr>
              <w:pStyle w:val="TableEntry"/>
            </w:pPr>
            <w:r w:rsidRPr="003651D9">
              <w:t>&lt;</w:t>
            </w:r>
            <w:proofErr w:type="gramStart"/>
            <w:r w:rsidRPr="003651D9">
              <w:t>e</w:t>
            </w:r>
            <w:proofErr w:type="gramEnd"/>
            <w:r w:rsidRPr="003651D9">
              <w:t>.g., C [0..1]</w:t>
            </w:r>
          </w:p>
        </w:tc>
        <w:tc>
          <w:tcPr>
            <w:tcW w:w="816" w:type="pct"/>
            <w:tcBorders>
              <w:top w:val="single" w:sz="6" w:space="0" w:color="000000"/>
              <w:left w:val="single" w:sz="6" w:space="0" w:color="000000"/>
              <w:bottom w:val="single" w:sz="6" w:space="0" w:color="000000"/>
              <w:right w:val="single" w:sz="6" w:space="0" w:color="000000"/>
            </w:tcBorders>
            <w:shd w:val="clear" w:color="auto" w:fill="auto"/>
            <w:vAlign w:val="center"/>
          </w:tcPr>
          <w:p w14:paraId="138A919F" w14:textId="77777777" w:rsidR="00C57C6C" w:rsidRPr="003651D9" w:rsidRDefault="00C57C6C" w:rsidP="00036042">
            <w:pPr>
              <w:pStyle w:val="TableEntry"/>
            </w:pPr>
            <w:r w:rsidRPr="003651D9">
              <w:t>ATND</w:t>
            </w:r>
          </w:p>
        </w:tc>
        <w:tc>
          <w:tcPr>
            <w:tcW w:w="1294" w:type="pct"/>
            <w:tcBorders>
              <w:top w:val="single" w:sz="6" w:space="0" w:color="000000"/>
              <w:left w:val="single" w:sz="6" w:space="0" w:color="000000"/>
              <w:bottom w:val="single" w:sz="6" w:space="0" w:color="000000"/>
              <w:right w:val="single" w:sz="6" w:space="0" w:color="000000"/>
            </w:tcBorders>
            <w:vAlign w:val="center"/>
          </w:tcPr>
          <w:p w14:paraId="460136A3" w14:textId="77777777" w:rsidR="00C57C6C" w:rsidRPr="003651D9" w:rsidRDefault="00C57C6C" w:rsidP="00036042">
            <w:pPr>
              <w:pStyle w:val="TableEntry"/>
            </w:pPr>
            <w:r w:rsidRPr="003651D9">
              <w:t>Physician of Record</w:t>
            </w:r>
          </w:p>
        </w:tc>
        <w:tc>
          <w:tcPr>
            <w:tcW w:w="1294" w:type="pct"/>
            <w:tcBorders>
              <w:top w:val="single" w:sz="6" w:space="0" w:color="000000"/>
              <w:left w:val="single" w:sz="6" w:space="0" w:color="000000"/>
              <w:bottom w:val="single" w:sz="6" w:space="0" w:color="000000"/>
              <w:right w:val="single" w:sz="6" w:space="0" w:color="000000"/>
            </w:tcBorders>
            <w:vAlign w:val="center"/>
          </w:tcPr>
          <w:p w14:paraId="3799D5B2" w14:textId="77777777" w:rsidR="00C57C6C" w:rsidRPr="003651D9" w:rsidRDefault="00C57C6C" w:rsidP="00036042">
            <w:pPr>
              <w:pStyle w:val="TableEntry"/>
            </w:pPr>
            <w:r w:rsidRPr="003651D9">
              <w:t>2.16.840.1.113883.10.20.6.2.2</w:t>
            </w:r>
          </w:p>
        </w:tc>
        <w:tc>
          <w:tcPr>
            <w:tcW w:w="623" w:type="pct"/>
            <w:tcBorders>
              <w:top w:val="single" w:sz="6" w:space="0" w:color="000000"/>
              <w:left w:val="single" w:sz="6" w:space="0" w:color="000000"/>
              <w:bottom w:val="single" w:sz="6" w:space="0" w:color="000000"/>
              <w:right w:val="single" w:sz="6" w:space="0" w:color="000000"/>
            </w:tcBorders>
            <w:vAlign w:val="center"/>
          </w:tcPr>
          <w:p w14:paraId="23A7D646" w14:textId="77777777" w:rsidR="00C57C6C" w:rsidRPr="003651D9" w:rsidRDefault="00C57C6C" w:rsidP="00036042">
            <w:pPr>
              <w:pStyle w:val="TableEntry"/>
            </w:pPr>
            <w:r w:rsidRPr="003651D9">
              <w:t>CDA-DIR</w:t>
            </w:r>
          </w:p>
        </w:tc>
        <w:tc>
          <w:tcPr>
            <w:tcW w:w="527" w:type="pct"/>
            <w:tcBorders>
              <w:top w:val="single" w:sz="6" w:space="0" w:color="000000"/>
              <w:left w:val="single" w:sz="6" w:space="0" w:color="000000"/>
              <w:bottom w:val="single" w:sz="6" w:space="0" w:color="000000"/>
              <w:right w:val="single" w:sz="6" w:space="0" w:color="000000"/>
            </w:tcBorders>
            <w:vAlign w:val="center"/>
          </w:tcPr>
          <w:p w14:paraId="78D3EF47" w14:textId="77777777" w:rsidR="00C57C6C" w:rsidRPr="003651D9" w:rsidRDefault="00C57C6C" w:rsidP="00036042">
            <w:pPr>
              <w:pStyle w:val="TableEntry"/>
            </w:pPr>
            <w:r w:rsidRPr="003651D9">
              <w:t>CARD TF-3: 6.3.2.H.4&gt;</w:t>
            </w:r>
          </w:p>
        </w:tc>
      </w:tr>
    </w:tbl>
    <w:p w14:paraId="1A147A90" w14:textId="77777777" w:rsidR="00C57C6C" w:rsidRPr="003651D9" w:rsidRDefault="00C57C6C" w:rsidP="00C57C6C">
      <w:pPr>
        <w:pStyle w:val="Corpodeltesto"/>
      </w:pPr>
      <w:bookmarkStart w:id="1092" w:name="_Toc291167520"/>
      <w:bookmarkStart w:id="1093" w:name="_Toc291231459"/>
      <w:bookmarkStart w:id="1094" w:name="_Toc296340389"/>
    </w:p>
    <w:p w14:paraId="1EAE9718" w14:textId="77777777" w:rsidR="00C57C6C" w:rsidRPr="003651D9" w:rsidRDefault="00C57C6C" w:rsidP="00C57C6C">
      <w:pPr>
        <w:pStyle w:val="Corpodeltesto"/>
        <w:rPr>
          <w:i/>
          <w:lang w:eastAsia="x-none"/>
        </w:rPr>
      </w:pPr>
      <w:r w:rsidRPr="003651D9">
        <w:rPr>
          <w:i/>
          <w:lang w:eastAsia="x-none"/>
        </w:rPr>
        <w:t>&lt;For each Vocabulary Constraint or Specification Document listed in the table above, create an additional section/reference below. Add the Description Name and then select either “Vocabulary Constraint” or “Spec Document” and delete the other word</w:t>
      </w:r>
      <w:proofErr w:type="gramStart"/>
      <w:r w:rsidRPr="003651D9">
        <w:rPr>
          <w:i/>
          <w:lang w:eastAsia="x-none"/>
        </w:rPr>
        <w:t>.&gt;</w:t>
      </w:r>
      <w:proofErr w:type="gramEnd"/>
    </w:p>
    <w:p w14:paraId="2AE730B6" w14:textId="77777777" w:rsidR="00C57C6C" w:rsidRPr="003651D9" w:rsidRDefault="00C57C6C" w:rsidP="00C57C6C">
      <w:pPr>
        <w:pStyle w:val="Corpodeltesto"/>
        <w:rPr>
          <w:i/>
          <w:lang w:eastAsia="x-none"/>
        </w:rPr>
      </w:pPr>
      <w:r w:rsidRPr="003651D9">
        <w:rPr>
          <w:i/>
          <w:lang w:eastAsia="x-none"/>
        </w:rPr>
        <w:t>&lt;It is required to use SHALL, SHOULD, or MAY in each definition as defined in Appendix E of the Technical Frameworks General Introduction</w:t>
      </w:r>
      <w:proofErr w:type="gramStart"/>
      <w:r w:rsidRPr="003651D9">
        <w:rPr>
          <w:i/>
          <w:lang w:eastAsia="x-none"/>
        </w:rPr>
        <w:t>.&gt;</w:t>
      </w:r>
      <w:proofErr w:type="gramEnd"/>
    </w:p>
    <w:p w14:paraId="02448A6A" w14:textId="77777777" w:rsidR="00C57C6C" w:rsidRPr="003651D9" w:rsidRDefault="00C57C6C" w:rsidP="00C57C6C">
      <w:pPr>
        <w:pStyle w:val="Corpodeltesto"/>
        <w:rPr>
          <w:i/>
          <w:lang w:eastAsia="x-none"/>
        </w:rPr>
      </w:pPr>
      <w:r w:rsidRPr="003651D9">
        <w:rPr>
          <w:i/>
          <w:lang w:eastAsia="x-none"/>
        </w:rPr>
        <w:t>&lt;Also note that the Spec Document link can be a link to an outside document/reference. Do not replicate (cut and paste) sections of other documents into this document since they could become out of sync</w:t>
      </w:r>
      <w:proofErr w:type="gramStart"/>
      <w:r w:rsidRPr="003651D9">
        <w:rPr>
          <w:i/>
          <w:lang w:eastAsia="x-none"/>
        </w:rPr>
        <w:t>.&gt;</w:t>
      </w:r>
      <w:proofErr w:type="gramEnd"/>
    </w:p>
    <w:p w14:paraId="1A7EC540" w14:textId="77777777" w:rsidR="00C57C6C" w:rsidRPr="003651D9" w:rsidRDefault="00C57C6C" w:rsidP="00C57C6C">
      <w:pPr>
        <w:pStyle w:val="Titolo5"/>
        <w:numPr>
          <w:ilvl w:val="0"/>
          <w:numId w:val="0"/>
        </w:numPr>
        <w:rPr>
          <w:noProof w:val="0"/>
        </w:rPr>
      </w:pPr>
      <w:bookmarkStart w:id="1095" w:name="_Toc345074713"/>
      <w:r w:rsidRPr="003651D9">
        <w:rPr>
          <w:noProof w:val="0"/>
        </w:rPr>
        <w:t xml:space="preserve">6.3.2.H.1 &lt;Description Name&gt; &lt;e.g., </w:t>
      </w:r>
      <w:r w:rsidRPr="003651D9">
        <w:rPr>
          <w:rFonts w:eastAsia="Calibri"/>
          <w:noProof w:val="0"/>
        </w:rPr>
        <w:t>Responsible Party</w:t>
      </w:r>
      <w:bookmarkEnd w:id="1092"/>
      <w:bookmarkEnd w:id="1093"/>
      <w:bookmarkEnd w:id="1094"/>
      <w:r w:rsidRPr="003651D9">
        <w:rPr>
          <w:rFonts w:eastAsia="Calibri"/>
          <w:noProof w:val="0"/>
        </w:rPr>
        <w:t xml:space="preserve">&gt; &lt;Specification Document </w:t>
      </w:r>
      <w:r w:rsidRPr="003651D9">
        <w:rPr>
          <w:rFonts w:eastAsia="Calibri"/>
          <w:i/>
          <w:noProof w:val="0"/>
        </w:rPr>
        <w:t>or</w:t>
      </w:r>
      <w:r w:rsidRPr="003651D9">
        <w:rPr>
          <w:rFonts w:eastAsia="Calibri"/>
          <w:noProof w:val="0"/>
        </w:rPr>
        <w:t xml:space="preserve"> Vocabulary Constraint&gt;</w:t>
      </w:r>
      <w:bookmarkEnd w:id="1095"/>
    </w:p>
    <w:p w14:paraId="0C61D955" w14:textId="77777777" w:rsidR="00C57C6C" w:rsidRPr="003651D9" w:rsidRDefault="00C57C6C" w:rsidP="00C57C6C">
      <w:pPr>
        <w:pStyle w:val="AuthorInstructions"/>
        <w:rPr>
          <w:rFonts w:eastAsia="Calibri"/>
        </w:rPr>
      </w:pPr>
      <w:r w:rsidRPr="003651D9">
        <w:rPr>
          <w:rFonts w:eastAsia="Calibri"/>
        </w:rPr>
        <w:t>&lt;Describe constraints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20DB5B63"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1A4D9FB6" w14:textId="77777777" w:rsidR="00C57C6C" w:rsidRPr="003651D9" w:rsidRDefault="00C57C6C" w:rsidP="00C57C6C">
      <w:pPr>
        <w:rPr>
          <w:rFonts w:eastAsia="Calibri"/>
        </w:rPr>
      </w:pPr>
      <w:r w:rsidRPr="003651D9">
        <w:rPr>
          <w:rFonts w:eastAsia="Calibri"/>
        </w:rPr>
        <w:t>&lt;</w:t>
      </w:r>
      <w:proofErr w:type="gramStart"/>
      <w:r w:rsidRPr="003651D9">
        <w:rPr>
          <w:rFonts w:eastAsia="Calibri"/>
        </w:rPr>
        <w:t>e</w:t>
      </w:r>
      <w:proofErr w:type="gramEnd"/>
      <w:r w:rsidRPr="003651D9">
        <w:rPr>
          <w:rFonts w:eastAsia="Calibri"/>
        </w:rPr>
        <w:t xml:space="preserve">.g., The responsible party element represents only the party responsible for the encounter, not necessarily the entire episode of care.&gt; </w:t>
      </w:r>
    </w:p>
    <w:p w14:paraId="2EF4CC2E" w14:textId="77777777" w:rsidR="00C57C6C" w:rsidRPr="003651D9" w:rsidRDefault="00C57C6C" w:rsidP="00C57C6C">
      <w:pPr>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The </w:t>
      </w:r>
      <w:proofErr w:type="spellStart"/>
      <w:r w:rsidRPr="003651D9">
        <w:rPr>
          <w:rFonts w:ascii="Courier New" w:eastAsia="Calibri" w:hAnsi="Courier New" w:cs="Courier New"/>
          <w:sz w:val="22"/>
        </w:rPr>
        <w:t>responsibleParty</w:t>
      </w:r>
      <w:proofErr w:type="spellEnd"/>
      <w:r w:rsidRPr="003651D9">
        <w:rPr>
          <w:rFonts w:eastAsia="Calibri"/>
        </w:rPr>
        <w:t xml:space="preserve"> element MAY be present. If present, </w:t>
      </w:r>
      <w:proofErr w:type="spellStart"/>
      <w:r w:rsidRPr="003651D9">
        <w:rPr>
          <w:rFonts w:ascii="Courier New" w:eastAsia="Calibri" w:hAnsi="Courier New" w:cs="Courier New"/>
          <w:sz w:val="22"/>
        </w:rPr>
        <w:t>responsibleParty</w:t>
      </w:r>
      <w:proofErr w:type="spellEnd"/>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SHALL have at least one </w:t>
      </w:r>
      <w:proofErr w:type="spellStart"/>
      <w:r w:rsidRPr="003651D9">
        <w:rPr>
          <w:rFonts w:ascii="Courier New" w:eastAsia="Calibri" w:hAnsi="Courier New" w:cs="Courier New"/>
          <w:sz w:val="22"/>
        </w:rPr>
        <w:t>assignedPerson</w:t>
      </w:r>
      <w:proofErr w:type="spellEnd"/>
      <w:r w:rsidRPr="003651D9">
        <w:rPr>
          <w:rFonts w:eastAsia="Calibri"/>
        </w:rPr>
        <w:t xml:space="preserve"> or </w:t>
      </w:r>
      <w:proofErr w:type="spellStart"/>
      <w:r w:rsidRPr="003651D9">
        <w:rPr>
          <w:rFonts w:ascii="Courier New" w:eastAsia="Calibri" w:hAnsi="Courier New" w:cs="Courier New"/>
          <w:sz w:val="22"/>
        </w:rPr>
        <w:t>representedOrganization</w:t>
      </w:r>
      <w:proofErr w:type="spellEnd"/>
      <w:r w:rsidRPr="003651D9">
        <w:rPr>
          <w:rFonts w:eastAsia="Calibri"/>
        </w:rPr>
        <w:t xml:space="preserve"> element present</w:t>
      </w:r>
      <w:proofErr w:type="gramStart"/>
      <w:r w:rsidRPr="003651D9">
        <w:rPr>
          <w:rFonts w:eastAsia="Calibri"/>
        </w:rPr>
        <w:t>.&gt;</w:t>
      </w:r>
      <w:proofErr w:type="gramEnd"/>
    </w:p>
    <w:p w14:paraId="0049C9FF" w14:textId="77777777" w:rsidR="00C57C6C" w:rsidRPr="003651D9" w:rsidRDefault="00C57C6C" w:rsidP="00C57C6C">
      <w:pPr>
        <w:pStyle w:val="Primorientrocorpodeltesto"/>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Note: </w:t>
      </w:r>
      <w:r w:rsidRPr="003651D9">
        <w:rPr>
          <w:rFonts w:eastAsia="Calibri"/>
        </w:rPr>
        <w:tab/>
        <w:t>This is identical to CDA-DIR CONF-DIR-67&gt;</w:t>
      </w:r>
    </w:p>
    <w:p w14:paraId="29D6E17A"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.g.,</w:t>
      </w:r>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responsibleParty</w:t>
      </w:r>
      <w:proofErr w:type="spellEnd"/>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w:t>
      </w:r>
      <w:r w:rsidRPr="003651D9">
        <w:rPr>
          <w:rFonts w:ascii="Courier New" w:eastAsia="Calibri" w:hAnsi="Courier New" w:cs="Courier New"/>
          <w:sz w:val="22"/>
        </w:rPr>
        <w:t>id</w:t>
      </w:r>
      <w:r w:rsidRPr="003651D9">
        <w:rPr>
          <w:rFonts w:eastAsia="Calibri"/>
        </w:rPr>
        <w:t xml:space="preserve"> SHALL be present with the responsible physician’s identifier.&gt; </w:t>
      </w:r>
    </w:p>
    <w:p w14:paraId="3394D4BF"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.g.,</w:t>
      </w:r>
      <w:r w:rsidRPr="003651D9">
        <w:rPr>
          <w:rFonts w:ascii="Courier New" w:eastAsia="Calibri" w:hAnsi="Courier New" w:cs="Courier New"/>
          <w:sz w:val="22"/>
        </w:rPr>
        <w:t xml:space="preserve"> </w:t>
      </w:r>
      <w:proofErr w:type="spellStart"/>
      <w:r w:rsidRPr="003651D9">
        <w:rPr>
          <w:rFonts w:ascii="Courier New" w:eastAsia="Calibri" w:hAnsi="Courier New" w:cs="Courier New"/>
          <w:sz w:val="22"/>
        </w:rPr>
        <w:t>assignedEntity</w:t>
      </w:r>
      <w:proofErr w:type="spellEnd"/>
      <w:r w:rsidRPr="003651D9">
        <w:rPr>
          <w:rFonts w:eastAsia="Calibri"/>
        </w:rPr>
        <w:t xml:space="preserve"> </w:t>
      </w:r>
      <w:r w:rsidRPr="003651D9">
        <w:rPr>
          <w:rFonts w:ascii="Courier New" w:eastAsia="Calibri" w:hAnsi="Courier New" w:cs="Courier New"/>
          <w:sz w:val="22"/>
        </w:rPr>
        <w:t>code</w:t>
      </w:r>
      <w:r w:rsidRPr="003651D9">
        <w:rPr>
          <w:rFonts w:eastAsia="Calibri"/>
        </w:rPr>
        <w:t xml:space="preserve"> SHOULD be present with the responsible physician’s specialty.&gt;</w:t>
      </w:r>
    </w:p>
    <w:p w14:paraId="6FB279ED"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 xml:space="preserve">.g., </w:t>
      </w:r>
      <w:proofErr w:type="spellStart"/>
      <w:r w:rsidRPr="003651D9">
        <w:rPr>
          <w:rFonts w:ascii="Courier New" w:eastAsia="Calibri" w:hAnsi="Courier New" w:cs="Courier New"/>
          <w:sz w:val="22"/>
        </w:rPr>
        <w:t>assignedEntity</w:t>
      </w:r>
      <w:proofErr w:type="spellEnd"/>
      <w:r w:rsidRPr="003651D9">
        <w:rPr>
          <w:rFonts w:eastAsia="Calibri"/>
        </w:rPr>
        <w:t xml:space="preserve"> MAY include an </w:t>
      </w:r>
      <w:r w:rsidRPr="003651D9">
        <w:rPr>
          <w:rFonts w:ascii="Courier New" w:eastAsia="Calibri" w:hAnsi="Courier New" w:cs="Courier New"/>
          <w:sz w:val="22"/>
        </w:rPr>
        <w:t xml:space="preserve">accreditation </w:t>
      </w:r>
      <w:r w:rsidRPr="003651D9">
        <w:rPr>
          <w:rFonts w:eastAsia="Calibri"/>
        </w:rPr>
        <w:t xml:space="preserve">element from the </w:t>
      </w:r>
      <w:proofErr w:type="spellStart"/>
      <w:r w:rsidRPr="003651D9">
        <w:rPr>
          <w:b/>
          <w:bCs/>
        </w:rPr>
        <w:t>urn:ihe:card</w:t>
      </w:r>
      <w:proofErr w:type="spellEnd"/>
      <w:r w:rsidRPr="003651D9">
        <w:rPr>
          <w:rFonts w:eastAsia="Calibri"/>
        </w:rPr>
        <w:t xml:space="preserve"> namespace to provide physician accreditation status.&gt;</w:t>
      </w:r>
    </w:p>
    <w:p w14:paraId="2CFC716F" w14:textId="77777777" w:rsidR="00C57C6C" w:rsidRPr="003651D9" w:rsidRDefault="00C57C6C" w:rsidP="00C57C6C">
      <w:pPr>
        <w:rPr>
          <w:rFonts w:eastAsia="Calibri"/>
        </w:rPr>
      </w:pPr>
      <w:r w:rsidRPr="003651D9">
        <w:rPr>
          <w:rFonts w:eastAsia="Calibri"/>
        </w:rPr>
        <w:t>&lt;</w:t>
      </w:r>
      <w:proofErr w:type="gramStart"/>
      <w:r>
        <w:rPr>
          <w:rFonts w:eastAsia="Calibri"/>
        </w:rPr>
        <w:t>e</w:t>
      </w:r>
      <w:proofErr w:type="gramEnd"/>
      <w:r>
        <w:rPr>
          <w:rFonts w:eastAsia="Calibri"/>
        </w:rPr>
        <w:t>.g.,</w:t>
      </w:r>
      <w:r w:rsidRPr="003651D9">
        <w:rPr>
          <w:rFonts w:eastAsia="Calibri"/>
        </w:rPr>
        <w:t xml:space="preserve"> The </w:t>
      </w:r>
      <w:r w:rsidRPr="003651D9">
        <w:rPr>
          <w:rFonts w:ascii="Courier New" w:eastAsia="Calibri" w:hAnsi="Courier New" w:cs="Courier New"/>
          <w:sz w:val="22"/>
        </w:rPr>
        <w:t xml:space="preserve">accreditation </w:t>
      </w:r>
      <w:r w:rsidRPr="003651D9">
        <w:rPr>
          <w:rFonts w:eastAsia="Calibri"/>
        </w:rPr>
        <w:t>element SHALL use the</w:t>
      </w:r>
      <w:r w:rsidRPr="003651D9">
        <w:t xml:space="preserve"> character string </w:t>
      </w:r>
      <w:r w:rsidRPr="003651D9">
        <w:rPr>
          <w:rFonts w:eastAsia="Calibri"/>
        </w:rPr>
        <w:t>(ST) data type.</w:t>
      </w:r>
    </w:p>
    <w:p w14:paraId="6B987E5F" w14:textId="77777777" w:rsidR="00C57C6C" w:rsidRPr="003651D9" w:rsidRDefault="00C57C6C" w:rsidP="00C57C6C">
      <w:pPr>
        <w:rPr>
          <w:rFonts w:eastAsia="Calibri"/>
        </w:rPr>
      </w:pPr>
      <w:r w:rsidRPr="003651D9">
        <w:rPr>
          <w:rFonts w:eastAsia="Calibri"/>
        </w:rPr>
        <w:t xml:space="preserve">The </w:t>
      </w:r>
      <w:r w:rsidRPr="003651D9">
        <w:rPr>
          <w:rFonts w:ascii="Courier New" w:eastAsia="Calibri" w:hAnsi="Courier New" w:cs="Courier New"/>
          <w:sz w:val="22"/>
        </w:rPr>
        <w:t xml:space="preserve">accreditation </w:t>
      </w:r>
      <w:r w:rsidRPr="003651D9">
        <w:rPr>
          <w:rFonts w:eastAsia="Calibri"/>
        </w:rPr>
        <w:t xml:space="preserve">element SHALL appear after the defined elements of the Role class, and before any </w:t>
      </w:r>
      <w:proofErr w:type="spellStart"/>
      <w:r w:rsidRPr="003651D9">
        <w:rPr>
          <w:rFonts w:eastAsia="Calibri"/>
        </w:rPr>
        <w:t>scoper</w:t>
      </w:r>
      <w:proofErr w:type="spellEnd"/>
      <w:r w:rsidRPr="003651D9">
        <w:rPr>
          <w:rFonts w:eastAsia="Calibri"/>
        </w:rPr>
        <w:t xml:space="preserve"> or player entity elements</w:t>
      </w:r>
      <w:proofErr w:type="gramStart"/>
      <w:r w:rsidRPr="003651D9">
        <w:rPr>
          <w:rFonts w:eastAsia="Calibri"/>
        </w:rPr>
        <w:t>.&gt;</w:t>
      </w:r>
      <w:proofErr w:type="gramEnd"/>
    </w:p>
    <w:p w14:paraId="5434F48D" w14:textId="77777777" w:rsidR="00C57C6C" w:rsidRPr="003651D9" w:rsidRDefault="00C57C6C" w:rsidP="00C57C6C">
      <w:pPr>
        <w:rPr>
          <w:rFonts w:eastAsia="Calibri"/>
        </w:rPr>
      </w:pPr>
      <w:r w:rsidRPr="003651D9">
        <w:rPr>
          <w:rFonts w:ascii="Courier New" w:eastAsia="Calibri" w:hAnsi="Courier New" w:cs="Courier New"/>
          <w:sz w:val="22"/>
        </w:rPr>
        <w:t>&lt;</w:t>
      </w:r>
      <w:proofErr w:type="gramStart"/>
      <w:r>
        <w:rPr>
          <w:rFonts w:ascii="Courier New" w:eastAsia="Calibri" w:hAnsi="Courier New" w:cs="Courier New"/>
          <w:sz w:val="22"/>
        </w:rPr>
        <w:t>e</w:t>
      </w:r>
      <w:proofErr w:type="gramEnd"/>
      <w:r>
        <w:rPr>
          <w:rFonts w:ascii="Courier New" w:eastAsia="Calibri" w:hAnsi="Courier New" w:cs="Courier New"/>
          <w:sz w:val="22"/>
        </w:rPr>
        <w:t xml:space="preserve">.g., </w:t>
      </w:r>
      <w:proofErr w:type="spellStart"/>
      <w:r w:rsidRPr="003651D9">
        <w:rPr>
          <w:rFonts w:ascii="Courier New" w:eastAsia="Calibri" w:hAnsi="Courier New" w:cs="Courier New"/>
          <w:sz w:val="22"/>
        </w:rPr>
        <w:t>assignedEntity</w:t>
      </w:r>
      <w:proofErr w:type="spellEnd"/>
      <w:r w:rsidRPr="003651D9">
        <w:rPr>
          <w:rFonts w:eastAsia="Calibri"/>
        </w:rPr>
        <w:t xml:space="preserve"> </w:t>
      </w:r>
      <w:proofErr w:type="spellStart"/>
      <w:r w:rsidRPr="003651D9">
        <w:rPr>
          <w:rFonts w:ascii="Courier New" w:eastAsia="Calibri" w:hAnsi="Courier New" w:cs="Courier New"/>
          <w:sz w:val="22"/>
        </w:rPr>
        <w:t>assignedPerson</w:t>
      </w:r>
      <w:proofErr w:type="spellEnd"/>
      <w:r w:rsidRPr="003651D9">
        <w:rPr>
          <w:rFonts w:ascii="Courier New" w:eastAsia="Calibri" w:hAnsi="Courier New" w:cs="Courier New"/>
          <w:sz w:val="22"/>
        </w:rPr>
        <w:t xml:space="preserve"> name</w:t>
      </w:r>
      <w:r w:rsidRPr="003651D9">
        <w:rPr>
          <w:rFonts w:eastAsia="Calibri"/>
        </w:rPr>
        <w:t xml:space="preserve"> SHALL be present with the responsible physician’s name.&gt;</w:t>
      </w:r>
    </w:p>
    <w:p w14:paraId="0E96B0C0" w14:textId="77777777" w:rsidR="00C57C6C" w:rsidRPr="003651D9" w:rsidRDefault="00C57C6C" w:rsidP="00C57C6C">
      <w:pPr>
        <w:pStyle w:val="Titolo5"/>
        <w:numPr>
          <w:ilvl w:val="0"/>
          <w:numId w:val="0"/>
        </w:numPr>
        <w:rPr>
          <w:noProof w:val="0"/>
        </w:rPr>
      </w:pPr>
      <w:bookmarkStart w:id="1096" w:name="_Toc291167521"/>
      <w:bookmarkStart w:id="1097" w:name="_Toc291231460"/>
      <w:bookmarkStart w:id="1098" w:name="_Toc296340390"/>
      <w:bookmarkStart w:id="1099" w:name="_Toc345074714"/>
      <w:r w:rsidRPr="003651D9">
        <w:rPr>
          <w:noProof w:val="0"/>
        </w:rPr>
        <w:lastRenderedPageBreak/>
        <w:t xml:space="preserve">6.3.2.H.2 </w:t>
      </w:r>
      <w:bookmarkEnd w:id="1096"/>
      <w:bookmarkEnd w:id="1097"/>
      <w:bookmarkEnd w:id="1098"/>
      <w:r w:rsidRPr="003651D9">
        <w:rPr>
          <w:noProof w:val="0"/>
        </w:rPr>
        <w:t>&lt;Description Name&gt; &lt;</w:t>
      </w:r>
      <w:r w:rsidRPr="003651D9">
        <w:rPr>
          <w:rFonts w:eastAsia="Calibri"/>
          <w:noProof w:val="0"/>
        </w:rPr>
        <w:t>Specification Document OR Vocabulary Constraint&gt;</w:t>
      </w:r>
      <w:bookmarkEnd w:id="1099"/>
    </w:p>
    <w:p w14:paraId="46075BF7" w14:textId="77777777" w:rsidR="00C57C6C" w:rsidRPr="003651D9" w:rsidRDefault="00C57C6C" w:rsidP="00C57C6C">
      <w:pPr>
        <w:pStyle w:val="Titolo5"/>
        <w:numPr>
          <w:ilvl w:val="0"/>
          <w:numId w:val="0"/>
        </w:numPr>
        <w:rPr>
          <w:noProof w:val="0"/>
        </w:rPr>
      </w:pPr>
      <w:bookmarkStart w:id="1100" w:name="_Toc345074715"/>
      <w:r w:rsidRPr="003651D9">
        <w:rPr>
          <w:noProof w:val="0"/>
        </w:rPr>
        <w:t>6.3.2.H.3 &lt;Description Name&gt; &lt;</w:t>
      </w:r>
      <w:r w:rsidRPr="003651D9">
        <w:rPr>
          <w:rFonts w:eastAsia="Calibri"/>
          <w:noProof w:val="0"/>
        </w:rPr>
        <w:t>Specification Document OR Vocabulary Constraint&gt;</w:t>
      </w:r>
      <w:bookmarkEnd w:id="1100"/>
    </w:p>
    <w:p w14:paraId="235FDEA3" w14:textId="77777777" w:rsidR="00C57C6C" w:rsidRPr="003651D9" w:rsidRDefault="00C57C6C" w:rsidP="00C57C6C">
      <w:pPr>
        <w:pStyle w:val="AuthorInstructions"/>
      </w:pPr>
      <w:r w:rsidRPr="003651D9">
        <w:t>###End Tabular Format – Header</w:t>
      </w:r>
    </w:p>
    <w:p w14:paraId="2FECC6C4" w14:textId="77777777" w:rsidR="00C57C6C" w:rsidRPr="003651D9" w:rsidRDefault="00C57C6C" w:rsidP="00C57C6C">
      <w:pPr>
        <w:pStyle w:val="AuthorInstructions"/>
      </w:pPr>
    </w:p>
    <w:p w14:paraId="299225D8" w14:textId="77777777" w:rsidR="00C57C6C" w:rsidRPr="003651D9" w:rsidRDefault="00C57C6C" w:rsidP="00C57C6C">
      <w:pPr>
        <w:pStyle w:val="AuthorInstructions"/>
      </w:pPr>
      <w:r w:rsidRPr="003651D9">
        <w:t xml:space="preserve">###Begin Discrete Conformance Format – Header </w:t>
      </w:r>
    </w:p>
    <w:p w14:paraId="66C2A4BC" w14:textId="77777777" w:rsidR="00C57C6C" w:rsidRPr="003651D9" w:rsidRDefault="00C57C6C" w:rsidP="00C57C6C">
      <w:pPr>
        <w:pStyle w:val="Corpodeltesto"/>
        <w:rPr>
          <w:lang w:eastAsia="x-none"/>
        </w:rPr>
      </w:pPr>
    </w:p>
    <w:p w14:paraId="5436B542" w14:textId="77777777" w:rsidR="00C57C6C" w:rsidRPr="003651D9" w:rsidRDefault="00C57C6C" w:rsidP="00C57C6C">
      <w:r w:rsidRPr="003651D9">
        <w:t>The header for the &lt;</w:t>
      </w:r>
      <w:r w:rsidRPr="003651D9">
        <w:rPr>
          <w:i/>
        </w:rPr>
        <w:t>Document Name</w:t>
      </w:r>
      <w:r w:rsidRPr="003651D9">
        <w:t xml:space="preserve">&gt; document shall support the following header constraints as noted in this section. </w:t>
      </w:r>
      <w:proofErr w:type="gramStart"/>
      <w:r w:rsidRPr="003651D9">
        <w:t>Note that this content profile is realm agnostic.</w:t>
      </w:r>
      <w:proofErr w:type="gramEnd"/>
      <w:r w:rsidRPr="003651D9">
        <w:t xml:space="preserve"> These header constraints are based on the C-CDA header constraints but all references to US Realm specific types have been removed.</w:t>
      </w:r>
    </w:p>
    <w:p w14:paraId="51D49392"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describes the value or source of the information.&gt;</w:t>
      </w:r>
    </w:p>
    <w:p w14:paraId="632E25C6" w14:textId="77777777" w:rsidR="00C57C6C" w:rsidRPr="003651D9" w:rsidRDefault="00C57C6C" w:rsidP="00C57C6C">
      <w:r w:rsidRPr="003651D9">
        <w:t>&lt;</w:t>
      </w:r>
      <w:proofErr w:type="gramStart"/>
      <w:r w:rsidRPr="003651D9">
        <w:t>e</w:t>
      </w:r>
      <w:proofErr w:type="gramEnd"/>
      <w:r w:rsidRPr="003651D9">
        <w:t>.g.,</w:t>
      </w:r>
    </w:p>
    <w:p w14:paraId="7C6BFFAF"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Fonts w:ascii="Courier New" w:hAnsi="Courier New"/>
          <w:b/>
        </w:rPr>
        <w:t>typeId</w:t>
      </w:r>
      <w:proofErr w:type="spellEnd"/>
      <w:proofErr w:type="gramEnd"/>
      <w:r w:rsidRPr="003651D9">
        <w:t xml:space="preserve"> (CONF:5361). </w:t>
      </w:r>
    </w:p>
    <w:p w14:paraId="563CC5D9" w14:textId="77777777" w:rsidR="00C57C6C" w:rsidRPr="003651D9" w:rsidRDefault="00C57C6C" w:rsidP="00C57C6C">
      <w:pPr>
        <w:numPr>
          <w:ilvl w:val="1"/>
          <w:numId w:val="14"/>
        </w:numPr>
        <w:spacing w:before="0" w:after="40" w:line="260" w:lineRule="exact"/>
      </w:pPr>
      <w:r w:rsidRPr="003651D9">
        <w:t xml:space="preserve">This </w:t>
      </w:r>
      <w:proofErr w:type="spellStart"/>
      <w:r w:rsidRPr="003651D9">
        <w:t>typeId</w:t>
      </w:r>
      <w:proofErr w:type="spellEnd"/>
      <w:r w:rsidRPr="003651D9">
        <w:t xml:space="preserve"> </w:t>
      </w:r>
      <w:r w:rsidRPr="003651D9">
        <w:rPr>
          <w:b/>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rPr>
        <w:t>@</w:t>
      </w:r>
      <w:proofErr w:type="gramStart"/>
      <w:r w:rsidRPr="003651D9">
        <w:rPr>
          <w:rFonts w:ascii="Courier New" w:hAnsi="Courier New"/>
          <w:b/>
        </w:rPr>
        <w:t>root</w:t>
      </w:r>
      <w:proofErr w:type="gramEnd"/>
      <w:r w:rsidRPr="003651D9">
        <w:t>="</w:t>
      </w:r>
      <w:r w:rsidRPr="003651D9">
        <w:rPr>
          <w:rFonts w:ascii="Courier New" w:hAnsi="Courier New"/>
        </w:rPr>
        <w:t>2.16.840.1.113883.1.3</w:t>
      </w:r>
      <w:r w:rsidRPr="003651D9">
        <w:t xml:space="preserve">" (CONF:5250). </w:t>
      </w:r>
    </w:p>
    <w:p w14:paraId="747EF79C" w14:textId="77777777" w:rsidR="00C57C6C" w:rsidRPr="003651D9" w:rsidRDefault="00C57C6C" w:rsidP="00C57C6C">
      <w:pPr>
        <w:numPr>
          <w:ilvl w:val="1"/>
          <w:numId w:val="14"/>
        </w:numPr>
        <w:spacing w:before="0" w:after="40" w:line="260" w:lineRule="exact"/>
      </w:pPr>
      <w:r w:rsidRPr="003651D9">
        <w:t xml:space="preserve">This </w:t>
      </w:r>
      <w:proofErr w:type="spellStart"/>
      <w:r w:rsidRPr="003651D9">
        <w:t>typeId</w:t>
      </w:r>
      <w:proofErr w:type="spellEnd"/>
      <w:r w:rsidRPr="003651D9">
        <w:t xml:space="preserve"> </w:t>
      </w:r>
      <w:r w:rsidRPr="003651D9">
        <w:rPr>
          <w:b/>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rPr>
        <w:t>@</w:t>
      </w:r>
      <w:proofErr w:type="gramStart"/>
      <w:r w:rsidRPr="003651D9">
        <w:rPr>
          <w:rFonts w:ascii="Courier New" w:hAnsi="Courier New"/>
          <w:b/>
        </w:rPr>
        <w:t>extension</w:t>
      </w:r>
      <w:proofErr w:type="gramEnd"/>
      <w:r w:rsidRPr="003651D9">
        <w:t>="</w:t>
      </w:r>
      <w:r w:rsidRPr="003651D9">
        <w:rPr>
          <w:rFonts w:ascii="Courier New" w:hAnsi="Courier New"/>
        </w:rPr>
        <w:t>POCD_HD000040</w:t>
      </w:r>
      <w:r w:rsidRPr="003651D9">
        <w:t xml:space="preserve">" (CONF:5251). </w:t>
      </w:r>
    </w:p>
    <w:p w14:paraId="45EE1D73" w14:textId="77777777" w:rsidR="00C57C6C" w:rsidRPr="003651D9" w:rsidRDefault="00C57C6C" w:rsidP="00C57C6C">
      <w:pPr>
        <w:numPr>
          <w:ilvl w:val="0"/>
          <w:numId w:val="14"/>
        </w:numPr>
        <w:spacing w:before="0" w:after="4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Fonts w:ascii="Courier New" w:hAnsi="Courier New"/>
          <w:b/>
          <w:bCs/>
        </w:rPr>
        <w:t>templateId</w:t>
      </w:r>
      <w:proofErr w:type="spellEnd"/>
      <w:proofErr w:type="gramEnd"/>
      <w:r w:rsidRPr="003651D9">
        <w:t xml:space="preserve"> (CONF:5252) such that it </w:t>
      </w:r>
    </w:p>
    <w:p w14:paraId="5AEC8F54" w14:textId="77777777" w:rsidR="00C57C6C" w:rsidRPr="003651D9" w:rsidRDefault="00C57C6C" w:rsidP="00C57C6C">
      <w:pPr>
        <w:numPr>
          <w:ilvl w:val="1"/>
          <w:numId w:val="14"/>
        </w:numPr>
        <w:spacing w:before="0" w:after="120" w:line="260" w:lineRule="exact"/>
      </w:pPr>
      <w:r w:rsidRPr="003651D9">
        <w:rPr>
          <w:b/>
          <w:bCs/>
          <w:sz w:val="16"/>
          <w:szCs w:val="16"/>
        </w:rPr>
        <w:t>SHALL</w:t>
      </w:r>
      <w:r w:rsidRPr="003651D9">
        <w:t xml:space="preserve"> contain exactly one [1</w:t>
      </w:r>
      <w:proofErr w:type="gramStart"/>
      <w:r w:rsidRPr="003651D9">
        <w:t>..</w:t>
      </w:r>
      <w:proofErr w:type="gramEnd"/>
      <w:r w:rsidRPr="003651D9">
        <w:t xml:space="preserve">1] </w:t>
      </w:r>
      <w:r w:rsidRPr="003651D9">
        <w:rPr>
          <w:rFonts w:ascii="Courier New" w:hAnsi="Courier New"/>
          <w:b/>
          <w:bCs/>
        </w:rPr>
        <w:t>@</w:t>
      </w:r>
      <w:proofErr w:type="gramStart"/>
      <w:r w:rsidRPr="003651D9">
        <w:rPr>
          <w:rFonts w:ascii="Courier New" w:hAnsi="Courier New"/>
          <w:b/>
          <w:bCs/>
        </w:rPr>
        <w:t>root</w:t>
      </w:r>
      <w:proofErr w:type="gramEnd"/>
      <w:r w:rsidRPr="003651D9">
        <w:t xml:space="preserve">="1.3.6.1.4.1.19376.1.4.1.1.2" for the </w:t>
      </w:r>
      <w:proofErr w:type="spellStart"/>
      <w:r w:rsidRPr="003651D9">
        <w:t>Cath</w:t>
      </w:r>
      <w:proofErr w:type="spellEnd"/>
      <w:r w:rsidRPr="003651D9">
        <w:t xml:space="preserve"> Report Content document template (CONF:CRC-xxx). </w:t>
      </w:r>
    </w:p>
    <w:p w14:paraId="40437F74"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rPr>
        <w:t>id</w:t>
      </w:r>
      <w:proofErr w:type="gramEnd"/>
      <w:r w:rsidRPr="003651D9">
        <w:t xml:space="preserve"> (CONF:5363). </w:t>
      </w:r>
    </w:p>
    <w:p w14:paraId="787D5B3B" w14:textId="77777777" w:rsidR="00C57C6C" w:rsidRPr="003651D9" w:rsidRDefault="00C57C6C" w:rsidP="00C57C6C">
      <w:pPr>
        <w:numPr>
          <w:ilvl w:val="1"/>
          <w:numId w:val="14"/>
        </w:numPr>
        <w:spacing w:before="0" w:after="40" w:line="260" w:lineRule="exact"/>
      </w:pPr>
      <w:r w:rsidRPr="003651D9">
        <w:t>This id SHALL be a globally unique identifier for the document (CONF</w:t>
      </w:r>
      <w:proofErr w:type="gramStart"/>
      <w:r w:rsidRPr="003651D9">
        <w:t>:9991</w:t>
      </w:r>
      <w:proofErr w:type="gramEnd"/>
      <w:r w:rsidRPr="003651D9">
        <w:t>).</w:t>
      </w:r>
    </w:p>
    <w:p w14:paraId="7C21DB52"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or two [1</w:t>
      </w:r>
      <w:proofErr w:type="gramStart"/>
      <w:r w:rsidRPr="003651D9">
        <w:t>..</w:t>
      </w:r>
      <w:proofErr w:type="gramEnd"/>
      <w:r w:rsidRPr="003651D9">
        <w:t xml:space="preserve">2] </w:t>
      </w:r>
      <w:proofErr w:type="gramStart"/>
      <w:r w:rsidRPr="003651D9">
        <w:rPr>
          <w:rFonts w:ascii="Courier New" w:hAnsi="Courier New"/>
          <w:b/>
        </w:rPr>
        <w:t>code</w:t>
      </w:r>
      <w:proofErr w:type="gramEnd"/>
      <w:r w:rsidRPr="003651D9">
        <w:t xml:space="preserve"> (CONF:5253-CRC). </w:t>
      </w:r>
    </w:p>
    <w:p w14:paraId="39E7C06A" w14:textId="77777777" w:rsidR="00C57C6C" w:rsidRPr="003651D9" w:rsidRDefault="00C57C6C" w:rsidP="00C57C6C">
      <w:pPr>
        <w:numPr>
          <w:ilvl w:val="1"/>
          <w:numId w:val="14"/>
        </w:numPr>
        <w:spacing w:before="0" w:after="40" w:line="260" w:lineRule="exact"/>
      </w:pPr>
      <w:r w:rsidRPr="003651D9">
        <w:rPr>
          <w:b/>
          <w:bCs/>
          <w:sz w:val="16"/>
          <w:szCs w:val="16"/>
        </w:rPr>
        <w:t>SHALL</w:t>
      </w:r>
      <w:r w:rsidRPr="003651D9">
        <w:t xml:space="preserve"> be selected from </w:t>
      </w:r>
      <w:proofErr w:type="spellStart"/>
      <w:r w:rsidRPr="003651D9">
        <w:t>ValueSet</w:t>
      </w:r>
      <w:proofErr w:type="spellEnd"/>
      <w:r w:rsidRPr="003651D9">
        <w:t xml:space="preserve"> </w:t>
      </w:r>
      <w:proofErr w:type="spellStart"/>
      <w:r w:rsidRPr="003651D9">
        <w:rPr>
          <w:rStyle w:val="XMLname"/>
        </w:rPr>
        <w:t>ProcedureNoteDocumentTypeCodes</w:t>
      </w:r>
      <w:proofErr w:type="spellEnd"/>
      <w:r w:rsidRPr="003651D9">
        <w:rPr>
          <w:rStyle w:val="XMLname"/>
        </w:rPr>
        <w:t xml:space="preserve"> 2.16.840.1.113883.11.20.6.1</w:t>
      </w:r>
      <w:r w:rsidRPr="003651D9">
        <w:t xml:space="preserve"> </w:t>
      </w:r>
      <w:r w:rsidRPr="003651D9">
        <w:rPr>
          <w:rStyle w:val="keyword"/>
        </w:rPr>
        <w:t>DYNAMIC</w:t>
      </w:r>
      <w:r>
        <w:t xml:space="preserve"> </w:t>
      </w:r>
      <w:r w:rsidRPr="003651D9">
        <w:t>(CONF</w:t>
      </w:r>
      <w:proofErr w:type="gramStart"/>
      <w:r w:rsidRPr="003651D9">
        <w:t>:8497</w:t>
      </w:r>
      <w:proofErr w:type="gramEnd"/>
      <w:r w:rsidRPr="003651D9">
        <w:t>). Either or both of the following codes should be included:</w:t>
      </w:r>
    </w:p>
    <w:p w14:paraId="0ACD8471" w14:textId="77777777" w:rsidR="00C57C6C" w:rsidRPr="003651D9" w:rsidRDefault="00C57C6C" w:rsidP="00C57C6C"/>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61"/>
        <w:gridCol w:w="2074"/>
        <w:gridCol w:w="1418"/>
        <w:gridCol w:w="3987"/>
      </w:tblGrid>
      <w:tr w:rsidR="00C57C6C" w:rsidRPr="003651D9" w14:paraId="22E3073D" w14:textId="77777777" w:rsidTr="00036042">
        <w:trPr>
          <w:cantSplit/>
          <w:trHeight w:val="611"/>
        </w:trPr>
        <w:tc>
          <w:tcPr>
            <w:tcW w:w="8640" w:type="dxa"/>
            <w:gridSpan w:val="4"/>
            <w:tcBorders>
              <w:bottom w:val="single" w:sz="4" w:space="0" w:color="auto"/>
            </w:tcBorders>
            <w:shd w:val="clear" w:color="auto" w:fill="auto"/>
          </w:tcPr>
          <w:p w14:paraId="095EA60A" w14:textId="77777777" w:rsidR="00C57C6C" w:rsidRPr="003651D9" w:rsidRDefault="00C57C6C" w:rsidP="00036042">
            <w:pPr>
              <w:pStyle w:val="TableText"/>
              <w:ind w:left="72"/>
              <w:rPr>
                <w:noProof w:val="0"/>
                <w:lang w:val="en-US"/>
              </w:rPr>
            </w:pPr>
            <w:r w:rsidRPr="003651D9">
              <w:rPr>
                <w:noProof w:val="0"/>
                <w:lang w:val="en-US"/>
              </w:rPr>
              <w:t xml:space="preserve">Value Set: </w:t>
            </w:r>
            <w:proofErr w:type="spellStart"/>
            <w:r w:rsidRPr="003651D9">
              <w:rPr>
                <w:noProof w:val="0"/>
                <w:lang w:val="en-US"/>
              </w:rPr>
              <w:t>ProcedureNoteDocumentTypeCodes</w:t>
            </w:r>
            <w:proofErr w:type="spellEnd"/>
            <w:r w:rsidRPr="003651D9">
              <w:rPr>
                <w:noProof w:val="0"/>
                <w:lang w:val="en-US"/>
              </w:rPr>
              <w:t xml:space="preserve"> 2.16.840.1.113883.11.20.6.1 </w:t>
            </w:r>
            <w:r w:rsidRPr="003651D9">
              <w:rPr>
                <w:rFonts w:cs="Courier New"/>
                <w:noProof w:val="0"/>
                <w:lang w:val="en-US"/>
              </w:rPr>
              <w:t>DYNAMIC</w:t>
            </w:r>
          </w:p>
          <w:p w14:paraId="0F148FF3" w14:textId="77777777" w:rsidR="00C57C6C" w:rsidRPr="003651D9" w:rsidRDefault="00C57C6C" w:rsidP="00036042">
            <w:pPr>
              <w:pStyle w:val="TableText"/>
              <w:ind w:left="72"/>
              <w:rPr>
                <w:noProof w:val="0"/>
                <w:lang w:val="en-US"/>
              </w:rPr>
            </w:pPr>
            <w:r w:rsidRPr="003651D9">
              <w:rPr>
                <w:noProof w:val="0"/>
                <w:lang w:val="en-US"/>
              </w:rPr>
              <w:t>Code System: LOINC 2.16.840.1.113883.6.1</w:t>
            </w:r>
          </w:p>
        </w:tc>
      </w:tr>
      <w:tr w:rsidR="00C57C6C" w:rsidRPr="003651D9" w14:paraId="3FE2B637" w14:textId="77777777" w:rsidTr="00036042">
        <w:trPr>
          <w:cantSplit/>
          <w:trHeight w:val="611"/>
        </w:trPr>
        <w:tc>
          <w:tcPr>
            <w:tcW w:w="1161" w:type="dxa"/>
            <w:shd w:val="clear" w:color="auto" w:fill="E6E6E6"/>
          </w:tcPr>
          <w:p w14:paraId="7A997E35" w14:textId="77777777" w:rsidR="00C57C6C" w:rsidRPr="003651D9" w:rsidRDefault="00C57C6C" w:rsidP="00036042">
            <w:pPr>
              <w:pStyle w:val="TableEntryHeader"/>
            </w:pPr>
            <w:r w:rsidRPr="003651D9">
              <w:t>LOINC Code</w:t>
            </w:r>
          </w:p>
        </w:tc>
        <w:tc>
          <w:tcPr>
            <w:tcW w:w="2074" w:type="dxa"/>
            <w:shd w:val="clear" w:color="auto" w:fill="E6E6E6"/>
          </w:tcPr>
          <w:p w14:paraId="6D8BA94B" w14:textId="77777777" w:rsidR="00C57C6C" w:rsidRPr="003651D9" w:rsidRDefault="00C57C6C" w:rsidP="00036042">
            <w:pPr>
              <w:pStyle w:val="TableEntryHeader"/>
            </w:pPr>
            <w:r w:rsidRPr="003651D9">
              <w:t>Type of Service ‘Component’</w:t>
            </w:r>
          </w:p>
        </w:tc>
        <w:tc>
          <w:tcPr>
            <w:tcW w:w="1418" w:type="dxa"/>
            <w:shd w:val="clear" w:color="auto" w:fill="E6E6E6"/>
          </w:tcPr>
          <w:p w14:paraId="21EA8DC5" w14:textId="77777777" w:rsidR="00C57C6C" w:rsidRPr="003651D9" w:rsidRDefault="00C57C6C" w:rsidP="00036042">
            <w:pPr>
              <w:pStyle w:val="TableEntryHeader"/>
            </w:pPr>
            <w:r w:rsidRPr="003651D9">
              <w:t>Setting ‘System’</w:t>
            </w:r>
          </w:p>
        </w:tc>
        <w:tc>
          <w:tcPr>
            <w:tcW w:w="3987" w:type="dxa"/>
            <w:shd w:val="clear" w:color="auto" w:fill="E6E6E6"/>
          </w:tcPr>
          <w:p w14:paraId="3E4D8B38" w14:textId="77777777" w:rsidR="00C57C6C" w:rsidRPr="003651D9" w:rsidRDefault="00C57C6C" w:rsidP="00036042">
            <w:pPr>
              <w:pStyle w:val="TableEntryHeader"/>
            </w:pPr>
            <w:r w:rsidRPr="003651D9">
              <w:t>Specialty/Training/Professional Level ‘</w:t>
            </w:r>
            <w:proofErr w:type="spellStart"/>
            <w:r w:rsidRPr="003651D9">
              <w:t>Method_Type</w:t>
            </w:r>
            <w:proofErr w:type="spellEnd"/>
            <w:r w:rsidRPr="003651D9">
              <w:t>’</w:t>
            </w:r>
          </w:p>
        </w:tc>
      </w:tr>
      <w:tr w:rsidR="00C57C6C" w:rsidRPr="003651D9" w:rsidDel="004763E0" w14:paraId="3CFF4F38" w14:textId="77777777" w:rsidTr="00036042">
        <w:trPr>
          <w:cantSplit/>
        </w:trPr>
        <w:tc>
          <w:tcPr>
            <w:tcW w:w="1161" w:type="dxa"/>
            <w:vAlign w:val="bottom"/>
          </w:tcPr>
          <w:p w14:paraId="777531C5" w14:textId="77777777" w:rsidR="00C57C6C" w:rsidRPr="003651D9" w:rsidDel="004763E0" w:rsidRDefault="00C57C6C" w:rsidP="00036042">
            <w:pPr>
              <w:pStyle w:val="TableEntry"/>
            </w:pPr>
            <w:r w:rsidRPr="003651D9">
              <w:t>18745-0</w:t>
            </w:r>
          </w:p>
        </w:tc>
        <w:tc>
          <w:tcPr>
            <w:tcW w:w="2074" w:type="dxa"/>
            <w:vAlign w:val="bottom"/>
          </w:tcPr>
          <w:p w14:paraId="660351F1" w14:textId="77777777" w:rsidR="00C57C6C" w:rsidRPr="003651D9" w:rsidDel="004763E0" w:rsidRDefault="00C57C6C" w:rsidP="00036042">
            <w:pPr>
              <w:pStyle w:val="TableEntry"/>
            </w:pPr>
            <w:r w:rsidRPr="003651D9">
              <w:t>Study report</w:t>
            </w:r>
          </w:p>
        </w:tc>
        <w:tc>
          <w:tcPr>
            <w:tcW w:w="1418" w:type="dxa"/>
            <w:vAlign w:val="bottom"/>
          </w:tcPr>
          <w:p w14:paraId="286B82AA" w14:textId="77777777" w:rsidR="00C57C6C" w:rsidRPr="003651D9" w:rsidDel="004763E0" w:rsidRDefault="00C57C6C" w:rsidP="00036042">
            <w:pPr>
              <w:pStyle w:val="TableEntry"/>
            </w:pPr>
            <w:r w:rsidRPr="003651D9">
              <w:t>Heart</w:t>
            </w:r>
          </w:p>
        </w:tc>
        <w:tc>
          <w:tcPr>
            <w:tcW w:w="3987" w:type="dxa"/>
            <w:vAlign w:val="bottom"/>
          </w:tcPr>
          <w:p w14:paraId="3F806DC1" w14:textId="77777777" w:rsidR="00C57C6C" w:rsidRPr="003651D9" w:rsidDel="004763E0" w:rsidRDefault="00C57C6C" w:rsidP="00036042">
            <w:pPr>
              <w:pStyle w:val="TableEntry"/>
            </w:pPr>
            <w:r w:rsidRPr="003651D9">
              <w:t>Cardiac catheterization</w:t>
            </w:r>
          </w:p>
        </w:tc>
      </w:tr>
      <w:tr w:rsidR="00C57C6C" w:rsidRPr="003651D9" w:rsidDel="004763E0" w14:paraId="79772A8A" w14:textId="77777777" w:rsidTr="00036042">
        <w:trPr>
          <w:cantSplit/>
        </w:trPr>
        <w:tc>
          <w:tcPr>
            <w:tcW w:w="1161" w:type="dxa"/>
            <w:vAlign w:val="bottom"/>
          </w:tcPr>
          <w:p w14:paraId="298EE379" w14:textId="77777777" w:rsidR="00C57C6C" w:rsidRPr="003651D9" w:rsidDel="004763E0" w:rsidRDefault="00C57C6C" w:rsidP="00036042">
            <w:pPr>
              <w:pStyle w:val="TableEntry"/>
            </w:pPr>
            <w:r w:rsidRPr="003651D9">
              <w:lastRenderedPageBreak/>
              <w:t>34896-1</w:t>
            </w:r>
          </w:p>
        </w:tc>
        <w:tc>
          <w:tcPr>
            <w:tcW w:w="2074" w:type="dxa"/>
            <w:vAlign w:val="bottom"/>
          </w:tcPr>
          <w:p w14:paraId="69B96169" w14:textId="77777777" w:rsidR="00C57C6C" w:rsidRPr="003651D9" w:rsidDel="004763E0" w:rsidRDefault="00C57C6C" w:rsidP="00036042">
            <w:pPr>
              <w:pStyle w:val="TableEntry"/>
            </w:pPr>
            <w:r w:rsidRPr="003651D9">
              <w:t>Interventional procedure note</w:t>
            </w:r>
          </w:p>
        </w:tc>
        <w:tc>
          <w:tcPr>
            <w:tcW w:w="1418" w:type="dxa"/>
            <w:vAlign w:val="bottom"/>
          </w:tcPr>
          <w:p w14:paraId="07DAEBCA" w14:textId="77777777" w:rsidR="00C57C6C" w:rsidRPr="003651D9" w:rsidDel="004763E0" w:rsidRDefault="00C57C6C" w:rsidP="00036042">
            <w:pPr>
              <w:pStyle w:val="TableEntry"/>
            </w:pPr>
            <w:r w:rsidRPr="003651D9">
              <w:t>{Setting}</w:t>
            </w:r>
          </w:p>
        </w:tc>
        <w:tc>
          <w:tcPr>
            <w:tcW w:w="3987" w:type="dxa"/>
            <w:vAlign w:val="bottom"/>
          </w:tcPr>
          <w:p w14:paraId="74945469" w14:textId="77777777" w:rsidR="00C57C6C" w:rsidRPr="003651D9" w:rsidDel="004763E0" w:rsidRDefault="00C57C6C" w:rsidP="00036042">
            <w:pPr>
              <w:pStyle w:val="TableEntry"/>
            </w:pPr>
            <w:r w:rsidRPr="003651D9">
              <w:t>Cardiology</w:t>
            </w:r>
          </w:p>
        </w:tc>
      </w:tr>
    </w:tbl>
    <w:p w14:paraId="6BA7EDA3" w14:textId="77777777" w:rsidR="00C57C6C" w:rsidRPr="003651D9" w:rsidRDefault="00C57C6C" w:rsidP="00C57C6C"/>
    <w:p w14:paraId="245469A6" w14:textId="77777777" w:rsidR="00C57C6C" w:rsidRPr="003651D9" w:rsidRDefault="00C57C6C" w:rsidP="00C57C6C">
      <w:pPr>
        <w:numPr>
          <w:ilvl w:val="0"/>
          <w:numId w:val="14"/>
        </w:numPr>
        <w:spacing w:before="0" w:after="40" w:line="260" w:lineRule="exact"/>
      </w:pPr>
      <w:r w:rsidRPr="003651D9">
        <w:rPr>
          <w:b/>
          <w:sz w:val="16"/>
          <w:szCs w:val="16"/>
        </w:rPr>
        <w:t>SHALL</w:t>
      </w:r>
      <w:r w:rsidRPr="003651D9">
        <w:t xml:space="preserve"> contain exactly one [1</w:t>
      </w:r>
      <w:proofErr w:type="gramStart"/>
      <w:r w:rsidRPr="003651D9">
        <w:t>..</w:t>
      </w:r>
      <w:proofErr w:type="gramEnd"/>
      <w:r w:rsidRPr="003651D9">
        <w:t xml:space="preserve">1] </w:t>
      </w:r>
      <w:proofErr w:type="gramStart"/>
      <w:r w:rsidRPr="003651D9">
        <w:rPr>
          <w:rFonts w:ascii="Courier New" w:hAnsi="Courier New"/>
          <w:b/>
        </w:rPr>
        <w:t>title</w:t>
      </w:r>
      <w:proofErr w:type="gramEnd"/>
      <w:r w:rsidRPr="003651D9">
        <w:t xml:space="preserve"> (CONF:5254). </w:t>
      </w:r>
    </w:p>
    <w:p w14:paraId="5565BA47" w14:textId="77777777" w:rsidR="00C57C6C" w:rsidRPr="003651D9" w:rsidRDefault="00C57C6C" w:rsidP="00C57C6C">
      <w:pPr>
        <w:numPr>
          <w:ilvl w:val="1"/>
          <w:numId w:val="14"/>
        </w:numPr>
        <w:spacing w:before="0" w:after="40" w:line="260" w:lineRule="exact"/>
      </w:pPr>
      <w:r w:rsidRPr="003651D9">
        <w:t xml:space="preserve">Can either be a locally defined name or the display name corresponding to </w:t>
      </w:r>
      <w:proofErr w:type="spellStart"/>
      <w:r w:rsidRPr="003651D9">
        <w:t>clinicalDocument</w:t>
      </w:r>
      <w:proofErr w:type="spellEnd"/>
      <w:r w:rsidRPr="003651D9">
        <w:t>/code (CONF</w:t>
      </w:r>
      <w:proofErr w:type="gramStart"/>
      <w:r w:rsidRPr="003651D9">
        <w:t>:5255</w:t>
      </w:r>
      <w:proofErr w:type="gramEnd"/>
      <w:r w:rsidRPr="003651D9">
        <w:t>).&gt;</w:t>
      </w:r>
    </w:p>
    <w:p w14:paraId="3AA81FBE" w14:textId="77777777" w:rsidR="00C57C6C" w:rsidRPr="003651D9" w:rsidRDefault="00C57C6C" w:rsidP="00C57C6C">
      <w:pPr>
        <w:pStyle w:val="Corpodeltesto"/>
        <w:rPr>
          <w:lang w:eastAsia="x-none"/>
        </w:rPr>
      </w:pPr>
    </w:p>
    <w:p w14:paraId="5ED68FB7" w14:textId="77777777" w:rsidR="00C57C6C" w:rsidRPr="003651D9" w:rsidRDefault="00C57C6C" w:rsidP="00C57C6C">
      <w:pPr>
        <w:pStyle w:val="AuthorInstructions"/>
      </w:pPr>
      <w:r w:rsidRPr="003651D9">
        <w:t xml:space="preserve">###End Discrete Conformance Format – Header </w:t>
      </w:r>
    </w:p>
    <w:p w14:paraId="68545B8F" w14:textId="77777777" w:rsidR="00C57C6C" w:rsidRPr="003651D9" w:rsidRDefault="00C57C6C" w:rsidP="00C57C6C">
      <w:pPr>
        <w:pStyle w:val="Titolo2"/>
        <w:numPr>
          <w:ilvl w:val="0"/>
          <w:numId w:val="0"/>
        </w:numPr>
        <w:rPr>
          <w:noProof w:val="0"/>
        </w:rPr>
      </w:pPr>
      <w:bookmarkStart w:id="1101" w:name="_Toc345074716"/>
      <w:r w:rsidRPr="003651D9">
        <w:rPr>
          <w:noProof w:val="0"/>
        </w:rPr>
        <w:t>6.3.3</w:t>
      </w:r>
      <w:r>
        <w:rPr>
          <w:noProof w:val="0"/>
        </w:rPr>
        <w:t xml:space="preserve"> </w:t>
      </w:r>
      <w:r w:rsidRPr="003651D9">
        <w:rPr>
          <w:noProof w:val="0"/>
        </w:rPr>
        <w:t>CDA Section Content Modules</w:t>
      </w:r>
      <w:bookmarkEnd w:id="1101"/>
    </w:p>
    <w:p w14:paraId="0749755D" w14:textId="77777777" w:rsidR="00C57C6C" w:rsidRPr="003651D9" w:rsidRDefault="00C57C6C" w:rsidP="00C57C6C">
      <w:pPr>
        <w:pStyle w:val="EditorInstructions"/>
      </w:pPr>
      <w:r w:rsidRPr="003651D9">
        <w:t>Add to section 6.3.3.10 Section Content Modules</w:t>
      </w:r>
    </w:p>
    <w:p w14:paraId="2828204B" w14:textId="77777777" w:rsidR="00C57C6C" w:rsidRPr="003651D9" w:rsidRDefault="00C57C6C" w:rsidP="00C57C6C">
      <w:pPr>
        <w:pStyle w:val="Corpodeltesto"/>
        <w:rPr>
          <w:lang w:eastAsia="x-none"/>
        </w:rPr>
      </w:pPr>
    </w:p>
    <w:p w14:paraId="266B96DE" w14:textId="77777777" w:rsidR="00C57C6C" w:rsidRPr="003651D9" w:rsidRDefault="00C57C6C" w:rsidP="00C57C6C">
      <w:pPr>
        <w:pStyle w:val="AuthorInstructions"/>
      </w:pPr>
      <w:r w:rsidRPr="003651D9">
        <w:t>&lt;Replicate this section/table for as many new Sections as</w:t>
      </w:r>
      <w:r>
        <w:t xml:space="preserve"> </w:t>
      </w:r>
      <w:r w:rsidRPr="003651D9">
        <w:t>are added in this supplement</w:t>
      </w:r>
      <w:proofErr w:type="gramStart"/>
      <w:r w:rsidRPr="003651D9">
        <w:t>.&gt;</w:t>
      </w:r>
      <w:proofErr w:type="gramEnd"/>
    </w:p>
    <w:p w14:paraId="08879047" w14:textId="77777777" w:rsidR="00C57C6C" w:rsidRPr="003651D9" w:rsidRDefault="00C57C6C" w:rsidP="00C57C6C">
      <w:pPr>
        <w:pStyle w:val="AuthorInstructions"/>
      </w:pPr>
      <w:r w:rsidRPr="003651D9">
        <w:t>&lt;Authors’ notes:</w:t>
      </w:r>
      <w:r>
        <w:t xml:space="preserve"> </w:t>
      </w:r>
      <w:r w:rsidRPr="003651D9">
        <w:t>Section naming instructions:</w:t>
      </w:r>
      <w:r>
        <w:t xml:space="preserve"> </w:t>
      </w:r>
      <w:r w:rsidRPr="003651D9">
        <w:t>If a Section is a specialization of an existing Section, begin the name with the original section name. For example, if Cardiology is creating a specialization of the “Medical History Section”, the new section should be named “Medical History Section – Cardiac” and not “Cardiac Medical History Section”</w:t>
      </w:r>
      <w:proofErr w:type="gramStart"/>
      <w:r w:rsidRPr="003651D9">
        <w:t>.&gt;</w:t>
      </w:r>
      <w:proofErr w:type="gramEnd"/>
    </w:p>
    <w:p w14:paraId="53B6AE29" w14:textId="77777777" w:rsidR="00C57C6C" w:rsidRPr="003651D9" w:rsidRDefault="00C57C6C" w:rsidP="00C57C6C">
      <w:pPr>
        <w:pStyle w:val="AuthorInstructions"/>
      </w:pPr>
    </w:p>
    <w:p w14:paraId="224447D8" w14:textId="77777777" w:rsidR="00C57C6C" w:rsidRPr="003651D9" w:rsidRDefault="00C57C6C" w:rsidP="00C57C6C">
      <w:pPr>
        <w:pStyle w:val="AuthorInstructions"/>
      </w:pPr>
      <w:r w:rsidRPr="003651D9">
        <w:t>###Begin Tabular Format - Section</w:t>
      </w:r>
    </w:p>
    <w:p w14:paraId="3084E0FE" w14:textId="77777777" w:rsidR="00C57C6C" w:rsidRPr="003651D9" w:rsidRDefault="00C57C6C" w:rsidP="00C57C6C">
      <w:pPr>
        <w:pStyle w:val="AuthorInstructions"/>
      </w:pPr>
      <w:r w:rsidRPr="003651D9">
        <w:t>&lt;Delete examples in rows of table below prior to Public Comment</w:t>
      </w:r>
      <w:proofErr w:type="gramStart"/>
      <w:r w:rsidRPr="003651D9">
        <w:t>.&gt;</w:t>
      </w:r>
      <w:proofErr w:type="gramEnd"/>
    </w:p>
    <w:p w14:paraId="74B83A99" w14:textId="77777777" w:rsidR="00C57C6C" w:rsidRPr="003651D9" w:rsidRDefault="00C57C6C" w:rsidP="00C57C6C">
      <w:pPr>
        <w:pStyle w:val="Titolo4"/>
        <w:numPr>
          <w:ilvl w:val="0"/>
          <w:numId w:val="0"/>
        </w:numPr>
        <w:ind w:left="864" w:hanging="864"/>
        <w:rPr>
          <w:noProof w:val="0"/>
        </w:rPr>
      </w:pPr>
      <w:bookmarkStart w:id="1102" w:name="_Toc345074717"/>
      <w:r w:rsidRPr="003651D9">
        <w:rPr>
          <w:noProof w:val="0"/>
        </w:rPr>
        <w:t>6.3.3.10.S</w:t>
      </w:r>
      <w:r>
        <w:rPr>
          <w:noProof w:val="0"/>
        </w:rPr>
        <w:t xml:space="preserve"> </w:t>
      </w:r>
      <w:r w:rsidRPr="003651D9">
        <w:rPr>
          <w:noProof w:val="0"/>
        </w:rPr>
        <w:t>&lt;Section Module Name&gt; - Section Content Module</w:t>
      </w:r>
      <w:bookmarkEnd w:id="1102"/>
      <w:r w:rsidRPr="003651D9">
        <w:rPr>
          <w:noProof w:val="0"/>
        </w:rPr>
        <w:t xml:space="preserve"> </w:t>
      </w:r>
      <w:bookmarkStart w:id="1103" w:name="_Toc291167503"/>
      <w:bookmarkStart w:id="1104" w:name="_Toc291231442"/>
      <w:bookmarkStart w:id="1105" w:name="_Toc296340356"/>
    </w:p>
    <w:p w14:paraId="5AAD06FA" w14:textId="77777777" w:rsidR="00C57C6C" w:rsidRPr="003651D9" w:rsidRDefault="00C57C6C" w:rsidP="00C57C6C">
      <w:pPr>
        <w:pStyle w:val="TableTitle"/>
      </w:pPr>
      <w:r w:rsidRPr="003651D9">
        <w:t>Table 6.3.3.10.S-1 &lt;Section Module Name&gt; Section</w:t>
      </w:r>
      <w:bookmarkEnd w:id="1103"/>
      <w:bookmarkEnd w:id="1104"/>
      <w:bookmarkEnd w:id="1105"/>
    </w:p>
    <w:tbl>
      <w:tblPr>
        <w:tblW w:w="4966" w:type="pct"/>
        <w:tblBorders>
          <w:top w:val="doub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000" w:firstRow="0" w:lastRow="0" w:firstColumn="0" w:lastColumn="0" w:noHBand="0" w:noVBand="0"/>
      </w:tblPr>
      <w:tblGrid>
        <w:gridCol w:w="917"/>
        <w:gridCol w:w="1168"/>
        <w:gridCol w:w="2080"/>
        <w:gridCol w:w="2428"/>
        <w:gridCol w:w="1442"/>
        <w:gridCol w:w="1291"/>
      </w:tblGrid>
      <w:tr w:rsidR="00C57C6C" w:rsidRPr="003651D9" w14:paraId="2CF2BFE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3AF1875A" w14:textId="77777777" w:rsidR="00C57C6C" w:rsidRPr="003651D9" w:rsidRDefault="00C57C6C" w:rsidP="00036042">
            <w:pPr>
              <w:pStyle w:val="TableEntryHeader"/>
            </w:pPr>
            <w:r w:rsidRPr="003651D9">
              <w:t>Template Name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5EE25C10" w14:textId="77777777" w:rsidR="00C57C6C" w:rsidRPr="003651D9" w:rsidRDefault="00C57C6C" w:rsidP="00036042">
            <w:pPr>
              <w:pStyle w:val="TableEntry"/>
            </w:pPr>
            <w:r w:rsidRPr="003651D9">
              <w:t>&lt;</w:t>
            </w:r>
            <w:proofErr w:type="gramStart"/>
            <w:r w:rsidRPr="003651D9">
              <w:t>exact</w:t>
            </w:r>
            <w:proofErr w:type="gramEnd"/>
            <w:r w:rsidRPr="003651D9">
              <w:t xml:space="preserve"> same Section Module name listed above&gt;</w:t>
            </w:r>
          </w:p>
        </w:tc>
      </w:tr>
      <w:tr w:rsidR="00C57C6C" w:rsidRPr="003651D9" w14:paraId="1626A4B0"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7B8146B" w14:textId="77777777" w:rsidR="00C57C6C" w:rsidRPr="003651D9" w:rsidRDefault="00C57C6C" w:rsidP="00036042">
            <w:pPr>
              <w:pStyle w:val="TableEntryHeader"/>
            </w:pPr>
            <w:r w:rsidRPr="003651D9">
              <w:t xml:space="preserve">Template ID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BF44C79"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33C653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6388A89C" w14:textId="77777777" w:rsidR="00C57C6C" w:rsidRPr="003651D9" w:rsidRDefault="00C57C6C" w:rsidP="00036042">
            <w:pPr>
              <w:pStyle w:val="TableEntryHeader"/>
            </w:pPr>
            <w:r w:rsidRPr="003651D9">
              <w:t xml:space="preserve">Parent Template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0CB95D1D"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 Reference]&gt;</w:t>
            </w:r>
          </w:p>
          <w:p w14:paraId="3E35DF5A" w14:textId="77777777" w:rsidR="00C57C6C" w:rsidRPr="003651D9" w:rsidRDefault="00C57C6C" w:rsidP="00036042">
            <w:pPr>
              <w:pStyle w:val="TableEntry"/>
            </w:pPr>
          </w:p>
        </w:tc>
      </w:tr>
      <w:tr w:rsidR="00C57C6C" w:rsidRPr="003651D9" w14:paraId="0F8F8412"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5A8E1824" w14:textId="77777777" w:rsidR="00C57C6C" w:rsidRPr="003651D9" w:rsidRDefault="00C57C6C" w:rsidP="00036042">
            <w:pPr>
              <w:pStyle w:val="TableEntryHeader"/>
            </w:pPr>
            <w:r w:rsidRPr="003651D9">
              <w:t xml:space="preserve">General Description </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1840F8A5" w14:textId="77777777" w:rsidR="00C57C6C" w:rsidRPr="003651D9" w:rsidRDefault="00C57C6C" w:rsidP="00036042">
            <w:pPr>
              <w:pStyle w:val="TableEntry"/>
            </w:pPr>
            <w:r w:rsidRPr="003651D9">
              <w:t>&lt;</w:t>
            </w:r>
            <w:proofErr w:type="gramStart"/>
            <w:r w:rsidRPr="003651D9">
              <w:t>brief</w:t>
            </w:r>
            <w:proofErr w:type="gramEnd"/>
            <w:r w:rsidRPr="003651D9">
              <w:t xml:space="preserve"> textual description, one paragraph&gt;</w:t>
            </w:r>
          </w:p>
        </w:tc>
      </w:tr>
      <w:tr w:rsidR="00C57C6C" w:rsidRPr="003651D9" w14:paraId="0409CB0B"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FCA6DE0" w14:textId="77777777" w:rsidR="00C57C6C" w:rsidRPr="003651D9" w:rsidRDefault="00C57C6C" w:rsidP="00036042">
            <w:pPr>
              <w:pStyle w:val="TableEntryHeader"/>
            </w:pPr>
            <w:r w:rsidRPr="003651D9">
              <w:t>Section Code</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3E5DADA" w14:textId="77777777" w:rsidR="00C57C6C" w:rsidRPr="003651D9" w:rsidRDefault="00C57C6C" w:rsidP="00036042">
            <w:pPr>
              <w:pStyle w:val="TableEntry"/>
            </w:pPr>
            <w:r w:rsidRPr="003651D9">
              <w:t>&lt;Code, Code Scheme, “Section Code Name”&gt;</w:t>
            </w:r>
          </w:p>
        </w:tc>
      </w:tr>
      <w:tr w:rsidR="00C57C6C" w:rsidRPr="003651D9" w14:paraId="3A5F7CEA"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06BF236A" w14:textId="77777777" w:rsidR="00C57C6C" w:rsidRPr="003651D9" w:rsidRDefault="00C57C6C" w:rsidP="00036042">
            <w:pPr>
              <w:pStyle w:val="TableEntryHeader"/>
            </w:pPr>
            <w:r w:rsidRPr="003651D9">
              <w:t>Author</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6DBE58BF"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 Role and entity must be specified if not inherited. &gt;</w:t>
            </w:r>
          </w:p>
        </w:tc>
      </w:tr>
      <w:tr w:rsidR="00C57C6C" w:rsidRPr="003651D9" w14:paraId="06150B69"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C47FBA4" w14:textId="77777777" w:rsidR="00C57C6C" w:rsidRPr="003651D9" w:rsidRDefault="00C57C6C" w:rsidP="00036042">
            <w:pPr>
              <w:pStyle w:val="TableEntryHeader"/>
            </w:pPr>
            <w:r w:rsidRPr="003651D9">
              <w:t>Informant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708DAC39"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w:t>
            </w:r>
            <w:proofErr w:type="gramStart"/>
            <w:r w:rsidRPr="003651D9">
              <w:t>.&gt;</w:t>
            </w:r>
            <w:proofErr w:type="gramEnd"/>
          </w:p>
        </w:tc>
      </w:tr>
      <w:tr w:rsidR="00C57C6C" w:rsidRPr="003651D9" w14:paraId="34309C5C" w14:textId="77777777" w:rsidTr="00036042">
        <w:tc>
          <w:tcPr>
            <w:tcW w:w="1118" w:type="pct"/>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706362A1" w14:textId="77777777" w:rsidR="00C57C6C" w:rsidRPr="003651D9" w:rsidRDefault="00C57C6C" w:rsidP="00036042">
            <w:pPr>
              <w:pStyle w:val="TableEntryHeader"/>
            </w:pPr>
            <w:r w:rsidRPr="003651D9">
              <w:t>Subject</w:t>
            </w:r>
          </w:p>
        </w:tc>
        <w:tc>
          <w:tcPr>
            <w:tcW w:w="3882" w:type="pct"/>
            <w:gridSpan w:val="4"/>
            <w:tcBorders>
              <w:top w:val="single" w:sz="4" w:space="0" w:color="auto"/>
              <w:left w:val="single" w:sz="4" w:space="0" w:color="auto"/>
              <w:bottom w:val="single" w:sz="4" w:space="0" w:color="auto"/>
              <w:right w:val="single" w:sz="4" w:space="0" w:color="auto"/>
            </w:tcBorders>
            <w:vAlign w:val="center"/>
          </w:tcPr>
          <w:p w14:paraId="2FCBB021" w14:textId="77777777" w:rsidR="00C57C6C" w:rsidRPr="003651D9" w:rsidRDefault="00C57C6C" w:rsidP="00036042">
            <w:pPr>
              <w:pStyle w:val="TableEntry"/>
            </w:pPr>
            <w:r w:rsidRPr="003651D9">
              <w:t xml:space="preserve">&lt;If inherited from encompassing content module use “current </w:t>
            </w:r>
            <w:proofErr w:type="spellStart"/>
            <w:r w:rsidRPr="003651D9">
              <w:t>recordTarget</w:t>
            </w:r>
            <w:proofErr w:type="spellEnd"/>
            <w:r w:rsidRPr="003651D9">
              <w:t>”, unless otherwise specified</w:t>
            </w:r>
            <w:proofErr w:type="gramStart"/>
            <w:r w:rsidRPr="003651D9">
              <w:t>.&gt;</w:t>
            </w:r>
            <w:proofErr w:type="gramEnd"/>
          </w:p>
        </w:tc>
      </w:tr>
      <w:tr w:rsidR="00C57C6C" w:rsidRPr="003651D9" w14:paraId="5F76C1AA" w14:textId="77777777" w:rsidTr="00036042">
        <w:tc>
          <w:tcPr>
            <w:tcW w:w="492" w:type="pct"/>
            <w:tcBorders>
              <w:top w:val="single" w:sz="4" w:space="0" w:color="auto"/>
            </w:tcBorders>
            <w:shd w:val="clear" w:color="auto" w:fill="E6E6E6"/>
            <w:vAlign w:val="center"/>
          </w:tcPr>
          <w:p w14:paraId="47EB3C01" w14:textId="77777777" w:rsidR="00C57C6C" w:rsidRPr="003651D9" w:rsidRDefault="00C57C6C" w:rsidP="00036042">
            <w:pPr>
              <w:pStyle w:val="TableEntryHeader"/>
            </w:pPr>
            <w:r w:rsidRPr="003651D9">
              <w:t xml:space="preserve">Opt and Card </w:t>
            </w:r>
          </w:p>
        </w:tc>
        <w:tc>
          <w:tcPr>
            <w:tcW w:w="626" w:type="pct"/>
            <w:tcBorders>
              <w:top w:val="single" w:sz="4" w:space="0" w:color="auto"/>
            </w:tcBorders>
            <w:shd w:val="clear" w:color="auto" w:fill="E6E6E6"/>
            <w:vAlign w:val="center"/>
          </w:tcPr>
          <w:p w14:paraId="2669D040" w14:textId="77777777" w:rsidR="00C57C6C" w:rsidRPr="003651D9" w:rsidRDefault="00C57C6C" w:rsidP="00036042">
            <w:pPr>
              <w:pStyle w:val="TableEntryHeader"/>
            </w:pPr>
            <w:r w:rsidRPr="003651D9">
              <w:t>Condition</w:t>
            </w:r>
          </w:p>
        </w:tc>
        <w:tc>
          <w:tcPr>
            <w:tcW w:w="1115" w:type="pct"/>
            <w:tcBorders>
              <w:top w:val="single" w:sz="4" w:space="0" w:color="auto"/>
            </w:tcBorders>
            <w:shd w:val="clear" w:color="auto" w:fill="E4E4E4"/>
          </w:tcPr>
          <w:p w14:paraId="4466F194" w14:textId="77777777" w:rsidR="00C57C6C" w:rsidRPr="003651D9" w:rsidRDefault="00C57C6C" w:rsidP="00036042">
            <w:pPr>
              <w:pStyle w:val="TableEntryHeader"/>
            </w:pPr>
            <w:r w:rsidRPr="003651D9">
              <w:t xml:space="preserve">Data Element or </w:t>
            </w:r>
            <w:r w:rsidRPr="003651D9">
              <w:br/>
              <w:t>Section Name</w:t>
            </w:r>
          </w:p>
        </w:tc>
        <w:tc>
          <w:tcPr>
            <w:tcW w:w="1302" w:type="pct"/>
            <w:tcBorders>
              <w:top w:val="single" w:sz="4" w:space="0" w:color="auto"/>
            </w:tcBorders>
            <w:shd w:val="clear" w:color="auto" w:fill="E4E4E4"/>
            <w:vAlign w:val="center"/>
          </w:tcPr>
          <w:p w14:paraId="3C4E9BCC" w14:textId="77777777" w:rsidR="00C57C6C" w:rsidRPr="003651D9" w:rsidRDefault="00C57C6C" w:rsidP="00036042">
            <w:pPr>
              <w:pStyle w:val="TableEntryHeader"/>
            </w:pPr>
            <w:r w:rsidRPr="003651D9">
              <w:t>Template ID</w:t>
            </w:r>
          </w:p>
        </w:tc>
        <w:tc>
          <w:tcPr>
            <w:tcW w:w="773" w:type="pct"/>
            <w:tcBorders>
              <w:top w:val="single" w:sz="4" w:space="0" w:color="auto"/>
            </w:tcBorders>
            <w:shd w:val="clear" w:color="auto" w:fill="E4E4E4"/>
            <w:vAlign w:val="center"/>
          </w:tcPr>
          <w:p w14:paraId="2EBBC391" w14:textId="77777777" w:rsidR="00C57C6C" w:rsidRPr="003651D9" w:rsidRDefault="00C57C6C" w:rsidP="00036042">
            <w:pPr>
              <w:pStyle w:val="TableEntryHeader"/>
            </w:pPr>
            <w:r w:rsidRPr="003651D9">
              <w:t>Specification Document</w:t>
            </w:r>
          </w:p>
        </w:tc>
        <w:tc>
          <w:tcPr>
            <w:tcW w:w="692" w:type="pct"/>
            <w:tcBorders>
              <w:top w:val="single" w:sz="4" w:space="0" w:color="auto"/>
            </w:tcBorders>
            <w:shd w:val="clear" w:color="auto" w:fill="E4E4E4"/>
            <w:vAlign w:val="center"/>
          </w:tcPr>
          <w:p w14:paraId="744A5F13" w14:textId="77777777" w:rsidR="00C57C6C" w:rsidRPr="003651D9" w:rsidRDefault="00C57C6C" w:rsidP="00036042">
            <w:pPr>
              <w:pStyle w:val="TableEntryHeader"/>
            </w:pPr>
            <w:r w:rsidRPr="003651D9">
              <w:t>Vocabulary</w:t>
            </w:r>
          </w:p>
          <w:p w14:paraId="642E4E17" w14:textId="77777777" w:rsidR="00C57C6C" w:rsidRPr="003651D9" w:rsidRDefault="00C57C6C" w:rsidP="00036042">
            <w:pPr>
              <w:pStyle w:val="TableEntryHeader"/>
            </w:pPr>
            <w:r w:rsidRPr="003651D9">
              <w:t>Constraint</w:t>
            </w:r>
          </w:p>
        </w:tc>
      </w:tr>
      <w:tr w:rsidR="00C57C6C" w:rsidRPr="003651D9" w14:paraId="488C8A36" w14:textId="77777777" w:rsidTr="00036042">
        <w:tc>
          <w:tcPr>
            <w:tcW w:w="5000" w:type="pct"/>
            <w:gridSpan w:val="6"/>
          </w:tcPr>
          <w:p w14:paraId="69F07384" w14:textId="77777777" w:rsidR="00C57C6C" w:rsidRPr="003651D9" w:rsidRDefault="00C57C6C" w:rsidP="00036042">
            <w:pPr>
              <w:pStyle w:val="TableEntryHeader"/>
            </w:pPr>
            <w:r w:rsidRPr="003651D9">
              <w:t>Subsections</w:t>
            </w:r>
          </w:p>
        </w:tc>
      </w:tr>
      <w:tr w:rsidR="00C57C6C" w:rsidRPr="003651D9" w14:paraId="4F9AAEC3" w14:textId="77777777" w:rsidTr="00036042">
        <w:tc>
          <w:tcPr>
            <w:tcW w:w="492" w:type="pct"/>
            <w:vAlign w:val="center"/>
          </w:tcPr>
          <w:p w14:paraId="529F0BBD" w14:textId="77777777" w:rsidR="00C57C6C" w:rsidRPr="003651D9" w:rsidRDefault="00C57C6C" w:rsidP="00036042">
            <w:pPr>
              <w:pStyle w:val="TableEntry"/>
            </w:pPr>
            <w:proofErr w:type="gramStart"/>
            <w:r w:rsidRPr="003651D9">
              <w:lastRenderedPageBreak/>
              <w:t>x</w:t>
            </w:r>
            <w:proofErr w:type="gramEnd"/>
            <w:r w:rsidRPr="003651D9">
              <w:t xml:space="preserve"> [?..?]</w:t>
            </w:r>
          </w:p>
        </w:tc>
        <w:tc>
          <w:tcPr>
            <w:tcW w:w="626" w:type="pct"/>
            <w:vAlign w:val="center"/>
          </w:tcPr>
          <w:p w14:paraId="3A922E7F" w14:textId="77777777" w:rsidR="00C57C6C" w:rsidRPr="003651D9" w:rsidRDefault="00C57C6C" w:rsidP="00036042">
            <w:pPr>
              <w:pStyle w:val="TableEntry"/>
            </w:pPr>
            <w:r w:rsidRPr="003651D9">
              <w:t>&lt;</w:t>
            </w:r>
            <w:proofErr w:type="gramStart"/>
            <w:r w:rsidRPr="003651D9">
              <w:t>ref</w:t>
            </w:r>
            <w:proofErr w:type="gramEnd"/>
            <w:r w:rsidRPr="003651D9">
              <w:t xml:space="preserve"> or link to </w:t>
            </w:r>
            <w:proofErr w:type="spellStart"/>
            <w:r w:rsidRPr="003651D9">
              <w:t>cond</w:t>
            </w:r>
            <w:proofErr w:type="spellEnd"/>
            <w:r w:rsidRPr="003651D9">
              <w:t xml:space="preserve"> section below, if applicable&gt;</w:t>
            </w:r>
          </w:p>
        </w:tc>
        <w:tc>
          <w:tcPr>
            <w:tcW w:w="1115" w:type="pct"/>
            <w:vAlign w:val="center"/>
          </w:tcPr>
          <w:p w14:paraId="150E9A00" w14:textId="77777777" w:rsidR="00C57C6C" w:rsidRPr="003651D9" w:rsidRDefault="00C57C6C" w:rsidP="00036042">
            <w:pPr>
              <w:pStyle w:val="TableEntry"/>
            </w:pPr>
            <w:r w:rsidRPr="003651D9">
              <w:t>&lt;</w:t>
            </w:r>
            <w:proofErr w:type="gramStart"/>
            <w:r w:rsidRPr="003651D9">
              <w:t>name</w:t>
            </w:r>
            <w:proofErr w:type="gramEnd"/>
            <w:r w:rsidRPr="003651D9">
              <w:t xml:space="preserve"> of subsection&gt;</w:t>
            </w:r>
          </w:p>
        </w:tc>
        <w:tc>
          <w:tcPr>
            <w:tcW w:w="1302" w:type="pct"/>
            <w:vAlign w:val="center"/>
          </w:tcPr>
          <w:p w14:paraId="6C36BFFF"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73" w:type="pct"/>
            <w:vAlign w:val="center"/>
          </w:tcPr>
          <w:p w14:paraId="0B709D37"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specification document location,</w:t>
            </w:r>
            <w:r>
              <w:t xml:space="preserve"> </w:t>
            </w:r>
            <w:r w:rsidRPr="003651D9">
              <w:t>if applicable&gt;</w:t>
            </w:r>
          </w:p>
        </w:tc>
        <w:tc>
          <w:tcPr>
            <w:tcW w:w="692" w:type="pct"/>
            <w:vAlign w:val="center"/>
          </w:tcPr>
          <w:p w14:paraId="7A4BF8F4"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vocab constraint,</w:t>
            </w:r>
            <w:r>
              <w:t xml:space="preserve"> </w:t>
            </w:r>
            <w:r w:rsidRPr="003651D9">
              <w:t>if applicable&gt;</w:t>
            </w:r>
          </w:p>
        </w:tc>
      </w:tr>
      <w:tr w:rsidR="00C57C6C" w:rsidRPr="003651D9" w14:paraId="4CFC3B19" w14:textId="77777777" w:rsidTr="00036042">
        <w:tc>
          <w:tcPr>
            <w:tcW w:w="492" w:type="pct"/>
            <w:vAlign w:val="center"/>
          </w:tcPr>
          <w:p w14:paraId="7C2F4E12"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3DD30392" w14:textId="77777777" w:rsidR="00C57C6C" w:rsidRPr="003651D9" w:rsidRDefault="00C57C6C" w:rsidP="00036042">
            <w:pPr>
              <w:pStyle w:val="TableEntry"/>
            </w:pPr>
          </w:p>
        </w:tc>
        <w:tc>
          <w:tcPr>
            <w:tcW w:w="1115" w:type="pct"/>
            <w:vAlign w:val="center"/>
          </w:tcPr>
          <w:p w14:paraId="633CDBC4" w14:textId="77777777" w:rsidR="00C57C6C" w:rsidRPr="003651D9" w:rsidRDefault="00C57C6C" w:rsidP="00036042">
            <w:pPr>
              <w:pStyle w:val="TableEntry"/>
            </w:pPr>
            <w:r w:rsidRPr="003651D9">
              <w:t>Active Problems</w:t>
            </w:r>
          </w:p>
        </w:tc>
        <w:tc>
          <w:tcPr>
            <w:tcW w:w="1302" w:type="pct"/>
            <w:vAlign w:val="center"/>
          </w:tcPr>
          <w:p w14:paraId="30C7E557" w14:textId="77777777" w:rsidR="00C57C6C" w:rsidRPr="003651D9" w:rsidRDefault="00C57C6C" w:rsidP="00036042">
            <w:pPr>
              <w:pStyle w:val="TableEntry"/>
            </w:pPr>
            <w:r w:rsidRPr="003651D9">
              <w:t>1.3.6.1.4.1.19376.1.5.3.1.3.6</w:t>
            </w:r>
          </w:p>
        </w:tc>
        <w:tc>
          <w:tcPr>
            <w:tcW w:w="773" w:type="pct"/>
            <w:vAlign w:val="center"/>
          </w:tcPr>
          <w:p w14:paraId="7FB60D19" w14:textId="77777777" w:rsidR="00C57C6C" w:rsidRPr="003651D9" w:rsidRDefault="00C57C6C" w:rsidP="00036042">
            <w:pPr>
              <w:pStyle w:val="TableEntry"/>
            </w:pPr>
            <w:r w:rsidRPr="003651D9">
              <w:t>PCC TF-3&gt;</w:t>
            </w:r>
          </w:p>
        </w:tc>
        <w:tc>
          <w:tcPr>
            <w:tcW w:w="692" w:type="pct"/>
            <w:vAlign w:val="center"/>
          </w:tcPr>
          <w:p w14:paraId="062177C4" w14:textId="77777777" w:rsidR="00C57C6C" w:rsidRPr="003651D9" w:rsidRDefault="00C57C6C" w:rsidP="00036042">
            <w:pPr>
              <w:pStyle w:val="TableEntry"/>
            </w:pPr>
          </w:p>
        </w:tc>
      </w:tr>
      <w:tr w:rsidR="00C57C6C" w:rsidRPr="003651D9" w14:paraId="72B50382" w14:textId="77777777" w:rsidTr="00036042">
        <w:tc>
          <w:tcPr>
            <w:tcW w:w="492" w:type="pct"/>
            <w:vAlign w:val="center"/>
          </w:tcPr>
          <w:p w14:paraId="0373FDF6"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13E26B9C" w14:textId="77777777" w:rsidR="00C57C6C" w:rsidRPr="003651D9" w:rsidRDefault="00C57C6C" w:rsidP="00036042">
            <w:pPr>
              <w:pStyle w:val="TableEntry"/>
            </w:pPr>
          </w:p>
        </w:tc>
        <w:tc>
          <w:tcPr>
            <w:tcW w:w="1115" w:type="pct"/>
            <w:vAlign w:val="center"/>
          </w:tcPr>
          <w:p w14:paraId="7046FDB6" w14:textId="77777777" w:rsidR="00C57C6C" w:rsidRPr="003651D9" w:rsidRDefault="00C57C6C" w:rsidP="00036042">
            <w:pPr>
              <w:pStyle w:val="TableEntry"/>
            </w:pPr>
            <w:r w:rsidRPr="003651D9">
              <w:t xml:space="preserve">History of Present Illness </w:t>
            </w:r>
          </w:p>
        </w:tc>
        <w:tc>
          <w:tcPr>
            <w:tcW w:w="1302" w:type="pct"/>
            <w:vAlign w:val="center"/>
          </w:tcPr>
          <w:p w14:paraId="6E80183D" w14:textId="77777777" w:rsidR="00C57C6C" w:rsidRPr="003651D9" w:rsidRDefault="00C57C6C" w:rsidP="00036042">
            <w:pPr>
              <w:pStyle w:val="TableEntry"/>
            </w:pPr>
            <w:r w:rsidRPr="003651D9">
              <w:t>1.3.6.1.4.1.19376.1.5.3.1.3.4</w:t>
            </w:r>
          </w:p>
        </w:tc>
        <w:tc>
          <w:tcPr>
            <w:tcW w:w="773" w:type="pct"/>
            <w:vAlign w:val="center"/>
          </w:tcPr>
          <w:p w14:paraId="432ED65E" w14:textId="77777777" w:rsidR="00C57C6C" w:rsidRPr="003651D9" w:rsidRDefault="00C57C6C" w:rsidP="00036042">
            <w:pPr>
              <w:pStyle w:val="TableEntry"/>
            </w:pPr>
            <w:r w:rsidRPr="003651D9">
              <w:t>PCC TF-3&gt;</w:t>
            </w:r>
          </w:p>
        </w:tc>
        <w:tc>
          <w:tcPr>
            <w:tcW w:w="692" w:type="pct"/>
            <w:vAlign w:val="center"/>
          </w:tcPr>
          <w:p w14:paraId="76E2B7E0" w14:textId="77777777" w:rsidR="00C57C6C" w:rsidRPr="003651D9" w:rsidRDefault="00C57C6C" w:rsidP="00036042">
            <w:pPr>
              <w:pStyle w:val="TableEntry"/>
            </w:pPr>
          </w:p>
        </w:tc>
      </w:tr>
      <w:tr w:rsidR="00C57C6C" w:rsidRPr="003651D9" w14:paraId="63D2E924" w14:textId="77777777" w:rsidTr="00036042">
        <w:tc>
          <w:tcPr>
            <w:tcW w:w="492" w:type="pct"/>
            <w:vAlign w:val="center"/>
          </w:tcPr>
          <w:p w14:paraId="25548B3D"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626" w:type="pct"/>
            <w:vAlign w:val="center"/>
          </w:tcPr>
          <w:p w14:paraId="376E6420" w14:textId="77777777" w:rsidR="00C57C6C" w:rsidRPr="003651D9" w:rsidRDefault="00C57C6C" w:rsidP="00036042">
            <w:pPr>
              <w:pStyle w:val="TableEntry"/>
            </w:pPr>
          </w:p>
        </w:tc>
        <w:tc>
          <w:tcPr>
            <w:tcW w:w="1115" w:type="pct"/>
            <w:vAlign w:val="center"/>
          </w:tcPr>
          <w:p w14:paraId="2103E59C" w14:textId="77777777" w:rsidR="00C57C6C" w:rsidRPr="003651D9" w:rsidRDefault="00C57C6C" w:rsidP="00036042">
            <w:pPr>
              <w:pStyle w:val="TableEntry"/>
            </w:pPr>
            <w:r w:rsidRPr="003651D9">
              <w:t xml:space="preserve">History of Past Illness </w:t>
            </w:r>
          </w:p>
        </w:tc>
        <w:tc>
          <w:tcPr>
            <w:tcW w:w="1302" w:type="pct"/>
            <w:vAlign w:val="center"/>
          </w:tcPr>
          <w:p w14:paraId="2D8C5E2D" w14:textId="77777777" w:rsidR="00C57C6C" w:rsidRPr="003651D9" w:rsidRDefault="00C57C6C" w:rsidP="00036042">
            <w:pPr>
              <w:pStyle w:val="TableEntry"/>
            </w:pPr>
            <w:r w:rsidRPr="003651D9">
              <w:t>2.16.840.1.113883.10.20.2.9</w:t>
            </w:r>
          </w:p>
        </w:tc>
        <w:tc>
          <w:tcPr>
            <w:tcW w:w="773" w:type="pct"/>
            <w:vAlign w:val="center"/>
          </w:tcPr>
          <w:p w14:paraId="7D05A947" w14:textId="77777777" w:rsidR="00C57C6C" w:rsidRPr="003651D9" w:rsidRDefault="00C57C6C" w:rsidP="00036042">
            <w:pPr>
              <w:pStyle w:val="TableEntry"/>
            </w:pPr>
            <w:r w:rsidRPr="003651D9">
              <w:t>CDA-PN&gt;</w:t>
            </w:r>
          </w:p>
        </w:tc>
        <w:tc>
          <w:tcPr>
            <w:tcW w:w="692" w:type="pct"/>
            <w:vAlign w:val="center"/>
          </w:tcPr>
          <w:p w14:paraId="5D3C0D31" w14:textId="77777777" w:rsidR="00C57C6C" w:rsidRPr="003651D9" w:rsidRDefault="00C57C6C" w:rsidP="00036042">
            <w:pPr>
              <w:pStyle w:val="TableEntry"/>
            </w:pPr>
          </w:p>
        </w:tc>
      </w:tr>
      <w:tr w:rsidR="00C57C6C" w:rsidRPr="003651D9" w14:paraId="148595D4" w14:textId="77777777" w:rsidTr="00036042">
        <w:tc>
          <w:tcPr>
            <w:tcW w:w="5000" w:type="pct"/>
            <w:gridSpan w:val="6"/>
            <w:tcBorders>
              <w:top w:val="single" w:sz="4" w:space="0" w:color="auto"/>
              <w:left w:val="single" w:sz="4" w:space="0" w:color="auto"/>
              <w:bottom w:val="single" w:sz="4" w:space="0" w:color="auto"/>
              <w:right w:val="single" w:sz="4" w:space="0" w:color="auto"/>
            </w:tcBorders>
          </w:tcPr>
          <w:p w14:paraId="2D46E9D7" w14:textId="77777777" w:rsidR="00C57C6C" w:rsidRPr="003651D9" w:rsidRDefault="00C57C6C" w:rsidP="00036042">
            <w:pPr>
              <w:pStyle w:val="TableEntryHeader"/>
            </w:pPr>
            <w:r w:rsidRPr="003651D9">
              <w:t>Entries</w:t>
            </w:r>
          </w:p>
        </w:tc>
      </w:tr>
      <w:tr w:rsidR="00C57C6C" w:rsidRPr="003651D9" w14:paraId="74E4EDA6"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63D1ACBF" w14:textId="77777777" w:rsidR="00C57C6C" w:rsidRPr="003651D9" w:rsidRDefault="00C57C6C" w:rsidP="00036042">
            <w:pPr>
              <w:pStyle w:val="TableEntry"/>
            </w:pPr>
            <w:proofErr w:type="gramStart"/>
            <w:r w:rsidRPr="003651D9">
              <w:t>x</w:t>
            </w:r>
            <w:proofErr w:type="gramEnd"/>
            <w:r w:rsidRPr="003651D9">
              <w:t xml:space="preserve"> [?..?]</w:t>
            </w:r>
          </w:p>
        </w:tc>
        <w:tc>
          <w:tcPr>
            <w:tcW w:w="626" w:type="pct"/>
            <w:tcBorders>
              <w:top w:val="single" w:sz="4" w:space="0" w:color="auto"/>
              <w:left w:val="single" w:sz="4" w:space="0" w:color="auto"/>
              <w:bottom w:val="single" w:sz="4" w:space="0" w:color="auto"/>
              <w:right w:val="single" w:sz="4" w:space="0" w:color="auto"/>
            </w:tcBorders>
            <w:vAlign w:val="center"/>
          </w:tcPr>
          <w:p w14:paraId="7DDD0735" w14:textId="77777777" w:rsidR="00C57C6C" w:rsidRPr="003651D9" w:rsidRDefault="00C57C6C" w:rsidP="00036042">
            <w:pPr>
              <w:pStyle w:val="TableEntry"/>
            </w:pPr>
            <w:r w:rsidRPr="003651D9">
              <w:t>&lt;</w:t>
            </w:r>
            <w:proofErr w:type="gramStart"/>
            <w:r w:rsidRPr="003651D9">
              <w:t>ref</w:t>
            </w:r>
            <w:proofErr w:type="gramEnd"/>
            <w:r w:rsidRPr="003651D9">
              <w:t xml:space="preserve"> or link to </w:t>
            </w:r>
            <w:proofErr w:type="spellStart"/>
            <w:r w:rsidRPr="003651D9">
              <w:t>cond</w:t>
            </w:r>
            <w:proofErr w:type="spellEnd"/>
            <w:r w:rsidRPr="003651D9">
              <w:t xml:space="preserve"> section below, if applicable&gt;</w:t>
            </w:r>
          </w:p>
        </w:tc>
        <w:tc>
          <w:tcPr>
            <w:tcW w:w="1115" w:type="pct"/>
            <w:tcBorders>
              <w:top w:val="single" w:sz="4" w:space="0" w:color="auto"/>
              <w:left w:val="single" w:sz="4" w:space="0" w:color="auto"/>
              <w:bottom w:val="single" w:sz="4" w:space="0" w:color="auto"/>
              <w:right w:val="single" w:sz="4" w:space="0" w:color="auto"/>
            </w:tcBorders>
            <w:vAlign w:val="center"/>
          </w:tcPr>
          <w:p w14:paraId="236A64B5" w14:textId="77777777" w:rsidR="00C57C6C" w:rsidRPr="003651D9" w:rsidRDefault="00C57C6C" w:rsidP="00036042">
            <w:pPr>
              <w:pStyle w:val="TableEntry"/>
            </w:pPr>
            <w:r w:rsidRPr="003651D9">
              <w:t>&lt;</w:t>
            </w:r>
            <w:proofErr w:type="gramStart"/>
            <w:r w:rsidRPr="003651D9">
              <w:t>name</w:t>
            </w:r>
            <w:proofErr w:type="gramEnd"/>
            <w:r w:rsidRPr="003651D9">
              <w:t xml:space="preserve"> of entry&gt;</w:t>
            </w:r>
          </w:p>
        </w:tc>
        <w:tc>
          <w:tcPr>
            <w:tcW w:w="1302" w:type="pct"/>
            <w:tcBorders>
              <w:top w:val="single" w:sz="4" w:space="0" w:color="auto"/>
              <w:left w:val="single" w:sz="4" w:space="0" w:color="auto"/>
              <w:bottom w:val="single" w:sz="4" w:space="0" w:color="auto"/>
              <w:right w:val="single" w:sz="4" w:space="0" w:color="auto"/>
            </w:tcBorders>
            <w:vAlign w:val="center"/>
          </w:tcPr>
          <w:p w14:paraId="43A62F52"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c>
          <w:tcPr>
            <w:tcW w:w="773" w:type="pct"/>
            <w:tcBorders>
              <w:top w:val="single" w:sz="4" w:space="0" w:color="auto"/>
              <w:left w:val="single" w:sz="4" w:space="0" w:color="auto"/>
              <w:bottom w:val="single" w:sz="4" w:space="0" w:color="auto"/>
              <w:right w:val="single" w:sz="4" w:space="0" w:color="auto"/>
            </w:tcBorders>
            <w:vAlign w:val="center"/>
          </w:tcPr>
          <w:p w14:paraId="59724623"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specification document location,</w:t>
            </w:r>
            <w:r>
              <w:t xml:space="preserve"> </w:t>
            </w:r>
            <w:r w:rsidRPr="003651D9">
              <w:t>if applicable&gt;</w:t>
            </w:r>
          </w:p>
        </w:tc>
        <w:tc>
          <w:tcPr>
            <w:tcW w:w="692" w:type="pct"/>
            <w:tcBorders>
              <w:top w:val="single" w:sz="4" w:space="0" w:color="auto"/>
              <w:left w:val="single" w:sz="4" w:space="0" w:color="auto"/>
              <w:bottom w:val="single" w:sz="4" w:space="0" w:color="auto"/>
              <w:right w:val="single" w:sz="4" w:space="0" w:color="auto"/>
            </w:tcBorders>
            <w:vAlign w:val="center"/>
          </w:tcPr>
          <w:p w14:paraId="0FF99565" w14:textId="77777777" w:rsidR="00C57C6C" w:rsidRPr="003651D9" w:rsidRDefault="00C57C6C" w:rsidP="00036042">
            <w:pPr>
              <w:pStyle w:val="TableEntry"/>
            </w:pPr>
            <w:r w:rsidRPr="003651D9">
              <w:t>&lt;</w:t>
            </w:r>
            <w:proofErr w:type="gramStart"/>
            <w:r w:rsidRPr="003651D9">
              <w:t>reference</w:t>
            </w:r>
            <w:proofErr w:type="gramEnd"/>
            <w:r w:rsidRPr="003651D9">
              <w:t xml:space="preserve"> or link to vocab constraint,</w:t>
            </w:r>
            <w:r>
              <w:t xml:space="preserve"> </w:t>
            </w:r>
            <w:r w:rsidRPr="003651D9">
              <w:t>if applicable&gt;</w:t>
            </w:r>
          </w:p>
        </w:tc>
      </w:tr>
      <w:tr w:rsidR="00C57C6C" w:rsidRPr="003651D9" w14:paraId="1D1E329C"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0D7DEEB9"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626" w:type="pct"/>
            <w:tcBorders>
              <w:top w:val="single" w:sz="4" w:space="0" w:color="auto"/>
              <w:left w:val="single" w:sz="4" w:space="0" w:color="auto"/>
              <w:bottom w:val="single" w:sz="4" w:space="0" w:color="auto"/>
              <w:right w:val="single" w:sz="4" w:space="0" w:color="auto"/>
            </w:tcBorders>
            <w:vAlign w:val="center"/>
          </w:tcPr>
          <w:p w14:paraId="333BD499"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1957BD90" w14:textId="77777777" w:rsidR="00C57C6C" w:rsidRPr="003651D9" w:rsidRDefault="00C57C6C" w:rsidP="00036042">
            <w:pPr>
              <w:pStyle w:val="TableEntry"/>
            </w:pPr>
            <w:r w:rsidRPr="003651D9">
              <w:t xml:space="preserve">Problem Concern Entry </w:t>
            </w:r>
          </w:p>
        </w:tc>
        <w:tc>
          <w:tcPr>
            <w:tcW w:w="1302" w:type="pct"/>
            <w:tcBorders>
              <w:top w:val="single" w:sz="4" w:space="0" w:color="auto"/>
              <w:left w:val="single" w:sz="4" w:space="0" w:color="auto"/>
              <w:bottom w:val="single" w:sz="4" w:space="0" w:color="auto"/>
              <w:right w:val="single" w:sz="4" w:space="0" w:color="auto"/>
            </w:tcBorders>
            <w:vAlign w:val="center"/>
          </w:tcPr>
          <w:p w14:paraId="560FF7D5" w14:textId="77777777" w:rsidR="00C57C6C" w:rsidRPr="003651D9" w:rsidRDefault="00C57C6C" w:rsidP="00036042">
            <w:pPr>
              <w:pStyle w:val="TableEntry"/>
            </w:pPr>
            <w:r w:rsidRPr="003651D9">
              <w:t>1.3.6.1.4.1.19376.1.5.3.1.4.5.2</w:t>
            </w:r>
          </w:p>
        </w:tc>
        <w:tc>
          <w:tcPr>
            <w:tcW w:w="773" w:type="pct"/>
            <w:tcBorders>
              <w:top w:val="single" w:sz="4" w:space="0" w:color="auto"/>
              <w:left w:val="single" w:sz="4" w:space="0" w:color="auto"/>
              <w:bottom w:val="single" w:sz="4" w:space="0" w:color="auto"/>
              <w:right w:val="single" w:sz="4" w:space="0" w:color="auto"/>
            </w:tcBorders>
            <w:vAlign w:val="center"/>
          </w:tcPr>
          <w:p w14:paraId="3DA37AE6" w14:textId="77777777" w:rsidR="00C57C6C" w:rsidRPr="003651D9" w:rsidRDefault="00C57C6C" w:rsidP="00036042">
            <w:pPr>
              <w:pStyle w:val="TableEntry"/>
            </w:pPr>
            <w:r w:rsidRPr="003651D9">
              <w:t>PCC TF-3&gt;</w:t>
            </w:r>
          </w:p>
        </w:tc>
        <w:tc>
          <w:tcPr>
            <w:tcW w:w="692" w:type="pct"/>
            <w:tcBorders>
              <w:top w:val="single" w:sz="4" w:space="0" w:color="auto"/>
              <w:left w:val="single" w:sz="4" w:space="0" w:color="auto"/>
              <w:bottom w:val="single" w:sz="4" w:space="0" w:color="auto"/>
              <w:right w:val="single" w:sz="4" w:space="0" w:color="auto"/>
            </w:tcBorders>
            <w:vAlign w:val="center"/>
          </w:tcPr>
          <w:p w14:paraId="43AE9F33" w14:textId="77777777" w:rsidR="00C57C6C" w:rsidRPr="003651D9" w:rsidRDefault="00C57C6C" w:rsidP="00036042">
            <w:pPr>
              <w:pStyle w:val="TableEntry"/>
            </w:pPr>
          </w:p>
        </w:tc>
      </w:tr>
      <w:tr w:rsidR="00C57C6C" w:rsidRPr="003651D9" w14:paraId="0D877A45"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A883E4D"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626" w:type="pct"/>
            <w:tcBorders>
              <w:top w:val="single" w:sz="4" w:space="0" w:color="auto"/>
              <w:left w:val="single" w:sz="4" w:space="0" w:color="auto"/>
              <w:bottom w:val="single" w:sz="4" w:space="0" w:color="auto"/>
              <w:right w:val="single" w:sz="4" w:space="0" w:color="auto"/>
            </w:tcBorders>
            <w:vAlign w:val="center"/>
          </w:tcPr>
          <w:p w14:paraId="47CAC938"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49963A7E" w14:textId="77777777" w:rsidR="00C57C6C" w:rsidRPr="003651D9" w:rsidRDefault="00C57C6C" w:rsidP="00036042">
            <w:pPr>
              <w:pStyle w:val="TableEntry"/>
            </w:pPr>
            <w:r w:rsidRPr="003651D9">
              <w:t>Diabetes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234EC2C0" w14:textId="77777777" w:rsidR="00C57C6C" w:rsidRPr="003651D9" w:rsidRDefault="00C57C6C" w:rsidP="00036042">
            <w:pPr>
              <w:pStyle w:val="TableEntry"/>
            </w:pPr>
            <w:r w:rsidRPr="003651D9">
              <w:t>1.3.6.1.4.1.19376.1.4.1.4.1</w:t>
            </w:r>
          </w:p>
        </w:tc>
        <w:tc>
          <w:tcPr>
            <w:tcW w:w="773" w:type="pct"/>
            <w:tcBorders>
              <w:top w:val="single" w:sz="4" w:space="0" w:color="auto"/>
              <w:left w:val="single" w:sz="4" w:space="0" w:color="auto"/>
              <w:bottom w:val="single" w:sz="4" w:space="0" w:color="auto"/>
              <w:right w:val="single" w:sz="4" w:space="0" w:color="auto"/>
            </w:tcBorders>
            <w:vAlign w:val="center"/>
          </w:tcPr>
          <w:p w14:paraId="1F920476"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3FC1EBFF" w14:textId="77777777" w:rsidR="00C57C6C" w:rsidRPr="003651D9" w:rsidRDefault="00C57C6C" w:rsidP="00036042">
            <w:pPr>
              <w:pStyle w:val="TableEntry"/>
            </w:pPr>
          </w:p>
        </w:tc>
      </w:tr>
      <w:tr w:rsidR="00C57C6C" w:rsidRPr="003651D9" w14:paraId="414448CE" w14:textId="77777777" w:rsidTr="00036042">
        <w:tc>
          <w:tcPr>
            <w:tcW w:w="492" w:type="pct"/>
            <w:tcBorders>
              <w:top w:val="single" w:sz="4" w:space="0" w:color="auto"/>
              <w:left w:val="single" w:sz="4" w:space="0" w:color="auto"/>
              <w:bottom w:val="single" w:sz="4" w:space="0" w:color="auto"/>
              <w:right w:val="single" w:sz="4" w:space="0" w:color="auto"/>
            </w:tcBorders>
            <w:vAlign w:val="center"/>
          </w:tcPr>
          <w:p w14:paraId="216A5A5F" w14:textId="77777777" w:rsidR="00C57C6C" w:rsidRPr="003651D9" w:rsidRDefault="00C57C6C" w:rsidP="00036042">
            <w:pPr>
              <w:pStyle w:val="TableEntry"/>
            </w:pPr>
            <w:r w:rsidRPr="003651D9">
              <w:t>&lt;</w:t>
            </w:r>
            <w:proofErr w:type="gramStart"/>
            <w:r w:rsidRPr="003651D9">
              <w:t>e</w:t>
            </w:r>
            <w:proofErr w:type="gramEnd"/>
            <w:r w:rsidRPr="003651D9">
              <w:t>.g., C [1..1]</w:t>
            </w:r>
          </w:p>
        </w:tc>
        <w:tc>
          <w:tcPr>
            <w:tcW w:w="626" w:type="pct"/>
            <w:tcBorders>
              <w:top w:val="single" w:sz="4" w:space="0" w:color="auto"/>
              <w:left w:val="single" w:sz="4" w:space="0" w:color="auto"/>
              <w:bottom w:val="single" w:sz="4" w:space="0" w:color="auto"/>
              <w:right w:val="single" w:sz="4" w:space="0" w:color="auto"/>
            </w:tcBorders>
            <w:vAlign w:val="center"/>
          </w:tcPr>
          <w:p w14:paraId="0819B5EC" w14:textId="77777777" w:rsidR="00C57C6C" w:rsidRPr="003651D9" w:rsidRDefault="00C57C6C" w:rsidP="00036042">
            <w:pPr>
              <w:pStyle w:val="TableEntry"/>
            </w:pPr>
          </w:p>
        </w:tc>
        <w:tc>
          <w:tcPr>
            <w:tcW w:w="1115" w:type="pct"/>
            <w:tcBorders>
              <w:top w:val="single" w:sz="4" w:space="0" w:color="auto"/>
              <w:left w:val="single" w:sz="4" w:space="0" w:color="auto"/>
              <w:bottom w:val="single" w:sz="4" w:space="0" w:color="auto"/>
              <w:right w:val="single" w:sz="4" w:space="0" w:color="auto"/>
            </w:tcBorders>
            <w:vAlign w:val="center"/>
          </w:tcPr>
          <w:p w14:paraId="5D64D62E" w14:textId="77777777" w:rsidR="00C57C6C" w:rsidRPr="003651D9" w:rsidRDefault="00C57C6C" w:rsidP="00036042">
            <w:pPr>
              <w:pStyle w:val="TableEntry"/>
            </w:pPr>
            <w:r w:rsidRPr="003651D9">
              <w:t>Angina Problem Entry</w:t>
            </w:r>
          </w:p>
        </w:tc>
        <w:tc>
          <w:tcPr>
            <w:tcW w:w="1302" w:type="pct"/>
            <w:tcBorders>
              <w:top w:val="single" w:sz="4" w:space="0" w:color="auto"/>
              <w:left w:val="single" w:sz="4" w:space="0" w:color="auto"/>
              <w:bottom w:val="single" w:sz="4" w:space="0" w:color="auto"/>
              <w:right w:val="single" w:sz="4" w:space="0" w:color="auto"/>
            </w:tcBorders>
            <w:vAlign w:val="center"/>
          </w:tcPr>
          <w:p w14:paraId="00798C70" w14:textId="77777777" w:rsidR="00C57C6C" w:rsidRPr="003651D9" w:rsidRDefault="00C57C6C" w:rsidP="00036042">
            <w:pPr>
              <w:pStyle w:val="TableEntry"/>
            </w:pPr>
            <w:r w:rsidRPr="003651D9">
              <w:t>1.3.6.1.4.1.19376.1.4.1.4.2</w:t>
            </w:r>
          </w:p>
        </w:tc>
        <w:tc>
          <w:tcPr>
            <w:tcW w:w="773" w:type="pct"/>
            <w:tcBorders>
              <w:top w:val="single" w:sz="4" w:space="0" w:color="auto"/>
              <w:left w:val="single" w:sz="4" w:space="0" w:color="auto"/>
              <w:bottom w:val="single" w:sz="4" w:space="0" w:color="auto"/>
              <w:right w:val="single" w:sz="4" w:space="0" w:color="auto"/>
            </w:tcBorders>
            <w:vAlign w:val="center"/>
          </w:tcPr>
          <w:p w14:paraId="520D637A" w14:textId="77777777" w:rsidR="00C57C6C" w:rsidRPr="003651D9" w:rsidRDefault="00C57C6C" w:rsidP="00036042">
            <w:pPr>
              <w:pStyle w:val="TableEntry"/>
            </w:pPr>
            <w:r w:rsidRPr="003651D9">
              <w:t>CARD TF-3 6.3.3.1&gt;</w:t>
            </w:r>
          </w:p>
        </w:tc>
        <w:tc>
          <w:tcPr>
            <w:tcW w:w="692" w:type="pct"/>
            <w:tcBorders>
              <w:top w:val="single" w:sz="4" w:space="0" w:color="auto"/>
              <w:left w:val="single" w:sz="4" w:space="0" w:color="auto"/>
              <w:bottom w:val="single" w:sz="4" w:space="0" w:color="auto"/>
              <w:right w:val="single" w:sz="4" w:space="0" w:color="auto"/>
            </w:tcBorders>
            <w:vAlign w:val="center"/>
          </w:tcPr>
          <w:p w14:paraId="66AE2167" w14:textId="77777777" w:rsidR="00C57C6C" w:rsidRPr="003651D9" w:rsidRDefault="00C57C6C" w:rsidP="00036042">
            <w:pPr>
              <w:pStyle w:val="TableEntry"/>
            </w:pPr>
          </w:p>
        </w:tc>
      </w:tr>
      <w:tr w:rsidR="00C57C6C" w:rsidRPr="003651D9" w14:paraId="77EE1D92" w14:textId="77777777" w:rsidTr="00036042">
        <w:trPr>
          <w:cantSplit/>
        </w:trPr>
        <w:tc>
          <w:tcPr>
            <w:tcW w:w="492" w:type="pct"/>
            <w:tcBorders>
              <w:top w:val="single" w:sz="4" w:space="0" w:color="auto"/>
              <w:left w:val="single" w:sz="4" w:space="0" w:color="auto"/>
              <w:bottom w:val="single" w:sz="4" w:space="0" w:color="auto"/>
              <w:right w:val="single" w:sz="4" w:space="0" w:color="auto"/>
            </w:tcBorders>
            <w:vAlign w:val="center"/>
          </w:tcPr>
          <w:p w14:paraId="73A9DF40" w14:textId="77777777" w:rsidR="00C57C6C" w:rsidRPr="003651D9" w:rsidDel="00ED0757" w:rsidRDefault="00C57C6C" w:rsidP="00036042">
            <w:pPr>
              <w:pStyle w:val="TableEntry"/>
            </w:pPr>
            <w:r w:rsidRPr="003651D9">
              <w:t>&lt;</w:t>
            </w:r>
            <w:proofErr w:type="gramStart"/>
            <w:r w:rsidRPr="003651D9">
              <w:t>e</w:t>
            </w:r>
            <w:proofErr w:type="gramEnd"/>
            <w:r w:rsidRPr="003651D9">
              <w:t>.g., C [1..*]</w:t>
            </w:r>
          </w:p>
        </w:tc>
        <w:tc>
          <w:tcPr>
            <w:tcW w:w="626" w:type="pct"/>
            <w:tcBorders>
              <w:top w:val="single" w:sz="4" w:space="0" w:color="auto"/>
              <w:left w:val="single" w:sz="4" w:space="0" w:color="auto"/>
              <w:bottom w:val="single" w:sz="4" w:space="0" w:color="auto"/>
              <w:right w:val="single" w:sz="4" w:space="0" w:color="auto"/>
            </w:tcBorders>
            <w:vAlign w:val="center"/>
          </w:tcPr>
          <w:p w14:paraId="56E680FA" w14:textId="77777777" w:rsidR="00C57C6C" w:rsidRPr="003651D9" w:rsidRDefault="00C57C6C" w:rsidP="00036042">
            <w:pPr>
              <w:pStyle w:val="TableEntry"/>
            </w:pPr>
            <w:r w:rsidRPr="003651D9">
              <w:t>CARD TF-3 6.3.3.x.S.1</w:t>
            </w:r>
          </w:p>
        </w:tc>
        <w:tc>
          <w:tcPr>
            <w:tcW w:w="1115" w:type="pct"/>
            <w:tcBorders>
              <w:top w:val="single" w:sz="4" w:space="0" w:color="auto"/>
              <w:left w:val="single" w:sz="4" w:space="0" w:color="auto"/>
              <w:bottom w:val="single" w:sz="4" w:space="0" w:color="auto"/>
              <w:right w:val="single" w:sz="4" w:space="0" w:color="auto"/>
            </w:tcBorders>
            <w:vAlign w:val="center"/>
          </w:tcPr>
          <w:p w14:paraId="63EED1DB" w14:textId="77777777" w:rsidR="00C57C6C" w:rsidRPr="003651D9" w:rsidRDefault="00C57C6C" w:rsidP="00036042">
            <w:pPr>
              <w:pStyle w:val="TableEntry"/>
            </w:pPr>
            <w:r w:rsidRPr="003651D9">
              <w:t xml:space="preserve">Simple Observation </w:t>
            </w:r>
          </w:p>
        </w:tc>
        <w:tc>
          <w:tcPr>
            <w:tcW w:w="1302" w:type="pct"/>
            <w:tcBorders>
              <w:top w:val="single" w:sz="4" w:space="0" w:color="auto"/>
              <w:left w:val="single" w:sz="4" w:space="0" w:color="auto"/>
              <w:bottom w:val="single" w:sz="4" w:space="0" w:color="auto"/>
              <w:right w:val="single" w:sz="4" w:space="0" w:color="auto"/>
            </w:tcBorders>
            <w:vAlign w:val="center"/>
          </w:tcPr>
          <w:p w14:paraId="5BF5B2FF" w14:textId="77777777" w:rsidR="00C57C6C" w:rsidRPr="003651D9" w:rsidRDefault="00C57C6C" w:rsidP="00036042">
            <w:pPr>
              <w:pStyle w:val="TableEntry"/>
            </w:pPr>
            <w:r w:rsidRPr="003651D9">
              <w:t xml:space="preserve">1.3.6.1.4.1.19376.1.5.3.1.4.13 </w:t>
            </w:r>
          </w:p>
        </w:tc>
        <w:tc>
          <w:tcPr>
            <w:tcW w:w="773" w:type="pct"/>
            <w:tcBorders>
              <w:top w:val="single" w:sz="4" w:space="0" w:color="auto"/>
              <w:left w:val="single" w:sz="4" w:space="0" w:color="auto"/>
              <w:bottom w:val="single" w:sz="4" w:space="0" w:color="auto"/>
              <w:right w:val="single" w:sz="4" w:space="0" w:color="auto"/>
            </w:tcBorders>
            <w:vAlign w:val="center"/>
          </w:tcPr>
          <w:p w14:paraId="7BE0C4D0" w14:textId="77777777" w:rsidR="00C57C6C" w:rsidRPr="003651D9" w:rsidRDefault="00C57C6C" w:rsidP="00036042">
            <w:pPr>
              <w:pStyle w:val="TableEntry"/>
            </w:pPr>
            <w:r w:rsidRPr="003651D9">
              <w:t>PCC TF-3</w:t>
            </w:r>
          </w:p>
        </w:tc>
        <w:tc>
          <w:tcPr>
            <w:tcW w:w="692" w:type="pct"/>
            <w:tcBorders>
              <w:top w:val="single" w:sz="4" w:space="0" w:color="auto"/>
              <w:left w:val="single" w:sz="4" w:space="0" w:color="auto"/>
              <w:bottom w:val="single" w:sz="4" w:space="0" w:color="auto"/>
              <w:right w:val="single" w:sz="4" w:space="0" w:color="auto"/>
            </w:tcBorders>
            <w:vAlign w:val="center"/>
          </w:tcPr>
          <w:p w14:paraId="78EB5A24" w14:textId="77777777" w:rsidR="00C57C6C" w:rsidRPr="003651D9" w:rsidRDefault="00C57C6C" w:rsidP="00036042">
            <w:pPr>
              <w:pStyle w:val="TableEntry"/>
            </w:pPr>
            <w:r w:rsidRPr="003651D9">
              <w:t>CARD TF-3 6.3.3.x.S.2&gt;</w:t>
            </w:r>
          </w:p>
        </w:tc>
      </w:tr>
    </w:tbl>
    <w:p w14:paraId="04F16C0B" w14:textId="77777777" w:rsidR="00C57C6C" w:rsidRPr="003651D9" w:rsidRDefault="00C57C6C" w:rsidP="00C57C6C">
      <w:pPr>
        <w:pStyle w:val="Corpodeltesto"/>
      </w:pPr>
    </w:p>
    <w:p w14:paraId="3CCA9B2B" w14:textId="77777777" w:rsidR="00C57C6C" w:rsidRPr="003651D9" w:rsidRDefault="00C57C6C" w:rsidP="00C57C6C">
      <w:pPr>
        <w:pStyle w:val="Titolo5"/>
        <w:numPr>
          <w:ilvl w:val="0"/>
          <w:numId w:val="0"/>
        </w:numPr>
        <w:rPr>
          <w:noProof w:val="0"/>
        </w:rPr>
      </w:pPr>
      <w:bookmarkStart w:id="1106" w:name="_Toc345074718"/>
      <w:r w:rsidRPr="003651D9">
        <w:rPr>
          <w:noProof w:val="0"/>
        </w:rPr>
        <w:t>6.3.3.10.S.1 &lt;Data Element or Section Name&gt; &lt;Condition, Specification Document, or Vocabulary Constraint&gt;</w:t>
      </w:r>
      <w:bookmarkEnd w:id="1106"/>
      <w:r w:rsidRPr="003651D9">
        <w:rPr>
          <w:noProof w:val="0"/>
        </w:rPr>
        <w:t xml:space="preserve"> </w:t>
      </w:r>
    </w:p>
    <w:p w14:paraId="43AF8ACD"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406CAD92"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244B7E60" w14:textId="77777777" w:rsidR="00C57C6C" w:rsidRPr="003651D9" w:rsidRDefault="00C57C6C" w:rsidP="00C57C6C">
      <w:pPr>
        <w:pStyle w:val="Corpodeltesto"/>
      </w:pPr>
      <w:r w:rsidRPr="003651D9">
        <w:t>&lt;</w:t>
      </w:r>
      <w:proofErr w:type="gramStart"/>
      <w:r w:rsidRPr="003651D9">
        <w:t>e</w:t>
      </w:r>
      <w:proofErr w:type="gramEnd"/>
      <w:r w:rsidRPr="003651D9">
        <w:t>.g., The Medical History Section SHALL contain at least one Problem Concern Entry or at least one Simple Observation.</w:t>
      </w:r>
    </w:p>
    <w:p w14:paraId="7F3BF586" w14:textId="77777777" w:rsidR="00C57C6C" w:rsidRPr="003651D9" w:rsidRDefault="00C57C6C" w:rsidP="00C57C6C">
      <w:pPr>
        <w:pStyle w:val="Corpodeltesto"/>
        <w:rPr>
          <w:color w:val="0070C0"/>
        </w:rPr>
      </w:pPr>
      <w:r w:rsidRPr="003651D9">
        <w:t>Note:</w:t>
      </w:r>
      <w:r w:rsidRPr="003651D9">
        <w:tab/>
        <w:t>Problems MAY be recorded directly in the Medical History Section, or in one or more subsections such as Active Problems, History of Present Illness, or History of Past Illness</w:t>
      </w:r>
      <w:proofErr w:type="gramStart"/>
      <w:r w:rsidRPr="003651D9">
        <w:t>.&gt;</w:t>
      </w:r>
      <w:proofErr w:type="gramEnd"/>
      <w:r w:rsidRPr="003651D9">
        <w:rPr>
          <w:color w:val="0070C0"/>
        </w:rPr>
        <w:t xml:space="preserve"> </w:t>
      </w:r>
    </w:p>
    <w:p w14:paraId="3A470EEA" w14:textId="77777777" w:rsidR="00C57C6C" w:rsidRPr="003651D9" w:rsidRDefault="00C57C6C" w:rsidP="00C57C6C">
      <w:pPr>
        <w:pStyle w:val="Titolo5"/>
        <w:numPr>
          <w:ilvl w:val="0"/>
          <w:numId w:val="0"/>
        </w:numPr>
        <w:rPr>
          <w:noProof w:val="0"/>
        </w:rPr>
      </w:pPr>
      <w:bookmarkStart w:id="1107" w:name="_6.2.2.1.1__Problem"/>
      <w:bookmarkStart w:id="1108" w:name="_Toc296340357"/>
      <w:bookmarkStart w:id="1109" w:name="_Toc345074719"/>
      <w:bookmarkEnd w:id="1107"/>
      <w:r w:rsidRPr="003651D9">
        <w:rPr>
          <w:noProof w:val="0"/>
        </w:rPr>
        <w:lastRenderedPageBreak/>
        <w:t xml:space="preserve">6.3.3.10.S.2 </w:t>
      </w:r>
      <w:bookmarkEnd w:id="1108"/>
      <w:r w:rsidRPr="003651D9">
        <w:rPr>
          <w:noProof w:val="0"/>
        </w:rPr>
        <w:t>&lt;Data Element or Section Name&gt; &lt;Condition, Specification Document, or Vocabulary Constraint&gt;</w:t>
      </w:r>
      <w:bookmarkEnd w:id="1109"/>
    </w:p>
    <w:p w14:paraId="5313FCF3" w14:textId="77777777" w:rsidR="00C57C6C" w:rsidRPr="003651D9" w:rsidRDefault="00C57C6C" w:rsidP="00C57C6C">
      <w:pPr>
        <w:pStyle w:val="AuthorInstructions"/>
        <w:rPr>
          <w:rFonts w:eastAsia="Calibri"/>
        </w:rPr>
      </w:pPr>
      <w:r w:rsidRPr="003651D9">
        <w:rPr>
          <w:rFonts w:eastAsia="Calibri"/>
        </w:rPr>
        <w:t xml:space="preserve">&lt;Describe </w:t>
      </w:r>
      <w:proofErr w:type="gramStart"/>
      <w:r w:rsidRPr="003651D9">
        <w:rPr>
          <w:rFonts w:eastAsia="Calibri"/>
        </w:rPr>
        <w:t>constraints,</w:t>
      </w:r>
      <w:proofErr w:type="gramEnd"/>
      <w:r w:rsidRPr="003651D9">
        <w:rPr>
          <w:rFonts w:eastAsia="Calibri"/>
        </w:rPr>
        <w:t xml:space="preserve">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40DBDD3B"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4DC2E9F0" w14:textId="77777777" w:rsidR="00C57C6C" w:rsidRPr="003651D9" w:rsidRDefault="00C57C6C" w:rsidP="00C57C6C">
      <w:pPr>
        <w:pStyle w:val="Corpodeltesto"/>
      </w:pPr>
      <w:r w:rsidRPr="003651D9">
        <w:t>&lt;</w:t>
      </w:r>
      <w:proofErr w:type="gramStart"/>
      <w:r w:rsidRPr="003651D9">
        <w:t>e</w:t>
      </w:r>
      <w:proofErr w:type="gramEnd"/>
      <w:r w:rsidRPr="003651D9">
        <w:t xml:space="preserve">.g., A Content Creator SHALL be able to include a Problem Concern Entry for each of the conditions identified in Value Set </w:t>
      </w:r>
      <w:hyperlink w:anchor="_1.3.6.1.4.1.19376.1.4.1.5.4__Cardia" w:history="1">
        <w:r w:rsidRPr="003651D9">
          <w:rPr>
            <w:rStyle w:val="Collegamentoipertestuale"/>
            <w:color w:val="auto"/>
          </w:rPr>
          <w:t>1.3.6.1.4.1.19376.1.4.1.5.4 Cardiac Problems/Concerns</w:t>
        </w:r>
      </w:hyperlink>
      <w:r w:rsidRPr="003651D9">
        <w:rPr>
          <w:rFonts w:eastAsia="Calibri"/>
        </w:rPr>
        <w:t>, encoding the value in act/</w:t>
      </w:r>
      <w:proofErr w:type="spellStart"/>
      <w:r w:rsidRPr="003651D9">
        <w:rPr>
          <w:rFonts w:eastAsia="Calibri"/>
        </w:rPr>
        <w:t>entryRelationship</w:t>
      </w:r>
      <w:proofErr w:type="spellEnd"/>
      <w:r w:rsidRPr="003651D9">
        <w:rPr>
          <w:rFonts w:eastAsia="Calibri"/>
        </w:rPr>
        <w:t>/observation/code</w:t>
      </w:r>
      <w:r w:rsidRPr="003651D9">
        <w:t>.</w:t>
      </w:r>
      <w:r w:rsidRPr="003651D9">
        <w:tab/>
      </w:r>
    </w:p>
    <w:p w14:paraId="49957D4B" w14:textId="77777777" w:rsidR="00C57C6C" w:rsidRPr="003651D9" w:rsidRDefault="00C57C6C" w:rsidP="00C57C6C">
      <w:pPr>
        <w:pStyle w:val="Corpodeltesto"/>
      </w:pPr>
      <w:r w:rsidRPr="003651D9">
        <w:t>A Problem Concern Entry for {73211009, SNOMED CT, diabetes} SHALL use the specialized Diabetes Problem Entry (OID = 1.3.6.1.4.1.19376.1.4.1.4.1).</w:t>
      </w:r>
    </w:p>
    <w:p w14:paraId="06F48FAD" w14:textId="77777777" w:rsidR="00C57C6C" w:rsidRPr="003651D9" w:rsidRDefault="00C57C6C" w:rsidP="00C57C6C">
      <w:pPr>
        <w:pStyle w:val="Corpodeltesto"/>
        <w:rPr>
          <w:color w:val="0070C0"/>
        </w:rPr>
      </w:pPr>
      <w:r w:rsidRPr="003651D9">
        <w:t>A Problem Concern Entry for {194828000, SNOMED CT, angina} SHALL use the specialized Angina Problem Entry (OID = 1.3.6.1.4.1.19376.1.4.1.4.2)</w:t>
      </w:r>
      <w:proofErr w:type="gramStart"/>
      <w:r w:rsidRPr="003651D9">
        <w:t>.&gt;</w:t>
      </w:r>
      <w:proofErr w:type="gramEnd"/>
      <w:r w:rsidRPr="003651D9">
        <w:t xml:space="preserve"> </w:t>
      </w:r>
    </w:p>
    <w:p w14:paraId="6F3882C3" w14:textId="77777777" w:rsidR="00C57C6C" w:rsidRPr="003651D9" w:rsidRDefault="00C57C6C" w:rsidP="00C57C6C">
      <w:pPr>
        <w:pStyle w:val="Titolo5"/>
        <w:numPr>
          <w:ilvl w:val="0"/>
          <w:numId w:val="0"/>
        </w:numPr>
        <w:rPr>
          <w:noProof w:val="0"/>
        </w:rPr>
      </w:pPr>
      <w:bookmarkStart w:id="1110" w:name="_Toc345074720"/>
      <w:r w:rsidRPr="003651D9">
        <w:rPr>
          <w:noProof w:val="0"/>
        </w:rPr>
        <w:t>6.3.3.10.S.3 &lt;Data Element or Section Name&gt; &lt;Condition, Specification Document, or Vocabulary Constraint&gt;</w:t>
      </w:r>
      <w:bookmarkEnd w:id="1110"/>
    </w:p>
    <w:p w14:paraId="65FD6567" w14:textId="77777777" w:rsidR="00C57C6C" w:rsidRPr="003651D9" w:rsidRDefault="00C57C6C" w:rsidP="00C57C6C">
      <w:pPr>
        <w:pStyle w:val="Corpodeltesto"/>
        <w:rPr>
          <w:lang w:eastAsia="x-none"/>
        </w:rPr>
      </w:pPr>
    </w:p>
    <w:p w14:paraId="45281648" w14:textId="77777777" w:rsidR="00C57C6C" w:rsidRPr="003651D9" w:rsidRDefault="00C57C6C" w:rsidP="00C57C6C">
      <w:pPr>
        <w:pStyle w:val="AuthorInstructions"/>
      </w:pPr>
      <w:r w:rsidRPr="003651D9">
        <w:t>###End Tabular Format – Section</w:t>
      </w:r>
    </w:p>
    <w:p w14:paraId="2DEB9748" w14:textId="77777777" w:rsidR="00C57C6C" w:rsidRPr="003651D9" w:rsidRDefault="00C57C6C" w:rsidP="00C57C6C">
      <w:pPr>
        <w:pStyle w:val="AuthorInstructions"/>
      </w:pPr>
    </w:p>
    <w:p w14:paraId="421777CD" w14:textId="77777777" w:rsidR="00C57C6C" w:rsidRPr="003651D9" w:rsidRDefault="00C57C6C" w:rsidP="00C57C6C">
      <w:pPr>
        <w:pStyle w:val="AuthorInstructions"/>
      </w:pPr>
      <w:r w:rsidRPr="003651D9">
        <w:t>###Begin Discrete Conformance Format – Section</w:t>
      </w:r>
    </w:p>
    <w:p w14:paraId="195BDABA"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described the value or source of the information.&gt;</w:t>
      </w:r>
    </w:p>
    <w:p w14:paraId="73E2D095" w14:textId="77777777" w:rsidR="00C57C6C" w:rsidRPr="003651D9" w:rsidRDefault="00C57C6C" w:rsidP="00C57C6C">
      <w:pPr>
        <w:pStyle w:val="Corpodeltesto"/>
        <w:rPr>
          <w:lang w:eastAsia="x-none"/>
        </w:rPr>
      </w:pPr>
    </w:p>
    <w:p w14:paraId="5F68DB1D" w14:textId="77777777" w:rsidR="00C57C6C" w:rsidRPr="003651D9" w:rsidRDefault="00C57C6C" w:rsidP="00C57C6C">
      <w:pPr>
        <w:pStyle w:val="Corpodeltesto"/>
        <w:rPr>
          <w:lang w:eastAsia="x-none"/>
        </w:rPr>
      </w:pPr>
      <w:r w:rsidRPr="003651D9">
        <w:rPr>
          <w:lang w:eastAsia="x-none"/>
        </w:rPr>
        <w:t>&lt;</w:t>
      </w:r>
      <w:proofErr w:type="gramStart"/>
      <w:r>
        <w:rPr>
          <w:lang w:eastAsia="x-none"/>
        </w:rPr>
        <w:t>e</w:t>
      </w:r>
      <w:proofErr w:type="gramEnd"/>
      <w:r>
        <w:rPr>
          <w:lang w:eastAsia="x-none"/>
        </w:rPr>
        <w:t>.g.,</w:t>
      </w:r>
    </w:p>
    <w:p w14:paraId="54AAD275" w14:textId="77777777" w:rsidR="00C57C6C" w:rsidRPr="003651D9" w:rsidRDefault="00C57C6C" w:rsidP="00C57C6C">
      <w:pPr>
        <w:pStyle w:val="Titolo4"/>
        <w:numPr>
          <w:ilvl w:val="0"/>
          <w:numId w:val="0"/>
        </w:numPr>
        <w:rPr>
          <w:noProof w:val="0"/>
        </w:rPr>
      </w:pPr>
      <w:bookmarkStart w:id="1111" w:name="S_Medical_General_History"/>
      <w:bookmarkStart w:id="1112" w:name="_Toc322675125"/>
      <w:bookmarkStart w:id="1113" w:name="_Toc345074721"/>
      <w:r w:rsidRPr="003651D9">
        <w:rPr>
          <w:noProof w:val="0"/>
        </w:rPr>
        <w:t>6.3.3.10.S Medical History - Cardiac Section 11329-0</w:t>
      </w:r>
      <w:bookmarkEnd w:id="1111"/>
      <w:bookmarkEnd w:id="1112"/>
      <w:bookmarkEnd w:id="1113"/>
    </w:p>
    <w:p w14:paraId="3858B410"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proofErr w:type="gramStart"/>
      <w:r w:rsidRPr="003651D9">
        <w:t>section</w:t>
      </w:r>
      <w:proofErr w:type="gramEnd"/>
      <w:r w:rsidRPr="003651D9">
        <w:rPr>
          <w:rFonts w:ascii="Bookman Old Style" w:hAnsi="Bookman Old Style"/>
        </w:rPr>
        <w:t xml:space="preserve">: </w:t>
      </w:r>
      <w:proofErr w:type="spellStart"/>
      <w:r w:rsidRPr="003651D9">
        <w:rPr>
          <w:rStyle w:val="XMLname"/>
        </w:rPr>
        <w:t>templateId</w:t>
      </w:r>
      <w:proofErr w:type="spellEnd"/>
      <w:r w:rsidRPr="003651D9">
        <w:rPr>
          <w:rFonts w:ascii="Bookman Old Style" w:hAnsi="Bookman Old Style"/>
        </w:rPr>
        <w:t xml:space="preserve"> </w:t>
      </w:r>
      <w:r w:rsidRPr="003651D9">
        <w:t>1.3.6.1.4.1.19376.1.4.1.2.17(open)</w:t>
      </w:r>
      <w:r w:rsidRPr="003651D9">
        <w:rPr>
          <w:rFonts w:ascii="Bookman Old Style" w:hAnsi="Bookman Old Style"/>
        </w:rPr>
        <w:t xml:space="preserve">] </w:t>
      </w:r>
    </w:p>
    <w:p w14:paraId="3E009052" w14:textId="77777777" w:rsidR="00C57C6C" w:rsidRPr="003651D9" w:rsidRDefault="00C57C6C" w:rsidP="00C57C6C">
      <w:pPr>
        <w:pStyle w:val="BracketData"/>
        <w:rPr>
          <w:rFonts w:ascii="Bookman Old Style" w:hAnsi="Bookman Old Style"/>
        </w:rPr>
      </w:pPr>
      <w:r w:rsidRPr="003651D9">
        <w:rPr>
          <w:rFonts w:ascii="Bookman Old Style" w:hAnsi="Bookman Old Style"/>
        </w:rPr>
        <w:t>[</w:t>
      </w:r>
      <w:proofErr w:type="gramStart"/>
      <w:r w:rsidRPr="003651D9">
        <w:t>section</w:t>
      </w:r>
      <w:proofErr w:type="gramEnd"/>
      <w:r w:rsidRPr="003651D9">
        <w:rPr>
          <w:rFonts w:ascii="Bookman Old Style" w:hAnsi="Bookman Old Style"/>
        </w:rPr>
        <w:t xml:space="preserve">: </w:t>
      </w:r>
      <w:proofErr w:type="spellStart"/>
      <w:r w:rsidRPr="003651D9">
        <w:rPr>
          <w:rStyle w:val="XMLname"/>
        </w:rPr>
        <w:t>templateId</w:t>
      </w:r>
      <w:proofErr w:type="spellEnd"/>
      <w:r w:rsidRPr="003651D9">
        <w:rPr>
          <w:rFonts w:ascii="Bookman Old Style" w:hAnsi="Bookman Old Style"/>
        </w:rPr>
        <w:t xml:space="preserve"> </w:t>
      </w:r>
      <w:r w:rsidRPr="003651D9">
        <w:t>2.16.840.1.113883.10.20.22.2.39(open)</w:t>
      </w:r>
      <w:r w:rsidRPr="003651D9">
        <w:rPr>
          <w:rFonts w:ascii="Bookman Old Style" w:hAnsi="Bookman Old Style"/>
        </w:rPr>
        <w:t>]</w:t>
      </w:r>
    </w:p>
    <w:p w14:paraId="36AD70B5" w14:textId="77777777" w:rsidR="00C57C6C" w:rsidRPr="003651D9" w:rsidRDefault="00C57C6C" w:rsidP="00C57C6C">
      <w:pPr>
        <w:pStyle w:val="BodyText"/>
        <w:rPr>
          <w:noProof w:val="0"/>
        </w:rPr>
      </w:pPr>
      <w:r w:rsidRPr="003651D9">
        <w:rPr>
          <w:noProof w:val="0"/>
        </w:rPr>
        <w:t xml:space="preserve">The Medical History section describes all aspects of the medical history of the patient even if not pertinent to the current procedure, and may include chief complaint, past medical history, social history, family history, surgical or procedure history, medication history, and other history information. The history may be limited to information pertinent to the current procedure or may be more comprehensive. The history may be reported as a collection of random clinical statements or it may be reported categorically. Entries for History of Past Illness and History of Present Illness have been consolidated into this section. Social and </w:t>
      </w:r>
      <w:r w:rsidRPr="003651D9">
        <w:rPr>
          <w:noProof w:val="0"/>
        </w:rPr>
        <w:lastRenderedPageBreak/>
        <w:t xml:space="preserve">Family History are discussed in their own sections. For this </w:t>
      </w:r>
      <w:proofErr w:type="spellStart"/>
      <w:r w:rsidRPr="003651D9">
        <w:rPr>
          <w:noProof w:val="0"/>
        </w:rPr>
        <w:t>Cath</w:t>
      </w:r>
      <w:proofErr w:type="spellEnd"/>
      <w:r w:rsidRPr="003651D9">
        <w:rPr>
          <w:noProof w:val="0"/>
        </w:rPr>
        <w:t xml:space="preserve"> Report Content profile, this section may also contain history about specific relevant problems as problem observations. </w:t>
      </w:r>
    </w:p>
    <w:p w14:paraId="36C99E34" w14:textId="77777777" w:rsidR="00C57C6C" w:rsidRPr="003651D9" w:rsidRDefault="00C57C6C" w:rsidP="00C57C6C">
      <w:pPr>
        <w:pStyle w:val="BodyText"/>
        <w:rPr>
          <w:noProof w:val="0"/>
        </w:rPr>
      </w:pPr>
      <w:r w:rsidRPr="003651D9">
        <w:rPr>
          <w:noProof w:val="0"/>
        </w:rPr>
        <w:t xml:space="preserve">In the event that the patient was transferred from another facility where there was a problem indication that the patient was determined to need a </w:t>
      </w:r>
      <w:proofErr w:type="spellStart"/>
      <w:r w:rsidRPr="003651D9">
        <w:rPr>
          <w:noProof w:val="0"/>
        </w:rPr>
        <w:t>cath</w:t>
      </w:r>
      <w:proofErr w:type="spellEnd"/>
      <w:r w:rsidRPr="003651D9">
        <w:rPr>
          <w:noProof w:val="0"/>
        </w:rPr>
        <w:t xml:space="preserve"> procedure, this will be noted as a problem observation in this medical history section as text in the narrative for now until there is a code representing this.</w:t>
      </w:r>
    </w:p>
    <w:p w14:paraId="6FC7118C" w14:textId="77777777" w:rsidR="00C57C6C" w:rsidRPr="003651D9" w:rsidRDefault="00C57C6C" w:rsidP="00C57C6C">
      <w:pPr>
        <w:pStyle w:val="BodyText"/>
        <w:rPr>
          <w:noProof w:val="0"/>
        </w:rPr>
      </w:pPr>
    </w:p>
    <w:p w14:paraId="42F90DD6"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two [2</w:t>
      </w:r>
      <w:proofErr w:type="gramStart"/>
      <w:r w:rsidRPr="003651D9">
        <w:t>..</w:t>
      </w:r>
      <w:proofErr w:type="gramEnd"/>
      <w:r w:rsidRPr="003651D9">
        <w:t xml:space="preserve">2] </w:t>
      </w:r>
      <w:proofErr w:type="spellStart"/>
      <w:proofErr w:type="gramStart"/>
      <w:r w:rsidRPr="003651D9">
        <w:rPr>
          <w:rStyle w:val="XMLnameBold"/>
        </w:rPr>
        <w:t>templateId</w:t>
      </w:r>
      <w:proofErr w:type="spellEnd"/>
      <w:proofErr w:type="gramEnd"/>
      <w:r w:rsidRPr="003651D9">
        <w:t xml:space="preserve"> (CONF:8160) such that it</w:t>
      </w:r>
    </w:p>
    <w:p w14:paraId="6794ACD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w:t>
      </w:r>
      <w:r w:rsidRPr="003651D9">
        <w:rPr>
          <w:rFonts w:ascii="Courier New" w:hAnsi="Courier New" w:cs="TimesNewRomanPSMT"/>
          <w:sz w:val="20"/>
        </w:rPr>
        <w:t>1.3.6.1.4.1.19376.1.4.1.2.17</w:t>
      </w:r>
      <w:r w:rsidRPr="003651D9">
        <w:rPr>
          <w:rStyle w:val="XMLname"/>
        </w:rPr>
        <w:t>"</w:t>
      </w:r>
      <w:r w:rsidRPr="003651D9">
        <w:t xml:space="preserve"> (CONF:10403-CRC).</w:t>
      </w:r>
    </w:p>
    <w:p w14:paraId="4DB6EB93"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"2.16.840.1.113883.10.20.22.2.39"</w:t>
      </w:r>
      <w:r w:rsidRPr="003651D9">
        <w:t xml:space="preserve"> (CONF:10403).</w:t>
      </w:r>
    </w:p>
    <w:p w14:paraId="7D7846D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rPr>
          <w:rStyle w:val="XMLnameBold"/>
        </w:rPr>
        <w:t>/@code</w:t>
      </w:r>
      <w:r w:rsidRPr="003651D9">
        <w:t>=</w:t>
      </w:r>
      <w:r w:rsidRPr="003651D9">
        <w:rPr>
          <w:rStyle w:val="XMLname"/>
        </w:rPr>
        <w:t>"11329-0"</w:t>
      </w:r>
      <w:r w:rsidRPr="003651D9">
        <w:t xml:space="preserve"> Medical (General) History (</w:t>
      </w:r>
      <w:proofErr w:type="spellStart"/>
      <w:r w:rsidRPr="003651D9">
        <w:t>CodeSystem</w:t>
      </w:r>
      <w:proofErr w:type="spellEnd"/>
      <w:r w:rsidRPr="003651D9">
        <w:t xml:space="preserve">: </w:t>
      </w:r>
      <w:r w:rsidRPr="003651D9">
        <w:rPr>
          <w:rStyle w:val="XMLname"/>
        </w:rPr>
        <w:t>LOINC 2.16.840.1.113883.6.1</w:t>
      </w:r>
      <w:r w:rsidRPr="003651D9">
        <w:t>) (CONF:8161).</w:t>
      </w:r>
    </w:p>
    <w:p w14:paraId="0A4250D1"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title</w:t>
      </w:r>
      <w:proofErr w:type="gramEnd"/>
      <w:r w:rsidRPr="003651D9">
        <w:t xml:space="preserve"> (CONF:8162).</w:t>
      </w:r>
    </w:p>
    <w:p w14:paraId="2D232A15" w14:textId="77777777" w:rsidR="00C57C6C" w:rsidRPr="003651D9" w:rsidRDefault="00C57C6C" w:rsidP="00C57C6C">
      <w:pPr>
        <w:numPr>
          <w:ilvl w:val="0"/>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text</w:t>
      </w:r>
      <w:proofErr w:type="gramEnd"/>
      <w:r w:rsidRPr="003651D9">
        <w:t xml:space="preserve"> (CONF:8163).</w:t>
      </w:r>
    </w:p>
    <w:p w14:paraId="39123E66"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w:t>
      </w:r>
      <w:proofErr w:type="gramStart"/>
      <w:r w:rsidRPr="003651D9">
        <w:t>..</w:t>
      </w:r>
      <w:proofErr w:type="gramEnd"/>
      <w:r w:rsidRPr="003651D9">
        <w:t xml:space="preserve">*] </w:t>
      </w:r>
      <w:proofErr w:type="gramStart"/>
      <w:r w:rsidRPr="003651D9">
        <w:rPr>
          <w:rStyle w:val="XMLnameBold"/>
        </w:rPr>
        <w:t>entry</w:t>
      </w:r>
      <w:proofErr w:type="gramEnd"/>
      <w:r w:rsidRPr="003651D9">
        <w:t xml:space="preserve"> (CONF:CRC-xxx) such that it</w:t>
      </w:r>
    </w:p>
    <w:p w14:paraId="0BF08F92"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bCs w:val="0"/>
          <w:u w:val="single"/>
        </w:rPr>
        <w:t>Problem Observation - Cardiac</w:t>
      </w:r>
      <w:r>
        <w:t xml:space="preserve"> </w:t>
      </w:r>
      <w:r w:rsidRPr="003651D9">
        <w:rPr>
          <w:rStyle w:val="XMLname"/>
        </w:rPr>
        <w:t>(</w:t>
      </w:r>
      <w:r w:rsidRPr="003651D9">
        <w:rPr>
          <w:rFonts w:ascii="Courier New" w:hAnsi="Courier New" w:cs="TimesNewRomanPSMT"/>
          <w:sz w:val="20"/>
        </w:rPr>
        <w:t>1.3.6.1.4.1.19376.1.4.1.4.9</w:t>
      </w:r>
      <w:r w:rsidRPr="003651D9">
        <w:rPr>
          <w:rStyle w:val="XMLname"/>
        </w:rPr>
        <w:t>)</w:t>
      </w:r>
      <w:r w:rsidRPr="003651D9">
        <w:t xml:space="preserve"> (CONF</w:t>
      </w:r>
      <w:proofErr w:type="gramStart"/>
      <w:r w:rsidRPr="003651D9">
        <w:t>:CRC</w:t>
      </w:r>
      <w:proofErr w:type="gramEnd"/>
      <w:r w:rsidRPr="003651D9">
        <w:t>-xxx).</w:t>
      </w:r>
    </w:p>
    <w:p w14:paraId="26C09694" w14:textId="77777777" w:rsidR="00C57C6C" w:rsidRPr="003651D9" w:rsidRDefault="00C57C6C" w:rsidP="00C57C6C">
      <w:pPr>
        <w:numPr>
          <w:ilvl w:val="0"/>
          <w:numId w:val="16"/>
        </w:numPr>
        <w:spacing w:before="0" w:after="40" w:line="260" w:lineRule="exact"/>
        <w:rPr>
          <w:szCs w:val="13"/>
        </w:rPr>
      </w:pPr>
      <w:r w:rsidRPr="003651D9">
        <w:rPr>
          <w:b/>
          <w:bCs/>
          <w:sz w:val="16"/>
          <w:szCs w:val="16"/>
        </w:rPr>
        <w:t>MAY</w:t>
      </w:r>
      <w:r w:rsidRPr="003651D9">
        <w:rPr>
          <w:sz w:val="16"/>
        </w:rPr>
        <w:t> </w:t>
      </w:r>
      <w:r w:rsidRPr="003651D9">
        <w:rPr>
          <w:szCs w:val="13"/>
        </w:rPr>
        <w:t>contain zero or more [0</w:t>
      </w:r>
      <w:proofErr w:type="gramStart"/>
      <w:r w:rsidRPr="003651D9">
        <w:rPr>
          <w:szCs w:val="13"/>
        </w:rPr>
        <w:t>..</w:t>
      </w:r>
      <w:proofErr w:type="gramEnd"/>
      <w:r w:rsidRPr="003651D9">
        <w:rPr>
          <w:szCs w:val="13"/>
        </w:rPr>
        <w:t>*]</w:t>
      </w:r>
      <w:r w:rsidRPr="003651D9">
        <w:t> </w:t>
      </w:r>
      <w:proofErr w:type="gramStart"/>
      <w:r w:rsidRPr="003651D9">
        <w:rPr>
          <w:rFonts w:ascii="Courier New" w:hAnsi="Courier New" w:cs="Courier New"/>
          <w:b/>
          <w:bCs/>
        </w:rPr>
        <w:t>entry</w:t>
      </w:r>
      <w:proofErr w:type="gramEnd"/>
      <w:r w:rsidRPr="003651D9">
        <w:t> </w:t>
      </w:r>
      <w:r w:rsidRPr="003651D9">
        <w:rPr>
          <w:szCs w:val="13"/>
        </w:rPr>
        <w:t>(CONF:CRC-xxx) such that it</w:t>
      </w:r>
    </w:p>
    <w:p w14:paraId="455D6AA1" w14:textId="77777777" w:rsidR="00C57C6C" w:rsidRPr="003651D9" w:rsidRDefault="00C57C6C" w:rsidP="00C57C6C">
      <w:pPr>
        <w:numPr>
          <w:ilvl w:val="1"/>
          <w:numId w:val="16"/>
        </w:numPr>
        <w:spacing w:before="0" w:after="40" w:line="260" w:lineRule="exact"/>
        <w:rPr>
          <w:szCs w:val="13"/>
        </w:rPr>
      </w:pPr>
      <w:r w:rsidRPr="003651D9">
        <w:rPr>
          <w:b/>
          <w:bCs/>
          <w:sz w:val="16"/>
          <w:szCs w:val="16"/>
        </w:rPr>
        <w:t>SHALL</w:t>
      </w:r>
      <w:r w:rsidRPr="003651D9">
        <w:rPr>
          <w:sz w:val="16"/>
        </w:rPr>
        <w:t> </w:t>
      </w:r>
      <w:r w:rsidRPr="003651D9">
        <w:rPr>
          <w:szCs w:val="13"/>
        </w:rPr>
        <w:t>contain exactly one [1</w:t>
      </w:r>
      <w:proofErr w:type="gramStart"/>
      <w:r w:rsidRPr="003651D9">
        <w:rPr>
          <w:szCs w:val="13"/>
        </w:rPr>
        <w:t>..</w:t>
      </w:r>
      <w:proofErr w:type="gramEnd"/>
      <w:r w:rsidRPr="003651D9">
        <w:rPr>
          <w:szCs w:val="13"/>
        </w:rPr>
        <w:t>1]</w:t>
      </w:r>
      <w:r w:rsidRPr="003651D9">
        <w:t> </w:t>
      </w:r>
      <w:r w:rsidRPr="003651D9">
        <w:rPr>
          <w:rFonts w:ascii="Courier New" w:hAnsi="Courier New" w:cs="Courier New"/>
          <w:b/>
          <w:bCs/>
          <w:sz w:val="20"/>
          <w:u w:val="single"/>
        </w:rPr>
        <w:t>Procedure Activity</w:t>
      </w:r>
      <w:r w:rsidRPr="003651D9">
        <w:rPr>
          <w:rFonts w:ascii="Courier New" w:hAnsi="Courier New" w:cs="Courier New"/>
          <w:b/>
          <w:bCs/>
          <w:sz w:val="20"/>
        </w:rPr>
        <w:t xml:space="preserve"> Observation</w:t>
      </w:r>
      <w:r w:rsidRPr="003651D9">
        <w:t> </w:t>
      </w:r>
      <w:r w:rsidRPr="003651D9">
        <w:rPr>
          <w:rFonts w:ascii="Courier New" w:hAnsi="Courier New" w:cs="Courier New"/>
        </w:rPr>
        <w:t>(</w:t>
      </w:r>
      <w:r w:rsidRPr="003651D9">
        <w:rPr>
          <w:rFonts w:ascii="Courier New" w:hAnsi="Courier New" w:cs="Courier New"/>
          <w:sz w:val="20"/>
        </w:rPr>
        <w:t>2.16.840.1.113883.10.20.22.4.13</w:t>
      </w:r>
      <w:r w:rsidRPr="003651D9">
        <w:rPr>
          <w:rFonts w:ascii="Courier New" w:hAnsi="Courier New" w:cs="Courier New"/>
        </w:rPr>
        <w:t>)</w:t>
      </w:r>
      <w:r w:rsidRPr="003651D9">
        <w:t> </w:t>
      </w:r>
      <w:r w:rsidRPr="003651D9">
        <w:rPr>
          <w:szCs w:val="13"/>
        </w:rPr>
        <w:t>(CONF</w:t>
      </w:r>
      <w:proofErr w:type="gramStart"/>
      <w:r w:rsidRPr="003651D9">
        <w:rPr>
          <w:szCs w:val="13"/>
        </w:rPr>
        <w:t>:CRC</w:t>
      </w:r>
      <w:proofErr w:type="gramEnd"/>
      <w:r w:rsidRPr="003651D9">
        <w:rPr>
          <w:szCs w:val="13"/>
        </w:rPr>
        <w:t>-xxx).</w:t>
      </w:r>
    </w:p>
    <w:p w14:paraId="2BD08B8A" w14:textId="77777777" w:rsidR="00C57C6C" w:rsidRPr="003651D9" w:rsidRDefault="00C57C6C" w:rsidP="00C57C6C">
      <w:pPr>
        <w:numPr>
          <w:ilvl w:val="0"/>
          <w:numId w:val="16"/>
        </w:numPr>
        <w:spacing w:before="0" w:after="40" w:line="260" w:lineRule="exact"/>
      </w:pPr>
      <w:r w:rsidRPr="003651D9">
        <w:rPr>
          <w:rStyle w:val="keyword"/>
        </w:rPr>
        <w:t>MAY</w:t>
      </w:r>
      <w:r w:rsidRPr="003651D9">
        <w:t xml:space="preserve"> contain zero or more [0</w:t>
      </w:r>
      <w:proofErr w:type="gramStart"/>
      <w:r w:rsidRPr="003651D9">
        <w:t>..</w:t>
      </w:r>
      <w:proofErr w:type="gramEnd"/>
      <w:r w:rsidRPr="003651D9">
        <w:t xml:space="preserve">*] </w:t>
      </w:r>
      <w:proofErr w:type="gramStart"/>
      <w:r w:rsidRPr="003651D9">
        <w:rPr>
          <w:rStyle w:val="XMLnameBold"/>
        </w:rPr>
        <w:t>entry</w:t>
      </w:r>
      <w:proofErr w:type="gramEnd"/>
      <w:r w:rsidRPr="003651D9">
        <w:t xml:space="preserve"> (CONF:CRC-xxx) such that it</w:t>
      </w:r>
    </w:p>
    <w:p w14:paraId="7A85F9EE" w14:textId="77777777" w:rsidR="00C57C6C" w:rsidRPr="003651D9" w:rsidRDefault="00C57C6C" w:rsidP="00C57C6C">
      <w:pPr>
        <w:numPr>
          <w:ilvl w:val="1"/>
          <w:numId w:val="16"/>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HyperlinkCourierBold"/>
          <w:color w:val="auto"/>
        </w:rPr>
        <w:t>Procedure Activity Procedure</w:t>
      </w:r>
      <w:r w:rsidRPr="003651D9">
        <w:rPr>
          <w:rStyle w:val="XMLname"/>
        </w:rPr>
        <w:t xml:space="preserve"> (2.16.840.1.113883.10.20.22.4.14)</w:t>
      </w:r>
      <w:r w:rsidRPr="003651D9">
        <w:t xml:space="preserve"> (CONF</w:t>
      </w:r>
      <w:proofErr w:type="gramStart"/>
      <w:r w:rsidRPr="003651D9">
        <w:t>:CRC</w:t>
      </w:r>
      <w:proofErr w:type="gramEnd"/>
      <w:r w:rsidRPr="003651D9">
        <w:t>-xxx).</w:t>
      </w:r>
    </w:p>
    <w:p w14:paraId="00D226A3" w14:textId="77777777" w:rsidR="00C57C6C" w:rsidRPr="003651D9" w:rsidRDefault="00C57C6C" w:rsidP="00C57C6C">
      <w:pPr>
        <w:pStyle w:val="Corpodeltesto"/>
        <w:rPr>
          <w:color w:val="0070C0"/>
          <w:lang w:eastAsia="x-none"/>
        </w:rPr>
      </w:pPr>
    </w:p>
    <w:p w14:paraId="1920E268" w14:textId="77777777" w:rsidR="00C57C6C" w:rsidRPr="003651D9" w:rsidRDefault="00C57C6C" w:rsidP="00C57C6C">
      <w:pPr>
        <w:pStyle w:val="Example"/>
        <w:rPr>
          <w:lang w:val="en-US"/>
        </w:rPr>
      </w:pPr>
      <w:r w:rsidRPr="003651D9">
        <w:rPr>
          <w:lang w:val="en-US"/>
        </w:rPr>
        <w:lastRenderedPageBreak/>
        <w:t>&lt;</w:t>
      </w:r>
      <w:proofErr w:type="gramStart"/>
      <w:r w:rsidRPr="003651D9">
        <w:rPr>
          <w:lang w:val="en-US"/>
        </w:rPr>
        <w:t>section</w:t>
      </w:r>
      <w:proofErr w:type="gramEnd"/>
      <w:r w:rsidRPr="003651D9">
        <w:rPr>
          <w:lang w:val="en-US"/>
        </w:rPr>
        <w:t xml:space="preserve">&gt; </w:t>
      </w:r>
    </w:p>
    <w:p w14:paraId="1D9A6330"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root="1.3.6.1.4.1.19376.1.4.1.2.17"/&gt; </w:t>
      </w:r>
    </w:p>
    <w:p w14:paraId="46DBD847"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root="2.16.840.1.113883.10.20.22.2.39"/&gt; </w:t>
      </w:r>
    </w:p>
    <w:p w14:paraId="7B0507F3"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code</w:t>
      </w:r>
      <w:proofErr w:type="gramEnd"/>
      <w:r w:rsidRPr="003651D9">
        <w:rPr>
          <w:lang w:val="en-US"/>
        </w:rPr>
        <w:t xml:space="preserve"> code="11329-0" </w:t>
      </w:r>
      <w:proofErr w:type="spellStart"/>
      <w:r w:rsidRPr="003651D9">
        <w:rPr>
          <w:lang w:val="en-US"/>
        </w:rPr>
        <w:t>codeSystem</w:t>
      </w:r>
      <w:proofErr w:type="spellEnd"/>
      <w:r w:rsidRPr="003651D9">
        <w:rPr>
          <w:lang w:val="en-US"/>
        </w:rPr>
        <w:t xml:space="preserve">="2.16.840.1.113883.6.1" </w:t>
      </w:r>
    </w:p>
    <w:p w14:paraId="0B0EE9DF"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codeSystemName</w:t>
      </w:r>
      <w:proofErr w:type="spellEnd"/>
      <w:proofErr w:type="gramEnd"/>
      <w:r w:rsidRPr="003651D9">
        <w:rPr>
          <w:lang w:val="en-US"/>
        </w:rPr>
        <w:t xml:space="preserve">="LOINC" </w:t>
      </w:r>
    </w:p>
    <w:p w14:paraId="562EB566"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 xml:space="preserve">="MEDICAL (GENERAL) HISTORY"/&gt; </w:t>
      </w:r>
    </w:p>
    <w:p w14:paraId="58F1FC65"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title</w:t>
      </w:r>
      <w:proofErr w:type="gramEnd"/>
      <w:r w:rsidRPr="003651D9">
        <w:rPr>
          <w:lang w:val="en-US"/>
        </w:rPr>
        <w:t xml:space="preserve">&gt;MEDICAL (GENERAL) HISTORY&lt;/title&gt; </w:t>
      </w:r>
    </w:p>
    <w:p w14:paraId="566C8F93"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text</w:t>
      </w:r>
      <w:proofErr w:type="gramEnd"/>
      <w:r w:rsidRPr="003651D9">
        <w:rPr>
          <w:lang w:val="en-US"/>
        </w:rPr>
        <w:t xml:space="preserve">&gt; </w:t>
      </w:r>
    </w:p>
    <w:p w14:paraId="1DCCCEED"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list</w:t>
      </w:r>
      <w:proofErr w:type="gramEnd"/>
      <w:r w:rsidRPr="003651D9">
        <w:rPr>
          <w:lang w:val="en-US"/>
        </w:rPr>
        <w:t xml:space="preserve"> </w:t>
      </w:r>
      <w:proofErr w:type="spellStart"/>
      <w:r w:rsidRPr="003651D9">
        <w:rPr>
          <w:lang w:val="en-US"/>
        </w:rPr>
        <w:t>listType</w:t>
      </w:r>
      <w:proofErr w:type="spellEnd"/>
      <w:r w:rsidRPr="003651D9">
        <w:rPr>
          <w:lang w:val="en-US"/>
        </w:rPr>
        <w:t xml:space="preserve">="ordered"&gt; </w:t>
      </w:r>
    </w:p>
    <w:p w14:paraId="552B0960" w14:textId="77777777" w:rsidR="00C57C6C" w:rsidRPr="003651D9" w:rsidRDefault="00C57C6C" w:rsidP="00C57C6C">
      <w:pPr>
        <w:pStyle w:val="Example"/>
        <w:rPr>
          <w:lang w:val="en-US"/>
        </w:rPr>
      </w:pPr>
      <w:r w:rsidRPr="003651D9">
        <w:rPr>
          <w:lang w:val="en-US"/>
        </w:rPr>
        <w:t xml:space="preserve">      </w:t>
      </w:r>
    </w:p>
    <w:p w14:paraId="6F139950"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&gt;Patient has had a recent issue with chest pain that does </w:t>
      </w:r>
      <w:r w:rsidRPr="003651D9">
        <w:rPr>
          <w:lang w:val="en-US"/>
        </w:rPr>
        <w:tab/>
        <w:t xml:space="preserve">            </w:t>
      </w:r>
      <w:r w:rsidRPr="003651D9">
        <w:rPr>
          <w:lang w:val="en-US"/>
        </w:rPr>
        <w:tab/>
        <w:t xml:space="preserve">     not seem to be related to any particular cause.&lt;/item&gt;</w:t>
      </w:r>
    </w:p>
    <w:p w14:paraId="5DED926A"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&gt;Previous concerns of heart disease were actually     </w:t>
      </w:r>
      <w:r w:rsidRPr="003651D9">
        <w:rPr>
          <w:lang w:val="en-US"/>
        </w:rPr>
        <w:tab/>
      </w:r>
      <w:r w:rsidRPr="003651D9">
        <w:rPr>
          <w:lang w:val="en-US"/>
        </w:rPr>
        <w:tab/>
        <w:t xml:space="preserve">     related to other causes.&lt;/item&gt;  </w:t>
      </w:r>
    </w:p>
    <w:p w14:paraId="7E16CC30"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item</w:t>
      </w:r>
      <w:proofErr w:type="gramEnd"/>
      <w:r w:rsidRPr="003651D9">
        <w:rPr>
          <w:lang w:val="en-US"/>
        </w:rPr>
        <w:t xml:space="preserve">&gt;Patient had recent weight gain due to sedentary lifestyle and </w:t>
      </w:r>
    </w:p>
    <w:p w14:paraId="4BA44BEB" w14:textId="77777777" w:rsidR="00C57C6C" w:rsidRPr="003651D9" w:rsidRDefault="00C57C6C" w:rsidP="00C57C6C">
      <w:pPr>
        <w:pStyle w:val="Example"/>
        <w:rPr>
          <w:lang w:val="en-US"/>
        </w:rPr>
      </w:pPr>
      <w:r w:rsidRPr="003651D9">
        <w:rPr>
          <w:lang w:val="en-US"/>
        </w:rPr>
        <w:t xml:space="preserve">            </w:t>
      </w:r>
      <w:proofErr w:type="gramStart"/>
      <w:r w:rsidRPr="003651D9">
        <w:rPr>
          <w:lang w:val="en-US"/>
        </w:rPr>
        <w:t>new</w:t>
      </w:r>
      <w:proofErr w:type="gramEnd"/>
      <w:r w:rsidRPr="003651D9">
        <w:rPr>
          <w:lang w:val="en-US"/>
        </w:rPr>
        <w:t xml:space="preserve"> job.&lt;/item&gt; </w:t>
      </w:r>
    </w:p>
    <w:p w14:paraId="79014139" w14:textId="77777777" w:rsidR="00C57C6C" w:rsidRPr="003651D9" w:rsidRDefault="00C57C6C" w:rsidP="00C57C6C">
      <w:pPr>
        <w:pStyle w:val="Example"/>
        <w:rPr>
          <w:lang w:val="en-US"/>
        </w:rPr>
      </w:pPr>
      <w:r w:rsidRPr="003651D9">
        <w:rPr>
          <w:lang w:val="en-US"/>
        </w:rPr>
        <w:t xml:space="preserve">    &lt;/list&gt; </w:t>
      </w:r>
    </w:p>
    <w:p w14:paraId="40301328" w14:textId="77777777" w:rsidR="00C57C6C" w:rsidRPr="003651D9" w:rsidRDefault="00C57C6C" w:rsidP="00C57C6C">
      <w:pPr>
        <w:pStyle w:val="Example"/>
        <w:rPr>
          <w:lang w:val="en-US"/>
        </w:rPr>
      </w:pPr>
      <w:r w:rsidRPr="003651D9">
        <w:rPr>
          <w:lang w:val="en-US"/>
        </w:rPr>
        <w:t xml:space="preserve">  &lt;/text&gt; </w:t>
      </w:r>
    </w:p>
    <w:p w14:paraId="0F5BAB4B"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entry</w:t>
      </w:r>
      <w:proofErr w:type="gramEnd"/>
      <w:r w:rsidRPr="003651D9">
        <w:rPr>
          <w:lang w:val="en-US"/>
        </w:rPr>
        <w:t>&gt;</w:t>
      </w:r>
    </w:p>
    <w:p w14:paraId="4AC713D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 xml:space="preserve">=”EVN”&gt; </w:t>
      </w:r>
    </w:p>
    <w:p w14:paraId="525116C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root=”1.3.6.1.4.1.19376.1.4.1.9”/&gt;</w:t>
      </w:r>
    </w:p>
    <w:p w14:paraId="0BE33A1E"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root=”xyz”/&gt;</w:t>
      </w:r>
    </w:p>
    <w:p w14:paraId="27394D5E" w14:textId="77777777" w:rsidR="00C57C6C" w:rsidRPr="003651D9" w:rsidRDefault="00C57C6C" w:rsidP="00C57C6C">
      <w:pPr>
        <w:pStyle w:val="Example"/>
        <w:rPr>
          <w:lang w:val="en-US"/>
        </w:rPr>
      </w:pPr>
      <w:r w:rsidRPr="003651D9">
        <w:rPr>
          <w:lang w:val="en-US"/>
        </w:rPr>
        <w:t xml:space="preserve">      …</w:t>
      </w:r>
    </w:p>
    <w:p w14:paraId="5C59D907" w14:textId="77777777" w:rsidR="00C57C6C" w:rsidRPr="003651D9" w:rsidRDefault="00C57C6C" w:rsidP="00C57C6C">
      <w:pPr>
        <w:pStyle w:val="Example"/>
        <w:rPr>
          <w:lang w:val="en-US"/>
        </w:rPr>
      </w:pPr>
      <w:r w:rsidRPr="003651D9">
        <w:rPr>
          <w:lang w:val="en-US"/>
        </w:rPr>
        <w:t xml:space="preserve">    &lt;/observation&gt;</w:t>
      </w:r>
    </w:p>
    <w:p w14:paraId="7DE7BF20" w14:textId="77777777" w:rsidR="00C57C6C" w:rsidRPr="003651D9" w:rsidRDefault="00C57C6C" w:rsidP="00C57C6C">
      <w:pPr>
        <w:pStyle w:val="Example"/>
        <w:rPr>
          <w:lang w:val="en-US"/>
        </w:rPr>
      </w:pPr>
      <w:r w:rsidRPr="003651D9">
        <w:rPr>
          <w:lang w:val="en-US"/>
        </w:rPr>
        <w:t xml:space="preserve">  &lt;/entry&gt;</w:t>
      </w:r>
    </w:p>
    <w:p w14:paraId="3E9C29CF" w14:textId="77777777" w:rsidR="00C57C6C" w:rsidRPr="003651D9" w:rsidRDefault="00C57C6C" w:rsidP="00C57C6C">
      <w:pPr>
        <w:pStyle w:val="Example"/>
        <w:rPr>
          <w:lang w:val="en-US"/>
        </w:rPr>
      </w:pPr>
      <w:r w:rsidRPr="003651D9">
        <w:rPr>
          <w:lang w:val="en-US"/>
        </w:rPr>
        <w:t xml:space="preserve">  &lt;/entry&gt;</w:t>
      </w:r>
    </w:p>
    <w:p w14:paraId="07FCB55B"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="PROC" </w:t>
      </w:r>
      <w:proofErr w:type="spellStart"/>
      <w:r w:rsidRPr="003651D9">
        <w:rPr>
          <w:lang w:val="en-US"/>
        </w:rPr>
        <w:t>moodCode</w:t>
      </w:r>
      <w:proofErr w:type="spellEnd"/>
      <w:r w:rsidRPr="003651D9">
        <w:rPr>
          <w:lang w:val="en-US"/>
        </w:rPr>
        <w:t>="EVN"&gt;</w:t>
      </w:r>
    </w:p>
    <w:p w14:paraId="04C61EA8"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root="2.16.840.1.113883.10.20.22.4.14"/&gt;</w:t>
      </w:r>
    </w:p>
    <w:p w14:paraId="3F92C82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Procedure Activity Procedure template --&gt;</w:t>
      </w:r>
    </w:p>
    <w:p w14:paraId="7D15780D" w14:textId="77777777" w:rsidR="00C57C6C" w:rsidRPr="003651D9" w:rsidRDefault="00C57C6C" w:rsidP="00C57C6C">
      <w:pPr>
        <w:pStyle w:val="Example"/>
        <w:rPr>
          <w:lang w:val="en-US"/>
        </w:rPr>
      </w:pPr>
      <w:r w:rsidRPr="003651D9">
        <w:rPr>
          <w:lang w:val="en-US"/>
        </w:rPr>
        <w:t xml:space="preserve">      ...</w:t>
      </w:r>
    </w:p>
    <w:p w14:paraId="3BAB7C8A" w14:textId="77777777" w:rsidR="00C57C6C" w:rsidRPr="003651D9" w:rsidRDefault="00C57C6C" w:rsidP="00C57C6C">
      <w:pPr>
        <w:pStyle w:val="Example"/>
        <w:rPr>
          <w:lang w:val="en-US"/>
        </w:rPr>
      </w:pPr>
      <w:r w:rsidRPr="003651D9">
        <w:rPr>
          <w:lang w:val="en-US"/>
        </w:rPr>
        <w:t xml:space="preserve">    &lt;/observation&gt;</w:t>
      </w:r>
    </w:p>
    <w:p w14:paraId="3CD590AD" w14:textId="77777777" w:rsidR="00C57C6C" w:rsidRPr="003651D9" w:rsidRDefault="00C57C6C" w:rsidP="00C57C6C">
      <w:pPr>
        <w:pStyle w:val="Example"/>
        <w:rPr>
          <w:lang w:val="en-US"/>
        </w:rPr>
      </w:pPr>
      <w:r w:rsidRPr="003651D9">
        <w:rPr>
          <w:lang w:val="en-US"/>
        </w:rPr>
        <w:t xml:space="preserve">  &lt;/entry&gt;</w:t>
      </w:r>
    </w:p>
    <w:p w14:paraId="681C0ED1" w14:textId="77777777" w:rsidR="00C57C6C" w:rsidRPr="003651D9" w:rsidRDefault="00C57C6C" w:rsidP="00C57C6C">
      <w:pPr>
        <w:pStyle w:val="Example"/>
        <w:rPr>
          <w:lang w:val="en-US"/>
        </w:rPr>
      </w:pPr>
      <w:r w:rsidRPr="003651D9">
        <w:rPr>
          <w:lang w:val="en-US"/>
        </w:rPr>
        <w:t xml:space="preserve">  &lt;/entry&gt;</w:t>
      </w:r>
    </w:p>
    <w:p w14:paraId="17715D31"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="EVN"&gt;</w:t>
      </w:r>
    </w:p>
    <w:p w14:paraId="7310DE8A"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root="2.16.840.1.113883.10.20.22.4.13"/&gt;</w:t>
      </w:r>
    </w:p>
    <w:p w14:paraId="693647BF"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Procedure Activity Observation template --&gt;</w:t>
      </w:r>
    </w:p>
    <w:p w14:paraId="626B4EB7" w14:textId="77777777" w:rsidR="00C57C6C" w:rsidRPr="003651D9" w:rsidRDefault="00C57C6C" w:rsidP="00C57C6C">
      <w:pPr>
        <w:pStyle w:val="Example"/>
        <w:rPr>
          <w:lang w:val="en-US"/>
        </w:rPr>
      </w:pPr>
      <w:r w:rsidRPr="003651D9">
        <w:rPr>
          <w:lang w:val="en-US"/>
        </w:rPr>
        <w:t xml:space="preserve">      ...</w:t>
      </w:r>
    </w:p>
    <w:p w14:paraId="49B7A4A3" w14:textId="77777777" w:rsidR="00C57C6C" w:rsidRPr="003651D9" w:rsidRDefault="00C57C6C" w:rsidP="00C57C6C">
      <w:pPr>
        <w:pStyle w:val="Example"/>
        <w:rPr>
          <w:lang w:val="en-US"/>
        </w:rPr>
      </w:pPr>
      <w:r w:rsidRPr="003651D9">
        <w:rPr>
          <w:lang w:val="en-US"/>
        </w:rPr>
        <w:t xml:space="preserve">    &lt;/observation&gt;</w:t>
      </w:r>
    </w:p>
    <w:p w14:paraId="2533D91C" w14:textId="77777777" w:rsidR="00C57C6C" w:rsidRPr="003651D9" w:rsidRDefault="00C57C6C" w:rsidP="00C57C6C">
      <w:pPr>
        <w:pStyle w:val="Example"/>
        <w:rPr>
          <w:lang w:val="en-US"/>
        </w:rPr>
      </w:pPr>
      <w:r w:rsidRPr="003651D9">
        <w:rPr>
          <w:lang w:val="en-US"/>
        </w:rPr>
        <w:t xml:space="preserve">  &lt;/entry&gt;</w:t>
      </w:r>
    </w:p>
    <w:p w14:paraId="511CBD1F" w14:textId="77777777" w:rsidR="00C57C6C" w:rsidRPr="003651D9" w:rsidRDefault="00C57C6C" w:rsidP="00C57C6C">
      <w:pPr>
        <w:pStyle w:val="Example"/>
        <w:rPr>
          <w:lang w:val="en-US"/>
        </w:rPr>
      </w:pPr>
      <w:r w:rsidRPr="003651D9">
        <w:rPr>
          <w:lang w:val="en-US"/>
        </w:rPr>
        <w:t>&lt;/section&gt;</w:t>
      </w:r>
    </w:p>
    <w:p w14:paraId="56901FB5" w14:textId="77777777" w:rsidR="00C57C6C" w:rsidRPr="003651D9" w:rsidRDefault="00C57C6C" w:rsidP="00C57C6C">
      <w:pPr>
        <w:pStyle w:val="FigureTitle"/>
        <w:rPr>
          <w:rFonts w:eastAsia="?l?r ??’c"/>
          <w:lang w:eastAsia="zh-CN"/>
        </w:rPr>
      </w:pPr>
      <w:r w:rsidRPr="003651D9">
        <w:rPr>
          <w:rFonts w:eastAsia="?l?r ??’c"/>
          <w:lang w:eastAsia="zh-CN"/>
        </w:rPr>
        <w:t>Figure Example: Example Section example&gt;</w:t>
      </w:r>
    </w:p>
    <w:p w14:paraId="721D4D99" w14:textId="77777777" w:rsidR="00C57C6C" w:rsidRPr="003651D9" w:rsidRDefault="00C57C6C" w:rsidP="00C57C6C">
      <w:pPr>
        <w:pStyle w:val="Corpodeltesto"/>
        <w:rPr>
          <w:lang w:eastAsia="x-none"/>
        </w:rPr>
      </w:pPr>
    </w:p>
    <w:p w14:paraId="6936E788" w14:textId="77777777" w:rsidR="00C57C6C" w:rsidRPr="003651D9" w:rsidRDefault="00C57C6C" w:rsidP="00C57C6C">
      <w:pPr>
        <w:pStyle w:val="AuthorInstructions"/>
      </w:pPr>
      <w:r w:rsidRPr="003651D9">
        <w:t>###End Discrete Conformance Format - Section</w:t>
      </w:r>
    </w:p>
    <w:p w14:paraId="7A5D3D78" w14:textId="77777777" w:rsidR="00C57C6C" w:rsidRPr="003651D9" w:rsidRDefault="00C57C6C" w:rsidP="00C57C6C">
      <w:pPr>
        <w:pStyle w:val="Titolo2"/>
        <w:numPr>
          <w:ilvl w:val="0"/>
          <w:numId w:val="0"/>
        </w:numPr>
        <w:rPr>
          <w:noProof w:val="0"/>
        </w:rPr>
      </w:pPr>
      <w:bookmarkStart w:id="1114" w:name="_6.2.3.1_Encompassing_Encounter"/>
      <w:bookmarkStart w:id="1115" w:name="_6.2.3.1.1_Responsible_Party"/>
      <w:bookmarkStart w:id="1116" w:name="_6.2.3.1.2_Health_Care"/>
      <w:bookmarkStart w:id="1117" w:name="_Toc345074722"/>
      <w:bookmarkEnd w:id="1114"/>
      <w:bookmarkEnd w:id="1115"/>
      <w:bookmarkEnd w:id="1116"/>
      <w:r w:rsidRPr="003651D9">
        <w:rPr>
          <w:noProof w:val="0"/>
        </w:rPr>
        <w:t>6.3.4</w:t>
      </w:r>
      <w:r>
        <w:rPr>
          <w:noProof w:val="0"/>
        </w:rPr>
        <w:t xml:space="preserve"> </w:t>
      </w:r>
      <w:r w:rsidRPr="003651D9">
        <w:rPr>
          <w:noProof w:val="0"/>
        </w:rPr>
        <w:t>CDA Entry Content Modules</w:t>
      </w:r>
      <w:bookmarkEnd w:id="1117"/>
    </w:p>
    <w:p w14:paraId="660C2877" w14:textId="77777777" w:rsidR="00C57C6C" w:rsidRPr="003651D9" w:rsidRDefault="00C57C6C" w:rsidP="00C57C6C">
      <w:pPr>
        <w:pStyle w:val="Corpodeltesto"/>
      </w:pPr>
    </w:p>
    <w:p w14:paraId="7B795171" w14:textId="77777777" w:rsidR="00C57C6C" w:rsidRPr="003651D9" w:rsidRDefault="00C57C6C" w:rsidP="00C57C6C">
      <w:pPr>
        <w:pStyle w:val="EditorInstructions"/>
      </w:pPr>
      <w:r w:rsidRPr="003651D9">
        <w:t>Add to section 6.3.4.E</w:t>
      </w:r>
      <w:r>
        <w:t xml:space="preserve"> </w:t>
      </w:r>
      <w:r w:rsidRPr="003651D9">
        <w:t>Entry Content Modules</w:t>
      </w:r>
    </w:p>
    <w:p w14:paraId="783651AF" w14:textId="77777777" w:rsidR="00C57C6C" w:rsidRPr="003651D9" w:rsidRDefault="00C57C6C" w:rsidP="00C57C6C">
      <w:pPr>
        <w:pStyle w:val="Titolo4"/>
        <w:numPr>
          <w:ilvl w:val="0"/>
          <w:numId w:val="0"/>
        </w:numPr>
        <w:ind w:left="864" w:hanging="864"/>
        <w:rPr>
          <w:noProof w:val="0"/>
        </w:rPr>
      </w:pPr>
      <w:bookmarkStart w:id="1118" w:name="_Toc345074723"/>
      <w:r w:rsidRPr="003651D9">
        <w:rPr>
          <w:noProof w:val="0"/>
        </w:rPr>
        <w:t>6.3.4.E</w:t>
      </w:r>
      <w:r>
        <w:rPr>
          <w:noProof w:val="0"/>
        </w:rPr>
        <w:t xml:space="preserve"> </w:t>
      </w:r>
      <w:r w:rsidRPr="003651D9">
        <w:rPr>
          <w:noProof w:val="0"/>
        </w:rPr>
        <w:t>&lt;Entry Content Module Name&gt; Entry Content Module</w:t>
      </w:r>
      <w:bookmarkEnd w:id="1118"/>
      <w:r w:rsidRPr="003651D9">
        <w:rPr>
          <w:noProof w:val="0"/>
        </w:rPr>
        <w:t xml:space="preserve"> </w:t>
      </w:r>
    </w:p>
    <w:p w14:paraId="56E8ADAB" w14:textId="77777777" w:rsidR="00C57C6C" w:rsidRPr="003651D9" w:rsidRDefault="00C57C6C" w:rsidP="00C57C6C">
      <w:pPr>
        <w:pStyle w:val="AuthorInstructions"/>
      </w:pPr>
      <w:r w:rsidRPr="003651D9">
        <w:t>&lt;Replicate the Entry Content Module as many times as needed for this supplement</w:t>
      </w:r>
      <w:proofErr w:type="gramStart"/>
      <w:r w:rsidRPr="003651D9">
        <w:t>.&gt;</w:t>
      </w:r>
      <w:proofErr w:type="gramEnd"/>
    </w:p>
    <w:p w14:paraId="375B6625" w14:textId="77777777" w:rsidR="00C57C6C" w:rsidRPr="003651D9" w:rsidRDefault="00C57C6C" w:rsidP="00C57C6C">
      <w:pPr>
        <w:pStyle w:val="AuthorInstructions"/>
      </w:pPr>
      <w:r w:rsidRPr="003651D9">
        <w:lastRenderedPageBreak/>
        <w:t>&lt;If this entry has subsidiary/child entries, these entries are referenced in the table below. Create one row for each subsidiary/child entry</w:t>
      </w:r>
      <w:proofErr w:type="gramStart"/>
      <w:r w:rsidRPr="003651D9">
        <w:t>.&gt;</w:t>
      </w:r>
      <w:proofErr w:type="gramEnd"/>
    </w:p>
    <w:p w14:paraId="486A57EE" w14:textId="77777777" w:rsidR="00C57C6C" w:rsidRPr="003651D9" w:rsidRDefault="00C57C6C" w:rsidP="00C57C6C">
      <w:pPr>
        <w:pStyle w:val="AuthorInstructions"/>
      </w:pPr>
    </w:p>
    <w:p w14:paraId="32BC3208" w14:textId="77777777" w:rsidR="00C57C6C" w:rsidRPr="003651D9" w:rsidRDefault="00C57C6C" w:rsidP="00C57C6C">
      <w:pPr>
        <w:pStyle w:val="AuthorInstructions"/>
      </w:pPr>
      <w:r w:rsidRPr="003651D9">
        <w:t>### Begin Tabular Format - Entry</w:t>
      </w:r>
    </w:p>
    <w:p w14:paraId="78D83E4F" w14:textId="77777777" w:rsidR="00C57C6C" w:rsidRPr="003651D9" w:rsidRDefault="00C57C6C" w:rsidP="00C57C6C">
      <w:pPr>
        <w:pStyle w:val="Corpodeltesto"/>
        <w:rPr>
          <w:lang w:eastAsia="x-none"/>
        </w:rPr>
      </w:pPr>
    </w:p>
    <w:p w14:paraId="1ADB6200" w14:textId="77777777" w:rsidR="00C57C6C" w:rsidRPr="003651D9" w:rsidRDefault="00C57C6C" w:rsidP="00C57C6C">
      <w:pPr>
        <w:pStyle w:val="TableTitle"/>
      </w:pPr>
      <w:r w:rsidRPr="003651D9">
        <w:t>Table 6.3.4.E-1 &lt;Entry Module Name&gt; Entry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23"/>
        <w:gridCol w:w="539"/>
        <w:gridCol w:w="813"/>
        <w:gridCol w:w="454"/>
        <w:gridCol w:w="1615"/>
        <w:gridCol w:w="359"/>
        <w:gridCol w:w="990"/>
        <w:gridCol w:w="993"/>
        <w:gridCol w:w="1258"/>
        <w:gridCol w:w="1529"/>
        <w:gridCol w:w="17"/>
      </w:tblGrid>
      <w:tr w:rsidR="00C57C6C" w:rsidRPr="003651D9" w14:paraId="71FB3BF0" w14:textId="77777777" w:rsidTr="00036042">
        <w:tc>
          <w:tcPr>
            <w:tcW w:w="1400" w:type="pct"/>
            <w:gridSpan w:val="4"/>
            <w:shd w:val="clear" w:color="auto" w:fill="E6E6E6"/>
            <w:vAlign w:val="center"/>
          </w:tcPr>
          <w:p w14:paraId="6D4B52DE" w14:textId="77777777" w:rsidR="00C57C6C" w:rsidRPr="003651D9" w:rsidRDefault="00C57C6C" w:rsidP="00036042">
            <w:pPr>
              <w:pStyle w:val="TableTitle"/>
            </w:pPr>
            <w:r w:rsidRPr="003651D9">
              <w:t>Template Name</w:t>
            </w:r>
          </w:p>
        </w:tc>
        <w:tc>
          <w:tcPr>
            <w:tcW w:w="3600" w:type="pct"/>
            <w:gridSpan w:val="7"/>
            <w:vAlign w:val="center"/>
          </w:tcPr>
          <w:p w14:paraId="7DB709AD" w14:textId="77777777" w:rsidR="00C57C6C" w:rsidRPr="003651D9" w:rsidRDefault="00C57C6C" w:rsidP="00036042">
            <w:pPr>
              <w:pStyle w:val="TableEntry"/>
            </w:pPr>
            <w:r w:rsidRPr="003651D9">
              <w:t>&lt;Template name&gt;</w:t>
            </w:r>
          </w:p>
        </w:tc>
      </w:tr>
      <w:tr w:rsidR="00C57C6C" w:rsidRPr="003651D9" w14:paraId="4D890261" w14:textId="77777777" w:rsidTr="00036042">
        <w:tc>
          <w:tcPr>
            <w:tcW w:w="1400" w:type="pct"/>
            <w:gridSpan w:val="4"/>
            <w:shd w:val="clear" w:color="auto" w:fill="E6E6E6"/>
            <w:vAlign w:val="center"/>
          </w:tcPr>
          <w:p w14:paraId="4E375D66" w14:textId="77777777" w:rsidR="00C57C6C" w:rsidRPr="003651D9" w:rsidRDefault="00C57C6C" w:rsidP="00036042">
            <w:pPr>
              <w:pStyle w:val="TableEntryHeader"/>
            </w:pPr>
            <w:r w:rsidRPr="003651D9">
              <w:t xml:space="preserve">Template ID </w:t>
            </w:r>
          </w:p>
        </w:tc>
        <w:tc>
          <w:tcPr>
            <w:tcW w:w="3600" w:type="pct"/>
            <w:gridSpan w:val="7"/>
            <w:vAlign w:val="center"/>
          </w:tcPr>
          <w:p w14:paraId="3D06EB98" w14:textId="77777777" w:rsidR="00C57C6C" w:rsidRPr="003651D9" w:rsidRDefault="00C57C6C" w:rsidP="00036042">
            <w:pPr>
              <w:pStyle w:val="TableEntry"/>
            </w:pPr>
            <w:r w:rsidRPr="003651D9">
              <w:t>&lt;</w:t>
            </w:r>
            <w:proofErr w:type="spellStart"/>
            <w:proofErr w:type="gramStart"/>
            <w:r w:rsidRPr="003651D9">
              <w:t>oid</w:t>
            </w:r>
            <w:proofErr w:type="spellEnd"/>
            <w:proofErr w:type="gramEnd"/>
            <w:r w:rsidRPr="003651D9">
              <w:t>&gt;</w:t>
            </w:r>
          </w:p>
        </w:tc>
      </w:tr>
      <w:tr w:rsidR="00C57C6C" w:rsidRPr="003651D9" w14:paraId="4B0D7862" w14:textId="77777777" w:rsidTr="00036042">
        <w:tc>
          <w:tcPr>
            <w:tcW w:w="1400" w:type="pct"/>
            <w:gridSpan w:val="4"/>
            <w:shd w:val="clear" w:color="auto" w:fill="E6E6E6"/>
            <w:vAlign w:val="center"/>
          </w:tcPr>
          <w:p w14:paraId="1C2D2D1D" w14:textId="77777777" w:rsidR="00C57C6C" w:rsidRPr="003651D9" w:rsidRDefault="00C57C6C" w:rsidP="00036042">
            <w:pPr>
              <w:pStyle w:val="TableEntryHeader"/>
            </w:pPr>
            <w:r w:rsidRPr="003651D9">
              <w:t xml:space="preserve">Parent Template </w:t>
            </w:r>
          </w:p>
        </w:tc>
        <w:tc>
          <w:tcPr>
            <w:tcW w:w="3600" w:type="pct"/>
            <w:gridSpan w:val="7"/>
            <w:vAlign w:val="center"/>
          </w:tcPr>
          <w:p w14:paraId="0C287E44" w14:textId="77777777" w:rsidR="00C57C6C" w:rsidRPr="003651D9" w:rsidRDefault="00C57C6C" w:rsidP="00036042">
            <w:pPr>
              <w:pStyle w:val="TableEntry"/>
            </w:pPr>
            <w:r w:rsidRPr="003651D9">
              <w:t>&lt;Parent Template Name</w:t>
            </w:r>
            <w:r>
              <w:t xml:space="preserve"> </w:t>
            </w:r>
            <w:proofErr w:type="spellStart"/>
            <w:r w:rsidRPr="003651D9">
              <w:t>oid</w:t>
            </w:r>
            <w:proofErr w:type="spellEnd"/>
            <w:r w:rsidRPr="003651D9">
              <w:t>/</w:t>
            </w:r>
            <w:proofErr w:type="spellStart"/>
            <w:r w:rsidRPr="003651D9">
              <w:t>uid</w:t>
            </w:r>
            <w:proofErr w:type="spellEnd"/>
            <w:r w:rsidRPr="003651D9">
              <w:t xml:space="preserve"> [Domain - Reference]&gt;</w:t>
            </w:r>
          </w:p>
          <w:p w14:paraId="0880AA2F" w14:textId="77777777" w:rsidR="00C57C6C" w:rsidRPr="003651D9" w:rsidRDefault="00C57C6C" w:rsidP="00036042">
            <w:pPr>
              <w:pStyle w:val="TableEntry"/>
            </w:pPr>
          </w:p>
        </w:tc>
      </w:tr>
      <w:tr w:rsidR="00C57C6C" w:rsidRPr="003651D9" w14:paraId="0297C042" w14:textId="77777777" w:rsidTr="00036042">
        <w:tc>
          <w:tcPr>
            <w:tcW w:w="1400" w:type="pct"/>
            <w:gridSpan w:val="4"/>
            <w:shd w:val="clear" w:color="auto" w:fill="E6E6E6"/>
            <w:vAlign w:val="center"/>
          </w:tcPr>
          <w:p w14:paraId="5ED020FD" w14:textId="77777777" w:rsidR="00C57C6C" w:rsidRPr="003651D9" w:rsidRDefault="00C57C6C" w:rsidP="00036042">
            <w:pPr>
              <w:pStyle w:val="TableEntryHeader"/>
            </w:pPr>
            <w:r w:rsidRPr="003651D9">
              <w:t xml:space="preserve">General Description </w:t>
            </w:r>
          </w:p>
        </w:tc>
        <w:tc>
          <w:tcPr>
            <w:tcW w:w="3600" w:type="pct"/>
            <w:gridSpan w:val="7"/>
            <w:vAlign w:val="center"/>
          </w:tcPr>
          <w:p w14:paraId="718E7E7F" w14:textId="77777777" w:rsidR="00C57C6C" w:rsidRPr="003651D9" w:rsidRDefault="00C57C6C" w:rsidP="00036042">
            <w:pPr>
              <w:pStyle w:val="TableEntry"/>
            </w:pPr>
            <w:r w:rsidRPr="003651D9">
              <w:t>&lt;</w:t>
            </w:r>
            <w:proofErr w:type="gramStart"/>
            <w:r w:rsidRPr="003651D9">
              <w:t>brief</w:t>
            </w:r>
            <w:proofErr w:type="gramEnd"/>
            <w:r w:rsidRPr="003651D9">
              <w:t xml:space="preserve"> textual description, one paragraph&gt;</w:t>
            </w:r>
          </w:p>
        </w:tc>
      </w:tr>
      <w:tr w:rsidR="00C57C6C" w:rsidRPr="003651D9" w14:paraId="2F8890F1" w14:textId="77777777" w:rsidTr="00036042">
        <w:tc>
          <w:tcPr>
            <w:tcW w:w="725" w:type="pct"/>
            <w:gridSpan w:val="2"/>
            <w:shd w:val="clear" w:color="auto" w:fill="E6E6E6"/>
            <w:vAlign w:val="center"/>
          </w:tcPr>
          <w:p w14:paraId="12B749AB" w14:textId="77777777" w:rsidR="00C57C6C" w:rsidRPr="003651D9" w:rsidRDefault="00C57C6C" w:rsidP="00036042">
            <w:pPr>
              <w:pStyle w:val="TableEntryHeader"/>
            </w:pPr>
            <w:r w:rsidRPr="003651D9">
              <w:t>Class/Mood</w:t>
            </w:r>
          </w:p>
        </w:tc>
        <w:tc>
          <w:tcPr>
            <w:tcW w:w="1726" w:type="pct"/>
            <w:gridSpan w:val="4"/>
            <w:shd w:val="clear" w:color="auto" w:fill="E6E6E6"/>
            <w:vAlign w:val="center"/>
          </w:tcPr>
          <w:p w14:paraId="1C91E69D" w14:textId="77777777" w:rsidR="00C57C6C" w:rsidRPr="003651D9" w:rsidRDefault="00C57C6C" w:rsidP="00036042">
            <w:pPr>
              <w:pStyle w:val="TableEntryHeader"/>
            </w:pPr>
            <w:r w:rsidRPr="003651D9">
              <w:t xml:space="preserve">Code </w:t>
            </w:r>
          </w:p>
        </w:tc>
        <w:tc>
          <w:tcPr>
            <w:tcW w:w="527" w:type="pct"/>
            <w:shd w:val="clear" w:color="auto" w:fill="E6E6E6"/>
            <w:vAlign w:val="center"/>
          </w:tcPr>
          <w:p w14:paraId="2448D613" w14:textId="77777777" w:rsidR="00C57C6C" w:rsidRPr="003651D9" w:rsidRDefault="00C57C6C" w:rsidP="00036042">
            <w:pPr>
              <w:pStyle w:val="TableEntryHeader"/>
            </w:pPr>
            <w:r w:rsidRPr="003651D9">
              <w:t>Data Type</w:t>
            </w:r>
          </w:p>
        </w:tc>
        <w:tc>
          <w:tcPr>
            <w:tcW w:w="2022" w:type="pct"/>
            <w:gridSpan w:val="4"/>
            <w:shd w:val="clear" w:color="auto" w:fill="E6E6E6"/>
            <w:vAlign w:val="center"/>
          </w:tcPr>
          <w:p w14:paraId="194963DB" w14:textId="77777777" w:rsidR="00C57C6C" w:rsidRPr="003651D9" w:rsidRDefault="00C57C6C" w:rsidP="00036042">
            <w:pPr>
              <w:pStyle w:val="TableEntryHeader"/>
            </w:pPr>
            <w:r w:rsidRPr="003651D9">
              <w:t xml:space="preserve">Value </w:t>
            </w:r>
          </w:p>
        </w:tc>
      </w:tr>
      <w:tr w:rsidR="00C57C6C" w:rsidRPr="003651D9" w14:paraId="7538E04A" w14:textId="77777777" w:rsidTr="00036042">
        <w:tc>
          <w:tcPr>
            <w:tcW w:w="725" w:type="pct"/>
            <w:gridSpan w:val="2"/>
            <w:vAlign w:val="center"/>
          </w:tcPr>
          <w:p w14:paraId="252D32DD" w14:textId="77777777" w:rsidR="00C57C6C" w:rsidRPr="003651D9" w:rsidRDefault="00C57C6C" w:rsidP="00036042">
            <w:pPr>
              <w:pStyle w:val="TableEntry"/>
            </w:pPr>
            <w:r w:rsidRPr="003651D9">
              <w:t>&lt;</w:t>
            </w:r>
            <w:proofErr w:type="gramStart"/>
            <w:r w:rsidRPr="003651D9">
              <w:t>use</w:t>
            </w:r>
            <w:proofErr w:type="gramEnd"/>
            <w:r w:rsidRPr="003651D9">
              <w:t xml:space="preserve"> one of defined Class/Mood see General Intro App E&gt;</w:t>
            </w:r>
          </w:p>
        </w:tc>
        <w:tc>
          <w:tcPr>
            <w:tcW w:w="1726" w:type="pct"/>
            <w:gridSpan w:val="4"/>
            <w:vAlign w:val="center"/>
          </w:tcPr>
          <w:p w14:paraId="5204FC6F" w14:textId="77777777" w:rsidR="00C57C6C" w:rsidRPr="003651D9" w:rsidRDefault="00C57C6C" w:rsidP="00036042">
            <w:pPr>
              <w:pStyle w:val="TableEntry"/>
            </w:pPr>
            <w:r w:rsidRPr="003651D9">
              <w:t>&lt;Code, code system, code meaning e.g., 18118-0, LOINC, “LV Wall Motion Segmental Findings”&gt;</w:t>
            </w:r>
          </w:p>
          <w:p w14:paraId="2455185A" w14:textId="77777777" w:rsidR="00C57C6C" w:rsidRPr="003651D9" w:rsidRDefault="00C57C6C" w:rsidP="00036042">
            <w:pPr>
              <w:pStyle w:val="TableEntry"/>
            </w:pPr>
          </w:p>
        </w:tc>
        <w:tc>
          <w:tcPr>
            <w:tcW w:w="527" w:type="pct"/>
            <w:vAlign w:val="center"/>
          </w:tcPr>
          <w:p w14:paraId="6F93E8FE" w14:textId="77777777" w:rsidR="00C57C6C" w:rsidRPr="003651D9" w:rsidRDefault="00C57C6C" w:rsidP="00036042">
            <w:pPr>
              <w:pStyle w:val="TableEntry"/>
            </w:pPr>
            <w:r w:rsidRPr="003651D9">
              <w:t>&lt;Applies only if the Class/ Mood is OBS/EVN. Enumerated in HL7 V3 Data Types R1</w:t>
            </w:r>
            <w:proofErr w:type="gramStart"/>
            <w:r w:rsidRPr="003651D9">
              <w:t>.&gt;</w:t>
            </w:r>
            <w:proofErr w:type="gramEnd"/>
          </w:p>
        </w:tc>
        <w:tc>
          <w:tcPr>
            <w:tcW w:w="2022" w:type="pct"/>
            <w:gridSpan w:val="4"/>
            <w:vAlign w:val="center"/>
          </w:tcPr>
          <w:p w14:paraId="185E503D" w14:textId="77777777" w:rsidR="00C57C6C" w:rsidRPr="003651D9" w:rsidRDefault="00C57C6C" w:rsidP="00036042">
            <w:pPr>
              <w:pStyle w:val="TableEntry"/>
            </w:pPr>
            <w:r w:rsidRPr="003651D9">
              <w:t>&lt;If the Class/Mood is OBS/EVN, then this Value field is the constraint on Observation Value. Otherwise, this field should be “N/A”</w:t>
            </w:r>
            <w:proofErr w:type="gramStart"/>
            <w:r w:rsidRPr="003651D9">
              <w:t>.&gt;</w:t>
            </w:r>
            <w:proofErr w:type="gramEnd"/>
          </w:p>
        </w:tc>
      </w:tr>
      <w:tr w:rsidR="00C57C6C" w:rsidRPr="003651D9" w14:paraId="37964850" w14:textId="77777777" w:rsidTr="00036042">
        <w:trPr>
          <w:gridAfter w:val="1"/>
          <w:wAfter w:w="9" w:type="pct"/>
        </w:trPr>
        <w:tc>
          <w:tcPr>
            <w:tcW w:w="438" w:type="pct"/>
            <w:shd w:val="clear" w:color="auto" w:fill="E6E6E6"/>
            <w:vAlign w:val="center"/>
          </w:tcPr>
          <w:p w14:paraId="22017690" w14:textId="77777777" w:rsidR="00C57C6C" w:rsidRPr="003651D9" w:rsidRDefault="00C57C6C" w:rsidP="00036042">
            <w:pPr>
              <w:pStyle w:val="TableEntryHeader"/>
            </w:pPr>
            <w:r w:rsidRPr="003651D9">
              <w:t>Opt and Card</w:t>
            </w:r>
          </w:p>
        </w:tc>
        <w:tc>
          <w:tcPr>
            <w:tcW w:w="720" w:type="pct"/>
            <w:gridSpan w:val="2"/>
            <w:shd w:val="clear" w:color="auto" w:fill="E6E6E6"/>
            <w:vAlign w:val="center"/>
          </w:tcPr>
          <w:p w14:paraId="2D2E3992" w14:textId="77777777" w:rsidR="00C57C6C" w:rsidRPr="003651D9" w:rsidRDefault="00C57C6C" w:rsidP="00036042">
            <w:pPr>
              <w:pStyle w:val="TableEntryHeader"/>
            </w:pPr>
            <w:proofErr w:type="spellStart"/>
            <w:proofErr w:type="gramStart"/>
            <w:r w:rsidRPr="003651D9">
              <w:t>entryRelationship</w:t>
            </w:r>
            <w:proofErr w:type="spellEnd"/>
            <w:proofErr w:type="gramEnd"/>
          </w:p>
        </w:tc>
        <w:tc>
          <w:tcPr>
            <w:tcW w:w="1102" w:type="pct"/>
            <w:gridSpan w:val="2"/>
            <w:shd w:val="clear" w:color="auto" w:fill="E6E6E6"/>
            <w:vAlign w:val="center"/>
          </w:tcPr>
          <w:p w14:paraId="616365E9" w14:textId="77777777" w:rsidR="00C57C6C" w:rsidRPr="003651D9" w:rsidRDefault="00C57C6C" w:rsidP="00036042">
            <w:pPr>
              <w:pStyle w:val="TableEntryHeader"/>
            </w:pPr>
            <w:r w:rsidRPr="003651D9">
              <w:t xml:space="preserve">Description </w:t>
            </w:r>
          </w:p>
        </w:tc>
        <w:tc>
          <w:tcPr>
            <w:tcW w:w="1247" w:type="pct"/>
            <w:gridSpan w:val="3"/>
            <w:shd w:val="clear" w:color="auto" w:fill="E6E6E6"/>
            <w:vAlign w:val="center"/>
          </w:tcPr>
          <w:p w14:paraId="3D498D9C" w14:textId="77777777" w:rsidR="00C57C6C" w:rsidRPr="003651D9" w:rsidRDefault="00C57C6C" w:rsidP="00036042">
            <w:pPr>
              <w:pStyle w:val="TableEntryHeader"/>
            </w:pPr>
            <w:r w:rsidRPr="003651D9">
              <w:t>Template ID</w:t>
            </w:r>
          </w:p>
        </w:tc>
        <w:tc>
          <w:tcPr>
            <w:tcW w:w="670" w:type="pct"/>
            <w:shd w:val="clear" w:color="auto" w:fill="E6E6E6"/>
            <w:vAlign w:val="center"/>
          </w:tcPr>
          <w:p w14:paraId="49CA7E13" w14:textId="77777777" w:rsidR="00C57C6C" w:rsidRPr="003651D9" w:rsidRDefault="00C57C6C" w:rsidP="00036042">
            <w:pPr>
              <w:pStyle w:val="TableEntryHeader"/>
            </w:pPr>
            <w:r w:rsidRPr="003651D9">
              <w:t>Specification Document</w:t>
            </w:r>
          </w:p>
        </w:tc>
        <w:tc>
          <w:tcPr>
            <w:tcW w:w="814" w:type="pct"/>
            <w:shd w:val="clear" w:color="auto" w:fill="E4E4E4"/>
            <w:vAlign w:val="center"/>
          </w:tcPr>
          <w:p w14:paraId="78538806" w14:textId="77777777" w:rsidR="00C57C6C" w:rsidRPr="003651D9" w:rsidRDefault="00C57C6C" w:rsidP="00036042">
            <w:pPr>
              <w:pStyle w:val="TableEntryHeader"/>
            </w:pPr>
            <w:r w:rsidRPr="003651D9">
              <w:t>Vocabulary Constraint</w:t>
            </w:r>
          </w:p>
        </w:tc>
      </w:tr>
      <w:tr w:rsidR="00C57C6C" w:rsidRPr="003651D9" w14:paraId="67F4F32F" w14:textId="77777777" w:rsidTr="00036042">
        <w:trPr>
          <w:gridAfter w:val="1"/>
          <w:wAfter w:w="9" w:type="pct"/>
        </w:trPr>
        <w:tc>
          <w:tcPr>
            <w:tcW w:w="438" w:type="pct"/>
            <w:shd w:val="clear" w:color="auto" w:fill="auto"/>
            <w:vAlign w:val="center"/>
          </w:tcPr>
          <w:p w14:paraId="1B6101E7" w14:textId="77777777" w:rsidR="00C57C6C" w:rsidRPr="003651D9" w:rsidRDefault="00C57C6C" w:rsidP="00036042">
            <w:pPr>
              <w:pStyle w:val="TableEntry"/>
            </w:pPr>
            <w:r w:rsidRPr="003651D9">
              <w:t>&lt;</w:t>
            </w:r>
            <w:proofErr w:type="gramStart"/>
            <w:r w:rsidRPr="003651D9">
              <w:t>e</w:t>
            </w:r>
            <w:proofErr w:type="gramEnd"/>
            <w:r w:rsidRPr="003651D9">
              <w:t>.g., x [?..?]&gt;</w:t>
            </w:r>
          </w:p>
        </w:tc>
        <w:tc>
          <w:tcPr>
            <w:tcW w:w="720" w:type="pct"/>
            <w:gridSpan w:val="2"/>
            <w:shd w:val="clear" w:color="auto" w:fill="auto"/>
            <w:vAlign w:val="center"/>
          </w:tcPr>
          <w:p w14:paraId="7392B06A" w14:textId="77777777" w:rsidR="00C57C6C" w:rsidRPr="003651D9" w:rsidRDefault="00C57C6C" w:rsidP="00036042">
            <w:pPr>
              <w:pStyle w:val="TableEntry"/>
            </w:pPr>
          </w:p>
        </w:tc>
        <w:tc>
          <w:tcPr>
            <w:tcW w:w="1102" w:type="pct"/>
            <w:gridSpan w:val="2"/>
            <w:vAlign w:val="center"/>
          </w:tcPr>
          <w:p w14:paraId="5D86C6DF" w14:textId="77777777" w:rsidR="00C57C6C" w:rsidRPr="003651D9" w:rsidRDefault="00C57C6C" w:rsidP="00036042">
            <w:pPr>
              <w:pStyle w:val="TableEntry"/>
            </w:pPr>
            <w:r w:rsidRPr="003651D9">
              <w:t>Simple Observation</w:t>
            </w:r>
          </w:p>
        </w:tc>
        <w:tc>
          <w:tcPr>
            <w:tcW w:w="1247" w:type="pct"/>
            <w:gridSpan w:val="3"/>
            <w:vAlign w:val="center"/>
          </w:tcPr>
          <w:p w14:paraId="1688364D" w14:textId="77777777" w:rsidR="00C57C6C" w:rsidRPr="003651D9" w:rsidRDefault="00C57C6C" w:rsidP="00036042">
            <w:pPr>
              <w:pStyle w:val="TableEntry"/>
            </w:pPr>
            <w:proofErr w:type="spellStart"/>
            <w:proofErr w:type="gramStart"/>
            <w:r w:rsidRPr="003651D9">
              <w:t>oid</w:t>
            </w:r>
            <w:proofErr w:type="spellEnd"/>
            <w:proofErr w:type="gramEnd"/>
            <w:r w:rsidRPr="003651D9">
              <w:t xml:space="preserve"> </w:t>
            </w:r>
          </w:p>
        </w:tc>
        <w:tc>
          <w:tcPr>
            <w:tcW w:w="670" w:type="pct"/>
            <w:vAlign w:val="center"/>
          </w:tcPr>
          <w:p w14:paraId="0297E0EC" w14:textId="77777777" w:rsidR="00C57C6C" w:rsidRPr="003651D9" w:rsidRDefault="00C57C6C" w:rsidP="00036042">
            <w:pPr>
              <w:pStyle w:val="TableEntry"/>
            </w:pPr>
            <w:proofErr w:type="gramStart"/>
            <w:r w:rsidRPr="003651D9">
              <w:t>reference</w:t>
            </w:r>
            <w:proofErr w:type="gramEnd"/>
            <w:r w:rsidRPr="003651D9">
              <w:t xml:space="preserve"> to document e.g., PCC-TF-3</w:t>
            </w:r>
          </w:p>
        </w:tc>
        <w:tc>
          <w:tcPr>
            <w:tcW w:w="814" w:type="pct"/>
            <w:vAlign w:val="center"/>
          </w:tcPr>
          <w:p w14:paraId="179C7303" w14:textId="77777777" w:rsidR="00C57C6C" w:rsidRPr="003651D9" w:rsidRDefault="00C57C6C" w:rsidP="00036042">
            <w:pPr>
              <w:pStyle w:val="TableEntry"/>
            </w:pPr>
            <w:r w:rsidRPr="003651D9">
              <w:t>&lt;</w:t>
            </w:r>
            <w:proofErr w:type="gramStart"/>
            <w:r w:rsidRPr="003651D9">
              <w:t>reference</w:t>
            </w:r>
            <w:proofErr w:type="gramEnd"/>
            <w:r w:rsidRPr="003651D9">
              <w:t>/link to definition of constraint, often in next paragraph/ subsection e.g., CARD TF-3 6.3.3.4.9.10&gt;</w:t>
            </w:r>
          </w:p>
        </w:tc>
      </w:tr>
      <w:tr w:rsidR="00C57C6C" w:rsidRPr="003651D9" w14:paraId="0F5198F5" w14:textId="77777777" w:rsidTr="00036042">
        <w:trPr>
          <w:gridAfter w:val="1"/>
          <w:wAfter w:w="9" w:type="pct"/>
        </w:trPr>
        <w:tc>
          <w:tcPr>
            <w:tcW w:w="438" w:type="pct"/>
            <w:shd w:val="clear" w:color="auto" w:fill="auto"/>
            <w:vAlign w:val="center"/>
          </w:tcPr>
          <w:p w14:paraId="3B2252A7"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720" w:type="pct"/>
            <w:gridSpan w:val="2"/>
            <w:shd w:val="clear" w:color="auto" w:fill="auto"/>
            <w:vAlign w:val="center"/>
          </w:tcPr>
          <w:p w14:paraId="2EC99ED2" w14:textId="77777777" w:rsidR="00C57C6C" w:rsidRPr="003651D9" w:rsidRDefault="00C57C6C" w:rsidP="00036042">
            <w:pPr>
              <w:pStyle w:val="TableEntry"/>
            </w:pPr>
            <w:r w:rsidRPr="003651D9">
              <w:t>COMP</w:t>
            </w:r>
          </w:p>
        </w:tc>
        <w:tc>
          <w:tcPr>
            <w:tcW w:w="1102" w:type="pct"/>
            <w:gridSpan w:val="2"/>
            <w:vAlign w:val="center"/>
          </w:tcPr>
          <w:p w14:paraId="07DEA314" w14:textId="77777777" w:rsidR="00C57C6C" w:rsidRPr="003651D9" w:rsidRDefault="00C57C6C" w:rsidP="00036042">
            <w:pPr>
              <w:pStyle w:val="TableEntry"/>
            </w:pPr>
            <w:r w:rsidRPr="003651D9">
              <w:t xml:space="preserve">Simple Observation </w:t>
            </w:r>
          </w:p>
        </w:tc>
        <w:tc>
          <w:tcPr>
            <w:tcW w:w="1247" w:type="pct"/>
            <w:gridSpan w:val="3"/>
            <w:vAlign w:val="center"/>
          </w:tcPr>
          <w:p w14:paraId="0322E001" w14:textId="77777777" w:rsidR="00C57C6C" w:rsidRPr="003651D9" w:rsidRDefault="00C57C6C" w:rsidP="00036042">
            <w:pPr>
              <w:pStyle w:val="TableEntry"/>
            </w:pPr>
            <w:r w:rsidRPr="003651D9">
              <w:t xml:space="preserve">1.3.6.1.4.1.19376.1.5.3.1.4.13 </w:t>
            </w:r>
          </w:p>
        </w:tc>
        <w:tc>
          <w:tcPr>
            <w:tcW w:w="670" w:type="pct"/>
            <w:vAlign w:val="center"/>
          </w:tcPr>
          <w:p w14:paraId="6BF84081" w14:textId="77777777" w:rsidR="00C57C6C" w:rsidRPr="003651D9" w:rsidRDefault="00C57C6C" w:rsidP="00036042">
            <w:pPr>
              <w:pStyle w:val="TableEntry"/>
            </w:pPr>
            <w:r w:rsidRPr="003651D9">
              <w:t>PCC TF-2</w:t>
            </w:r>
          </w:p>
        </w:tc>
        <w:tc>
          <w:tcPr>
            <w:tcW w:w="814" w:type="pct"/>
            <w:vAlign w:val="center"/>
          </w:tcPr>
          <w:p w14:paraId="2DCF9345" w14:textId="77777777" w:rsidR="00C57C6C" w:rsidRPr="003651D9" w:rsidRDefault="00C57C6C" w:rsidP="00036042">
            <w:pPr>
              <w:pStyle w:val="TableEntry"/>
            </w:pPr>
            <w:r w:rsidRPr="003651D9">
              <w:t>CARD TF-3 6.3.4.E.1 (Wall morphology)&gt;</w:t>
            </w:r>
          </w:p>
        </w:tc>
      </w:tr>
      <w:tr w:rsidR="00C57C6C" w:rsidRPr="003651D9" w14:paraId="06F650C5" w14:textId="77777777" w:rsidTr="00036042">
        <w:trPr>
          <w:gridAfter w:val="1"/>
          <w:wAfter w:w="9" w:type="pct"/>
        </w:trPr>
        <w:tc>
          <w:tcPr>
            <w:tcW w:w="438" w:type="pct"/>
            <w:shd w:val="clear" w:color="auto" w:fill="auto"/>
            <w:vAlign w:val="center"/>
          </w:tcPr>
          <w:p w14:paraId="4865AF24"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20" w:type="pct"/>
            <w:gridSpan w:val="2"/>
            <w:shd w:val="clear" w:color="auto" w:fill="auto"/>
            <w:vAlign w:val="center"/>
          </w:tcPr>
          <w:p w14:paraId="7FFCE47F" w14:textId="77777777" w:rsidR="00C57C6C" w:rsidRPr="003651D9" w:rsidRDefault="00C57C6C" w:rsidP="00036042">
            <w:pPr>
              <w:pStyle w:val="TableEntry"/>
            </w:pPr>
            <w:r w:rsidRPr="003651D9">
              <w:t>COMP</w:t>
            </w:r>
          </w:p>
        </w:tc>
        <w:tc>
          <w:tcPr>
            <w:tcW w:w="1102" w:type="pct"/>
            <w:gridSpan w:val="2"/>
            <w:vAlign w:val="center"/>
          </w:tcPr>
          <w:p w14:paraId="23D6D5F9" w14:textId="77777777" w:rsidR="00C57C6C" w:rsidRPr="003651D9" w:rsidRDefault="00C57C6C" w:rsidP="00036042">
            <w:pPr>
              <w:pStyle w:val="TableEntry"/>
            </w:pPr>
            <w:r w:rsidRPr="003651D9">
              <w:t>Simple Observation</w:t>
            </w:r>
          </w:p>
        </w:tc>
        <w:tc>
          <w:tcPr>
            <w:tcW w:w="1247" w:type="pct"/>
            <w:gridSpan w:val="3"/>
            <w:vAlign w:val="center"/>
          </w:tcPr>
          <w:p w14:paraId="03DB726D" w14:textId="77777777" w:rsidR="00C57C6C" w:rsidRPr="003651D9" w:rsidRDefault="00C57C6C" w:rsidP="00036042">
            <w:pPr>
              <w:pStyle w:val="TableEntry"/>
            </w:pPr>
            <w:r w:rsidRPr="003651D9">
              <w:t xml:space="preserve">1.3.6.1.4.1.19376.1.5.3.1.4.13 </w:t>
            </w:r>
          </w:p>
        </w:tc>
        <w:tc>
          <w:tcPr>
            <w:tcW w:w="670" w:type="pct"/>
            <w:vAlign w:val="center"/>
          </w:tcPr>
          <w:p w14:paraId="14C15F38" w14:textId="77777777" w:rsidR="00C57C6C" w:rsidRPr="003651D9" w:rsidRDefault="00C57C6C" w:rsidP="00036042">
            <w:pPr>
              <w:pStyle w:val="TableEntry"/>
            </w:pPr>
            <w:r w:rsidRPr="003651D9">
              <w:t>PCC TF-2</w:t>
            </w:r>
          </w:p>
        </w:tc>
        <w:tc>
          <w:tcPr>
            <w:tcW w:w="814" w:type="pct"/>
            <w:vAlign w:val="center"/>
          </w:tcPr>
          <w:p w14:paraId="596EB3D8" w14:textId="77777777" w:rsidR="00C57C6C" w:rsidRPr="003651D9" w:rsidRDefault="00C57C6C" w:rsidP="00036042">
            <w:pPr>
              <w:pStyle w:val="TableEntry"/>
            </w:pPr>
            <w:r w:rsidRPr="003651D9">
              <w:t>CARD TF-3 6.3.4.E.2 (Viability)&gt;</w:t>
            </w:r>
          </w:p>
        </w:tc>
      </w:tr>
      <w:tr w:rsidR="00C57C6C" w:rsidRPr="003651D9" w14:paraId="097122F9" w14:textId="77777777" w:rsidTr="00036042">
        <w:trPr>
          <w:gridAfter w:val="1"/>
          <w:wAfter w:w="9" w:type="pct"/>
        </w:trPr>
        <w:tc>
          <w:tcPr>
            <w:tcW w:w="438" w:type="pct"/>
            <w:shd w:val="clear" w:color="auto" w:fill="auto"/>
            <w:vAlign w:val="center"/>
          </w:tcPr>
          <w:p w14:paraId="32854D3D" w14:textId="77777777" w:rsidR="00C57C6C" w:rsidRPr="003651D9" w:rsidRDefault="00C57C6C" w:rsidP="00036042">
            <w:pPr>
              <w:pStyle w:val="TableEntry"/>
            </w:pPr>
            <w:r w:rsidRPr="003651D9">
              <w:t>&lt;</w:t>
            </w:r>
            <w:proofErr w:type="gramStart"/>
            <w:r w:rsidRPr="003651D9">
              <w:t>e</w:t>
            </w:r>
            <w:proofErr w:type="gramEnd"/>
            <w:r w:rsidRPr="003651D9">
              <w:t>.g., O [0..1]</w:t>
            </w:r>
          </w:p>
        </w:tc>
        <w:tc>
          <w:tcPr>
            <w:tcW w:w="720" w:type="pct"/>
            <w:gridSpan w:val="2"/>
            <w:shd w:val="clear" w:color="auto" w:fill="auto"/>
            <w:vAlign w:val="center"/>
          </w:tcPr>
          <w:p w14:paraId="3EF0F56D" w14:textId="77777777" w:rsidR="00C57C6C" w:rsidRPr="003651D9" w:rsidRDefault="00C57C6C" w:rsidP="00036042">
            <w:pPr>
              <w:pStyle w:val="TableEntry"/>
            </w:pPr>
            <w:r w:rsidRPr="003651D9">
              <w:t>COMP</w:t>
            </w:r>
          </w:p>
        </w:tc>
        <w:tc>
          <w:tcPr>
            <w:tcW w:w="1102" w:type="pct"/>
            <w:gridSpan w:val="2"/>
            <w:vAlign w:val="center"/>
          </w:tcPr>
          <w:p w14:paraId="3D042F63" w14:textId="77777777" w:rsidR="00C57C6C" w:rsidRPr="003651D9" w:rsidRDefault="00C57C6C" w:rsidP="00036042">
            <w:pPr>
              <w:pStyle w:val="TableEntry"/>
            </w:pPr>
            <w:proofErr w:type="spellStart"/>
            <w:proofErr w:type="gramStart"/>
            <w:r w:rsidRPr="003651D9">
              <w:t>observationMedia</w:t>
            </w:r>
            <w:proofErr w:type="spellEnd"/>
            <w:proofErr w:type="gramEnd"/>
            <w:r w:rsidRPr="003651D9">
              <w:t xml:space="preserve"> Entry</w:t>
            </w:r>
          </w:p>
        </w:tc>
        <w:tc>
          <w:tcPr>
            <w:tcW w:w="1247" w:type="pct"/>
            <w:gridSpan w:val="3"/>
            <w:vAlign w:val="center"/>
          </w:tcPr>
          <w:p w14:paraId="649ACC2B" w14:textId="77777777" w:rsidR="00C57C6C" w:rsidRPr="003651D9" w:rsidRDefault="00C57C6C" w:rsidP="00036042">
            <w:pPr>
              <w:pStyle w:val="TableEntry"/>
            </w:pPr>
            <w:r w:rsidRPr="003651D9">
              <w:t>1.3.6.1.4.1.19376.1.4.1.4.7</w:t>
            </w:r>
          </w:p>
        </w:tc>
        <w:tc>
          <w:tcPr>
            <w:tcW w:w="670" w:type="pct"/>
            <w:vAlign w:val="center"/>
          </w:tcPr>
          <w:p w14:paraId="21977A58" w14:textId="77777777" w:rsidR="00C57C6C" w:rsidRPr="003651D9" w:rsidRDefault="00C57C6C" w:rsidP="00036042">
            <w:pPr>
              <w:pStyle w:val="TableEntry"/>
            </w:pPr>
            <w:r w:rsidRPr="003651D9">
              <w:t>CARD TF-3 6.3.1.6&gt;</w:t>
            </w:r>
          </w:p>
        </w:tc>
        <w:tc>
          <w:tcPr>
            <w:tcW w:w="814" w:type="pct"/>
            <w:vAlign w:val="center"/>
          </w:tcPr>
          <w:p w14:paraId="4B3D4AF3" w14:textId="77777777" w:rsidR="00C57C6C" w:rsidRPr="003651D9" w:rsidRDefault="00C57C6C" w:rsidP="00036042">
            <w:pPr>
              <w:pStyle w:val="TableEntry"/>
            </w:pPr>
          </w:p>
        </w:tc>
      </w:tr>
    </w:tbl>
    <w:p w14:paraId="54576400" w14:textId="77777777" w:rsidR="00C57C6C" w:rsidRPr="003651D9" w:rsidRDefault="00C57C6C" w:rsidP="00C57C6C">
      <w:pPr>
        <w:pStyle w:val="Corpodeltesto"/>
        <w:rPr>
          <w:kern w:val="28"/>
        </w:rPr>
      </w:pPr>
    </w:p>
    <w:p w14:paraId="37A44106" w14:textId="77777777" w:rsidR="00C57C6C" w:rsidRPr="003651D9" w:rsidRDefault="00C57C6C" w:rsidP="00C57C6C">
      <w:pPr>
        <w:pStyle w:val="Titolo5"/>
        <w:numPr>
          <w:ilvl w:val="0"/>
          <w:numId w:val="0"/>
        </w:numPr>
        <w:rPr>
          <w:noProof w:val="0"/>
        </w:rPr>
      </w:pPr>
      <w:bookmarkStart w:id="1119" w:name="_6.2.4.4.1__Simple"/>
      <w:bookmarkStart w:id="1120" w:name="_Toc296340404"/>
      <w:bookmarkStart w:id="1121" w:name="_Toc345074724"/>
      <w:bookmarkEnd w:id="1119"/>
      <w:r w:rsidRPr="003651D9">
        <w:rPr>
          <w:noProof w:val="0"/>
        </w:rPr>
        <w:lastRenderedPageBreak/>
        <w:t>6.3.4.E.1 Simple Observation (wall motion) Vocabulary Constraints</w:t>
      </w:r>
      <w:bookmarkEnd w:id="1120"/>
      <w:bookmarkEnd w:id="1121"/>
    </w:p>
    <w:p w14:paraId="335F41AC" w14:textId="77777777" w:rsidR="00C57C6C" w:rsidRPr="003651D9" w:rsidRDefault="00C57C6C" w:rsidP="00C57C6C">
      <w:pPr>
        <w:pStyle w:val="AuthorInstructions"/>
        <w:rPr>
          <w:rFonts w:eastAsia="Calibri"/>
        </w:rPr>
      </w:pPr>
      <w:r w:rsidRPr="003651D9">
        <w:rPr>
          <w:rFonts w:eastAsia="Calibri"/>
        </w:rPr>
        <w:t xml:space="preserve">&lt;Describe </w:t>
      </w:r>
      <w:proofErr w:type="gramStart"/>
      <w:r w:rsidRPr="003651D9">
        <w:rPr>
          <w:rFonts w:eastAsia="Calibri"/>
        </w:rPr>
        <w:t>constraints,</w:t>
      </w:r>
      <w:proofErr w:type="gramEnd"/>
      <w:r w:rsidRPr="003651D9">
        <w:rPr>
          <w:rFonts w:eastAsia="Calibri"/>
        </w:rPr>
        <w:t xml:space="preserve">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686729B1" w14:textId="77777777" w:rsidR="00C57C6C" w:rsidRPr="003651D9" w:rsidRDefault="00C57C6C" w:rsidP="00C57C6C">
      <w:pPr>
        <w:pStyle w:val="AuthorInstructions"/>
        <w:rPr>
          <w:rFonts w:eastAsia="Calibri"/>
        </w:rPr>
      </w:pPr>
      <w:r w:rsidRPr="003651D9">
        <w:rPr>
          <w:rFonts w:eastAsia="Calibri"/>
        </w:rPr>
        <w:t>&lt;Can be in a tabular format or textual description</w:t>
      </w:r>
      <w:proofErr w:type="gramStart"/>
      <w:r w:rsidRPr="003651D9">
        <w:rPr>
          <w:rFonts w:eastAsia="Calibri"/>
        </w:rPr>
        <w:t>.&gt;</w:t>
      </w:r>
      <w:proofErr w:type="gramEnd"/>
    </w:p>
    <w:p w14:paraId="58B74CB5"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0B069AB1" w14:textId="77777777" w:rsidR="00C57C6C" w:rsidRPr="003651D9" w:rsidRDefault="00C57C6C" w:rsidP="00C57C6C">
      <w:pPr>
        <w:pStyle w:val="Corpodeltesto"/>
      </w:pPr>
    </w:p>
    <w:p w14:paraId="17693119" w14:textId="77777777" w:rsidR="00C57C6C" w:rsidRPr="003651D9" w:rsidRDefault="00C57C6C" w:rsidP="00C57C6C">
      <w:pPr>
        <w:pStyle w:val="Corpodeltesto"/>
      </w:pPr>
      <w:r w:rsidRPr="003651D9">
        <w:t>&lt;</w:t>
      </w:r>
      <w:proofErr w:type="gramStart"/>
      <w:r w:rsidRPr="003651D9">
        <w:t>e</w:t>
      </w:r>
      <w:proofErr w:type="gramEnd"/>
      <w:r w:rsidRPr="003651D9">
        <w:t xml:space="preserve">.g., The conditional entries specified in this table SHALL be present based on the exam type as specified in the CDA Header in the </w:t>
      </w:r>
      <w:proofErr w:type="spellStart"/>
      <w:r w:rsidRPr="003651D9">
        <w:t>documentationOf</w:t>
      </w:r>
      <w:proofErr w:type="spellEnd"/>
      <w:r w:rsidRPr="003651D9">
        <w:t xml:space="preserve"> / </w:t>
      </w:r>
      <w:proofErr w:type="spellStart"/>
      <w:r w:rsidRPr="003651D9">
        <w:t>serviceEvent</w:t>
      </w:r>
      <w:proofErr w:type="spellEnd"/>
      <w:r w:rsidRPr="003651D9">
        <w:t xml:space="preserve"> / code element.&gt;</w:t>
      </w:r>
    </w:p>
    <w:p w14:paraId="398D59C9"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7DB2C797" w14:textId="77777777" w:rsidTr="00036042">
        <w:trPr>
          <w:cantSplit/>
        </w:trPr>
        <w:tc>
          <w:tcPr>
            <w:tcW w:w="968" w:type="dxa"/>
            <w:shd w:val="clear" w:color="auto" w:fill="D9D9D9"/>
          </w:tcPr>
          <w:p w14:paraId="7EBA355A" w14:textId="77777777" w:rsidR="00C57C6C" w:rsidRPr="003651D9" w:rsidRDefault="00C57C6C" w:rsidP="00036042">
            <w:pPr>
              <w:pStyle w:val="TableEntryHeader"/>
            </w:pPr>
            <w:r w:rsidRPr="003651D9">
              <w:t>Opt and Card</w:t>
            </w:r>
          </w:p>
        </w:tc>
        <w:tc>
          <w:tcPr>
            <w:tcW w:w="1480" w:type="dxa"/>
            <w:shd w:val="clear" w:color="auto" w:fill="D9D9D9"/>
          </w:tcPr>
          <w:p w14:paraId="489DCCE2" w14:textId="77777777" w:rsidR="00C57C6C" w:rsidRPr="003651D9" w:rsidRDefault="00C57C6C" w:rsidP="00036042">
            <w:pPr>
              <w:pStyle w:val="TableEntryHeader"/>
              <w:rPr>
                <w:sz w:val="18"/>
              </w:rPr>
            </w:pPr>
            <w:r w:rsidRPr="003651D9">
              <w:rPr>
                <w:sz w:val="18"/>
              </w:rPr>
              <w:t>Condition</w:t>
            </w:r>
          </w:p>
        </w:tc>
        <w:tc>
          <w:tcPr>
            <w:tcW w:w="2499" w:type="dxa"/>
            <w:shd w:val="clear" w:color="auto" w:fill="D9D9D9"/>
          </w:tcPr>
          <w:p w14:paraId="68C9D86F" w14:textId="77777777" w:rsidR="00C57C6C" w:rsidRPr="003651D9" w:rsidRDefault="00C57C6C" w:rsidP="00036042">
            <w:pPr>
              <w:pStyle w:val="TableEntryHeader"/>
            </w:pPr>
            <w:proofErr w:type="gramStart"/>
            <w:r w:rsidRPr="003651D9">
              <w:t>observation</w:t>
            </w:r>
            <w:proofErr w:type="gramEnd"/>
            <w:r w:rsidRPr="003651D9">
              <w:t>/code</w:t>
            </w:r>
          </w:p>
        </w:tc>
        <w:tc>
          <w:tcPr>
            <w:tcW w:w="1016" w:type="dxa"/>
            <w:shd w:val="clear" w:color="auto" w:fill="D9D9D9"/>
          </w:tcPr>
          <w:p w14:paraId="22810E77" w14:textId="77777777" w:rsidR="00C57C6C" w:rsidRPr="003651D9" w:rsidRDefault="00C57C6C" w:rsidP="00036042">
            <w:pPr>
              <w:pStyle w:val="TableEntryHeader"/>
            </w:pPr>
            <w:r w:rsidRPr="003651D9">
              <w:t>Data Type</w:t>
            </w:r>
          </w:p>
        </w:tc>
        <w:tc>
          <w:tcPr>
            <w:tcW w:w="1165" w:type="dxa"/>
            <w:shd w:val="clear" w:color="auto" w:fill="D9D9D9"/>
          </w:tcPr>
          <w:p w14:paraId="4C14B389" w14:textId="77777777" w:rsidR="00C57C6C" w:rsidRPr="003651D9" w:rsidRDefault="00C57C6C" w:rsidP="00036042">
            <w:pPr>
              <w:pStyle w:val="TableEntryHeader"/>
              <w:rPr>
                <w:sz w:val="18"/>
              </w:rPr>
            </w:pPr>
            <w:r w:rsidRPr="003651D9">
              <w:rPr>
                <w:sz w:val="18"/>
              </w:rPr>
              <w:t>Unit of Measure</w:t>
            </w:r>
          </w:p>
        </w:tc>
        <w:tc>
          <w:tcPr>
            <w:tcW w:w="2448" w:type="dxa"/>
            <w:shd w:val="clear" w:color="auto" w:fill="D9D9D9"/>
          </w:tcPr>
          <w:p w14:paraId="51387379" w14:textId="77777777" w:rsidR="00C57C6C" w:rsidRPr="003651D9" w:rsidRDefault="00C57C6C" w:rsidP="00036042">
            <w:pPr>
              <w:pStyle w:val="TableEntryHeader"/>
            </w:pPr>
            <w:r w:rsidRPr="003651D9">
              <w:t>Value Set</w:t>
            </w:r>
          </w:p>
        </w:tc>
      </w:tr>
      <w:tr w:rsidR="00C57C6C" w:rsidRPr="003651D9" w14:paraId="72FA1628" w14:textId="77777777" w:rsidTr="00036042">
        <w:tc>
          <w:tcPr>
            <w:tcW w:w="968" w:type="dxa"/>
          </w:tcPr>
          <w:p w14:paraId="4E9FD581" w14:textId="77777777" w:rsidR="00C57C6C" w:rsidRPr="003651D9" w:rsidRDefault="00C57C6C" w:rsidP="00036042">
            <w:pPr>
              <w:pStyle w:val="TableEntry"/>
            </w:pPr>
            <w:r w:rsidRPr="003651D9">
              <w:t>&lt;</w:t>
            </w:r>
            <w:proofErr w:type="gramStart"/>
            <w:r w:rsidRPr="003651D9">
              <w:t>e</w:t>
            </w:r>
            <w:proofErr w:type="gramEnd"/>
            <w:r w:rsidRPr="003651D9">
              <w:t>.g., C [1..*]</w:t>
            </w:r>
          </w:p>
        </w:tc>
        <w:tc>
          <w:tcPr>
            <w:tcW w:w="1480" w:type="dxa"/>
            <w:shd w:val="clear" w:color="auto" w:fill="auto"/>
          </w:tcPr>
          <w:p w14:paraId="64CE9432" w14:textId="77777777" w:rsidR="00C57C6C" w:rsidRPr="003651D9" w:rsidRDefault="00C57C6C" w:rsidP="00036042">
            <w:pPr>
              <w:pStyle w:val="TableEntry"/>
            </w:pPr>
            <w:r w:rsidRPr="003651D9">
              <w:t>&lt;Identifies the predicate and the if the predicate evaluates as true, then indicate whether mandatory, required or optional</w:t>
            </w:r>
          </w:p>
          <w:p w14:paraId="6418364D" w14:textId="77777777" w:rsidR="00C57C6C" w:rsidRPr="003651D9" w:rsidRDefault="00C57C6C" w:rsidP="00036042">
            <w:pPr>
              <w:pStyle w:val="TableEntry"/>
            </w:pPr>
            <w:proofErr w:type="gramStart"/>
            <w:r w:rsidRPr="003651D9">
              <w:t>e</w:t>
            </w:r>
            <w:proofErr w:type="gramEnd"/>
            <w:r w:rsidRPr="003651D9">
              <w:t xml:space="preserve">.g., Required if “exam type” is “LVG” (left </w:t>
            </w:r>
            <w:proofErr w:type="spellStart"/>
            <w:r w:rsidRPr="003651D9">
              <w:t>ventriculogram</w:t>
            </w:r>
            <w:proofErr w:type="spellEnd"/>
            <w:r w:rsidRPr="003651D9">
              <w:t>)&gt;</w:t>
            </w:r>
          </w:p>
          <w:p w14:paraId="0FE816A5" w14:textId="77777777" w:rsidR="00C57C6C" w:rsidRPr="003651D9" w:rsidRDefault="00C57C6C" w:rsidP="00036042">
            <w:pPr>
              <w:pStyle w:val="TableEntry"/>
            </w:pPr>
            <w:r w:rsidRPr="003651D9">
              <w:t>R: LVG</w:t>
            </w:r>
          </w:p>
        </w:tc>
        <w:tc>
          <w:tcPr>
            <w:tcW w:w="2499" w:type="dxa"/>
            <w:shd w:val="clear" w:color="auto" w:fill="auto"/>
          </w:tcPr>
          <w:p w14:paraId="55B97648" w14:textId="77777777" w:rsidR="00C57C6C" w:rsidRPr="003651D9" w:rsidRDefault="00C57C6C" w:rsidP="00036042">
            <w:pPr>
              <w:pStyle w:val="TableEntry"/>
            </w:pPr>
            <w:r w:rsidRPr="003651D9">
              <w:t>60797005, SNOMED CT, “Cardiac Wall Motion”</w:t>
            </w:r>
          </w:p>
          <w:p w14:paraId="46FB86CA" w14:textId="77777777" w:rsidR="00C57C6C" w:rsidRPr="003651D9" w:rsidRDefault="00C57C6C" w:rsidP="00036042">
            <w:pPr>
              <w:pStyle w:val="TableEntry"/>
            </w:pPr>
          </w:p>
          <w:p w14:paraId="3A6EDD08" w14:textId="77777777" w:rsidR="00C57C6C" w:rsidRPr="003651D9" w:rsidRDefault="00C57C6C" w:rsidP="00036042">
            <w:pPr>
              <w:pStyle w:val="TableEntry"/>
            </w:pPr>
            <w:r w:rsidRPr="003651D9">
              <w:t xml:space="preserve">&lt;”+” = May be post-coordinated with </w:t>
            </w:r>
            <w:proofErr w:type="spellStart"/>
            <w:r w:rsidRPr="003651D9">
              <w:t>priorityCode</w:t>
            </w:r>
            <w:proofErr w:type="spellEnd"/>
            <w:r w:rsidRPr="003651D9">
              <w:t xml:space="preserve">, </w:t>
            </w:r>
            <w:proofErr w:type="spellStart"/>
            <w:r w:rsidRPr="003651D9">
              <w:t>methodCode</w:t>
            </w:r>
            <w:proofErr w:type="spellEnd"/>
            <w:r w:rsidRPr="003651D9">
              <w:t xml:space="preserve">, </w:t>
            </w:r>
            <w:proofErr w:type="spellStart"/>
            <w:proofErr w:type="gramStart"/>
            <w:r w:rsidRPr="003651D9">
              <w:t>targetSiteCode</w:t>
            </w:r>
            <w:proofErr w:type="spellEnd"/>
            <w:r w:rsidRPr="003651D9">
              <w:t xml:space="preserve"> .</w:t>
            </w:r>
            <w:proofErr w:type="gramEnd"/>
            <w:r w:rsidRPr="003651D9">
              <w:t xml:space="preserve"> See HL7 V3. Include a value directly or include a link to a value set, if applicable</w:t>
            </w:r>
            <w:proofErr w:type="gramStart"/>
            <w:r w:rsidRPr="003651D9">
              <w:t>.&gt;</w:t>
            </w:r>
            <w:proofErr w:type="gramEnd"/>
          </w:p>
          <w:p w14:paraId="4A225A17" w14:textId="77777777" w:rsidR="00C57C6C" w:rsidRPr="003651D9" w:rsidRDefault="00C57C6C" w:rsidP="00036042">
            <w:pPr>
              <w:pStyle w:val="TableEntry"/>
            </w:pPr>
            <w:r w:rsidRPr="003651D9">
              <w:t xml:space="preserve"> </w:t>
            </w:r>
            <w:proofErr w:type="gramStart"/>
            <w:r w:rsidRPr="003651D9">
              <w:t>e</w:t>
            </w:r>
            <w:proofErr w:type="gramEnd"/>
            <w:r w:rsidRPr="003651D9">
              <w:t xml:space="preserve">.g., + </w:t>
            </w:r>
            <w:proofErr w:type="spellStart"/>
            <w:r w:rsidRPr="003651D9">
              <w:t>targetSiteCode</w:t>
            </w:r>
            <w:proofErr w:type="spellEnd"/>
            <w:r w:rsidRPr="003651D9">
              <w:t xml:space="preserve"> from 1.2.840.10008.6.1.219 DICOM CID 3718 Myocardial Wall Segments in Projection</w:t>
            </w:r>
          </w:p>
        </w:tc>
        <w:tc>
          <w:tcPr>
            <w:tcW w:w="1016" w:type="dxa"/>
            <w:shd w:val="clear" w:color="auto" w:fill="auto"/>
          </w:tcPr>
          <w:p w14:paraId="22E70A8F" w14:textId="77777777" w:rsidR="00C57C6C" w:rsidRPr="003651D9" w:rsidRDefault="00C57C6C" w:rsidP="00036042">
            <w:pPr>
              <w:pStyle w:val="TableEntry"/>
            </w:pPr>
            <w:r w:rsidRPr="003651D9">
              <w:t>CD</w:t>
            </w:r>
          </w:p>
        </w:tc>
        <w:tc>
          <w:tcPr>
            <w:tcW w:w="1165" w:type="dxa"/>
            <w:shd w:val="clear" w:color="auto" w:fill="auto"/>
          </w:tcPr>
          <w:p w14:paraId="148CE080" w14:textId="77777777" w:rsidR="00C57C6C" w:rsidRPr="003651D9" w:rsidRDefault="00C57C6C" w:rsidP="00036042">
            <w:pPr>
              <w:pStyle w:val="TableEntry"/>
            </w:pPr>
            <w:proofErr w:type="gramStart"/>
            <w:r w:rsidRPr="003651D9">
              <w:t>n</w:t>
            </w:r>
            <w:proofErr w:type="gramEnd"/>
            <w:r w:rsidRPr="003651D9">
              <w:t>/a unless the Data Type is PQ or IVL&lt;PQ&gt;</w:t>
            </w:r>
          </w:p>
        </w:tc>
        <w:tc>
          <w:tcPr>
            <w:tcW w:w="2448" w:type="dxa"/>
            <w:shd w:val="clear" w:color="auto" w:fill="auto"/>
          </w:tcPr>
          <w:p w14:paraId="7B8D4C16" w14:textId="77777777" w:rsidR="00C57C6C" w:rsidRPr="003651D9" w:rsidRDefault="00C57C6C" w:rsidP="00036042">
            <w:pPr>
              <w:pStyle w:val="TableEntry"/>
            </w:pPr>
            <w:r w:rsidRPr="003651D9">
              <w:t>&lt;</w:t>
            </w:r>
            <w:proofErr w:type="gramStart"/>
            <w:r w:rsidRPr="003651D9">
              <w:t>include</w:t>
            </w:r>
            <w:proofErr w:type="gramEnd"/>
            <w:r w:rsidRPr="003651D9">
              <w:t xml:space="preserve"> link to value set, e.g., 1.3.6.1.4.1.19376.1.4.1.5.20 Wall motion</w:t>
            </w:r>
          </w:p>
          <w:p w14:paraId="76ACF408" w14:textId="77777777" w:rsidR="00C57C6C" w:rsidRPr="003651D9" w:rsidRDefault="00C57C6C" w:rsidP="00036042">
            <w:pPr>
              <w:pStyle w:val="TableEntry"/>
            </w:pPr>
          </w:p>
          <w:p w14:paraId="641AC37A" w14:textId="77777777" w:rsidR="00C57C6C" w:rsidRPr="003651D9" w:rsidRDefault="00C57C6C" w:rsidP="00036042">
            <w:pPr>
              <w:pStyle w:val="TableEntry"/>
            </w:pPr>
            <w:r w:rsidRPr="003651D9">
              <w:t>OR, include value directly as e.g.,</w:t>
            </w:r>
            <w:r>
              <w:t xml:space="preserve"> </w:t>
            </w:r>
          </w:p>
          <w:p w14:paraId="71CA00CD" w14:textId="77777777" w:rsidR="00C57C6C" w:rsidRPr="003651D9" w:rsidRDefault="00C57C6C" w:rsidP="00036042">
            <w:pPr>
              <w:pStyle w:val="TableEntry"/>
            </w:pPr>
            <w:r w:rsidRPr="003651D9">
              <w:t>&lt;The Observation Value may also have a post-coordinated interpretation such as:&gt;</w:t>
            </w:r>
          </w:p>
          <w:p w14:paraId="6D8D9E5F" w14:textId="77777777" w:rsidR="00C57C6C" w:rsidRPr="003651D9" w:rsidRDefault="00C57C6C" w:rsidP="00036042">
            <w:pPr>
              <w:pStyle w:val="TableEntry"/>
            </w:pPr>
            <w:r w:rsidRPr="003651D9">
              <w:t>+</w:t>
            </w:r>
            <w:proofErr w:type="spellStart"/>
            <w:proofErr w:type="gramStart"/>
            <w:r w:rsidRPr="003651D9">
              <w:t>interpretationCode</w:t>
            </w:r>
            <w:proofErr w:type="spellEnd"/>
            <w:proofErr w:type="gramEnd"/>
            <w:r w:rsidRPr="003651D9">
              <w:t xml:space="preserve"> </w:t>
            </w:r>
          </w:p>
          <w:p w14:paraId="6D01A3E9" w14:textId="77777777" w:rsidR="00C57C6C" w:rsidRPr="003651D9" w:rsidRDefault="00C57C6C" w:rsidP="00036042">
            <w:pPr>
              <w:pStyle w:val="TableEntry"/>
            </w:pPr>
            <w:r w:rsidRPr="003651D9">
              <w:t>+</w:t>
            </w:r>
            <w:proofErr w:type="spellStart"/>
            <w:proofErr w:type="gramStart"/>
            <w:r w:rsidRPr="003651D9">
              <w:t>negationInd</w:t>
            </w:r>
            <w:proofErr w:type="spellEnd"/>
            <w:proofErr w:type="gramEnd"/>
            <w:r w:rsidRPr="003651D9">
              <w:t xml:space="preserve"> &gt;</w:t>
            </w:r>
          </w:p>
        </w:tc>
      </w:tr>
      <w:tr w:rsidR="00C57C6C" w:rsidRPr="003651D9" w14:paraId="6CCECEBB" w14:textId="77777777" w:rsidTr="00036042">
        <w:tc>
          <w:tcPr>
            <w:tcW w:w="968" w:type="dxa"/>
          </w:tcPr>
          <w:p w14:paraId="7F30E7C0" w14:textId="77777777" w:rsidR="00C57C6C" w:rsidRPr="003651D9" w:rsidRDefault="00C57C6C" w:rsidP="00036042">
            <w:pPr>
              <w:pStyle w:val="TableEntry"/>
            </w:pPr>
            <w:r w:rsidRPr="003651D9">
              <w:t>&lt;</w:t>
            </w:r>
            <w:proofErr w:type="gramStart"/>
            <w:r w:rsidRPr="003651D9">
              <w:t>e</w:t>
            </w:r>
            <w:proofErr w:type="gramEnd"/>
            <w:r w:rsidRPr="003651D9">
              <w:t>.g.</w:t>
            </w:r>
            <w:r>
              <w:t xml:space="preserve">, </w:t>
            </w:r>
            <w:r w:rsidRPr="003651D9">
              <w:t>C [1..*]</w:t>
            </w:r>
          </w:p>
        </w:tc>
        <w:tc>
          <w:tcPr>
            <w:tcW w:w="1480" w:type="dxa"/>
            <w:shd w:val="clear" w:color="auto" w:fill="auto"/>
          </w:tcPr>
          <w:p w14:paraId="1237AE42" w14:textId="77777777" w:rsidR="00C57C6C" w:rsidRPr="003651D9" w:rsidRDefault="00C57C6C" w:rsidP="00036042">
            <w:pPr>
              <w:pStyle w:val="TableEntry"/>
              <w:rPr>
                <w:rFonts w:eastAsia="Calibri"/>
              </w:rPr>
            </w:pPr>
            <w:r w:rsidRPr="003651D9">
              <w:rPr>
                <w:rFonts w:eastAsia="Calibri"/>
              </w:rPr>
              <w:t>R: SPECT, TTE, TEE, CMR</w:t>
            </w:r>
          </w:p>
          <w:p w14:paraId="7D24D70A" w14:textId="77777777" w:rsidR="00C57C6C" w:rsidRPr="003651D9" w:rsidRDefault="00C57C6C" w:rsidP="00036042">
            <w:pPr>
              <w:pStyle w:val="TableEntry"/>
            </w:pPr>
            <w:r w:rsidRPr="003651D9">
              <w:rPr>
                <w:rFonts w:eastAsia="Calibri"/>
              </w:rPr>
              <w:t>O</w:t>
            </w:r>
            <w:proofErr w:type="gramStart"/>
            <w:r w:rsidRPr="003651D9">
              <w:rPr>
                <w:rFonts w:eastAsia="Calibri"/>
              </w:rPr>
              <w:t>:CCTA</w:t>
            </w:r>
            <w:proofErr w:type="gramEnd"/>
          </w:p>
        </w:tc>
        <w:tc>
          <w:tcPr>
            <w:tcW w:w="2499" w:type="dxa"/>
            <w:shd w:val="clear" w:color="auto" w:fill="auto"/>
          </w:tcPr>
          <w:p w14:paraId="095A9C43" w14:textId="77777777" w:rsidR="00C57C6C" w:rsidRPr="003651D9" w:rsidRDefault="00C57C6C" w:rsidP="00036042">
            <w:pPr>
              <w:pStyle w:val="TableEntry"/>
            </w:pPr>
            <w:r w:rsidRPr="003651D9">
              <w:t xml:space="preserve">60797005, SNOMED CT, “Cardiac Wall Motion” </w:t>
            </w:r>
          </w:p>
          <w:p w14:paraId="7429731B"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1.2.840.10008.6.1.218 DICOM CID 3717 Myocardial Wall Segments</w:t>
            </w:r>
          </w:p>
        </w:tc>
        <w:tc>
          <w:tcPr>
            <w:tcW w:w="1016" w:type="dxa"/>
            <w:shd w:val="clear" w:color="auto" w:fill="auto"/>
          </w:tcPr>
          <w:p w14:paraId="7531B88F" w14:textId="77777777" w:rsidR="00C57C6C" w:rsidRPr="003651D9" w:rsidRDefault="00C57C6C" w:rsidP="00036042">
            <w:pPr>
              <w:pStyle w:val="TableEntry"/>
            </w:pPr>
            <w:r w:rsidRPr="003651D9">
              <w:t>CD</w:t>
            </w:r>
          </w:p>
        </w:tc>
        <w:tc>
          <w:tcPr>
            <w:tcW w:w="1165" w:type="dxa"/>
            <w:shd w:val="clear" w:color="auto" w:fill="auto"/>
          </w:tcPr>
          <w:p w14:paraId="0F823991"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11E72DA5" w14:textId="77777777" w:rsidR="00C57C6C" w:rsidRPr="003651D9" w:rsidRDefault="00C57C6C" w:rsidP="00036042">
            <w:pPr>
              <w:pStyle w:val="TableEntry"/>
            </w:pPr>
            <w:r w:rsidRPr="003651D9">
              <w:t>1.3.6.1.4.1.19376.1.4.1.5.20 Wall motion &gt;</w:t>
            </w:r>
          </w:p>
        </w:tc>
      </w:tr>
    </w:tbl>
    <w:p w14:paraId="54DDDA30" w14:textId="77777777" w:rsidR="00C57C6C" w:rsidRPr="003651D9" w:rsidRDefault="00C57C6C" w:rsidP="00C57C6C">
      <w:pPr>
        <w:pStyle w:val="Corpodeltesto"/>
        <w:rPr>
          <w:lang w:eastAsia="x-none"/>
        </w:rPr>
      </w:pPr>
    </w:p>
    <w:p w14:paraId="5E083FD3" w14:textId="77777777" w:rsidR="00C57C6C" w:rsidRPr="003651D9" w:rsidRDefault="00C57C6C" w:rsidP="00C57C6C">
      <w:pPr>
        <w:pStyle w:val="Titolo5"/>
        <w:numPr>
          <w:ilvl w:val="0"/>
          <w:numId w:val="0"/>
        </w:numPr>
        <w:rPr>
          <w:noProof w:val="0"/>
        </w:rPr>
      </w:pPr>
      <w:bookmarkStart w:id="1122" w:name="_Toc296340405"/>
      <w:bookmarkStart w:id="1123" w:name="_Toc345074725"/>
      <w:r w:rsidRPr="003651D9">
        <w:rPr>
          <w:noProof w:val="0"/>
        </w:rPr>
        <w:t>6.3.4.E.2 Simple Observation (wall morphology) Constraints</w:t>
      </w:r>
      <w:bookmarkEnd w:id="1122"/>
      <w:bookmarkEnd w:id="1123"/>
    </w:p>
    <w:p w14:paraId="7D855A10" w14:textId="77777777" w:rsidR="00C57C6C" w:rsidRPr="003651D9" w:rsidRDefault="00C57C6C" w:rsidP="00C57C6C">
      <w:pPr>
        <w:pStyle w:val="AuthorInstructions"/>
        <w:rPr>
          <w:rFonts w:eastAsia="Calibri"/>
        </w:rPr>
      </w:pPr>
      <w:r w:rsidRPr="003651D9">
        <w:rPr>
          <w:rFonts w:eastAsia="Calibri"/>
        </w:rPr>
        <w:t>&lt;Describe constraints; refer to other Specification Document, condition, or other info. This specification may include more information on conditions or cardinality, additions elements, data mappings, or data types, or other information</w:t>
      </w:r>
      <w:proofErr w:type="gramStart"/>
      <w:r w:rsidRPr="003651D9">
        <w:rPr>
          <w:rFonts w:eastAsia="Calibri"/>
        </w:rPr>
        <w:t>.&gt;</w:t>
      </w:r>
      <w:proofErr w:type="gramEnd"/>
    </w:p>
    <w:p w14:paraId="7FDD24E6" w14:textId="77777777" w:rsidR="00C57C6C" w:rsidRPr="003651D9" w:rsidRDefault="00C57C6C" w:rsidP="00C57C6C">
      <w:pPr>
        <w:pStyle w:val="AuthorInstructions"/>
        <w:rPr>
          <w:rFonts w:eastAsia="Calibri"/>
        </w:rPr>
      </w:pPr>
      <w:r w:rsidRPr="003651D9">
        <w:rPr>
          <w:rFonts w:eastAsia="Calibri"/>
        </w:rPr>
        <w:t>&lt;Can be in a tabular format or textual description</w:t>
      </w:r>
      <w:proofErr w:type="gramStart"/>
      <w:r w:rsidRPr="003651D9">
        <w:rPr>
          <w:rFonts w:eastAsia="Calibri"/>
        </w:rPr>
        <w:t>.&gt;</w:t>
      </w:r>
      <w:proofErr w:type="gramEnd"/>
    </w:p>
    <w:p w14:paraId="61DD8CF4" w14:textId="77777777" w:rsidR="00C57C6C" w:rsidRPr="003651D9" w:rsidRDefault="00C57C6C" w:rsidP="00C57C6C">
      <w:pPr>
        <w:pStyle w:val="AuthorInstructions"/>
        <w:rPr>
          <w:rFonts w:eastAsia="Calibri"/>
        </w:rPr>
      </w:pPr>
      <w:r w:rsidRPr="003651D9">
        <w:rPr>
          <w:rFonts w:eastAsia="Calibri"/>
        </w:rPr>
        <w:t>&lt;Delete the example below prior to publishing for Public Comment</w:t>
      </w:r>
      <w:proofErr w:type="gramStart"/>
      <w:r w:rsidRPr="003651D9">
        <w:rPr>
          <w:rFonts w:eastAsia="Calibri"/>
        </w:rPr>
        <w:t>.&gt;</w:t>
      </w:r>
      <w:proofErr w:type="gramEnd"/>
    </w:p>
    <w:p w14:paraId="0B756128" w14:textId="77777777" w:rsidR="00C57C6C" w:rsidRPr="003651D9" w:rsidRDefault="00C57C6C" w:rsidP="00C57C6C">
      <w:pPr>
        <w:pStyle w:val="Corpodeltesto"/>
      </w:pPr>
    </w:p>
    <w:p w14:paraId="311D0051" w14:textId="77777777" w:rsidR="00C57C6C" w:rsidRPr="003651D9" w:rsidRDefault="00C57C6C" w:rsidP="00C57C6C">
      <w:pPr>
        <w:pStyle w:val="Corpodeltesto"/>
      </w:pPr>
      <w:r w:rsidRPr="003651D9">
        <w:lastRenderedPageBreak/>
        <w:t>&lt;</w:t>
      </w:r>
      <w:proofErr w:type="gramStart"/>
      <w:r w:rsidRPr="003651D9">
        <w:t>e</w:t>
      </w:r>
      <w:proofErr w:type="gramEnd"/>
      <w:r w:rsidRPr="003651D9">
        <w:t xml:space="preserve">.g., The conditional entries specified in this table SHALL be present based on the exam type as specified in the CDA Header in the </w:t>
      </w:r>
      <w:proofErr w:type="spellStart"/>
      <w:r w:rsidRPr="003651D9">
        <w:t>documentationOf</w:t>
      </w:r>
      <w:proofErr w:type="spellEnd"/>
      <w:r w:rsidRPr="003651D9">
        <w:t xml:space="preserve"> / </w:t>
      </w:r>
      <w:proofErr w:type="spellStart"/>
      <w:r w:rsidRPr="003651D9">
        <w:t>serviceEvent</w:t>
      </w:r>
      <w:proofErr w:type="spellEnd"/>
      <w:r w:rsidRPr="003651D9">
        <w:t xml:space="preserve"> / code element.&gt;</w:t>
      </w:r>
    </w:p>
    <w:p w14:paraId="40A1F386" w14:textId="77777777" w:rsidR="00C57C6C" w:rsidRPr="003651D9" w:rsidRDefault="00C57C6C" w:rsidP="00C57C6C">
      <w:pPr>
        <w:pStyle w:val="Corpodeltesto"/>
        <w:rPr>
          <w:lang w:eastAsia="x-none"/>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8"/>
        <w:gridCol w:w="1480"/>
        <w:gridCol w:w="2499"/>
        <w:gridCol w:w="1016"/>
        <w:gridCol w:w="1165"/>
        <w:gridCol w:w="2448"/>
      </w:tblGrid>
      <w:tr w:rsidR="00C57C6C" w:rsidRPr="003651D9" w14:paraId="1304C064" w14:textId="77777777" w:rsidTr="00036042">
        <w:trPr>
          <w:cantSplit/>
          <w:tblHeader/>
        </w:trPr>
        <w:tc>
          <w:tcPr>
            <w:tcW w:w="968" w:type="dxa"/>
            <w:shd w:val="clear" w:color="auto" w:fill="D9D9D9"/>
          </w:tcPr>
          <w:p w14:paraId="20083C31" w14:textId="77777777" w:rsidR="00C57C6C" w:rsidRPr="003651D9" w:rsidRDefault="00C57C6C" w:rsidP="00036042">
            <w:pPr>
              <w:pStyle w:val="TableEntryHeader"/>
              <w:keepNext/>
              <w:ind w:left="0" w:right="0"/>
            </w:pPr>
            <w:r w:rsidRPr="003651D9">
              <w:t>Opt and Card</w:t>
            </w:r>
          </w:p>
        </w:tc>
        <w:tc>
          <w:tcPr>
            <w:tcW w:w="1480" w:type="dxa"/>
            <w:shd w:val="clear" w:color="auto" w:fill="D9D9D9"/>
          </w:tcPr>
          <w:p w14:paraId="76F9D57A" w14:textId="77777777" w:rsidR="00C57C6C" w:rsidRPr="003651D9" w:rsidRDefault="00C57C6C" w:rsidP="00036042">
            <w:pPr>
              <w:pStyle w:val="TableEntryHeader"/>
              <w:keepNext/>
              <w:ind w:left="0" w:right="0"/>
              <w:rPr>
                <w:sz w:val="18"/>
              </w:rPr>
            </w:pPr>
            <w:r w:rsidRPr="003651D9">
              <w:rPr>
                <w:sz w:val="18"/>
              </w:rPr>
              <w:t>Condition</w:t>
            </w:r>
          </w:p>
        </w:tc>
        <w:tc>
          <w:tcPr>
            <w:tcW w:w="2499" w:type="dxa"/>
            <w:shd w:val="clear" w:color="auto" w:fill="D9D9D9"/>
          </w:tcPr>
          <w:p w14:paraId="697F9391" w14:textId="77777777" w:rsidR="00C57C6C" w:rsidRPr="003651D9" w:rsidRDefault="00C57C6C" w:rsidP="00036042">
            <w:pPr>
              <w:pStyle w:val="TableEntryHeader"/>
              <w:keepNext/>
              <w:ind w:left="0" w:right="0"/>
            </w:pPr>
            <w:proofErr w:type="gramStart"/>
            <w:r w:rsidRPr="003651D9">
              <w:t>observation</w:t>
            </w:r>
            <w:proofErr w:type="gramEnd"/>
            <w:r w:rsidRPr="003651D9">
              <w:t>/code</w:t>
            </w:r>
          </w:p>
        </w:tc>
        <w:tc>
          <w:tcPr>
            <w:tcW w:w="1016" w:type="dxa"/>
            <w:shd w:val="clear" w:color="auto" w:fill="D9D9D9"/>
          </w:tcPr>
          <w:p w14:paraId="5E4D1164" w14:textId="77777777" w:rsidR="00C57C6C" w:rsidRPr="003651D9" w:rsidRDefault="00C57C6C" w:rsidP="00036042">
            <w:pPr>
              <w:pStyle w:val="TableEntryHeader"/>
              <w:keepNext/>
              <w:ind w:left="0" w:right="0"/>
            </w:pPr>
            <w:r w:rsidRPr="003651D9">
              <w:t>Data Type</w:t>
            </w:r>
          </w:p>
        </w:tc>
        <w:tc>
          <w:tcPr>
            <w:tcW w:w="1165" w:type="dxa"/>
            <w:shd w:val="clear" w:color="auto" w:fill="D9D9D9"/>
          </w:tcPr>
          <w:p w14:paraId="4DA122DC" w14:textId="77777777" w:rsidR="00C57C6C" w:rsidRPr="003651D9" w:rsidRDefault="00C57C6C" w:rsidP="00036042">
            <w:pPr>
              <w:pStyle w:val="TableEntryHeader"/>
              <w:keepNext/>
              <w:ind w:left="0" w:right="0"/>
              <w:rPr>
                <w:sz w:val="18"/>
              </w:rPr>
            </w:pPr>
            <w:r w:rsidRPr="003651D9">
              <w:rPr>
                <w:sz w:val="18"/>
              </w:rPr>
              <w:t>Unit of Measure</w:t>
            </w:r>
          </w:p>
        </w:tc>
        <w:tc>
          <w:tcPr>
            <w:tcW w:w="2448" w:type="dxa"/>
            <w:shd w:val="clear" w:color="auto" w:fill="D9D9D9"/>
          </w:tcPr>
          <w:p w14:paraId="39C34397" w14:textId="77777777" w:rsidR="00C57C6C" w:rsidRPr="003651D9" w:rsidRDefault="00C57C6C" w:rsidP="00036042">
            <w:pPr>
              <w:pStyle w:val="TableEntryHeader"/>
              <w:keepNext/>
              <w:ind w:left="0" w:right="0"/>
            </w:pPr>
            <w:r w:rsidRPr="003651D9">
              <w:t>Value Set</w:t>
            </w:r>
          </w:p>
        </w:tc>
      </w:tr>
      <w:tr w:rsidR="00C57C6C" w:rsidRPr="003651D9" w14:paraId="6E0F7A12" w14:textId="77777777" w:rsidTr="00036042">
        <w:tc>
          <w:tcPr>
            <w:tcW w:w="968" w:type="dxa"/>
          </w:tcPr>
          <w:p w14:paraId="38556936" w14:textId="77777777" w:rsidR="00C57C6C" w:rsidRPr="003651D9" w:rsidRDefault="00C57C6C" w:rsidP="00036042">
            <w:pPr>
              <w:pStyle w:val="TableEntry"/>
            </w:pPr>
            <w:r w:rsidRPr="003651D9">
              <w:t>&lt;</w:t>
            </w:r>
            <w:proofErr w:type="gramStart"/>
            <w:r>
              <w:t>e</w:t>
            </w:r>
            <w:proofErr w:type="gramEnd"/>
            <w:r>
              <w:t>.g.,</w:t>
            </w:r>
            <w:r w:rsidRPr="003651D9">
              <w:t xml:space="preserve"> C [1..*]</w:t>
            </w:r>
          </w:p>
        </w:tc>
        <w:tc>
          <w:tcPr>
            <w:tcW w:w="1480" w:type="dxa"/>
            <w:shd w:val="clear" w:color="auto" w:fill="auto"/>
          </w:tcPr>
          <w:p w14:paraId="3FB20EE4" w14:textId="77777777" w:rsidR="00C57C6C" w:rsidRPr="003651D9" w:rsidRDefault="00C57C6C" w:rsidP="00036042">
            <w:pPr>
              <w:pStyle w:val="TableEntry"/>
            </w:pPr>
            <w:r w:rsidRPr="003651D9">
              <w:t xml:space="preserve">R: </w:t>
            </w:r>
            <w:proofErr w:type="spellStart"/>
            <w:r w:rsidRPr="003651D9">
              <w:t>Cath</w:t>
            </w:r>
            <w:proofErr w:type="spellEnd"/>
            <w:r w:rsidRPr="003651D9">
              <w:t xml:space="preserve"> with LVG</w:t>
            </w:r>
          </w:p>
        </w:tc>
        <w:tc>
          <w:tcPr>
            <w:tcW w:w="2499" w:type="dxa"/>
            <w:shd w:val="clear" w:color="auto" w:fill="auto"/>
          </w:tcPr>
          <w:p w14:paraId="2CF2053D" w14:textId="77777777" w:rsidR="00C57C6C" w:rsidRPr="003651D9" w:rsidRDefault="00C57C6C" w:rsidP="00036042">
            <w:pPr>
              <w:pStyle w:val="TableEntry"/>
            </w:pPr>
            <w:r w:rsidRPr="003651D9">
              <w:t>72724002, SNOMED CT, “Morphology findings”</w:t>
            </w:r>
          </w:p>
          <w:p w14:paraId="5BBFC8C7"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1.2.840.10008.6.1.219 DICOM CID 3718 Myocardial Wall Segments in Projection</w:t>
            </w:r>
          </w:p>
        </w:tc>
        <w:tc>
          <w:tcPr>
            <w:tcW w:w="1016" w:type="dxa"/>
            <w:shd w:val="clear" w:color="auto" w:fill="auto"/>
          </w:tcPr>
          <w:p w14:paraId="67866F67" w14:textId="77777777" w:rsidR="00C57C6C" w:rsidRPr="003651D9" w:rsidRDefault="00C57C6C" w:rsidP="00036042">
            <w:pPr>
              <w:pStyle w:val="TableEntry"/>
            </w:pPr>
            <w:r w:rsidRPr="003651D9">
              <w:t>CD</w:t>
            </w:r>
          </w:p>
        </w:tc>
        <w:tc>
          <w:tcPr>
            <w:tcW w:w="1165" w:type="dxa"/>
            <w:shd w:val="clear" w:color="auto" w:fill="auto"/>
          </w:tcPr>
          <w:p w14:paraId="2B6CBEF3"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05E645C6" w14:textId="77777777" w:rsidR="00C57C6C" w:rsidRPr="003651D9" w:rsidRDefault="00C57C6C" w:rsidP="00036042">
            <w:pPr>
              <w:pStyle w:val="TableEntry"/>
            </w:pPr>
            <w:r w:rsidRPr="003651D9">
              <w:t>1.3.6.1.4.1.19376.1.4.1.5.19 Myocardium Assessments&gt;</w:t>
            </w:r>
          </w:p>
        </w:tc>
      </w:tr>
      <w:tr w:rsidR="00C57C6C" w:rsidRPr="003651D9" w14:paraId="3DAFADB5" w14:textId="77777777" w:rsidTr="00036042">
        <w:tc>
          <w:tcPr>
            <w:tcW w:w="968" w:type="dxa"/>
          </w:tcPr>
          <w:p w14:paraId="62CAE6C5" w14:textId="77777777" w:rsidR="00C57C6C" w:rsidRPr="003651D9" w:rsidRDefault="00C57C6C" w:rsidP="00036042">
            <w:pPr>
              <w:pStyle w:val="TableEntry"/>
            </w:pPr>
            <w:r w:rsidRPr="003651D9">
              <w:t>&lt;</w:t>
            </w:r>
            <w:proofErr w:type="gramStart"/>
            <w:r>
              <w:t>e</w:t>
            </w:r>
            <w:proofErr w:type="gramEnd"/>
            <w:r>
              <w:t>.g.,</w:t>
            </w:r>
            <w:r w:rsidRPr="003651D9">
              <w:t xml:space="preserve"> C [1..*]</w:t>
            </w:r>
          </w:p>
        </w:tc>
        <w:tc>
          <w:tcPr>
            <w:tcW w:w="1480" w:type="dxa"/>
            <w:shd w:val="clear" w:color="auto" w:fill="auto"/>
          </w:tcPr>
          <w:p w14:paraId="1D03F281" w14:textId="77777777" w:rsidR="00C57C6C" w:rsidRPr="003651D9" w:rsidRDefault="00C57C6C" w:rsidP="00036042">
            <w:pPr>
              <w:pStyle w:val="TableEntry"/>
              <w:rPr>
                <w:rFonts w:eastAsia="Calibri"/>
              </w:rPr>
            </w:pPr>
            <w:r w:rsidRPr="003651D9">
              <w:rPr>
                <w:rFonts w:eastAsia="Calibri"/>
              </w:rPr>
              <w:t>R: SPECT, echo, CMR</w:t>
            </w:r>
          </w:p>
          <w:p w14:paraId="3B7AF7A9" w14:textId="77777777" w:rsidR="00C57C6C" w:rsidRPr="003651D9" w:rsidRDefault="00C57C6C" w:rsidP="00036042">
            <w:pPr>
              <w:pStyle w:val="TableEntry"/>
            </w:pPr>
            <w:r w:rsidRPr="003651D9">
              <w:rPr>
                <w:rFonts w:eastAsia="Calibri"/>
              </w:rPr>
              <w:t>O</w:t>
            </w:r>
            <w:proofErr w:type="gramStart"/>
            <w:r w:rsidRPr="003651D9">
              <w:rPr>
                <w:rFonts w:eastAsia="Calibri"/>
              </w:rPr>
              <w:t>:CCTA</w:t>
            </w:r>
            <w:proofErr w:type="gramEnd"/>
          </w:p>
        </w:tc>
        <w:tc>
          <w:tcPr>
            <w:tcW w:w="2499" w:type="dxa"/>
            <w:shd w:val="clear" w:color="auto" w:fill="auto"/>
          </w:tcPr>
          <w:p w14:paraId="777BDC18" w14:textId="77777777" w:rsidR="00C57C6C" w:rsidRPr="003651D9" w:rsidRDefault="00C57C6C" w:rsidP="00036042">
            <w:pPr>
              <w:pStyle w:val="TableEntry"/>
            </w:pPr>
            <w:r w:rsidRPr="003651D9">
              <w:t>72724002, SNOMED CT, “Morphology findings”</w:t>
            </w:r>
          </w:p>
          <w:p w14:paraId="65B76C6B" w14:textId="77777777" w:rsidR="00C57C6C" w:rsidRPr="003651D9" w:rsidRDefault="00C57C6C" w:rsidP="00036042">
            <w:pPr>
              <w:pStyle w:val="TableEntry"/>
              <w:rPr>
                <w:highlight w:val="yellow"/>
              </w:rPr>
            </w:pPr>
            <w:r w:rsidRPr="003651D9">
              <w:t xml:space="preserve">+ </w:t>
            </w:r>
            <w:proofErr w:type="spellStart"/>
            <w:proofErr w:type="gramStart"/>
            <w:r w:rsidRPr="003651D9">
              <w:t>targetSiteCode</w:t>
            </w:r>
            <w:proofErr w:type="spellEnd"/>
            <w:proofErr w:type="gramEnd"/>
            <w:r w:rsidRPr="003651D9">
              <w:t xml:space="preserve"> from 1.2.840.10008.6.1.218 DICOM CID 3717 Myocardial Wall Segments</w:t>
            </w:r>
          </w:p>
        </w:tc>
        <w:tc>
          <w:tcPr>
            <w:tcW w:w="1016" w:type="dxa"/>
            <w:shd w:val="clear" w:color="auto" w:fill="auto"/>
          </w:tcPr>
          <w:p w14:paraId="48C72DB2" w14:textId="77777777" w:rsidR="00C57C6C" w:rsidRPr="003651D9" w:rsidRDefault="00C57C6C" w:rsidP="00036042">
            <w:pPr>
              <w:pStyle w:val="TableEntry"/>
            </w:pPr>
            <w:r w:rsidRPr="003651D9">
              <w:t>CD</w:t>
            </w:r>
          </w:p>
        </w:tc>
        <w:tc>
          <w:tcPr>
            <w:tcW w:w="1165" w:type="dxa"/>
            <w:shd w:val="clear" w:color="auto" w:fill="auto"/>
          </w:tcPr>
          <w:p w14:paraId="1C30E3ED" w14:textId="77777777" w:rsidR="00C57C6C" w:rsidRPr="003651D9" w:rsidRDefault="00C57C6C" w:rsidP="00036042">
            <w:pPr>
              <w:pStyle w:val="TableEntry"/>
            </w:pPr>
            <w:proofErr w:type="gramStart"/>
            <w:r w:rsidRPr="003651D9">
              <w:t>n</w:t>
            </w:r>
            <w:proofErr w:type="gramEnd"/>
            <w:r w:rsidRPr="003651D9">
              <w:t>/a</w:t>
            </w:r>
          </w:p>
        </w:tc>
        <w:tc>
          <w:tcPr>
            <w:tcW w:w="2448" w:type="dxa"/>
            <w:shd w:val="clear" w:color="auto" w:fill="auto"/>
          </w:tcPr>
          <w:p w14:paraId="1AA4C1E8" w14:textId="77777777" w:rsidR="00C57C6C" w:rsidRPr="003651D9" w:rsidRDefault="00C57C6C" w:rsidP="00036042">
            <w:pPr>
              <w:pStyle w:val="TableEntry"/>
            </w:pPr>
            <w:r w:rsidRPr="003651D9">
              <w:t>1.3.6.1.4.1.19376.1.4.1.5.19 Myocardium Assessments&gt;</w:t>
            </w:r>
          </w:p>
        </w:tc>
      </w:tr>
    </w:tbl>
    <w:p w14:paraId="17A7DD16" w14:textId="77777777" w:rsidR="00C57C6C" w:rsidRPr="003651D9" w:rsidRDefault="00C57C6C" w:rsidP="00C57C6C">
      <w:pPr>
        <w:pStyle w:val="Corpodeltesto"/>
        <w:rPr>
          <w:kern w:val="28"/>
        </w:rPr>
      </w:pPr>
      <w:r w:rsidRPr="003651D9">
        <w:rPr>
          <w:kern w:val="28"/>
        </w:rPr>
        <w:t>&lt;</w:t>
      </w:r>
      <w:proofErr w:type="gramStart"/>
      <w:r>
        <w:rPr>
          <w:kern w:val="28"/>
        </w:rPr>
        <w:t>e</w:t>
      </w:r>
      <w:proofErr w:type="gramEnd"/>
      <w:r>
        <w:rPr>
          <w:kern w:val="28"/>
        </w:rPr>
        <w:t>.g.,</w:t>
      </w:r>
      <w:r w:rsidRPr="003651D9">
        <w:rPr>
          <w:kern w:val="28"/>
        </w:rPr>
        <w:t xml:space="preserve"> The </w:t>
      </w:r>
      <w:r w:rsidRPr="003651D9">
        <w:rPr>
          <w:rFonts w:ascii="Courier New" w:hAnsi="Courier New" w:cs="Courier New"/>
          <w:kern w:val="28"/>
          <w:sz w:val="20"/>
        </w:rPr>
        <w:t>observation/value</w:t>
      </w:r>
      <w:r w:rsidRPr="003651D9">
        <w:rPr>
          <w:kern w:val="28"/>
        </w:rPr>
        <w:t xml:space="preserve"> MAY be a null flavor.&gt; </w:t>
      </w:r>
    </w:p>
    <w:p w14:paraId="1DD950CA" w14:textId="77777777" w:rsidR="00C57C6C" w:rsidRPr="003651D9" w:rsidRDefault="00C57C6C" w:rsidP="00C57C6C">
      <w:pPr>
        <w:pStyle w:val="Corpodeltesto"/>
        <w:rPr>
          <w:kern w:val="28"/>
        </w:rPr>
      </w:pPr>
      <w:r w:rsidRPr="003651D9">
        <w:rPr>
          <w:kern w:val="28"/>
        </w:rPr>
        <w:t>&lt;</w:t>
      </w:r>
      <w:proofErr w:type="gramStart"/>
      <w:r>
        <w:rPr>
          <w:kern w:val="28"/>
        </w:rPr>
        <w:t>e</w:t>
      </w:r>
      <w:proofErr w:type="gramEnd"/>
      <w:r>
        <w:rPr>
          <w:kern w:val="28"/>
        </w:rPr>
        <w:t>.g.,</w:t>
      </w:r>
      <w:r w:rsidRPr="003651D9">
        <w:rPr>
          <w:kern w:val="28"/>
        </w:rPr>
        <w:t xml:space="preserve"> morphological assessment observation MAY have a subsidiary Severity observation (</w:t>
      </w:r>
      <w:proofErr w:type="spellStart"/>
      <w:r w:rsidRPr="003651D9">
        <w:rPr>
          <w:kern w:val="28"/>
        </w:rPr>
        <w:t>templateID</w:t>
      </w:r>
      <w:proofErr w:type="spellEnd"/>
      <w:r w:rsidRPr="003651D9">
        <w:rPr>
          <w:kern w:val="28"/>
        </w:rPr>
        <w:t xml:space="preserve"> 1.3.6.1.4.1.19376.1.5.3.1.4.1 [PCC TF-2]).&gt;</w:t>
      </w:r>
    </w:p>
    <w:p w14:paraId="34FD06E9" w14:textId="77777777" w:rsidR="00C57C6C" w:rsidRPr="003651D9" w:rsidRDefault="00C57C6C" w:rsidP="00C57C6C">
      <w:pPr>
        <w:pStyle w:val="Corpodeltesto"/>
        <w:rPr>
          <w:lang w:eastAsia="x-none"/>
        </w:rPr>
      </w:pPr>
    </w:p>
    <w:p w14:paraId="69FEF4F4" w14:textId="77777777" w:rsidR="00C57C6C" w:rsidRPr="003651D9" w:rsidRDefault="00C57C6C" w:rsidP="00C57C6C">
      <w:pPr>
        <w:pStyle w:val="AuthorInstructions"/>
      </w:pPr>
      <w:r w:rsidRPr="003651D9">
        <w:t>### End Tabular Format - Entry</w:t>
      </w:r>
    </w:p>
    <w:p w14:paraId="75082C73" w14:textId="77777777" w:rsidR="00C57C6C" w:rsidRPr="003651D9" w:rsidRDefault="00C57C6C" w:rsidP="00C57C6C">
      <w:pPr>
        <w:pStyle w:val="AuthorInstructions"/>
      </w:pPr>
    </w:p>
    <w:p w14:paraId="559E22A0" w14:textId="77777777" w:rsidR="00C57C6C" w:rsidRPr="003651D9" w:rsidRDefault="00C57C6C" w:rsidP="00C57C6C">
      <w:pPr>
        <w:pStyle w:val="AuthorInstructions"/>
      </w:pPr>
      <w:r w:rsidRPr="003651D9">
        <w:t>### Begin Discrete Conformance Format – Entry</w:t>
      </w:r>
    </w:p>
    <w:p w14:paraId="2EA32EDD" w14:textId="77777777" w:rsidR="00C57C6C" w:rsidRPr="003651D9" w:rsidRDefault="00C57C6C" w:rsidP="00C57C6C">
      <w:pPr>
        <w:pStyle w:val="AuthorInstructions"/>
      </w:pPr>
      <w:r w:rsidRPr="003651D9">
        <w:t>&lt;An example is provided to demonstrate the desired consistent use and format. Delete this example prior to publication for Public Comment. The statements must be numbered, begin with SHALL/SHOULD/MAY identify the cardinality using [</w:t>
      </w:r>
      <w:proofErr w:type="spellStart"/>
      <w:r w:rsidRPr="003651D9">
        <w:t>n</w:t>
      </w:r>
      <w:proofErr w:type="gramStart"/>
      <w:r w:rsidRPr="003651D9">
        <w:t>..n</w:t>
      </w:r>
      <w:proofErr w:type="spellEnd"/>
      <w:proofErr w:type="gramEnd"/>
      <w:r w:rsidRPr="003651D9">
        <w:t xml:space="preserve">], the name of the element, and a </w:t>
      </w:r>
      <w:proofErr w:type="spellStart"/>
      <w:r w:rsidRPr="003651D9">
        <w:t>subitem</w:t>
      </w:r>
      <w:proofErr w:type="spellEnd"/>
      <w:r w:rsidRPr="003651D9">
        <w:t xml:space="preserve"> which described the value or source of the information.&gt;</w:t>
      </w:r>
    </w:p>
    <w:p w14:paraId="4549ACDA" w14:textId="77777777" w:rsidR="00C57C6C" w:rsidRPr="003651D9" w:rsidRDefault="00C57C6C" w:rsidP="00C57C6C">
      <w:pPr>
        <w:pStyle w:val="Corpodeltesto"/>
        <w:rPr>
          <w:lang w:eastAsia="x-none"/>
        </w:rPr>
      </w:pPr>
    </w:p>
    <w:p w14:paraId="3678F57F" w14:textId="77777777" w:rsidR="00C57C6C" w:rsidRPr="003651D9" w:rsidRDefault="00C57C6C" w:rsidP="00C57C6C">
      <w:pPr>
        <w:pStyle w:val="Titolo5"/>
        <w:numPr>
          <w:ilvl w:val="0"/>
          <w:numId w:val="0"/>
        </w:numPr>
        <w:ind w:left="810" w:hanging="810"/>
        <w:rPr>
          <w:noProof w:val="0"/>
        </w:rPr>
      </w:pPr>
      <w:bookmarkStart w:id="1124" w:name="_Toc184813871"/>
      <w:bookmarkStart w:id="1125" w:name="_Toc322675194"/>
      <w:bookmarkStart w:id="1126" w:name="_Toc345074726"/>
      <w:bookmarkStart w:id="1127" w:name="E_Problem_Observation_Cardiac_PF"/>
      <w:bookmarkStart w:id="1128" w:name="E_Result_Observation_Cardiac_PF"/>
      <w:r w:rsidRPr="003651D9">
        <w:rPr>
          <w:noProof w:val="0"/>
        </w:rPr>
        <w:t>&lt;</w:t>
      </w:r>
      <w:proofErr w:type="gramStart"/>
      <w:r>
        <w:rPr>
          <w:noProof w:val="0"/>
        </w:rPr>
        <w:t>e</w:t>
      </w:r>
      <w:proofErr w:type="gramEnd"/>
      <w:r>
        <w:rPr>
          <w:noProof w:val="0"/>
        </w:rPr>
        <w:t>.g.,</w:t>
      </w:r>
      <w:r w:rsidRPr="003651D9">
        <w:rPr>
          <w:noProof w:val="0"/>
        </w:rPr>
        <w:t>6.3.4.E Result</w:t>
      </w:r>
      <w:bookmarkStart w:id="1129" w:name="E_Problem_Observation"/>
      <w:bookmarkEnd w:id="1129"/>
      <w:r w:rsidRPr="003651D9">
        <w:rPr>
          <w:noProof w:val="0"/>
        </w:rPr>
        <w:t xml:space="preserve"> Observation</w:t>
      </w:r>
      <w:bookmarkStart w:id="1130" w:name="CS_ProblemObservation"/>
      <w:bookmarkEnd w:id="1124"/>
      <w:bookmarkEnd w:id="1130"/>
      <w:r w:rsidRPr="003651D9">
        <w:rPr>
          <w:noProof w:val="0"/>
        </w:rPr>
        <w:t xml:space="preserve"> - Cardiac</w:t>
      </w:r>
      <w:bookmarkEnd w:id="1125"/>
      <w:bookmarkEnd w:id="1126"/>
    </w:p>
    <w:bookmarkEnd w:id="1127"/>
    <w:bookmarkEnd w:id="1128"/>
    <w:p w14:paraId="596EDBDB" w14:textId="77777777" w:rsidR="00C57C6C" w:rsidRPr="003651D9" w:rsidRDefault="00C57C6C" w:rsidP="00C57C6C">
      <w:pPr>
        <w:pStyle w:val="BracketData"/>
      </w:pPr>
      <w:r w:rsidRPr="003651D9">
        <w:t>[</w:t>
      </w:r>
      <w:proofErr w:type="gramStart"/>
      <w:r w:rsidRPr="003651D9">
        <w:t>observation</w:t>
      </w:r>
      <w:proofErr w:type="gramEnd"/>
      <w:r w:rsidRPr="003651D9">
        <w:t xml:space="preserve">: </w:t>
      </w:r>
      <w:proofErr w:type="spellStart"/>
      <w:r w:rsidRPr="003651D9">
        <w:t>templateId</w:t>
      </w:r>
      <w:proofErr w:type="spellEnd"/>
      <w:r w:rsidRPr="003651D9">
        <w:t xml:space="preserve"> 1.3.6.1.4.1.19376.1.4.1.4.16</w:t>
      </w:r>
      <w:r w:rsidRPr="003651D9" w:rsidDel="004B63D0">
        <w:t xml:space="preserve"> </w:t>
      </w:r>
      <w:r w:rsidRPr="003651D9">
        <w:t>(open)]</w:t>
      </w:r>
    </w:p>
    <w:p w14:paraId="0CF54EC8" w14:textId="77777777" w:rsidR="00C57C6C" w:rsidRPr="003651D9" w:rsidRDefault="00C57C6C" w:rsidP="00C57C6C">
      <w:pPr>
        <w:ind w:left="720"/>
      </w:pPr>
      <w:r w:rsidRPr="003651D9">
        <w:t xml:space="preserve">A result observation is a clinical statement that a clinician has noted during the </w:t>
      </w:r>
      <w:proofErr w:type="spellStart"/>
      <w:r w:rsidRPr="003651D9">
        <w:t>Cath</w:t>
      </w:r>
      <w:proofErr w:type="spellEnd"/>
      <w:r w:rsidRPr="003651D9">
        <w:t xml:space="preserve"> Lab procedure. This entry is used to describe the specific procedure findings that were observed during the specific </w:t>
      </w:r>
      <w:proofErr w:type="spellStart"/>
      <w:r w:rsidRPr="003651D9">
        <w:t>Cath</w:t>
      </w:r>
      <w:proofErr w:type="spellEnd"/>
      <w:r w:rsidRPr="003651D9">
        <w:t xml:space="preserve"> Lab procedure. </w:t>
      </w:r>
    </w:p>
    <w:p w14:paraId="39DC098D" w14:textId="77777777" w:rsidR="00C57C6C" w:rsidRPr="003651D9" w:rsidRDefault="00C57C6C" w:rsidP="00C57C6C">
      <w:pPr>
        <w:ind w:left="720"/>
      </w:pPr>
      <w:r w:rsidRPr="003651D9">
        <w:t xml:space="preserve">The specific result observations are defined in </w:t>
      </w:r>
      <w:r w:rsidRPr="003651D9">
        <w:rPr>
          <w:rFonts w:ascii="Courier New" w:hAnsi="Courier New" w:cs="Courier New"/>
          <w:sz w:val="20"/>
        </w:rPr>
        <w:t>1.3.6.1.4.1.19376.1.4.1.5.38</w:t>
      </w:r>
      <w:r w:rsidRPr="003651D9">
        <w:rPr>
          <w:sz w:val="20"/>
        </w:rPr>
        <w:t xml:space="preserve"> </w:t>
      </w:r>
      <w:r w:rsidRPr="003651D9">
        <w:t>Procedure Findings Constraints/</w:t>
      </w:r>
      <w:proofErr w:type="spellStart"/>
      <w:r w:rsidRPr="003651D9">
        <w:t>ValueSet</w:t>
      </w:r>
      <w:proofErr w:type="spellEnd"/>
      <w:r w:rsidRPr="003651D9">
        <w:t xml:space="preserve">. </w:t>
      </w:r>
    </w:p>
    <w:p w14:paraId="49673738" w14:textId="77777777" w:rsidR="00C57C6C" w:rsidRPr="003651D9" w:rsidRDefault="00C57C6C" w:rsidP="00C57C6C"/>
    <w:p w14:paraId="17BE46BF"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classCode</w:t>
      </w:r>
      <w:proofErr w:type="spellEnd"/>
      <w:proofErr w:type="gramEnd"/>
      <w:r w:rsidRPr="003651D9">
        <w:t>=</w:t>
      </w:r>
      <w:r w:rsidRPr="003651D9">
        <w:rPr>
          <w:rStyle w:val="XMLname"/>
        </w:rPr>
        <w:t>"OBS"</w:t>
      </w:r>
      <w:r w:rsidRPr="003651D9">
        <w:t xml:space="preserve"> Observation (</w:t>
      </w:r>
      <w:proofErr w:type="spellStart"/>
      <w:r w:rsidRPr="003651D9">
        <w:t>CodeSystem</w:t>
      </w:r>
      <w:proofErr w:type="spellEnd"/>
      <w:r w:rsidRPr="003651D9">
        <w:t xml:space="preserve">: </w:t>
      </w:r>
      <w:r w:rsidRPr="003651D9">
        <w:rPr>
          <w:rStyle w:val="XMLname"/>
        </w:rPr>
        <w:t>HL7ActClass 2.16.840.1.113883.5.6</w:t>
      </w:r>
      <w:r w:rsidRPr="003651D9">
        <w:t>)</w:t>
      </w:r>
      <w:bookmarkStart w:id="1131" w:name="C_7130"/>
      <w:bookmarkEnd w:id="1131"/>
      <w:r w:rsidRPr="003651D9">
        <w:t xml:space="preserve"> (CONF:7130).</w:t>
      </w:r>
    </w:p>
    <w:p w14:paraId="79ACDA56" w14:textId="77777777" w:rsidR="00C57C6C" w:rsidRPr="003651D9" w:rsidRDefault="00C57C6C" w:rsidP="00C57C6C">
      <w:pPr>
        <w:numPr>
          <w:ilvl w:val="0"/>
          <w:numId w:val="17"/>
        </w:numPr>
        <w:spacing w:before="0" w:after="40" w:line="260" w:lineRule="exact"/>
      </w:pPr>
      <w:r w:rsidRPr="003651D9">
        <w:rPr>
          <w:rStyle w:val="keyword"/>
        </w:rPr>
        <w:lastRenderedPageBreak/>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moodCode</w:t>
      </w:r>
      <w:proofErr w:type="spellEnd"/>
      <w:proofErr w:type="gramEnd"/>
      <w:r w:rsidRPr="003651D9">
        <w:t>=</w:t>
      </w:r>
      <w:r w:rsidRPr="003651D9">
        <w:rPr>
          <w:rStyle w:val="XMLname"/>
        </w:rPr>
        <w:t>"EVN"</w:t>
      </w:r>
      <w:r w:rsidRPr="003651D9">
        <w:t xml:space="preserve"> Event (</w:t>
      </w:r>
      <w:proofErr w:type="spellStart"/>
      <w:r w:rsidRPr="003651D9">
        <w:t>CodeSystem</w:t>
      </w:r>
      <w:proofErr w:type="spellEnd"/>
      <w:r w:rsidRPr="003651D9">
        <w:t xml:space="preserve">: </w:t>
      </w:r>
      <w:proofErr w:type="spellStart"/>
      <w:r w:rsidRPr="003651D9">
        <w:rPr>
          <w:rStyle w:val="XMLname"/>
        </w:rPr>
        <w:t>ActMood</w:t>
      </w:r>
      <w:proofErr w:type="spellEnd"/>
      <w:r w:rsidRPr="003651D9">
        <w:rPr>
          <w:rStyle w:val="XMLname"/>
        </w:rPr>
        <w:t xml:space="preserve"> 2.16.840.1.113883.5.1001</w:t>
      </w:r>
      <w:r w:rsidRPr="003651D9">
        <w:t>)</w:t>
      </w:r>
      <w:bookmarkStart w:id="1132" w:name="C_7131"/>
      <w:bookmarkEnd w:id="1132"/>
      <w:r w:rsidRPr="003651D9">
        <w:t xml:space="preserve"> (CONF:7131).</w:t>
      </w:r>
    </w:p>
    <w:p w14:paraId="774103F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templateId</w:t>
      </w:r>
      <w:proofErr w:type="spellEnd"/>
      <w:proofErr w:type="gramEnd"/>
      <w:r w:rsidRPr="003651D9">
        <w:t xml:space="preserve"> (CONF:7136) such that it</w:t>
      </w:r>
    </w:p>
    <w:p w14:paraId="1442C65F"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gramStart"/>
      <w:r w:rsidRPr="003651D9">
        <w:rPr>
          <w:rStyle w:val="XMLnameBold"/>
        </w:rPr>
        <w:t>root</w:t>
      </w:r>
      <w:proofErr w:type="gramEnd"/>
      <w:r w:rsidRPr="003651D9">
        <w:t>=</w:t>
      </w:r>
      <w:r w:rsidRPr="003651D9">
        <w:rPr>
          <w:rStyle w:val="XMLname"/>
        </w:rPr>
        <w:t>"2.16.840.1.113883.10.20.22.4.2"</w:t>
      </w:r>
      <w:r w:rsidRPr="003651D9">
        <w:t xml:space="preserve"> (CONF:9138).</w:t>
      </w:r>
    </w:p>
    <w:p w14:paraId="60C0ECAC"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at least one [1</w:t>
      </w:r>
      <w:proofErr w:type="gramStart"/>
      <w:r w:rsidRPr="003651D9">
        <w:t>..</w:t>
      </w:r>
      <w:proofErr w:type="gramEnd"/>
      <w:r w:rsidRPr="003651D9">
        <w:t xml:space="preserve">*] </w:t>
      </w:r>
      <w:proofErr w:type="gramStart"/>
      <w:r w:rsidRPr="003651D9">
        <w:rPr>
          <w:rStyle w:val="XMLnameBold"/>
        </w:rPr>
        <w:t>id</w:t>
      </w:r>
      <w:proofErr w:type="gramEnd"/>
      <w:r w:rsidRPr="003651D9">
        <w:t xml:space="preserve"> (CONF:7137).</w:t>
      </w:r>
    </w:p>
    <w:p w14:paraId="64446B3B" w14:textId="77777777" w:rsidR="00C57C6C" w:rsidRPr="003651D9" w:rsidRDefault="00C57C6C" w:rsidP="00C57C6C">
      <w:pPr>
        <w:numPr>
          <w:ilvl w:val="1"/>
          <w:numId w:val="17"/>
        </w:numPr>
        <w:shd w:val="clear" w:color="auto" w:fill="FFFFFF"/>
        <w:spacing w:before="0" w:after="40" w:line="260" w:lineRule="exact"/>
      </w:pPr>
      <w:r w:rsidRPr="003651D9">
        <w:t>The first id represents this specific globally unique result observation.</w:t>
      </w:r>
    </w:p>
    <w:p w14:paraId="2FD2B417" w14:textId="77777777" w:rsidR="00C57C6C" w:rsidRPr="003651D9" w:rsidRDefault="00C57C6C" w:rsidP="00C57C6C">
      <w:pPr>
        <w:numPr>
          <w:ilvl w:val="1"/>
          <w:numId w:val="17"/>
        </w:numPr>
        <w:shd w:val="clear" w:color="auto" w:fill="FFFFFF"/>
        <w:spacing w:before="0" w:after="40" w:line="260" w:lineRule="exact"/>
      </w:pPr>
      <w:r w:rsidRPr="003651D9">
        <w:t>The second id represents the lesion ID which should</w:t>
      </w:r>
      <w:r>
        <w:t xml:space="preserve"> </w:t>
      </w:r>
      <w:r w:rsidRPr="003651D9">
        <w:t xml:space="preserve">be an assigned numeric code that identifies lesions within a specific </w:t>
      </w:r>
      <w:proofErr w:type="spellStart"/>
      <w:proofErr w:type="gramStart"/>
      <w:r w:rsidRPr="003651D9">
        <w:t>targetSiteCode.This</w:t>
      </w:r>
      <w:proofErr w:type="spellEnd"/>
      <w:proofErr w:type="gramEnd"/>
      <w:r w:rsidRPr="003651D9">
        <w:t xml:space="preserve"> lesion ID is used to link lesion specific data in this Result Observation – Cardiac with Procedure Activity Procedure - Cardiac.</w:t>
      </w:r>
    </w:p>
    <w:p w14:paraId="4153A14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t xml:space="preserve"> (CONF:7133).</w:t>
      </w:r>
    </w:p>
    <w:p w14:paraId="405F3992" w14:textId="77777777" w:rsidR="00C57C6C" w:rsidRPr="003651D9" w:rsidRDefault="00C57C6C" w:rsidP="00C57C6C">
      <w:pPr>
        <w:numPr>
          <w:ilvl w:val="1"/>
          <w:numId w:val="17"/>
        </w:numPr>
        <w:spacing w:before="0" w:after="40" w:line="260" w:lineRule="exact"/>
      </w:pPr>
      <w:r w:rsidRPr="003651D9">
        <w:rPr>
          <w:rStyle w:val="keyword"/>
        </w:rPr>
        <w:t>SHOULD</w:t>
      </w:r>
      <w:r w:rsidRPr="003651D9">
        <w:t xml:space="preserve"> be from LOINC (</w:t>
      </w:r>
      <w:proofErr w:type="spellStart"/>
      <w:r w:rsidRPr="003651D9">
        <w:t>CodeSystem</w:t>
      </w:r>
      <w:proofErr w:type="spellEnd"/>
      <w:r w:rsidRPr="003651D9">
        <w:t>: 2.16.840.1.113883.6.1) or SNOMED CT (Value Set: 1.3.6.1.4.1.19376.1.4.1.5.38) (CONF</w:t>
      </w:r>
      <w:proofErr w:type="gramStart"/>
      <w:r w:rsidRPr="003651D9">
        <w:t>:7166</w:t>
      </w:r>
      <w:proofErr w:type="gramEnd"/>
      <w:r w:rsidRPr="003651D9">
        <w:t>-CRC).</w:t>
      </w:r>
    </w:p>
    <w:p w14:paraId="20307DE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w:t>
      </w:r>
      <w:proofErr w:type="gramStart"/>
      <w:r w:rsidRPr="003651D9">
        <w:t>..</w:t>
      </w:r>
      <w:proofErr w:type="gramEnd"/>
      <w:r w:rsidRPr="003651D9">
        <w:t xml:space="preserve">1] </w:t>
      </w:r>
      <w:proofErr w:type="gramStart"/>
      <w:r w:rsidRPr="003651D9">
        <w:rPr>
          <w:rStyle w:val="XMLnameBold"/>
        </w:rPr>
        <w:t>text</w:t>
      </w:r>
      <w:proofErr w:type="gramEnd"/>
      <w:r w:rsidRPr="003651D9">
        <w:t xml:space="preserve"> (CONF:7138).</w:t>
      </w:r>
    </w:p>
    <w:p w14:paraId="7F5A6439" w14:textId="77777777" w:rsidR="00C57C6C" w:rsidRPr="003651D9" w:rsidRDefault="00C57C6C" w:rsidP="00C57C6C">
      <w:pPr>
        <w:numPr>
          <w:ilvl w:val="1"/>
          <w:numId w:val="17"/>
        </w:numPr>
        <w:spacing w:before="0" w:after="40" w:line="260" w:lineRule="exact"/>
      </w:pPr>
      <w:r w:rsidRPr="003651D9">
        <w:t xml:space="preserve">The text, if present, </w:t>
      </w:r>
      <w:r w:rsidRPr="003651D9">
        <w:rPr>
          <w:rStyle w:val="keyword"/>
        </w:rPr>
        <w:t>SHOULD</w:t>
      </w:r>
      <w:r w:rsidRPr="003651D9">
        <w:t xml:space="preserve"> contain zero or one [0</w:t>
      </w:r>
      <w:proofErr w:type="gramStart"/>
      <w:r w:rsidRPr="003651D9">
        <w:t>..</w:t>
      </w:r>
      <w:proofErr w:type="gramEnd"/>
      <w:r w:rsidRPr="003651D9">
        <w:t xml:space="preserve">1] </w:t>
      </w:r>
      <w:proofErr w:type="gramStart"/>
      <w:r w:rsidRPr="003651D9">
        <w:rPr>
          <w:rStyle w:val="XMLnameBold"/>
        </w:rPr>
        <w:t>reference</w:t>
      </w:r>
      <w:proofErr w:type="gramEnd"/>
      <w:r w:rsidRPr="003651D9">
        <w:rPr>
          <w:rStyle w:val="XMLnameBold"/>
        </w:rPr>
        <w:t>/@value</w:t>
      </w:r>
      <w:r w:rsidRPr="003651D9">
        <w:t xml:space="preserve"> (CONF:7139).</w:t>
      </w:r>
    </w:p>
    <w:p w14:paraId="49C3DB16" w14:textId="77777777" w:rsidR="00C57C6C" w:rsidRPr="003651D9" w:rsidRDefault="00C57C6C" w:rsidP="00C57C6C">
      <w:pPr>
        <w:numPr>
          <w:ilvl w:val="2"/>
          <w:numId w:val="17"/>
        </w:numPr>
        <w:spacing w:before="0" w:after="40" w:line="260" w:lineRule="exact"/>
      </w:pPr>
      <w:r w:rsidRPr="003651D9">
        <w:t xml:space="preserve">This reference/@value </w:t>
      </w:r>
      <w:r w:rsidRPr="003651D9">
        <w:rPr>
          <w:rStyle w:val="keyword"/>
        </w:rPr>
        <w:t>SHALL</w:t>
      </w:r>
      <w:r w:rsidRPr="003651D9">
        <w:t xml:space="preserve"> begin with a '#' and </w:t>
      </w:r>
      <w:r w:rsidRPr="003651D9">
        <w:rPr>
          <w:rStyle w:val="keyword"/>
        </w:rPr>
        <w:t>SHALL</w:t>
      </w:r>
      <w:r w:rsidRPr="003651D9">
        <w:t xml:space="preserve"> point to its corresponding narrative (using the approach defined in CDA Release 2, section 4.3.5.1) (CONF</w:t>
      </w:r>
      <w:proofErr w:type="gramStart"/>
      <w:r w:rsidRPr="003651D9">
        <w:t>:9119</w:t>
      </w:r>
      <w:proofErr w:type="gramEnd"/>
      <w:r w:rsidRPr="003651D9">
        <w:t>).</w:t>
      </w:r>
    </w:p>
    <w:p w14:paraId="79B8C8E9"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statusCode</w:t>
      </w:r>
      <w:proofErr w:type="spellEnd"/>
      <w:proofErr w:type="gramEnd"/>
      <w:r w:rsidRPr="003651D9">
        <w:t>=</w:t>
      </w:r>
      <w:r w:rsidRPr="003651D9">
        <w:rPr>
          <w:rStyle w:val="XMLname"/>
        </w:rPr>
        <w:t>"completed"</w:t>
      </w:r>
      <w:r w:rsidRPr="003651D9">
        <w:t xml:space="preserve"> Completed (</w:t>
      </w:r>
      <w:proofErr w:type="spellStart"/>
      <w:r w:rsidRPr="003651D9">
        <w:t>CodeSystem</w:t>
      </w:r>
      <w:proofErr w:type="spellEnd"/>
      <w:r w:rsidRPr="003651D9">
        <w:t xml:space="preserve">: </w:t>
      </w:r>
      <w:proofErr w:type="spellStart"/>
      <w:r w:rsidRPr="003651D9">
        <w:rPr>
          <w:rStyle w:val="XMLname"/>
        </w:rPr>
        <w:t>ActStatus</w:t>
      </w:r>
      <w:proofErr w:type="spellEnd"/>
      <w:r w:rsidRPr="003651D9">
        <w:rPr>
          <w:rStyle w:val="XMLname"/>
        </w:rPr>
        <w:t xml:space="preserve"> 2.16.840.1.113883.5.14</w:t>
      </w:r>
      <w:r w:rsidRPr="003651D9">
        <w:t>)</w:t>
      </w:r>
      <w:bookmarkStart w:id="1133" w:name="C_7134"/>
      <w:bookmarkEnd w:id="1133"/>
      <w:r w:rsidRPr="003651D9">
        <w:t xml:space="preserve"> (CONF:7134).</w:t>
      </w:r>
    </w:p>
    <w:p w14:paraId="41007E64"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effectiveTime</w:t>
      </w:r>
      <w:proofErr w:type="spellEnd"/>
      <w:proofErr w:type="gramEnd"/>
      <w:r w:rsidRPr="003651D9">
        <w:t xml:space="preserve"> (CONF:7140).</w:t>
      </w:r>
    </w:p>
    <w:p w14:paraId="4AFDA3F6" w14:textId="77777777" w:rsidR="00C57C6C" w:rsidRPr="003651D9" w:rsidRDefault="00C57C6C" w:rsidP="00C57C6C">
      <w:pPr>
        <w:numPr>
          <w:ilvl w:val="1"/>
          <w:numId w:val="17"/>
        </w:numPr>
        <w:spacing w:before="0" w:after="40" w:line="260" w:lineRule="exact"/>
      </w:pPr>
      <w:proofErr w:type="gramStart"/>
      <w:r w:rsidRPr="003651D9">
        <w:t>represents</w:t>
      </w:r>
      <w:proofErr w:type="gramEnd"/>
      <w:r w:rsidRPr="003651D9">
        <w:t xml:space="preserve"> clinically effective time of the measurement, which may be when the measurement was performed (e.g., a BP measurement), or may be when sample was taken (and measured some time afterwards) (CONF:7141).</w:t>
      </w:r>
    </w:p>
    <w:p w14:paraId="7F87E1D7" w14:textId="77777777" w:rsidR="00C57C6C" w:rsidRPr="003651D9" w:rsidRDefault="00C57C6C" w:rsidP="00C57C6C">
      <w:pPr>
        <w:numPr>
          <w:ilvl w:val="0"/>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value</w:t>
      </w:r>
      <w:proofErr w:type="gramEnd"/>
      <w:r w:rsidRPr="003651D9">
        <w:t xml:space="preserve"> with @</w:t>
      </w:r>
      <w:proofErr w:type="spellStart"/>
      <w:r w:rsidRPr="003651D9">
        <w:t>xsi:type</w:t>
      </w:r>
      <w:proofErr w:type="spellEnd"/>
      <w:r w:rsidRPr="003651D9">
        <w:t>="ANY" (CONF:7143).</w:t>
      </w:r>
    </w:p>
    <w:p w14:paraId="1AEFEE44"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w:t>
      </w:r>
      <w:proofErr w:type="gramStart"/>
      <w:r w:rsidRPr="003651D9">
        <w:t>..</w:t>
      </w:r>
      <w:proofErr w:type="gramEnd"/>
      <w:r w:rsidRPr="003651D9">
        <w:t xml:space="preserve">*] </w:t>
      </w:r>
      <w:proofErr w:type="spellStart"/>
      <w:proofErr w:type="gramStart"/>
      <w:r w:rsidRPr="003651D9">
        <w:rPr>
          <w:rStyle w:val="XMLnameBold"/>
        </w:rPr>
        <w:t>interpretationCode</w:t>
      </w:r>
      <w:proofErr w:type="spellEnd"/>
      <w:proofErr w:type="gramEnd"/>
      <w:r w:rsidRPr="003651D9">
        <w:t xml:space="preserve"> (CONF:7147). </w:t>
      </w:r>
    </w:p>
    <w:p w14:paraId="0194759B"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methodCode</w:t>
      </w:r>
      <w:proofErr w:type="spellEnd"/>
      <w:proofErr w:type="gramEnd"/>
      <w:r w:rsidRPr="003651D9">
        <w:t xml:space="preserve"> (CONF:7148).</w:t>
      </w:r>
    </w:p>
    <w:p w14:paraId="3770790D"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targetSiteCode</w:t>
      </w:r>
      <w:proofErr w:type="spellEnd"/>
      <w:proofErr w:type="gramEnd"/>
      <w:r w:rsidRPr="003651D9">
        <w:t xml:space="preserve"> (CONF:7153).</w:t>
      </w:r>
    </w:p>
    <w:p w14:paraId="70E0B4F9" w14:textId="77777777" w:rsidR="00C57C6C" w:rsidRPr="003651D9" w:rsidRDefault="00C57C6C" w:rsidP="00C57C6C">
      <w:pPr>
        <w:numPr>
          <w:ilvl w:val="1"/>
          <w:numId w:val="17"/>
        </w:numPr>
        <w:spacing w:before="0" w:after="40" w:line="260" w:lineRule="exact"/>
      </w:pPr>
      <w:r w:rsidRPr="003651D9">
        <w:t xml:space="preserve">The </w:t>
      </w:r>
      <w:proofErr w:type="spellStart"/>
      <w:r w:rsidRPr="003651D9">
        <w:t>targetSiteCode</w:t>
      </w:r>
      <w:proofErr w:type="spellEnd"/>
      <w:r w:rsidRPr="003651D9">
        <w:t xml:space="preserve">, if present, </w:t>
      </w:r>
      <w:r w:rsidRPr="003651D9">
        <w:rPr>
          <w:rStyle w:val="keyword"/>
        </w:rPr>
        <w:t>SHALL</w:t>
      </w:r>
      <w:r w:rsidRPr="003651D9">
        <w:t xml:space="preserve"> contain exactly one [1</w:t>
      </w:r>
      <w:proofErr w:type="gramStart"/>
      <w:r w:rsidRPr="003651D9">
        <w:t>..</w:t>
      </w:r>
      <w:proofErr w:type="gramEnd"/>
      <w:r w:rsidRPr="003651D9">
        <w:t xml:space="preserve">1] </w:t>
      </w:r>
      <w:proofErr w:type="gramStart"/>
      <w:r w:rsidRPr="003651D9">
        <w:rPr>
          <w:rStyle w:val="XMLnameBold"/>
        </w:rPr>
        <w:t>code</w:t>
      </w:r>
      <w:proofErr w:type="gramEnd"/>
      <w:r w:rsidRPr="003651D9">
        <w:t xml:space="preserve"> where the @code </w:t>
      </w:r>
      <w:r w:rsidRPr="003651D9">
        <w:rPr>
          <w:rStyle w:val="keyword"/>
        </w:rPr>
        <w:t>SHALL</w:t>
      </w:r>
      <w:r w:rsidRPr="003651D9">
        <w:t xml:space="preserve"> be selected from </w:t>
      </w:r>
      <w:proofErr w:type="spellStart"/>
      <w:r w:rsidRPr="003651D9">
        <w:t>ValueSet</w:t>
      </w:r>
      <w:proofErr w:type="spellEnd"/>
      <w:r w:rsidRPr="003651D9">
        <w:t xml:space="preserve"> </w:t>
      </w:r>
      <w:r w:rsidRPr="003651D9">
        <w:rPr>
          <w:rFonts w:ascii="Courier New" w:hAnsi="Courier New" w:cs="Courier New"/>
          <w:sz w:val="20"/>
        </w:rPr>
        <w:t>Body Site</w:t>
      </w:r>
      <w:r>
        <w:rPr>
          <w:rFonts w:ascii="Courier New" w:hAnsi="Courier New" w:cs="Courier New"/>
          <w:sz w:val="20"/>
        </w:rPr>
        <w:t xml:space="preserve"> </w:t>
      </w:r>
      <w:r w:rsidRPr="003651D9">
        <w:rPr>
          <w:rFonts w:ascii="Courier New" w:hAnsi="Courier New" w:cs="TimesNewRomanPSMT"/>
          <w:sz w:val="20"/>
        </w:rPr>
        <w:t xml:space="preserve">1.3.6.1.4.1.19376.1.4.1.5.32 </w:t>
      </w:r>
      <w:r w:rsidRPr="003651D9">
        <w:rPr>
          <w:rStyle w:val="keyword"/>
        </w:rPr>
        <w:t>STATIC</w:t>
      </w:r>
      <w:r w:rsidRPr="003651D9">
        <w:t xml:space="preserve"> (CONF:CRC).</w:t>
      </w:r>
    </w:p>
    <w:p w14:paraId="778BA42C" w14:textId="77777777" w:rsidR="00C57C6C" w:rsidRPr="003651D9" w:rsidRDefault="00C57C6C" w:rsidP="00C57C6C">
      <w:pPr>
        <w:numPr>
          <w:ilvl w:val="0"/>
          <w:numId w:val="17"/>
        </w:numPr>
        <w:spacing w:before="0" w:after="40" w:line="260" w:lineRule="exact"/>
      </w:pPr>
      <w:r w:rsidRPr="003651D9">
        <w:rPr>
          <w:rStyle w:val="keyword"/>
        </w:rPr>
        <w:t>MAY</w:t>
      </w:r>
      <w:r w:rsidRPr="003651D9">
        <w:t xml:space="preserve"> contain zero or one [0</w:t>
      </w:r>
      <w:proofErr w:type="gramStart"/>
      <w:r w:rsidRPr="003651D9">
        <w:t>..</w:t>
      </w:r>
      <w:proofErr w:type="gramEnd"/>
      <w:r w:rsidRPr="003651D9">
        <w:t xml:space="preserve">1] </w:t>
      </w:r>
      <w:proofErr w:type="gramStart"/>
      <w:r w:rsidRPr="003651D9">
        <w:rPr>
          <w:rStyle w:val="XMLnameBold"/>
        </w:rPr>
        <w:t>author</w:t>
      </w:r>
      <w:proofErr w:type="gramEnd"/>
      <w:r w:rsidRPr="003651D9">
        <w:t xml:space="preserve"> (CONF:7149).</w:t>
      </w:r>
    </w:p>
    <w:p w14:paraId="43262598"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more [0</w:t>
      </w:r>
      <w:proofErr w:type="gramStart"/>
      <w:r w:rsidRPr="003651D9">
        <w:t>..</w:t>
      </w:r>
      <w:proofErr w:type="gramEnd"/>
      <w:r w:rsidRPr="003651D9">
        <w:t xml:space="preserve">*] </w:t>
      </w:r>
      <w:proofErr w:type="spellStart"/>
      <w:proofErr w:type="gramStart"/>
      <w:r w:rsidRPr="003651D9">
        <w:rPr>
          <w:rStyle w:val="XMLnameBold"/>
        </w:rPr>
        <w:t>referenceRange</w:t>
      </w:r>
      <w:proofErr w:type="spellEnd"/>
      <w:proofErr w:type="gramEnd"/>
      <w:r w:rsidRPr="003651D9">
        <w:t xml:space="preserve"> (CONF:7150).</w:t>
      </w:r>
    </w:p>
    <w:p w14:paraId="297D0A91" w14:textId="77777777" w:rsidR="00C57C6C" w:rsidRPr="003651D9" w:rsidRDefault="00C57C6C" w:rsidP="00C57C6C">
      <w:pPr>
        <w:numPr>
          <w:ilvl w:val="1"/>
          <w:numId w:val="17"/>
        </w:numPr>
        <w:spacing w:before="0" w:after="40" w:line="260" w:lineRule="exact"/>
      </w:pPr>
      <w:r w:rsidRPr="003651D9">
        <w:t xml:space="preserve">The </w:t>
      </w:r>
      <w:proofErr w:type="spellStart"/>
      <w:r w:rsidRPr="003651D9">
        <w:t>referenceRange</w:t>
      </w:r>
      <w:proofErr w:type="spellEnd"/>
      <w:r w:rsidRPr="003651D9">
        <w:t xml:space="preserve">, if present, </w:t>
      </w:r>
      <w:r w:rsidRPr="003651D9">
        <w:rPr>
          <w:rStyle w:val="keyword"/>
        </w:rPr>
        <w:t>SHALL</w:t>
      </w:r>
      <w:r w:rsidRPr="003651D9">
        <w:t xml:space="preserve"> contain exactly one [1</w:t>
      </w:r>
      <w:proofErr w:type="gramStart"/>
      <w:r w:rsidRPr="003651D9">
        <w:t>..</w:t>
      </w:r>
      <w:proofErr w:type="gramEnd"/>
      <w:r w:rsidRPr="003651D9">
        <w:t xml:space="preserve">1] </w:t>
      </w:r>
      <w:proofErr w:type="spellStart"/>
      <w:proofErr w:type="gramStart"/>
      <w:r w:rsidRPr="003651D9">
        <w:rPr>
          <w:rStyle w:val="XMLnameBold"/>
        </w:rPr>
        <w:t>observationRange</w:t>
      </w:r>
      <w:proofErr w:type="spellEnd"/>
      <w:proofErr w:type="gramEnd"/>
      <w:r w:rsidRPr="003651D9">
        <w:t xml:space="preserve"> (CONF:7151).</w:t>
      </w:r>
    </w:p>
    <w:p w14:paraId="3D0B280E" w14:textId="77777777" w:rsidR="00C57C6C" w:rsidRPr="003651D9" w:rsidRDefault="00C57C6C" w:rsidP="00C57C6C">
      <w:pPr>
        <w:numPr>
          <w:ilvl w:val="2"/>
          <w:numId w:val="17"/>
        </w:numPr>
        <w:spacing w:before="0" w:after="40" w:line="260" w:lineRule="exact"/>
      </w:pPr>
      <w:r w:rsidRPr="003651D9">
        <w:t xml:space="preserve">This </w:t>
      </w:r>
      <w:proofErr w:type="spellStart"/>
      <w:r w:rsidRPr="003651D9">
        <w:t>observationRange</w:t>
      </w:r>
      <w:proofErr w:type="spellEnd"/>
      <w:r w:rsidRPr="003651D9">
        <w:t xml:space="preserve"> </w:t>
      </w:r>
      <w:r w:rsidRPr="003651D9">
        <w:rPr>
          <w:rStyle w:val="keyword"/>
        </w:rPr>
        <w:t>SHALL NOT</w:t>
      </w:r>
      <w:r w:rsidRPr="003651D9">
        <w:t xml:space="preserve"> contain [0</w:t>
      </w:r>
      <w:proofErr w:type="gramStart"/>
      <w:r w:rsidRPr="003651D9">
        <w:t>..</w:t>
      </w:r>
      <w:proofErr w:type="gramEnd"/>
      <w:r w:rsidRPr="003651D9">
        <w:t xml:space="preserve">0] </w:t>
      </w:r>
      <w:proofErr w:type="gramStart"/>
      <w:r w:rsidRPr="003651D9">
        <w:rPr>
          <w:rStyle w:val="XMLnameBold"/>
        </w:rPr>
        <w:t>code</w:t>
      </w:r>
      <w:proofErr w:type="gramEnd"/>
      <w:r w:rsidRPr="003651D9">
        <w:t xml:space="preserve"> (CONF:7152).</w:t>
      </w:r>
    </w:p>
    <w:p w14:paraId="700C7095" w14:textId="77777777" w:rsidR="00C57C6C" w:rsidRPr="003651D9" w:rsidRDefault="00C57C6C" w:rsidP="00C57C6C">
      <w:pPr>
        <w:numPr>
          <w:ilvl w:val="0"/>
          <w:numId w:val="17"/>
        </w:numPr>
        <w:spacing w:before="0" w:after="40" w:line="260" w:lineRule="exact"/>
      </w:pPr>
      <w:r w:rsidRPr="003651D9">
        <w:rPr>
          <w:rStyle w:val="keyword"/>
        </w:rPr>
        <w:t>SHOULD</w:t>
      </w:r>
      <w:r w:rsidRPr="003651D9">
        <w:t xml:space="preserve"> contain zero or one [0</w:t>
      </w:r>
      <w:proofErr w:type="gramStart"/>
      <w:r w:rsidRPr="003651D9">
        <w:t>..</w:t>
      </w:r>
      <w:proofErr w:type="gramEnd"/>
      <w:r w:rsidRPr="003651D9">
        <w:t xml:space="preserve">1] </w:t>
      </w:r>
      <w:proofErr w:type="spellStart"/>
      <w:proofErr w:type="gramStart"/>
      <w:r w:rsidRPr="003651D9">
        <w:rPr>
          <w:rStyle w:val="XMLnameBold"/>
        </w:rPr>
        <w:t>entryRelationship</w:t>
      </w:r>
      <w:proofErr w:type="spellEnd"/>
      <w:proofErr w:type="gramEnd"/>
      <w:r w:rsidRPr="003651D9">
        <w:t xml:space="preserve"> (CONF:CRC-xxx) such that it</w:t>
      </w:r>
    </w:p>
    <w:p w14:paraId="2847F99E"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typeCode</w:t>
      </w:r>
      <w:proofErr w:type="spellEnd"/>
      <w:proofErr w:type="gramEnd"/>
      <w:r w:rsidRPr="003651D9">
        <w:t>=</w:t>
      </w:r>
      <w:r w:rsidRPr="003651D9">
        <w:rPr>
          <w:rStyle w:val="XMLname"/>
        </w:rPr>
        <w:t>"SUBJ"</w:t>
      </w:r>
      <w:r w:rsidRPr="003651D9">
        <w:t xml:space="preserve"> Has subject (</w:t>
      </w:r>
      <w:proofErr w:type="spellStart"/>
      <w:r w:rsidRPr="003651D9">
        <w:t>CodeSystem</w:t>
      </w:r>
      <w:proofErr w:type="spellEnd"/>
      <w:r w:rsidRPr="003651D9">
        <w:t xml:space="preserve">: </w:t>
      </w:r>
      <w:r w:rsidRPr="003651D9">
        <w:rPr>
          <w:rStyle w:val="XMLname"/>
        </w:rPr>
        <w:t>HL7ActRelationshipType 2.16.840.1.113883.5.1002</w:t>
      </w:r>
      <w:r w:rsidRPr="003651D9">
        <w:t>) (CONF:CRC-xxx).</w:t>
      </w:r>
    </w:p>
    <w:p w14:paraId="6C3FF50B" w14:textId="77777777" w:rsidR="00C57C6C" w:rsidRPr="003651D9" w:rsidRDefault="00C57C6C" w:rsidP="00C57C6C">
      <w:pPr>
        <w:numPr>
          <w:ilvl w:val="1"/>
          <w:numId w:val="17"/>
        </w:numPr>
        <w:spacing w:before="0" w:after="40" w:line="260" w:lineRule="exact"/>
      </w:pPr>
      <w:r w:rsidRPr="003651D9">
        <w:rPr>
          <w:rStyle w:val="keyword"/>
        </w:rPr>
        <w:t>SHALL</w:t>
      </w:r>
      <w:r w:rsidRPr="003651D9">
        <w:t xml:space="preserve"> contain exactly one [1</w:t>
      </w:r>
      <w:proofErr w:type="gramStart"/>
      <w:r w:rsidRPr="003651D9">
        <w:t>..</w:t>
      </w:r>
      <w:proofErr w:type="gramEnd"/>
      <w:r w:rsidRPr="003651D9">
        <w:t xml:space="preserve">1] </w:t>
      </w:r>
      <w:r w:rsidRPr="003651D9">
        <w:rPr>
          <w:rStyle w:val="XMLnameBold"/>
        </w:rPr>
        <w:t>@</w:t>
      </w:r>
      <w:proofErr w:type="spellStart"/>
      <w:proofErr w:type="gramStart"/>
      <w:r w:rsidRPr="003651D9">
        <w:rPr>
          <w:rStyle w:val="XMLnameBold"/>
        </w:rPr>
        <w:t>inversionInd</w:t>
      </w:r>
      <w:proofErr w:type="spellEnd"/>
      <w:proofErr w:type="gramEnd"/>
      <w:r w:rsidRPr="003651D9">
        <w:t>=</w:t>
      </w:r>
      <w:r w:rsidRPr="003651D9">
        <w:rPr>
          <w:rStyle w:val="XMLname"/>
        </w:rPr>
        <w:t>"true"</w:t>
      </w:r>
      <w:r w:rsidRPr="003651D9">
        <w:t xml:space="preserve"> TRUE (CONF:CRC-xxx).</w:t>
      </w:r>
    </w:p>
    <w:p w14:paraId="6CA88E3F" w14:textId="77777777" w:rsidR="00C57C6C" w:rsidRPr="003651D9" w:rsidRDefault="00C57C6C" w:rsidP="00C57C6C">
      <w:pPr>
        <w:numPr>
          <w:ilvl w:val="1"/>
          <w:numId w:val="17"/>
        </w:numPr>
        <w:spacing w:before="0" w:after="40" w:line="260" w:lineRule="exact"/>
      </w:pPr>
      <w:r w:rsidRPr="003651D9">
        <w:rPr>
          <w:rStyle w:val="keyword"/>
        </w:rPr>
        <w:lastRenderedPageBreak/>
        <w:t>SHALL</w:t>
      </w:r>
      <w:r w:rsidRPr="003651D9">
        <w:t xml:space="preserve"> contain exactly one [1</w:t>
      </w:r>
      <w:proofErr w:type="gramStart"/>
      <w:r w:rsidRPr="003651D9">
        <w:t>..</w:t>
      </w:r>
      <w:proofErr w:type="gramEnd"/>
      <w:r w:rsidRPr="003651D9">
        <w:t xml:space="preserve">1] </w:t>
      </w:r>
      <w:r w:rsidRPr="003651D9">
        <w:rPr>
          <w:rStyle w:val="HyperlinkCourierBold"/>
          <w:color w:val="auto"/>
        </w:rPr>
        <w:t>Severity Observation</w:t>
      </w:r>
      <w:r w:rsidRPr="003651D9">
        <w:rPr>
          <w:rStyle w:val="XMLname"/>
        </w:rPr>
        <w:t xml:space="preserve"> (2.16.840.1.113883.10.20.22.4.8)</w:t>
      </w:r>
      <w:r w:rsidRPr="003651D9">
        <w:t xml:space="preserve"> (CONF</w:t>
      </w:r>
      <w:proofErr w:type="gramStart"/>
      <w:r w:rsidRPr="003651D9">
        <w:t>:CRC</w:t>
      </w:r>
      <w:proofErr w:type="gramEnd"/>
      <w:r w:rsidRPr="003651D9">
        <w:t>-xxx).</w:t>
      </w:r>
    </w:p>
    <w:p w14:paraId="1965EC6B" w14:textId="77777777" w:rsidR="00C57C6C" w:rsidRPr="003651D9" w:rsidRDefault="00C57C6C" w:rsidP="00C57C6C">
      <w:pPr>
        <w:pStyle w:val="Example"/>
        <w:rPr>
          <w:lang w:val="en-US"/>
        </w:rPr>
      </w:pPr>
      <w:r w:rsidRPr="003651D9">
        <w:rPr>
          <w:lang w:val="en-US"/>
        </w:rPr>
        <w:t>&lt;</w:t>
      </w:r>
      <w:proofErr w:type="gramStart"/>
      <w:r w:rsidRPr="003651D9">
        <w:rPr>
          <w:lang w:val="en-US"/>
        </w:rPr>
        <w:t>observation</w:t>
      </w:r>
      <w:proofErr w:type="gramEnd"/>
      <w:r w:rsidRPr="003651D9">
        <w:rPr>
          <w:lang w:val="en-US"/>
        </w:rPr>
        <w:t xml:space="preserve"> </w:t>
      </w:r>
      <w:proofErr w:type="spellStart"/>
      <w:r w:rsidRPr="003651D9">
        <w:rPr>
          <w:lang w:val="en-US"/>
        </w:rPr>
        <w:t>classCode</w:t>
      </w:r>
      <w:proofErr w:type="spellEnd"/>
      <w:r w:rsidRPr="003651D9">
        <w:rPr>
          <w:lang w:val="en-US"/>
        </w:rPr>
        <w:t xml:space="preserve">="OBS" </w:t>
      </w:r>
      <w:proofErr w:type="spellStart"/>
      <w:r w:rsidRPr="003651D9">
        <w:rPr>
          <w:lang w:val="en-US"/>
        </w:rPr>
        <w:t>moodCode</w:t>
      </w:r>
      <w:proofErr w:type="spellEnd"/>
      <w:r w:rsidRPr="003651D9">
        <w:rPr>
          <w:lang w:val="en-US"/>
        </w:rPr>
        <w:t>="EVN"&gt;</w:t>
      </w:r>
    </w:p>
    <w:p w14:paraId="762B7D2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templateId</w:t>
      </w:r>
      <w:proofErr w:type="spellEnd"/>
      <w:proofErr w:type="gramEnd"/>
      <w:r w:rsidRPr="003651D9">
        <w:rPr>
          <w:lang w:val="en-US"/>
        </w:rPr>
        <w:t xml:space="preserve"> root="1.3.6.1.4.1.19376.1.4.1.4.16"/&gt;</w:t>
      </w:r>
    </w:p>
    <w:p w14:paraId="7D6CB7B9"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Result Observation template --&gt;</w:t>
      </w:r>
    </w:p>
    <w:p w14:paraId="4ED138E8"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root="c6f88321-67ad-11db-bd13-0800200c9a66"/&gt;</w:t>
      </w:r>
    </w:p>
    <w:p w14:paraId="4B80EA22"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w:t>
      </w:r>
      <w:proofErr w:type="gramEnd"/>
      <w:r w:rsidRPr="003651D9">
        <w:rPr>
          <w:lang w:val="en-US"/>
        </w:rPr>
        <w:t>- This second ID represents the lesion ID --&gt;</w:t>
      </w:r>
    </w:p>
    <w:p w14:paraId="2BA2E9A1"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id</w:t>
      </w:r>
      <w:proofErr w:type="gramEnd"/>
      <w:r w:rsidRPr="003651D9">
        <w:rPr>
          <w:lang w:val="en-US"/>
        </w:rPr>
        <w:t xml:space="preserve"> root="107c2dc0-67a5-11db-bd13-0800200c9a66" extension="1"/&gt;</w:t>
      </w:r>
    </w:p>
    <w:p w14:paraId="23E97FB6"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code</w:t>
      </w:r>
      <w:proofErr w:type="gramEnd"/>
      <w:r w:rsidRPr="003651D9">
        <w:rPr>
          <w:lang w:val="en-US"/>
        </w:rPr>
        <w:t xml:space="preserve"> code="</w:t>
      </w:r>
      <w:r w:rsidRPr="003651D9">
        <w:rPr>
          <w:rFonts w:eastAsia="Calibri"/>
          <w:lang w:val="en-US"/>
        </w:rPr>
        <w:t>233970002</w:t>
      </w:r>
      <w:r w:rsidRPr="003651D9">
        <w:rPr>
          <w:lang w:val="en-US"/>
        </w:rPr>
        <w:t xml:space="preserve">" </w:t>
      </w:r>
    </w:p>
    <w:p w14:paraId="4FD521C3"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w:t>
      </w:r>
      <w:proofErr w:type="spellEnd"/>
      <w:proofErr w:type="gramEnd"/>
      <w:r w:rsidRPr="003651D9">
        <w:rPr>
          <w:lang w:val="en-US"/>
        </w:rPr>
        <w:t>="2.16.840.1.113883.6.96"</w:t>
      </w:r>
    </w:p>
    <w:p w14:paraId="3E7D1BF8"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codeSystemName</w:t>
      </w:r>
      <w:proofErr w:type="spellEnd"/>
      <w:proofErr w:type="gramEnd"/>
      <w:r w:rsidRPr="003651D9">
        <w:rPr>
          <w:lang w:val="en-US"/>
        </w:rPr>
        <w:t xml:space="preserve">="SNOMED CT" </w:t>
      </w:r>
    </w:p>
    <w:p w14:paraId="60A6C2AC"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="Post procedure stenosis"/&gt;</w:t>
      </w:r>
    </w:p>
    <w:p w14:paraId="7887288F"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text</w:t>
      </w:r>
      <w:proofErr w:type="gramEnd"/>
      <w:r w:rsidRPr="003651D9">
        <w:rPr>
          <w:lang w:val="en-US"/>
        </w:rPr>
        <w:t>&gt;&lt;reference value="1"/&gt;&lt;/text&gt;</w:t>
      </w:r>
    </w:p>
    <w:p w14:paraId="742BDB40"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statusCode</w:t>
      </w:r>
      <w:proofErr w:type="spellEnd"/>
      <w:proofErr w:type="gramEnd"/>
      <w:r w:rsidRPr="003651D9">
        <w:rPr>
          <w:lang w:val="en-US"/>
        </w:rPr>
        <w:t xml:space="preserve"> code="completed"/&gt;</w:t>
      </w:r>
    </w:p>
    <w:p w14:paraId="51871644"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effectiveTime</w:t>
      </w:r>
      <w:proofErr w:type="spellEnd"/>
      <w:proofErr w:type="gramEnd"/>
      <w:r w:rsidRPr="003651D9">
        <w:rPr>
          <w:lang w:val="en-US"/>
        </w:rPr>
        <w:t xml:space="preserve"> value="19991114"/&gt;</w:t>
      </w:r>
    </w:p>
    <w:p w14:paraId="466E1DD2"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targetSiteCode</w:t>
      </w:r>
      <w:proofErr w:type="spellEnd"/>
      <w:proofErr w:type="gramEnd"/>
      <w:r w:rsidRPr="003651D9">
        <w:rPr>
          <w:lang w:val="en-US"/>
        </w:rPr>
        <w:t xml:space="preserve"> code="41879009"    </w:t>
      </w:r>
      <w:r w:rsidRPr="003651D9">
        <w:rPr>
          <w:lang w:val="en-US"/>
        </w:rPr>
        <w:tab/>
        <w:t xml:space="preserve">  </w:t>
      </w:r>
      <w:r w:rsidRPr="003651D9">
        <w:rPr>
          <w:lang w:val="en-US"/>
        </w:rPr>
        <w:tab/>
        <w:t xml:space="preserve"> </w:t>
      </w:r>
      <w:r w:rsidRPr="003651D9">
        <w:rPr>
          <w:lang w:val="en-US"/>
        </w:rPr>
        <w:tab/>
      </w:r>
      <w:r w:rsidRPr="003651D9">
        <w:rPr>
          <w:lang w:val="en-US"/>
        </w:rPr>
        <w:tab/>
      </w:r>
      <w:r w:rsidRPr="003651D9">
        <w:rPr>
          <w:lang w:val="en-US"/>
        </w:rPr>
        <w:tab/>
      </w:r>
      <w:proofErr w:type="spellStart"/>
      <w:r w:rsidRPr="003651D9">
        <w:rPr>
          <w:lang w:val="en-US"/>
        </w:rPr>
        <w:t>codeSystem</w:t>
      </w:r>
      <w:proofErr w:type="spellEnd"/>
      <w:r w:rsidRPr="003651D9">
        <w:rPr>
          <w:lang w:val="en-US"/>
        </w:rPr>
        <w:t xml:space="preserve">="1.3.6.1.4.1.19376.1.4.1.5.32" </w:t>
      </w:r>
    </w:p>
    <w:p w14:paraId="097AE971" w14:textId="77777777" w:rsidR="00C57C6C" w:rsidRPr="003651D9" w:rsidRDefault="00C57C6C" w:rsidP="00C57C6C">
      <w:pPr>
        <w:pStyle w:val="Example"/>
        <w:rPr>
          <w:lang w:val="en-US"/>
        </w:rPr>
      </w:pPr>
      <w:r w:rsidRPr="003651D9">
        <w:rPr>
          <w:lang w:val="en-US"/>
        </w:rPr>
        <w:t xml:space="preserve">       </w:t>
      </w:r>
      <w:proofErr w:type="spellStart"/>
      <w:proofErr w:type="gramStart"/>
      <w:r w:rsidRPr="003651D9">
        <w:rPr>
          <w:lang w:val="en-US"/>
        </w:rPr>
        <w:t>displayName</w:t>
      </w:r>
      <w:proofErr w:type="spellEnd"/>
      <w:proofErr w:type="gramEnd"/>
      <w:r w:rsidRPr="003651D9">
        <w:rPr>
          <w:lang w:val="en-US"/>
        </w:rPr>
        <w:t>="Distal RCA"/&gt;</w:t>
      </w:r>
    </w:p>
    <w:p w14:paraId="4B5A59F5" w14:textId="77777777" w:rsidR="00C57C6C" w:rsidRPr="003651D9" w:rsidRDefault="00C57C6C" w:rsidP="00C57C6C">
      <w:pPr>
        <w:pStyle w:val="Example"/>
        <w:rPr>
          <w:lang w:val="en-US"/>
        </w:rPr>
      </w:pPr>
      <w:r w:rsidRPr="003651D9">
        <w:rPr>
          <w:lang w:val="en-US"/>
        </w:rPr>
        <w:t xml:space="preserve">  &lt;</w:t>
      </w:r>
      <w:proofErr w:type="gramStart"/>
      <w:r w:rsidRPr="003651D9">
        <w:rPr>
          <w:lang w:val="en-US"/>
        </w:rPr>
        <w:t>value</w:t>
      </w:r>
      <w:proofErr w:type="gramEnd"/>
      <w:r w:rsidRPr="003651D9">
        <w:rPr>
          <w:lang w:val="en-US"/>
        </w:rPr>
        <w:t xml:space="preserve"> </w:t>
      </w:r>
      <w:proofErr w:type="spellStart"/>
      <w:r w:rsidRPr="003651D9">
        <w:rPr>
          <w:lang w:val="en-US"/>
        </w:rPr>
        <w:t>xsi:type</w:t>
      </w:r>
      <w:proofErr w:type="spellEnd"/>
      <w:r w:rsidRPr="003651D9">
        <w:rPr>
          <w:lang w:val="en-US"/>
        </w:rPr>
        <w:t>="PQ" value="0" unit="%"/&gt;</w:t>
      </w:r>
    </w:p>
    <w:p w14:paraId="6439F7E6" w14:textId="77777777" w:rsidR="00C57C6C" w:rsidRPr="003651D9" w:rsidRDefault="00C57C6C" w:rsidP="00C57C6C">
      <w:pPr>
        <w:pStyle w:val="Example"/>
        <w:rPr>
          <w:lang w:val="en-US"/>
        </w:rPr>
      </w:pPr>
      <w:r w:rsidRPr="003651D9">
        <w:rPr>
          <w:lang w:val="en-US"/>
        </w:rPr>
        <w:t xml:space="preserve">  &lt;</w:t>
      </w:r>
      <w:proofErr w:type="spellStart"/>
      <w:proofErr w:type="gramStart"/>
      <w:r w:rsidRPr="003651D9">
        <w:rPr>
          <w:lang w:val="en-US"/>
        </w:rPr>
        <w:t>interpretationCode</w:t>
      </w:r>
      <w:proofErr w:type="spellEnd"/>
      <w:proofErr w:type="gramEnd"/>
      <w:r w:rsidRPr="003651D9">
        <w:rPr>
          <w:lang w:val="en-US"/>
        </w:rPr>
        <w:t xml:space="preserve"> code="N" </w:t>
      </w:r>
      <w:proofErr w:type="spellStart"/>
      <w:r w:rsidRPr="003651D9">
        <w:rPr>
          <w:lang w:val="en-US"/>
        </w:rPr>
        <w:t>codeSystem</w:t>
      </w:r>
      <w:proofErr w:type="spellEnd"/>
      <w:r w:rsidRPr="003651D9">
        <w:rPr>
          <w:lang w:val="en-US"/>
        </w:rPr>
        <w:t>="2.16.840.1.113883.5.83"/&gt;</w:t>
      </w:r>
    </w:p>
    <w:p w14:paraId="1EE821FA" w14:textId="77777777" w:rsidR="00C57C6C" w:rsidRPr="003651D9" w:rsidRDefault="00C57C6C" w:rsidP="00C57C6C">
      <w:pPr>
        <w:pStyle w:val="Example"/>
        <w:rPr>
          <w:lang w:val="en-US"/>
        </w:rPr>
      </w:pPr>
      <w:r w:rsidRPr="003651D9">
        <w:rPr>
          <w:lang w:val="en-US"/>
        </w:rPr>
        <w:t>&lt;/observation&gt;</w:t>
      </w:r>
    </w:p>
    <w:p w14:paraId="4A6C2B1E" w14:textId="77777777" w:rsidR="00C57C6C" w:rsidRPr="003651D9" w:rsidRDefault="00C57C6C" w:rsidP="00C57C6C">
      <w:pPr>
        <w:pStyle w:val="FigureTitle"/>
        <w:rPr>
          <w:rFonts w:eastAsia="?l?r ??’c"/>
          <w:lang w:eastAsia="zh-CN"/>
        </w:rPr>
      </w:pPr>
      <w:proofErr w:type="gramStart"/>
      <w:r>
        <w:rPr>
          <w:rFonts w:eastAsia="?l?r ??’c"/>
          <w:lang w:eastAsia="zh-CN"/>
        </w:rPr>
        <w:t>e</w:t>
      </w:r>
      <w:proofErr w:type="gramEnd"/>
      <w:r>
        <w:rPr>
          <w:rFonts w:eastAsia="?l?r ??’c"/>
          <w:lang w:eastAsia="zh-CN"/>
        </w:rPr>
        <w:t>.g.,</w:t>
      </w:r>
      <w:r w:rsidRPr="003651D9">
        <w:rPr>
          <w:rFonts w:eastAsia="?l?r ??’c"/>
          <w:lang w:eastAsia="zh-CN"/>
        </w:rPr>
        <w:t xml:space="preserve"> Figure 6</w:t>
      </w:r>
      <w:r w:rsidRPr="003651D9">
        <w:t>.3.4.E-1</w:t>
      </w:r>
      <w:r w:rsidRPr="003651D9">
        <w:rPr>
          <w:rFonts w:eastAsia="?l?r ??’c"/>
          <w:lang w:eastAsia="zh-CN"/>
        </w:rPr>
        <w:t>: Result observation example &gt;</w:t>
      </w:r>
    </w:p>
    <w:p w14:paraId="32BEF9B0" w14:textId="77777777" w:rsidR="00C57C6C" w:rsidRPr="003651D9" w:rsidRDefault="00C57C6C" w:rsidP="00C57C6C">
      <w:pPr>
        <w:pStyle w:val="Corpodeltesto"/>
        <w:rPr>
          <w:lang w:eastAsia="x-none"/>
        </w:rPr>
      </w:pPr>
    </w:p>
    <w:p w14:paraId="637D9BF8" w14:textId="77777777" w:rsidR="00C57C6C" w:rsidRPr="003651D9" w:rsidRDefault="00C57C6C" w:rsidP="00C57C6C">
      <w:pPr>
        <w:pStyle w:val="Corpodeltesto"/>
        <w:rPr>
          <w:lang w:eastAsia="x-none"/>
        </w:rPr>
      </w:pPr>
    </w:p>
    <w:p w14:paraId="64D55A6C" w14:textId="77777777" w:rsidR="00C57C6C" w:rsidRPr="003651D9" w:rsidRDefault="00C57C6C" w:rsidP="00C57C6C">
      <w:pPr>
        <w:pStyle w:val="AuthorInstructions"/>
      </w:pPr>
      <w:r w:rsidRPr="003651D9">
        <w:t>### End Discrete Conformance Format - Entry</w:t>
      </w:r>
    </w:p>
    <w:p w14:paraId="67FADF90" w14:textId="77777777" w:rsidR="00C57C6C" w:rsidRPr="003651D9" w:rsidRDefault="00C57C6C" w:rsidP="00C57C6C">
      <w:pPr>
        <w:pStyle w:val="Corpodeltesto"/>
      </w:pPr>
    </w:p>
    <w:p w14:paraId="1E5F7A98" w14:textId="77777777" w:rsidR="00C57C6C" w:rsidRPr="003651D9" w:rsidRDefault="00C57C6C" w:rsidP="00C57C6C">
      <w:pPr>
        <w:pStyle w:val="EditorInstructions"/>
      </w:pPr>
      <w:r w:rsidRPr="003651D9">
        <w:t>Add to sections 6.4 and 6.5 Value Sets</w:t>
      </w:r>
    </w:p>
    <w:p w14:paraId="4FEEE68B" w14:textId="77777777" w:rsidR="00C57C6C" w:rsidRPr="003651D9" w:rsidRDefault="00C57C6C" w:rsidP="00C57C6C">
      <w:pPr>
        <w:pStyle w:val="Corpodeltesto"/>
        <w:rPr>
          <w:lang w:eastAsia="x-none"/>
        </w:rPr>
      </w:pPr>
    </w:p>
    <w:p w14:paraId="1B0F4DB9" w14:textId="77777777" w:rsidR="00C57C6C" w:rsidRPr="003651D9" w:rsidRDefault="00C57C6C" w:rsidP="00C57C6C">
      <w:pPr>
        <w:pStyle w:val="Titolo2"/>
        <w:numPr>
          <w:ilvl w:val="1"/>
          <w:numId w:val="11"/>
        </w:numPr>
        <w:rPr>
          <w:noProof w:val="0"/>
        </w:rPr>
      </w:pPr>
      <w:bookmarkStart w:id="1134" w:name="_Toc345074727"/>
      <w:r w:rsidRPr="003651D9">
        <w:rPr>
          <w:noProof w:val="0"/>
        </w:rPr>
        <w:t>Section not applicable</w:t>
      </w:r>
      <w:bookmarkEnd w:id="1134"/>
    </w:p>
    <w:p w14:paraId="352562E9" w14:textId="77777777" w:rsidR="00C57C6C" w:rsidRPr="003651D9" w:rsidRDefault="00C57C6C" w:rsidP="00C57C6C">
      <w:pPr>
        <w:pStyle w:val="Corpodeltesto"/>
        <w:rPr>
          <w:lang w:eastAsia="x-none"/>
        </w:rPr>
      </w:pPr>
      <w:r w:rsidRPr="003651D9">
        <w:rPr>
          <w:lang w:eastAsia="x-none"/>
        </w:rPr>
        <w:t>This heading is not currently used in a CDA document.</w:t>
      </w:r>
    </w:p>
    <w:p w14:paraId="76506107" w14:textId="77777777" w:rsidR="00C57C6C" w:rsidRPr="003651D9" w:rsidRDefault="00C57C6C" w:rsidP="00C57C6C">
      <w:pPr>
        <w:pStyle w:val="Titolo2"/>
        <w:numPr>
          <w:ilvl w:val="1"/>
          <w:numId w:val="11"/>
        </w:numPr>
        <w:rPr>
          <w:noProof w:val="0"/>
        </w:rPr>
      </w:pPr>
      <w:bookmarkStart w:id="1135" w:name="_Toc335730763"/>
      <w:bookmarkStart w:id="1136" w:name="_Toc336000666"/>
      <w:bookmarkStart w:id="1137" w:name="_Toc336002388"/>
      <w:bookmarkStart w:id="1138" w:name="_Toc336006583"/>
      <w:bookmarkStart w:id="1139" w:name="_Toc335730764"/>
      <w:bookmarkStart w:id="1140" w:name="_Toc336000667"/>
      <w:bookmarkStart w:id="1141" w:name="_Toc336002389"/>
      <w:bookmarkStart w:id="1142" w:name="_Toc336006584"/>
      <w:bookmarkStart w:id="1143" w:name="_Toc345074728"/>
      <w:bookmarkStart w:id="1144" w:name="_Toc291167547"/>
      <w:bookmarkStart w:id="1145" w:name="_Toc291231486"/>
      <w:bookmarkStart w:id="1146" w:name="_Toc296340423"/>
      <w:bookmarkEnd w:id="1135"/>
      <w:bookmarkEnd w:id="1136"/>
      <w:bookmarkEnd w:id="1137"/>
      <w:bookmarkEnd w:id="1138"/>
      <w:bookmarkEnd w:id="1139"/>
      <w:bookmarkEnd w:id="1140"/>
      <w:bookmarkEnd w:id="1141"/>
      <w:bookmarkEnd w:id="1142"/>
      <w:r w:rsidRPr="003651D9">
        <w:rPr>
          <w:noProof w:val="0"/>
        </w:rPr>
        <w:t>&lt;Domain Acronym&gt; Value Sets</w:t>
      </w:r>
      <w:bookmarkEnd w:id="1143"/>
    </w:p>
    <w:p w14:paraId="04A74853" w14:textId="77777777" w:rsidR="00C57C6C" w:rsidRPr="003651D9" w:rsidRDefault="00C57C6C" w:rsidP="00C57C6C">
      <w:pPr>
        <w:pStyle w:val="AuthorInstructions"/>
      </w:pPr>
      <w:r w:rsidRPr="003651D9">
        <w:t>&lt;Replicate the Value Set 6.5.x section as many times as needed for this supplement</w:t>
      </w:r>
      <w:proofErr w:type="gramStart"/>
      <w:r w:rsidRPr="003651D9">
        <w:t>.&gt;</w:t>
      </w:r>
      <w:proofErr w:type="gramEnd"/>
    </w:p>
    <w:p w14:paraId="208E5885" w14:textId="77777777" w:rsidR="00C57C6C" w:rsidRPr="003651D9" w:rsidRDefault="00C57C6C" w:rsidP="00C57C6C">
      <w:pPr>
        <w:pStyle w:val="AuthorInstructions"/>
      </w:pPr>
      <w:r w:rsidRPr="003651D9">
        <w:t>&lt;It is preferable to use tabular format. Add notes as needed. Be aware of potential national licensing issues of coding schemes</w:t>
      </w:r>
      <w:proofErr w:type="gramStart"/>
      <w:r w:rsidRPr="003651D9">
        <w:t>.&gt;</w:t>
      </w:r>
      <w:proofErr w:type="gramEnd"/>
    </w:p>
    <w:p w14:paraId="0FE69AEB" w14:textId="77777777" w:rsidR="00C57C6C" w:rsidRPr="003651D9" w:rsidRDefault="00C57C6C" w:rsidP="00C57C6C">
      <w:pPr>
        <w:pStyle w:val="Titolo3"/>
        <w:numPr>
          <w:ilvl w:val="0"/>
          <w:numId w:val="0"/>
        </w:numPr>
        <w:rPr>
          <w:rFonts w:eastAsia="Calibri"/>
          <w:noProof w:val="0"/>
        </w:rPr>
      </w:pPr>
      <w:bookmarkStart w:id="1147" w:name="_Toc345074729"/>
      <w:r w:rsidRPr="003651D9">
        <w:rPr>
          <w:rFonts w:eastAsia="Calibri"/>
          <w:noProof w:val="0"/>
        </w:rPr>
        <w:t>6.5.x</w:t>
      </w:r>
      <w:r w:rsidRPr="003651D9">
        <w:rPr>
          <w:rFonts w:eastAsia="Calibri"/>
          <w:noProof w:val="0"/>
        </w:rPr>
        <w:tab/>
        <w:t>&lt;Value Set Name&gt; &lt;</w:t>
      </w:r>
      <w:proofErr w:type="spellStart"/>
      <w:r w:rsidRPr="003651D9">
        <w:rPr>
          <w:rFonts w:eastAsia="Calibri"/>
          <w:noProof w:val="0"/>
        </w:rPr>
        <w:t>oid</w:t>
      </w:r>
      <w:proofErr w:type="spellEnd"/>
      <w:r w:rsidRPr="003651D9">
        <w:rPr>
          <w:rFonts w:eastAsia="Calibri"/>
          <w:noProof w:val="0"/>
        </w:rPr>
        <w:t>&gt;</w:t>
      </w:r>
      <w:bookmarkEnd w:id="1147"/>
    </w:p>
    <w:p w14:paraId="1CD1F07B" w14:textId="77777777" w:rsidR="00C57C6C" w:rsidRPr="003651D9" w:rsidRDefault="00C57C6C" w:rsidP="00C57C6C">
      <w:pPr>
        <w:pStyle w:val="AuthorInstructions"/>
      </w:pPr>
      <w:r w:rsidRPr="003651D9">
        <w:t>&lt;Add description or clarifications here if necessary</w:t>
      </w:r>
      <w:proofErr w:type="gramStart"/>
      <w:r w:rsidRPr="003651D9">
        <w:t>.&gt;</w:t>
      </w:r>
      <w:proofErr w:type="gramEnd"/>
    </w:p>
    <w:p w14:paraId="3D03609F" w14:textId="77777777" w:rsidR="00C57C6C" w:rsidRPr="003651D9" w:rsidRDefault="00C57C6C" w:rsidP="00C57C6C">
      <w:pPr>
        <w:pStyle w:val="Corpodeltesto"/>
        <w:rPr>
          <w:lang w:eastAsia="x-none"/>
        </w:rPr>
      </w:pPr>
    </w:p>
    <w:tbl>
      <w:tblPr>
        <w:tblW w:w="6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tblGrid>
      <w:tr w:rsidR="00C57C6C" w:rsidRPr="003651D9" w14:paraId="76FB3F75" w14:textId="77777777" w:rsidTr="00036042">
        <w:trPr>
          <w:trHeight w:val="548"/>
        </w:trPr>
        <w:tc>
          <w:tcPr>
            <w:tcW w:w="4608" w:type="dxa"/>
            <w:tcBorders>
              <w:tl2br w:val="single" w:sz="4" w:space="0" w:color="auto"/>
            </w:tcBorders>
            <w:shd w:val="clear" w:color="auto" w:fill="D9D9D9"/>
          </w:tcPr>
          <w:p w14:paraId="459E879B" w14:textId="77777777" w:rsidR="00C57C6C" w:rsidRPr="003651D9" w:rsidRDefault="00C57C6C" w:rsidP="00036042">
            <w:pPr>
              <w:pStyle w:val="TableEntryHeader"/>
              <w:jc w:val="right"/>
              <w:rPr>
                <w:rFonts w:eastAsia="Calibri"/>
              </w:rPr>
            </w:pPr>
            <w:r w:rsidRPr="003651D9">
              <w:rPr>
                <w:rFonts w:eastAsia="Calibri"/>
              </w:rPr>
              <w:t>Coding Scheme</w:t>
            </w:r>
          </w:p>
          <w:p w14:paraId="6DC528F6"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C15589" w14:textId="77777777" w:rsidR="00C57C6C" w:rsidRPr="003651D9" w:rsidRDefault="00C57C6C" w:rsidP="00036042">
            <w:pPr>
              <w:pStyle w:val="TableEntryHeader"/>
              <w:rPr>
                <w:rFonts w:cs="Arial"/>
              </w:rPr>
            </w:pPr>
            <w:r w:rsidRPr="003651D9">
              <w:rPr>
                <w:rFonts w:eastAsia="Calibri"/>
              </w:rPr>
              <w:t>&lt;Coding Scheme Name&gt;</w:t>
            </w:r>
            <w:r>
              <w:rPr>
                <w:rFonts w:cs="Arial"/>
              </w:rPr>
              <w:t xml:space="preserve"> </w:t>
            </w:r>
          </w:p>
        </w:tc>
      </w:tr>
      <w:tr w:rsidR="00C57C6C" w:rsidRPr="003651D9" w14:paraId="212E4022" w14:textId="77777777" w:rsidTr="00036042">
        <w:tc>
          <w:tcPr>
            <w:tcW w:w="4608" w:type="dxa"/>
          </w:tcPr>
          <w:p w14:paraId="1FBE71C7" w14:textId="77777777" w:rsidR="00C57C6C" w:rsidRPr="003651D9" w:rsidRDefault="00C57C6C" w:rsidP="00036042">
            <w:pPr>
              <w:pStyle w:val="TableEntry"/>
              <w:rPr>
                <w:rFonts w:eastAsia="Calibri"/>
              </w:rPr>
            </w:pPr>
          </w:p>
        </w:tc>
        <w:tc>
          <w:tcPr>
            <w:tcW w:w="2250" w:type="dxa"/>
          </w:tcPr>
          <w:p w14:paraId="681FA5F3" w14:textId="77777777" w:rsidR="00C57C6C" w:rsidRPr="003651D9" w:rsidRDefault="00C57C6C" w:rsidP="00036042">
            <w:pPr>
              <w:pStyle w:val="TableEntry"/>
              <w:rPr>
                <w:rFonts w:eastAsia="Calibri"/>
              </w:rPr>
            </w:pPr>
          </w:p>
        </w:tc>
      </w:tr>
      <w:tr w:rsidR="00C57C6C" w:rsidRPr="003651D9" w14:paraId="2A1FC2FF" w14:textId="77777777" w:rsidTr="00036042">
        <w:tc>
          <w:tcPr>
            <w:tcW w:w="4608" w:type="dxa"/>
          </w:tcPr>
          <w:p w14:paraId="065F1E90" w14:textId="77777777" w:rsidR="00C57C6C" w:rsidRPr="003651D9" w:rsidRDefault="00C57C6C" w:rsidP="00036042">
            <w:pPr>
              <w:pStyle w:val="TableEntry"/>
              <w:rPr>
                <w:rFonts w:eastAsia="Calibri"/>
              </w:rPr>
            </w:pPr>
          </w:p>
        </w:tc>
        <w:tc>
          <w:tcPr>
            <w:tcW w:w="2250" w:type="dxa"/>
          </w:tcPr>
          <w:p w14:paraId="0A24355C" w14:textId="77777777" w:rsidR="00C57C6C" w:rsidRPr="003651D9" w:rsidRDefault="00C57C6C" w:rsidP="00036042">
            <w:pPr>
              <w:pStyle w:val="TableEntry"/>
              <w:rPr>
                <w:rFonts w:eastAsia="Calibri"/>
              </w:rPr>
            </w:pPr>
          </w:p>
        </w:tc>
      </w:tr>
      <w:tr w:rsidR="00C57C6C" w:rsidRPr="003651D9" w14:paraId="21FEEEE2" w14:textId="77777777" w:rsidTr="00036042">
        <w:tc>
          <w:tcPr>
            <w:tcW w:w="4608" w:type="dxa"/>
          </w:tcPr>
          <w:p w14:paraId="1F88696F" w14:textId="77777777" w:rsidR="00C57C6C" w:rsidRPr="003651D9" w:rsidRDefault="00C57C6C" w:rsidP="00036042">
            <w:pPr>
              <w:pStyle w:val="TableEntry"/>
              <w:rPr>
                <w:rFonts w:eastAsia="Calibri"/>
              </w:rPr>
            </w:pPr>
          </w:p>
        </w:tc>
        <w:tc>
          <w:tcPr>
            <w:tcW w:w="2250" w:type="dxa"/>
          </w:tcPr>
          <w:p w14:paraId="4F419506" w14:textId="77777777" w:rsidR="00C57C6C" w:rsidRPr="003651D9" w:rsidRDefault="00C57C6C" w:rsidP="00036042">
            <w:pPr>
              <w:pStyle w:val="TableEntry"/>
              <w:rPr>
                <w:rFonts w:eastAsia="Calibri"/>
              </w:rPr>
            </w:pPr>
          </w:p>
        </w:tc>
      </w:tr>
      <w:tr w:rsidR="00C57C6C" w:rsidRPr="003651D9" w14:paraId="35387E36" w14:textId="77777777" w:rsidTr="00036042">
        <w:tc>
          <w:tcPr>
            <w:tcW w:w="4608" w:type="dxa"/>
          </w:tcPr>
          <w:p w14:paraId="4C1F1690" w14:textId="77777777" w:rsidR="00C57C6C" w:rsidRPr="003651D9" w:rsidRDefault="00C57C6C" w:rsidP="00036042">
            <w:pPr>
              <w:pStyle w:val="TableEntry"/>
              <w:rPr>
                <w:rFonts w:eastAsia="Calibri"/>
              </w:rPr>
            </w:pPr>
          </w:p>
        </w:tc>
        <w:tc>
          <w:tcPr>
            <w:tcW w:w="2250" w:type="dxa"/>
          </w:tcPr>
          <w:p w14:paraId="5FB17092" w14:textId="77777777" w:rsidR="00C57C6C" w:rsidRPr="003651D9" w:rsidRDefault="00C57C6C" w:rsidP="00036042">
            <w:pPr>
              <w:pStyle w:val="TableEntry"/>
              <w:rPr>
                <w:rFonts w:eastAsia="Calibri"/>
              </w:rPr>
            </w:pPr>
          </w:p>
        </w:tc>
      </w:tr>
    </w:tbl>
    <w:p w14:paraId="534EAA0B" w14:textId="77777777" w:rsidR="00C57C6C" w:rsidRPr="003651D9" w:rsidRDefault="00C57C6C" w:rsidP="00C57C6C">
      <w:pPr>
        <w:pStyle w:val="Note"/>
      </w:pPr>
      <w:r w:rsidRPr="003651D9">
        <w:t xml:space="preserve">Note: </w:t>
      </w:r>
      <w:r w:rsidRPr="003651D9">
        <w:tab/>
        <w:t>&lt;as necessary, applicable&gt;</w:t>
      </w:r>
    </w:p>
    <w:p w14:paraId="0BDE4C54" w14:textId="77777777" w:rsidR="00C57C6C" w:rsidRPr="003651D9" w:rsidRDefault="00C57C6C" w:rsidP="00C57C6C">
      <w:pPr>
        <w:pStyle w:val="Corpodeltesto"/>
      </w:pPr>
    </w:p>
    <w:p w14:paraId="6A22EE4E" w14:textId="77777777" w:rsidR="00C57C6C" w:rsidRPr="003651D9" w:rsidRDefault="00C57C6C" w:rsidP="00C57C6C">
      <w:pPr>
        <w:pStyle w:val="AuthorInstructions"/>
      </w:pPr>
      <w:r w:rsidRPr="003651D9">
        <w:t>&lt;Delete the example below prior to publication for Public Comment</w:t>
      </w:r>
      <w:proofErr w:type="gramStart"/>
      <w:r w:rsidRPr="003651D9">
        <w:t>.&gt;</w:t>
      </w:r>
      <w:proofErr w:type="gramEnd"/>
    </w:p>
    <w:p w14:paraId="591D2497" w14:textId="77777777" w:rsidR="00C57C6C" w:rsidRPr="003651D9" w:rsidRDefault="00C57C6C" w:rsidP="00C57C6C">
      <w:pPr>
        <w:pStyle w:val="Titolo3"/>
        <w:numPr>
          <w:ilvl w:val="0"/>
          <w:numId w:val="0"/>
        </w:numPr>
        <w:rPr>
          <w:rFonts w:eastAsia="Calibri"/>
          <w:noProof w:val="0"/>
        </w:rPr>
      </w:pPr>
      <w:bookmarkStart w:id="1148" w:name="_Toc345074730"/>
      <w:r w:rsidRPr="003651D9">
        <w:rPr>
          <w:rFonts w:eastAsia="Calibri"/>
          <w:noProof w:val="0"/>
        </w:rPr>
        <w:t>&lt;</w:t>
      </w:r>
      <w:proofErr w:type="gramStart"/>
      <w:r>
        <w:rPr>
          <w:rFonts w:eastAsia="Calibri"/>
          <w:noProof w:val="0"/>
        </w:rPr>
        <w:t>e</w:t>
      </w:r>
      <w:proofErr w:type="gramEnd"/>
      <w:r>
        <w:rPr>
          <w:rFonts w:eastAsia="Calibri"/>
          <w:noProof w:val="0"/>
        </w:rPr>
        <w:t>.g.,</w:t>
      </w:r>
      <w:r w:rsidRPr="003651D9">
        <w:rPr>
          <w:rFonts w:eastAsia="Calibri"/>
          <w:noProof w:val="0"/>
        </w:rPr>
        <w:t>6.5.1 Drug Classes Used in Cardiac Procedure</w:t>
      </w:r>
      <w:bookmarkEnd w:id="1144"/>
      <w:bookmarkEnd w:id="1145"/>
      <w:bookmarkEnd w:id="1146"/>
      <w:r w:rsidRPr="003651D9">
        <w:rPr>
          <w:rFonts w:eastAsia="Calibri"/>
          <w:noProof w:val="0"/>
        </w:rPr>
        <w:t xml:space="preserve"> 1.3.6.1.4.1.19376.1.4.1.5.15</w:t>
      </w:r>
      <w:bookmarkEnd w:id="1148"/>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2250"/>
        <w:gridCol w:w="1620"/>
      </w:tblGrid>
      <w:tr w:rsidR="00C57C6C" w:rsidRPr="003651D9" w14:paraId="270F2F32" w14:textId="77777777" w:rsidTr="00036042">
        <w:trPr>
          <w:trHeight w:val="548"/>
        </w:trPr>
        <w:tc>
          <w:tcPr>
            <w:tcW w:w="4608" w:type="dxa"/>
            <w:tcBorders>
              <w:tl2br w:val="single" w:sz="4" w:space="0" w:color="auto"/>
            </w:tcBorders>
            <w:shd w:val="clear" w:color="auto" w:fill="D9D9D9"/>
          </w:tcPr>
          <w:p w14:paraId="4E11912B" w14:textId="77777777" w:rsidR="00C57C6C" w:rsidRPr="003651D9" w:rsidRDefault="00C57C6C" w:rsidP="00036042">
            <w:pPr>
              <w:pStyle w:val="TableEntryHeader"/>
              <w:jc w:val="right"/>
              <w:rPr>
                <w:rFonts w:eastAsia="Calibri"/>
              </w:rPr>
            </w:pPr>
            <w:r w:rsidRPr="003651D9">
              <w:rPr>
                <w:rFonts w:eastAsia="Calibri"/>
              </w:rPr>
              <w:t>Coding Scheme</w:t>
            </w:r>
          </w:p>
          <w:p w14:paraId="12FAF012" w14:textId="77777777" w:rsidR="00C57C6C" w:rsidRPr="003651D9" w:rsidRDefault="00C57C6C" w:rsidP="00036042">
            <w:pPr>
              <w:pStyle w:val="TableEntryHeader"/>
              <w:jc w:val="left"/>
              <w:rPr>
                <w:rFonts w:eastAsia="Calibri"/>
              </w:rPr>
            </w:pPr>
            <w:r w:rsidRPr="003651D9">
              <w:rPr>
                <w:rFonts w:eastAsia="Calibri"/>
              </w:rPr>
              <w:t>Concept</w:t>
            </w:r>
          </w:p>
        </w:tc>
        <w:tc>
          <w:tcPr>
            <w:tcW w:w="2250" w:type="dxa"/>
            <w:shd w:val="clear" w:color="auto" w:fill="D9D9D9"/>
          </w:tcPr>
          <w:p w14:paraId="3FD8A706" w14:textId="77777777" w:rsidR="00C57C6C" w:rsidRPr="003651D9" w:rsidRDefault="00C57C6C" w:rsidP="00036042">
            <w:pPr>
              <w:pStyle w:val="TableEntryHeader"/>
              <w:rPr>
                <w:rFonts w:cs="Arial"/>
              </w:rPr>
            </w:pPr>
            <w:r w:rsidRPr="003651D9">
              <w:rPr>
                <w:rFonts w:eastAsia="Calibri"/>
              </w:rPr>
              <w:t>SNOMED CT</w:t>
            </w:r>
            <w:r>
              <w:rPr>
                <w:rFonts w:cs="Arial"/>
              </w:rPr>
              <w:t xml:space="preserve"> </w:t>
            </w:r>
          </w:p>
        </w:tc>
        <w:tc>
          <w:tcPr>
            <w:tcW w:w="1620" w:type="dxa"/>
            <w:shd w:val="clear" w:color="auto" w:fill="D9D9D9"/>
          </w:tcPr>
          <w:p w14:paraId="758C6BC4" w14:textId="77777777" w:rsidR="00C57C6C" w:rsidRPr="003651D9" w:rsidRDefault="00C57C6C" w:rsidP="00036042">
            <w:pPr>
              <w:pStyle w:val="TableEntryHeader"/>
              <w:rPr>
                <w:rFonts w:eastAsia="Calibri"/>
              </w:rPr>
            </w:pPr>
            <w:r w:rsidRPr="003651D9">
              <w:rPr>
                <w:rFonts w:eastAsia="Calibri"/>
              </w:rPr>
              <w:t xml:space="preserve">NDF-RT </w:t>
            </w:r>
          </w:p>
        </w:tc>
      </w:tr>
      <w:tr w:rsidR="00C57C6C" w:rsidRPr="003651D9" w14:paraId="255751B3" w14:textId="77777777" w:rsidTr="00036042">
        <w:tc>
          <w:tcPr>
            <w:tcW w:w="4608" w:type="dxa"/>
          </w:tcPr>
          <w:p w14:paraId="0C9267B6" w14:textId="77777777" w:rsidR="00C57C6C" w:rsidRPr="003651D9" w:rsidRDefault="00C57C6C" w:rsidP="00036042">
            <w:pPr>
              <w:pStyle w:val="TableEntry"/>
              <w:rPr>
                <w:rFonts w:eastAsia="Calibri"/>
              </w:rPr>
            </w:pPr>
            <w:r w:rsidRPr="003651D9">
              <w:rPr>
                <w:rFonts w:eastAsia="Calibri"/>
              </w:rPr>
              <w:t>Calcium channel blockers</w:t>
            </w:r>
          </w:p>
        </w:tc>
        <w:tc>
          <w:tcPr>
            <w:tcW w:w="2250" w:type="dxa"/>
          </w:tcPr>
          <w:p w14:paraId="67A15CB9" w14:textId="77777777" w:rsidR="00C57C6C" w:rsidRPr="003651D9" w:rsidRDefault="00C57C6C" w:rsidP="00036042">
            <w:pPr>
              <w:pStyle w:val="TableEntry"/>
              <w:rPr>
                <w:rFonts w:eastAsia="Calibri"/>
              </w:rPr>
            </w:pPr>
            <w:r w:rsidRPr="003651D9">
              <w:rPr>
                <w:rFonts w:eastAsia="Calibri"/>
              </w:rPr>
              <w:t>48698004</w:t>
            </w:r>
          </w:p>
        </w:tc>
        <w:tc>
          <w:tcPr>
            <w:tcW w:w="1620" w:type="dxa"/>
          </w:tcPr>
          <w:p w14:paraId="346F1A79" w14:textId="77777777" w:rsidR="00C57C6C" w:rsidRPr="003651D9" w:rsidRDefault="00C57C6C" w:rsidP="00036042">
            <w:pPr>
              <w:pStyle w:val="TableEntry"/>
              <w:rPr>
                <w:rFonts w:eastAsia="Calibri"/>
              </w:rPr>
            </w:pPr>
            <w:r w:rsidRPr="003651D9">
              <w:rPr>
                <w:rFonts w:eastAsia="Calibri"/>
              </w:rPr>
              <w:t>N0000029119</w:t>
            </w:r>
          </w:p>
        </w:tc>
      </w:tr>
      <w:tr w:rsidR="00C57C6C" w:rsidRPr="003651D9" w14:paraId="53C68ADF" w14:textId="77777777" w:rsidTr="00036042">
        <w:tc>
          <w:tcPr>
            <w:tcW w:w="4608" w:type="dxa"/>
          </w:tcPr>
          <w:p w14:paraId="21E60D48" w14:textId="77777777" w:rsidR="00C57C6C" w:rsidRPr="003651D9" w:rsidRDefault="00C57C6C" w:rsidP="00036042">
            <w:pPr>
              <w:pStyle w:val="TableEntry"/>
              <w:rPr>
                <w:rFonts w:eastAsia="Calibri"/>
              </w:rPr>
            </w:pPr>
            <w:r w:rsidRPr="003651D9">
              <w:rPr>
                <w:rFonts w:eastAsia="Calibri"/>
              </w:rPr>
              <w:t>Beta-blockers</w:t>
            </w:r>
          </w:p>
        </w:tc>
        <w:tc>
          <w:tcPr>
            <w:tcW w:w="2250" w:type="dxa"/>
          </w:tcPr>
          <w:p w14:paraId="1198410D" w14:textId="77777777" w:rsidR="00C57C6C" w:rsidRPr="003651D9" w:rsidRDefault="00C57C6C" w:rsidP="00036042">
            <w:pPr>
              <w:pStyle w:val="TableEntry"/>
              <w:rPr>
                <w:rFonts w:eastAsia="Calibri"/>
              </w:rPr>
            </w:pPr>
            <w:r w:rsidRPr="003651D9">
              <w:rPr>
                <w:rFonts w:eastAsia="Calibri"/>
              </w:rPr>
              <w:t>33252009</w:t>
            </w:r>
          </w:p>
        </w:tc>
        <w:tc>
          <w:tcPr>
            <w:tcW w:w="1620" w:type="dxa"/>
          </w:tcPr>
          <w:p w14:paraId="1904448D" w14:textId="77777777" w:rsidR="00C57C6C" w:rsidRPr="003651D9" w:rsidRDefault="00C57C6C" w:rsidP="00036042">
            <w:pPr>
              <w:pStyle w:val="TableEntry"/>
              <w:rPr>
                <w:rFonts w:eastAsia="Calibri"/>
              </w:rPr>
            </w:pPr>
            <w:r w:rsidRPr="003651D9">
              <w:rPr>
                <w:rFonts w:eastAsia="Calibri"/>
              </w:rPr>
              <w:t>N0000029118</w:t>
            </w:r>
          </w:p>
        </w:tc>
      </w:tr>
      <w:tr w:rsidR="00C57C6C" w:rsidRPr="003651D9" w14:paraId="5E826A89" w14:textId="77777777" w:rsidTr="00036042">
        <w:tc>
          <w:tcPr>
            <w:tcW w:w="4608" w:type="dxa"/>
          </w:tcPr>
          <w:p w14:paraId="02CA68F4" w14:textId="77777777" w:rsidR="00C57C6C" w:rsidRPr="003651D9" w:rsidRDefault="00C57C6C" w:rsidP="00036042">
            <w:pPr>
              <w:pStyle w:val="TableEntry"/>
              <w:rPr>
                <w:rFonts w:eastAsia="Calibri"/>
              </w:rPr>
            </w:pPr>
            <w:r w:rsidRPr="003651D9">
              <w:rPr>
                <w:rFonts w:eastAsia="Calibri"/>
              </w:rPr>
              <w:t>Nitrates</w:t>
            </w:r>
          </w:p>
        </w:tc>
        <w:tc>
          <w:tcPr>
            <w:tcW w:w="2250" w:type="dxa"/>
          </w:tcPr>
          <w:p w14:paraId="2A29073F" w14:textId="77777777" w:rsidR="00C57C6C" w:rsidRPr="003651D9" w:rsidRDefault="00C57C6C" w:rsidP="00036042">
            <w:pPr>
              <w:pStyle w:val="TableEntry"/>
              <w:rPr>
                <w:rFonts w:eastAsia="Calibri"/>
              </w:rPr>
            </w:pPr>
            <w:r w:rsidRPr="003651D9">
              <w:rPr>
                <w:rFonts w:eastAsia="Calibri"/>
              </w:rPr>
              <w:t>31970009</w:t>
            </w:r>
          </w:p>
        </w:tc>
        <w:tc>
          <w:tcPr>
            <w:tcW w:w="1620" w:type="dxa"/>
          </w:tcPr>
          <w:p w14:paraId="0307D4FC" w14:textId="77777777" w:rsidR="00C57C6C" w:rsidRPr="003651D9" w:rsidRDefault="00C57C6C" w:rsidP="00036042">
            <w:pPr>
              <w:pStyle w:val="TableEntry"/>
              <w:rPr>
                <w:rFonts w:eastAsia="Calibri"/>
              </w:rPr>
            </w:pPr>
            <w:r w:rsidRPr="003651D9">
              <w:rPr>
                <w:rFonts w:eastAsia="Calibri"/>
              </w:rPr>
              <w:t>N0000007647</w:t>
            </w:r>
          </w:p>
        </w:tc>
      </w:tr>
      <w:tr w:rsidR="00C57C6C" w:rsidRPr="003651D9" w14:paraId="48520FDA" w14:textId="77777777" w:rsidTr="00036042">
        <w:tc>
          <w:tcPr>
            <w:tcW w:w="4608" w:type="dxa"/>
          </w:tcPr>
          <w:p w14:paraId="4C3E034E" w14:textId="77777777" w:rsidR="00C57C6C" w:rsidRPr="003651D9" w:rsidRDefault="00C57C6C" w:rsidP="00036042">
            <w:pPr>
              <w:pStyle w:val="TableEntry"/>
              <w:rPr>
                <w:rFonts w:eastAsia="Calibri"/>
              </w:rPr>
            </w:pPr>
            <w:r w:rsidRPr="003651D9">
              <w:rPr>
                <w:rFonts w:eastAsia="Calibri"/>
              </w:rPr>
              <w:t xml:space="preserve">Aminophylline </w:t>
            </w:r>
          </w:p>
        </w:tc>
        <w:tc>
          <w:tcPr>
            <w:tcW w:w="2250" w:type="dxa"/>
          </w:tcPr>
          <w:p w14:paraId="0211A9A5" w14:textId="77777777" w:rsidR="00C57C6C" w:rsidRPr="003651D9" w:rsidRDefault="00C57C6C" w:rsidP="00036042">
            <w:pPr>
              <w:pStyle w:val="TableEntry"/>
              <w:rPr>
                <w:rFonts w:eastAsia="Calibri"/>
              </w:rPr>
            </w:pPr>
            <w:r w:rsidRPr="003651D9">
              <w:rPr>
                <w:rFonts w:eastAsia="Calibri"/>
              </w:rPr>
              <w:t>55867006</w:t>
            </w:r>
          </w:p>
        </w:tc>
        <w:tc>
          <w:tcPr>
            <w:tcW w:w="1620" w:type="dxa"/>
          </w:tcPr>
          <w:p w14:paraId="7AA5DE67" w14:textId="77777777" w:rsidR="00C57C6C" w:rsidRPr="003651D9" w:rsidRDefault="00C57C6C" w:rsidP="00036042">
            <w:pPr>
              <w:pStyle w:val="TableEntry"/>
              <w:rPr>
                <w:rFonts w:eastAsia="Calibri"/>
              </w:rPr>
            </w:pPr>
            <w:r w:rsidRPr="003651D9">
              <w:rPr>
                <w:rFonts w:eastAsia="Calibri"/>
              </w:rPr>
              <w:t>N0000146397</w:t>
            </w:r>
          </w:p>
        </w:tc>
      </w:tr>
    </w:tbl>
    <w:p w14:paraId="0F370779" w14:textId="77777777" w:rsidR="00C57C6C" w:rsidRPr="003651D9" w:rsidRDefault="00C57C6C" w:rsidP="00C57C6C">
      <w:pPr>
        <w:pStyle w:val="Note"/>
      </w:pPr>
      <w:r w:rsidRPr="003651D9">
        <w:t>Note:</w:t>
      </w:r>
      <w:r>
        <w:t xml:space="preserve"> </w:t>
      </w:r>
      <w:r w:rsidRPr="003651D9">
        <w:t>As described in Section 6.1.2.4, the selection of the appropriate coding system for use may be based on local policy or national regulation</w:t>
      </w:r>
      <w:proofErr w:type="gramStart"/>
      <w:r w:rsidRPr="003651D9">
        <w:t>.&gt;</w:t>
      </w:r>
      <w:proofErr w:type="gramEnd"/>
    </w:p>
    <w:p w14:paraId="4D26684D" w14:textId="77777777" w:rsidR="00C57C6C" w:rsidRPr="003651D9" w:rsidRDefault="00C57C6C" w:rsidP="00C57C6C">
      <w:pPr>
        <w:pStyle w:val="PartTitle"/>
        <w:rPr>
          <w:highlight w:val="yellow"/>
        </w:rPr>
      </w:pPr>
      <w:bookmarkStart w:id="1149" w:name="_Toc345074731"/>
      <w:r w:rsidRPr="003651D9">
        <w:lastRenderedPageBreak/>
        <w:t>Appendices</w:t>
      </w:r>
      <w:bookmarkEnd w:id="1149"/>
      <w:r w:rsidRPr="003651D9">
        <w:rPr>
          <w:highlight w:val="yellow"/>
        </w:rPr>
        <w:t xml:space="preserve"> </w:t>
      </w:r>
    </w:p>
    <w:p w14:paraId="557C266A" w14:textId="77777777" w:rsidR="00C57C6C" w:rsidRPr="003651D9" w:rsidRDefault="00C57C6C" w:rsidP="00C57C6C">
      <w:pPr>
        <w:rPr>
          <w:i/>
        </w:rPr>
      </w:pPr>
      <w:r w:rsidRPr="003651D9">
        <w:rPr>
          <w:i/>
        </w:rPr>
        <w:t>&lt;Add any applicable appendices below; NA if none</w:t>
      </w:r>
      <w:proofErr w:type="gramStart"/>
      <w:r w:rsidRPr="003651D9">
        <w:rPr>
          <w:i/>
        </w:rPr>
        <w:t>.&gt;</w:t>
      </w:r>
      <w:proofErr w:type="gramEnd"/>
    </w:p>
    <w:p w14:paraId="16DAA58C" w14:textId="77777777" w:rsidR="00C57C6C" w:rsidRPr="003651D9" w:rsidRDefault="00C57C6C" w:rsidP="00C57C6C">
      <w:pPr>
        <w:pStyle w:val="AppendixHeading1"/>
        <w:rPr>
          <w:noProof w:val="0"/>
        </w:rPr>
      </w:pPr>
      <w:bookmarkStart w:id="1150" w:name="_Toc345074732"/>
      <w:r w:rsidRPr="003651D9">
        <w:rPr>
          <w:noProof w:val="0"/>
        </w:rPr>
        <w:t>Appendix A – &lt;Appendix A Title&gt;</w:t>
      </w:r>
      <w:bookmarkEnd w:id="1150"/>
    </w:p>
    <w:p w14:paraId="5D0DBB0F" w14:textId="77777777" w:rsidR="00C57C6C" w:rsidRPr="003651D9" w:rsidRDefault="00C57C6C" w:rsidP="00C57C6C">
      <w:pPr>
        <w:pStyle w:val="Corpodeltesto"/>
      </w:pPr>
      <w:r w:rsidRPr="003651D9">
        <w:t xml:space="preserve">Appendix </w:t>
      </w:r>
      <w:proofErr w:type="gramStart"/>
      <w:r w:rsidRPr="003651D9">
        <w:t>A</w:t>
      </w:r>
      <w:proofErr w:type="gramEnd"/>
      <w:r w:rsidRPr="003651D9">
        <w:t xml:space="preserve"> text goes here.</w:t>
      </w:r>
    </w:p>
    <w:p w14:paraId="72CE0810" w14:textId="77777777" w:rsidR="00C57C6C" w:rsidRPr="003651D9" w:rsidRDefault="00C57C6C" w:rsidP="00C57C6C">
      <w:pPr>
        <w:pStyle w:val="AppendixHeading2"/>
        <w:numPr>
          <w:ilvl w:val="1"/>
          <w:numId w:val="31"/>
        </w:numPr>
        <w:rPr>
          <w:bCs/>
          <w:noProof w:val="0"/>
        </w:rPr>
      </w:pPr>
      <w:bookmarkStart w:id="1151" w:name="_Toc345074733"/>
      <w:r w:rsidRPr="003651D9">
        <w:rPr>
          <w:bCs/>
          <w:noProof w:val="0"/>
        </w:rPr>
        <w:t>&lt;Add Title&gt;</w:t>
      </w:r>
      <w:bookmarkEnd w:id="1151"/>
    </w:p>
    <w:p w14:paraId="651830F1" w14:textId="77777777" w:rsidR="00C57C6C" w:rsidRPr="003651D9" w:rsidRDefault="00C57C6C" w:rsidP="00C57C6C">
      <w:pPr>
        <w:pStyle w:val="Corpodeltesto"/>
      </w:pPr>
      <w:r w:rsidRPr="003651D9">
        <w:t>Appendix A.1 text goes here</w:t>
      </w:r>
    </w:p>
    <w:p w14:paraId="6C1A7360" w14:textId="77777777" w:rsidR="00C57C6C" w:rsidRPr="003651D9" w:rsidRDefault="00C57C6C" w:rsidP="00C57C6C">
      <w:pPr>
        <w:pStyle w:val="AppendixHeading1"/>
        <w:rPr>
          <w:noProof w:val="0"/>
        </w:rPr>
      </w:pPr>
      <w:bookmarkStart w:id="1152" w:name="_Toc345074734"/>
      <w:r w:rsidRPr="003651D9">
        <w:rPr>
          <w:noProof w:val="0"/>
        </w:rPr>
        <w:t>Appendix B – &lt;Appendix B Title&gt;</w:t>
      </w:r>
      <w:bookmarkEnd w:id="1152"/>
    </w:p>
    <w:p w14:paraId="4DC9244F" w14:textId="77777777" w:rsidR="00C57C6C" w:rsidRPr="003651D9" w:rsidRDefault="00C57C6C" w:rsidP="00C57C6C">
      <w:pPr>
        <w:pStyle w:val="Corpodeltesto"/>
      </w:pPr>
      <w:r w:rsidRPr="003651D9">
        <w:t>Appendix B text goes here.</w:t>
      </w:r>
    </w:p>
    <w:p w14:paraId="3882BD0C" w14:textId="77777777" w:rsidR="00C57C6C" w:rsidRPr="003651D9" w:rsidRDefault="00C57C6C" w:rsidP="00C57C6C">
      <w:pPr>
        <w:pStyle w:val="Paragrafoelenco"/>
        <w:numPr>
          <w:ilvl w:val="0"/>
          <w:numId w:val="30"/>
        </w:numPr>
        <w:tabs>
          <w:tab w:val="clear" w:pos="1980"/>
        </w:tabs>
        <w:spacing w:before="240" w:after="60"/>
        <w:ind w:left="360" w:hanging="360"/>
        <w:rPr>
          <w:rFonts w:ascii="Arial" w:hAnsi="Arial"/>
          <w:b/>
          <w:bCs/>
          <w:vanish/>
          <w:sz w:val="28"/>
        </w:rPr>
      </w:pPr>
    </w:p>
    <w:p w14:paraId="0A9B40BE" w14:textId="77777777" w:rsidR="00C57C6C" w:rsidRPr="003651D9" w:rsidRDefault="00C57C6C" w:rsidP="00C57C6C">
      <w:pPr>
        <w:pStyle w:val="Paragrafoelenco"/>
        <w:numPr>
          <w:ilvl w:val="1"/>
          <w:numId w:val="30"/>
        </w:numPr>
        <w:spacing w:before="240" w:after="60"/>
        <w:rPr>
          <w:rFonts w:ascii="Arial" w:hAnsi="Arial"/>
          <w:b/>
          <w:bCs/>
          <w:vanish/>
          <w:sz w:val="28"/>
        </w:rPr>
      </w:pPr>
    </w:p>
    <w:p w14:paraId="010F622A" w14:textId="77777777" w:rsidR="00C57C6C" w:rsidRPr="003651D9" w:rsidRDefault="00C57C6C" w:rsidP="00C57C6C">
      <w:pPr>
        <w:pStyle w:val="AppendixHeading2"/>
        <w:numPr>
          <w:ilvl w:val="1"/>
          <w:numId w:val="30"/>
        </w:numPr>
        <w:rPr>
          <w:bCs/>
          <w:noProof w:val="0"/>
        </w:rPr>
      </w:pPr>
      <w:bookmarkStart w:id="1153" w:name="_Toc345074735"/>
      <w:r w:rsidRPr="003651D9">
        <w:rPr>
          <w:bCs/>
          <w:noProof w:val="0"/>
        </w:rPr>
        <w:t>&lt;Add Title&gt;</w:t>
      </w:r>
      <w:bookmarkEnd w:id="1153"/>
    </w:p>
    <w:p w14:paraId="46358E05" w14:textId="77777777" w:rsidR="00C57C6C" w:rsidRPr="003651D9" w:rsidRDefault="00C57C6C" w:rsidP="00C57C6C">
      <w:pPr>
        <w:pStyle w:val="Corpodeltesto"/>
      </w:pPr>
      <w:r w:rsidRPr="003651D9">
        <w:t>Appendix B.1 text goes here.</w:t>
      </w:r>
    </w:p>
    <w:p w14:paraId="0F962877" w14:textId="77777777" w:rsidR="00C57C6C" w:rsidRPr="003651D9" w:rsidRDefault="00C57C6C" w:rsidP="00C57C6C">
      <w:pPr>
        <w:pStyle w:val="Corpodeltesto"/>
      </w:pPr>
    </w:p>
    <w:p w14:paraId="0E9B2996" w14:textId="77777777" w:rsidR="00C57C6C" w:rsidRPr="003651D9" w:rsidRDefault="00C57C6C" w:rsidP="00C57C6C">
      <w:pPr>
        <w:pStyle w:val="AppendixHeading1"/>
        <w:rPr>
          <w:noProof w:val="0"/>
        </w:rPr>
      </w:pPr>
      <w:bookmarkStart w:id="1154" w:name="_Toc345074736"/>
      <w:r w:rsidRPr="003651D9">
        <w:rPr>
          <w:noProof w:val="0"/>
        </w:rPr>
        <w:t>Volume 3 Namespace Additions</w:t>
      </w:r>
      <w:bookmarkEnd w:id="1154"/>
    </w:p>
    <w:p w14:paraId="7197167D" w14:textId="77777777" w:rsidR="00C57C6C" w:rsidRPr="003651D9" w:rsidRDefault="00C57C6C" w:rsidP="00C57C6C">
      <w:pPr>
        <w:pStyle w:val="EditorInstructions"/>
      </w:pPr>
      <w:r w:rsidRPr="003651D9">
        <w:t xml:space="preserve">Add the following terms </w:t>
      </w:r>
      <w:r w:rsidRPr="003651D9">
        <w:rPr>
          <w:iCs w:val="0"/>
        </w:rPr>
        <w:t>to the IHE Namespace</w:t>
      </w:r>
      <w:r w:rsidRPr="003651D9">
        <w:t>:</w:t>
      </w:r>
    </w:p>
    <w:p w14:paraId="4C469FB0" w14:textId="77777777" w:rsidR="00C57C6C" w:rsidRPr="003651D9" w:rsidRDefault="00C57C6C" w:rsidP="00C57C6C">
      <w:pPr>
        <w:pStyle w:val="AuthorInstructions"/>
      </w:pPr>
      <w:r w:rsidRPr="003651D9">
        <w:t>&lt;Please explicitly identify all new OIDs, UIDs, URNs, etc., defined specifically for this profile.</w:t>
      </w:r>
      <w:r>
        <w:t xml:space="preserve"> </w:t>
      </w:r>
      <w:r w:rsidRPr="003651D9">
        <w:t>These will be added to the IHE TF General Introduction namespace appendix when it becomes available. These items should be collected from the sections above by the author, and listed here as additions when this document is published for Trial Implementation. This section will be deleted prior to inclusion into the Technical Framework as Final Text, but should be present for publication of Public Comment and Trial Implementation</w:t>
      </w:r>
      <w:proofErr w:type="gramStart"/>
      <w:r w:rsidRPr="003651D9">
        <w:t>.&gt;</w:t>
      </w:r>
      <w:proofErr w:type="gramEnd"/>
    </w:p>
    <w:p w14:paraId="4C68FA87" w14:textId="77777777" w:rsidR="00C57C6C" w:rsidRPr="003651D9" w:rsidRDefault="00C57C6C" w:rsidP="00C57C6C">
      <w:pPr>
        <w:pStyle w:val="Corpodeltesto"/>
      </w:pPr>
    </w:p>
    <w:p w14:paraId="725FF3D8" w14:textId="77777777" w:rsidR="00C57C6C" w:rsidRPr="003651D9" w:rsidRDefault="00C57C6C" w:rsidP="00C57C6C">
      <w:pPr>
        <w:pStyle w:val="Corpodeltesto"/>
      </w:pPr>
    </w:p>
    <w:p w14:paraId="661A8766" w14:textId="77777777" w:rsidR="00C57C6C" w:rsidRPr="003651D9" w:rsidRDefault="00C57C6C" w:rsidP="00C57C6C">
      <w:pPr>
        <w:pStyle w:val="Corpodeltesto"/>
        <w:rPr>
          <w:lang w:eastAsia="x-none"/>
        </w:rPr>
      </w:pPr>
    </w:p>
    <w:p w14:paraId="22C93D7B" w14:textId="77777777" w:rsidR="00C57C6C" w:rsidRPr="003651D9" w:rsidRDefault="00C57C6C" w:rsidP="00C57C6C">
      <w:pPr>
        <w:pStyle w:val="Corpodeltesto"/>
        <w:rPr>
          <w:lang w:eastAsia="x-none"/>
        </w:rPr>
      </w:pPr>
    </w:p>
    <w:p w14:paraId="1D4860F7" w14:textId="77777777" w:rsidR="00C57C6C" w:rsidRPr="003651D9" w:rsidRDefault="00C57C6C" w:rsidP="00C57C6C">
      <w:pPr>
        <w:pStyle w:val="Corpodeltesto"/>
        <w:rPr>
          <w:lang w:eastAsia="x-none"/>
        </w:rPr>
      </w:pPr>
    </w:p>
    <w:p w14:paraId="7CBCAFEE" w14:textId="77777777" w:rsidR="00C57C6C" w:rsidRPr="003651D9" w:rsidRDefault="00C57C6C" w:rsidP="00C57C6C">
      <w:pPr>
        <w:pStyle w:val="PartTitle"/>
      </w:pPr>
      <w:bookmarkStart w:id="1155" w:name="_Toc345074737"/>
      <w:r w:rsidRPr="003651D9">
        <w:lastRenderedPageBreak/>
        <w:t>Volume 4 – National Extensions</w:t>
      </w:r>
      <w:bookmarkEnd w:id="1155"/>
    </w:p>
    <w:p w14:paraId="6DB6333F" w14:textId="77777777" w:rsidR="00C57C6C" w:rsidRPr="003651D9" w:rsidRDefault="00C57C6C" w:rsidP="00C57C6C">
      <w:pPr>
        <w:pStyle w:val="EditorInstructions"/>
      </w:pPr>
      <w:r w:rsidRPr="003651D9">
        <w:t xml:space="preserve">Add appropriate Country section </w:t>
      </w:r>
    </w:p>
    <w:p w14:paraId="01D8E669" w14:textId="77777777" w:rsidR="00C57C6C" w:rsidRPr="003651D9" w:rsidRDefault="00C57C6C" w:rsidP="00C57C6C">
      <w:pPr>
        <w:pStyle w:val="AppendixHeading1"/>
        <w:rPr>
          <w:noProof w:val="0"/>
        </w:rPr>
      </w:pPr>
      <w:bookmarkStart w:id="1156" w:name="_Toc345074738"/>
      <w:r w:rsidRPr="003651D9">
        <w:rPr>
          <w:noProof w:val="0"/>
        </w:rPr>
        <w:t>4 National Extensions</w:t>
      </w:r>
      <w:bookmarkEnd w:id="1156"/>
    </w:p>
    <w:p w14:paraId="790BFA9F" w14:textId="77777777" w:rsidR="00C57C6C" w:rsidRPr="003651D9" w:rsidRDefault="00C57C6C" w:rsidP="00C57C6C">
      <w:pPr>
        <w:pStyle w:val="AppendixHeading2"/>
        <w:rPr>
          <w:noProof w:val="0"/>
        </w:rPr>
      </w:pPr>
      <w:bookmarkStart w:id="1157" w:name="_Toc345074739"/>
      <w:r w:rsidRPr="003651D9">
        <w:rPr>
          <w:noProof w:val="0"/>
        </w:rPr>
        <w:t>4.I National Extensions for &lt;Country Name or IHE Organization&gt;</w:t>
      </w:r>
      <w:bookmarkEnd w:id="1157"/>
    </w:p>
    <w:p w14:paraId="5B9A939C" w14:textId="77777777" w:rsidR="00C57C6C" w:rsidRPr="003651D9" w:rsidRDefault="00C57C6C" w:rsidP="00C57C6C">
      <w:pPr>
        <w:pStyle w:val="AuthorInstructions"/>
      </w:pPr>
      <w:r w:rsidRPr="003651D9">
        <w:t>&lt;A template for Volume 4 is included in this document for completeness; however, National Extensions are typically developed after a profile has been published for Trial Implementation. If you are developing a new profile for Public Comment, it is recommended that this section be marked “Not Applicable”</w:t>
      </w:r>
      <w:proofErr w:type="gramStart"/>
      <w:r w:rsidRPr="003651D9">
        <w:t>.&gt;</w:t>
      </w:r>
      <w:proofErr w:type="gramEnd"/>
    </w:p>
    <w:p w14:paraId="541D9D2A" w14:textId="77777777" w:rsidR="00C57C6C" w:rsidRPr="003651D9" w:rsidRDefault="00C57C6C" w:rsidP="00C57C6C">
      <w:pPr>
        <w:pStyle w:val="AuthorInstructions"/>
      </w:pPr>
      <w:r w:rsidRPr="003651D9">
        <w:t>&lt;Avoid using this section if you can, this is “only if absolutely necessary”. Differences add cost to implementation and testing and can reduce interoperability. Review carefully to determine if the national use case truly requires a difference in the profile mechanisms rather than just differences in system configuration</w:t>
      </w:r>
      <w:proofErr w:type="gramStart"/>
      <w:r w:rsidRPr="003651D9">
        <w:t>.&gt;</w:t>
      </w:r>
      <w:proofErr w:type="gramEnd"/>
    </w:p>
    <w:p w14:paraId="0F2337C4" w14:textId="77777777" w:rsidR="00C57C6C" w:rsidRPr="003651D9" w:rsidRDefault="00C57C6C" w:rsidP="00C57C6C">
      <w:pPr>
        <w:pStyle w:val="AuthorInstructions"/>
        <w:rPr>
          <w:i w:val="0"/>
        </w:rPr>
      </w:pPr>
      <w:r w:rsidRPr="003651D9">
        <w:t xml:space="preserve">&lt; National Extensions can add requirements above and beyond IHE, but NOT relax requirements. This would prevent </w:t>
      </w:r>
      <w:proofErr w:type="spellStart"/>
      <w:r w:rsidRPr="003651D9">
        <w:t>Connectathon</w:t>
      </w:r>
      <w:proofErr w:type="spellEnd"/>
      <w:r w:rsidRPr="003651D9">
        <w:t xml:space="preserve"> results based on national testing being recognized elsewhere. For more information, see </w:t>
      </w:r>
      <w:hyperlink r:id="rId42" w:history="1">
        <w:r w:rsidRPr="003651D9">
          <w:rPr>
            <w:rStyle w:val="Collegamentoipertestuale"/>
            <w:i w:val="0"/>
            <w:iCs/>
          </w:rPr>
          <w:t>http://wiki.ihe.net/index.php?title=National_Extensions_Process</w:t>
        </w:r>
      </w:hyperlink>
      <w:proofErr w:type="gramStart"/>
      <w:r w:rsidRPr="003651D9">
        <w:rPr>
          <w:i w:val="0"/>
        </w:rPr>
        <w:t>.&gt;</w:t>
      </w:r>
      <w:proofErr w:type="gramEnd"/>
    </w:p>
    <w:p w14:paraId="551F1612" w14:textId="77777777" w:rsidR="00C57C6C" w:rsidRPr="003651D9" w:rsidRDefault="00C57C6C" w:rsidP="00C57C6C">
      <w:pPr>
        <w:pStyle w:val="AuthorInstructions"/>
      </w:pPr>
      <w:r w:rsidRPr="003651D9">
        <w:t>The format of this section is not strongly specified due to the varying nature of national extensions. For an example of National Extensions, see Radiology TF Volume 4</w:t>
      </w:r>
      <w:proofErr w:type="gramStart"/>
      <w:r w:rsidRPr="003651D9">
        <w:t>.&gt;</w:t>
      </w:r>
      <w:proofErr w:type="gramEnd"/>
    </w:p>
    <w:p w14:paraId="249E8F66" w14:textId="77777777" w:rsidR="00C57C6C" w:rsidRPr="003651D9" w:rsidRDefault="00C57C6C" w:rsidP="00C57C6C">
      <w:pPr>
        <w:pStyle w:val="AppendixHeading3"/>
        <w:numPr>
          <w:ilvl w:val="0"/>
          <w:numId w:val="0"/>
        </w:numPr>
        <w:rPr>
          <w:noProof w:val="0"/>
        </w:rPr>
      </w:pPr>
      <w:bookmarkStart w:id="1158" w:name="_Toc301176972"/>
      <w:bookmarkStart w:id="1159" w:name="_Toc345074740"/>
      <w:r w:rsidRPr="003651D9">
        <w:rPr>
          <w:noProof w:val="0"/>
        </w:rPr>
        <w:t>4.I.1 Comment Submission</w:t>
      </w:r>
      <w:bookmarkEnd w:id="1158"/>
      <w:bookmarkEnd w:id="1159"/>
    </w:p>
    <w:p w14:paraId="71F0143E" w14:textId="77777777" w:rsidR="00C57C6C" w:rsidRPr="003651D9" w:rsidRDefault="00C57C6C" w:rsidP="00C57C6C">
      <w:pPr>
        <w:pStyle w:val="Corpodeltesto"/>
      </w:pPr>
      <w:r w:rsidRPr="003651D9">
        <w:t>This national extension document was authored under the sponsorship and supervision of &lt;sponsor name&gt;, who welcome comments on this document and the IHE &lt;country&gt; initiative. Comments should be directed to:</w:t>
      </w:r>
    </w:p>
    <w:p w14:paraId="224586B6" w14:textId="77777777" w:rsidR="00C57C6C" w:rsidRPr="003651D9" w:rsidRDefault="00C57C6C" w:rsidP="00C57C6C">
      <w:pPr>
        <w:pStyle w:val="Corpodeltesto"/>
        <w:ind w:firstLine="720"/>
      </w:pPr>
      <w:r w:rsidRPr="003651D9">
        <w:t>&lt;Name, organization, title, email address&gt;</w:t>
      </w:r>
    </w:p>
    <w:p w14:paraId="604DB514" w14:textId="77777777" w:rsidR="00C57C6C" w:rsidRPr="003651D9" w:rsidRDefault="00C57C6C" w:rsidP="00C57C6C">
      <w:pPr>
        <w:pStyle w:val="AppendixHeading3"/>
        <w:numPr>
          <w:ilvl w:val="0"/>
          <w:numId w:val="0"/>
        </w:numPr>
        <w:rPr>
          <w:noProof w:val="0"/>
        </w:rPr>
      </w:pPr>
      <w:bookmarkStart w:id="1160" w:name="_Toc345074741"/>
      <w:r w:rsidRPr="003651D9">
        <w:rPr>
          <w:noProof w:val="0"/>
        </w:rPr>
        <w:t>4.I.2 &lt;Profile Name&gt; &lt;(Profile Acronym)&gt;</w:t>
      </w:r>
      <w:bookmarkEnd w:id="1160"/>
      <w:r w:rsidRPr="003651D9">
        <w:rPr>
          <w:noProof w:val="0"/>
        </w:rPr>
        <w:t xml:space="preserve"> </w:t>
      </w:r>
    </w:p>
    <w:p w14:paraId="2028AC9D" w14:textId="77777777" w:rsidR="00C57C6C" w:rsidRPr="003651D9" w:rsidRDefault="00C57C6C" w:rsidP="00C57C6C">
      <w:pPr>
        <w:pStyle w:val="AuthorInstructions"/>
      </w:pPr>
      <w:r w:rsidRPr="003651D9">
        <w:t>&lt;Add info or tables&gt;</w:t>
      </w:r>
    </w:p>
    <w:p w14:paraId="5372CF89" w14:textId="77777777" w:rsidR="00C57C6C" w:rsidRPr="003651D9" w:rsidRDefault="00C57C6C" w:rsidP="00C57C6C">
      <w:pPr>
        <w:pStyle w:val="Titolo4"/>
        <w:numPr>
          <w:ilvl w:val="0"/>
          <w:numId w:val="0"/>
        </w:numPr>
        <w:rPr>
          <w:noProof w:val="0"/>
        </w:rPr>
      </w:pPr>
      <w:bookmarkStart w:id="1161" w:name="_Toc345074742"/>
      <w:r w:rsidRPr="003651D9">
        <w:rPr>
          <w:noProof w:val="0"/>
        </w:rPr>
        <w:t>4.I.2.1&lt;Profile Acronym&gt; &lt;Type of Change&gt;</w:t>
      </w:r>
      <w:bookmarkEnd w:id="1161"/>
    </w:p>
    <w:p w14:paraId="7690A610" w14:textId="77777777" w:rsidR="00C57C6C" w:rsidRPr="003651D9" w:rsidRDefault="00C57C6C" w:rsidP="00C57C6C">
      <w:pPr>
        <w:pStyle w:val="AuthorInstructions"/>
      </w:pPr>
      <w:r w:rsidRPr="003651D9">
        <w:t>&lt;Add info or tables&gt;</w:t>
      </w:r>
    </w:p>
    <w:p w14:paraId="263FB836" w14:textId="77777777" w:rsidR="00C57C6C" w:rsidRPr="003651D9" w:rsidRDefault="00C57C6C" w:rsidP="00C57C6C">
      <w:pPr>
        <w:pStyle w:val="Titolo4"/>
        <w:numPr>
          <w:ilvl w:val="0"/>
          <w:numId w:val="0"/>
        </w:numPr>
        <w:rPr>
          <w:noProof w:val="0"/>
        </w:rPr>
      </w:pPr>
      <w:bookmarkStart w:id="1162" w:name="_Toc345074743"/>
      <w:r w:rsidRPr="003651D9">
        <w:rPr>
          <w:noProof w:val="0"/>
        </w:rPr>
        <w:t>4.I.2.2&lt;Profile Acronym&gt; &lt;Type of Change&gt;</w:t>
      </w:r>
      <w:bookmarkEnd w:id="1162"/>
    </w:p>
    <w:p w14:paraId="758AC7F4" w14:textId="77777777" w:rsidR="00C57C6C" w:rsidRPr="003651D9" w:rsidRDefault="00C57C6C" w:rsidP="00C57C6C">
      <w:pPr>
        <w:pStyle w:val="AuthorInstructions"/>
      </w:pPr>
      <w:r w:rsidRPr="003651D9">
        <w:t>&lt;Add info or tables&gt;</w:t>
      </w:r>
    </w:p>
    <w:p w14:paraId="6825E1C3" w14:textId="77777777" w:rsidR="00C57C6C" w:rsidRPr="003651D9" w:rsidRDefault="00C57C6C" w:rsidP="00C57C6C">
      <w:pPr>
        <w:pStyle w:val="Titolo1"/>
        <w:numPr>
          <w:ilvl w:val="0"/>
          <w:numId w:val="0"/>
        </w:numPr>
        <w:rPr>
          <w:noProof w:val="0"/>
        </w:rPr>
      </w:pPr>
      <w:bookmarkStart w:id="1163" w:name="_Toc345074744"/>
      <w:r w:rsidRPr="003651D9">
        <w:rPr>
          <w:noProof w:val="0"/>
        </w:rPr>
        <w:lastRenderedPageBreak/>
        <w:t>4.I+1.1 National Extensions for &lt;Country Name or IHE Organization&gt;</w:t>
      </w:r>
      <w:bookmarkEnd w:id="1163"/>
    </w:p>
    <w:p w14:paraId="1052D514" w14:textId="77777777" w:rsidR="00C57C6C" w:rsidRPr="003651D9" w:rsidRDefault="00C57C6C" w:rsidP="00C57C6C">
      <w:pPr>
        <w:pStyle w:val="Corpodeltesto"/>
        <w:rPr>
          <w:i/>
        </w:rPr>
      </w:pPr>
      <w:r w:rsidRPr="003651D9">
        <w:rPr>
          <w:i/>
        </w:rPr>
        <w:t>&lt;Repeat (and increment) the section above as needed for additional National Extensions&gt;</w:t>
      </w:r>
    </w:p>
    <w:p w14:paraId="170EB8D6" w14:textId="1496E5B8" w:rsidR="00B8586D" w:rsidRPr="000807AC" w:rsidRDefault="00B8586D" w:rsidP="00A435AD">
      <w:pPr>
        <w:pStyle w:val="Corpodeltesto"/>
      </w:pPr>
    </w:p>
    <w:p w14:paraId="2AD5AC5B" w14:textId="77777777" w:rsidR="00CC4EA3" w:rsidRPr="000807AC" w:rsidRDefault="00CC4EA3" w:rsidP="000125FF">
      <w:pPr>
        <w:pStyle w:val="Corpodeltesto"/>
        <w:rPr>
          <w:rStyle w:val="DeleteText"/>
          <w:b w:val="0"/>
          <w:strike w:val="0"/>
        </w:rPr>
      </w:pPr>
    </w:p>
    <w:sectPr w:rsidR="00CC4EA3" w:rsidRPr="000807AC" w:rsidSect="000807AC">
      <w:headerReference w:type="default" r:id="rId43"/>
      <w:footerReference w:type="even" r:id="rId44"/>
      <w:footerReference w:type="default" r:id="rId45"/>
      <w:footerReference w:type="first" r:id="rId46"/>
      <w:pgSz w:w="12240" w:h="15840" w:code="1"/>
      <w:pgMar w:top="1440" w:right="1080" w:bottom="1440" w:left="1800" w:header="720" w:footer="720" w:gutter="0"/>
      <w:lnNumType w:countBy="5" w:restart="continuous"/>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lena Vio" w:date="2016-03-14T18:30:00Z" w:initials="EV">
    <w:p w14:paraId="7E376920" w14:textId="37B48A6A" w:rsidR="004506DA" w:rsidRDefault="004506DA">
      <w:pPr>
        <w:pStyle w:val="Testocommento"/>
      </w:pPr>
      <w:r>
        <w:rPr>
          <w:rStyle w:val="Rimandocommento"/>
        </w:rPr>
        <w:annotationRef/>
      </w:r>
      <w:r>
        <w:t>To be updated</w:t>
      </w:r>
    </w:p>
  </w:comment>
  <w:comment w:id="155" w:author="Elena Vio" w:date="2016-03-14T18:30:00Z" w:initials="EV">
    <w:p w14:paraId="7BA3B675" w14:textId="42DA0DF0" w:rsidR="004506DA" w:rsidRPr="00867E56" w:rsidRDefault="004506DA" w:rsidP="00867E56">
      <w:pPr>
        <w:pStyle w:val="NormaleWeb"/>
        <w:shd w:val="clear" w:color="auto" w:fill="FFFFFF"/>
        <w:rPr>
          <w:rFonts w:ascii="Times" w:hAnsi="Times"/>
          <w:sz w:val="20"/>
          <w:szCs w:val="20"/>
          <w:lang w:val="it-IT" w:eastAsia="it-IT"/>
        </w:rPr>
      </w:pPr>
      <w:r>
        <w:rPr>
          <w:rStyle w:val="Rimandocommento"/>
        </w:rPr>
        <w:annotationRef/>
      </w:r>
      <w:r>
        <w:t xml:space="preserve">It is an ITI 41 personalized </w:t>
      </w:r>
      <w:proofErr w:type="spellStart"/>
      <w:r w:rsidRPr="00867E56">
        <w:rPr>
          <w:rFonts w:ascii="Arial" w:hAnsi="Arial"/>
          <w:b/>
          <w:bCs/>
          <w:sz w:val="28"/>
          <w:szCs w:val="28"/>
          <w:lang w:val="it-IT" w:eastAsia="it-IT"/>
        </w:rPr>
        <w:t>Provide</w:t>
      </w:r>
      <w:proofErr w:type="spellEnd"/>
      <w:r w:rsidRPr="00867E56">
        <w:rPr>
          <w:rFonts w:ascii="Arial" w:hAnsi="Arial"/>
          <w:b/>
          <w:bCs/>
          <w:sz w:val="28"/>
          <w:szCs w:val="28"/>
          <w:lang w:val="it-IT" w:eastAsia="it-IT"/>
        </w:rPr>
        <w:t xml:space="preserve"> and </w:t>
      </w:r>
      <w:proofErr w:type="spellStart"/>
      <w:r w:rsidRPr="00867E56">
        <w:rPr>
          <w:rFonts w:ascii="Arial" w:hAnsi="Arial"/>
          <w:b/>
          <w:bCs/>
          <w:sz w:val="28"/>
          <w:szCs w:val="28"/>
          <w:lang w:val="it-IT" w:eastAsia="it-IT"/>
        </w:rPr>
        <w:t>Register</w:t>
      </w:r>
      <w:proofErr w:type="spellEnd"/>
      <w:r w:rsidRPr="00867E56">
        <w:rPr>
          <w:rFonts w:ascii="Arial" w:hAnsi="Arial"/>
          <w:b/>
          <w:bCs/>
          <w:sz w:val="28"/>
          <w:szCs w:val="28"/>
          <w:lang w:val="it-IT" w:eastAsia="it-IT"/>
        </w:rPr>
        <w:t xml:space="preserve"> </w:t>
      </w:r>
      <w:proofErr w:type="spellStart"/>
      <w:r w:rsidRPr="00867E56">
        <w:rPr>
          <w:rFonts w:ascii="Arial" w:hAnsi="Arial"/>
          <w:b/>
          <w:bCs/>
          <w:sz w:val="28"/>
          <w:szCs w:val="28"/>
          <w:lang w:val="it-IT" w:eastAsia="it-IT"/>
        </w:rPr>
        <w:t>Document</w:t>
      </w:r>
      <w:proofErr w:type="spellEnd"/>
      <w:r w:rsidRPr="00867E56">
        <w:rPr>
          <w:rFonts w:ascii="Arial" w:hAnsi="Arial"/>
          <w:b/>
          <w:bCs/>
          <w:sz w:val="28"/>
          <w:szCs w:val="28"/>
          <w:lang w:val="it-IT" w:eastAsia="it-IT"/>
        </w:rPr>
        <w:t xml:space="preserve"> Set </w:t>
      </w:r>
      <w:r>
        <w:t xml:space="preserve">for XDW context, where workflow document is defined by XTCH-WD. ITI 41 </w:t>
      </w:r>
      <w:proofErr w:type="spellStart"/>
      <w:r w:rsidRPr="00867E56">
        <w:rPr>
          <w:lang w:val="it-IT" w:eastAsia="it-IT"/>
        </w:rPr>
        <w:t>is</w:t>
      </w:r>
      <w:proofErr w:type="spellEnd"/>
      <w:r w:rsidRPr="00867E56">
        <w:rPr>
          <w:lang w:val="it-IT" w:eastAsia="it-IT"/>
        </w:rPr>
        <w:t xml:space="preserve"> </w:t>
      </w:r>
      <w:proofErr w:type="spellStart"/>
      <w:r w:rsidRPr="00867E56">
        <w:rPr>
          <w:lang w:val="it-IT" w:eastAsia="it-IT"/>
        </w:rPr>
        <w:t>used</w:t>
      </w:r>
      <w:proofErr w:type="spellEnd"/>
      <w:r w:rsidRPr="00867E56">
        <w:rPr>
          <w:lang w:val="it-IT" w:eastAsia="it-IT"/>
        </w:rPr>
        <w:t xml:space="preserve"> by the </w:t>
      </w:r>
      <w:proofErr w:type="spellStart"/>
      <w:r w:rsidRPr="00867E56">
        <w:rPr>
          <w:lang w:val="it-IT" w:eastAsia="it-IT"/>
        </w:rPr>
        <w:t>Document</w:t>
      </w:r>
      <w:proofErr w:type="spellEnd"/>
      <w:r w:rsidRPr="00867E56">
        <w:rPr>
          <w:lang w:val="it-IT" w:eastAsia="it-IT"/>
        </w:rPr>
        <w:t xml:space="preserve"> Source to </w:t>
      </w:r>
      <w:proofErr w:type="spellStart"/>
      <w:r w:rsidRPr="00867E56">
        <w:rPr>
          <w:lang w:val="it-IT" w:eastAsia="it-IT"/>
        </w:rPr>
        <w:t>provide</w:t>
      </w:r>
      <w:proofErr w:type="spellEnd"/>
      <w:r w:rsidRPr="00867E56">
        <w:rPr>
          <w:lang w:val="it-IT" w:eastAsia="it-IT"/>
        </w:rPr>
        <w:t xml:space="preserve"> a set of </w:t>
      </w:r>
      <w:proofErr w:type="spellStart"/>
      <w:r w:rsidRPr="00867E56">
        <w:rPr>
          <w:lang w:val="it-IT" w:eastAsia="it-IT"/>
        </w:rPr>
        <w:t>documents</w:t>
      </w:r>
      <w:proofErr w:type="spellEnd"/>
      <w:r w:rsidRPr="00867E56">
        <w:rPr>
          <w:lang w:val="it-IT" w:eastAsia="it-IT"/>
        </w:rPr>
        <w:t xml:space="preserve"> to the </w:t>
      </w:r>
      <w:proofErr w:type="spellStart"/>
      <w:r w:rsidRPr="00867E56">
        <w:rPr>
          <w:lang w:val="it-IT" w:eastAsia="it-IT"/>
        </w:rPr>
        <w:t>Document</w:t>
      </w:r>
      <w:proofErr w:type="spellEnd"/>
      <w:r w:rsidRPr="00867E56">
        <w:rPr>
          <w:lang w:val="it-IT" w:eastAsia="it-IT"/>
        </w:rPr>
        <w:t xml:space="preserve"> </w:t>
      </w:r>
      <w:proofErr w:type="spellStart"/>
      <w:r w:rsidRPr="00867E56">
        <w:rPr>
          <w:lang w:val="it-IT" w:eastAsia="it-IT"/>
        </w:rPr>
        <w:t>Repository</w:t>
      </w:r>
      <w:proofErr w:type="spellEnd"/>
      <w:r w:rsidRPr="00867E56">
        <w:rPr>
          <w:lang w:val="it-IT" w:eastAsia="it-IT"/>
        </w:rPr>
        <w:t xml:space="preserve">, and to </w:t>
      </w:r>
      <w:proofErr w:type="spellStart"/>
      <w:r w:rsidRPr="00867E56">
        <w:rPr>
          <w:lang w:val="it-IT" w:eastAsia="it-IT"/>
        </w:rPr>
        <w:t>request</w:t>
      </w:r>
      <w:proofErr w:type="spellEnd"/>
      <w:r w:rsidRPr="00867E56">
        <w:rPr>
          <w:lang w:val="it-IT" w:eastAsia="it-IT"/>
        </w:rPr>
        <w:t xml:space="preserve"> </w:t>
      </w:r>
      <w:proofErr w:type="spellStart"/>
      <w:r w:rsidRPr="00867E56">
        <w:rPr>
          <w:lang w:val="it-IT" w:eastAsia="it-IT"/>
        </w:rPr>
        <w:t>that</w:t>
      </w:r>
      <w:proofErr w:type="spellEnd"/>
      <w:r w:rsidRPr="00867E56">
        <w:rPr>
          <w:lang w:val="it-IT" w:eastAsia="it-IT"/>
        </w:rPr>
        <w:t xml:space="preserve"> the </w:t>
      </w:r>
      <w:proofErr w:type="spellStart"/>
      <w:r w:rsidRPr="00867E56">
        <w:rPr>
          <w:lang w:val="it-IT" w:eastAsia="it-IT"/>
        </w:rPr>
        <w:t>Document</w:t>
      </w:r>
      <w:proofErr w:type="spellEnd"/>
      <w:r w:rsidRPr="00867E56">
        <w:rPr>
          <w:lang w:val="it-IT" w:eastAsia="it-IT"/>
        </w:rPr>
        <w:t xml:space="preserve"> </w:t>
      </w:r>
      <w:proofErr w:type="spellStart"/>
      <w:r w:rsidRPr="00867E56">
        <w:rPr>
          <w:lang w:val="it-IT" w:eastAsia="it-IT"/>
        </w:rPr>
        <w:t>Repository</w:t>
      </w:r>
      <w:proofErr w:type="spellEnd"/>
      <w:r w:rsidRPr="00867E56">
        <w:rPr>
          <w:lang w:val="it-IT" w:eastAsia="it-IT"/>
        </w:rPr>
        <w:t xml:space="preserve"> </w:t>
      </w:r>
      <w:proofErr w:type="spellStart"/>
      <w:r w:rsidRPr="00867E56">
        <w:rPr>
          <w:lang w:val="it-IT" w:eastAsia="it-IT"/>
        </w:rPr>
        <w:t>store</w:t>
      </w:r>
      <w:proofErr w:type="spellEnd"/>
      <w:r w:rsidRPr="00867E56">
        <w:rPr>
          <w:lang w:val="it-IT" w:eastAsia="it-IT"/>
        </w:rPr>
        <w:t xml:space="preserve"> </w:t>
      </w:r>
      <w:proofErr w:type="spellStart"/>
      <w:r w:rsidRPr="00867E56">
        <w:rPr>
          <w:lang w:val="it-IT" w:eastAsia="it-IT"/>
        </w:rPr>
        <w:t>these</w:t>
      </w:r>
      <w:proofErr w:type="spellEnd"/>
      <w:r w:rsidRPr="00867E56">
        <w:rPr>
          <w:lang w:val="it-IT" w:eastAsia="it-IT"/>
        </w:rPr>
        <w:t xml:space="preserve"> </w:t>
      </w:r>
      <w:proofErr w:type="spellStart"/>
      <w:r w:rsidRPr="00867E56">
        <w:rPr>
          <w:lang w:val="it-IT" w:eastAsia="it-IT"/>
        </w:rPr>
        <w:t>documents</w:t>
      </w:r>
      <w:proofErr w:type="spellEnd"/>
      <w:r w:rsidRPr="00867E56">
        <w:rPr>
          <w:lang w:val="it-IT" w:eastAsia="it-IT"/>
        </w:rPr>
        <w:t xml:space="preserve"> and </w:t>
      </w:r>
    </w:p>
    <w:p w14:paraId="529BB23F" w14:textId="17B1A249" w:rsidR="004506DA" w:rsidRPr="00867E56" w:rsidRDefault="004506DA" w:rsidP="00867E56">
      <w:pPr>
        <w:shd w:val="clear" w:color="auto" w:fill="FFFFFF"/>
        <w:spacing w:before="100" w:beforeAutospacing="1" w:after="100" w:afterAutospacing="1"/>
        <w:rPr>
          <w:rFonts w:ascii="Times" w:hAnsi="Times"/>
          <w:sz w:val="20"/>
          <w:szCs w:val="20"/>
          <w:lang w:val="it-IT" w:eastAsia="it-IT"/>
        </w:rPr>
      </w:pPr>
      <w:proofErr w:type="spellStart"/>
      <w:r w:rsidRPr="00867E56">
        <w:rPr>
          <w:lang w:val="it-IT" w:eastAsia="it-IT"/>
        </w:rPr>
        <w:t>then</w:t>
      </w:r>
      <w:proofErr w:type="spellEnd"/>
      <w:r w:rsidRPr="00867E56">
        <w:rPr>
          <w:lang w:val="it-IT" w:eastAsia="it-IT"/>
        </w:rPr>
        <w:t xml:space="preserve"> </w:t>
      </w:r>
      <w:proofErr w:type="spellStart"/>
      <w:r w:rsidRPr="00867E56">
        <w:rPr>
          <w:lang w:val="it-IT" w:eastAsia="it-IT"/>
        </w:rPr>
        <w:t>register</w:t>
      </w:r>
      <w:proofErr w:type="spellEnd"/>
      <w:r w:rsidRPr="00867E56">
        <w:rPr>
          <w:lang w:val="it-IT" w:eastAsia="it-IT"/>
        </w:rPr>
        <w:t xml:space="preserve"> </w:t>
      </w:r>
      <w:proofErr w:type="spellStart"/>
      <w:r w:rsidRPr="00867E56">
        <w:rPr>
          <w:lang w:val="it-IT" w:eastAsia="it-IT"/>
        </w:rPr>
        <w:t>them</w:t>
      </w:r>
      <w:proofErr w:type="spellEnd"/>
      <w:r w:rsidRPr="00867E56">
        <w:rPr>
          <w:lang w:val="it-IT" w:eastAsia="it-IT"/>
        </w:rPr>
        <w:t xml:space="preserve"> with the </w:t>
      </w:r>
      <w:proofErr w:type="spellStart"/>
      <w:r w:rsidRPr="00867E56">
        <w:rPr>
          <w:lang w:val="it-IT" w:eastAsia="it-IT"/>
        </w:rPr>
        <w:t>Document</w:t>
      </w:r>
      <w:proofErr w:type="spellEnd"/>
      <w:r w:rsidRPr="00867E56">
        <w:rPr>
          <w:lang w:val="it-IT" w:eastAsia="it-IT"/>
        </w:rPr>
        <w:t xml:space="preserve"> </w:t>
      </w:r>
      <w:proofErr w:type="spellStart"/>
      <w:r w:rsidRPr="00867E56">
        <w:rPr>
          <w:lang w:val="it-IT" w:eastAsia="it-IT"/>
        </w:rPr>
        <w:t>Registry</w:t>
      </w:r>
      <w:proofErr w:type="spellEnd"/>
      <w:r>
        <w:rPr>
          <w:lang w:val="it-IT" w:eastAsia="it-IT"/>
        </w:rPr>
        <w:t xml:space="preserve">. The </w:t>
      </w:r>
      <w:proofErr w:type="spellStart"/>
      <w:r>
        <w:rPr>
          <w:lang w:val="it-IT" w:eastAsia="it-IT"/>
        </w:rPr>
        <w:t>Document</w:t>
      </w:r>
      <w:proofErr w:type="spellEnd"/>
      <w:r>
        <w:rPr>
          <w:lang w:val="it-IT" w:eastAsia="it-IT"/>
        </w:rPr>
        <w:t xml:space="preserve"> </w:t>
      </w:r>
      <w:proofErr w:type="spellStart"/>
      <w:r>
        <w:rPr>
          <w:lang w:val="it-IT" w:eastAsia="it-IT"/>
        </w:rPr>
        <w:t>is</w:t>
      </w:r>
      <w:proofErr w:type="spellEnd"/>
      <w:r>
        <w:rPr>
          <w:lang w:val="it-IT" w:eastAsia="it-IT"/>
        </w:rPr>
        <w:t xml:space="preserve"> the </w:t>
      </w:r>
      <w:proofErr w:type="spellStart"/>
      <w:r>
        <w:rPr>
          <w:lang w:val="it-IT" w:eastAsia="it-IT"/>
        </w:rPr>
        <w:t>Workflow</w:t>
      </w:r>
      <w:proofErr w:type="spellEnd"/>
      <w:r>
        <w:rPr>
          <w:lang w:val="it-IT" w:eastAsia="it-IT"/>
        </w:rPr>
        <w:t xml:space="preserve"> </w:t>
      </w:r>
      <w:proofErr w:type="spellStart"/>
      <w:r>
        <w:rPr>
          <w:lang w:val="it-IT" w:eastAsia="it-IT"/>
        </w:rPr>
        <w:t>Document</w:t>
      </w:r>
      <w:proofErr w:type="spellEnd"/>
    </w:p>
    <w:p w14:paraId="174BAFA3" w14:textId="0ABA0E19" w:rsidR="004506DA" w:rsidRPr="00867E56" w:rsidRDefault="004506DA" w:rsidP="00867E56">
      <w:pPr>
        <w:pStyle w:val="NormaleWeb"/>
        <w:shd w:val="clear" w:color="auto" w:fill="FFFFFF"/>
        <w:rPr>
          <w:rFonts w:ascii="Times" w:hAnsi="Times"/>
          <w:sz w:val="20"/>
          <w:szCs w:val="20"/>
          <w:lang w:val="it-IT" w:eastAsia="it-IT"/>
        </w:rPr>
      </w:pPr>
    </w:p>
  </w:comment>
  <w:comment w:id="305" w:author="Elena Vio" w:date="2016-03-30T16:16:00Z" w:initials="EV">
    <w:p w14:paraId="7DBFE726" w14:textId="77777777" w:rsidR="004506DA" w:rsidRPr="00194ACA" w:rsidRDefault="004506DA" w:rsidP="00194ACA">
      <w:pPr>
        <w:pStyle w:val="Default"/>
        <w:rPr>
          <w:rFonts w:ascii="Times New Roman" w:hAnsi="Times New Roman" w:cs="Times New Roman"/>
          <w:lang w:val="it-IT" w:eastAsia="it-IT"/>
        </w:rPr>
      </w:pPr>
      <w:r>
        <w:rPr>
          <w:rStyle w:val="Rimandocommento"/>
        </w:rPr>
        <w:annotationRef/>
      </w:r>
      <w:r>
        <w:t xml:space="preserve">I personalized the </w:t>
      </w:r>
    </w:p>
    <w:p w14:paraId="758C7F2E" w14:textId="5278B694" w:rsidR="004506DA" w:rsidRDefault="004506DA" w:rsidP="00194ACA">
      <w:pPr>
        <w:pStyle w:val="Testocommento"/>
      </w:pPr>
      <w:proofErr w:type="spellStart"/>
      <w:r w:rsidRPr="00194ACA">
        <w:rPr>
          <w:szCs w:val="20"/>
          <w:lang w:val="it-IT" w:eastAsia="it-IT"/>
        </w:rPr>
        <w:t>Provide</w:t>
      </w:r>
      <w:proofErr w:type="spellEnd"/>
      <w:r w:rsidRPr="00194ACA">
        <w:rPr>
          <w:szCs w:val="20"/>
          <w:lang w:val="it-IT" w:eastAsia="it-IT"/>
        </w:rPr>
        <w:t xml:space="preserve"> and </w:t>
      </w:r>
      <w:proofErr w:type="spellStart"/>
      <w:r w:rsidRPr="00194ACA">
        <w:rPr>
          <w:szCs w:val="20"/>
          <w:lang w:val="it-IT" w:eastAsia="it-IT"/>
        </w:rPr>
        <w:t>Register</w:t>
      </w:r>
      <w:proofErr w:type="spellEnd"/>
      <w:r w:rsidRPr="00194ACA">
        <w:rPr>
          <w:szCs w:val="20"/>
          <w:lang w:val="it-IT" w:eastAsia="it-IT"/>
        </w:rPr>
        <w:t xml:space="preserve"> </w:t>
      </w:r>
      <w:proofErr w:type="spellStart"/>
      <w:r w:rsidRPr="00194ACA">
        <w:rPr>
          <w:szCs w:val="20"/>
          <w:lang w:val="it-IT" w:eastAsia="it-IT"/>
        </w:rPr>
        <w:t>Document</w:t>
      </w:r>
      <w:proofErr w:type="spellEnd"/>
      <w:r w:rsidRPr="00194ACA">
        <w:rPr>
          <w:szCs w:val="20"/>
          <w:lang w:val="it-IT" w:eastAsia="it-IT"/>
        </w:rPr>
        <w:t xml:space="preserve"> Set – b </w:t>
      </w:r>
      <w:proofErr w:type="spellStart"/>
      <w:r w:rsidRPr="00194ACA">
        <w:rPr>
          <w:szCs w:val="20"/>
          <w:lang w:val="it-IT" w:eastAsia="it-IT"/>
        </w:rPr>
        <w:t>Request</w:t>
      </w:r>
      <w:proofErr w:type="spellEnd"/>
      <w:r>
        <w:rPr>
          <w:szCs w:val="20"/>
          <w:lang w:val="it-IT" w:eastAsia="it-IT"/>
        </w:rPr>
        <w:t xml:space="preserve"> </w:t>
      </w:r>
      <w:proofErr w:type="spellStart"/>
      <w:r>
        <w:rPr>
          <w:szCs w:val="20"/>
          <w:lang w:val="it-IT" w:eastAsia="it-IT"/>
        </w:rPr>
        <w:t>message</w:t>
      </w:r>
      <w:proofErr w:type="spellEnd"/>
    </w:p>
  </w:comment>
  <w:comment w:id="502" w:author="Arsenal" w:date="2016-03-14T18:30:00Z" w:initials="A">
    <w:p w14:paraId="178848B1" w14:textId="77777777" w:rsidR="004506DA" w:rsidRDefault="004506DA" w:rsidP="00797A96">
      <w:pPr>
        <w:pStyle w:val="Testocommento"/>
      </w:pPr>
      <w:r>
        <w:rPr>
          <w:rStyle w:val="Rimandocommento"/>
        </w:rPr>
        <w:annotationRef/>
      </w:r>
      <w:proofErr w:type="gramStart"/>
      <w:r>
        <w:t>to</w:t>
      </w:r>
      <w:proofErr w:type="gramEnd"/>
      <w:r>
        <w:t xml:space="preserve"> be defined</w:t>
      </w:r>
    </w:p>
  </w:comment>
  <w:comment w:id="626" w:author="Elena Vio" w:date="2016-03-14T18:30:00Z" w:initials="EV">
    <w:p w14:paraId="78ED99E9" w14:textId="38E57896" w:rsidR="004506DA" w:rsidRDefault="004506DA">
      <w:pPr>
        <w:pStyle w:val="Testocommento"/>
      </w:pPr>
      <w:r>
        <w:rPr>
          <w:rStyle w:val="Rimandocommento"/>
        </w:rPr>
        <w:annotationRef/>
      </w:r>
      <w:proofErr w:type="gramStart"/>
      <w:r>
        <w:t>repeat</w:t>
      </w:r>
      <w:proofErr w:type="gramEnd"/>
      <w:r>
        <w:t xml:space="preserve"> </w:t>
      </w:r>
      <w:proofErr w:type="spellStart"/>
      <w:r>
        <w:rPr>
          <w:i/>
        </w:rPr>
        <w:t>taskData</w:t>
      </w:r>
      <w:proofErr w:type="spellEnd"/>
      <w:r>
        <w:rPr>
          <w:i/>
        </w:rPr>
        <w:t>/input/part?</w:t>
      </w:r>
    </w:p>
  </w:comment>
  <w:comment w:id="703" w:author="Elena Vio" w:date="2016-03-14T18:30:00Z" w:initials="EV">
    <w:p w14:paraId="10BFF2DA" w14:textId="528E00C0" w:rsidR="004506DA" w:rsidRDefault="004506DA">
      <w:pPr>
        <w:pStyle w:val="Testocommento"/>
      </w:pPr>
      <w:r>
        <w:rPr>
          <w:rStyle w:val="Rimandocommento"/>
        </w:rPr>
        <w:annotationRef/>
      </w:r>
      <w:proofErr w:type="gramStart"/>
      <w:r>
        <w:t>to</w:t>
      </w:r>
      <w:proofErr w:type="gramEnd"/>
      <w:r>
        <w:t xml:space="preserve"> be verified</w:t>
      </w:r>
    </w:p>
  </w:comment>
  <w:comment w:id="710" w:author="Arsenal" w:date="2016-03-14T18:30:00Z" w:initials="A">
    <w:p w14:paraId="237174E0" w14:textId="77777777" w:rsidR="004506DA" w:rsidRDefault="004506DA" w:rsidP="002D065F">
      <w:pPr>
        <w:pStyle w:val="Testocommento"/>
      </w:pPr>
      <w:r>
        <w:rPr>
          <w:rStyle w:val="Rimandocommento"/>
        </w:rPr>
        <w:annotationRef/>
      </w:r>
      <w:proofErr w:type="gramStart"/>
      <w:r>
        <w:t>fix</w:t>
      </w:r>
      <w:proofErr w:type="gramEnd"/>
      <w:r>
        <w:t xml:space="preserve"> this</w:t>
      </w:r>
    </w:p>
  </w:comment>
  <w:comment w:id="716" w:author="Elena Vio" w:date="2016-04-10T11:06:00Z" w:initials="EV">
    <w:p w14:paraId="7B10F81B" w14:textId="74A82DB9" w:rsidR="004506DA" w:rsidRDefault="004506DA">
      <w:pPr>
        <w:pStyle w:val="Testocommento"/>
      </w:pPr>
      <w:ins w:id="718" w:author="Elena Vio" w:date="2016-04-10T11:06:00Z">
        <w:r>
          <w:rPr>
            <w:rStyle w:val="Rimandocommento"/>
          </w:rPr>
          <w:annotationRef/>
        </w:r>
      </w:ins>
      <w:r>
        <w:t>???</w:t>
      </w:r>
    </w:p>
  </w:comment>
  <w:comment w:id="722" w:author="Arsenal" w:date="2016-04-10T11:00:00Z" w:initials="A">
    <w:p w14:paraId="2D5F503F" w14:textId="77777777" w:rsidR="004506DA" w:rsidRDefault="004506DA" w:rsidP="00D213DE">
      <w:pPr>
        <w:pStyle w:val="Testocommento"/>
      </w:pPr>
      <w:r>
        <w:rPr>
          <w:rStyle w:val="Rimandocommento"/>
        </w:rPr>
        <w:annotationRef/>
      </w:r>
      <w:proofErr w:type="gramStart"/>
      <w:r>
        <w:t>fix</w:t>
      </w:r>
      <w:proofErr w:type="gramEnd"/>
      <w:r>
        <w:t xml:space="preserve"> this</w:t>
      </w:r>
    </w:p>
  </w:comment>
  <w:comment w:id="728" w:author="Elena Vio" w:date="2016-03-14T18:30:00Z" w:initials="EV">
    <w:p w14:paraId="7345E8DD" w14:textId="6A52F225" w:rsidR="004506DA" w:rsidRDefault="004506DA">
      <w:pPr>
        <w:pStyle w:val="Testocommento"/>
      </w:pPr>
      <w:r>
        <w:rPr>
          <w:rStyle w:val="Rimandocommento"/>
        </w:rPr>
        <w:annotationRef/>
      </w:r>
      <w:proofErr w:type="gramStart"/>
      <w:r>
        <w:t>only</w:t>
      </w:r>
      <w:proofErr w:type="gramEnd"/>
      <w:r>
        <w:t xml:space="preserve"> one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376920" w15:done="0"/>
  <w15:commentEx w15:paraId="5A551278" w15:done="0"/>
  <w15:commentEx w15:paraId="14F7B26E" w15:done="0"/>
  <w15:commentEx w15:paraId="3EE10DD7" w15:done="0"/>
  <w15:commentEx w15:paraId="63ED2E8E" w15:done="0"/>
  <w15:commentEx w15:paraId="03765EE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2CC70" w14:textId="77777777" w:rsidR="004506DA" w:rsidRDefault="004506DA">
      <w:r>
        <w:separator/>
      </w:r>
    </w:p>
  </w:endnote>
  <w:endnote w:type="continuationSeparator" w:id="0">
    <w:p w14:paraId="75AECC3F" w14:textId="77777777" w:rsidR="004506DA" w:rsidRDefault="00450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Bookman Old Style">
    <w:panose1 w:val="02050604050505020204"/>
    <w:charset w:val="00"/>
    <w:family w:val="auto"/>
    <w:pitch w:val="variable"/>
    <w:sig w:usb0="00000003" w:usb1="00000000" w:usb2="00000000" w:usb3="00000000" w:csb0="00000001" w:csb1="00000000"/>
  </w:font>
  <w:font w:name="?l?r ??’c">
    <w:altName w:val="Arial Unicode MS"/>
    <w:panose1 w:val="00000000000000000000"/>
    <w:charset w:val="80"/>
    <w:family w:val="modern"/>
    <w:notTrueType/>
    <w:pitch w:val="default"/>
    <w:sig w:usb0="00000001" w:usb1="08070000" w:usb2="00000010" w:usb3="00000000" w:csb0="0002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28D4B" w14:textId="77777777" w:rsidR="004506DA" w:rsidRDefault="004506DA">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16736298" w14:textId="77777777" w:rsidR="004506DA" w:rsidRDefault="004506DA">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D8D724" w14:textId="77777777" w:rsidR="004506DA" w:rsidRDefault="004506DA">
    <w:pPr>
      <w:pStyle w:val="Pidipagina"/>
      <w:ind w:right="360"/>
    </w:pPr>
    <w:r>
      <w:t>__________________________________________________________________________</w:t>
    </w:r>
  </w:p>
  <w:p w14:paraId="15C25E1E" w14:textId="77777777" w:rsidR="004506DA" w:rsidRDefault="004506DA" w:rsidP="00597DB2">
    <w:pPr>
      <w:pStyle w:val="Pidipagina"/>
      <w:ind w:right="360"/>
      <w:rPr>
        <w:sz w:val="20"/>
      </w:rPr>
    </w:pPr>
    <w:bookmarkStart w:id="1164" w:name="_Toc473170355"/>
    <w:r>
      <w:rPr>
        <w:sz w:val="20"/>
      </w:rPr>
      <w:t xml:space="preserve">Rev. </w:t>
    </w:r>
    <w:proofErr w:type="spellStart"/>
    <w:r>
      <w:rPr>
        <w:sz w:val="20"/>
      </w:rPr>
      <w:t>x.x</w:t>
    </w:r>
    <w:proofErr w:type="spellEnd"/>
    <w:r>
      <w:rPr>
        <w:sz w:val="20"/>
      </w:rPr>
      <w:t xml:space="preserve"> – 20xx-MM-DD </w:t>
    </w:r>
    <w:r>
      <w:rPr>
        <w:sz w:val="20"/>
      </w:rPr>
      <w:tab/>
    </w:r>
    <w:r w:rsidRPr="00597DB2">
      <w:rPr>
        <w:rStyle w:val="Numeropagina"/>
        <w:sz w:val="20"/>
      </w:rPr>
      <w:fldChar w:fldCharType="begin"/>
    </w:r>
    <w:r w:rsidRPr="00597DB2">
      <w:rPr>
        <w:rStyle w:val="Numeropagina"/>
        <w:sz w:val="20"/>
      </w:rPr>
      <w:instrText xml:space="preserve">PAGE  </w:instrText>
    </w:r>
    <w:r w:rsidRPr="00597DB2">
      <w:rPr>
        <w:rStyle w:val="Numeropagina"/>
        <w:sz w:val="20"/>
      </w:rPr>
      <w:fldChar w:fldCharType="separate"/>
    </w:r>
    <w:r w:rsidR="00AE1498">
      <w:rPr>
        <w:rStyle w:val="Numeropagina"/>
        <w:noProof/>
        <w:sz w:val="20"/>
      </w:rPr>
      <w:t>52</w:t>
    </w:r>
    <w:r w:rsidRPr="00597DB2">
      <w:rPr>
        <w:rStyle w:val="Numeropagina"/>
        <w:sz w:val="20"/>
      </w:rPr>
      <w:fldChar w:fldCharType="end"/>
    </w:r>
    <w:r>
      <w:rPr>
        <w:sz w:val="20"/>
      </w:rPr>
      <w:tab/>
      <w:t xml:space="preserve">                       Copyright © 20xx: IHE International, Inc.</w:t>
    </w:r>
    <w:bookmarkEnd w:id="1164"/>
  </w:p>
  <w:p w14:paraId="5CA156CD" w14:textId="77777777" w:rsidR="004506DA" w:rsidRDefault="004506DA" w:rsidP="007E5B51">
    <w:pPr>
      <w:pStyle w:val="Pidipagina"/>
    </w:pPr>
    <w:r>
      <w:rPr>
        <w:sz w:val="20"/>
      </w:rPr>
      <w:t>Template Rev. 10.3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6A66" w14:textId="77777777" w:rsidR="004506DA" w:rsidRDefault="004506DA">
    <w:pPr>
      <w:pStyle w:val="Pidipagina"/>
      <w:jc w:val="center"/>
    </w:pPr>
    <w:r>
      <w:rPr>
        <w:sz w:val="20"/>
      </w:rPr>
      <w:t>Copyright © 20xx: IHE International, Inc.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BCE3F1" w14:textId="77777777" w:rsidR="004506DA" w:rsidRDefault="004506DA">
      <w:r>
        <w:separator/>
      </w:r>
    </w:p>
  </w:footnote>
  <w:footnote w:type="continuationSeparator" w:id="0">
    <w:p w14:paraId="542D12BE" w14:textId="77777777" w:rsidR="004506DA" w:rsidRDefault="004506D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0CF72" w14:textId="615960C9" w:rsidR="004506DA" w:rsidRPr="006C4FA0" w:rsidRDefault="004506DA" w:rsidP="006C4FA0">
    <w:pPr>
      <w:pStyle w:val="Intestazione"/>
      <w:rPr>
        <w:b/>
      </w:rPr>
    </w:pPr>
    <w:r>
      <w:t xml:space="preserve">IHE PCC/Cardiology Technical Framework Supplement </w:t>
    </w:r>
    <w:r w:rsidRPr="006C4FA0">
      <w:t>– Cross Enterprise Cardiovascular Heart Team Workflow Definition (XCHT)</w:t>
    </w:r>
    <w:r w:rsidRPr="006C4FA0">
      <w:br/>
    </w:r>
    <w:r>
      <w:t>______________________________________________________________________________</w:t>
    </w:r>
  </w:p>
  <w:p w14:paraId="47D2FA3E" w14:textId="77777777" w:rsidR="004506DA" w:rsidRDefault="004506DA">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032B22C"/>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CC64B246"/>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8034CD76"/>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7020DBB4"/>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510A4A20"/>
    <w:lvl w:ilvl="0">
      <w:start w:val="1"/>
      <w:numFmt w:val="bullet"/>
      <w:pStyle w:val="Puntoelenco5"/>
      <w:lvlText w:val=""/>
      <w:lvlJc w:val="left"/>
      <w:pPr>
        <w:tabs>
          <w:tab w:val="num" w:pos="1800"/>
        </w:tabs>
        <w:ind w:left="1800" w:hanging="360"/>
      </w:pPr>
      <w:rPr>
        <w:rFonts w:ascii="Symbol" w:hAnsi="Symbol" w:hint="default"/>
      </w:rPr>
    </w:lvl>
  </w:abstractNum>
  <w:abstractNum w:abstractNumId="5">
    <w:nsid w:val="FFFFFF81"/>
    <w:multiLevelType w:val="singleLevel"/>
    <w:tmpl w:val="8A4CF60A"/>
    <w:lvl w:ilvl="0">
      <w:start w:val="1"/>
      <w:numFmt w:val="bullet"/>
      <w:pStyle w:val="Puntoelenco4"/>
      <w:lvlText w:val=""/>
      <w:lvlJc w:val="left"/>
      <w:pPr>
        <w:tabs>
          <w:tab w:val="num" w:pos="1440"/>
        </w:tabs>
        <w:ind w:left="1440" w:hanging="360"/>
      </w:pPr>
      <w:rPr>
        <w:rFonts w:ascii="Symbol" w:hAnsi="Symbol" w:hint="default"/>
      </w:rPr>
    </w:lvl>
  </w:abstractNum>
  <w:abstractNum w:abstractNumId="6">
    <w:nsid w:val="FFFFFF82"/>
    <w:multiLevelType w:val="singleLevel"/>
    <w:tmpl w:val="AC142E16"/>
    <w:lvl w:ilvl="0">
      <w:start w:val="1"/>
      <w:numFmt w:val="bullet"/>
      <w:pStyle w:val="Puntoelenco3"/>
      <w:lvlText w:val=""/>
      <w:lvlJc w:val="left"/>
      <w:pPr>
        <w:tabs>
          <w:tab w:val="num" w:pos="1080"/>
        </w:tabs>
        <w:ind w:left="1080" w:hanging="360"/>
      </w:pPr>
      <w:rPr>
        <w:rFonts w:ascii="Symbol" w:hAnsi="Symbol" w:hint="default"/>
      </w:rPr>
    </w:lvl>
  </w:abstractNum>
  <w:abstractNum w:abstractNumId="7">
    <w:nsid w:val="FFFFFF83"/>
    <w:multiLevelType w:val="singleLevel"/>
    <w:tmpl w:val="577494FE"/>
    <w:lvl w:ilvl="0">
      <w:start w:val="1"/>
      <w:numFmt w:val="bullet"/>
      <w:pStyle w:val="Puntoelenco2"/>
      <w:lvlText w:val=""/>
      <w:lvlJc w:val="left"/>
      <w:pPr>
        <w:tabs>
          <w:tab w:val="num" w:pos="720"/>
        </w:tabs>
        <w:ind w:left="720" w:hanging="360"/>
      </w:pPr>
      <w:rPr>
        <w:rFonts w:ascii="Symbol" w:hAnsi="Symbol" w:hint="default"/>
      </w:rPr>
    </w:lvl>
  </w:abstractNum>
  <w:abstractNum w:abstractNumId="8">
    <w:nsid w:val="FFFFFF88"/>
    <w:multiLevelType w:val="singleLevel"/>
    <w:tmpl w:val="7E72621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60ED924"/>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000014"/>
    <w:multiLevelType w:val="singleLevel"/>
    <w:tmpl w:val="00000014"/>
    <w:name w:val="WW8Num21"/>
    <w:lvl w:ilvl="0">
      <w:start w:val="1"/>
      <w:numFmt w:val="upperLetter"/>
      <w:lvlText w:val="%1."/>
      <w:lvlJc w:val="left"/>
      <w:pPr>
        <w:tabs>
          <w:tab w:val="num" w:pos="0"/>
        </w:tabs>
        <w:ind w:left="720" w:hanging="360"/>
      </w:pPr>
    </w:lvl>
  </w:abstractNum>
  <w:abstractNum w:abstractNumId="11">
    <w:nsid w:val="027C00EF"/>
    <w:multiLevelType w:val="multilevel"/>
    <w:tmpl w:val="21AC3F1C"/>
    <w:lvl w:ilvl="0">
      <w:start w:val="6"/>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02B20A3C"/>
    <w:multiLevelType w:val="hybridMultilevel"/>
    <w:tmpl w:val="C832E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045C6F31"/>
    <w:multiLevelType w:val="hybridMultilevel"/>
    <w:tmpl w:val="166A5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66B70F8"/>
    <w:multiLevelType w:val="hybridMultilevel"/>
    <w:tmpl w:val="0B400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8264F51"/>
    <w:multiLevelType w:val="hybridMultilevel"/>
    <w:tmpl w:val="4002F2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AB15320"/>
    <w:multiLevelType w:val="hybridMultilevel"/>
    <w:tmpl w:val="50D69056"/>
    <w:lvl w:ilvl="0" w:tplc="04100001">
      <w:start w:val="1"/>
      <w:numFmt w:val="bullet"/>
      <w:lvlText w:val=""/>
      <w:lvlJc w:val="left"/>
      <w:pPr>
        <w:ind w:left="787" w:hanging="360"/>
      </w:pPr>
      <w:rPr>
        <w:rFonts w:ascii="Symbol" w:hAnsi="Symbol" w:hint="default"/>
      </w:rPr>
    </w:lvl>
    <w:lvl w:ilvl="1" w:tplc="04100003">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7">
    <w:nsid w:val="0EDB2713"/>
    <w:multiLevelType w:val="hybridMultilevel"/>
    <w:tmpl w:val="5F8E4B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19CA7F9B"/>
    <w:multiLevelType w:val="hybridMultilevel"/>
    <w:tmpl w:val="460E0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C4B3192"/>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1F3E46EA"/>
    <w:multiLevelType w:val="hybridMultilevel"/>
    <w:tmpl w:val="24649BC8"/>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1">
    <w:nsid w:val="206505B0"/>
    <w:multiLevelType w:val="hybridMultilevel"/>
    <w:tmpl w:val="DBA4B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5210B99"/>
    <w:multiLevelType w:val="hybridMultilevel"/>
    <w:tmpl w:val="5940708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CB71FCE"/>
    <w:multiLevelType w:val="hybridMultilevel"/>
    <w:tmpl w:val="A86A85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ECE62AA"/>
    <w:multiLevelType w:val="hybridMultilevel"/>
    <w:tmpl w:val="C7743F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30BD0A65"/>
    <w:multiLevelType w:val="hybridMultilevel"/>
    <w:tmpl w:val="E870D902"/>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33AE44D3"/>
    <w:multiLevelType w:val="hybridMultilevel"/>
    <w:tmpl w:val="4BA8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6644825"/>
    <w:multiLevelType w:val="hybridMultilevel"/>
    <w:tmpl w:val="F2A653E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37016CE7"/>
    <w:multiLevelType w:val="hybridMultilevel"/>
    <w:tmpl w:val="4130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174FF2"/>
    <w:multiLevelType w:val="hybridMultilevel"/>
    <w:tmpl w:val="596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015787"/>
    <w:multiLevelType w:val="hybridMultilevel"/>
    <w:tmpl w:val="875EA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40BC3A55"/>
    <w:multiLevelType w:val="multilevel"/>
    <w:tmpl w:val="7B943E18"/>
    <w:numStyleLink w:val="Constraints"/>
  </w:abstractNum>
  <w:abstractNum w:abstractNumId="32">
    <w:nsid w:val="42C07BF3"/>
    <w:multiLevelType w:val="hybridMultilevel"/>
    <w:tmpl w:val="F244AE78"/>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33">
    <w:nsid w:val="4B025E5F"/>
    <w:multiLevelType w:val="multilevel"/>
    <w:tmpl w:val="7B943E18"/>
    <w:numStyleLink w:val="Constraints"/>
  </w:abstractNum>
  <w:abstractNum w:abstractNumId="34">
    <w:nsid w:val="50C67BD8"/>
    <w:multiLevelType w:val="multilevel"/>
    <w:tmpl w:val="6472FA4A"/>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5">
    <w:nsid w:val="518231BD"/>
    <w:multiLevelType w:val="hybridMultilevel"/>
    <w:tmpl w:val="C512D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525B3DAA"/>
    <w:multiLevelType w:val="hybridMultilevel"/>
    <w:tmpl w:val="B7B4EC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52CB6BEC"/>
    <w:multiLevelType w:val="hybridMultilevel"/>
    <w:tmpl w:val="7DF81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5722E22"/>
    <w:multiLevelType w:val="hybridMultilevel"/>
    <w:tmpl w:val="39D4C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565828D3"/>
    <w:multiLevelType w:val="multilevel"/>
    <w:tmpl w:val="A74C82B4"/>
    <w:lvl w:ilvl="0">
      <w:start w:val="1"/>
      <w:numFmt w:val="upperLetter"/>
      <w:pStyle w:val="AppendixHeading1"/>
      <w:lvlText w:val="%1:"/>
      <w:lvlJc w:val="left"/>
      <w:pPr>
        <w:tabs>
          <w:tab w:val="num" w:pos="1980"/>
        </w:tabs>
        <w:ind w:left="1980" w:hanging="1980"/>
      </w:pPr>
    </w:lvl>
    <w:lvl w:ilvl="1">
      <w:start w:val="1"/>
      <w:numFmt w:val="decimal"/>
      <w:pStyle w:val="AppendixHeading2"/>
      <w:lvlText w:val="%1.%2:"/>
      <w:lvlJc w:val="left"/>
      <w:pPr>
        <w:tabs>
          <w:tab w:val="num" w:pos="900"/>
        </w:tabs>
        <w:ind w:left="900" w:hanging="900"/>
      </w:pPr>
    </w:lvl>
    <w:lvl w:ilvl="2">
      <w:start w:val="1"/>
      <w:numFmt w:val="decimal"/>
      <w:pStyle w:val="AppendixHeading3"/>
      <w:lvlText w:val="%1.%2.%3:  "/>
      <w:lvlJc w:val="left"/>
      <w:pPr>
        <w:tabs>
          <w:tab w:val="num" w:pos="1080"/>
        </w:tabs>
        <w:ind w:left="1080" w:hanging="10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0">
    <w:nsid w:val="58086FE2"/>
    <w:multiLevelType w:val="hybridMultilevel"/>
    <w:tmpl w:val="DBB0B15C"/>
    <w:lvl w:ilvl="0" w:tplc="041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020BB7"/>
    <w:multiLevelType w:val="hybridMultilevel"/>
    <w:tmpl w:val="3CE22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5F7F4CD1"/>
    <w:multiLevelType w:val="multilevel"/>
    <w:tmpl w:val="7B943E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3">
    <w:nsid w:val="5FAE6B53"/>
    <w:multiLevelType w:val="hybridMultilevel"/>
    <w:tmpl w:val="04B2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616A62BE"/>
    <w:multiLevelType w:val="multilevel"/>
    <w:tmpl w:val="EC808750"/>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859"/>
        </w:tabs>
        <w:ind w:left="1859"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nsid w:val="638B1943"/>
    <w:multiLevelType w:val="hybridMultilevel"/>
    <w:tmpl w:val="A9DAA5A0"/>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46">
    <w:nsid w:val="65D30A98"/>
    <w:multiLevelType w:val="hybridMultilevel"/>
    <w:tmpl w:val="2F540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67BE37ED"/>
    <w:multiLevelType w:val="hybridMultilevel"/>
    <w:tmpl w:val="BA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BAE3C2C"/>
    <w:multiLevelType w:val="hybridMultilevel"/>
    <w:tmpl w:val="9D147F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6CB11B3F"/>
    <w:multiLevelType w:val="hybridMultilevel"/>
    <w:tmpl w:val="FFAAC15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0">
    <w:nsid w:val="70721160"/>
    <w:multiLevelType w:val="hybridMultilevel"/>
    <w:tmpl w:val="71E2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737F2798"/>
    <w:multiLevelType w:val="hybridMultilevel"/>
    <w:tmpl w:val="636E05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nsid w:val="79BC71A6"/>
    <w:multiLevelType w:val="hybridMultilevel"/>
    <w:tmpl w:val="73E49550"/>
    <w:lvl w:ilvl="0" w:tplc="04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9"/>
  </w:num>
  <w:num w:numId="2">
    <w:abstractNumId w:val="7"/>
  </w:num>
  <w:num w:numId="3">
    <w:abstractNumId w:val="6"/>
  </w:num>
  <w:num w:numId="4">
    <w:abstractNumId w:val="8"/>
  </w:num>
  <w:num w:numId="5">
    <w:abstractNumId w:val="3"/>
  </w:num>
  <w:num w:numId="6">
    <w:abstractNumId w:val="2"/>
  </w:num>
  <w:num w:numId="7">
    <w:abstractNumId w:val="1"/>
  </w:num>
  <w:num w:numId="8">
    <w:abstractNumId w:val="0"/>
  </w:num>
  <w:num w:numId="9">
    <w:abstractNumId w:val="5"/>
  </w:num>
  <w:num w:numId="10">
    <w:abstractNumId w:val="4"/>
  </w:num>
  <w:num w:numId="11">
    <w:abstractNumId w:val="11"/>
  </w:num>
  <w:num w:numId="12">
    <w:abstractNumId w:val="53"/>
  </w:num>
  <w:num w:numId="13">
    <w:abstractNumId w:val="33"/>
  </w:num>
  <w:num w:numId="14">
    <w:abstractNumId w:val="31"/>
    <w:lvlOverride w:ilvl="0">
      <w:lvl w:ilvl="0">
        <w:start w:val="1"/>
        <w:numFmt w:val="decimal"/>
        <w:lvlText w:val="%1."/>
        <w:lvlJc w:val="left"/>
        <w:pPr>
          <w:tabs>
            <w:tab w:val="num" w:pos="1080"/>
          </w:tabs>
          <w:ind w:left="1080" w:hanging="360"/>
        </w:pPr>
        <w:rPr>
          <w:rFonts w:hint="default"/>
        </w:rPr>
      </w:lvl>
    </w:lvlOverride>
    <w:lvlOverride w:ilvl="1">
      <w:lvl w:ilvl="1">
        <w:start w:val="1"/>
        <w:numFmt w:val="lowerLetter"/>
        <w:lvlText w:val="%2."/>
        <w:lvlJc w:val="left"/>
        <w:pPr>
          <w:tabs>
            <w:tab w:val="num" w:pos="1800"/>
          </w:tabs>
          <w:ind w:left="1800" w:hanging="360"/>
        </w:pPr>
        <w:rPr>
          <w:rFonts w:hint="default"/>
        </w:rPr>
      </w:lvl>
    </w:lvlOverride>
    <w:lvlOverride w:ilvl="2">
      <w:lvl w:ilvl="2">
        <w:start w:val="1"/>
        <w:numFmt w:val="lowerRoman"/>
        <w:lvlText w:val="%3."/>
        <w:lvlJc w:val="left"/>
        <w:pPr>
          <w:tabs>
            <w:tab w:val="num" w:pos="2520"/>
          </w:tabs>
          <w:ind w:left="2520" w:hanging="360"/>
        </w:pPr>
        <w:rPr>
          <w:rFonts w:hint="default"/>
        </w:rPr>
      </w:lvl>
    </w:lvlOverride>
    <w:lvlOverride w:ilvl="3">
      <w:lvl w:ilvl="3">
        <w:start w:val="1"/>
        <w:numFmt w:val="decimal"/>
        <w:lvlText w:val="%4."/>
        <w:lvlJc w:val="left"/>
        <w:pPr>
          <w:tabs>
            <w:tab w:val="num" w:pos="3284"/>
          </w:tabs>
          <w:ind w:left="3284" w:hanging="360"/>
        </w:pPr>
        <w:rPr>
          <w:rFonts w:hint="default"/>
        </w:rPr>
      </w:lvl>
    </w:lvlOverride>
    <w:lvlOverride w:ilvl="4">
      <w:lvl w:ilvl="4">
        <w:start w:val="1"/>
        <w:numFmt w:val="lowerLetter"/>
        <w:lvlText w:val="%5."/>
        <w:lvlJc w:val="left"/>
        <w:pPr>
          <w:tabs>
            <w:tab w:val="num" w:pos="3960"/>
          </w:tabs>
          <w:ind w:left="3960" w:hanging="360"/>
        </w:pPr>
        <w:rPr>
          <w:rFonts w:hint="default"/>
        </w:rPr>
      </w:lvl>
    </w:lvlOverride>
    <w:lvlOverride w:ilvl="5">
      <w:lvl w:ilvl="5">
        <w:start w:val="1"/>
        <w:numFmt w:val="lowerRoman"/>
        <w:lvlText w:val="%6."/>
        <w:lvlJc w:val="left"/>
        <w:pPr>
          <w:tabs>
            <w:tab w:val="num" w:pos="4680"/>
          </w:tabs>
          <w:ind w:left="4680" w:hanging="360"/>
        </w:pPr>
        <w:rPr>
          <w:rFonts w:hint="default"/>
        </w:rPr>
      </w:lvl>
    </w:lvlOverride>
    <w:lvlOverride w:ilvl="6">
      <w:lvl w:ilvl="6">
        <w:start w:val="1"/>
        <w:numFmt w:val="decimal"/>
        <w:lvlText w:val="%7."/>
        <w:lvlJc w:val="left"/>
        <w:pPr>
          <w:tabs>
            <w:tab w:val="num" w:pos="4680"/>
          </w:tabs>
          <w:ind w:left="4680" w:hanging="360"/>
        </w:pPr>
        <w:rPr>
          <w:rFonts w:hint="default"/>
        </w:rPr>
      </w:lvl>
    </w:lvlOverride>
    <w:lvlOverride w:ilvl="7">
      <w:lvl w:ilvl="7">
        <w:start w:val="1"/>
        <w:numFmt w:val="decimal"/>
        <w:lvlText w:val="%8."/>
        <w:lvlJc w:val="left"/>
        <w:pPr>
          <w:tabs>
            <w:tab w:val="num" w:pos="5400"/>
          </w:tabs>
          <w:ind w:left="5400" w:hanging="360"/>
        </w:pPr>
        <w:rPr>
          <w:rFonts w:hint="default"/>
        </w:rPr>
      </w:lvl>
    </w:lvlOverride>
    <w:lvlOverride w:ilvl="8">
      <w:lvl w:ilvl="8">
        <w:start w:val="1"/>
        <w:numFmt w:val="decimal"/>
        <w:lvlText w:val="%9."/>
        <w:lvlJc w:val="left"/>
        <w:pPr>
          <w:tabs>
            <w:tab w:val="num" w:pos="6120"/>
          </w:tabs>
          <w:ind w:left="6120" w:hanging="360"/>
        </w:pPr>
        <w:rPr>
          <w:rFonts w:hint="default"/>
        </w:rPr>
      </w:lvl>
    </w:lvlOverride>
  </w:num>
  <w:num w:numId="15">
    <w:abstractNumId w:val="26"/>
  </w:num>
  <w:num w:numId="16">
    <w:abstractNumId w:val="34"/>
  </w:num>
  <w:num w:numId="17">
    <w:abstractNumId w:val="42"/>
  </w:num>
  <w:num w:numId="18">
    <w:abstractNumId w:val="44"/>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4"/>
  </w:num>
  <w:num w:numId="22">
    <w:abstractNumId w:val="32"/>
  </w:num>
  <w:num w:numId="23">
    <w:abstractNumId w:val="10"/>
  </w:num>
  <w:num w:numId="24">
    <w:abstractNumId w:val="27"/>
  </w:num>
  <w:num w:numId="25">
    <w:abstractNumId w:val="47"/>
  </w:num>
  <w:num w:numId="26">
    <w:abstractNumId w:val="51"/>
  </w:num>
  <w:num w:numId="27">
    <w:abstractNumId w:val="19"/>
  </w:num>
  <w:num w:numId="28">
    <w:abstractNumId w:val="50"/>
  </w:num>
  <w:num w:numId="29">
    <w:abstractNumId w:val="15"/>
  </w:num>
  <w:num w:numId="30">
    <w:abstractNumId w:val="39"/>
  </w:num>
  <w:num w:numId="31">
    <w:abstractNumId w:val="3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num>
  <w:num w:numId="33">
    <w:abstractNumId w:val="12"/>
  </w:num>
  <w:num w:numId="34">
    <w:abstractNumId w:val="35"/>
  </w:num>
  <w:num w:numId="35">
    <w:abstractNumId w:val="41"/>
  </w:num>
  <w:num w:numId="36">
    <w:abstractNumId w:val="30"/>
  </w:num>
  <w:num w:numId="37">
    <w:abstractNumId w:val="48"/>
  </w:num>
  <w:num w:numId="38">
    <w:abstractNumId w:val="43"/>
  </w:num>
  <w:num w:numId="39">
    <w:abstractNumId w:val="20"/>
  </w:num>
  <w:num w:numId="40">
    <w:abstractNumId w:val="14"/>
  </w:num>
  <w:num w:numId="41">
    <w:abstractNumId w:val="49"/>
  </w:num>
  <w:num w:numId="42">
    <w:abstractNumId w:val="16"/>
  </w:num>
  <w:num w:numId="43">
    <w:abstractNumId w:val="18"/>
  </w:num>
  <w:num w:numId="44">
    <w:abstractNumId w:val="46"/>
  </w:num>
  <w:num w:numId="45">
    <w:abstractNumId w:val="21"/>
  </w:num>
  <w:num w:numId="46">
    <w:abstractNumId w:val="37"/>
  </w:num>
  <w:num w:numId="47">
    <w:abstractNumId w:val="45"/>
  </w:num>
  <w:num w:numId="48">
    <w:abstractNumId w:val="28"/>
  </w:num>
  <w:num w:numId="49">
    <w:abstractNumId w:val="29"/>
  </w:num>
  <w:num w:numId="50">
    <w:abstractNumId w:val="52"/>
  </w:num>
  <w:num w:numId="51">
    <w:abstractNumId w:val="13"/>
  </w:num>
  <w:num w:numId="52">
    <w:abstractNumId w:val="40"/>
  </w:num>
  <w:num w:numId="53">
    <w:abstractNumId w:val="25"/>
  </w:num>
  <w:num w:numId="54">
    <w:abstractNumId w:val="22"/>
  </w:num>
  <w:num w:numId="55">
    <w:abstractNumId w:val="17"/>
  </w:num>
  <w:num w:numId="56">
    <w:abstractNumId w:val="36"/>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nes, Emma">
    <w15:presenceInfo w15:providerId="AD" w15:userId="S-1-5-21-73361282-1014109674-949316387-208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fr-CA" w:vendorID="64" w:dllVersion="131078" w:nlCheck="1" w:checkStyle="1"/>
  <w:activeWritingStyle w:appName="MSWord" w:lang="en-CA" w:vendorID="64" w:dllVersion="131078" w:nlCheck="1" w:checkStyle="1"/>
  <w:activeWritingStyle w:appName="MSWord" w:lang="en-GB" w:vendorID="64" w:dllVersion="131078" w:nlCheck="1" w:checkStyle="1"/>
  <w:proofState w:spelling="clean"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7C8"/>
    <w:rsid w:val="00000DA3"/>
    <w:rsid w:val="000025AB"/>
    <w:rsid w:val="000026A3"/>
    <w:rsid w:val="000030DD"/>
    <w:rsid w:val="000125FF"/>
    <w:rsid w:val="00012F93"/>
    <w:rsid w:val="00013B72"/>
    <w:rsid w:val="000141AC"/>
    <w:rsid w:val="0001499A"/>
    <w:rsid w:val="000150C3"/>
    <w:rsid w:val="000152F3"/>
    <w:rsid w:val="000162F2"/>
    <w:rsid w:val="00020B8C"/>
    <w:rsid w:val="000214F6"/>
    <w:rsid w:val="00021E30"/>
    <w:rsid w:val="00024BCD"/>
    <w:rsid w:val="000268F8"/>
    <w:rsid w:val="00027729"/>
    <w:rsid w:val="000278E4"/>
    <w:rsid w:val="00031A1C"/>
    <w:rsid w:val="00034E54"/>
    <w:rsid w:val="00035DCA"/>
    <w:rsid w:val="00036042"/>
    <w:rsid w:val="00036347"/>
    <w:rsid w:val="000375FA"/>
    <w:rsid w:val="00040030"/>
    <w:rsid w:val="0004144C"/>
    <w:rsid w:val="00043DB3"/>
    <w:rsid w:val="00044C40"/>
    <w:rsid w:val="000464EE"/>
    <w:rsid w:val="000470A5"/>
    <w:rsid w:val="000514E1"/>
    <w:rsid w:val="00051560"/>
    <w:rsid w:val="00051594"/>
    <w:rsid w:val="0005577A"/>
    <w:rsid w:val="00061844"/>
    <w:rsid w:val="000622EE"/>
    <w:rsid w:val="00064144"/>
    <w:rsid w:val="00064346"/>
    <w:rsid w:val="00065154"/>
    <w:rsid w:val="0006702D"/>
    <w:rsid w:val="000676D4"/>
    <w:rsid w:val="0007016E"/>
    <w:rsid w:val="00070847"/>
    <w:rsid w:val="00071054"/>
    <w:rsid w:val="00071815"/>
    <w:rsid w:val="000718DA"/>
    <w:rsid w:val="00072262"/>
    <w:rsid w:val="00072892"/>
    <w:rsid w:val="00073BA5"/>
    <w:rsid w:val="00075042"/>
    <w:rsid w:val="000752E1"/>
    <w:rsid w:val="00075772"/>
    <w:rsid w:val="000772CA"/>
    <w:rsid w:val="00077324"/>
    <w:rsid w:val="000775F5"/>
    <w:rsid w:val="00077EA0"/>
    <w:rsid w:val="000807AC"/>
    <w:rsid w:val="00081354"/>
    <w:rsid w:val="00082F2B"/>
    <w:rsid w:val="00083BD0"/>
    <w:rsid w:val="00087187"/>
    <w:rsid w:val="0008754F"/>
    <w:rsid w:val="00087878"/>
    <w:rsid w:val="000924F8"/>
    <w:rsid w:val="00092802"/>
    <w:rsid w:val="000936BC"/>
    <w:rsid w:val="00094061"/>
    <w:rsid w:val="00094A5A"/>
    <w:rsid w:val="00095881"/>
    <w:rsid w:val="00097DA3"/>
    <w:rsid w:val="000A14C4"/>
    <w:rsid w:val="000A1B46"/>
    <w:rsid w:val="000B30FF"/>
    <w:rsid w:val="000B3453"/>
    <w:rsid w:val="000B345E"/>
    <w:rsid w:val="000B3648"/>
    <w:rsid w:val="000B42D6"/>
    <w:rsid w:val="000B58B0"/>
    <w:rsid w:val="000B5E28"/>
    <w:rsid w:val="000B699D"/>
    <w:rsid w:val="000B738C"/>
    <w:rsid w:val="000B7CE8"/>
    <w:rsid w:val="000C0C5A"/>
    <w:rsid w:val="000C2244"/>
    <w:rsid w:val="000C2ADC"/>
    <w:rsid w:val="000C3556"/>
    <w:rsid w:val="000C5410"/>
    <w:rsid w:val="000C5467"/>
    <w:rsid w:val="000D0F9C"/>
    <w:rsid w:val="000D2487"/>
    <w:rsid w:val="000D310A"/>
    <w:rsid w:val="000D57A6"/>
    <w:rsid w:val="000D6321"/>
    <w:rsid w:val="000D6F01"/>
    <w:rsid w:val="000D711C"/>
    <w:rsid w:val="000D717C"/>
    <w:rsid w:val="000D7189"/>
    <w:rsid w:val="000D7538"/>
    <w:rsid w:val="000D7A97"/>
    <w:rsid w:val="000E013B"/>
    <w:rsid w:val="000E1624"/>
    <w:rsid w:val="000E2C73"/>
    <w:rsid w:val="000E5022"/>
    <w:rsid w:val="000E598E"/>
    <w:rsid w:val="000F13F5"/>
    <w:rsid w:val="000F3353"/>
    <w:rsid w:val="000F4F47"/>
    <w:rsid w:val="000F613A"/>
    <w:rsid w:val="000F6D26"/>
    <w:rsid w:val="000F7A75"/>
    <w:rsid w:val="00103369"/>
    <w:rsid w:val="0010442E"/>
    <w:rsid w:val="00104B34"/>
    <w:rsid w:val="00104BE6"/>
    <w:rsid w:val="00106236"/>
    <w:rsid w:val="00106AEA"/>
    <w:rsid w:val="00110532"/>
    <w:rsid w:val="001113F7"/>
    <w:rsid w:val="001115F5"/>
    <w:rsid w:val="00112581"/>
    <w:rsid w:val="001130E8"/>
    <w:rsid w:val="001134EB"/>
    <w:rsid w:val="00113A45"/>
    <w:rsid w:val="00114040"/>
    <w:rsid w:val="00115142"/>
    <w:rsid w:val="00115A0F"/>
    <w:rsid w:val="00117DD7"/>
    <w:rsid w:val="00120BD1"/>
    <w:rsid w:val="00120C35"/>
    <w:rsid w:val="0012154E"/>
    <w:rsid w:val="00122C35"/>
    <w:rsid w:val="00123FD5"/>
    <w:rsid w:val="001249BE"/>
    <w:rsid w:val="00125103"/>
    <w:rsid w:val="001253AA"/>
    <w:rsid w:val="001259EB"/>
    <w:rsid w:val="00125F42"/>
    <w:rsid w:val="001263B9"/>
    <w:rsid w:val="00126A38"/>
    <w:rsid w:val="00126EB2"/>
    <w:rsid w:val="0013111D"/>
    <w:rsid w:val="001337A4"/>
    <w:rsid w:val="00136518"/>
    <w:rsid w:val="00140F99"/>
    <w:rsid w:val="0014109A"/>
    <w:rsid w:val="00142697"/>
    <w:rsid w:val="0014275F"/>
    <w:rsid w:val="00142BD0"/>
    <w:rsid w:val="001439BB"/>
    <w:rsid w:val="001445B4"/>
    <w:rsid w:val="001453CC"/>
    <w:rsid w:val="00145A0A"/>
    <w:rsid w:val="00146F97"/>
    <w:rsid w:val="00147A61"/>
    <w:rsid w:val="00147F29"/>
    <w:rsid w:val="00150A45"/>
    <w:rsid w:val="00150B3C"/>
    <w:rsid w:val="00151739"/>
    <w:rsid w:val="00152E22"/>
    <w:rsid w:val="00154B7B"/>
    <w:rsid w:val="0015646C"/>
    <w:rsid w:val="00157832"/>
    <w:rsid w:val="001579E7"/>
    <w:rsid w:val="001606A7"/>
    <w:rsid w:val="001622E4"/>
    <w:rsid w:val="001646DA"/>
    <w:rsid w:val="00165115"/>
    <w:rsid w:val="0016666C"/>
    <w:rsid w:val="0016678F"/>
    <w:rsid w:val="00167706"/>
    <w:rsid w:val="00167B95"/>
    <w:rsid w:val="00167DB7"/>
    <w:rsid w:val="0017019B"/>
    <w:rsid w:val="001709BA"/>
    <w:rsid w:val="00170ED0"/>
    <w:rsid w:val="00172B09"/>
    <w:rsid w:val="00172C56"/>
    <w:rsid w:val="0017385C"/>
    <w:rsid w:val="0017698E"/>
    <w:rsid w:val="00180751"/>
    <w:rsid w:val="00183D35"/>
    <w:rsid w:val="00183DDE"/>
    <w:rsid w:val="00186DAB"/>
    <w:rsid w:val="00187E92"/>
    <w:rsid w:val="00190F07"/>
    <w:rsid w:val="0019109D"/>
    <w:rsid w:val="001946F4"/>
    <w:rsid w:val="00194ACA"/>
    <w:rsid w:val="0019554A"/>
    <w:rsid w:val="00195F42"/>
    <w:rsid w:val="001A243C"/>
    <w:rsid w:val="001A7247"/>
    <w:rsid w:val="001B172D"/>
    <w:rsid w:val="001B2221"/>
    <w:rsid w:val="001B3228"/>
    <w:rsid w:val="001B463C"/>
    <w:rsid w:val="001B4819"/>
    <w:rsid w:val="001C0816"/>
    <w:rsid w:val="001C300C"/>
    <w:rsid w:val="001C51C0"/>
    <w:rsid w:val="001D03DD"/>
    <w:rsid w:val="001D0E6D"/>
    <w:rsid w:val="001D1619"/>
    <w:rsid w:val="001D1D9D"/>
    <w:rsid w:val="001D2827"/>
    <w:rsid w:val="001D3636"/>
    <w:rsid w:val="001D62D5"/>
    <w:rsid w:val="001E04B9"/>
    <w:rsid w:val="001E0B10"/>
    <w:rsid w:val="001E15C8"/>
    <w:rsid w:val="001E206E"/>
    <w:rsid w:val="001E4991"/>
    <w:rsid w:val="001E4C6A"/>
    <w:rsid w:val="001E4EEA"/>
    <w:rsid w:val="001E615F"/>
    <w:rsid w:val="001E62C3"/>
    <w:rsid w:val="001E6C78"/>
    <w:rsid w:val="001F0683"/>
    <w:rsid w:val="001F2156"/>
    <w:rsid w:val="001F3A3D"/>
    <w:rsid w:val="001F3CCA"/>
    <w:rsid w:val="001F3EE8"/>
    <w:rsid w:val="001F68C9"/>
    <w:rsid w:val="001F69BA"/>
    <w:rsid w:val="001F6EBD"/>
    <w:rsid w:val="001F7A1C"/>
    <w:rsid w:val="001F7A35"/>
    <w:rsid w:val="00200B60"/>
    <w:rsid w:val="00202AC6"/>
    <w:rsid w:val="002037BB"/>
    <w:rsid w:val="002040DD"/>
    <w:rsid w:val="00204898"/>
    <w:rsid w:val="00204CB0"/>
    <w:rsid w:val="002056A6"/>
    <w:rsid w:val="00207816"/>
    <w:rsid w:val="00207868"/>
    <w:rsid w:val="00210693"/>
    <w:rsid w:val="00211915"/>
    <w:rsid w:val="00215590"/>
    <w:rsid w:val="002159B3"/>
    <w:rsid w:val="00216099"/>
    <w:rsid w:val="00216D8E"/>
    <w:rsid w:val="002173E6"/>
    <w:rsid w:val="00221AC2"/>
    <w:rsid w:val="0022261E"/>
    <w:rsid w:val="0022352C"/>
    <w:rsid w:val="0022548F"/>
    <w:rsid w:val="002256E5"/>
    <w:rsid w:val="00227BB8"/>
    <w:rsid w:val="002307FE"/>
    <w:rsid w:val="0023083B"/>
    <w:rsid w:val="00231781"/>
    <w:rsid w:val="002322FF"/>
    <w:rsid w:val="0023304B"/>
    <w:rsid w:val="0023321C"/>
    <w:rsid w:val="00236B9E"/>
    <w:rsid w:val="0023712F"/>
    <w:rsid w:val="0023732B"/>
    <w:rsid w:val="00237C2B"/>
    <w:rsid w:val="0024615F"/>
    <w:rsid w:val="0024671A"/>
    <w:rsid w:val="002469C2"/>
    <w:rsid w:val="00250A37"/>
    <w:rsid w:val="00252F0F"/>
    <w:rsid w:val="00254DC6"/>
    <w:rsid w:val="00255462"/>
    <w:rsid w:val="00255821"/>
    <w:rsid w:val="002559FE"/>
    <w:rsid w:val="00256665"/>
    <w:rsid w:val="00256EBA"/>
    <w:rsid w:val="0026014E"/>
    <w:rsid w:val="00262AE8"/>
    <w:rsid w:val="0026708F"/>
    <w:rsid w:val="002670D2"/>
    <w:rsid w:val="0026743E"/>
    <w:rsid w:val="002676EE"/>
    <w:rsid w:val="00267AF8"/>
    <w:rsid w:val="00270742"/>
    <w:rsid w:val="00270EBB"/>
    <w:rsid w:val="002711CC"/>
    <w:rsid w:val="00273498"/>
    <w:rsid w:val="00273E2E"/>
    <w:rsid w:val="002756A6"/>
    <w:rsid w:val="0028087E"/>
    <w:rsid w:val="00281B77"/>
    <w:rsid w:val="00282474"/>
    <w:rsid w:val="0028510D"/>
    <w:rsid w:val="00286433"/>
    <w:rsid w:val="002869E8"/>
    <w:rsid w:val="00286CE7"/>
    <w:rsid w:val="00287FC9"/>
    <w:rsid w:val="00293C35"/>
    <w:rsid w:val="002A26A3"/>
    <w:rsid w:val="002A651C"/>
    <w:rsid w:val="002A741D"/>
    <w:rsid w:val="002A7458"/>
    <w:rsid w:val="002A7DF0"/>
    <w:rsid w:val="002B03AE"/>
    <w:rsid w:val="002B1338"/>
    <w:rsid w:val="002B39BF"/>
    <w:rsid w:val="002B4844"/>
    <w:rsid w:val="002B5E4C"/>
    <w:rsid w:val="002B620C"/>
    <w:rsid w:val="002C0733"/>
    <w:rsid w:val="002C0979"/>
    <w:rsid w:val="002C1F83"/>
    <w:rsid w:val="002C2A24"/>
    <w:rsid w:val="002D0337"/>
    <w:rsid w:val="002D065F"/>
    <w:rsid w:val="002D2981"/>
    <w:rsid w:val="002D4465"/>
    <w:rsid w:val="002D579C"/>
    <w:rsid w:val="002D6A84"/>
    <w:rsid w:val="002D7291"/>
    <w:rsid w:val="002E6BBC"/>
    <w:rsid w:val="002F051F"/>
    <w:rsid w:val="002F076A"/>
    <w:rsid w:val="002F29F3"/>
    <w:rsid w:val="002F32E7"/>
    <w:rsid w:val="002F665C"/>
    <w:rsid w:val="00303157"/>
    <w:rsid w:val="003031FA"/>
    <w:rsid w:val="00303E20"/>
    <w:rsid w:val="00304203"/>
    <w:rsid w:val="003049D3"/>
    <w:rsid w:val="00304C0E"/>
    <w:rsid w:val="00305027"/>
    <w:rsid w:val="003061FB"/>
    <w:rsid w:val="003066FC"/>
    <w:rsid w:val="00313BCB"/>
    <w:rsid w:val="003156FF"/>
    <w:rsid w:val="00316247"/>
    <w:rsid w:val="003170A0"/>
    <w:rsid w:val="0032060B"/>
    <w:rsid w:val="0032238E"/>
    <w:rsid w:val="00323461"/>
    <w:rsid w:val="003276F4"/>
    <w:rsid w:val="003317EB"/>
    <w:rsid w:val="00331F20"/>
    <w:rsid w:val="00332D34"/>
    <w:rsid w:val="00335554"/>
    <w:rsid w:val="00336083"/>
    <w:rsid w:val="003368B0"/>
    <w:rsid w:val="00336E5C"/>
    <w:rsid w:val="003375BB"/>
    <w:rsid w:val="003432DC"/>
    <w:rsid w:val="00345DDD"/>
    <w:rsid w:val="00346314"/>
    <w:rsid w:val="00346BB8"/>
    <w:rsid w:val="0034766C"/>
    <w:rsid w:val="003522F8"/>
    <w:rsid w:val="00352784"/>
    <w:rsid w:val="00353602"/>
    <w:rsid w:val="00353B3C"/>
    <w:rsid w:val="00354AAB"/>
    <w:rsid w:val="003557AF"/>
    <w:rsid w:val="00355CED"/>
    <w:rsid w:val="003577C8"/>
    <w:rsid w:val="00357F4D"/>
    <w:rsid w:val="003601D3"/>
    <w:rsid w:val="003602DC"/>
    <w:rsid w:val="00360788"/>
    <w:rsid w:val="00361384"/>
    <w:rsid w:val="00361F12"/>
    <w:rsid w:val="003621AB"/>
    <w:rsid w:val="00363069"/>
    <w:rsid w:val="003666F1"/>
    <w:rsid w:val="00366DFA"/>
    <w:rsid w:val="00370835"/>
    <w:rsid w:val="00370B52"/>
    <w:rsid w:val="003719DC"/>
    <w:rsid w:val="003725A2"/>
    <w:rsid w:val="00374B3E"/>
    <w:rsid w:val="00374B40"/>
    <w:rsid w:val="00374F6D"/>
    <w:rsid w:val="00375FD7"/>
    <w:rsid w:val="00376903"/>
    <w:rsid w:val="003772CA"/>
    <w:rsid w:val="00381F98"/>
    <w:rsid w:val="00385E14"/>
    <w:rsid w:val="00387B41"/>
    <w:rsid w:val="00390584"/>
    <w:rsid w:val="0039155C"/>
    <w:rsid w:val="00391741"/>
    <w:rsid w:val="00391942"/>
    <w:rsid w:val="00391F21"/>
    <w:rsid w:val="003921A0"/>
    <w:rsid w:val="00396DAB"/>
    <w:rsid w:val="003A09FE"/>
    <w:rsid w:val="003A1712"/>
    <w:rsid w:val="003A2C30"/>
    <w:rsid w:val="003A45C5"/>
    <w:rsid w:val="003A5052"/>
    <w:rsid w:val="003A5F2F"/>
    <w:rsid w:val="003A6F7D"/>
    <w:rsid w:val="003A7FAA"/>
    <w:rsid w:val="003B0F16"/>
    <w:rsid w:val="003B2A2B"/>
    <w:rsid w:val="003B30CD"/>
    <w:rsid w:val="003B3521"/>
    <w:rsid w:val="003B40CC"/>
    <w:rsid w:val="003B4DE9"/>
    <w:rsid w:val="003B53BF"/>
    <w:rsid w:val="003B57DB"/>
    <w:rsid w:val="003C1C26"/>
    <w:rsid w:val="003C324C"/>
    <w:rsid w:val="003C6250"/>
    <w:rsid w:val="003D010C"/>
    <w:rsid w:val="003D0772"/>
    <w:rsid w:val="003D19E0"/>
    <w:rsid w:val="003D24EE"/>
    <w:rsid w:val="003D279A"/>
    <w:rsid w:val="003D3FA3"/>
    <w:rsid w:val="003D5A68"/>
    <w:rsid w:val="003D5B71"/>
    <w:rsid w:val="003D783A"/>
    <w:rsid w:val="003E5C68"/>
    <w:rsid w:val="003E6A4C"/>
    <w:rsid w:val="003F0805"/>
    <w:rsid w:val="003F0B73"/>
    <w:rsid w:val="003F3E4A"/>
    <w:rsid w:val="003F5F75"/>
    <w:rsid w:val="00403EB2"/>
    <w:rsid w:val="004041CA"/>
    <w:rsid w:val="004046B6"/>
    <w:rsid w:val="004070FB"/>
    <w:rsid w:val="00407487"/>
    <w:rsid w:val="0040793B"/>
    <w:rsid w:val="00410395"/>
    <w:rsid w:val="00410D6B"/>
    <w:rsid w:val="00412649"/>
    <w:rsid w:val="004148DD"/>
    <w:rsid w:val="00415264"/>
    <w:rsid w:val="00416AF2"/>
    <w:rsid w:val="00417A70"/>
    <w:rsid w:val="00420829"/>
    <w:rsid w:val="00421544"/>
    <w:rsid w:val="004225C9"/>
    <w:rsid w:val="004243B4"/>
    <w:rsid w:val="004274D7"/>
    <w:rsid w:val="00432997"/>
    <w:rsid w:val="004335FC"/>
    <w:rsid w:val="00434500"/>
    <w:rsid w:val="0043514A"/>
    <w:rsid w:val="00436025"/>
    <w:rsid w:val="00436599"/>
    <w:rsid w:val="004424C6"/>
    <w:rsid w:val="0044310A"/>
    <w:rsid w:val="00444100"/>
    <w:rsid w:val="00444180"/>
    <w:rsid w:val="00444CFC"/>
    <w:rsid w:val="004457F9"/>
    <w:rsid w:val="00445D2F"/>
    <w:rsid w:val="004460AB"/>
    <w:rsid w:val="00447451"/>
    <w:rsid w:val="004477E7"/>
    <w:rsid w:val="004506DA"/>
    <w:rsid w:val="004529C8"/>
    <w:rsid w:val="004541CC"/>
    <w:rsid w:val="00455154"/>
    <w:rsid w:val="0045773F"/>
    <w:rsid w:val="00457DDC"/>
    <w:rsid w:val="004604CF"/>
    <w:rsid w:val="0046126E"/>
    <w:rsid w:val="004613BA"/>
    <w:rsid w:val="00461A12"/>
    <w:rsid w:val="0046239B"/>
    <w:rsid w:val="00465128"/>
    <w:rsid w:val="0046532F"/>
    <w:rsid w:val="0046783A"/>
    <w:rsid w:val="00473512"/>
    <w:rsid w:val="004740A3"/>
    <w:rsid w:val="00474890"/>
    <w:rsid w:val="00474BDB"/>
    <w:rsid w:val="00474EB7"/>
    <w:rsid w:val="00474F3F"/>
    <w:rsid w:val="004763EE"/>
    <w:rsid w:val="00477295"/>
    <w:rsid w:val="004778FE"/>
    <w:rsid w:val="0048072C"/>
    <w:rsid w:val="004809A3"/>
    <w:rsid w:val="00482DC2"/>
    <w:rsid w:val="00483939"/>
    <w:rsid w:val="00483A44"/>
    <w:rsid w:val="00484D87"/>
    <w:rsid w:val="004862B9"/>
    <w:rsid w:val="00490601"/>
    <w:rsid w:val="004912F7"/>
    <w:rsid w:val="00493E15"/>
    <w:rsid w:val="0049664E"/>
    <w:rsid w:val="004A55B0"/>
    <w:rsid w:val="004A5CCB"/>
    <w:rsid w:val="004A7D5B"/>
    <w:rsid w:val="004A7DB3"/>
    <w:rsid w:val="004B0385"/>
    <w:rsid w:val="004B272C"/>
    <w:rsid w:val="004B387F"/>
    <w:rsid w:val="004B3EA7"/>
    <w:rsid w:val="004B5634"/>
    <w:rsid w:val="004B576F"/>
    <w:rsid w:val="004B5F48"/>
    <w:rsid w:val="004B6750"/>
    <w:rsid w:val="004B7094"/>
    <w:rsid w:val="004B740E"/>
    <w:rsid w:val="004C10B4"/>
    <w:rsid w:val="004C3196"/>
    <w:rsid w:val="004D32F2"/>
    <w:rsid w:val="004D5C14"/>
    <w:rsid w:val="004D68CC"/>
    <w:rsid w:val="004D69C3"/>
    <w:rsid w:val="004D6C45"/>
    <w:rsid w:val="004D6FC8"/>
    <w:rsid w:val="004E15D8"/>
    <w:rsid w:val="004E2B21"/>
    <w:rsid w:val="004E3EA6"/>
    <w:rsid w:val="004E5AB6"/>
    <w:rsid w:val="004E6C3A"/>
    <w:rsid w:val="004E6D03"/>
    <w:rsid w:val="004E70DC"/>
    <w:rsid w:val="004E7901"/>
    <w:rsid w:val="004F1713"/>
    <w:rsid w:val="004F3B20"/>
    <w:rsid w:val="004F422A"/>
    <w:rsid w:val="004F5211"/>
    <w:rsid w:val="004F7C05"/>
    <w:rsid w:val="005007AA"/>
    <w:rsid w:val="00502431"/>
    <w:rsid w:val="00503AE1"/>
    <w:rsid w:val="00503CB9"/>
    <w:rsid w:val="0050521D"/>
    <w:rsid w:val="0050674C"/>
    <w:rsid w:val="00506C22"/>
    <w:rsid w:val="00506C44"/>
    <w:rsid w:val="00510062"/>
    <w:rsid w:val="00513057"/>
    <w:rsid w:val="00513E1A"/>
    <w:rsid w:val="005142D1"/>
    <w:rsid w:val="00514E0F"/>
    <w:rsid w:val="00515353"/>
    <w:rsid w:val="00516DB9"/>
    <w:rsid w:val="00517140"/>
    <w:rsid w:val="00517C81"/>
    <w:rsid w:val="00520780"/>
    <w:rsid w:val="00520A33"/>
    <w:rsid w:val="00521376"/>
    <w:rsid w:val="00522681"/>
    <w:rsid w:val="00522F40"/>
    <w:rsid w:val="00523534"/>
    <w:rsid w:val="00523C5F"/>
    <w:rsid w:val="005264F2"/>
    <w:rsid w:val="00530C73"/>
    <w:rsid w:val="00530CF9"/>
    <w:rsid w:val="005320A4"/>
    <w:rsid w:val="00533827"/>
    <w:rsid w:val="005339EE"/>
    <w:rsid w:val="00534CE1"/>
    <w:rsid w:val="00535B22"/>
    <w:rsid w:val="005360E4"/>
    <w:rsid w:val="00536593"/>
    <w:rsid w:val="00536C29"/>
    <w:rsid w:val="005370DE"/>
    <w:rsid w:val="00537951"/>
    <w:rsid w:val="00540946"/>
    <w:rsid w:val="00540A17"/>
    <w:rsid w:val="005410F9"/>
    <w:rsid w:val="005416D9"/>
    <w:rsid w:val="00542223"/>
    <w:rsid w:val="00543FFB"/>
    <w:rsid w:val="005461D4"/>
    <w:rsid w:val="00547482"/>
    <w:rsid w:val="00547DD7"/>
    <w:rsid w:val="00553681"/>
    <w:rsid w:val="0055618C"/>
    <w:rsid w:val="00557AF4"/>
    <w:rsid w:val="00562338"/>
    <w:rsid w:val="00564872"/>
    <w:rsid w:val="00565B60"/>
    <w:rsid w:val="005672A9"/>
    <w:rsid w:val="00567747"/>
    <w:rsid w:val="0057034A"/>
    <w:rsid w:val="00570B52"/>
    <w:rsid w:val="00572031"/>
    <w:rsid w:val="00573102"/>
    <w:rsid w:val="00574FC1"/>
    <w:rsid w:val="00577B12"/>
    <w:rsid w:val="0058064F"/>
    <w:rsid w:val="00581165"/>
    <w:rsid w:val="00581830"/>
    <w:rsid w:val="00582D07"/>
    <w:rsid w:val="00583983"/>
    <w:rsid w:val="00585DA2"/>
    <w:rsid w:val="00587821"/>
    <w:rsid w:val="00590045"/>
    <w:rsid w:val="00590676"/>
    <w:rsid w:val="00593631"/>
    <w:rsid w:val="00594882"/>
    <w:rsid w:val="0059573E"/>
    <w:rsid w:val="005957F7"/>
    <w:rsid w:val="0059602E"/>
    <w:rsid w:val="005972CC"/>
    <w:rsid w:val="00597DB2"/>
    <w:rsid w:val="005A0FC9"/>
    <w:rsid w:val="005A4499"/>
    <w:rsid w:val="005A667D"/>
    <w:rsid w:val="005B0D0F"/>
    <w:rsid w:val="005B3624"/>
    <w:rsid w:val="005B52E9"/>
    <w:rsid w:val="005B55E4"/>
    <w:rsid w:val="005B577F"/>
    <w:rsid w:val="005B5C92"/>
    <w:rsid w:val="005B72F3"/>
    <w:rsid w:val="005B7BFB"/>
    <w:rsid w:val="005C45A9"/>
    <w:rsid w:val="005C5E28"/>
    <w:rsid w:val="005C7363"/>
    <w:rsid w:val="005D1F91"/>
    <w:rsid w:val="005D3353"/>
    <w:rsid w:val="005D3BC3"/>
    <w:rsid w:val="005D4EBF"/>
    <w:rsid w:val="005D54E8"/>
    <w:rsid w:val="005D6104"/>
    <w:rsid w:val="005D708A"/>
    <w:rsid w:val="005E425C"/>
    <w:rsid w:val="005E76FB"/>
    <w:rsid w:val="005F15A7"/>
    <w:rsid w:val="005F2045"/>
    <w:rsid w:val="005F21E7"/>
    <w:rsid w:val="005F3ADA"/>
    <w:rsid w:val="005F4336"/>
    <w:rsid w:val="005F47BD"/>
    <w:rsid w:val="005F59D6"/>
    <w:rsid w:val="005F5A1C"/>
    <w:rsid w:val="005F5BF3"/>
    <w:rsid w:val="005F79AB"/>
    <w:rsid w:val="005F7D08"/>
    <w:rsid w:val="00600EC6"/>
    <w:rsid w:val="006014F8"/>
    <w:rsid w:val="00601789"/>
    <w:rsid w:val="00602299"/>
    <w:rsid w:val="00603ED5"/>
    <w:rsid w:val="006068B2"/>
    <w:rsid w:val="00606F25"/>
    <w:rsid w:val="006106AB"/>
    <w:rsid w:val="0061088E"/>
    <w:rsid w:val="0061100E"/>
    <w:rsid w:val="006116E2"/>
    <w:rsid w:val="0061621D"/>
    <w:rsid w:val="006163FB"/>
    <w:rsid w:val="00617AA2"/>
    <w:rsid w:val="00617FE9"/>
    <w:rsid w:val="0062183B"/>
    <w:rsid w:val="00621A5E"/>
    <w:rsid w:val="00622D31"/>
    <w:rsid w:val="006234AF"/>
    <w:rsid w:val="00623C6B"/>
    <w:rsid w:val="006263EA"/>
    <w:rsid w:val="00630C6D"/>
    <w:rsid w:val="00630F33"/>
    <w:rsid w:val="00632304"/>
    <w:rsid w:val="006345DE"/>
    <w:rsid w:val="006360B8"/>
    <w:rsid w:val="00637378"/>
    <w:rsid w:val="006377D9"/>
    <w:rsid w:val="0063797C"/>
    <w:rsid w:val="0064000A"/>
    <w:rsid w:val="00640196"/>
    <w:rsid w:val="0064091A"/>
    <w:rsid w:val="00644FC1"/>
    <w:rsid w:val="00647A87"/>
    <w:rsid w:val="006501EF"/>
    <w:rsid w:val="0065106B"/>
    <w:rsid w:val="006512F0"/>
    <w:rsid w:val="006514EA"/>
    <w:rsid w:val="00651FEC"/>
    <w:rsid w:val="00654B41"/>
    <w:rsid w:val="006560C9"/>
    <w:rsid w:val="00656A6B"/>
    <w:rsid w:val="006617EE"/>
    <w:rsid w:val="00661E4D"/>
    <w:rsid w:val="006622DF"/>
    <w:rsid w:val="00662504"/>
    <w:rsid w:val="00662893"/>
    <w:rsid w:val="00662F6A"/>
    <w:rsid w:val="00663624"/>
    <w:rsid w:val="00664105"/>
    <w:rsid w:val="00664272"/>
    <w:rsid w:val="00665D8F"/>
    <w:rsid w:val="0066640E"/>
    <w:rsid w:val="00670468"/>
    <w:rsid w:val="00672ED1"/>
    <w:rsid w:val="00674AEB"/>
    <w:rsid w:val="00676854"/>
    <w:rsid w:val="00680648"/>
    <w:rsid w:val="00681B91"/>
    <w:rsid w:val="00681D7E"/>
    <w:rsid w:val="00681F29"/>
    <w:rsid w:val="006825E1"/>
    <w:rsid w:val="0068265A"/>
    <w:rsid w:val="00682B34"/>
    <w:rsid w:val="0068355D"/>
    <w:rsid w:val="00684658"/>
    <w:rsid w:val="00685115"/>
    <w:rsid w:val="0068668C"/>
    <w:rsid w:val="00687209"/>
    <w:rsid w:val="00691664"/>
    <w:rsid w:val="00692B37"/>
    <w:rsid w:val="00693F10"/>
    <w:rsid w:val="00694681"/>
    <w:rsid w:val="00695772"/>
    <w:rsid w:val="00696A9D"/>
    <w:rsid w:val="006A2A74"/>
    <w:rsid w:val="006A3098"/>
    <w:rsid w:val="006A4160"/>
    <w:rsid w:val="006B05D5"/>
    <w:rsid w:val="006B09AF"/>
    <w:rsid w:val="006B4781"/>
    <w:rsid w:val="006B7068"/>
    <w:rsid w:val="006B7354"/>
    <w:rsid w:val="006B7ABF"/>
    <w:rsid w:val="006C2C14"/>
    <w:rsid w:val="006C371A"/>
    <w:rsid w:val="006C3DB8"/>
    <w:rsid w:val="006C3DE4"/>
    <w:rsid w:val="006C4FA0"/>
    <w:rsid w:val="006C53CA"/>
    <w:rsid w:val="006C631B"/>
    <w:rsid w:val="006C7E2C"/>
    <w:rsid w:val="006D011F"/>
    <w:rsid w:val="006D0344"/>
    <w:rsid w:val="006D32FE"/>
    <w:rsid w:val="006D4802"/>
    <w:rsid w:val="006D6625"/>
    <w:rsid w:val="006D70DC"/>
    <w:rsid w:val="006D768F"/>
    <w:rsid w:val="006D78E1"/>
    <w:rsid w:val="006E163F"/>
    <w:rsid w:val="006E2F73"/>
    <w:rsid w:val="006E46A1"/>
    <w:rsid w:val="006E55C6"/>
    <w:rsid w:val="006E5767"/>
    <w:rsid w:val="006E6F6A"/>
    <w:rsid w:val="006F11B4"/>
    <w:rsid w:val="006F1D84"/>
    <w:rsid w:val="006F78F7"/>
    <w:rsid w:val="006F7A43"/>
    <w:rsid w:val="006F7C92"/>
    <w:rsid w:val="0070073A"/>
    <w:rsid w:val="00701B3A"/>
    <w:rsid w:val="00704587"/>
    <w:rsid w:val="007046A7"/>
    <w:rsid w:val="00704CBA"/>
    <w:rsid w:val="00707353"/>
    <w:rsid w:val="0070762D"/>
    <w:rsid w:val="0071092B"/>
    <w:rsid w:val="007123DB"/>
    <w:rsid w:val="00712AE6"/>
    <w:rsid w:val="00712FBF"/>
    <w:rsid w:val="0071309E"/>
    <w:rsid w:val="00715FAF"/>
    <w:rsid w:val="00720673"/>
    <w:rsid w:val="00723BD3"/>
    <w:rsid w:val="007251A4"/>
    <w:rsid w:val="00725443"/>
    <w:rsid w:val="007274CC"/>
    <w:rsid w:val="00730914"/>
    <w:rsid w:val="00730940"/>
    <w:rsid w:val="00730942"/>
    <w:rsid w:val="007315CF"/>
    <w:rsid w:val="00732EB1"/>
    <w:rsid w:val="00734E38"/>
    <w:rsid w:val="0073533F"/>
    <w:rsid w:val="00737E08"/>
    <w:rsid w:val="007400C4"/>
    <w:rsid w:val="00740E46"/>
    <w:rsid w:val="00741070"/>
    <w:rsid w:val="00742545"/>
    <w:rsid w:val="00743C87"/>
    <w:rsid w:val="00743C9B"/>
    <w:rsid w:val="00746716"/>
    <w:rsid w:val="007474A2"/>
    <w:rsid w:val="007479B6"/>
    <w:rsid w:val="00747E7C"/>
    <w:rsid w:val="00753146"/>
    <w:rsid w:val="00755368"/>
    <w:rsid w:val="0075573D"/>
    <w:rsid w:val="00756657"/>
    <w:rsid w:val="00756C45"/>
    <w:rsid w:val="00757749"/>
    <w:rsid w:val="0076018E"/>
    <w:rsid w:val="00761469"/>
    <w:rsid w:val="007620CB"/>
    <w:rsid w:val="00763F44"/>
    <w:rsid w:val="007642DB"/>
    <w:rsid w:val="00764C17"/>
    <w:rsid w:val="00766D5B"/>
    <w:rsid w:val="00767053"/>
    <w:rsid w:val="00770ACF"/>
    <w:rsid w:val="0077195D"/>
    <w:rsid w:val="00773A71"/>
    <w:rsid w:val="00774B6B"/>
    <w:rsid w:val="00775980"/>
    <w:rsid w:val="00776D89"/>
    <w:rsid w:val="007773C8"/>
    <w:rsid w:val="007777D2"/>
    <w:rsid w:val="0078063E"/>
    <w:rsid w:val="0078109C"/>
    <w:rsid w:val="00781A6D"/>
    <w:rsid w:val="00783554"/>
    <w:rsid w:val="00784587"/>
    <w:rsid w:val="00784D08"/>
    <w:rsid w:val="00784D34"/>
    <w:rsid w:val="007858B9"/>
    <w:rsid w:val="00786D5D"/>
    <w:rsid w:val="00792224"/>
    <w:rsid w:val="007922ED"/>
    <w:rsid w:val="007930E4"/>
    <w:rsid w:val="00794B8E"/>
    <w:rsid w:val="0079539F"/>
    <w:rsid w:val="007961E5"/>
    <w:rsid w:val="00797A96"/>
    <w:rsid w:val="00797FF7"/>
    <w:rsid w:val="007A1966"/>
    <w:rsid w:val="007A2E50"/>
    <w:rsid w:val="007A51E3"/>
    <w:rsid w:val="007A5635"/>
    <w:rsid w:val="007A676E"/>
    <w:rsid w:val="007A7BF7"/>
    <w:rsid w:val="007B331F"/>
    <w:rsid w:val="007B3E4A"/>
    <w:rsid w:val="007B44B7"/>
    <w:rsid w:val="007B64E0"/>
    <w:rsid w:val="007C19F4"/>
    <w:rsid w:val="007C1AAC"/>
    <w:rsid w:val="007C32C7"/>
    <w:rsid w:val="007C3A43"/>
    <w:rsid w:val="007C3E9A"/>
    <w:rsid w:val="007C4E6B"/>
    <w:rsid w:val="007C5673"/>
    <w:rsid w:val="007C73FF"/>
    <w:rsid w:val="007D1847"/>
    <w:rsid w:val="007D3A2A"/>
    <w:rsid w:val="007D4128"/>
    <w:rsid w:val="007D4430"/>
    <w:rsid w:val="007D701C"/>
    <w:rsid w:val="007E2CDD"/>
    <w:rsid w:val="007E32CE"/>
    <w:rsid w:val="007E45C5"/>
    <w:rsid w:val="007E5047"/>
    <w:rsid w:val="007E5B51"/>
    <w:rsid w:val="007E6453"/>
    <w:rsid w:val="007F011C"/>
    <w:rsid w:val="007F02AF"/>
    <w:rsid w:val="007F1C4D"/>
    <w:rsid w:val="007F42C8"/>
    <w:rsid w:val="007F42EF"/>
    <w:rsid w:val="007F72E5"/>
    <w:rsid w:val="007F771A"/>
    <w:rsid w:val="007F7801"/>
    <w:rsid w:val="007F7F63"/>
    <w:rsid w:val="00800233"/>
    <w:rsid w:val="00801938"/>
    <w:rsid w:val="00802F29"/>
    <w:rsid w:val="00803A00"/>
    <w:rsid w:val="00803E2D"/>
    <w:rsid w:val="00804193"/>
    <w:rsid w:val="008044D0"/>
    <w:rsid w:val="00805B75"/>
    <w:rsid w:val="008067DF"/>
    <w:rsid w:val="008074A4"/>
    <w:rsid w:val="0080771F"/>
    <w:rsid w:val="0081067F"/>
    <w:rsid w:val="00811D46"/>
    <w:rsid w:val="00812D41"/>
    <w:rsid w:val="0081320A"/>
    <w:rsid w:val="00814C2B"/>
    <w:rsid w:val="00815AAF"/>
    <w:rsid w:val="00815E51"/>
    <w:rsid w:val="00816459"/>
    <w:rsid w:val="0081662D"/>
    <w:rsid w:val="00816C03"/>
    <w:rsid w:val="008171F1"/>
    <w:rsid w:val="0082218D"/>
    <w:rsid w:val="008249A2"/>
    <w:rsid w:val="00825472"/>
    <w:rsid w:val="00825642"/>
    <w:rsid w:val="00830E0E"/>
    <w:rsid w:val="00831FF5"/>
    <w:rsid w:val="0083238A"/>
    <w:rsid w:val="00833045"/>
    <w:rsid w:val="0083313B"/>
    <w:rsid w:val="008334CD"/>
    <w:rsid w:val="00833F7B"/>
    <w:rsid w:val="008341AE"/>
    <w:rsid w:val="00834D61"/>
    <w:rsid w:val="00834DF7"/>
    <w:rsid w:val="008358E5"/>
    <w:rsid w:val="00835F2E"/>
    <w:rsid w:val="00837153"/>
    <w:rsid w:val="008413B1"/>
    <w:rsid w:val="00841BCD"/>
    <w:rsid w:val="00842EDB"/>
    <w:rsid w:val="0084473F"/>
    <w:rsid w:val="008452AF"/>
    <w:rsid w:val="008469C3"/>
    <w:rsid w:val="0085137A"/>
    <w:rsid w:val="00851665"/>
    <w:rsid w:val="00853753"/>
    <w:rsid w:val="00855EDF"/>
    <w:rsid w:val="008561AD"/>
    <w:rsid w:val="00857394"/>
    <w:rsid w:val="008608EF"/>
    <w:rsid w:val="0086091D"/>
    <w:rsid w:val="00860BC7"/>
    <w:rsid w:val="0086146D"/>
    <w:rsid w:val="008616CB"/>
    <w:rsid w:val="0086353F"/>
    <w:rsid w:val="00863C8B"/>
    <w:rsid w:val="00864E8B"/>
    <w:rsid w:val="00865799"/>
    <w:rsid w:val="00865DF9"/>
    <w:rsid w:val="00866192"/>
    <w:rsid w:val="00867E56"/>
    <w:rsid w:val="00870306"/>
    <w:rsid w:val="00871613"/>
    <w:rsid w:val="008726F7"/>
    <w:rsid w:val="00872AE5"/>
    <w:rsid w:val="00873538"/>
    <w:rsid w:val="00874637"/>
    <w:rsid w:val="00875076"/>
    <w:rsid w:val="00876DFC"/>
    <w:rsid w:val="008816D3"/>
    <w:rsid w:val="00883008"/>
    <w:rsid w:val="008835F6"/>
    <w:rsid w:val="0088381B"/>
    <w:rsid w:val="00883918"/>
    <w:rsid w:val="0088554D"/>
    <w:rsid w:val="008859E3"/>
    <w:rsid w:val="00885B33"/>
    <w:rsid w:val="00887E40"/>
    <w:rsid w:val="0089012F"/>
    <w:rsid w:val="0089206E"/>
    <w:rsid w:val="00894157"/>
    <w:rsid w:val="008969D9"/>
    <w:rsid w:val="008A139D"/>
    <w:rsid w:val="008A1C7B"/>
    <w:rsid w:val="008A1F2A"/>
    <w:rsid w:val="008A31FE"/>
    <w:rsid w:val="008A3FD2"/>
    <w:rsid w:val="008A42DF"/>
    <w:rsid w:val="008A6901"/>
    <w:rsid w:val="008A7D01"/>
    <w:rsid w:val="008B04AF"/>
    <w:rsid w:val="008B0F4E"/>
    <w:rsid w:val="008B28F2"/>
    <w:rsid w:val="008B53CB"/>
    <w:rsid w:val="008B5D7E"/>
    <w:rsid w:val="008B620B"/>
    <w:rsid w:val="008B6391"/>
    <w:rsid w:val="008C0124"/>
    <w:rsid w:val="008C1766"/>
    <w:rsid w:val="008C260A"/>
    <w:rsid w:val="008C58FD"/>
    <w:rsid w:val="008C6333"/>
    <w:rsid w:val="008D052D"/>
    <w:rsid w:val="008D0BA0"/>
    <w:rsid w:val="008D17FF"/>
    <w:rsid w:val="008D3972"/>
    <w:rsid w:val="008D45BC"/>
    <w:rsid w:val="008D5FD5"/>
    <w:rsid w:val="008D7044"/>
    <w:rsid w:val="008D7642"/>
    <w:rsid w:val="008E007B"/>
    <w:rsid w:val="008E0275"/>
    <w:rsid w:val="008E1C05"/>
    <w:rsid w:val="008E2B5E"/>
    <w:rsid w:val="008E2F69"/>
    <w:rsid w:val="008E3F6C"/>
    <w:rsid w:val="008E441F"/>
    <w:rsid w:val="008E5680"/>
    <w:rsid w:val="008F1A31"/>
    <w:rsid w:val="008F2182"/>
    <w:rsid w:val="008F3091"/>
    <w:rsid w:val="008F49BC"/>
    <w:rsid w:val="008F55D5"/>
    <w:rsid w:val="009013BC"/>
    <w:rsid w:val="0090671A"/>
    <w:rsid w:val="0091083D"/>
    <w:rsid w:val="00910A3B"/>
    <w:rsid w:val="00910E03"/>
    <w:rsid w:val="0091162C"/>
    <w:rsid w:val="009117D7"/>
    <w:rsid w:val="00913F69"/>
    <w:rsid w:val="00913F6C"/>
    <w:rsid w:val="00915A6B"/>
    <w:rsid w:val="00920D24"/>
    <w:rsid w:val="00921CC8"/>
    <w:rsid w:val="00922EBD"/>
    <w:rsid w:val="009266B0"/>
    <w:rsid w:val="009268F6"/>
    <w:rsid w:val="00926D7E"/>
    <w:rsid w:val="009303B2"/>
    <w:rsid w:val="00933C9A"/>
    <w:rsid w:val="00934D96"/>
    <w:rsid w:val="00937305"/>
    <w:rsid w:val="00937E5D"/>
    <w:rsid w:val="009406A5"/>
    <w:rsid w:val="009428F8"/>
    <w:rsid w:val="009429FB"/>
    <w:rsid w:val="00942BC3"/>
    <w:rsid w:val="00942C34"/>
    <w:rsid w:val="00942E18"/>
    <w:rsid w:val="00943C12"/>
    <w:rsid w:val="00947C71"/>
    <w:rsid w:val="009506CB"/>
    <w:rsid w:val="0095196C"/>
    <w:rsid w:val="00951F63"/>
    <w:rsid w:val="0095298A"/>
    <w:rsid w:val="0095321D"/>
    <w:rsid w:val="00953CFC"/>
    <w:rsid w:val="009556BC"/>
    <w:rsid w:val="0095594C"/>
    <w:rsid w:val="00955CD4"/>
    <w:rsid w:val="00955D79"/>
    <w:rsid w:val="0095785C"/>
    <w:rsid w:val="00957BF8"/>
    <w:rsid w:val="00960399"/>
    <w:rsid w:val="009612F6"/>
    <w:rsid w:val="0096463E"/>
    <w:rsid w:val="00966839"/>
    <w:rsid w:val="00966AC0"/>
    <w:rsid w:val="00966EC8"/>
    <w:rsid w:val="009674E9"/>
    <w:rsid w:val="00967574"/>
    <w:rsid w:val="00967B49"/>
    <w:rsid w:val="00967FAA"/>
    <w:rsid w:val="0097163B"/>
    <w:rsid w:val="00971BE7"/>
    <w:rsid w:val="0097454A"/>
    <w:rsid w:val="00975920"/>
    <w:rsid w:val="00976CA7"/>
    <w:rsid w:val="0097754C"/>
    <w:rsid w:val="009800B1"/>
    <w:rsid w:val="009813A1"/>
    <w:rsid w:val="009815D8"/>
    <w:rsid w:val="00982B7B"/>
    <w:rsid w:val="00982E86"/>
    <w:rsid w:val="00983131"/>
    <w:rsid w:val="00983C65"/>
    <w:rsid w:val="009843EF"/>
    <w:rsid w:val="00984586"/>
    <w:rsid w:val="00984AD5"/>
    <w:rsid w:val="0098549D"/>
    <w:rsid w:val="00985776"/>
    <w:rsid w:val="0098645A"/>
    <w:rsid w:val="00990335"/>
    <w:rsid w:val="009903C2"/>
    <w:rsid w:val="009909B0"/>
    <w:rsid w:val="00991490"/>
    <w:rsid w:val="00991D63"/>
    <w:rsid w:val="00992A64"/>
    <w:rsid w:val="00993FF5"/>
    <w:rsid w:val="00994938"/>
    <w:rsid w:val="00995A06"/>
    <w:rsid w:val="00995DA9"/>
    <w:rsid w:val="009965B5"/>
    <w:rsid w:val="009A0A3F"/>
    <w:rsid w:val="009A14A1"/>
    <w:rsid w:val="009A15CC"/>
    <w:rsid w:val="009A3B2D"/>
    <w:rsid w:val="009A47F7"/>
    <w:rsid w:val="009A52C8"/>
    <w:rsid w:val="009A573C"/>
    <w:rsid w:val="009B048D"/>
    <w:rsid w:val="009B1626"/>
    <w:rsid w:val="009C1065"/>
    <w:rsid w:val="009C10D5"/>
    <w:rsid w:val="009C146A"/>
    <w:rsid w:val="009C1AB4"/>
    <w:rsid w:val="009C2AF9"/>
    <w:rsid w:val="009C4337"/>
    <w:rsid w:val="009C4B80"/>
    <w:rsid w:val="009C555D"/>
    <w:rsid w:val="009C6269"/>
    <w:rsid w:val="009C6D8A"/>
    <w:rsid w:val="009C6F21"/>
    <w:rsid w:val="009C73B5"/>
    <w:rsid w:val="009C75C3"/>
    <w:rsid w:val="009D02A1"/>
    <w:rsid w:val="009D08BE"/>
    <w:rsid w:val="009D107B"/>
    <w:rsid w:val="009D125C"/>
    <w:rsid w:val="009D28A7"/>
    <w:rsid w:val="009D2A49"/>
    <w:rsid w:val="009D41CE"/>
    <w:rsid w:val="009D592A"/>
    <w:rsid w:val="009D68C8"/>
    <w:rsid w:val="009D6A32"/>
    <w:rsid w:val="009E02C2"/>
    <w:rsid w:val="009E0F64"/>
    <w:rsid w:val="009E1361"/>
    <w:rsid w:val="009E34B7"/>
    <w:rsid w:val="009E3F00"/>
    <w:rsid w:val="009E3FA6"/>
    <w:rsid w:val="009E4462"/>
    <w:rsid w:val="009E59AF"/>
    <w:rsid w:val="009F1EFA"/>
    <w:rsid w:val="009F4F6E"/>
    <w:rsid w:val="009F6007"/>
    <w:rsid w:val="009F6F06"/>
    <w:rsid w:val="00A00893"/>
    <w:rsid w:val="00A05A12"/>
    <w:rsid w:val="00A1261A"/>
    <w:rsid w:val="00A13E8B"/>
    <w:rsid w:val="00A148DC"/>
    <w:rsid w:val="00A174B6"/>
    <w:rsid w:val="00A17780"/>
    <w:rsid w:val="00A177D5"/>
    <w:rsid w:val="00A22509"/>
    <w:rsid w:val="00A22917"/>
    <w:rsid w:val="00A23689"/>
    <w:rsid w:val="00A23AE8"/>
    <w:rsid w:val="00A23E64"/>
    <w:rsid w:val="00A25949"/>
    <w:rsid w:val="00A30BDA"/>
    <w:rsid w:val="00A317D2"/>
    <w:rsid w:val="00A31934"/>
    <w:rsid w:val="00A31E14"/>
    <w:rsid w:val="00A322F4"/>
    <w:rsid w:val="00A37701"/>
    <w:rsid w:val="00A37F11"/>
    <w:rsid w:val="00A40802"/>
    <w:rsid w:val="00A40EBA"/>
    <w:rsid w:val="00A434FC"/>
    <w:rsid w:val="00A435AD"/>
    <w:rsid w:val="00A43E92"/>
    <w:rsid w:val="00A44EBE"/>
    <w:rsid w:val="00A472A5"/>
    <w:rsid w:val="00A52EE1"/>
    <w:rsid w:val="00A54A3C"/>
    <w:rsid w:val="00A55484"/>
    <w:rsid w:val="00A55531"/>
    <w:rsid w:val="00A5645C"/>
    <w:rsid w:val="00A57991"/>
    <w:rsid w:val="00A644E9"/>
    <w:rsid w:val="00A64CCD"/>
    <w:rsid w:val="00A66F91"/>
    <w:rsid w:val="00A711D4"/>
    <w:rsid w:val="00A717F2"/>
    <w:rsid w:val="00A71AD5"/>
    <w:rsid w:val="00A71B3C"/>
    <w:rsid w:val="00A72366"/>
    <w:rsid w:val="00A729D5"/>
    <w:rsid w:val="00A738D3"/>
    <w:rsid w:val="00A74189"/>
    <w:rsid w:val="00A75377"/>
    <w:rsid w:val="00A755E9"/>
    <w:rsid w:val="00A7633C"/>
    <w:rsid w:val="00A773A9"/>
    <w:rsid w:val="00A81343"/>
    <w:rsid w:val="00A81435"/>
    <w:rsid w:val="00A81A7C"/>
    <w:rsid w:val="00A83297"/>
    <w:rsid w:val="00A83835"/>
    <w:rsid w:val="00A83BD1"/>
    <w:rsid w:val="00A843AF"/>
    <w:rsid w:val="00A85861"/>
    <w:rsid w:val="00A865B1"/>
    <w:rsid w:val="00A875FF"/>
    <w:rsid w:val="00A90BD5"/>
    <w:rsid w:val="00A910E1"/>
    <w:rsid w:val="00A92FC2"/>
    <w:rsid w:val="00A96086"/>
    <w:rsid w:val="00A96AF4"/>
    <w:rsid w:val="00A9751B"/>
    <w:rsid w:val="00AA0A28"/>
    <w:rsid w:val="00AA3C0B"/>
    <w:rsid w:val="00AA5A60"/>
    <w:rsid w:val="00AA684E"/>
    <w:rsid w:val="00AA69C0"/>
    <w:rsid w:val="00AB001E"/>
    <w:rsid w:val="00AB1433"/>
    <w:rsid w:val="00AB4D88"/>
    <w:rsid w:val="00AB5BBC"/>
    <w:rsid w:val="00AB5E6B"/>
    <w:rsid w:val="00AB672D"/>
    <w:rsid w:val="00AB7563"/>
    <w:rsid w:val="00AC06A5"/>
    <w:rsid w:val="00AC2B28"/>
    <w:rsid w:val="00AC453F"/>
    <w:rsid w:val="00AC4FE5"/>
    <w:rsid w:val="00AC5F34"/>
    <w:rsid w:val="00AC609B"/>
    <w:rsid w:val="00AC6C09"/>
    <w:rsid w:val="00AC746B"/>
    <w:rsid w:val="00AC7C88"/>
    <w:rsid w:val="00AD0F2A"/>
    <w:rsid w:val="00AD17E0"/>
    <w:rsid w:val="00AD1CBD"/>
    <w:rsid w:val="00AD2669"/>
    <w:rsid w:val="00AD2AE2"/>
    <w:rsid w:val="00AD3EA6"/>
    <w:rsid w:val="00AD47A5"/>
    <w:rsid w:val="00AD60D5"/>
    <w:rsid w:val="00AD664F"/>
    <w:rsid w:val="00AD7284"/>
    <w:rsid w:val="00AE0F17"/>
    <w:rsid w:val="00AE1498"/>
    <w:rsid w:val="00AE1799"/>
    <w:rsid w:val="00AE1C4B"/>
    <w:rsid w:val="00AE3E07"/>
    <w:rsid w:val="00AE41E9"/>
    <w:rsid w:val="00AE445F"/>
    <w:rsid w:val="00AE4AED"/>
    <w:rsid w:val="00AE610B"/>
    <w:rsid w:val="00AE7E89"/>
    <w:rsid w:val="00AF0095"/>
    <w:rsid w:val="00AF166A"/>
    <w:rsid w:val="00AF472E"/>
    <w:rsid w:val="00AF4BB5"/>
    <w:rsid w:val="00AF5D40"/>
    <w:rsid w:val="00AF7069"/>
    <w:rsid w:val="00AF7ABC"/>
    <w:rsid w:val="00B00B00"/>
    <w:rsid w:val="00B03693"/>
    <w:rsid w:val="00B03C08"/>
    <w:rsid w:val="00B05803"/>
    <w:rsid w:val="00B05F9B"/>
    <w:rsid w:val="00B0718E"/>
    <w:rsid w:val="00B072B1"/>
    <w:rsid w:val="00B10DCE"/>
    <w:rsid w:val="00B1148B"/>
    <w:rsid w:val="00B11F16"/>
    <w:rsid w:val="00B13F69"/>
    <w:rsid w:val="00B14BC1"/>
    <w:rsid w:val="00B15D8F"/>
    <w:rsid w:val="00B15E9B"/>
    <w:rsid w:val="00B16047"/>
    <w:rsid w:val="00B1774E"/>
    <w:rsid w:val="00B221CB"/>
    <w:rsid w:val="00B24019"/>
    <w:rsid w:val="00B249F2"/>
    <w:rsid w:val="00B275B5"/>
    <w:rsid w:val="00B303AB"/>
    <w:rsid w:val="00B304F1"/>
    <w:rsid w:val="00B305C6"/>
    <w:rsid w:val="00B314D3"/>
    <w:rsid w:val="00B3238C"/>
    <w:rsid w:val="00B32C2F"/>
    <w:rsid w:val="00B341F6"/>
    <w:rsid w:val="00B352FB"/>
    <w:rsid w:val="00B35749"/>
    <w:rsid w:val="00B37122"/>
    <w:rsid w:val="00B403E4"/>
    <w:rsid w:val="00B43198"/>
    <w:rsid w:val="00B43EC6"/>
    <w:rsid w:val="00B4727D"/>
    <w:rsid w:val="00B4798B"/>
    <w:rsid w:val="00B50E63"/>
    <w:rsid w:val="00B52BB1"/>
    <w:rsid w:val="00B55350"/>
    <w:rsid w:val="00B5565B"/>
    <w:rsid w:val="00B56511"/>
    <w:rsid w:val="00B568E4"/>
    <w:rsid w:val="00B62682"/>
    <w:rsid w:val="00B63B69"/>
    <w:rsid w:val="00B63F53"/>
    <w:rsid w:val="00B65165"/>
    <w:rsid w:val="00B65967"/>
    <w:rsid w:val="00B65E96"/>
    <w:rsid w:val="00B67EA2"/>
    <w:rsid w:val="00B707C5"/>
    <w:rsid w:val="00B71DC9"/>
    <w:rsid w:val="00B72A6B"/>
    <w:rsid w:val="00B72DC5"/>
    <w:rsid w:val="00B72E44"/>
    <w:rsid w:val="00B72F04"/>
    <w:rsid w:val="00B7326D"/>
    <w:rsid w:val="00B73BA9"/>
    <w:rsid w:val="00B7582C"/>
    <w:rsid w:val="00B7590F"/>
    <w:rsid w:val="00B76677"/>
    <w:rsid w:val="00B76F88"/>
    <w:rsid w:val="00B771FA"/>
    <w:rsid w:val="00B77449"/>
    <w:rsid w:val="00B77973"/>
    <w:rsid w:val="00B81D61"/>
    <w:rsid w:val="00B82D84"/>
    <w:rsid w:val="00B83940"/>
    <w:rsid w:val="00B83CD4"/>
    <w:rsid w:val="00B84D95"/>
    <w:rsid w:val="00B8586D"/>
    <w:rsid w:val="00B87220"/>
    <w:rsid w:val="00B90330"/>
    <w:rsid w:val="00B9050D"/>
    <w:rsid w:val="00B91AFB"/>
    <w:rsid w:val="00B925E4"/>
    <w:rsid w:val="00B92E9F"/>
    <w:rsid w:val="00B92EA1"/>
    <w:rsid w:val="00B92FA7"/>
    <w:rsid w:val="00B9303B"/>
    <w:rsid w:val="00B9308F"/>
    <w:rsid w:val="00B93888"/>
    <w:rsid w:val="00B93FBF"/>
    <w:rsid w:val="00B94919"/>
    <w:rsid w:val="00B965FD"/>
    <w:rsid w:val="00B972B1"/>
    <w:rsid w:val="00BA0F7F"/>
    <w:rsid w:val="00BA1337"/>
    <w:rsid w:val="00BA16C2"/>
    <w:rsid w:val="00BA1A91"/>
    <w:rsid w:val="00BA3034"/>
    <w:rsid w:val="00BA437B"/>
    <w:rsid w:val="00BA4A87"/>
    <w:rsid w:val="00BA56C7"/>
    <w:rsid w:val="00BB06BC"/>
    <w:rsid w:val="00BB125F"/>
    <w:rsid w:val="00BB20F6"/>
    <w:rsid w:val="00BB21DE"/>
    <w:rsid w:val="00BB2239"/>
    <w:rsid w:val="00BB24B4"/>
    <w:rsid w:val="00BB2D3F"/>
    <w:rsid w:val="00BB340C"/>
    <w:rsid w:val="00BB3428"/>
    <w:rsid w:val="00BB62C0"/>
    <w:rsid w:val="00BB65D8"/>
    <w:rsid w:val="00BB6AAC"/>
    <w:rsid w:val="00BB72C7"/>
    <w:rsid w:val="00BB74AF"/>
    <w:rsid w:val="00BC0286"/>
    <w:rsid w:val="00BC3273"/>
    <w:rsid w:val="00BC328C"/>
    <w:rsid w:val="00BC3E9F"/>
    <w:rsid w:val="00BC4239"/>
    <w:rsid w:val="00BC486F"/>
    <w:rsid w:val="00BC6EDE"/>
    <w:rsid w:val="00BC7584"/>
    <w:rsid w:val="00BC7DCA"/>
    <w:rsid w:val="00BD1B75"/>
    <w:rsid w:val="00BD435F"/>
    <w:rsid w:val="00BD50E5"/>
    <w:rsid w:val="00BD66AA"/>
    <w:rsid w:val="00BD6767"/>
    <w:rsid w:val="00BD6E26"/>
    <w:rsid w:val="00BD7034"/>
    <w:rsid w:val="00BD757C"/>
    <w:rsid w:val="00BD772F"/>
    <w:rsid w:val="00BE1308"/>
    <w:rsid w:val="00BE16B8"/>
    <w:rsid w:val="00BE220B"/>
    <w:rsid w:val="00BE39EE"/>
    <w:rsid w:val="00BE4C53"/>
    <w:rsid w:val="00BE5916"/>
    <w:rsid w:val="00BE5EBF"/>
    <w:rsid w:val="00BF072A"/>
    <w:rsid w:val="00BF1BE8"/>
    <w:rsid w:val="00BF2986"/>
    <w:rsid w:val="00BF2E83"/>
    <w:rsid w:val="00BF435C"/>
    <w:rsid w:val="00BF4E00"/>
    <w:rsid w:val="00BF57D4"/>
    <w:rsid w:val="00BF5A58"/>
    <w:rsid w:val="00C00BEF"/>
    <w:rsid w:val="00C0135D"/>
    <w:rsid w:val="00C029F8"/>
    <w:rsid w:val="00C042B8"/>
    <w:rsid w:val="00C05939"/>
    <w:rsid w:val="00C05B30"/>
    <w:rsid w:val="00C05CCE"/>
    <w:rsid w:val="00C06032"/>
    <w:rsid w:val="00C060B0"/>
    <w:rsid w:val="00C1037F"/>
    <w:rsid w:val="00C13905"/>
    <w:rsid w:val="00C14C49"/>
    <w:rsid w:val="00C158E0"/>
    <w:rsid w:val="00C17180"/>
    <w:rsid w:val="00C20EFF"/>
    <w:rsid w:val="00C23019"/>
    <w:rsid w:val="00C250A6"/>
    <w:rsid w:val="00C269FC"/>
    <w:rsid w:val="00C31EF2"/>
    <w:rsid w:val="00C3312A"/>
    <w:rsid w:val="00C3617A"/>
    <w:rsid w:val="00C412AE"/>
    <w:rsid w:val="00C42C6C"/>
    <w:rsid w:val="00C45949"/>
    <w:rsid w:val="00C465BA"/>
    <w:rsid w:val="00C4688D"/>
    <w:rsid w:val="00C512AA"/>
    <w:rsid w:val="00C52E9C"/>
    <w:rsid w:val="00C55F19"/>
    <w:rsid w:val="00C56183"/>
    <w:rsid w:val="00C56FBA"/>
    <w:rsid w:val="00C57C6C"/>
    <w:rsid w:val="00C60443"/>
    <w:rsid w:val="00C6276A"/>
    <w:rsid w:val="00C62E65"/>
    <w:rsid w:val="00C6412A"/>
    <w:rsid w:val="00C651A7"/>
    <w:rsid w:val="00C6564A"/>
    <w:rsid w:val="00C658C3"/>
    <w:rsid w:val="00C6772C"/>
    <w:rsid w:val="00C67E79"/>
    <w:rsid w:val="00C704D5"/>
    <w:rsid w:val="00C70857"/>
    <w:rsid w:val="00C70E39"/>
    <w:rsid w:val="00C71FDB"/>
    <w:rsid w:val="00C720DC"/>
    <w:rsid w:val="00C72454"/>
    <w:rsid w:val="00C72FEF"/>
    <w:rsid w:val="00C739E4"/>
    <w:rsid w:val="00C75E6D"/>
    <w:rsid w:val="00C7717D"/>
    <w:rsid w:val="00C803F4"/>
    <w:rsid w:val="00C81510"/>
    <w:rsid w:val="00C827FD"/>
    <w:rsid w:val="00C82ED4"/>
    <w:rsid w:val="00C83F0F"/>
    <w:rsid w:val="00C85C08"/>
    <w:rsid w:val="00C871DC"/>
    <w:rsid w:val="00C92DE1"/>
    <w:rsid w:val="00C93519"/>
    <w:rsid w:val="00C9390F"/>
    <w:rsid w:val="00C940A2"/>
    <w:rsid w:val="00C94967"/>
    <w:rsid w:val="00C94F37"/>
    <w:rsid w:val="00C968FE"/>
    <w:rsid w:val="00C969FE"/>
    <w:rsid w:val="00C977C9"/>
    <w:rsid w:val="00C97E51"/>
    <w:rsid w:val="00CA08DE"/>
    <w:rsid w:val="00CA0F60"/>
    <w:rsid w:val="00CA175A"/>
    <w:rsid w:val="00CA21DC"/>
    <w:rsid w:val="00CA6D0B"/>
    <w:rsid w:val="00CA7FBA"/>
    <w:rsid w:val="00CB0296"/>
    <w:rsid w:val="00CB0E8D"/>
    <w:rsid w:val="00CB284B"/>
    <w:rsid w:val="00CB35BF"/>
    <w:rsid w:val="00CB60E5"/>
    <w:rsid w:val="00CB74C3"/>
    <w:rsid w:val="00CC1C73"/>
    <w:rsid w:val="00CC39D8"/>
    <w:rsid w:val="00CC44E4"/>
    <w:rsid w:val="00CC4EA3"/>
    <w:rsid w:val="00CC568D"/>
    <w:rsid w:val="00CC6D50"/>
    <w:rsid w:val="00CC7EB8"/>
    <w:rsid w:val="00CD0A74"/>
    <w:rsid w:val="00CD378D"/>
    <w:rsid w:val="00CD3ECD"/>
    <w:rsid w:val="00CD437B"/>
    <w:rsid w:val="00CD61EF"/>
    <w:rsid w:val="00CD65E7"/>
    <w:rsid w:val="00CD7104"/>
    <w:rsid w:val="00CD7B9D"/>
    <w:rsid w:val="00CE0AA5"/>
    <w:rsid w:val="00CE2744"/>
    <w:rsid w:val="00CE2B9C"/>
    <w:rsid w:val="00CE349C"/>
    <w:rsid w:val="00CE51EF"/>
    <w:rsid w:val="00CE6149"/>
    <w:rsid w:val="00CE7E40"/>
    <w:rsid w:val="00CF283F"/>
    <w:rsid w:val="00CF3941"/>
    <w:rsid w:val="00CF4451"/>
    <w:rsid w:val="00CF464D"/>
    <w:rsid w:val="00CF508D"/>
    <w:rsid w:val="00CF54ED"/>
    <w:rsid w:val="00CF7EC3"/>
    <w:rsid w:val="00D01D35"/>
    <w:rsid w:val="00D0225B"/>
    <w:rsid w:val="00D05B7C"/>
    <w:rsid w:val="00D06142"/>
    <w:rsid w:val="00D07411"/>
    <w:rsid w:val="00D12282"/>
    <w:rsid w:val="00D12A30"/>
    <w:rsid w:val="00D138C4"/>
    <w:rsid w:val="00D1461E"/>
    <w:rsid w:val="00D15862"/>
    <w:rsid w:val="00D1647A"/>
    <w:rsid w:val="00D1667F"/>
    <w:rsid w:val="00D20D3D"/>
    <w:rsid w:val="00D21320"/>
    <w:rsid w:val="00D213DE"/>
    <w:rsid w:val="00D214AA"/>
    <w:rsid w:val="00D220CB"/>
    <w:rsid w:val="00D23D3D"/>
    <w:rsid w:val="00D250A2"/>
    <w:rsid w:val="00D26BD9"/>
    <w:rsid w:val="00D31E3E"/>
    <w:rsid w:val="00D33694"/>
    <w:rsid w:val="00D346F2"/>
    <w:rsid w:val="00D34E63"/>
    <w:rsid w:val="00D351E2"/>
    <w:rsid w:val="00D35AFA"/>
    <w:rsid w:val="00D35DBD"/>
    <w:rsid w:val="00D35EC5"/>
    <w:rsid w:val="00D35F24"/>
    <w:rsid w:val="00D40905"/>
    <w:rsid w:val="00D422BB"/>
    <w:rsid w:val="00D42ED8"/>
    <w:rsid w:val="00D439FF"/>
    <w:rsid w:val="00D4673D"/>
    <w:rsid w:val="00D467ED"/>
    <w:rsid w:val="00D47279"/>
    <w:rsid w:val="00D51A38"/>
    <w:rsid w:val="00D52E97"/>
    <w:rsid w:val="00D53618"/>
    <w:rsid w:val="00D55934"/>
    <w:rsid w:val="00D5643C"/>
    <w:rsid w:val="00D56FDE"/>
    <w:rsid w:val="00D609FE"/>
    <w:rsid w:val="00D60F27"/>
    <w:rsid w:val="00D621D3"/>
    <w:rsid w:val="00D62816"/>
    <w:rsid w:val="00D62CEC"/>
    <w:rsid w:val="00D636B9"/>
    <w:rsid w:val="00D6562A"/>
    <w:rsid w:val="00D65955"/>
    <w:rsid w:val="00D6723C"/>
    <w:rsid w:val="00D71243"/>
    <w:rsid w:val="00D73064"/>
    <w:rsid w:val="00D74F9F"/>
    <w:rsid w:val="00D835D5"/>
    <w:rsid w:val="00D83E4D"/>
    <w:rsid w:val="00D8456E"/>
    <w:rsid w:val="00D84840"/>
    <w:rsid w:val="00D85A7B"/>
    <w:rsid w:val="00D85BA4"/>
    <w:rsid w:val="00D87380"/>
    <w:rsid w:val="00D91791"/>
    <w:rsid w:val="00D91815"/>
    <w:rsid w:val="00D91BE0"/>
    <w:rsid w:val="00D9299D"/>
    <w:rsid w:val="00D942F3"/>
    <w:rsid w:val="00D94A99"/>
    <w:rsid w:val="00D95977"/>
    <w:rsid w:val="00D95F6D"/>
    <w:rsid w:val="00D96939"/>
    <w:rsid w:val="00D97DD2"/>
    <w:rsid w:val="00D97FFC"/>
    <w:rsid w:val="00DA0188"/>
    <w:rsid w:val="00DA1854"/>
    <w:rsid w:val="00DA1976"/>
    <w:rsid w:val="00DA1979"/>
    <w:rsid w:val="00DA1E36"/>
    <w:rsid w:val="00DA2492"/>
    <w:rsid w:val="00DB08F4"/>
    <w:rsid w:val="00DB122F"/>
    <w:rsid w:val="00DB1440"/>
    <w:rsid w:val="00DB186B"/>
    <w:rsid w:val="00DB2FCE"/>
    <w:rsid w:val="00DB404E"/>
    <w:rsid w:val="00DB4356"/>
    <w:rsid w:val="00DB5C1E"/>
    <w:rsid w:val="00DC21A9"/>
    <w:rsid w:val="00DC310F"/>
    <w:rsid w:val="00DC38A6"/>
    <w:rsid w:val="00DC5581"/>
    <w:rsid w:val="00DC5891"/>
    <w:rsid w:val="00DC6191"/>
    <w:rsid w:val="00DC68CD"/>
    <w:rsid w:val="00DD13A2"/>
    <w:rsid w:val="00DD13DB"/>
    <w:rsid w:val="00DD3FF1"/>
    <w:rsid w:val="00DD4D5A"/>
    <w:rsid w:val="00DD5CEB"/>
    <w:rsid w:val="00DD69B3"/>
    <w:rsid w:val="00DD79C8"/>
    <w:rsid w:val="00DE0504"/>
    <w:rsid w:val="00DE257B"/>
    <w:rsid w:val="00DE7269"/>
    <w:rsid w:val="00DF1476"/>
    <w:rsid w:val="00DF393E"/>
    <w:rsid w:val="00DF3E8B"/>
    <w:rsid w:val="00DF5043"/>
    <w:rsid w:val="00DF53C6"/>
    <w:rsid w:val="00DF5CAA"/>
    <w:rsid w:val="00DF5DB8"/>
    <w:rsid w:val="00DF6123"/>
    <w:rsid w:val="00DF67BA"/>
    <w:rsid w:val="00DF683C"/>
    <w:rsid w:val="00DF769E"/>
    <w:rsid w:val="00DF7A1E"/>
    <w:rsid w:val="00DF7CCA"/>
    <w:rsid w:val="00E007E6"/>
    <w:rsid w:val="00E01229"/>
    <w:rsid w:val="00E078F2"/>
    <w:rsid w:val="00E1196F"/>
    <w:rsid w:val="00E11D0C"/>
    <w:rsid w:val="00E11DAF"/>
    <w:rsid w:val="00E121ED"/>
    <w:rsid w:val="00E135A0"/>
    <w:rsid w:val="00E1423C"/>
    <w:rsid w:val="00E158A5"/>
    <w:rsid w:val="00E15C26"/>
    <w:rsid w:val="00E162BE"/>
    <w:rsid w:val="00E164C2"/>
    <w:rsid w:val="00E17E9F"/>
    <w:rsid w:val="00E20C45"/>
    <w:rsid w:val="00E215BF"/>
    <w:rsid w:val="00E228BC"/>
    <w:rsid w:val="00E24BDE"/>
    <w:rsid w:val="00E25761"/>
    <w:rsid w:val="00E30AAF"/>
    <w:rsid w:val="00E328DB"/>
    <w:rsid w:val="00E33098"/>
    <w:rsid w:val="00E3428C"/>
    <w:rsid w:val="00E3532D"/>
    <w:rsid w:val="00E35F5B"/>
    <w:rsid w:val="00E365D1"/>
    <w:rsid w:val="00E36A9C"/>
    <w:rsid w:val="00E40C64"/>
    <w:rsid w:val="00E413D1"/>
    <w:rsid w:val="00E4221A"/>
    <w:rsid w:val="00E4409E"/>
    <w:rsid w:val="00E44195"/>
    <w:rsid w:val="00E451B1"/>
    <w:rsid w:val="00E46BAB"/>
    <w:rsid w:val="00E47476"/>
    <w:rsid w:val="00E47E57"/>
    <w:rsid w:val="00E5098E"/>
    <w:rsid w:val="00E51A4A"/>
    <w:rsid w:val="00E5557E"/>
    <w:rsid w:val="00E55CCF"/>
    <w:rsid w:val="00E5618F"/>
    <w:rsid w:val="00E56193"/>
    <w:rsid w:val="00E5672F"/>
    <w:rsid w:val="00E56AF3"/>
    <w:rsid w:val="00E56DDD"/>
    <w:rsid w:val="00E6198A"/>
    <w:rsid w:val="00E61A6A"/>
    <w:rsid w:val="00E62009"/>
    <w:rsid w:val="00E6343B"/>
    <w:rsid w:val="00E64652"/>
    <w:rsid w:val="00E71B2A"/>
    <w:rsid w:val="00E72885"/>
    <w:rsid w:val="00E73013"/>
    <w:rsid w:val="00E735E7"/>
    <w:rsid w:val="00E73DFA"/>
    <w:rsid w:val="00E73E9B"/>
    <w:rsid w:val="00E7465A"/>
    <w:rsid w:val="00E75213"/>
    <w:rsid w:val="00E76364"/>
    <w:rsid w:val="00E84EC7"/>
    <w:rsid w:val="00E8520F"/>
    <w:rsid w:val="00E8615F"/>
    <w:rsid w:val="00E90AC0"/>
    <w:rsid w:val="00E919C9"/>
    <w:rsid w:val="00E91C15"/>
    <w:rsid w:val="00E93F3E"/>
    <w:rsid w:val="00E941F6"/>
    <w:rsid w:val="00E977BB"/>
    <w:rsid w:val="00E97C39"/>
    <w:rsid w:val="00EA3842"/>
    <w:rsid w:val="00EA5A36"/>
    <w:rsid w:val="00EA6EF7"/>
    <w:rsid w:val="00EA7E83"/>
    <w:rsid w:val="00EB0956"/>
    <w:rsid w:val="00EB12C4"/>
    <w:rsid w:val="00EB2BCB"/>
    <w:rsid w:val="00EB5CDD"/>
    <w:rsid w:val="00EB66E4"/>
    <w:rsid w:val="00EB7EA4"/>
    <w:rsid w:val="00EC11E0"/>
    <w:rsid w:val="00EC2CB9"/>
    <w:rsid w:val="00ED0083"/>
    <w:rsid w:val="00ED174C"/>
    <w:rsid w:val="00ED379C"/>
    <w:rsid w:val="00ED3E87"/>
    <w:rsid w:val="00ED43D9"/>
    <w:rsid w:val="00ED4892"/>
    <w:rsid w:val="00ED5269"/>
    <w:rsid w:val="00ED5402"/>
    <w:rsid w:val="00ED6D01"/>
    <w:rsid w:val="00ED799D"/>
    <w:rsid w:val="00ED79AF"/>
    <w:rsid w:val="00EE0C63"/>
    <w:rsid w:val="00EE1573"/>
    <w:rsid w:val="00EE1C86"/>
    <w:rsid w:val="00EE51FF"/>
    <w:rsid w:val="00EE6EA0"/>
    <w:rsid w:val="00EE753B"/>
    <w:rsid w:val="00EF04E9"/>
    <w:rsid w:val="00EF0C46"/>
    <w:rsid w:val="00EF0DB9"/>
    <w:rsid w:val="00EF3F52"/>
    <w:rsid w:val="00EF3F8C"/>
    <w:rsid w:val="00EF446B"/>
    <w:rsid w:val="00EF44CF"/>
    <w:rsid w:val="00EF68E2"/>
    <w:rsid w:val="00EF6F0E"/>
    <w:rsid w:val="00EF7A15"/>
    <w:rsid w:val="00EF7CDC"/>
    <w:rsid w:val="00F002DD"/>
    <w:rsid w:val="00F01422"/>
    <w:rsid w:val="00F01A80"/>
    <w:rsid w:val="00F034AC"/>
    <w:rsid w:val="00F05267"/>
    <w:rsid w:val="00F059F9"/>
    <w:rsid w:val="00F0607A"/>
    <w:rsid w:val="00F0665F"/>
    <w:rsid w:val="00F109C1"/>
    <w:rsid w:val="00F1394F"/>
    <w:rsid w:val="00F13EBD"/>
    <w:rsid w:val="00F14090"/>
    <w:rsid w:val="00F146E5"/>
    <w:rsid w:val="00F14C73"/>
    <w:rsid w:val="00F159CF"/>
    <w:rsid w:val="00F16295"/>
    <w:rsid w:val="00F16983"/>
    <w:rsid w:val="00F17341"/>
    <w:rsid w:val="00F203A9"/>
    <w:rsid w:val="00F21774"/>
    <w:rsid w:val="00F2262E"/>
    <w:rsid w:val="00F22A9C"/>
    <w:rsid w:val="00F23863"/>
    <w:rsid w:val="00F23987"/>
    <w:rsid w:val="00F24519"/>
    <w:rsid w:val="00F24965"/>
    <w:rsid w:val="00F253FF"/>
    <w:rsid w:val="00F26245"/>
    <w:rsid w:val="00F266DA"/>
    <w:rsid w:val="00F27CE9"/>
    <w:rsid w:val="00F304EE"/>
    <w:rsid w:val="00F3060F"/>
    <w:rsid w:val="00F313A8"/>
    <w:rsid w:val="00F32A2E"/>
    <w:rsid w:val="00F34650"/>
    <w:rsid w:val="00F351CA"/>
    <w:rsid w:val="00F359E8"/>
    <w:rsid w:val="00F36293"/>
    <w:rsid w:val="00F36C44"/>
    <w:rsid w:val="00F37E39"/>
    <w:rsid w:val="00F4022C"/>
    <w:rsid w:val="00F4048C"/>
    <w:rsid w:val="00F40E8D"/>
    <w:rsid w:val="00F421A8"/>
    <w:rsid w:val="00F4312D"/>
    <w:rsid w:val="00F43556"/>
    <w:rsid w:val="00F43742"/>
    <w:rsid w:val="00F455EA"/>
    <w:rsid w:val="00F45E48"/>
    <w:rsid w:val="00F509AD"/>
    <w:rsid w:val="00F55774"/>
    <w:rsid w:val="00F56606"/>
    <w:rsid w:val="00F56864"/>
    <w:rsid w:val="00F60FCF"/>
    <w:rsid w:val="00F6224C"/>
    <w:rsid w:val="00F6298D"/>
    <w:rsid w:val="00F62CBF"/>
    <w:rsid w:val="00F64792"/>
    <w:rsid w:val="00F650FE"/>
    <w:rsid w:val="00F65CD3"/>
    <w:rsid w:val="00F669C1"/>
    <w:rsid w:val="00F67F32"/>
    <w:rsid w:val="00F704E9"/>
    <w:rsid w:val="00F71214"/>
    <w:rsid w:val="00F71BD2"/>
    <w:rsid w:val="00F71D07"/>
    <w:rsid w:val="00F72026"/>
    <w:rsid w:val="00F72547"/>
    <w:rsid w:val="00F72E39"/>
    <w:rsid w:val="00F73DF8"/>
    <w:rsid w:val="00F74FAA"/>
    <w:rsid w:val="00F75218"/>
    <w:rsid w:val="00F76771"/>
    <w:rsid w:val="00F7711C"/>
    <w:rsid w:val="00F81CE7"/>
    <w:rsid w:val="00F82E22"/>
    <w:rsid w:val="00F82F74"/>
    <w:rsid w:val="00F84598"/>
    <w:rsid w:val="00F847E4"/>
    <w:rsid w:val="00F849E8"/>
    <w:rsid w:val="00F85137"/>
    <w:rsid w:val="00F862EB"/>
    <w:rsid w:val="00F8659B"/>
    <w:rsid w:val="00F8742F"/>
    <w:rsid w:val="00F900F7"/>
    <w:rsid w:val="00F910A7"/>
    <w:rsid w:val="00F9257D"/>
    <w:rsid w:val="00F935C7"/>
    <w:rsid w:val="00F93EEA"/>
    <w:rsid w:val="00F95390"/>
    <w:rsid w:val="00F967B3"/>
    <w:rsid w:val="00F96CFA"/>
    <w:rsid w:val="00FA1B42"/>
    <w:rsid w:val="00FA1F44"/>
    <w:rsid w:val="00FA293F"/>
    <w:rsid w:val="00FA2A29"/>
    <w:rsid w:val="00FA3212"/>
    <w:rsid w:val="00FA3B8A"/>
    <w:rsid w:val="00FA427F"/>
    <w:rsid w:val="00FA5965"/>
    <w:rsid w:val="00FA6AAC"/>
    <w:rsid w:val="00FA7074"/>
    <w:rsid w:val="00FA7DE4"/>
    <w:rsid w:val="00FB0B61"/>
    <w:rsid w:val="00FB1453"/>
    <w:rsid w:val="00FB17DF"/>
    <w:rsid w:val="00FB4B84"/>
    <w:rsid w:val="00FB5376"/>
    <w:rsid w:val="00FB66CB"/>
    <w:rsid w:val="00FB729B"/>
    <w:rsid w:val="00FC117B"/>
    <w:rsid w:val="00FC24E1"/>
    <w:rsid w:val="00FC49DE"/>
    <w:rsid w:val="00FC4F27"/>
    <w:rsid w:val="00FC5022"/>
    <w:rsid w:val="00FD5F81"/>
    <w:rsid w:val="00FD6B22"/>
    <w:rsid w:val="00FE0D29"/>
    <w:rsid w:val="00FE3156"/>
    <w:rsid w:val="00FE71CF"/>
    <w:rsid w:val="00FE7ACA"/>
    <w:rsid w:val="00FF2BA5"/>
    <w:rsid w:val="00FF30E6"/>
    <w:rsid w:val="00FF3134"/>
    <w:rsid w:val="00FF4C4E"/>
    <w:rsid w:val="00FF7BB3"/>
    <w:rsid w:val="00FF7F69"/>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EAC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it-IT" w:eastAsia="it-IT" w:bidi="ar-SA"/>
      </w:rPr>
    </w:rPrDefault>
    <w:pPrDefault/>
  </w:docDefaults>
  <w:latentStyles w:defLockedState="0" w:defUIPriority="0" w:defSemiHidden="0" w:defUnhideWhenUsed="1" w:defQFormat="0" w:count="276">
    <w:lsdException w:name="Normal"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nhideWhenUsed="0" w:qFormat="1"/>
    <w:lsdException w:name="heading 7" w:qFormat="1"/>
    <w:lsdException w:name="heading 8" w:qFormat="1"/>
    <w:lsdException w:name="heading 9" w:qFormat="1"/>
    <w:lsdException w:name="index 1"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99"/>
    <w:lsdException w:name="List 2" w:semiHidden="1"/>
    <w:lsdException w:name="List 3" w:semiHidden="1"/>
    <w:lsdException w:name="List 4" w:semiHidden="1" w:uiPriority="99"/>
    <w:lsdException w:name="List 5" w:semiHidden="1"/>
    <w:lsdException w:name="List Bullet 2" w:semiHidden="1"/>
    <w:lsdException w:name="List Bullet 3" w:semiHidden="1"/>
    <w:lsdException w:name="List Bullet 4" w:semiHidden="1"/>
    <w:lsdException w:name="List Bullet 5" w:semiHidden="1" w:uiPriority="99"/>
    <w:lsdException w:name="List Number 3" w:semiHidden="1"/>
    <w:lsdException w:name="List Number 4" w:semiHidden="1"/>
    <w:lsdException w:name="List Number 5" w:uiPriority="99"/>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uiPriority="99"/>
    <w:lsdException w:name="List Continue 2" w:semiHidden="1" w:uiPriority="99"/>
    <w:lsdException w:name="List Continue 3" w:semiHidden="1" w:uiPriority="99"/>
    <w:lsdException w:name="List Continue 4" w:semiHidden="1" w:uiPriority="99"/>
    <w:lsdException w:name="List Continue 5" w:semiHidden="1" w:uiPriority="99"/>
    <w:lsdException w:name="Message Header" w:semiHidden="1"/>
    <w:lsdException w:name="Subtitle"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uiPriority="99"/>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iPriority="99"/>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iPriority="67" w:unhideWhenUsed="0"/>
    <w:lsdException w:name="No Spacing" w:uiPriority="1" w:unhideWhenUsed="0" w:qFormat="1"/>
    <w:lsdException w:name="Light Shading" w:uiPriority="69" w:unhideWhenUsed="0"/>
    <w:lsdException w:name="Light List" w:uiPriority="70" w:unhideWhenUsed="0"/>
    <w:lsdException w:name="Light Grid" w:uiPriority="71" w:unhideWhenUsed="0"/>
    <w:lsdException w:name="Medium Shading 1" w:uiPriority="72" w:unhideWhenUsed="0"/>
    <w:lsdException w:name="Medium Shading 2" w:uiPriority="73" w:unhideWhenUsed="0"/>
    <w:lsdException w:name="Medium List 1" w:uiPriority="60" w:unhideWhenUsed="0"/>
    <w:lsdException w:name="Medium List 2" w:uiPriority="61" w:unhideWhenUsed="0"/>
    <w:lsdException w:name="Medium Grid 1" w:uiPriority="62" w:unhideWhenUsed="0"/>
    <w:lsdException w:name="Medium Grid 2" w:uiPriority="63" w:unhideWhenUsed="0"/>
    <w:lsdException w:name="Medium Grid 3" w:uiPriority="64" w:unhideWhenUsed="0"/>
    <w:lsdException w:name="Dark List" w:uiPriority="65" w:unhideWhenUsed="0"/>
    <w:lsdException w:name="Colorful Shading" w:uiPriority="99" w:unhideWhenUsed="0"/>
    <w:lsdException w:name="Colorful List" w:uiPriority="34" w:unhideWhenUsed="0" w:qFormat="1"/>
    <w:lsdException w:name="Colorful Grid" w:uiPriority="29" w:unhideWhenUsed="0" w:qFormat="1"/>
    <w:lsdException w:name="Light Shading Accent 1" w:uiPriority="30" w:unhideWhenUsed="0" w:qFormat="1"/>
    <w:lsdException w:name="Light List Accent 1" w:uiPriority="66" w:unhideWhenUsed="0"/>
    <w:lsdException w:name="Light Grid Accent 1" w:uiPriority="67" w:unhideWhenUsed="0"/>
    <w:lsdException w:name="Medium Shading 1 Accent 1" w:uiPriority="68" w:unhideWhenUsed="0"/>
    <w:lsdException w:name="Medium Shading 2 Accent 1" w:uiPriority="69" w:unhideWhenUsed="0"/>
    <w:lsdException w:name="Medium List 1 Accent 1" w:uiPriority="70" w:unhideWhenUsed="0"/>
    <w:lsdException w:name="Revision" w:semiHidden="1" w:uiPriority="99" w:unhideWhenUsed="0"/>
    <w:lsdException w:name="List Paragraph" w:uiPriority="34" w:unhideWhenUsed="0" w:qFormat="1"/>
    <w:lsdException w:name="Quote" w:uiPriority="29" w:unhideWhenUsed="0" w:qFormat="1"/>
    <w:lsdException w:name="Intense Quote" w:uiPriority="30" w:unhideWhenUsed="0" w:qFormat="1"/>
    <w:lsdException w:name="Medium List 2 Accent 1" w:uiPriority="61" w:unhideWhenUsed="0"/>
    <w:lsdException w:name="Medium Grid 1 Accent 1" w:uiPriority="62" w:unhideWhenUsed="0"/>
    <w:lsdException w:name="Medium Grid 2 Accent 1" w:uiPriority="63" w:unhideWhenUsed="0"/>
    <w:lsdException w:name="Medium Grid 3 Accent 1" w:uiPriority="64" w:unhideWhenUsed="0"/>
    <w:lsdException w:name="Dark List Accent 1" w:uiPriority="65" w:unhideWhenUsed="0"/>
    <w:lsdException w:name="Colorful Shading Accent 1" w:uiPriority="66" w:unhideWhenUsed="0"/>
    <w:lsdException w:name="Colorful List Accent 1" w:uiPriority="67" w:unhideWhenUsed="0"/>
    <w:lsdException w:name="Colorful Grid Accent 1" w:uiPriority="68" w:unhideWhenUsed="0"/>
    <w:lsdException w:name="Light Shading Accent 2" w:uiPriority="69" w:unhideWhenUsed="0"/>
    <w:lsdException w:name="Light List Accent 2" w:uiPriority="70" w:unhideWhenUsed="0"/>
    <w:lsdException w:name="Light Grid Accent 2" w:uiPriority="71" w:unhideWhenUsed="0"/>
    <w:lsdException w:name="Medium Shading 1 Accent 2" w:uiPriority="72" w:unhideWhenUsed="0"/>
    <w:lsdException w:name="Medium Shading 2 Accent 2" w:uiPriority="73" w:unhideWhenUsed="0"/>
    <w:lsdException w:name="Medium List 1 Accent 2" w:uiPriority="60" w:unhideWhenUsed="0"/>
    <w:lsdException w:name="Medium List 2 Accent 2" w:uiPriority="61" w:unhideWhenUsed="0"/>
    <w:lsdException w:name="Medium Grid 1 Accent 2" w:uiPriority="62" w:unhideWhenUsed="0"/>
    <w:lsdException w:name="Medium Grid 2 Accent 2" w:uiPriority="63" w:unhideWhenUsed="0"/>
    <w:lsdException w:name="Medium Grid 3 Accent 2" w:uiPriority="64" w:unhideWhenUsed="0"/>
    <w:lsdException w:name="Dark List Accent 2" w:uiPriority="65" w:unhideWhenUsed="0"/>
    <w:lsdException w:name="Colorful Shading Accent 2" w:uiPriority="66" w:unhideWhenUsed="0"/>
    <w:lsdException w:name="Colorful List Accent 2" w:uiPriority="67" w:unhideWhenUsed="0"/>
    <w:lsdException w:name="Colorful Grid Accent 2" w:uiPriority="68" w:unhideWhenUsed="0"/>
    <w:lsdException w:name="Light Shading Accent 3" w:uiPriority="69" w:unhideWhenUsed="0"/>
    <w:lsdException w:name="Light List Accent 3" w:uiPriority="70" w:unhideWhenUsed="0"/>
    <w:lsdException w:name="Light Grid Accent 3" w:uiPriority="71" w:unhideWhenUsed="0"/>
    <w:lsdException w:name="Medium Shading 1 Accent 3" w:uiPriority="72" w:unhideWhenUsed="0"/>
    <w:lsdException w:name="Medium Shading 2 Accent 3" w:uiPriority="73" w:unhideWhenUsed="0"/>
    <w:lsdException w:name="Medium List 1 Accent 3" w:uiPriority="60" w:unhideWhenUsed="0"/>
    <w:lsdException w:name="Medium List 2 Accent 3" w:uiPriority="61" w:unhideWhenUsed="0"/>
    <w:lsdException w:name="Medium Grid 1 Accent 3" w:uiPriority="62" w:unhideWhenUsed="0"/>
    <w:lsdException w:name="Medium Grid 2 Accent 3" w:uiPriority="63" w:unhideWhenUsed="0"/>
    <w:lsdException w:name="Medium Grid 3 Accent 3" w:uiPriority="64" w:unhideWhenUsed="0"/>
    <w:lsdException w:name="Dark List Accent 3" w:uiPriority="65" w:unhideWhenUsed="0"/>
    <w:lsdException w:name="Colorful Shading Accent 3" w:uiPriority="66" w:unhideWhenUsed="0"/>
    <w:lsdException w:name="Colorful List Accent 3" w:uiPriority="67" w:unhideWhenUsed="0"/>
    <w:lsdException w:name="Colorful Grid Accent 3" w:uiPriority="68" w:unhideWhenUsed="0"/>
    <w:lsdException w:name="Light Shading Accent 4" w:uiPriority="69" w:unhideWhenUsed="0"/>
    <w:lsdException w:name="Light List Accent 4" w:uiPriority="70" w:unhideWhenUsed="0"/>
    <w:lsdException w:name="Light Grid Accent 4" w:uiPriority="71" w:unhideWhenUsed="0"/>
    <w:lsdException w:name="Medium Shading 1 Accent 4" w:uiPriority="72" w:unhideWhenUsed="0"/>
    <w:lsdException w:name="Medium Shading 2 Accent 4" w:uiPriority="73" w:unhideWhenUsed="0"/>
    <w:lsdException w:name="Medium List 1 Accent 4" w:uiPriority="60" w:unhideWhenUsed="0"/>
    <w:lsdException w:name="Medium List 2 Accent 4" w:uiPriority="61" w:unhideWhenUsed="0"/>
    <w:lsdException w:name="Medium Grid 1 Accent 4" w:uiPriority="62" w:unhideWhenUsed="0"/>
    <w:lsdException w:name="Medium Grid 2 Accent 4" w:uiPriority="63" w:unhideWhenUsed="0"/>
    <w:lsdException w:name="Medium Grid 3 Accent 4" w:uiPriority="64" w:unhideWhenUsed="0"/>
    <w:lsdException w:name="Dark List Accent 4" w:uiPriority="65" w:unhideWhenUsed="0"/>
    <w:lsdException w:name="Colorful Shading Accent 4" w:uiPriority="66" w:unhideWhenUsed="0"/>
    <w:lsdException w:name="Colorful List Accent 4" w:uiPriority="67" w:unhideWhenUsed="0"/>
    <w:lsdException w:name="Colorful Grid Accent 4" w:uiPriority="68" w:unhideWhenUsed="0"/>
    <w:lsdException w:name="Light Shading Accent 5" w:uiPriority="69" w:unhideWhenUsed="0"/>
    <w:lsdException w:name="Light List Accent 5" w:uiPriority="70" w:unhideWhenUsed="0"/>
    <w:lsdException w:name="Light Grid Accent 5" w:uiPriority="71" w:unhideWhenUsed="0"/>
    <w:lsdException w:name="Medium Shading 1 Accent 5" w:uiPriority="72" w:unhideWhenUsed="0"/>
    <w:lsdException w:name="Medium Shading 2 Accent 5" w:uiPriority="73" w:unhideWhenUsed="0"/>
    <w:lsdException w:name="Medium List 1 Accent 5" w:uiPriority="60" w:unhideWhenUsed="0"/>
    <w:lsdException w:name="Medium List 2 Accent 5" w:uiPriority="61" w:unhideWhenUsed="0"/>
    <w:lsdException w:name="Medium Grid 1 Accent 5" w:uiPriority="62" w:unhideWhenUsed="0"/>
    <w:lsdException w:name="Medium Grid 2 Accent 5" w:uiPriority="63" w:unhideWhenUsed="0"/>
    <w:lsdException w:name="Medium Grid 3 Accent 5" w:uiPriority="64" w:unhideWhenUsed="0"/>
    <w:lsdException w:name="Dark List Accent 5" w:uiPriority="65" w:unhideWhenUsed="0"/>
    <w:lsdException w:name="Colorful Shading Accent 5" w:uiPriority="66" w:unhideWhenUsed="0"/>
    <w:lsdException w:name="Colorful List Accent 5" w:uiPriority="67" w:unhideWhenUsed="0"/>
    <w:lsdException w:name="Colorful Grid Accent 5" w:uiPriority="68" w:unhideWhenUsed="0"/>
    <w:lsdException w:name="Light Shading Accent 6" w:uiPriority="69" w:unhideWhenUsed="0"/>
    <w:lsdException w:name="Light List Accent 6" w:uiPriority="70" w:unhideWhenUsed="0"/>
    <w:lsdException w:name="Light Grid Accent 6" w:uiPriority="71" w:unhideWhenUsed="0"/>
    <w:lsdException w:name="Medium Shading 1 Accent 6" w:uiPriority="72" w:unhideWhenUsed="0"/>
    <w:lsdException w:name="Medium Shading 2 Accent 6" w:uiPriority="73" w:unhideWhenUsed="0"/>
    <w:lsdException w:name="Medium List 1 Accent 6" w:uiPriority="19" w:unhideWhenUsed="0" w:qFormat="1"/>
    <w:lsdException w:name="Medium List 2 Accent 6" w:uiPriority="21" w:unhideWhenUsed="0" w:qFormat="1"/>
    <w:lsdException w:name="Medium Grid 1 Accent 6" w:uiPriority="31" w:unhideWhenUsed="0" w:qFormat="1"/>
    <w:lsdException w:name="Medium Grid 2 Accent 6" w:uiPriority="32" w:unhideWhenUsed="0" w:qFormat="1"/>
    <w:lsdException w:name="Medium Grid 3 Accent 6" w:uiPriority="33" w:unhideWhenUsed="0" w:qFormat="1"/>
    <w:lsdException w:name="Dark List Accent 6" w:uiPriority="37" w:unhideWhenUsed="0"/>
    <w:lsdException w:name="Colorful Shading Accent 6" w:uiPriority="39" w:unhideWhenUsed="0" w:qFormat="1"/>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e">
    <w:name w:val="Normal"/>
    <w:qFormat/>
    <w:rsid w:val="00597DB2"/>
    <w:pPr>
      <w:spacing w:before="120"/>
    </w:pPr>
    <w:rPr>
      <w:lang w:val="en-US" w:eastAsia="en-US"/>
    </w:rPr>
  </w:style>
  <w:style w:type="paragraph" w:styleId="Titolo1">
    <w:name w:val="heading 1"/>
    <w:next w:val="Corpodeltesto"/>
    <w:link w:val="Titolo1Carattere"/>
    <w:qFormat/>
    <w:rsid w:val="00597DB2"/>
    <w:pPr>
      <w:keepNext/>
      <w:pageBreakBefore/>
      <w:numPr>
        <w:numId w:val="18"/>
      </w:numPr>
      <w:spacing w:before="240" w:after="60"/>
      <w:outlineLvl w:val="0"/>
    </w:pPr>
    <w:rPr>
      <w:rFonts w:ascii="Arial" w:hAnsi="Arial"/>
      <w:b/>
      <w:noProof/>
      <w:kern w:val="28"/>
      <w:sz w:val="28"/>
      <w:lang w:val="en-US" w:eastAsia="en-US"/>
    </w:rPr>
  </w:style>
  <w:style w:type="paragraph" w:styleId="Titolo2">
    <w:name w:val="heading 2"/>
    <w:basedOn w:val="Titolo1"/>
    <w:next w:val="Corpodeltesto"/>
    <w:link w:val="Titolo2Carattere"/>
    <w:qFormat/>
    <w:rsid w:val="00597DB2"/>
    <w:pPr>
      <w:pageBreakBefore w:val="0"/>
      <w:numPr>
        <w:ilvl w:val="1"/>
      </w:numPr>
      <w:outlineLvl w:val="1"/>
    </w:pPr>
  </w:style>
  <w:style w:type="paragraph" w:styleId="Titolo3">
    <w:name w:val="heading 3"/>
    <w:basedOn w:val="Titolo2"/>
    <w:next w:val="Corpodeltesto"/>
    <w:qFormat/>
    <w:rsid w:val="00597DB2"/>
    <w:pPr>
      <w:numPr>
        <w:ilvl w:val="2"/>
      </w:numPr>
      <w:outlineLvl w:val="2"/>
    </w:pPr>
  </w:style>
  <w:style w:type="paragraph" w:styleId="Titolo4">
    <w:name w:val="heading 4"/>
    <w:basedOn w:val="Titolo3"/>
    <w:next w:val="Corpodeltesto"/>
    <w:qFormat/>
    <w:rsid w:val="00597DB2"/>
    <w:pPr>
      <w:numPr>
        <w:ilvl w:val="3"/>
      </w:numPr>
      <w:outlineLvl w:val="3"/>
    </w:pPr>
  </w:style>
  <w:style w:type="paragraph" w:styleId="Titolo5">
    <w:name w:val="heading 5"/>
    <w:basedOn w:val="Titolo4"/>
    <w:next w:val="Corpodeltesto"/>
    <w:qFormat/>
    <w:rsid w:val="00597DB2"/>
    <w:pPr>
      <w:numPr>
        <w:ilvl w:val="4"/>
      </w:numPr>
      <w:outlineLvl w:val="4"/>
    </w:pPr>
  </w:style>
  <w:style w:type="paragraph" w:styleId="Titolo6">
    <w:name w:val="heading 6"/>
    <w:basedOn w:val="Titolo5"/>
    <w:next w:val="Corpodeltesto"/>
    <w:qFormat/>
    <w:rsid w:val="00597DB2"/>
    <w:pPr>
      <w:numPr>
        <w:ilvl w:val="5"/>
      </w:numPr>
      <w:outlineLvl w:val="5"/>
    </w:pPr>
  </w:style>
  <w:style w:type="paragraph" w:styleId="Titolo7">
    <w:name w:val="heading 7"/>
    <w:basedOn w:val="Titolo6"/>
    <w:next w:val="Corpodeltesto"/>
    <w:qFormat/>
    <w:rsid w:val="00597DB2"/>
    <w:pPr>
      <w:numPr>
        <w:ilvl w:val="6"/>
      </w:numPr>
      <w:outlineLvl w:val="6"/>
    </w:pPr>
  </w:style>
  <w:style w:type="paragraph" w:styleId="Titolo8">
    <w:name w:val="heading 8"/>
    <w:basedOn w:val="Titolo7"/>
    <w:next w:val="Corpodeltesto"/>
    <w:qFormat/>
    <w:rsid w:val="00597DB2"/>
    <w:pPr>
      <w:numPr>
        <w:ilvl w:val="7"/>
      </w:numPr>
      <w:outlineLvl w:val="7"/>
    </w:pPr>
  </w:style>
  <w:style w:type="paragraph" w:styleId="Titolo9">
    <w:name w:val="heading 9"/>
    <w:basedOn w:val="Titolo8"/>
    <w:next w:val="Corpodeltesto"/>
    <w:qFormat/>
    <w:rsid w:val="00597DB2"/>
    <w:pPr>
      <w:numPr>
        <w:ilvl w:val="8"/>
      </w:numPr>
      <w:outlineLvl w:val="8"/>
    </w:pPr>
  </w:style>
  <w:style w:type="character" w:default="1" w:styleId="Carattere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deltesto">
    <w:name w:val="Body Text"/>
    <w:link w:val="CorpodeltestoCarattere"/>
    <w:rsid w:val="00597DB2"/>
    <w:pPr>
      <w:spacing w:before="120"/>
    </w:pPr>
    <w:rPr>
      <w:lang w:val="en-US" w:eastAsia="en-US"/>
    </w:rPr>
  </w:style>
  <w:style w:type="character" w:customStyle="1" w:styleId="CorpodeltestoCarattere">
    <w:name w:val="Corpo del testo Carattere"/>
    <w:link w:val="Corpodeltesto"/>
    <w:rsid w:val="00597DB2"/>
    <w:rPr>
      <w:sz w:val="24"/>
    </w:rPr>
  </w:style>
  <w:style w:type="character" w:customStyle="1" w:styleId="Titolo2Carattere">
    <w:name w:val="Titolo 2 Carattere"/>
    <w:link w:val="Titolo2"/>
    <w:rsid w:val="004B576F"/>
    <w:rPr>
      <w:rFonts w:ascii="Arial" w:hAnsi="Arial"/>
      <w:b/>
      <w:noProof/>
      <w:kern w:val="28"/>
      <w:sz w:val="28"/>
      <w:lang w:val="en-US" w:eastAsia="en-US"/>
    </w:rPr>
  </w:style>
  <w:style w:type="character" w:customStyle="1" w:styleId="BodyTextChar3">
    <w:name w:val="Body Text Char3"/>
    <w:aliases w:val="Body Text Char Char Char Char"/>
    <w:rsid w:val="007479B6"/>
    <w:rPr>
      <w:noProof/>
      <w:sz w:val="24"/>
      <w:lang w:val="en-US" w:eastAsia="en-US" w:bidi="ar-SA"/>
    </w:rPr>
  </w:style>
  <w:style w:type="paragraph" w:styleId="Elenco">
    <w:name w:val="List"/>
    <w:basedOn w:val="Corpodeltesto"/>
    <w:link w:val="ElencoCarattere"/>
    <w:rsid w:val="00597DB2"/>
    <w:pPr>
      <w:ind w:left="1080" w:hanging="720"/>
    </w:pPr>
  </w:style>
  <w:style w:type="paragraph" w:styleId="Puntoelenco">
    <w:name w:val="List Bullet"/>
    <w:basedOn w:val="Normale"/>
    <w:link w:val="PuntoelencoCarattere"/>
    <w:unhideWhenUsed/>
    <w:rsid w:val="00597DB2"/>
    <w:pPr>
      <w:numPr>
        <w:numId w:val="1"/>
      </w:numPr>
    </w:pPr>
  </w:style>
  <w:style w:type="paragraph" w:styleId="Bibliografia">
    <w:name w:val="Bibliography"/>
    <w:basedOn w:val="Normale"/>
    <w:next w:val="Normale"/>
    <w:uiPriority w:val="37"/>
    <w:unhideWhenUsed/>
    <w:rsid w:val="00C56183"/>
  </w:style>
  <w:style w:type="paragraph" w:styleId="Bloccoditesto">
    <w:name w:val="Block Text"/>
    <w:basedOn w:val="Normale"/>
    <w:rsid w:val="00C56183"/>
    <w:pPr>
      <w:spacing w:after="120"/>
      <w:ind w:left="1440" w:right="1440"/>
    </w:pPr>
  </w:style>
  <w:style w:type="paragraph" w:styleId="Elenco2">
    <w:name w:val="List 2"/>
    <w:basedOn w:val="Elenco"/>
    <w:link w:val="Elenco2Carattere"/>
    <w:rsid w:val="00597DB2"/>
    <w:pPr>
      <w:ind w:left="1440"/>
    </w:pPr>
  </w:style>
  <w:style w:type="paragraph" w:styleId="Sommario1">
    <w:name w:val="toc 1"/>
    <w:next w:val="Normale"/>
    <w:uiPriority w:val="39"/>
    <w:rsid w:val="00597DB2"/>
    <w:pPr>
      <w:spacing w:before="120" w:after="120"/>
    </w:pPr>
    <w:rPr>
      <w:b/>
      <w:bCs/>
      <w:caps/>
      <w:lang w:val="en-US" w:eastAsia="en-US"/>
    </w:rPr>
  </w:style>
  <w:style w:type="paragraph" w:styleId="Sommario2">
    <w:name w:val="toc 2"/>
    <w:next w:val="Normale"/>
    <w:uiPriority w:val="39"/>
    <w:rsid w:val="00597DB2"/>
    <w:pPr>
      <w:ind w:left="240"/>
    </w:pPr>
    <w:rPr>
      <w:smallCaps/>
      <w:lang w:val="en-US" w:eastAsia="en-US"/>
    </w:rPr>
  </w:style>
  <w:style w:type="paragraph" w:styleId="Sommario3">
    <w:name w:val="toc 3"/>
    <w:basedOn w:val="Sommario2"/>
    <w:next w:val="Normale"/>
    <w:uiPriority w:val="39"/>
    <w:rsid w:val="00597DB2"/>
    <w:pPr>
      <w:ind w:left="480"/>
    </w:pPr>
    <w:rPr>
      <w:i/>
      <w:iCs/>
      <w:smallCaps w:val="0"/>
    </w:rPr>
  </w:style>
  <w:style w:type="paragraph" w:styleId="Sommario4">
    <w:name w:val="toc 4"/>
    <w:basedOn w:val="Sommario3"/>
    <w:next w:val="Normale"/>
    <w:uiPriority w:val="39"/>
    <w:rsid w:val="00597DB2"/>
    <w:pPr>
      <w:ind w:left="720"/>
    </w:pPr>
    <w:rPr>
      <w:i w:val="0"/>
      <w:iCs w:val="0"/>
      <w:sz w:val="18"/>
      <w:szCs w:val="18"/>
    </w:rPr>
  </w:style>
  <w:style w:type="paragraph" w:styleId="Sommario5">
    <w:name w:val="toc 5"/>
    <w:basedOn w:val="Sommario4"/>
    <w:next w:val="Normale"/>
    <w:uiPriority w:val="39"/>
    <w:rsid w:val="00597DB2"/>
    <w:pPr>
      <w:ind w:left="960"/>
    </w:pPr>
  </w:style>
  <w:style w:type="paragraph" w:styleId="Sommario6">
    <w:name w:val="toc 6"/>
    <w:basedOn w:val="Sommario5"/>
    <w:next w:val="Normale"/>
    <w:uiPriority w:val="39"/>
    <w:rsid w:val="00597DB2"/>
    <w:pPr>
      <w:ind w:left="1200"/>
    </w:pPr>
  </w:style>
  <w:style w:type="paragraph" w:styleId="Sommario7">
    <w:name w:val="toc 7"/>
    <w:basedOn w:val="Sommario6"/>
    <w:next w:val="Normale"/>
    <w:uiPriority w:val="39"/>
    <w:rsid w:val="00597DB2"/>
    <w:pPr>
      <w:ind w:left="1440"/>
    </w:pPr>
  </w:style>
  <w:style w:type="paragraph" w:styleId="Sommario8">
    <w:name w:val="toc 8"/>
    <w:basedOn w:val="Sommario7"/>
    <w:next w:val="Normale"/>
    <w:uiPriority w:val="39"/>
    <w:rsid w:val="00597DB2"/>
    <w:pPr>
      <w:ind w:left="1680"/>
    </w:pPr>
  </w:style>
  <w:style w:type="paragraph" w:styleId="Sommario9">
    <w:name w:val="toc 9"/>
    <w:basedOn w:val="Sommario8"/>
    <w:next w:val="Normale"/>
    <w:uiPriority w:val="39"/>
    <w:rsid w:val="00597DB2"/>
    <w:pPr>
      <w:ind w:left="1920"/>
    </w:pPr>
  </w:style>
  <w:style w:type="paragraph" w:customStyle="1" w:styleId="TableEntry">
    <w:name w:val="Table Entry"/>
    <w:basedOn w:val="Corpodeltesto"/>
    <w:link w:val="TableEntryChar"/>
    <w:qFormat/>
    <w:rsid w:val="00597DB2"/>
    <w:pPr>
      <w:spacing w:before="40" w:after="40"/>
      <w:ind w:left="72" w:right="72"/>
    </w:pPr>
    <w:rPr>
      <w:sz w:val="18"/>
    </w:rPr>
  </w:style>
  <w:style w:type="paragraph" w:customStyle="1" w:styleId="TableEntryHeader">
    <w:name w:val="Table Entry Header"/>
    <w:basedOn w:val="TableEntry"/>
    <w:link w:val="TableEntryHeaderChar"/>
    <w:rsid w:val="00597DB2"/>
    <w:pPr>
      <w:jc w:val="center"/>
    </w:pPr>
    <w:rPr>
      <w:rFonts w:ascii="Arial" w:hAnsi="Arial"/>
      <w:b/>
      <w:sz w:val="20"/>
    </w:rPr>
  </w:style>
  <w:style w:type="paragraph" w:customStyle="1" w:styleId="TableTitle">
    <w:name w:val="Table Title"/>
    <w:basedOn w:val="Corpodeltesto"/>
    <w:link w:val="TableTitleChar"/>
    <w:qFormat/>
    <w:rsid w:val="00597DB2"/>
    <w:pPr>
      <w:keepNext/>
      <w:spacing w:before="60" w:after="60"/>
      <w:jc w:val="center"/>
    </w:pPr>
    <w:rPr>
      <w:rFonts w:ascii="Arial" w:hAnsi="Arial"/>
      <w:b/>
      <w:sz w:val="22"/>
    </w:rPr>
  </w:style>
  <w:style w:type="paragraph" w:customStyle="1" w:styleId="FigureTitle">
    <w:name w:val="Figure Title"/>
    <w:basedOn w:val="TableTitle"/>
    <w:link w:val="FigureTitleChar"/>
    <w:rsid w:val="00597DB2"/>
    <w:pPr>
      <w:keepNext w:val="0"/>
      <w:keepLines/>
    </w:pPr>
  </w:style>
  <w:style w:type="paragraph" w:customStyle="1" w:styleId="XMLExample">
    <w:name w:val="XML Example"/>
    <w:basedOn w:val="Corpodeltesto"/>
    <w:rsid w:val="003D24EE"/>
    <w:pPr>
      <w:spacing w:before="0"/>
    </w:pPr>
    <w:rPr>
      <w:rFonts w:ascii="Courier New" w:hAnsi="Courier New" w:cs="Courier New"/>
      <w:sz w:val="20"/>
    </w:rPr>
  </w:style>
  <w:style w:type="paragraph" w:styleId="Elenco3">
    <w:name w:val="List 3"/>
    <w:basedOn w:val="Normale"/>
    <w:link w:val="Elenco3Carattere"/>
    <w:rsid w:val="00597DB2"/>
    <w:pPr>
      <w:ind w:left="1800" w:hanging="720"/>
    </w:pPr>
  </w:style>
  <w:style w:type="paragraph" w:styleId="Elencocontinua">
    <w:name w:val="List Continue"/>
    <w:basedOn w:val="Normale"/>
    <w:link w:val="ElencocontinuaCarattere"/>
    <w:uiPriority w:val="99"/>
    <w:unhideWhenUsed/>
    <w:rsid w:val="00597DB2"/>
    <w:pPr>
      <w:ind w:left="360"/>
      <w:contextualSpacing/>
    </w:pPr>
  </w:style>
  <w:style w:type="paragraph" w:styleId="Elencocontinua2">
    <w:name w:val="List Continue 2"/>
    <w:basedOn w:val="Normale"/>
    <w:uiPriority w:val="99"/>
    <w:unhideWhenUsed/>
    <w:rsid w:val="00597DB2"/>
    <w:pPr>
      <w:ind w:left="720"/>
      <w:contextualSpacing/>
    </w:pPr>
  </w:style>
  <w:style w:type="paragraph" w:customStyle="1" w:styleId="ParagraphHeading">
    <w:name w:val="Paragraph Heading"/>
    <w:basedOn w:val="Didascalia"/>
    <w:next w:val="Corpodeltesto"/>
    <w:rsid w:val="00597DB2"/>
    <w:pPr>
      <w:spacing w:before="180"/>
    </w:pPr>
  </w:style>
  <w:style w:type="paragraph" w:customStyle="1" w:styleId="ListNumberContinue">
    <w:name w:val="List Number Continue"/>
    <w:basedOn w:val="Normale"/>
    <w:pPr>
      <w:spacing w:before="60"/>
      <w:ind w:left="900"/>
    </w:pPr>
  </w:style>
  <w:style w:type="paragraph" w:styleId="Corpodeltesto3">
    <w:name w:val="Body Text 3"/>
    <w:basedOn w:val="Normale"/>
    <w:link w:val="Corpodeltesto3Carattere"/>
    <w:rsid w:val="00C56183"/>
    <w:pPr>
      <w:spacing w:after="120"/>
    </w:pPr>
    <w:rPr>
      <w:sz w:val="16"/>
      <w:szCs w:val="16"/>
    </w:rPr>
  </w:style>
  <w:style w:type="character" w:customStyle="1" w:styleId="Corpodeltesto3Carattere">
    <w:name w:val="Corpo del testo 3 Carattere"/>
    <w:link w:val="Corpodeltesto3"/>
    <w:rsid w:val="00C56183"/>
    <w:rPr>
      <w:sz w:val="16"/>
      <w:szCs w:val="16"/>
    </w:rPr>
  </w:style>
  <w:style w:type="character" w:customStyle="1" w:styleId="PuntoelencoCarattere">
    <w:name w:val="Punto elenco Carattere"/>
    <w:link w:val="Puntoelenco"/>
    <w:rsid w:val="00024BCD"/>
    <w:rPr>
      <w:lang w:val="en-US" w:eastAsia="en-US"/>
    </w:rPr>
  </w:style>
  <w:style w:type="paragraph" w:customStyle="1" w:styleId="List3Continue">
    <w:name w:val="List 3 Continue"/>
    <w:basedOn w:val="Elenco3"/>
    <w:pPr>
      <w:ind w:firstLine="0"/>
    </w:pPr>
  </w:style>
  <w:style w:type="paragraph" w:customStyle="1" w:styleId="AppendixHeading2">
    <w:name w:val="Appendix Heading 2"/>
    <w:next w:val="Corpodeltesto"/>
    <w:rsid w:val="00597DB2"/>
    <w:pPr>
      <w:numPr>
        <w:ilvl w:val="1"/>
        <w:numId w:val="19"/>
      </w:numPr>
      <w:spacing w:before="240" w:after="60"/>
    </w:pPr>
    <w:rPr>
      <w:rFonts w:ascii="Arial" w:hAnsi="Arial"/>
      <w:b/>
      <w:noProof/>
      <w:sz w:val="28"/>
      <w:lang w:val="en-US" w:eastAsia="en-US"/>
    </w:rPr>
  </w:style>
  <w:style w:type="paragraph" w:customStyle="1" w:styleId="AppendixHeading1">
    <w:name w:val="Appendix Heading 1"/>
    <w:next w:val="Corpodeltesto"/>
    <w:rsid w:val="00597DB2"/>
    <w:pPr>
      <w:numPr>
        <w:numId w:val="19"/>
      </w:numPr>
      <w:tabs>
        <w:tab w:val="left" w:pos="900"/>
      </w:tabs>
      <w:spacing w:before="240" w:after="60"/>
      <w:ind w:left="1440" w:hanging="1440"/>
    </w:pPr>
    <w:rPr>
      <w:rFonts w:ascii="Arial" w:hAnsi="Arial"/>
      <w:b/>
      <w:noProof/>
      <w:kern w:val="28"/>
      <w:sz w:val="28"/>
      <w:lang w:val="en-US" w:eastAsia="en-US"/>
    </w:rPr>
  </w:style>
  <w:style w:type="paragraph" w:customStyle="1" w:styleId="AppendixHeading3">
    <w:name w:val="Appendix Heading 3"/>
    <w:basedOn w:val="AppendixHeading2"/>
    <w:next w:val="Corpodeltesto"/>
    <w:rsid w:val="00597DB2"/>
    <w:pPr>
      <w:numPr>
        <w:ilvl w:val="2"/>
      </w:numPr>
    </w:pPr>
  </w:style>
  <w:style w:type="character" w:styleId="Rimandonotaapidipagina">
    <w:name w:val="footnote reference"/>
    <w:semiHidden/>
    <w:rsid w:val="00597DB2"/>
    <w:rPr>
      <w:vertAlign w:val="superscript"/>
    </w:rPr>
  </w:style>
  <w:style w:type="paragraph" w:styleId="Intestazione">
    <w:name w:val="header"/>
    <w:basedOn w:val="Normale"/>
    <w:rsid w:val="00597DB2"/>
    <w:pPr>
      <w:tabs>
        <w:tab w:val="center" w:pos="4320"/>
        <w:tab w:val="right" w:pos="8640"/>
      </w:tabs>
    </w:pPr>
  </w:style>
  <w:style w:type="paragraph" w:styleId="Testonotaapidipagina">
    <w:name w:val="footnote text"/>
    <w:basedOn w:val="Normale"/>
    <w:link w:val="TestonotaapidipaginaCarattere"/>
    <w:rsid w:val="00597DB2"/>
    <w:rPr>
      <w:sz w:val="20"/>
    </w:rPr>
  </w:style>
  <w:style w:type="character" w:styleId="Numeropagina">
    <w:name w:val="page number"/>
    <w:rsid w:val="00597DB2"/>
  </w:style>
  <w:style w:type="paragraph" w:styleId="Pidipagina">
    <w:name w:val="footer"/>
    <w:basedOn w:val="Normale"/>
    <w:rsid w:val="00597DB2"/>
    <w:pPr>
      <w:tabs>
        <w:tab w:val="center" w:pos="4320"/>
        <w:tab w:val="right" w:pos="8640"/>
      </w:tabs>
    </w:pPr>
  </w:style>
  <w:style w:type="character" w:styleId="Collegamentovisitato">
    <w:name w:val="FollowedHyperlink"/>
    <w:rsid w:val="00597DB2"/>
    <w:rPr>
      <w:color w:val="800080"/>
      <w:u w:val="single"/>
    </w:rPr>
  </w:style>
  <w:style w:type="paragraph" w:customStyle="1" w:styleId="Glossary">
    <w:name w:val="Glossary"/>
    <w:basedOn w:val="Titolo1"/>
    <w:rsid w:val="00597DB2"/>
    <w:pPr>
      <w:numPr>
        <w:numId w:val="0"/>
      </w:numPr>
    </w:pPr>
  </w:style>
  <w:style w:type="character" w:styleId="Collegamentoipertestuale">
    <w:name w:val="Hyperlink"/>
    <w:uiPriority w:val="99"/>
    <w:rsid w:val="00597DB2"/>
    <w:rPr>
      <w:color w:val="0000FF"/>
      <w:u w:val="single"/>
    </w:rPr>
  </w:style>
  <w:style w:type="paragraph" w:styleId="Mappadocumento">
    <w:name w:val="Document Map"/>
    <w:basedOn w:val="Normale"/>
    <w:semiHidden/>
    <w:rsid w:val="00597DB2"/>
    <w:pPr>
      <w:shd w:val="clear" w:color="auto" w:fill="000080"/>
    </w:pPr>
    <w:rPr>
      <w:rFonts w:ascii="Tahoma" w:hAnsi="Tahoma" w:cs="Tahoma"/>
    </w:rPr>
  </w:style>
  <w:style w:type="paragraph" w:styleId="Testocommento">
    <w:name w:val="annotation text"/>
    <w:basedOn w:val="Normale"/>
    <w:link w:val="TestocommentoCarattere"/>
    <w:rsid w:val="00597DB2"/>
    <w:rPr>
      <w:sz w:val="20"/>
    </w:rPr>
  </w:style>
  <w:style w:type="character" w:customStyle="1" w:styleId="TestocommentoCarattere">
    <w:name w:val="Testo commento Carattere"/>
    <w:link w:val="Testocommento"/>
    <w:rsid w:val="00597DB2"/>
  </w:style>
  <w:style w:type="paragraph" w:styleId="Elencocontinua3">
    <w:name w:val="List Continue 3"/>
    <w:basedOn w:val="Normale"/>
    <w:uiPriority w:val="99"/>
    <w:unhideWhenUsed/>
    <w:rsid w:val="00597DB2"/>
    <w:pPr>
      <w:ind w:left="1080"/>
      <w:contextualSpacing/>
    </w:pPr>
  </w:style>
  <w:style w:type="paragraph" w:styleId="Elencocontinua4">
    <w:name w:val="List Continue 4"/>
    <w:basedOn w:val="Normale"/>
    <w:uiPriority w:val="99"/>
    <w:unhideWhenUsed/>
    <w:rsid w:val="00597DB2"/>
    <w:pPr>
      <w:ind w:left="1440"/>
      <w:contextualSpacing/>
    </w:pPr>
  </w:style>
  <w:style w:type="paragraph" w:styleId="Elencocontinua5">
    <w:name w:val="List Continue 5"/>
    <w:basedOn w:val="Normale"/>
    <w:uiPriority w:val="99"/>
    <w:unhideWhenUsed/>
    <w:rsid w:val="00597DB2"/>
    <w:pPr>
      <w:ind w:left="1800"/>
      <w:contextualSpacing/>
    </w:pPr>
  </w:style>
  <w:style w:type="paragraph" w:styleId="Numeroelenco2">
    <w:name w:val="List Number 2"/>
    <w:basedOn w:val="Normale"/>
    <w:link w:val="Numeroelenco2Carattere"/>
    <w:rsid w:val="00597DB2"/>
    <w:pPr>
      <w:numPr>
        <w:numId w:val="5"/>
      </w:numPr>
    </w:pPr>
  </w:style>
  <w:style w:type="paragraph" w:styleId="Numeroelenco3">
    <w:name w:val="List Number 3"/>
    <w:basedOn w:val="Normale"/>
    <w:rsid w:val="00597DB2"/>
    <w:pPr>
      <w:numPr>
        <w:numId w:val="6"/>
      </w:numPr>
    </w:pPr>
  </w:style>
  <w:style w:type="paragraph" w:styleId="Numeroelenco4">
    <w:name w:val="List Number 4"/>
    <w:basedOn w:val="Normale"/>
    <w:rsid w:val="00597DB2"/>
    <w:pPr>
      <w:numPr>
        <w:numId w:val="7"/>
      </w:numPr>
    </w:pPr>
  </w:style>
  <w:style w:type="paragraph" w:styleId="Numeroelenco5">
    <w:name w:val="List Number 5"/>
    <w:basedOn w:val="Normale"/>
    <w:uiPriority w:val="99"/>
    <w:unhideWhenUsed/>
    <w:rsid w:val="00597DB2"/>
    <w:pPr>
      <w:numPr>
        <w:numId w:val="8"/>
      </w:numPr>
    </w:pPr>
  </w:style>
  <w:style w:type="paragraph" w:styleId="Testonormale">
    <w:name w:val="Plain Text"/>
    <w:basedOn w:val="Normale"/>
    <w:rPr>
      <w:rFonts w:ascii="Courier New" w:hAnsi="Courier New" w:cs="Courier New"/>
      <w:sz w:val="20"/>
    </w:rPr>
  </w:style>
  <w:style w:type="paragraph" w:styleId="Indicefonti">
    <w:name w:val="table of authorities"/>
    <w:basedOn w:val="Normale"/>
    <w:next w:val="Normale"/>
    <w:semiHidden/>
    <w:pPr>
      <w:ind w:left="240" w:hanging="240"/>
    </w:pPr>
  </w:style>
  <w:style w:type="paragraph" w:styleId="Indicedellefigure">
    <w:name w:val="table of figures"/>
    <w:basedOn w:val="Normale"/>
    <w:next w:val="Normale"/>
    <w:semiHidden/>
    <w:pPr>
      <w:ind w:left="480" w:hanging="480"/>
    </w:pPr>
  </w:style>
  <w:style w:type="paragraph" w:styleId="Titolo">
    <w:name w:val="Title"/>
    <w:basedOn w:val="Normale"/>
    <w:next w:val="Normale"/>
    <w:link w:val="TitoloCarattere"/>
    <w:uiPriority w:val="10"/>
    <w:qFormat/>
    <w:rsid w:val="00597DB2"/>
    <w:pPr>
      <w:pBdr>
        <w:bottom w:val="single" w:sz="8" w:space="4" w:color="4F81BD"/>
      </w:pBdr>
      <w:spacing w:before="0" w:after="300"/>
      <w:contextualSpacing/>
    </w:pPr>
    <w:rPr>
      <w:rFonts w:ascii="Cambria" w:hAnsi="Cambria"/>
      <w:color w:val="17365D"/>
      <w:spacing w:val="5"/>
      <w:kern w:val="28"/>
      <w:sz w:val="52"/>
      <w:szCs w:val="52"/>
    </w:rPr>
  </w:style>
  <w:style w:type="paragraph" w:customStyle="1" w:styleId="Note">
    <w:name w:val="Note"/>
    <w:basedOn w:val="Normale"/>
    <w:rsid w:val="00597DB2"/>
    <w:pPr>
      <w:tabs>
        <w:tab w:val="left" w:pos="720"/>
        <w:tab w:val="left" w:pos="1216"/>
        <w:tab w:val="left" w:pos="1936"/>
        <w:tab w:val="left" w:pos="2536"/>
        <w:tab w:val="left" w:pos="3616"/>
        <w:tab w:val="left" w:pos="5056"/>
        <w:tab w:val="right" w:leader="dot" w:pos="8644"/>
      </w:tabs>
      <w:suppressAutoHyphens/>
      <w:spacing w:after="60"/>
      <w:ind w:left="734" w:hanging="547"/>
    </w:pPr>
    <w:rPr>
      <w:sz w:val="18"/>
    </w:rPr>
  </w:style>
  <w:style w:type="character" w:styleId="Rimandocommento">
    <w:name w:val="annotation reference"/>
    <w:rsid w:val="00597DB2"/>
    <w:rPr>
      <w:sz w:val="16"/>
      <w:szCs w:val="16"/>
    </w:rPr>
  </w:style>
  <w:style w:type="paragraph" w:styleId="Corpodeltesto2">
    <w:name w:val="Body Text 2"/>
    <w:basedOn w:val="Normale"/>
    <w:rsid w:val="00597DB2"/>
    <w:pPr>
      <w:spacing w:before="0"/>
    </w:pPr>
    <w:rPr>
      <w:i/>
    </w:rPr>
  </w:style>
  <w:style w:type="paragraph" w:styleId="Rientrocorpodeltesto2">
    <w:name w:val="Body Text Indent 2"/>
    <w:basedOn w:val="Normale"/>
    <w:rsid w:val="00597DB2"/>
    <w:pPr>
      <w:ind w:left="1620" w:hanging="360"/>
    </w:pPr>
  </w:style>
  <w:style w:type="paragraph" w:styleId="Primorientrocorpodeltesto">
    <w:name w:val="Body Text First Indent"/>
    <w:basedOn w:val="Corpodeltesto"/>
    <w:link w:val="PrimorientrocorpodeltestoCarattere"/>
    <w:rsid w:val="00D05B7C"/>
    <w:pPr>
      <w:spacing w:after="120"/>
      <w:ind w:firstLine="210"/>
    </w:pPr>
  </w:style>
  <w:style w:type="paragraph" w:customStyle="1" w:styleId="EditorInstructions">
    <w:name w:val="Editor Instructions"/>
    <w:basedOn w:val="Corpodeltesto"/>
    <w:rsid w:val="00662893"/>
    <w:pPr>
      <w:pBdr>
        <w:top w:val="single" w:sz="4" w:space="1" w:color="auto"/>
        <w:left w:val="single" w:sz="4" w:space="4" w:color="auto"/>
        <w:bottom w:val="single" w:sz="4" w:space="1" w:color="auto"/>
        <w:right w:val="single" w:sz="4" w:space="4" w:color="auto"/>
      </w:pBdr>
    </w:pPr>
    <w:rPr>
      <w:i/>
      <w:iCs/>
    </w:rPr>
  </w:style>
  <w:style w:type="character" w:customStyle="1" w:styleId="DeleteText">
    <w:name w:val="Delete Text"/>
    <w:rsid w:val="00AC7C88"/>
    <w:rPr>
      <w:b/>
      <w:strike/>
      <w:dstrike w:val="0"/>
      <w:vertAlign w:val="baseline"/>
    </w:rPr>
  </w:style>
  <w:style w:type="character" w:customStyle="1" w:styleId="keyword">
    <w:name w:val="keyword"/>
    <w:rsid w:val="00BC3E9F"/>
    <w:rPr>
      <w:rFonts w:ascii="Bookman Old Style" w:hAnsi="Bookman Old Style"/>
      <w:b/>
      <w:caps/>
      <w:sz w:val="16"/>
    </w:rPr>
  </w:style>
  <w:style w:type="paragraph" w:styleId="Testofumetto">
    <w:name w:val="Balloon Text"/>
    <w:basedOn w:val="Normale"/>
    <w:link w:val="TestofumettoCarattere"/>
    <w:uiPriority w:val="99"/>
    <w:semiHidden/>
    <w:unhideWhenUsed/>
    <w:rsid w:val="00597DB2"/>
    <w:pPr>
      <w:spacing w:before="0"/>
    </w:pPr>
    <w:rPr>
      <w:rFonts w:ascii="Tahoma" w:hAnsi="Tahoma" w:cs="Tahoma"/>
      <w:sz w:val="16"/>
      <w:szCs w:val="16"/>
    </w:rPr>
  </w:style>
  <w:style w:type="paragraph" w:customStyle="1" w:styleId="PartTitle">
    <w:name w:val="Part Title"/>
    <w:basedOn w:val="Titolo"/>
    <w:next w:val="Corpodeltesto"/>
    <w:rsid w:val="00597DB2"/>
    <w:pPr>
      <w:keepNext/>
      <w:pageBreakBefore/>
      <w:pBdr>
        <w:bottom w:val="none" w:sz="0" w:space="0" w:color="auto"/>
      </w:pBdr>
      <w:spacing w:before="240" w:after="60"/>
      <w:contextualSpacing w:val="0"/>
      <w:jc w:val="center"/>
      <w:outlineLvl w:val="0"/>
    </w:pPr>
    <w:rPr>
      <w:rFonts w:ascii="Arial" w:hAnsi="Arial" w:cs="Arial"/>
      <w:b/>
      <w:bCs/>
      <w:color w:val="auto"/>
      <w:spacing w:val="0"/>
      <w:sz w:val="44"/>
      <w:szCs w:val="32"/>
    </w:rPr>
  </w:style>
  <w:style w:type="character" w:customStyle="1" w:styleId="InsertText">
    <w:name w:val="Insert Text"/>
    <w:rsid w:val="00AC7C88"/>
    <w:rPr>
      <w:b/>
      <w:dstrike w:val="0"/>
      <w:u w:val="single"/>
      <w:vertAlign w:val="baseline"/>
    </w:rPr>
  </w:style>
  <w:style w:type="paragraph" w:customStyle="1" w:styleId="XMLFragment">
    <w:name w:val="XML Fragment"/>
    <w:basedOn w:val="Testonormale"/>
    <w:rsid w:val="00993FF5"/>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styleId="Soggettocommento">
    <w:name w:val="annotation subject"/>
    <w:basedOn w:val="Testocommento"/>
    <w:next w:val="Testocommento"/>
    <w:link w:val="SoggettocommentoCarattere"/>
    <w:rsid w:val="00E46BAB"/>
    <w:rPr>
      <w:b/>
      <w:bCs/>
    </w:rPr>
  </w:style>
  <w:style w:type="character" w:customStyle="1" w:styleId="SoggettocommentoCarattere">
    <w:name w:val="Soggetto commento Carattere"/>
    <w:link w:val="Soggettocommento"/>
    <w:rsid w:val="00E46BAB"/>
    <w:rPr>
      <w:b/>
      <w:bCs/>
    </w:rPr>
  </w:style>
  <w:style w:type="paragraph" w:styleId="Revisione">
    <w:name w:val="Revision"/>
    <w:hidden/>
    <w:uiPriority w:val="99"/>
    <w:semiHidden/>
    <w:rsid w:val="00147F29"/>
    <w:rPr>
      <w:lang w:val="en-US" w:eastAsia="en-US"/>
    </w:rPr>
  </w:style>
  <w:style w:type="table" w:styleId="Grigliatabella">
    <w:name w:val="Table Grid"/>
    <w:basedOn w:val="Tabellanormale"/>
    <w:rsid w:val="00C677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ientrocorpodeltesto">
    <w:name w:val="Body Text Indent"/>
    <w:basedOn w:val="Corpodeltesto"/>
    <w:link w:val="RientrocorpodeltestoCarattere"/>
    <w:rsid w:val="00597DB2"/>
    <w:pPr>
      <w:ind w:left="360"/>
    </w:pPr>
  </w:style>
  <w:style w:type="character" w:customStyle="1" w:styleId="RientrocorpodeltestoCarattere">
    <w:name w:val="Rientro corpo del testo Carattere"/>
    <w:link w:val="Rientrocorpodeltesto"/>
    <w:rsid w:val="00597DB2"/>
    <w:rPr>
      <w:sz w:val="24"/>
    </w:rPr>
  </w:style>
  <w:style w:type="paragraph" w:styleId="Primorientrocorpodeltesto2">
    <w:name w:val="Body Text First Indent 2"/>
    <w:basedOn w:val="Rientrocorpodeltesto"/>
    <w:link w:val="Primorientrocorpodeltesto2Carattere"/>
    <w:rsid w:val="00C56183"/>
    <w:pPr>
      <w:ind w:firstLine="210"/>
    </w:pPr>
  </w:style>
  <w:style w:type="character" w:customStyle="1" w:styleId="Primorientrocorpodeltesto2Carattere">
    <w:name w:val="Primo rientro corpo del testo 2 Carattere"/>
    <w:basedOn w:val="RientrocorpodeltestoCarattere"/>
    <w:link w:val="Primorientrocorpodeltesto2"/>
    <w:rsid w:val="00C56183"/>
    <w:rPr>
      <w:sz w:val="24"/>
    </w:rPr>
  </w:style>
  <w:style w:type="paragraph" w:styleId="Rientrocorpodeltesto3">
    <w:name w:val="Body Text Indent 3"/>
    <w:basedOn w:val="Normale"/>
    <w:link w:val="Rientrocorpodeltesto3Carattere"/>
    <w:rsid w:val="00C56183"/>
    <w:pPr>
      <w:spacing w:after="120"/>
      <w:ind w:left="360"/>
    </w:pPr>
    <w:rPr>
      <w:sz w:val="16"/>
      <w:szCs w:val="16"/>
    </w:rPr>
  </w:style>
  <w:style w:type="character" w:customStyle="1" w:styleId="Rientrocorpodeltesto3Carattere">
    <w:name w:val="Rientro corpo del testo 3 Carattere"/>
    <w:link w:val="Rientrocorpodeltesto3"/>
    <w:rsid w:val="00C56183"/>
    <w:rPr>
      <w:sz w:val="16"/>
      <w:szCs w:val="16"/>
    </w:rPr>
  </w:style>
  <w:style w:type="character" w:styleId="Titolodellibro">
    <w:name w:val="Book Title"/>
    <w:uiPriority w:val="33"/>
    <w:qFormat/>
    <w:rsid w:val="00C56183"/>
    <w:rPr>
      <w:b/>
      <w:bCs/>
      <w:smallCaps/>
      <w:spacing w:val="5"/>
    </w:rPr>
  </w:style>
  <w:style w:type="paragraph" w:styleId="Formuladichiusura">
    <w:name w:val="Closing"/>
    <w:basedOn w:val="Normale"/>
    <w:link w:val="FormuladichiusuraCarattere"/>
    <w:rsid w:val="00C56183"/>
    <w:pPr>
      <w:ind w:left="4320"/>
    </w:pPr>
  </w:style>
  <w:style w:type="character" w:customStyle="1" w:styleId="FormuladichiusuraCarattere">
    <w:name w:val="Formula di chiusura Carattere"/>
    <w:link w:val="Formuladichiusura"/>
    <w:rsid w:val="00C56183"/>
    <w:rPr>
      <w:sz w:val="24"/>
    </w:rPr>
  </w:style>
  <w:style w:type="paragraph" w:styleId="Data">
    <w:name w:val="Date"/>
    <w:basedOn w:val="Normale"/>
    <w:next w:val="Normale"/>
    <w:link w:val="DataCarattere"/>
    <w:rsid w:val="00C56183"/>
  </w:style>
  <w:style w:type="character" w:customStyle="1" w:styleId="DataCarattere">
    <w:name w:val="Data Carattere"/>
    <w:link w:val="Data"/>
    <w:rsid w:val="00C56183"/>
    <w:rPr>
      <w:sz w:val="24"/>
    </w:rPr>
  </w:style>
  <w:style w:type="numbering" w:customStyle="1" w:styleId="Constraints">
    <w:name w:val="Constraints"/>
    <w:rsid w:val="00BC3E9F"/>
    <w:pPr>
      <w:numPr>
        <w:numId w:val="12"/>
      </w:numPr>
    </w:pPr>
  </w:style>
  <w:style w:type="paragraph" w:customStyle="1" w:styleId="TableText">
    <w:name w:val="TableText"/>
    <w:basedOn w:val="Normale"/>
    <w:link w:val="TableTextChar"/>
    <w:rsid w:val="00BC3E9F"/>
    <w:pPr>
      <w:keepNext/>
      <w:spacing w:before="40" w:after="40" w:line="220" w:lineRule="exact"/>
    </w:pPr>
    <w:rPr>
      <w:rFonts w:ascii="Bookman Old Style" w:hAnsi="Bookman Old Style"/>
      <w:noProof/>
      <w:sz w:val="18"/>
      <w:szCs w:val="18"/>
      <w:lang w:val="x-none" w:eastAsia="x-none"/>
    </w:rPr>
  </w:style>
  <w:style w:type="character" w:customStyle="1" w:styleId="TableTextChar">
    <w:name w:val="TableText Char"/>
    <w:link w:val="TableText"/>
    <w:rsid w:val="00BC3E9F"/>
    <w:rPr>
      <w:rFonts w:ascii="Bookman Old Style" w:hAnsi="Bookman Old Style"/>
      <w:noProof/>
      <w:sz w:val="18"/>
      <w:szCs w:val="18"/>
      <w:lang w:val="x-none" w:eastAsia="x-none"/>
    </w:rPr>
  </w:style>
  <w:style w:type="paragraph" w:customStyle="1" w:styleId="BodyText">
    <w:name w:val="BodyText"/>
    <w:link w:val="BodyTextChar"/>
    <w:qFormat/>
    <w:rsid w:val="00BC3E9F"/>
    <w:pPr>
      <w:tabs>
        <w:tab w:val="left" w:pos="1080"/>
        <w:tab w:val="left" w:pos="1440"/>
      </w:tabs>
      <w:spacing w:after="120" w:line="260" w:lineRule="exact"/>
      <w:ind w:left="720"/>
    </w:pPr>
    <w:rPr>
      <w:rFonts w:ascii="Bookman Old Style" w:eastAsia="?l?r ??’c" w:hAnsi="Bookman Old Style"/>
      <w:noProof/>
      <w:lang w:val="en-US" w:eastAsia="en-US"/>
    </w:rPr>
  </w:style>
  <w:style w:type="character" w:customStyle="1" w:styleId="BodyTextChar">
    <w:name w:val="BodyText Char"/>
    <w:link w:val="BodyText"/>
    <w:rsid w:val="00BC3E9F"/>
    <w:rPr>
      <w:rFonts w:ascii="Bookman Old Style" w:eastAsia="?l?r ??’c" w:hAnsi="Bookman Old Style"/>
      <w:noProof/>
      <w:szCs w:val="24"/>
    </w:rPr>
  </w:style>
  <w:style w:type="character" w:customStyle="1" w:styleId="HyperlinkText9pt">
    <w:name w:val="Hyperlink Text 9pt"/>
    <w:rsid w:val="00BC3E9F"/>
    <w:rPr>
      <w:rFonts w:ascii="Bookman Old Style" w:hAnsi="Bookman Old Style" w:cs="Arial"/>
      <w:dstrike w:val="0"/>
      <w:color w:val="333399"/>
      <w:sz w:val="18"/>
      <w:szCs w:val="24"/>
      <w:u w:val="single"/>
      <w:vertAlign w:val="baseline"/>
      <w:lang w:val="en-US" w:eastAsia="zh-CN" w:bidi="ar-SA"/>
    </w:rPr>
  </w:style>
  <w:style w:type="character" w:styleId="Riferimentodelicato">
    <w:name w:val="Subtle Reference"/>
    <w:uiPriority w:val="31"/>
    <w:qFormat/>
    <w:rsid w:val="00BC3E9F"/>
    <w:rPr>
      <w:smallCaps/>
      <w:color w:val="C0504D"/>
      <w:u w:val="single"/>
    </w:rPr>
  </w:style>
  <w:style w:type="character" w:customStyle="1" w:styleId="XMLname">
    <w:name w:val="XMLname"/>
    <w:qFormat/>
    <w:rsid w:val="001E206E"/>
    <w:rPr>
      <w:rFonts w:ascii="Courier New" w:hAnsi="Courier New" w:cs="TimesNewRomanPSMT"/>
      <w:sz w:val="20"/>
      <w:lang w:eastAsia="en-US"/>
    </w:rPr>
  </w:style>
  <w:style w:type="paragraph" w:customStyle="1" w:styleId="Example">
    <w:name w:val="Example"/>
    <w:basedOn w:val="Normale"/>
    <w:link w:val="ExampleChar"/>
    <w:rsid w:val="00114040"/>
    <w:pPr>
      <w:keepNext/>
      <w:pBdr>
        <w:top w:val="single" w:sz="4" w:space="1" w:color="auto"/>
        <w:left w:val="single" w:sz="4" w:space="4" w:color="auto"/>
        <w:bottom w:val="single" w:sz="4" w:space="1" w:color="auto"/>
        <w:right w:val="single" w:sz="4" w:space="4" w:color="auto"/>
      </w:pBdr>
      <w:spacing w:before="0" w:after="120" w:line="220" w:lineRule="exact"/>
      <w:ind w:left="720"/>
      <w:contextualSpacing/>
    </w:pPr>
    <w:rPr>
      <w:rFonts w:ascii="Courier New" w:hAnsi="Courier New"/>
      <w:sz w:val="18"/>
      <w:lang w:val="x-none" w:eastAsia="x-none"/>
    </w:rPr>
  </w:style>
  <w:style w:type="character" w:customStyle="1" w:styleId="ExampleChar">
    <w:name w:val="Example Char"/>
    <w:link w:val="Example"/>
    <w:rsid w:val="00114040"/>
    <w:rPr>
      <w:rFonts w:ascii="Courier New" w:hAnsi="Courier New"/>
      <w:sz w:val="18"/>
      <w:lang w:val="x-none" w:eastAsia="x-none"/>
    </w:rPr>
  </w:style>
  <w:style w:type="character" w:customStyle="1" w:styleId="XMLnameBold">
    <w:name w:val="XMLnameBold"/>
    <w:rsid w:val="00114040"/>
    <w:rPr>
      <w:rFonts w:ascii="Courier New" w:hAnsi="Courier New" w:cs="TimesNewRomanPSMT"/>
      <w:b/>
      <w:bCs/>
      <w:sz w:val="20"/>
      <w:lang w:eastAsia="en-US"/>
    </w:rPr>
  </w:style>
  <w:style w:type="paragraph" w:customStyle="1" w:styleId="BracketData">
    <w:name w:val="BracketData"/>
    <w:basedOn w:val="Normale"/>
    <w:next w:val="BodyText"/>
    <w:rsid w:val="00114040"/>
    <w:pPr>
      <w:keepNext/>
      <w:spacing w:before="40" w:after="120"/>
      <w:ind w:left="720"/>
    </w:pPr>
    <w:rPr>
      <w:rFonts w:ascii="Courier New" w:eastAsia="SimSun" w:hAnsi="Courier New" w:cs="Courier New"/>
      <w:sz w:val="20"/>
      <w:lang w:eastAsia="zh-CN"/>
    </w:rPr>
  </w:style>
  <w:style w:type="character" w:customStyle="1" w:styleId="HyperlinkCourierBold">
    <w:name w:val="Hyperlink Courier Bold"/>
    <w:rsid w:val="00114040"/>
    <w:rPr>
      <w:rFonts w:ascii="Courier New" w:hAnsi="Courier New" w:cs="Arial"/>
      <w:b/>
      <w:dstrike w:val="0"/>
      <w:color w:val="333399"/>
      <w:sz w:val="20"/>
      <w:szCs w:val="24"/>
      <w:u w:val="single"/>
      <w:vertAlign w:val="baseline"/>
      <w:lang w:val="en-US" w:eastAsia="zh-CN" w:bidi="ar-SA"/>
    </w:rPr>
  </w:style>
  <w:style w:type="character" w:styleId="Numeroriga">
    <w:name w:val="line number"/>
    <w:rsid w:val="00F159CF"/>
  </w:style>
  <w:style w:type="paragraph" w:styleId="Numeroelenco">
    <w:name w:val="List Number"/>
    <w:basedOn w:val="Normale"/>
    <w:uiPriority w:val="99"/>
    <w:unhideWhenUsed/>
    <w:rsid w:val="00597DB2"/>
    <w:pPr>
      <w:numPr>
        <w:numId w:val="4"/>
      </w:numPr>
      <w:contextualSpacing/>
    </w:pPr>
  </w:style>
  <w:style w:type="paragraph" w:styleId="Puntoelenco2">
    <w:name w:val="List Bullet 2"/>
    <w:basedOn w:val="Normale"/>
    <w:link w:val="Puntoelenco2Carattere"/>
    <w:rsid w:val="00597DB2"/>
    <w:pPr>
      <w:numPr>
        <w:numId w:val="2"/>
      </w:numPr>
    </w:pPr>
  </w:style>
  <w:style w:type="paragraph" w:styleId="Puntoelenco3">
    <w:name w:val="List Bullet 3"/>
    <w:basedOn w:val="Normale"/>
    <w:link w:val="Puntoelenco3Carattere"/>
    <w:rsid w:val="00597DB2"/>
    <w:pPr>
      <w:numPr>
        <w:numId w:val="3"/>
      </w:numPr>
    </w:pPr>
  </w:style>
  <w:style w:type="paragraph" w:styleId="Didascalia">
    <w:name w:val="caption"/>
    <w:basedOn w:val="Corpodeltesto"/>
    <w:next w:val="Corpodeltesto"/>
    <w:qFormat/>
    <w:rsid w:val="00597DB2"/>
    <w:rPr>
      <w:rFonts w:ascii="Arial" w:hAnsi="Arial"/>
      <w:b/>
    </w:rPr>
  </w:style>
  <w:style w:type="paragraph" w:styleId="Titolosommario">
    <w:name w:val="TOC Heading"/>
    <w:basedOn w:val="Normale"/>
    <w:next w:val="Normale"/>
    <w:uiPriority w:val="39"/>
    <w:unhideWhenUsed/>
    <w:qFormat/>
    <w:rsid w:val="00597DB2"/>
    <w:pPr>
      <w:spacing w:before="0"/>
    </w:pPr>
    <w:rPr>
      <w:b/>
    </w:rPr>
  </w:style>
  <w:style w:type="character" w:customStyle="1" w:styleId="TestofumettoCarattere">
    <w:name w:val="Testo fumetto Carattere"/>
    <w:link w:val="Testofumetto"/>
    <w:uiPriority w:val="99"/>
    <w:semiHidden/>
    <w:rsid w:val="00597DB2"/>
    <w:rPr>
      <w:rFonts w:ascii="Tahoma" w:hAnsi="Tahoma" w:cs="Tahoma"/>
      <w:sz w:val="16"/>
      <w:szCs w:val="16"/>
    </w:rPr>
  </w:style>
  <w:style w:type="paragraph" w:styleId="Puntoelenco4">
    <w:name w:val="List Bullet 4"/>
    <w:basedOn w:val="Normale"/>
    <w:rsid w:val="00597DB2"/>
    <w:pPr>
      <w:numPr>
        <w:numId w:val="9"/>
      </w:numPr>
    </w:pPr>
  </w:style>
  <w:style w:type="paragraph" w:styleId="Puntoelenco5">
    <w:name w:val="List Bullet 5"/>
    <w:basedOn w:val="Normale"/>
    <w:uiPriority w:val="99"/>
    <w:unhideWhenUsed/>
    <w:rsid w:val="00597DB2"/>
    <w:pPr>
      <w:numPr>
        <w:numId w:val="10"/>
      </w:numPr>
    </w:pPr>
  </w:style>
  <w:style w:type="character" w:customStyle="1" w:styleId="TitoloCarattere">
    <w:name w:val="Titolo Carattere"/>
    <w:link w:val="Titolo"/>
    <w:uiPriority w:val="10"/>
    <w:rsid w:val="00597DB2"/>
    <w:rPr>
      <w:rFonts w:ascii="Cambria" w:hAnsi="Cambria"/>
      <w:color w:val="17365D"/>
      <w:spacing w:val="5"/>
      <w:kern w:val="28"/>
      <w:sz w:val="52"/>
      <w:szCs w:val="52"/>
    </w:rPr>
  </w:style>
  <w:style w:type="character" w:customStyle="1" w:styleId="Puntoelenco3Carattere">
    <w:name w:val="Punto elenco 3 Carattere"/>
    <w:link w:val="Puntoelenco3"/>
    <w:rsid w:val="00597DB2"/>
    <w:rPr>
      <w:lang w:val="en-US" w:eastAsia="en-US"/>
    </w:rPr>
  </w:style>
  <w:style w:type="paragraph" w:customStyle="1" w:styleId="ListBullet1">
    <w:name w:val="List Bullet 1"/>
    <w:basedOn w:val="Puntoelenco"/>
    <w:link w:val="ListBullet1Char"/>
    <w:qFormat/>
    <w:rsid w:val="00597DB2"/>
  </w:style>
  <w:style w:type="character" w:customStyle="1" w:styleId="Puntoelenco2Carattere">
    <w:name w:val="Punto elenco 2 Carattere"/>
    <w:link w:val="Puntoelenco2"/>
    <w:rsid w:val="00597DB2"/>
    <w:rPr>
      <w:lang w:val="en-US" w:eastAsia="en-US"/>
    </w:rPr>
  </w:style>
  <w:style w:type="character" w:customStyle="1" w:styleId="ListBullet1Char">
    <w:name w:val="List Bullet 1 Char"/>
    <w:link w:val="ListBullet1"/>
    <w:rsid w:val="00597DB2"/>
    <w:rPr>
      <w:lang w:val="en-US" w:eastAsia="en-US"/>
    </w:rPr>
  </w:style>
  <w:style w:type="character" w:customStyle="1" w:styleId="ElencoCarattere">
    <w:name w:val="Elenco Carattere"/>
    <w:link w:val="Elenco"/>
    <w:rsid w:val="00597DB2"/>
    <w:rPr>
      <w:sz w:val="24"/>
    </w:rPr>
  </w:style>
  <w:style w:type="paragraph" w:customStyle="1" w:styleId="List1">
    <w:name w:val="List 1"/>
    <w:basedOn w:val="Elenco"/>
    <w:link w:val="List1Char"/>
    <w:qFormat/>
    <w:rsid w:val="00597DB2"/>
  </w:style>
  <w:style w:type="character" w:customStyle="1" w:styleId="List1Char">
    <w:name w:val="List 1 Char"/>
    <w:link w:val="List1"/>
    <w:rsid w:val="00597DB2"/>
    <w:rPr>
      <w:sz w:val="24"/>
    </w:rPr>
  </w:style>
  <w:style w:type="character" w:customStyle="1" w:styleId="Elenco2Carattere">
    <w:name w:val="Elenco 2 Carattere"/>
    <w:link w:val="Elenco2"/>
    <w:rsid w:val="00597DB2"/>
    <w:rPr>
      <w:sz w:val="24"/>
    </w:rPr>
  </w:style>
  <w:style w:type="character" w:customStyle="1" w:styleId="Elenco3Carattere">
    <w:name w:val="Elenco 3 Carattere"/>
    <w:link w:val="Elenco3"/>
    <w:rsid w:val="00597DB2"/>
    <w:rPr>
      <w:sz w:val="24"/>
    </w:rPr>
  </w:style>
  <w:style w:type="paragraph" w:styleId="Elenco4">
    <w:name w:val="List 4"/>
    <w:basedOn w:val="Normale"/>
    <w:uiPriority w:val="99"/>
    <w:unhideWhenUsed/>
    <w:rsid w:val="00597DB2"/>
    <w:pPr>
      <w:ind w:left="1800" w:hanging="360"/>
    </w:pPr>
  </w:style>
  <w:style w:type="paragraph" w:styleId="Elenco5">
    <w:name w:val="List 5"/>
    <w:basedOn w:val="Normale"/>
    <w:link w:val="Elenco5Carattere"/>
    <w:rsid w:val="00597DB2"/>
    <w:pPr>
      <w:ind w:left="1800" w:hanging="360"/>
    </w:pPr>
  </w:style>
  <w:style w:type="character" w:customStyle="1" w:styleId="Elenco5Carattere">
    <w:name w:val="Elenco 5 Carattere"/>
    <w:link w:val="Elenco5"/>
    <w:rsid w:val="00597DB2"/>
    <w:rPr>
      <w:sz w:val="24"/>
    </w:rPr>
  </w:style>
  <w:style w:type="character" w:customStyle="1" w:styleId="ElencocontinuaCarattere">
    <w:name w:val="Elenco continua Carattere"/>
    <w:link w:val="Elencocontinua"/>
    <w:uiPriority w:val="99"/>
    <w:rsid w:val="00597DB2"/>
    <w:rPr>
      <w:sz w:val="24"/>
    </w:rPr>
  </w:style>
  <w:style w:type="paragraph" w:customStyle="1" w:styleId="ListContinue1">
    <w:name w:val="List Continue 1"/>
    <w:basedOn w:val="Elencocontinua"/>
    <w:link w:val="ListContinue1Char"/>
    <w:qFormat/>
    <w:rsid w:val="00597DB2"/>
  </w:style>
  <w:style w:type="character" w:customStyle="1" w:styleId="ListContinue1Char">
    <w:name w:val="List Continue 1 Char"/>
    <w:link w:val="ListContinue1"/>
    <w:rsid w:val="00597DB2"/>
    <w:rPr>
      <w:sz w:val="24"/>
    </w:rPr>
  </w:style>
  <w:style w:type="character" w:customStyle="1" w:styleId="Numeroelenco2Carattere">
    <w:name w:val="Numero elenco 2 Carattere"/>
    <w:link w:val="Numeroelenco2"/>
    <w:rsid w:val="00597DB2"/>
    <w:rPr>
      <w:lang w:val="en-US" w:eastAsia="en-US"/>
    </w:rPr>
  </w:style>
  <w:style w:type="paragraph" w:customStyle="1" w:styleId="ListNumber1">
    <w:name w:val="List Number 1"/>
    <w:basedOn w:val="Numeroelenco"/>
    <w:link w:val="ListNumber1Char"/>
    <w:qFormat/>
    <w:rsid w:val="00597DB2"/>
    <w:pPr>
      <w:contextualSpacing w:val="0"/>
    </w:pPr>
  </w:style>
  <w:style w:type="character" w:customStyle="1" w:styleId="ListNumber1Char">
    <w:name w:val="List Number 1 Char"/>
    <w:link w:val="ListNumber1"/>
    <w:rsid w:val="00597DB2"/>
    <w:rPr>
      <w:lang w:val="en-US" w:eastAsia="en-US"/>
    </w:rPr>
  </w:style>
  <w:style w:type="paragraph" w:customStyle="1" w:styleId="AuthorInstructions">
    <w:name w:val="Author Instructions"/>
    <w:basedOn w:val="Corpodeltesto"/>
    <w:link w:val="AuthorInstructionsChar"/>
    <w:qFormat/>
    <w:rsid w:val="00597DB2"/>
    <w:rPr>
      <w:i/>
    </w:rPr>
  </w:style>
  <w:style w:type="character" w:customStyle="1" w:styleId="AuthorInstructionsChar">
    <w:name w:val="Author Instructions Char"/>
    <w:link w:val="AuthorInstructions"/>
    <w:rsid w:val="00597DB2"/>
    <w:rPr>
      <w:i/>
      <w:sz w:val="24"/>
    </w:rPr>
  </w:style>
  <w:style w:type="character" w:customStyle="1" w:styleId="PrimorientrocorpodeltestoCarattere">
    <w:name w:val="Primo rientro corpo del testo Carattere"/>
    <w:basedOn w:val="CorpodeltestoCarattere"/>
    <w:link w:val="Primorientrocorpodeltesto"/>
    <w:rsid w:val="00D05B7C"/>
    <w:rPr>
      <w:sz w:val="24"/>
    </w:rPr>
  </w:style>
  <w:style w:type="paragraph" w:styleId="Firmadipostaelettronica">
    <w:name w:val="E-mail Signature"/>
    <w:basedOn w:val="Normale"/>
    <w:link w:val="FirmadipostaelettronicaCarattere"/>
    <w:rsid w:val="00D05B7C"/>
  </w:style>
  <w:style w:type="character" w:customStyle="1" w:styleId="FirmadipostaelettronicaCarattere">
    <w:name w:val="Firma di posta elettronica Carattere"/>
    <w:link w:val="Firmadipostaelettronica"/>
    <w:rsid w:val="00D05B7C"/>
    <w:rPr>
      <w:sz w:val="24"/>
    </w:rPr>
  </w:style>
  <w:style w:type="paragraph" w:styleId="Testonotadichiusura">
    <w:name w:val="endnote text"/>
    <w:basedOn w:val="Normale"/>
    <w:link w:val="TestonotadichiusuraCarattere"/>
    <w:rsid w:val="00D05B7C"/>
    <w:rPr>
      <w:sz w:val="20"/>
    </w:rPr>
  </w:style>
  <w:style w:type="character" w:customStyle="1" w:styleId="TestonotadichiusuraCarattere">
    <w:name w:val="Testo nota di chiusura Carattere"/>
    <w:basedOn w:val="Caratterepredefinitoparagrafo"/>
    <w:link w:val="Testonotadichiusura"/>
    <w:rsid w:val="00D05B7C"/>
  </w:style>
  <w:style w:type="paragraph" w:styleId="Indirizzodestinatario">
    <w:name w:val="envelope address"/>
    <w:basedOn w:val="Normale"/>
    <w:rsid w:val="00D05B7C"/>
    <w:pPr>
      <w:framePr w:w="7920" w:h="1980" w:hRule="exact" w:hSpace="180" w:wrap="auto" w:hAnchor="page" w:xAlign="center" w:yAlign="bottom"/>
      <w:ind w:left="2880"/>
    </w:pPr>
    <w:rPr>
      <w:rFonts w:ascii="Cambria" w:hAnsi="Cambria"/>
    </w:rPr>
  </w:style>
  <w:style w:type="paragraph" w:styleId="Indirizzomittente">
    <w:name w:val="envelope return"/>
    <w:basedOn w:val="Normale"/>
    <w:rsid w:val="00D05B7C"/>
    <w:rPr>
      <w:rFonts w:ascii="Cambria" w:hAnsi="Cambria"/>
      <w:sz w:val="20"/>
    </w:rPr>
  </w:style>
  <w:style w:type="paragraph" w:styleId="IndirizzoHTML">
    <w:name w:val="HTML Address"/>
    <w:basedOn w:val="Normale"/>
    <w:link w:val="IndirizzoHTMLCarattere"/>
    <w:rsid w:val="00D05B7C"/>
    <w:rPr>
      <w:i/>
      <w:iCs/>
    </w:rPr>
  </w:style>
  <w:style w:type="character" w:customStyle="1" w:styleId="IndirizzoHTMLCarattere">
    <w:name w:val="Indirizzo HTML Carattere"/>
    <w:link w:val="IndirizzoHTML"/>
    <w:rsid w:val="00D05B7C"/>
    <w:rPr>
      <w:i/>
      <w:iCs/>
      <w:sz w:val="24"/>
    </w:rPr>
  </w:style>
  <w:style w:type="paragraph" w:styleId="PreformattatoHTML">
    <w:name w:val="HTML Preformatted"/>
    <w:basedOn w:val="Normale"/>
    <w:link w:val="PreformattatoHTMLCarattere"/>
    <w:rsid w:val="00D05B7C"/>
    <w:rPr>
      <w:rFonts w:ascii="Courier New" w:hAnsi="Courier New" w:cs="Courier New"/>
      <w:sz w:val="20"/>
    </w:rPr>
  </w:style>
  <w:style w:type="character" w:customStyle="1" w:styleId="PreformattatoHTMLCarattere">
    <w:name w:val="Preformattato HTML Carattere"/>
    <w:link w:val="PreformattatoHTML"/>
    <w:rsid w:val="00D05B7C"/>
    <w:rPr>
      <w:rFonts w:ascii="Courier New" w:hAnsi="Courier New" w:cs="Courier New"/>
    </w:rPr>
  </w:style>
  <w:style w:type="paragraph" w:styleId="Indice1">
    <w:name w:val="index 1"/>
    <w:basedOn w:val="Normale"/>
    <w:next w:val="Normale"/>
    <w:autoRedefine/>
    <w:rsid w:val="00D05B7C"/>
    <w:pPr>
      <w:ind w:left="240" w:hanging="240"/>
    </w:pPr>
  </w:style>
  <w:style w:type="paragraph" w:styleId="Indice2">
    <w:name w:val="index 2"/>
    <w:basedOn w:val="Normale"/>
    <w:next w:val="Normale"/>
    <w:autoRedefine/>
    <w:rsid w:val="00D05B7C"/>
    <w:pPr>
      <w:ind w:left="480" w:hanging="240"/>
    </w:pPr>
  </w:style>
  <w:style w:type="paragraph" w:styleId="Indice3">
    <w:name w:val="index 3"/>
    <w:basedOn w:val="Normale"/>
    <w:next w:val="Normale"/>
    <w:autoRedefine/>
    <w:rsid w:val="00D05B7C"/>
    <w:pPr>
      <w:ind w:left="720" w:hanging="240"/>
    </w:pPr>
  </w:style>
  <w:style w:type="paragraph" w:styleId="Indice4">
    <w:name w:val="index 4"/>
    <w:basedOn w:val="Normale"/>
    <w:next w:val="Normale"/>
    <w:autoRedefine/>
    <w:rsid w:val="00D05B7C"/>
    <w:pPr>
      <w:ind w:left="960" w:hanging="240"/>
    </w:pPr>
  </w:style>
  <w:style w:type="paragraph" w:styleId="Indice5">
    <w:name w:val="index 5"/>
    <w:basedOn w:val="Normale"/>
    <w:next w:val="Normale"/>
    <w:autoRedefine/>
    <w:rsid w:val="00D05B7C"/>
    <w:pPr>
      <w:ind w:left="1200" w:hanging="240"/>
    </w:pPr>
  </w:style>
  <w:style w:type="paragraph" w:styleId="Indice6">
    <w:name w:val="index 6"/>
    <w:basedOn w:val="Normale"/>
    <w:next w:val="Normale"/>
    <w:autoRedefine/>
    <w:rsid w:val="00D05B7C"/>
    <w:pPr>
      <w:ind w:left="1440" w:hanging="240"/>
    </w:pPr>
  </w:style>
  <w:style w:type="paragraph" w:styleId="Indice7">
    <w:name w:val="index 7"/>
    <w:basedOn w:val="Normale"/>
    <w:next w:val="Normale"/>
    <w:autoRedefine/>
    <w:rsid w:val="00D05B7C"/>
    <w:pPr>
      <w:ind w:left="1680" w:hanging="240"/>
    </w:pPr>
  </w:style>
  <w:style w:type="paragraph" w:styleId="Indice8">
    <w:name w:val="index 8"/>
    <w:basedOn w:val="Normale"/>
    <w:next w:val="Normale"/>
    <w:autoRedefine/>
    <w:rsid w:val="00D05B7C"/>
    <w:pPr>
      <w:ind w:left="1920" w:hanging="240"/>
    </w:pPr>
  </w:style>
  <w:style w:type="paragraph" w:styleId="Indice9">
    <w:name w:val="index 9"/>
    <w:basedOn w:val="Normale"/>
    <w:next w:val="Normale"/>
    <w:autoRedefine/>
    <w:rsid w:val="00D05B7C"/>
    <w:pPr>
      <w:ind w:left="2160" w:hanging="240"/>
    </w:pPr>
  </w:style>
  <w:style w:type="paragraph" w:styleId="Titoloindice">
    <w:name w:val="index heading"/>
    <w:basedOn w:val="Normale"/>
    <w:next w:val="Indice1"/>
    <w:rsid w:val="00D05B7C"/>
    <w:rPr>
      <w:rFonts w:ascii="Cambria" w:hAnsi="Cambria"/>
      <w:b/>
      <w:bCs/>
    </w:rPr>
  </w:style>
  <w:style w:type="paragraph" w:styleId="Citazioneintensa">
    <w:name w:val="Intense Quote"/>
    <w:basedOn w:val="Normale"/>
    <w:next w:val="Normale"/>
    <w:link w:val="CitazioneintensaCarattere"/>
    <w:uiPriority w:val="30"/>
    <w:qFormat/>
    <w:rsid w:val="00D05B7C"/>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D05B7C"/>
    <w:rPr>
      <w:b/>
      <w:bCs/>
      <w:i/>
      <w:iCs/>
      <w:color w:val="4F81BD"/>
      <w:sz w:val="24"/>
    </w:rPr>
  </w:style>
  <w:style w:type="paragraph" w:styleId="Paragrafoelenco">
    <w:name w:val="List Paragraph"/>
    <w:basedOn w:val="Normale"/>
    <w:uiPriority w:val="34"/>
    <w:qFormat/>
    <w:rsid w:val="00D05B7C"/>
    <w:pPr>
      <w:ind w:left="720"/>
    </w:pPr>
  </w:style>
  <w:style w:type="paragraph" w:styleId="Testomacro">
    <w:name w:val="macro"/>
    <w:link w:val="TestomacroCarattere"/>
    <w:rsid w:val="00D05B7C"/>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lang w:val="en-US" w:eastAsia="en-US"/>
    </w:rPr>
  </w:style>
  <w:style w:type="character" w:customStyle="1" w:styleId="TestomacroCarattere">
    <w:name w:val="Testo macro Carattere"/>
    <w:link w:val="Testomacro"/>
    <w:rsid w:val="00D05B7C"/>
    <w:rPr>
      <w:rFonts w:ascii="Courier New" w:hAnsi="Courier New" w:cs="Courier New"/>
    </w:rPr>
  </w:style>
  <w:style w:type="paragraph" w:styleId="Intestazionemessaggio">
    <w:name w:val="Message Header"/>
    <w:basedOn w:val="Normale"/>
    <w:link w:val="IntestazionemessaggioCarattere"/>
    <w:rsid w:val="00D05B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IntestazionemessaggioCarattere">
    <w:name w:val="Intestazione messaggio Carattere"/>
    <w:link w:val="Intestazionemessaggio"/>
    <w:rsid w:val="00D05B7C"/>
    <w:rPr>
      <w:rFonts w:ascii="Cambria" w:eastAsia="Times New Roman" w:hAnsi="Cambria" w:cs="Times New Roman"/>
      <w:sz w:val="24"/>
      <w:szCs w:val="24"/>
      <w:shd w:val="pct20" w:color="auto" w:fill="auto"/>
    </w:rPr>
  </w:style>
  <w:style w:type="paragraph" w:styleId="Nessunaspaziatura">
    <w:name w:val="No Spacing"/>
    <w:uiPriority w:val="1"/>
    <w:qFormat/>
    <w:rsid w:val="00D05B7C"/>
    <w:rPr>
      <w:lang w:val="en-US" w:eastAsia="en-US"/>
    </w:rPr>
  </w:style>
  <w:style w:type="paragraph" w:styleId="NormaleWeb">
    <w:name w:val="Normal (Web)"/>
    <w:basedOn w:val="Normale"/>
    <w:uiPriority w:val="99"/>
    <w:rsid w:val="00D05B7C"/>
  </w:style>
  <w:style w:type="paragraph" w:styleId="Rientronormale">
    <w:name w:val="Normal Indent"/>
    <w:basedOn w:val="Normale"/>
    <w:rsid w:val="00D05B7C"/>
    <w:pPr>
      <w:ind w:left="720"/>
    </w:pPr>
  </w:style>
  <w:style w:type="paragraph" w:styleId="Intestazionenota">
    <w:name w:val="Note Heading"/>
    <w:basedOn w:val="Normale"/>
    <w:next w:val="Normale"/>
    <w:link w:val="IntestazionenotaCarattere"/>
    <w:rsid w:val="00D05B7C"/>
  </w:style>
  <w:style w:type="character" w:customStyle="1" w:styleId="IntestazionenotaCarattere">
    <w:name w:val="Intestazione nota Carattere"/>
    <w:link w:val="Intestazionenota"/>
    <w:rsid w:val="00D05B7C"/>
    <w:rPr>
      <w:sz w:val="24"/>
    </w:rPr>
  </w:style>
  <w:style w:type="paragraph" w:styleId="Citazione">
    <w:name w:val="Quote"/>
    <w:basedOn w:val="Normale"/>
    <w:next w:val="Normale"/>
    <w:link w:val="CitazioneCarattere"/>
    <w:uiPriority w:val="29"/>
    <w:qFormat/>
    <w:rsid w:val="00D05B7C"/>
    <w:rPr>
      <w:i/>
      <w:iCs/>
      <w:color w:val="000000"/>
    </w:rPr>
  </w:style>
  <w:style w:type="character" w:customStyle="1" w:styleId="CitazioneCarattere">
    <w:name w:val="Citazione Carattere"/>
    <w:link w:val="Citazione"/>
    <w:uiPriority w:val="29"/>
    <w:rsid w:val="00D05B7C"/>
    <w:rPr>
      <w:i/>
      <w:iCs/>
      <w:color w:val="000000"/>
      <w:sz w:val="24"/>
    </w:rPr>
  </w:style>
  <w:style w:type="paragraph" w:styleId="Formuladiapertura">
    <w:name w:val="Salutation"/>
    <w:basedOn w:val="Normale"/>
    <w:next w:val="Normale"/>
    <w:link w:val="FormuladiaperturaCarattere"/>
    <w:rsid w:val="00D05B7C"/>
  </w:style>
  <w:style w:type="character" w:customStyle="1" w:styleId="FormuladiaperturaCarattere">
    <w:name w:val="Formula di apertura Carattere"/>
    <w:link w:val="Formuladiapertura"/>
    <w:rsid w:val="00D05B7C"/>
    <w:rPr>
      <w:sz w:val="24"/>
    </w:rPr>
  </w:style>
  <w:style w:type="paragraph" w:styleId="Firma">
    <w:name w:val="Signature"/>
    <w:basedOn w:val="Normale"/>
    <w:link w:val="FirmaCarattere"/>
    <w:rsid w:val="00D05B7C"/>
    <w:pPr>
      <w:ind w:left="4320"/>
    </w:pPr>
  </w:style>
  <w:style w:type="character" w:customStyle="1" w:styleId="FirmaCarattere">
    <w:name w:val="Firma Carattere"/>
    <w:link w:val="Firma"/>
    <w:rsid w:val="00D05B7C"/>
    <w:rPr>
      <w:sz w:val="24"/>
    </w:rPr>
  </w:style>
  <w:style w:type="paragraph" w:styleId="Sottotitolo">
    <w:name w:val="Subtitle"/>
    <w:basedOn w:val="Normale"/>
    <w:next w:val="Normale"/>
    <w:link w:val="SottotitoloCarattere"/>
    <w:qFormat/>
    <w:rsid w:val="00D05B7C"/>
    <w:pPr>
      <w:spacing w:after="60"/>
      <w:jc w:val="center"/>
      <w:outlineLvl w:val="1"/>
    </w:pPr>
    <w:rPr>
      <w:rFonts w:ascii="Cambria" w:hAnsi="Cambria"/>
    </w:rPr>
  </w:style>
  <w:style w:type="character" w:customStyle="1" w:styleId="SottotitoloCarattere">
    <w:name w:val="Sottotitolo Carattere"/>
    <w:link w:val="Sottotitolo"/>
    <w:rsid w:val="00D05B7C"/>
    <w:rPr>
      <w:rFonts w:ascii="Cambria" w:eastAsia="Times New Roman" w:hAnsi="Cambria" w:cs="Times New Roman"/>
      <w:sz w:val="24"/>
      <w:szCs w:val="24"/>
    </w:rPr>
  </w:style>
  <w:style w:type="paragraph" w:styleId="Titoloindicefonti">
    <w:name w:val="toa heading"/>
    <w:basedOn w:val="Normale"/>
    <w:next w:val="Normale"/>
    <w:rsid w:val="00D05B7C"/>
    <w:rPr>
      <w:rFonts w:ascii="Cambria" w:hAnsi="Cambria"/>
      <w:b/>
      <w:bCs/>
    </w:rPr>
  </w:style>
  <w:style w:type="character" w:customStyle="1" w:styleId="TableEntryChar">
    <w:name w:val="Table Entry Char"/>
    <w:link w:val="TableEntry"/>
    <w:rsid w:val="00581830"/>
    <w:rPr>
      <w:sz w:val="18"/>
      <w:lang w:val="en-US" w:eastAsia="en-US"/>
    </w:rPr>
  </w:style>
  <w:style w:type="character" w:customStyle="1" w:styleId="TableEntryHeaderChar">
    <w:name w:val="Table Entry Header Char"/>
    <w:link w:val="TableEntryHeader"/>
    <w:rsid w:val="00581830"/>
    <w:rPr>
      <w:rFonts w:ascii="Arial" w:hAnsi="Arial"/>
      <w:b/>
      <w:lang w:val="en-US" w:eastAsia="en-US"/>
    </w:rPr>
  </w:style>
  <w:style w:type="character" w:customStyle="1" w:styleId="FigureTitleChar">
    <w:name w:val="Figure Title Char"/>
    <w:link w:val="FigureTitle"/>
    <w:locked/>
    <w:rsid w:val="006C631B"/>
    <w:rPr>
      <w:rFonts w:ascii="Arial" w:hAnsi="Arial"/>
      <w:b/>
      <w:sz w:val="22"/>
      <w:lang w:val="en-US" w:eastAsia="en-US"/>
    </w:rPr>
  </w:style>
  <w:style w:type="character" w:styleId="CodiceHTML">
    <w:name w:val="HTML Code"/>
    <w:rsid w:val="006C631B"/>
    <w:rPr>
      <w:rFonts w:ascii="Courier" w:hAnsi="Courier"/>
      <w:sz w:val="20"/>
      <w:szCs w:val="20"/>
    </w:rPr>
  </w:style>
  <w:style w:type="character" w:customStyle="1" w:styleId="TableTitleChar">
    <w:name w:val="Table Title Char"/>
    <w:link w:val="TableTitle"/>
    <w:locked/>
    <w:rsid w:val="00803A00"/>
    <w:rPr>
      <w:rFonts w:ascii="Arial" w:hAnsi="Arial"/>
      <w:b/>
      <w:sz w:val="22"/>
      <w:lang w:val="en-US" w:eastAsia="en-US"/>
    </w:rPr>
  </w:style>
  <w:style w:type="character" w:customStyle="1" w:styleId="Titolo1Carattere">
    <w:name w:val="Titolo 1 Carattere"/>
    <w:basedOn w:val="Caratterepredefinitoparagrafo"/>
    <w:link w:val="Titolo1"/>
    <w:rsid w:val="000924F8"/>
    <w:rPr>
      <w:rFonts w:ascii="Arial" w:hAnsi="Arial"/>
      <w:b/>
      <w:noProof/>
      <w:kern w:val="28"/>
      <w:sz w:val="28"/>
      <w:lang w:val="en-US" w:eastAsia="en-US"/>
    </w:rPr>
  </w:style>
  <w:style w:type="character" w:customStyle="1" w:styleId="TestonotaapidipaginaCarattere">
    <w:name w:val="Testo nota a piè di pagina Carattere"/>
    <w:link w:val="Testonotaapidipagina"/>
    <w:uiPriority w:val="99"/>
    <w:rsid w:val="00A435AD"/>
    <w:rPr>
      <w:sz w:val="20"/>
      <w:lang w:val="en-US" w:eastAsia="en-US"/>
    </w:rPr>
  </w:style>
  <w:style w:type="character" w:customStyle="1" w:styleId="apple-style-span">
    <w:name w:val="apple-style-span"/>
    <w:rsid w:val="00A435AD"/>
  </w:style>
  <w:style w:type="character" w:customStyle="1" w:styleId="apple-converted-space">
    <w:name w:val="apple-converted-space"/>
    <w:rsid w:val="00A435AD"/>
  </w:style>
  <w:style w:type="paragraph" w:customStyle="1" w:styleId="Default">
    <w:name w:val="Default"/>
    <w:rsid w:val="00A435AD"/>
    <w:pPr>
      <w:autoSpaceDE w:val="0"/>
      <w:autoSpaceDN w:val="0"/>
      <w:adjustRightInd w:val="0"/>
    </w:pPr>
    <w:rPr>
      <w:rFonts w:ascii="Arial" w:hAnsi="Arial" w:cs="Arial"/>
      <w:color w:val="000000"/>
      <w:lang w:val="en-US" w:eastAsia="en-US"/>
    </w:rPr>
  </w:style>
  <w:style w:type="paragraph" w:customStyle="1" w:styleId="Normal1">
    <w:name w:val="Normal1"/>
    <w:rsid w:val="00F72547"/>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52355">
      <w:bodyDiv w:val="1"/>
      <w:marLeft w:val="0"/>
      <w:marRight w:val="0"/>
      <w:marTop w:val="0"/>
      <w:marBottom w:val="0"/>
      <w:divBdr>
        <w:top w:val="none" w:sz="0" w:space="0" w:color="auto"/>
        <w:left w:val="none" w:sz="0" w:space="0" w:color="auto"/>
        <w:bottom w:val="none" w:sz="0" w:space="0" w:color="auto"/>
        <w:right w:val="none" w:sz="0" w:space="0" w:color="auto"/>
      </w:divBdr>
      <w:divsChild>
        <w:div w:id="1160388881">
          <w:marLeft w:val="0"/>
          <w:marRight w:val="0"/>
          <w:marTop w:val="0"/>
          <w:marBottom w:val="0"/>
          <w:divBdr>
            <w:top w:val="none" w:sz="0" w:space="0" w:color="auto"/>
            <w:left w:val="none" w:sz="0" w:space="0" w:color="auto"/>
            <w:bottom w:val="none" w:sz="0" w:space="0" w:color="auto"/>
            <w:right w:val="none" w:sz="0" w:space="0" w:color="auto"/>
          </w:divBdr>
          <w:divsChild>
            <w:div w:id="1366981028">
              <w:marLeft w:val="0"/>
              <w:marRight w:val="0"/>
              <w:marTop w:val="0"/>
              <w:marBottom w:val="0"/>
              <w:divBdr>
                <w:top w:val="none" w:sz="0" w:space="0" w:color="auto"/>
                <w:left w:val="none" w:sz="0" w:space="0" w:color="auto"/>
                <w:bottom w:val="none" w:sz="0" w:space="0" w:color="auto"/>
                <w:right w:val="none" w:sz="0" w:space="0" w:color="auto"/>
              </w:divBdr>
              <w:divsChild>
                <w:div w:id="198857846">
                  <w:marLeft w:val="0"/>
                  <w:marRight w:val="0"/>
                  <w:marTop w:val="0"/>
                  <w:marBottom w:val="0"/>
                  <w:divBdr>
                    <w:top w:val="none" w:sz="0" w:space="0" w:color="auto"/>
                    <w:left w:val="none" w:sz="0" w:space="0" w:color="auto"/>
                    <w:bottom w:val="none" w:sz="0" w:space="0" w:color="auto"/>
                    <w:right w:val="none" w:sz="0" w:space="0" w:color="auto"/>
                  </w:divBdr>
                  <w:divsChild>
                    <w:div w:id="600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153">
      <w:bodyDiv w:val="1"/>
      <w:marLeft w:val="0"/>
      <w:marRight w:val="0"/>
      <w:marTop w:val="0"/>
      <w:marBottom w:val="0"/>
      <w:divBdr>
        <w:top w:val="none" w:sz="0" w:space="0" w:color="auto"/>
        <w:left w:val="none" w:sz="0" w:space="0" w:color="auto"/>
        <w:bottom w:val="none" w:sz="0" w:space="0" w:color="auto"/>
        <w:right w:val="none" w:sz="0" w:space="0" w:color="auto"/>
      </w:divBdr>
      <w:divsChild>
        <w:div w:id="162475685">
          <w:marLeft w:val="0"/>
          <w:marRight w:val="0"/>
          <w:marTop w:val="0"/>
          <w:marBottom w:val="0"/>
          <w:divBdr>
            <w:top w:val="none" w:sz="0" w:space="0" w:color="auto"/>
            <w:left w:val="none" w:sz="0" w:space="0" w:color="auto"/>
            <w:bottom w:val="none" w:sz="0" w:space="0" w:color="auto"/>
            <w:right w:val="none" w:sz="0" w:space="0" w:color="auto"/>
          </w:divBdr>
          <w:divsChild>
            <w:div w:id="872037190">
              <w:marLeft w:val="0"/>
              <w:marRight w:val="0"/>
              <w:marTop w:val="0"/>
              <w:marBottom w:val="0"/>
              <w:divBdr>
                <w:top w:val="none" w:sz="0" w:space="0" w:color="auto"/>
                <w:left w:val="none" w:sz="0" w:space="0" w:color="auto"/>
                <w:bottom w:val="none" w:sz="0" w:space="0" w:color="auto"/>
                <w:right w:val="none" w:sz="0" w:space="0" w:color="auto"/>
              </w:divBdr>
              <w:divsChild>
                <w:div w:id="6833378">
                  <w:marLeft w:val="0"/>
                  <w:marRight w:val="0"/>
                  <w:marTop w:val="0"/>
                  <w:marBottom w:val="0"/>
                  <w:divBdr>
                    <w:top w:val="none" w:sz="0" w:space="0" w:color="auto"/>
                    <w:left w:val="none" w:sz="0" w:space="0" w:color="auto"/>
                    <w:bottom w:val="none" w:sz="0" w:space="0" w:color="auto"/>
                    <w:right w:val="none" w:sz="0" w:space="0" w:color="auto"/>
                  </w:divBdr>
                  <w:divsChild>
                    <w:div w:id="19429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18807">
      <w:bodyDiv w:val="1"/>
      <w:marLeft w:val="0"/>
      <w:marRight w:val="0"/>
      <w:marTop w:val="0"/>
      <w:marBottom w:val="0"/>
      <w:divBdr>
        <w:top w:val="none" w:sz="0" w:space="0" w:color="auto"/>
        <w:left w:val="none" w:sz="0" w:space="0" w:color="auto"/>
        <w:bottom w:val="none" w:sz="0" w:space="0" w:color="auto"/>
        <w:right w:val="none" w:sz="0" w:space="0" w:color="auto"/>
      </w:divBdr>
      <w:divsChild>
        <w:div w:id="330643574">
          <w:marLeft w:val="0"/>
          <w:marRight w:val="0"/>
          <w:marTop w:val="0"/>
          <w:marBottom w:val="0"/>
          <w:divBdr>
            <w:top w:val="none" w:sz="0" w:space="0" w:color="auto"/>
            <w:left w:val="none" w:sz="0" w:space="0" w:color="auto"/>
            <w:bottom w:val="none" w:sz="0" w:space="0" w:color="auto"/>
            <w:right w:val="none" w:sz="0" w:space="0" w:color="auto"/>
          </w:divBdr>
          <w:divsChild>
            <w:div w:id="1966739194">
              <w:marLeft w:val="0"/>
              <w:marRight w:val="0"/>
              <w:marTop w:val="0"/>
              <w:marBottom w:val="0"/>
              <w:divBdr>
                <w:top w:val="none" w:sz="0" w:space="0" w:color="auto"/>
                <w:left w:val="none" w:sz="0" w:space="0" w:color="auto"/>
                <w:bottom w:val="none" w:sz="0" w:space="0" w:color="auto"/>
                <w:right w:val="none" w:sz="0" w:space="0" w:color="auto"/>
              </w:divBdr>
              <w:divsChild>
                <w:div w:id="1594631554">
                  <w:marLeft w:val="0"/>
                  <w:marRight w:val="0"/>
                  <w:marTop w:val="0"/>
                  <w:marBottom w:val="0"/>
                  <w:divBdr>
                    <w:top w:val="none" w:sz="0" w:space="0" w:color="auto"/>
                    <w:left w:val="none" w:sz="0" w:space="0" w:color="auto"/>
                    <w:bottom w:val="none" w:sz="0" w:space="0" w:color="auto"/>
                    <w:right w:val="none" w:sz="0" w:space="0" w:color="auto"/>
                  </w:divBdr>
                  <w:divsChild>
                    <w:div w:id="1685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4436">
      <w:bodyDiv w:val="1"/>
      <w:marLeft w:val="0"/>
      <w:marRight w:val="0"/>
      <w:marTop w:val="0"/>
      <w:marBottom w:val="0"/>
      <w:divBdr>
        <w:top w:val="none" w:sz="0" w:space="0" w:color="auto"/>
        <w:left w:val="none" w:sz="0" w:space="0" w:color="auto"/>
        <w:bottom w:val="none" w:sz="0" w:space="0" w:color="auto"/>
        <w:right w:val="none" w:sz="0" w:space="0" w:color="auto"/>
      </w:divBdr>
      <w:divsChild>
        <w:div w:id="1251623975">
          <w:marLeft w:val="0"/>
          <w:marRight w:val="0"/>
          <w:marTop w:val="0"/>
          <w:marBottom w:val="0"/>
          <w:divBdr>
            <w:top w:val="none" w:sz="0" w:space="0" w:color="auto"/>
            <w:left w:val="none" w:sz="0" w:space="0" w:color="auto"/>
            <w:bottom w:val="none" w:sz="0" w:space="0" w:color="auto"/>
            <w:right w:val="none" w:sz="0" w:space="0" w:color="auto"/>
          </w:divBdr>
          <w:divsChild>
            <w:div w:id="995841662">
              <w:marLeft w:val="0"/>
              <w:marRight w:val="0"/>
              <w:marTop w:val="0"/>
              <w:marBottom w:val="0"/>
              <w:divBdr>
                <w:top w:val="none" w:sz="0" w:space="0" w:color="auto"/>
                <w:left w:val="none" w:sz="0" w:space="0" w:color="auto"/>
                <w:bottom w:val="none" w:sz="0" w:space="0" w:color="auto"/>
                <w:right w:val="none" w:sz="0" w:space="0" w:color="auto"/>
              </w:divBdr>
              <w:divsChild>
                <w:div w:id="1052467065">
                  <w:marLeft w:val="0"/>
                  <w:marRight w:val="0"/>
                  <w:marTop w:val="0"/>
                  <w:marBottom w:val="0"/>
                  <w:divBdr>
                    <w:top w:val="none" w:sz="0" w:space="0" w:color="auto"/>
                    <w:left w:val="none" w:sz="0" w:space="0" w:color="auto"/>
                    <w:bottom w:val="none" w:sz="0" w:space="0" w:color="auto"/>
                    <w:right w:val="none" w:sz="0" w:space="0" w:color="auto"/>
                  </w:divBdr>
                  <w:divsChild>
                    <w:div w:id="398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6116">
      <w:bodyDiv w:val="1"/>
      <w:marLeft w:val="0"/>
      <w:marRight w:val="0"/>
      <w:marTop w:val="0"/>
      <w:marBottom w:val="0"/>
      <w:divBdr>
        <w:top w:val="none" w:sz="0" w:space="0" w:color="auto"/>
        <w:left w:val="none" w:sz="0" w:space="0" w:color="auto"/>
        <w:bottom w:val="none" w:sz="0" w:space="0" w:color="auto"/>
        <w:right w:val="none" w:sz="0" w:space="0" w:color="auto"/>
      </w:divBdr>
      <w:divsChild>
        <w:div w:id="1651716324">
          <w:marLeft w:val="0"/>
          <w:marRight w:val="0"/>
          <w:marTop w:val="0"/>
          <w:marBottom w:val="0"/>
          <w:divBdr>
            <w:top w:val="none" w:sz="0" w:space="0" w:color="auto"/>
            <w:left w:val="none" w:sz="0" w:space="0" w:color="auto"/>
            <w:bottom w:val="none" w:sz="0" w:space="0" w:color="auto"/>
            <w:right w:val="none" w:sz="0" w:space="0" w:color="auto"/>
          </w:divBdr>
          <w:divsChild>
            <w:div w:id="331954496">
              <w:marLeft w:val="0"/>
              <w:marRight w:val="0"/>
              <w:marTop w:val="0"/>
              <w:marBottom w:val="0"/>
              <w:divBdr>
                <w:top w:val="none" w:sz="0" w:space="0" w:color="auto"/>
                <w:left w:val="none" w:sz="0" w:space="0" w:color="auto"/>
                <w:bottom w:val="none" w:sz="0" w:space="0" w:color="auto"/>
                <w:right w:val="none" w:sz="0" w:space="0" w:color="auto"/>
              </w:divBdr>
              <w:divsChild>
                <w:div w:id="1432359280">
                  <w:marLeft w:val="0"/>
                  <w:marRight w:val="0"/>
                  <w:marTop w:val="0"/>
                  <w:marBottom w:val="0"/>
                  <w:divBdr>
                    <w:top w:val="none" w:sz="0" w:space="0" w:color="auto"/>
                    <w:left w:val="none" w:sz="0" w:space="0" w:color="auto"/>
                    <w:bottom w:val="none" w:sz="0" w:space="0" w:color="auto"/>
                    <w:right w:val="none" w:sz="0" w:space="0" w:color="auto"/>
                  </w:divBdr>
                  <w:divsChild>
                    <w:div w:id="1774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00765">
      <w:bodyDiv w:val="1"/>
      <w:marLeft w:val="0"/>
      <w:marRight w:val="0"/>
      <w:marTop w:val="0"/>
      <w:marBottom w:val="0"/>
      <w:divBdr>
        <w:top w:val="none" w:sz="0" w:space="0" w:color="auto"/>
        <w:left w:val="none" w:sz="0" w:space="0" w:color="auto"/>
        <w:bottom w:val="none" w:sz="0" w:space="0" w:color="auto"/>
        <w:right w:val="none" w:sz="0" w:space="0" w:color="auto"/>
      </w:divBdr>
      <w:divsChild>
        <w:div w:id="842623465">
          <w:marLeft w:val="0"/>
          <w:marRight w:val="0"/>
          <w:marTop w:val="0"/>
          <w:marBottom w:val="0"/>
          <w:divBdr>
            <w:top w:val="none" w:sz="0" w:space="0" w:color="auto"/>
            <w:left w:val="none" w:sz="0" w:space="0" w:color="auto"/>
            <w:bottom w:val="none" w:sz="0" w:space="0" w:color="auto"/>
            <w:right w:val="none" w:sz="0" w:space="0" w:color="auto"/>
          </w:divBdr>
          <w:divsChild>
            <w:div w:id="101805068">
              <w:marLeft w:val="0"/>
              <w:marRight w:val="0"/>
              <w:marTop w:val="0"/>
              <w:marBottom w:val="0"/>
              <w:divBdr>
                <w:top w:val="none" w:sz="0" w:space="0" w:color="auto"/>
                <w:left w:val="none" w:sz="0" w:space="0" w:color="auto"/>
                <w:bottom w:val="none" w:sz="0" w:space="0" w:color="auto"/>
                <w:right w:val="none" w:sz="0" w:space="0" w:color="auto"/>
              </w:divBdr>
              <w:divsChild>
                <w:div w:id="1412317188">
                  <w:marLeft w:val="0"/>
                  <w:marRight w:val="0"/>
                  <w:marTop w:val="0"/>
                  <w:marBottom w:val="0"/>
                  <w:divBdr>
                    <w:top w:val="none" w:sz="0" w:space="0" w:color="auto"/>
                    <w:left w:val="none" w:sz="0" w:space="0" w:color="auto"/>
                    <w:bottom w:val="none" w:sz="0" w:space="0" w:color="auto"/>
                    <w:right w:val="none" w:sz="0" w:space="0" w:color="auto"/>
                  </w:divBdr>
                  <w:divsChild>
                    <w:div w:id="5315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5959">
      <w:bodyDiv w:val="1"/>
      <w:marLeft w:val="0"/>
      <w:marRight w:val="0"/>
      <w:marTop w:val="0"/>
      <w:marBottom w:val="0"/>
      <w:divBdr>
        <w:top w:val="none" w:sz="0" w:space="0" w:color="auto"/>
        <w:left w:val="none" w:sz="0" w:space="0" w:color="auto"/>
        <w:bottom w:val="none" w:sz="0" w:space="0" w:color="auto"/>
        <w:right w:val="none" w:sz="0" w:space="0" w:color="auto"/>
      </w:divBdr>
      <w:divsChild>
        <w:div w:id="711155970">
          <w:marLeft w:val="0"/>
          <w:marRight w:val="0"/>
          <w:marTop w:val="0"/>
          <w:marBottom w:val="0"/>
          <w:divBdr>
            <w:top w:val="none" w:sz="0" w:space="0" w:color="auto"/>
            <w:left w:val="none" w:sz="0" w:space="0" w:color="auto"/>
            <w:bottom w:val="none" w:sz="0" w:space="0" w:color="auto"/>
            <w:right w:val="none" w:sz="0" w:space="0" w:color="auto"/>
          </w:divBdr>
          <w:divsChild>
            <w:div w:id="732889286">
              <w:marLeft w:val="0"/>
              <w:marRight w:val="0"/>
              <w:marTop w:val="0"/>
              <w:marBottom w:val="0"/>
              <w:divBdr>
                <w:top w:val="none" w:sz="0" w:space="0" w:color="auto"/>
                <w:left w:val="none" w:sz="0" w:space="0" w:color="auto"/>
                <w:bottom w:val="none" w:sz="0" w:space="0" w:color="auto"/>
                <w:right w:val="none" w:sz="0" w:space="0" w:color="auto"/>
              </w:divBdr>
              <w:divsChild>
                <w:div w:id="125859913">
                  <w:marLeft w:val="0"/>
                  <w:marRight w:val="0"/>
                  <w:marTop w:val="0"/>
                  <w:marBottom w:val="0"/>
                  <w:divBdr>
                    <w:top w:val="none" w:sz="0" w:space="0" w:color="auto"/>
                    <w:left w:val="none" w:sz="0" w:space="0" w:color="auto"/>
                    <w:bottom w:val="none" w:sz="0" w:space="0" w:color="auto"/>
                    <w:right w:val="none" w:sz="0" w:space="0" w:color="auto"/>
                  </w:divBdr>
                  <w:divsChild>
                    <w:div w:id="733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3500">
      <w:bodyDiv w:val="1"/>
      <w:marLeft w:val="0"/>
      <w:marRight w:val="0"/>
      <w:marTop w:val="0"/>
      <w:marBottom w:val="0"/>
      <w:divBdr>
        <w:top w:val="none" w:sz="0" w:space="0" w:color="auto"/>
        <w:left w:val="none" w:sz="0" w:space="0" w:color="auto"/>
        <w:bottom w:val="none" w:sz="0" w:space="0" w:color="auto"/>
        <w:right w:val="none" w:sz="0" w:space="0" w:color="auto"/>
      </w:divBdr>
      <w:divsChild>
        <w:div w:id="219750874">
          <w:marLeft w:val="0"/>
          <w:marRight w:val="0"/>
          <w:marTop w:val="0"/>
          <w:marBottom w:val="0"/>
          <w:divBdr>
            <w:top w:val="none" w:sz="0" w:space="0" w:color="auto"/>
            <w:left w:val="none" w:sz="0" w:space="0" w:color="auto"/>
            <w:bottom w:val="none" w:sz="0" w:space="0" w:color="auto"/>
            <w:right w:val="none" w:sz="0" w:space="0" w:color="auto"/>
          </w:divBdr>
          <w:divsChild>
            <w:div w:id="902910909">
              <w:marLeft w:val="0"/>
              <w:marRight w:val="0"/>
              <w:marTop w:val="0"/>
              <w:marBottom w:val="0"/>
              <w:divBdr>
                <w:top w:val="none" w:sz="0" w:space="0" w:color="auto"/>
                <w:left w:val="none" w:sz="0" w:space="0" w:color="auto"/>
                <w:bottom w:val="none" w:sz="0" w:space="0" w:color="auto"/>
                <w:right w:val="none" w:sz="0" w:space="0" w:color="auto"/>
              </w:divBdr>
              <w:divsChild>
                <w:div w:id="1587300945">
                  <w:marLeft w:val="0"/>
                  <w:marRight w:val="0"/>
                  <w:marTop w:val="0"/>
                  <w:marBottom w:val="0"/>
                  <w:divBdr>
                    <w:top w:val="none" w:sz="0" w:space="0" w:color="auto"/>
                    <w:left w:val="none" w:sz="0" w:space="0" w:color="auto"/>
                    <w:bottom w:val="none" w:sz="0" w:space="0" w:color="auto"/>
                    <w:right w:val="none" w:sz="0" w:space="0" w:color="auto"/>
                  </w:divBdr>
                  <w:divsChild>
                    <w:div w:id="11429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50212">
      <w:bodyDiv w:val="1"/>
      <w:marLeft w:val="0"/>
      <w:marRight w:val="0"/>
      <w:marTop w:val="0"/>
      <w:marBottom w:val="0"/>
      <w:divBdr>
        <w:top w:val="none" w:sz="0" w:space="0" w:color="auto"/>
        <w:left w:val="none" w:sz="0" w:space="0" w:color="auto"/>
        <w:bottom w:val="none" w:sz="0" w:space="0" w:color="auto"/>
        <w:right w:val="none" w:sz="0" w:space="0" w:color="auto"/>
      </w:divBdr>
      <w:divsChild>
        <w:div w:id="812597764">
          <w:marLeft w:val="0"/>
          <w:marRight w:val="0"/>
          <w:marTop w:val="0"/>
          <w:marBottom w:val="0"/>
          <w:divBdr>
            <w:top w:val="none" w:sz="0" w:space="0" w:color="auto"/>
            <w:left w:val="none" w:sz="0" w:space="0" w:color="auto"/>
            <w:bottom w:val="none" w:sz="0" w:space="0" w:color="auto"/>
            <w:right w:val="none" w:sz="0" w:space="0" w:color="auto"/>
          </w:divBdr>
          <w:divsChild>
            <w:div w:id="479080529">
              <w:marLeft w:val="0"/>
              <w:marRight w:val="0"/>
              <w:marTop w:val="0"/>
              <w:marBottom w:val="0"/>
              <w:divBdr>
                <w:top w:val="none" w:sz="0" w:space="0" w:color="auto"/>
                <w:left w:val="none" w:sz="0" w:space="0" w:color="auto"/>
                <w:bottom w:val="none" w:sz="0" w:space="0" w:color="auto"/>
                <w:right w:val="none" w:sz="0" w:space="0" w:color="auto"/>
              </w:divBdr>
              <w:divsChild>
                <w:div w:id="1114177930">
                  <w:marLeft w:val="0"/>
                  <w:marRight w:val="0"/>
                  <w:marTop w:val="0"/>
                  <w:marBottom w:val="0"/>
                  <w:divBdr>
                    <w:top w:val="none" w:sz="0" w:space="0" w:color="auto"/>
                    <w:left w:val="none" w:sz="0" w:space="0" w:color="auto"/>
                    <w:bottom w:val="none" w:sz="0" w:space="0" w:color="auto"/>
                    <w:right w:val="none" w:sz="0" w:space="0" w:color="auto"/>
                  </w:divBdr>
                  <w:divsChild>
                    <w:div w:id="255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92749">
      <w:bodyDiv w:val="1"/>
      <w:marLeft w:val="0"/>
      <w:marRight w:val="0"/>
      <w:marTop w:val="0"/>
      <w:marBottom w:val="0"/>
      <w:divBdr>
        <w:top w:val="none" w:sz="0" w:space="0" w:color="auto"/>
        <w:left w:val="none" w:sz="0" w:space="0" w:color="auto"/>
        <w:bottom w:val="none" w:sz="0" w:space="0" w:color="auto"/>
        <w:right w:val="none" w:sz="0" w:space="0" w:color="auto"/>
      </w:divBdr>
      <w:divsChild>
        <w:div w:id="1543975471">
          <w:marLeft w:val="0"/>
          <w:marRight w:val="0"/>
          <w:marTop w:val="0"/>
          <w:marBottom w:val="0"/>
          <w:divBdr>
            <w:top w:val="none" w:sz="0" w:space="0" w:color="auto"/>
            <w:left w:val="none" w:sz="0" w:space="0" w:color="auto"/>
            <w:bottom w:val="none" w:sz="0" w:space="0" w:color="auto"/>
            <w:right w:val="none" w:sz="0" w:space="0" w:color="auto"/>
          </w:divBdr>
          <w:divsChild>
            <w:div w:id="1748116368">
              <w:marLeft w:val="0"/>
              <w:marRight w:val="0"/>
              <w:marTop w:val="0"/>
              <w:marBottom w:val="0"/>
              <w:divBdr>
                <w:top w:val="none" w:sz="0" w:space="0" w:color="auto"/>
                <w:left w:val="none" w:sz="0" w:space="0" w:color="auto"/>
                <w:bottom w:val="none" w:sz="0" w:space="0" w:color="auto"/>
                <w:right w:val="none" w:sz="0" w:space="0" w:color="auto"/>
              </w:divBdr>
              <w:divsChild>
                <w:div w:id="1125730772">
                  <w:marLeft w:val="0"/>
                  <w:marRight w:val="0"/>
                  <w:marTop w:val="0"/>
                  <w:marBottom w:val="0"/>
                  <w:divBdr>
                    <w:top w:val="none" w:sz="0" w:space="0" w:color="auto"/>
                    <w:left w:val="none" w:sz="0" w:space="0" w:color="auto"/>
                    <w:bottom w:val="none" w:sz="0" w:space="0" w:color="auto"/>
                    <w:right w:val="none" w:sz="0" w:space="0" w:color="auto"/>
                  </w:divBdr>
                  <w:divsChild>
                    <w:div w:id="18670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56157">
      <w:bodyDiv w:val="1"/>
      <w:marLeft w:val="0"/>
      <w:marRight w:val="0"/>
      <w:marTop w:val="0"/>
      <w:marBottom w:val="0"/>
      <w:divBdr>
        <w:top w:val="none" w:sz="0" w:space="0" w:color="auto"/>
        <w:left w:val="none" w:sz="0" w:space="0" w:color="auto"/>
        <w:bottom w:val="none" w:sz="0" w:space="0" w:color="auto"/>
        <w:right w:val="none" w:sz="0" w:space="0" w:color="auto"/>
      </w:divBdr>
      <w:divsChild>
        <w:div w:id="1451439700">
          <w:marLeft w:val="0"/>
          <w:marRight w:val="0"/>
          <w:marTop w:val="0"/>
          <w:marBottom w:val="0"/>
          <w:divBdr>
            <w:top w:val="none" w:sz="0" w:space="0" w:color="auto"/>
            <w:left w:val="none" w:sz="0" w:space="0" w:color="auto"/>
            <w:bottom w:val="none" w:sz="0" w:space="0" w:color="auto"/>
            <w:right w:val="none" w:sz="0" w:space="0" w:color="auto"/>
          </w:divBdr>
          <w:divsChild>
            <w:div w:id="1389763114">
              <w:marLeft w:val="0"/>
              <w:marRight w:val="0"/>
              <w:marTop w:val="0"/>
              <w:marBottom w:val="0"/>
              <w:divBdr>
                <w:top w:val="none" w:sz="0" w:space="0" w:color="auto"/>
                <w:left w:val="none" w:sz="0" w:space="0" w:color="auto"/>
                <w:bottom w:val="none" w:sz="0" w:space="0" w:color="auto"/>
                <w:right w:val="none" w:sz="0" w:space="0" w:color="auto"/>
              </w:divBdr>
              <w:divsChild>
                <w:div w:id="1150251148">
                  <w:marLeft w:val="0"/>
                  <w:marRight w:val="0"/>
                  <w:marTop w:val="0"/>
                  <w:marBottom w:val="0"/>
                  <w:divBdr>
                    <w:top w:val="none" w:sz="0" w:space="0" w:color="auto"/>
                    <w:left w:val="none" w:sz="0" w:space="0" w:color="auto"/>
                    <w:bottom w:val="none" w:sz="0" w:space="0" w:color="auto"/>
                    <w:right w:val="none" w:sz="0" w:space="0" w:color="auto"/>
                  </w:divBdr>
                  <w:divsChild>
                    <w:div w:id="21326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395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640">
          <w:marLeft w:val="0"/>
          <w:marRight w:val="0"/>
          <w:marTop w:val="0"/>
          <w:marBottom w:val="0"/>
          <w:divBdr>
            <w:top w:val="none" w:sz="0" w:space="0" w:color="auto"/>
            <w:left w:val="none" w:sz="0" w:space="0" w:color="auto"/>
            <w:bottom w:val="none" w:sz="0" w:space="0" w:color="auto"/>
            <w:right w:val="none" w:sz="0" w:space="0" w:color="auto"/>
          </w:divBdr>
          <w:divsChild>
            <w:div w:id="1384600026">
              <w:marLeft w:val="0"/>
              <w:marRight w:val="0"/>
              <w:marTop w:val="0"/>
              <w:marBottom w:val="0"/>
              <w:divBdr>
                <w:top w:val="none" w:sz="0" w:space="0" w:color="auto"/>
                <w:left w:val="none" w:sz="0" w:space="0" w:color="auto"/>
                <w:bottom w:val="none" w:sz="0" w:space="0" w:color="auto"/>
                <w:right w:val="none" w:sz="0" w:space="0" w:color="auto"/>
              </w:divBdr>
              <w:divsChild>
                <w:div w:id="859978435">
                  <w:marLeft w:val="0"/>
                  <w:marRight w:val="0"/>
                  <w:marTop w:val="0"/>
                  <w:marBottom w:val="0"/>
                  <w:divBdr>
                    <w:top w:val="none" w:sz="0" w:space="0" w:color="auto"/>
                    <w:left w:val="none" w:sz="0" w:space="0" w:color="auto"/>
                    <w:bottom w:val="none" w:sz="0" w:space="0" w:color="auto"/>
                    <w:right w:val="none" w:sz="0" w:space="0" w:color="auto"/>
                  </w:divBdr>
                  <w:divsChild>
                    <w:div w:id="16895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5900">
      <w:bodyDiv w:val="1"/>
      <w:marLeft w:val="0"/>
      <w:marRight w:val="0"/>
      <w:marTop w:val="0"/>
      <w:marBottom w:val="0"/>
      <w:divBdr>
        <w:top w:val="none" w:sz="0" w:space="0" w:color="auto"/>
        <w:left w:val="none" w:sz="0" w:space="0" w:color="auto"/>
        <w:bottom w:val="none" w:sz="0" w:space="0" w:color="auto"/>
        <w:right w:val="none" w:sz="0" w:space="0" w:color="auto"/>
      </w:divBdr>
      <w:divsChild>
        <w:div w:id="1121807243">
          <w:marLeft w:val="0"/>
          <w:marRight w:val="0"/>
          <w:marTop w:val="0"/>
          <w:marBottom w:val="0"/>
          <w:divBdr>
            <w:top w:val="none" w:sz="0" w:space="0" w:color="auto"/>
            <w:left w:val="none" w:sz="0" w:space="0" w:color="auto"/>
            <w:bottom w:val="none" w:sz="0" w:space="0" w:color="auto"/>
            <w:right w:val="none" w:sz="0" w:space="0" w:color="auto"/>
          </w:divBdr>
          <w:divsChild>
            <w:div w:id="789741475">
              <w:marLeft w:val="0"/>
              <w:marRight w:val="0"/>
              <w:marTop w:val="0"/>
              <w:marBottom w:val="0"/>
              <w:divBdr>
                <w:top w:val="none" w:sz="0" w:space="0" w:color="auto"/>
                <w:left w:val="none" w:sz="0" w:space="0" w:color="auto"/>
                <w:bottom w:val="none" w:sz="0" w:space="0" w:color="auto"/>
                <w:right w:val="none" w:sz="0" w:space="0" w:color="auto"/>
              </w:divBdr>
              <w:divsChild>
                <w:div w:id="1513642705">
                  <w:marLeft w:val="0"/>
                  <w:marRight w:val="0"/>
                  <w:marTop w:val="0"/>
                  <w:marBottom w:val="0"/>
                  <w:divBdr>
                    <w:top w:val="none" w:sz="0" w:space="0" w:color="auto"/>
                    <w:left w:val="none" w:sz="0" w:space="0" w:color="auto"/>
                    <w:bottom w:val="none" w:sz="0" w:space="0" w:color="auto"/>
                    <w:right w:val="none" w:sz="0" w:space="0" w:color="auto"/>
                  </w:divBdr>
                  <w:divsChild>
                    <w:div w:id="846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9926">
      <w:bodyDiv w:val="1"/>
      <w:marLeft w:val="0"/>
      <w:marRight w:val="0"/>
      <w:marTop w:val="0"/>
      <w:marBottom w:val="0"/>
      <w:divBdr>
        <w:top w:val="none" w:sz="0" w:space="0" w:color="auto"/>
        <w:left w:val="none" w:sz="0" w:space="0" w:color="auto"/>
        <w:bottom w:val="none" w:sz="0" w:space="0" w:color="auto"/>
        <w:right w:val="none" w:sz="0" w:space="0" w:color="auto"/>
      </w:divBdr>
      <w:divsChild>
        <w:div w:id="1330447927">
          <w:marLeft w:val="0"/>
          <w:marRight w:val="0"/>
          <w:marTop w:val="0"/>
          <w:marBottom w:val="0"/>
          <w:divBdr>
            <w:top w:val="none" w:sz="0" w:space="0" w:color="auto"/>
            <w:left w:val="none" w:sz="0" w:space="0" w:color="auto"/>
            <w:bottom w:val="none" w:sz="0" w:space="0" w:color="auto"/>
            <w:right w:val="none" w:sz="0" w:space="0" w:color="auto"/>
          </w:divBdr>
          <w:divsChild>
            <w:div w:id="526258222">
              <w:marLeft w:val="0"/>
              <w:marRight w:val="0"/>
              <w:marTop w:val="0"/>
              <w:marBottom w:val="0"/>
              <w:divBdr>
                <w:top w:val="none" w:sz="0" w:space="0" w:color="auto"/>
                <w:left w:val="none" w:sz="0" w:space="0" w:color="auto"/>
                <w:bottom w:val="none" w:sz="0" w:space="0" w:color="auto"/>
                <w:right w:val="none" w:sz="0" w:space="0" w:color="auto"/>
              </w:divBdr>
              <w:divsChild>
                <w:div w:id="1205287510">
                  <w:marLeft w:val="0"/>
                  <w:marRight w:val="0"/>
                  <w:marTop w:val="0"/>
                  <w:marBottom w:val="0"/>
                  <w:divBdr>
                    <w:top w:val="none" w:sz="0" w:space="0" w:color="auto"/>
                    <w:left w:val="none" w:sz="0" w:space="0" w:color="auto"/>
                    <w:bottom w:val="none" w:sz="0" w:space="0" w:color="auto"/>
                    <w:right w:val="none" w:sz="0" w:space="0" w:color="auto"/>
                  </w:divBdr>
                  <w:divsChild>
                    <w:div w:id="2609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377">
      <w:bodyDiv w:val="1"/>
      <w:marLeft w:val="0"/>
      <w:marRight w:val="0"/>
      <w:marTop w:val="0"/>
      <w:marBottom w:val="0"/>
      <w:divBdr>
        <w:top w:val="none" w:sz="0" w:space="0" w:color="auto"/>
        <w:left w:val="none" w:sz="0" w:space="0" w:color="auto"/>
        <w:bottom w:val="none" w:sz="0" w:space="0" w:color="auto"/>
        <w:right w:val="none" w:sz="0" w:space="0" w:color="auto"/>
      </w:divBdr>
      <w:divsChild>
        <w:div w:id="1080640646">
          <w:marLeft w:val="0"/>
          <w:marRight w:val="0"/>
          <w:marTop w:val="0"/>
          <w:marBottom w:val="0"/>
          <w:divBdr>
            <w:top w:val="none" w:sz="0" w:space="0" w:color="auto"/>
            <w:left w:val="none" w:sz="0" w:space="0" w:color="auto"/>
            <w:bottom w:val="none" w:sz="0" w:space="0" w:color="auto"/>
            <w:right w:val="none" w:sz="0" w:space="0" w:color="auto"/>
          </w:divBdr>
          <w:divsChild>
            <w:div w:id="1236672259">
              <w:marLeft w:val="0"/>
              <w:marRight w:val="0"/>
              <w:marTop w:val="0"/>
              <w:marBottom w:val="0"/>
              <w:divBdr>
                <w:top w:val="none" w:sz="0" w:space="0" w:color="auto"/>
                <w:left w:val="none" w:sz="0" w:space="0" w:color="auto"/>
                <w:bottom w:val="none" w:sz="0" w:space="0" w:color="auto"/>
                <w:right w:val="none" w:sz="0" w:space="0" w:color="auto"/>
              </w:divBdr>
              <w:divsChild>
                <w:div w:id="1546211542">
                  <w:marLeft w:val="0"/>
                  <w:marRight w:val="0"/>
                  <w:marTop w:val="0"/>
                  <w:marBottom w:val="0"/>
                  <w:divBdr>
                    <w:top w:val="none" w:sz="0" w:space="0" w:color="auto"/>
                    <w:left w:val="none" w:sz="0" w:space="0" w:color="auto"/>
                    <w:bottom w:val="none" w:sz="0" w:space="0" w:color="auto"/>
                    <w:right w:val="none" w:sz="0" w:space="0" w:color="auto"/>
                  </w:divBdr>
                  <w:divsChild>
                    <w:div w:id="7898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49" Type="http://schemas.microsoft.com/office/2011/relationships/people" Target="people.xml"/><Relationship Id="rId20" Type="http://schemas.openxmlformats.org/officeDocument/2006/relationships/hyperlink" Target="http://www.ihe.net/Domains/index.cfm" TargetMode="External"/><Relationship Id="rId21" Type="http://schemas.openxmlformats.org/officeDocument/2006/relationships/hyperlink" Target="http://www.ihe.net/About/process.cfm" TargetMode="External"/><Relationship Id="rId22" Type="http://schemas.openxmlformats.org/officeDocument/2006/relationships/hyperlink" Target="http://www.ihe.net/profiles/index.cfm" TargetMode="External"/><Relationship Id="rId23" Type="http://schemas.openxmlformats.org/officeDocument/2006/relationships/hyperlink" Target="http://www.ihe.net/Technical_Framework/index.cfm" TargetMode="External"/><Relationship Id="rId24" Type="http://schemas.openxmlformats.org/officeDocument/2006/relationships/hyperlink" Target="http://ihe.net/ihetemplates.cfm" TargetMode="External"/><Relationship Id="rId25" Type="http://schemas.openxmlformats.org/officeDocument/2006/relationships/comments" Target="comments.xml"/><Relationship Id="rId26" Type="http://schemas.openxmlformats.org/officeDocument/2006/relationships/hyperlink" Target="http://wiki.ihe.net/index.php?title=Writing_Technical_Frameworks_and_Supplements" TargetMode="External"/><Relationship Id="rId27" Type="http://schemas.openxmlformats.org/officeDocument/2006/relationships/hyperlink" Target="http://www.ihe.net/Technical_Framework/index.cfm" TargetMode="External"/><Relationship Id="rId28" Type="http://schemas.openxmlformats.org/officeDocument/2006/relationships/image" Target="media/image2.jpg"/><Relationship Id="rId29" Type="http://schemas.openxmlformats.org/officeDocument/2006/relationships/image" Target="media/image3.jpg"/><Relationship Id="rId50"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jpg"/><Relationship Id="rId31" Type="http://schemas.openxmlformats.org/officeDocument/2006/relationships/image" Target="media/image5.jpg"/><Relationship Id="rId32" Type="http://schemas.openxmlformats.org/officeDocument/2006/relationships/image" Target="media/image6.jp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jpg"/><Relationship Id="rId34" Type="http://schemas.openxmlformats.org/officeDocument/2006/relationships/image" Target="media/image8.jpg"/><Relationship Id="rId35" Type="http://schemas.openxmlformats.org/officeDocument/2006/relationships/image" Target="media/image9.jpg"/><Relationship Id="rId36" Type="http://schemas.openxmlformats.org/officeDocument/2006/relationships/image" Target="media/image10.jpg"/><Relationship Id="rId10" Type="http://schemas.openxmlformats.org/officeDocument/2006/relationships/hyperlink" Target="mailto:evio@consorzioarsenal.it" TargetMode="External"/><Relationship Id="rId11" Type="http://schemas.openxmlformats.org/officeDocument/2006/relationships/hyperlink" Target="mailto:mzanardini@consorzioarsenal.it" TargetMode="External"/><Relationship Id="rId12" Type="http://schemas.openxmlformats.org/officeDocument/2006/relationships/hyperlink" Target="mailto:pcc@ihe.net" TargetMode="External"/><Relationship Id="rId13" Type="http://schemas.openxmlformats.org/officeDocument/2006/relationships/hyperlink" Target="mailto:cardiotech@ihe.net" TargetMode="External"/><Relationship Id="rId14" Type="http://schemas.openxmlformats.org/officeDocument/2006/relationships/hyperlink" Target="http://ihe.net/ihetemplates.cfm" TargetMode="External"/><Relationship Id="rId15" Type="http://schemas.openxmlformats.org/officeDocument/2006/relationships/hyperlink" Target="http://www.ihe.net/Technical_Framework/public_comment.cfm" TargetMode="External"/><Relationship Id="rId16" Type="http://schemas.openxmlformats.org/officeDocument/2006/relationships/hyperlink" Target="http://www.ihe.net/%3cdomain%3e/%3cdomain%3ecomments.cfm" TargetMode="External"/><Relationship Id="rId17" Type="http://schemas.openxmlformats.org/officeDocument/2006/relationships/hyperlink" Target="http://wiki.ihe.net/index.php?title=Process" TargetMode="External"/><Relationship Id="rId18" Type="http://schemas.openxmlformats.org/officeDocument/2006/relationships/hyperlink" Target="http://wiki.ihe.net/index.php?title=National_Extensions_Process" TargetMode="External"/><Relationship Id="rId19" Type="http://schemas.openxmlformats.org/officeDocument/2006/relationships/hyperlink" Target="http://www.ihe.net" TargetMode="External"/><Relationship Id="rId37" Type="http://schemas.openxmlformats.org/officeDocument/2006/relationships/image" Target="media/image11.jpg"/><Relationship Id="rId38" Type="http://schemas.openxmlformats.org/officeDocument/2006/relationships/image" Target="media/image12.jpg"/><Relationship Id="rId39" Type="http://schemas.openxmlformats.org/officeDocument/2006/relationships/image" Target="media/image13.jpg"/><Relationship Id="rId40" Type="http://schemas.openxmlformats.org/officeDocument/2006/relationships/image" Target="media/image14.jpg"/><Relationship Id="rId41" Type="http://schemas.openxmlformats.org/officeDocument/2006/relationships/image" Target="media/image15.jpg"/><Relationship Id="rId42" Type="http://schemas.openxmlformats.org/officeDocument/2006/relationships/hyperlink" Target="http://wiki.ihe.net/index.php?title=National_Extensions_Process"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y\Desktop\00_IHE\00_DocumentPublication\03_Templates\01_2012-09_IHE%20Templates\2012-09\Base%20Template%20(no%20rev%20letter%20is%20latest)\IHE_Template_2012.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84F87-8D0D-D54D-AFE5-2E0892C3E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\Users\Mary\Desktop\00_IHE\00_DocumentPublication\03_Templates\01_2012-09_IHE Templates\2012-09\Base Template (no rev letter is latest)\IHE_Template_2012.dotx</Template>
  <TotalTime>178</TotalTime>
  <Pages>93</Pages>
  <Words>23225</Words>
  <Characters>132385</Characters>
  <Application>Microsoft Macintosh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IHE_Suppl_Template_Rev10.3_PC</vt:lpstr>
    </vt:vector>
  </TitlesOfParts>
  <Company>IHE</Company>
  <LinksUpToDate>false</LinksUpToDate>
  <CharactersWithSpaces>155300</CharactersWithSpaces>
  <SharedDoc>false</SharedDoc>
  <HLinks>
    <vt:vector size="678" baseType="variant">
      <vt:variant>
        <vt:i4>1048652</vt:i4>
      </vt:variant>
      <vt:variant>
        <vt:i4>624</vt:i4>
      </vt:variant>
      <vt:variant>
        <vt:i4>0</vt:i4>
      </vt:variant>
      <vt:variant>
        <vt:i4>5</vt:i4>
      </vt:variant>
      <vt:variant>
        <vt:lpwstr>http://wiki.ihe.net/index.php?title=National_Extensions_Process</vt:lpwstr>
      </vt:variant>
      <vt:variant>
        <vt:lpwstr/>
      </vt:variant>
      <vt:variant>
        <vt:i4>3342373</vt:i4>
      </vt:variant>
      <vt:variant>
        <vt:i4>621</vt:i4>
      </vt:variant>
      <vt:variant>
        <vt:i4>0</vt:i4>
      </vt:variant>
      <vt:variant>
        <vt:i4>5</vt:i4>
      </vt:variant>
      <vt:variant>
        <vt:lpwstr/>
      </vt:variant>
      <vt:variant>
        <vt:lpwstr>_1.3.6.1.4.1.19376.1.4.1.5.19_Myocar</vt:lpwstr>
      </vt:variant>
      <vt:variant>
        <vt:i4>5374005</vt:i4>
      </vt:variant>
      <vt:variant>
        <vt:i4>618</vt:i4>
      </vt:variant>
      <vt:variant>
        <vt:i4>0</vt:i4>
      </vt:variant>
      <vt:variant>
        <vt:i4>5</vt:i4>
      </vt:variant>
      <vt:variant>
        <vt:lpwstr/>
      </vt:variant>
      <vt:variant>
        <vt:lpwstr>_1.2.840.10008.6.1.218_DICOM_CID</vt:lpwstr>
      </vt:variant>
      <vt:variant>
        <vt:i4>3342373</vt:i4>
      </vt:variant>
      <vt:variant>
        <vt:i4>615</vt:i4>
      </vt:variant>
      <vt:variant>
        <vt:i4>0</vt:i4>
      </vt:variant>
      <vt:variant>
        <vt:i4>5</vt:i4>
      </vt:variant>
      <vt:variant>
        <vt:lpwstr/>
      </vt:variant>
      <vt:variant>
        <vt:lpwstr>_1.3.6.1.4.1.19376.1.4.1.5.19_Myocar</vt:lpwstr>
      </vt:variant>
      <vt:variant>
        <vt:i4>5439541</vt:i4>
      </vt:variant>
      <vt:variant>
        <vt:i4>612</vt:i4>
      </vt:variant>
      <vt:variant>
        <vt:i4>0</vt:i4>
      </vt:variant>
      <vt:variant>
        <vt:i4>5</vt:i4>
      </vt:variant>
      <vt:variant>
        <vt:lpwstr/>
      </vt:variant>
      <vt:variant>
        <vt:lpwstr>_1.2.840.10008.6.1.219_DICOM_CID</vt:lpwstr>
      </vt:variant>
      <vt:variant>
        <vt:i4>3801176</vt:i4>
      </vt:variant>
      <vt:variant>
        <vt:i4>609</vt:i4>
      </vt:variant>
      <vt:variant>
        <vt:i4>0</vt:i4>
      </vt:variant>
      <vt:variant>
        <vt:i4>5</vt:i4>
      </vt:variant>
      <vt:variant>
        <vt:lpwstr/>
      </vt:variant>
      <vt:variant>
        <vt:lpwstr>_1.3.6.1.4.1.19376.1.4.1.5.4__Cardia</vt:lpwstr>
      </vt:variant>
      <vt:variant>
        <vt:i4>3604537</vt:i4>
      </vt:variant>
      <vt:variant>
        <vt:i4>606</vt:i4>
      </vt:variant>
      <vt:variant>
        <vt:i4>0</vt:i4>
      </vt:variant>
      <vt:variant>
        <vt:i4>5</vt:i4>
      </vt:variant>
      <vt:variant>
        <vt:lpwstr>ftp://ftp.ihe.net/</vt:lpwstr>
      </vt:variant>
      <vt:variant>
        <vt:lpwstr/>
      </vt:variant>
      <vt:variant>
        <vt:i4>589940</vt:i4>
      </vt:variant>
      <vt:variant>
        <vt:i4>597</vt:i4>
      </vt:variant>
      <vt:variant>
        <vt:i4>0</vt:i4>
      </vt:variant>
      <vt:variant>
        <vt:i4>5</vt:i4>
      </vt:variant>
      <vt:variant>
        <vt:lpwstr>http://wiki.ihe.net/index.php?title=Scheduled_Workflow</vt:lpwstr>
      </vt:variant>
      <vt:variant>
        <vt:lpwstr/>
      </vt:variant>
      <vt:variant>
        <vt:i4>5636208</vt:i4>
      </vt:variant>
      <vt:variant>
        <vt:i4>588</vt:i4>
      </vt:variant>
      <vt:variant>
        <vt:i4>0</vt:i4>
      </vt:variant>
      <vt:variant>
        <vt:i4>5</vt:i4>
      </vt:variant>
      <vt:variant>
        <vt:lpwstr>http://www.ihe.net/Technical_Framework/index.cfm</vt:lpwstr>
      </vt:variant>
      <vt:variant>
        <vt:lpwstr/>
      </vt:variant>
      <vt:variant>
        <vt:i4>5636208</vt:i4>
      </vt:variant>
      <vt:variant>
        <vt:i4>585</vt:i4>
      </vt:variant>
      <vt:variant>
        <vt:i4>0</vt:i4>
      </vt:variant>
      <vt:variant>
        <vt:i4>5</vt:i4>
      </vt:variant>
      <vt:variant>
        <vt:lpwstr>http://www.ihe.net/Technical_Framework/index.cfm</vt:lpwstr>
      </vt:variant>
      <vt:variant>
        <vt:lpwstr/>
      </vt:variant>
      <vt:variant>
        <vt:i4>4259856</vt:i4>
      </vt:variant>
      <vt:variant>
        <vt:i4>582</vt:i4>
      </vt:variant>
      <vt:variant>
        <vt:i4>0</vt:i4>
      </vt:variant>
      <vt:variant>
        <vt:i4>5</vt:i4>
      </vt:variant>
      <vt:variant>
        <vt:lpwstr>http://wiki.ihe.net/index.php?title=Writing_Technical_Frameworks_and_Supplements</vt:lpwstr>
      </vt:variant>
      <vt:variant>
        <vt:lpwstr/>
      </vt:variant>
      <vt:variant>
        <vt:i4>1769520</vt:i4>
      </vt:variant>
      <vt:variant>
        <vt:i4>575</vt:i4>
      </vt:variant>
      <vt:variant>
        <vt:i4>0</vt:i4>
      </vt:variant>
      <vt:variant>
        <vt:i4>5</vt:i4>
      </vt:variant>
      <vt:variant>
        <vt:lpwstr/>
      </vt:variant>
      <vt:variant>
        <vt:lpwstr>_Toc336006597</vt:lpwstr>
      </vt:variant>
      <vt:variant>
        <vt:i4>1769520</vt:i4>
      </vt:variant>
      <vt:variant>
        <vt:i4>569</vt:i4>
      </vt:variant>
      <vt:variant>
        <vt:i4>0</vt:i4>
      </vt:variant>
      <vt:variant>
        <vt:i4>5</vt:i4>
      </vt:variant>
      <vt:variant>
        <vt:lpwstr/>
      </vt:variant>
      <vt:variant>
        <vt:lpwstr>_Toc336006596</vt:lpwstr>
      </vt:variant>
      <vt:variant>
        <vt:i4>1769520</vt:i4>
      </vt:variant>
      <vt:variant>
        <vt:i4>563</vt:i4>
      </vt:variant>
      <vt:variant>
        <vt:i4>0</vt:i4>
      </vt:variant>
      <vt:variant>
        <vt:i4>5</vt:i4>
      </vt:variant>
      <vt:variant>
        <vt:lpwstr/>
      </vt:variant>
      <vt:variant>
        <vt:lpwstr>_Toc336006595</vt:lpwstr>
      </vt:variant>
      <vt:variant>
        <vt:i4>1769520</vt:i4>
      </vt:variant>
      <vt:variant>
        <vt:i4>557</vt:i4>
      </vt:variant>
      <vt:variant>
        <vt:i4>0</vt:i4>
      </vt:variant>
      <vt:variant>
        <vt:i4>5</vt:i4>
      </vt:variant>
      <vt:variant>
        <vt:lpwstr/>
      </vt:variant>
      <vt:variant>
        <vt:lpwstr>_Toc336006594</vt:lpwstr>
      </vt:variant>
      <vt:variant>
        <vt:i4>1769520</vt:i4>
      </vt:variant>
      <vt:variant>
        <vt:i4>551</vt:i4>
      </vt:variant>
      <vt:variant>
        <vt:i4>0</vt:i4>
      </vt:variant>
      <vt:variant>
        <vt:i4>5</vt:i4>
      </vt:variant>
      <vt:variant>
        <vt:lpwstr/>
      </vt:variant>
      <vt:variant>
        <vt:lpwstr>_Toc336006593</vt:lpwstr>
      </vt:variant>
      <vt:variant>
        <vt:i4>1769520</vt:i4>
      </vt:variant>
      <vt:variant>
        <vt:i4>545</vt:i4>
      </vt:variant>
      <vt:variant>
        <vt:i4>0</vt:i4>
      </vt:variant>
      <vt:variant>
        <vt:i4>5</vt:i4>
      </vt:variant>
      <vt:variant>
        <vt:lpwstr/>
      </vt:variant>
      <vt:variant>
        <vt:lpwstr>_Toc336006592</vt:lpwstr>
      </vt:variant>
      <vt:variant>
        <vt:i4>1769520</vt:i4>
      </vt:variant>
      <vt:variant>
        <vt:i4>539</vt:i4>
      </vt:variant>
      <vt:variant>
        <vt:i4>0</vt:i4>
      </vt:variant>
      <vt:variant>
        <vt:i4>5</vt:i4>
      </vt:variant>
      <vt:variant>
        <vt:lpwstr/>
      </vt:variant>
      <vt:variant>
        <vt:lpwstr>_Toc336006591</vt:lpwstr>
      </vt:variant>
      <vt:variant>
        <vt:i4>1769520</vt:i4>
      </vt:variant>
      <vt:variant>
        <vt:i4>533</vt:i4>
      </vt:variant>
      <vt:variant>
        <vt:i4>0</vt:i4>
      </vt:variant>
      <vt:variant>
        <vt:i4>5</vt:i4>
      </vt:variant>
      <vt:variant>
        <vt:lpwstr/>
      </vt:variant>
      <vt:variant>
        <vt:lpwstr>_Toc336006590</vt:lpwstr>
      </vt:variant>
      <vt:variant>
        <vt:i4>1703984</vt:i4>
      </vt:variant>
      <vt:variant>
        <vt:i4>527</vt:i4>
      </vt:variant>
      <vt:variant>
        <vt:i4>0</vt:i4>
      </vt:variant>
      <vt:variant>
        <vt:i4>5</vt:i4>
      </vt:variant>
      <vt:variant>
        <vt:lpwstr/>
      </vt:variant>
      <vt:variant>
        <vt:lpwstr>_Toc336006589</vt:lpwstr>
      </vt:variant>
      <vt:variant>
        <vt:i4>1703984</vt:i4>
      </vt:variant>
      <vt:variant>
        <vt:i4>521</vt:i4>
      </vt:variant>
      <vt:variant>
        <vt:i4>0</vt:i4>
      </vt:variant>
      <vt:variant>
        <vt:i4>5</vt:i4>
      </vt:variant>
      <vt:variant>
        <vt:lpwstr/>
      </vt:variant>
      <vt:variant>
        <vt:lpwstr>_Toc336006588</vt:lpwstr>
      </vt:variant>
      <vt:variant>
        <vt:i4>1703984</vt:i4>
      </vt:variant>
      <vt:variant>
        <vt:i4>515</vt:i4>
      </vt:variant>
      <vt:variant>
        <vt:i4>0</vt:i4>
      </vt:variant>
      <vt:variant>
        <vt:i4>5</vt:i4>
      </vt:variant>
      <vt:variant>
        <vt:lpwstr/>
      </vt:variant>
      <vt:variant>
        <vt:lpwstr>_Toc336006587</vt:lpwstr>
      </vt:variant>
      <vt:variant>
        <vt:i4>1703984</vt:i4>
      </vt:variant>
      <vt:variant>
        <vt:i4>509</vt:i4>
      </vt:variant>
      <vt:variant>
        <vt:i4>0</vt:i4>
      </vt:variant>
      <vt:variant>
        <vt:i4>5</vt:i4>
      </vt:variant>
      <vt:variant>
        <vt:lpwstr/>
      </vt:variant>
      <vt:variant>
        <vt:lpwstr>_Toc336006586</vt:lpwstr>
      </vt:variant>
      <vt:variant>
        <vt:i4>1703984</vt:i4>
      </vt:variant>
      <vt:variant>
        <vt:i4>503</vt:i4>
      </vt:variant>
      <vt:variant>
        <vt:i4>0</vt:i4>
      </vt:variant>
      <vt:variant>
        <vt:i4>5</vt:i4>
      </vt:variant>
      <vt:variant>
        <vt:lpwstr/>
      </vt:variant>
      <vt:variant>
        <vt:lpwstr>_Toc336006585</vt:lpwstr>
      </vt:variant>
      <vt:variant>
        <vt:i4>1703984</vt:i4>
      </vt:variant>
      <vt:variant>
        <vt:i4>497</vt:i4>
      </vt:variant>
      <vt:variant>
        <vt:i4>0</vt:i4>
      </vt:variant>
      <vt:variant>
        <vt:i4>5</vt:i4>
      </vt:variant>
      <vt:variant>
        <vt:lpwstr/>
      </vt:variant>
      <vt:variant>
        <vt:lpwstr>_Toc336006582</vt:lpwstr>
      </vt:variant>
      <vt:variant>
        <vt:i4>1703984</vt:i4>
      </vt:variant>
      <vt:variant>
        <vt:i4>491</vt:i4>
      </vt:variant>
      <vt:variant>
        <vt:i4>0</vt:i4>
      </vt:variant>
      <vt:variant>
        <vt:i4>5</vt:i4>
      </vt:variant>
      <vt:variant>
        <vt:lpwstr/>
      </vt:variant>
      <vt:variant>
        <vt:lpwstr>_Toc336006581</vt:lpwstr>
      </vt:variant>
      <vt:variant>
        <vt:i4>1703984</vt:i4>
      </vt:variant>
      <vt:variant>
        <vt:i4>485</vt:i4>
      </vt:variant>
      <vt:variant>
        <vt:i4>0</vt:i4>
      </vt:variant>
      <vt:variant>
        <vt:i4>5</vt:i4>
      </vt:variant>
      <vt:variant>
        <vt:lpwstr/>
      </vt:variant>
      <vt:variant>
        <vt:lpwstr>_Toc336006580</vt:lpwstr>
      </vt:variant>
      <vt:variant>
        <vt:i4>1376304</vt:i4>
      </vt:variant>
      <vt:variant>
        <vt:i4>479</vt:i4>
      </vt:variant>
      <vt:variant>
        <vt:i4>0</vt:i4>
      </vt:variant>
      <vt:variant>
        <vt:i4>5</vt:i4>
      </vt:variant>
      <vt:variant>
        <vt:lpwstr/>
      </vt:variant>
      <vt:variant>
        <vt:lpwstr>_Toc336006579</vt:lpwstr>
      </vt:variant>
      <vt:variant>
        <vt:i4>1376304</vt:i4>
      </vt:variant>
      <vt:variant>
        <vt:i4>473</vt:i4>
      </vt:variant>
      <vt:variant>
        <vt:i4>0</vt:i4>
      </vt:variant>
      <vt:variant>
        <vt:i4>5</vt:i4>
      </vt:variant>
      <vt:variant>
        <vt:lpwstr/>
      </vt:variant>
      <vt:variant>
        <vt:lpwstr>_Toc336006578</vt:lpwstr>
      </vt:variant>
      <vt:variant>
        <vt:i4>1376304</vt:i4>
      </vt:variant>
      <vt:variant>
        <vt:i4>467</vt:i4>
      </vt:variant>
      <vt:variant>
        <vt:i4>0</vt:i4>
      </vt:variant>
      <vt:variant>
        <vt:i4>5</vt:i4>
      </vt:variant>
      <vt:variant>
        <vt:lpwstr/>
      </vt:variant>
      <vt:variant>
        <vt:lpwstr>_Toc336006577</vt:lpwstr>
      </vt:variant>
      <vt:variant>
        <vt:i4>1376304</vt:i4>
      </vt:variant>
      <vt:variant>
        <vt:i4>461</vt:i4>
      </vt:variant>
      <vt:variant>
        <vt:i4>0</vt:i4>
      </vt:variant>
      <vt:variant>
        <vt:i4>5</vt:i4>
      </vt:variant>
      <vt:variant>
        <vt:lpwstr/>
      </vt:variant>
      <vt:variant>
        <vt:lpwstr>_Toc336006576</vt:lpwstr>
      </vt:variant>
      <vt:variant>
        <vt:i4>1376304</vt:i4>
      </vt:variant>
      <vt:variant>
        <vt:i4>455</vt:i4>
      </vt:variant>
      <vt:variant>
        <vt:i4>0</vt:i4>
      </vt:variant>
      <vt:variant>
        <vt:i4>5</vt:i4>
      </vt:variant>
      <vt:variant>
        <vt:lpwstr/>
      </vt:variant>
      <vt:variant>
        <vt:lpwstr>_Toc336006575</vt:lpwstr>
      </vt:variant>
      <vt:variant>
        <vt:i4>1376304</vt:i4>
      </vt:variant>
      <vt:variant>
        <vt:i4>449</vt:i4>
      </vt:variant>
      <vt:variant>
        <vt:i4>0</vt:i4>
      </vt:variant>
      <vt:variant>
        <vt:i4>5</vt:i4>
      </vt:variant>
      <vt:variant>
        <vt:lpwstr/>
      </vt:variant>
      <vt:variant>
        <vt:lpwstr>_Toc336006574</vt:lpwstr>
      </vt:variant>
      <vt:variant>
        <vt:i4>1376304</vt:i4>
      </vt:variant>
      <vt:variant>
        <vt:i4>443</vt:i4>
      </vt:variant>
      <vt:variant>
        <vt:i4>0</vt:i4>
      </vt:variant>
      <vt:variant>
        <vt:i4>5</vt:i4>
      </vt:variant>
      <vt:variant>
        <vt:lpwstr/>
      </vt:variant>
      <vt:variant>
        <vt:lpwstr>_Toc336006573</vt:lpwstr>
      </vt:variant>
      <vt:variant>
        <vt:i4>1376304</vt:i4>
      </vt:variant>
      <vt:variant>
        <vt:i4>437</vt:i4>
      </vt:variant>
      <vt:variant>
        <vt:i4>0</vt:i4>
      </vt:variant>
      <vt:variant>
        <vt:i4>5</vt:i4>
      </vt:variant>
      <vt:variant>
        <vt:lpwstr/>
      </vt:variant>
      <vt:variant>
        <vt:lpwstr>_Toc336006572</vt:lpwstr>
      </vt:variant>
      <vt:variant>
        <vt:i4>1376304</vt:i4>
      </vt:variant>
      <vt:variant>
        <vt:i4>431</vt:i4>
      </vt:variant>
      <vt:variant>
        <vt:i4>0</vt:i4>
      </vt:variant>
      <vt:variant>
        <vt:i4>5</vt:i4>
      </vt:variant>
      <vt:variant>
        <vt:lpwstr/>
      </vt:variant>
      <vt:variant>
        <vt:lpwstr>_Toc336006571</vt:lpwstr>
      </vt:variant>
      <vt:variant>
        <vt:i4>1376304</vt:i4>
      </vt:variant>
      <vt:variant>
        <vt:i4>425</vt:i4>
      </vt:variant>
      <vt:variant>
        <vt:i4>0</vt:i4>
      </vt:variant>
      <vt:variant>
        <vt:i4>5</vt:i4>
      </vt:variant>
      <vt:variant>
        <vt:lpwstr/>
      </vt:variant>
      <vt:variant>
        <vt:lpwstr>_Toc336006570</vt:lpwstr>
      </vt:variant>
      <vt:variant>
        <vt:i4>1310768</vt:i4>
      </vt:variant>
      <vt:variant>
        <vt:i4>419</vt:i4>
      </vt:variant>
      <vt:variant>
        <vt:i4>0</vt:i4>
      </vt:variant>
      <vt:variant>
        <vt:i4>5</vt:i4>
      </vt:variant>
      <vt:variant>
        <vt:lpwstr/>
      </vt:variant>
      <vt:variant>
        <vt:lpwstr>_Toc336006569</vt:lpwstr>
      </vt:variant>
      <vt:variant>
        <vt:i4>1310768</vt:i4>
      </vt:variant>
      <vt:variant>
        <vt:i4>413</vt:i4>
      </vt:variant>
      <vt:variant>
        <vt:i4>0</vt:i4>
      </vt:variant>
      <vt:variant>
        <vt:i4>5</vt:i4>
      </vt:variant>
      <vt:variant>
        <vt:lpwstr/>
      </vt:variant>
      <vt:variant>
        <vt:lpwstr>_Toc336006568</vt:lpwstr>
      </vt:variant>
      <vt:variant>
        <vt:i4>1310768</vt:i4>
      </vt:variant>
      <vt:variant>
        <vt:i4>407</vt:i4>
      </vt:variant>
      <vt:variant>
        <vt:i4>0</vt:i4>
      </vt:variant>
      <vt:variant>
        <vt:i4>5</vt:i4>
      </vt:variant>
      <vt:variant>
        <vt:lpwstr/>
      </vt:variant>
      <vt:variant>
        <vt:lpwstr>_Toc336006567</vt:lpwstr>
      </vt:variant>
      <vt:variant>
        <vt:i4>1310768</vt:i4>
      </vt:variant>
      <vt:variant>
        <vt:i4>401</vt:i4>
      </vt:variant>
      <vt:variant>
        <vt:i4>0</vt:i4>
      </vt:variant>
      <vt:variant>
        <vt:i4>5</vt:i4>
      </vt:variant>
      <vt:variant>
        <vt:lpwstr/>
      </vt:variant>
      <vt:variant>
        <vt:lpwstr>_Toc336006566</vt:lpwstr>
      </vt:variant>
      <vt:variant>
        <vt:i4>1310768</vt:i4>
      </vt:variant>
      <vt:variant>
        <vt:i4>395</vt:i4>
      </vt:variant>
      <vt:variant>
        <vt:i4>0</vt:i4>
      </vt:variant>
      <vt:variant>
        <vt:i4>5</vt:i4>
      </vt:variant>
      <vt:variant>
        <vt:lpwstr/>
      </vt:variant>
      <vt:variant>
        <vt:lpwstr>_Toc336006565</vt:lpwstr>
      </vt:variant>
      <vt:variant>
        <vt:i4>1310768</vt:i4>
      </vt:variant>
      <vt:variant>
        <vt:i4>389</vt:i4>
      </vt:variant>
      <vt:variant>
        <vt:i4>0</vt:i4>
      </vt:variant>
      <vt:variant>
        <vt:i4>5</vt:i4>
      </vt:variant>
      <vt:variant>
        <vt:lpwstr/>
      </vt:variant>
      <vt:variant>
        <vt:lpwstr>_Toc336006564</vt:lpwstr>
      </vt:variant>
      <vt:variant>
        <vt:i4>1310768</vt:i4>
      </vt:variant>
      <vt:variant>
        <vt:i4>383</vt:i4>
      </vt:variant>
      <vt:variant>
        <vt:i4>0</vt:i4>
      </vt:variant>
      <vt:variant>
        <vt:i4>5</vt:i4>
      </vt:variant>
      <vt:variant>
        <vt:lpwstr/>
      </vt:variant>
      <vt:variant>
        <vt:lpwstr>_Toc336006563</vt:lpwstr>
      </vt:variant>
      <vt:variant>
        <vt:i4>1310768</vt:i4>
      </vt:variant>
      <vt:variant>
        <vt:i4>377</vt:i4>
      </vt:variant>
      <vt:variant>
        <vt:i4>0</vt:i4>
      </vt:variant>
      <vt:variant>
        <vt:i4>5</vt:i4>
      </vt:variant>
      <vt:variant>
        <vt:lpwstr/>
      </vt:variant>
      <vt:variant>
        <vt:lpwstr>_Toc336006562</vt:lpwstr>
      </vt:variant>
      <vt:variant>
        <vt:i4>1310768</vt:i4>
      </vt:variant>
      <vt:variant>
        <vt:i4>371</vt:i4>
      </vt:variant>
      <vt:variant>
        <vt:i4>0</vt:i4>
      </vt:variant>
      <vt:variant>
        <vt:i4>5</vt:i4>
      </vt:variant>
      <vt:variant>
        <vt:lpwstr/>
      </vt:variant>
      <vt:variant>
        <vt:lpwstr>_Toc336006561</vt:lpwstr>
      </vt:variant>
      <vt:variant>
        <vt:i4>1310768</vt:i4>
      </vt:variant>
      <vt:variant>
        <vt:i4>365</vt:i4>
      </vt:variant>
      <vt:variant>
        <vt:i4>0</vt:i4>
      </vt:variant>
      <vt:variant>
        <vt:i4>5</vt:i4>
      </vt:variant>
      <vt:variant>
        <vt:lpwstr/>
      </vt:variant>
      <vt:variant>
        <vt:lpwstr>_Toc336006560</vt:lpwstr>
      </vt:variant>
      <vt:variant>
        <vt:i4>1507376</vt:i4>
      </vt:variant>
      <vt:variant>
        <vt:i4>359</vt:i4>
      </vt:variant>
      <vt:variant>
        <vt:i4>0</vt:i4>
      </vt:variant>
      <vt:variant>
        <vt:i4>5</vt:i4>
      </vt:variant>
      <vt:variant>
        <vt:lpwstr/>
      </vt:variant>
      <vt:variant>
        <vt:lpwstr>_Toc336006559</vt:lpwstr>
      </vt:variant>
      <vt:variant>
        <vt:i4>1507376</vt:i4>
      </vt:variant>
      <vt:variant>
        <vt:i4>353</vt:i4>
      </vt:variant>
      <vt:variant>
        <vt:i4>0</vt:i4>
      </vt:variant>
      <vt:variant>
        <vt:i4>5</vt:i4>
      </vt:variant>
      <vt:variant>
        <vt:lpwstr/>
      </vt:variant>
      <vt:variant>
        <vt:lpwstr>_Toc336006558</vt:lpwstr>
      </vt:variant>
      <vt:variant>
        <vt:i4>1507376</vt:i4>
      </vt:variant>
      <vt:variant>
        <vt:i4>347</vt:i4>
      </vt:variant>
      <vt:variant>
        <vt:i4>0</vt:i4>
      </vt:variant>
      <vt:variant>
        <vt:i4>5</vt:i4>
      </vt:variant>
      <vt:variant>
        <vt:lpwstr/>
      </vt:variant>
      <vt:variant>
        <vt:lpwstr>_Toc336006557</vt:lpwstr>
      </vt:variant>
      <vt:variant>
        <vt:i4>1507376</vt:i4>
      </vt:variant>
      <vt:variant>
        <vt:i4>341</vt:i4>
      </vt:variant>
      <vt:variant>
        <vt:i4>0</vt:i4>
      </vt:variant>
      <vt:variant>
        <vt:i4>5</vt:i4>
      </vt:variant>
      <vt:variant>
        <vt:lpwstr/>
      </vt:variant>
      <vt:variant>
        <vt:lpwstr>_Toc336006556</vt:lpwstr>
      </vt:variant>
      <vt:variant>
        <vt:i4>1507376</vt:i4>
      </vt:variant>
      <vt:variant>
        <vt:i4>335</vt:i4>
      </vt:variant>
      <vt:variant>
        <vt:i4>0</vt:i4>
      </vt:variant>
      <vt:variant>
        <vt:i4>5</vt:i4>
      </vt:variant>
      <vt:variant>
        <vt:lpwstr/>
      </vt:variant>
      <vt:variant>
        <vt:lpwstr>_Toc336006555</vt:lpwstr>
      </vt:variant>
      <vt:variant>
        <vt:i4>1507376</vt:i4>
      </vt:variant>
      <vt:variant>
        <vt:i4>329</vt:i4>
      </vt:variant>
      <vt:variant>
        <vt:i4>0</vt:i4>
      </vt:variant>
      <vt:variant>
        <vt:i4>5</vt:i4>
      </vt:variant>
      <vt:variant>
        <vt:lpwstr/>
      </vt:variant>
      <vt:variant>
        <vt:lpwstr>_Toc336006554</vt:lpwstr>
      </vt:variant>
      <vt:variant>
        <vt:i4>1507376</vt:i4>
      </vt:variant>
      <vt:variant>
        <vt:i4>323</vt:i4>
      </vt:variant>
      <vt:variant>
        <vt:i4>0</vt:i4>
      </vt:variant>
      <vt:variant>
        <vt:i4>5</vt:i4>
      </vt:variant>
      <vt:variant>
        <vt:lpwstr/>
      </vt:variant>
      <vt:variant>
        <vt:lpwstr>_Toc336006553</vt:lpwstr>
      </vt:variant>
      <vt:variant>
        <vt:i4>1507376</vt:i4>
      </vt:variant>
      <vt:variant>
        <vt:i4>317</vt:i4>
      </vt:variant>
      <vt:variant>
        <vt:i4>0</vt:i4>
      </vt:variant>
      <vt:variant>
        <vt:i4>5</vt:i4>
      </vt:variant>
      <vt:variant>
        <vt:lpwstr/>
      </vt:variant>
      <vt:variant>
        <vt:lpwstr>_Toc336006552</vt:lpwstr>
      </vt:variant>
      <vt:variant>
        <vt:i4>1507376</vt:i4>
      </vt:variant>
      <vt:variant>
        <vt:i4>311</vt:i4>
      </vt:variant>
      <vt:variant>
        <vt:i4>0</vt:i4>
      </vt:variant>
      <vt:variant>
        <vt:i4>5</vt:i4>
      </vt:variant>
      <vt:variant>
        <vt:lpwstr/>
      </vt:variant>
      <vt:variant>
        <vt:lpwstr>_Toc336006551</vt:lpwstr>
      </vt:variant>
      <vt:variant>
        <vt:i4>1507376</vt:i4>
      </vt:variant>
      <vt:variant>
        <vt:i4>305</vt:i4>
      </vt:variant>
      <vt:variant>
        <vt:i4>0</vt:i4>
      </vt:variant>
      <vt:variant>
        <vt:i4>5</vt:i4>
      </vt:variant>
      <vt:variant>
        <vt:lpwstr/>
      </vt:variant>
      <vt:variant>
        <vt:lpwstr>_Toc336006550</vt:lpwstr>
      </vt:variant>
      <vt:variant>
        <vt:i4>1441840</vt:i4>
      </vt:variant>
      <vt:variant>
        <vt:i4>299</vt:i4>
      </vt:variant>
      <vt:variant>
        <vt:i4>0</vt:i4>
      </vt:variant>
      <vt:variant>
        <vt:i4>5</vt:i4>
      </vt:variant>
      <vt:variant>
        <vt:lpwstr/>
      </vt:variant>
      <vt:variant>
        <vt:lpwstr>_Toc336006549</vt:lpwstr>
      </vt:variant>
      <vt:variant>
        <vt:i4>1441840</vt:i4>
      </vt:variant>
      <vt:variant>
        <vt:i4>293</vt:i4>
      </vt:variant>
      <vt:variant>
        <vt:i4>0</vt:i4>
      </vt:variant>
      <vt:variant>
        <vt:i4>5</vt:i4>
      </vt:variant>
      <vt:variant>
        <vt:lpwstr/>
      </vt:variant>
      <vt:variant>
        <vt:lpwstr>_Toc336006548</vt:lpwstr>
      </vt:variant>
      <vt:variant>
        <vt:i4>1441840</vt:i4>
      </vt:variant>
      <vt:variant>
        <vt:i4>287</vt:i4>
      </vt:variant>
      <vt:variant>
        <vt:i4>0</vt:i4>
      </vt:variant>
      <vt:variant>
        <vt:i4>5</vt:i4>
      </vt:variant>
      <vt:variant>
        <vt:lpwstr/>
      </vt:variant>
      <vt:variant>
        <vt:lpwstr>_Toc336006547</vt:lpwstr>
      </vt:variant>
      <vt:variant>
        <vt:i4>1441840</vt:i4>
      </vt:variant>
      <vt:variant>
        <vt:i4>281</vt:i4>
      </vt:variant>
      <vt:variant>
        <vt:i4>0</vt:i4>
      </vt:variant>
      <vt:variant>
        <vt:i4>5</vt:i4>
      </vt:variant>
      <vt:variant>
        <vt:lpwstr/>
      </vt:variant>
      <vt:variant>
        <vt:lpwstr>_Toc336006546</vt:lpwstr>
      </vt:variant>
      <vt:variant>
        <vt:i4>1441840</vt:i4>
      </vt:variant>
      <vt:variant>
        <vt:i4>275</vt:i4>
      </vt:variant>
      <vt:variant>
        <vt:i4>0</vt:i4>
      </vt:variant>
      <vt:variant>
        <vt:i4>5</vt:i4>
      </vt:variant>
      <vt:variant>
        <vt:lpwstr/>
      </vt:variant>
      <vt:variant>
        <vt:lpwstr>_Toc336006545</vt:lpwstr>
      </vt:variant>
      <vt:variant>
        <vt:i4>1441840</vt:i4>
      </vt:variant>
      <vt:variant>
        <vt:i4>269</vt:i4>
      </vt:variant>
      <vt:variant>
        <vt:i4>0</vt:i4>
      </vt:variant>
      <vt:variant>
        <vt:i4>5</vt:i4>
      </vt:variant>
      <vt:variant>
        <vt:lpwstr/>
      </vt:variant>
      <vt:variant>
        <vt:lpwstr>_Toc336006544</vt:lpwstr>
      </vt:variant>
      <vt:variant>
        <vt:i4>1441840</vt:i4>
      </vt:variant>
      <vt:variant>
        <vt:i4>263</vt:i4>
      </vt:variant>
      <vt:variant>
        <vt:i4>0</vt:i4>
      </vt:variant>
      <vt:variant>
        <vt:i4>5</vt:i4>
      </vt:variant>
      <vt:variant>
        <vt:lpwstr/>
      </vt:variant>
      <vt:variant>
        <vt:lpwstr>_Toc336006543</vt:lpwstr>
      </vt:variant>
      <vt:variant>
        <vt:i4>1441840</vt:i4>
      </vt:variant>
      <vt:variant>
        <vt:i4>257</vt:i4>
      </vt:variant>
      <vt:variant>
        <vt:i4>0</vt:i4>
      </vt:variant>
      <vt:variant>
        <vt:i4>5</vt:i4>
      </vt:variant>
      <vt:variant>
        <vt:lpwstr/>
      </vt:variant>
      <vt:variant>
        <vt:lpwstr>_Toc336006542</vt:lpwstr>
      </vt:variant>
      <vt:variant>
        <vt:i4>1441840</vt:i4>
      </vt:variant>
      <vt:variant>
        <vt:i4>251</vt:i4>
      </vt:variant>
      <vt:variant>
        <vt:i4>0</vt:i4>
      </vt:variant>
      <vt:variant>
        <vt:i4>5</vt:i4>
      </vt:variant>
      <vt:variant>
        <vt:lpwstr/>
      </vt:variant>
      <vt:variant>
        <vt:lpwstr>_Toc336006541</vt:lpwstr>
      </vt:variant>
      <vt:variant>
        <vt:i4>1441840</vt:i4>
      </vt:variant>
      <vt:variant>
        <vt:i4>245</vt:i4>
      </vt:variant>
      <vt:variant>
        <vt:i4>0</vt:i4>
      </vt:variant>
      <vt:variant>
        <vt:i4>5</vt:i4>
      </vt:variant>
      <vt:variant>
        <vt:lpwstr/>
      </vt:variant>
      <vt:variant>
        <vt:lpwstr>_Toc336006540</vt:lpwstr>
      </vt:variant>
      <vt:variant>
        <vt:i4>1114160</vt:i4>
      </vt:variant>
      <vt:variant>
        <vt:i4>239</vt:i4>
      </vt:variant>
      <vt:variant>
        <vt:i4>0</vt:i4>
      </vt:variant>
      <vt:variant>
        <vt:i4>5</vt:i4>
      </vt:variant>
      <vt:variant>
        <vt:lpwstr/>
      </vt:variant>
      <vt:variant>
        <vt:lpwstr>_Toc336006539</vt:lpwstr>
      </vt:variant>
      <vt:variant>
        <vt:i4>1114160</vt:i4>
      </vt:variant>
      <vt:variant>
        <vt:i4>233</vt:i4>
      </vt:variant>
      <vt:variant>
        <vt:i4>0</vt:i4>
      </vt:variant>
      <vt:variant>
        <vt:i4>5</vt:i4>
      </vt:variant>
      <vt:variant>
        <vt:lpwstr/>
      </vt:variant>
      <vt:variant>
        <vt:lpwstr>_Toc336006538</vt:lpwstr>
      </vt:variant>
      <vt:variant>
        <vt:i4>1114160</vt:i4>
      </vt:variant>
      <vt:variant>
        <vt:i4>227</vt:i4>
      </vt:variant>
      <vt:variant>
        <vt:i4>0</vt:i4>
      </vt:variant>
      <vt:variant>
        <vt:i4>5</vt:i4>
      </vt:variant>
      <vt:variant>
        <vt:lpwstr/>
      </vt:variant>
      <vt:variant>
        <vt:lpwstr>_Toc336006537</vt:lpwstr>
      </vt:variant>
      <vt:variant>
        <vt:i4>1114160</vt:i4>
      </vt:variant>
      <vt:variant>
        <vt:i4>221</vt:i4>
      </vt:variant>
      <vt:variant>
        <vt:i4>0</vt:i4>
      </vt:variant>
      <vt:variant>
        <vt:i4>5</vt:i4>
      </vt:variant>
      <vt:variant>
        <vt:lpwstr/>
      </vt:variant>
      <vt:variant>
        <vt:lpwstr>_Toc336006536</vt:lpwstr>
      </vt:variant>
      <vt:variant>
        <vt:i4>1114160</vt:i4>
      </vt:variant>
      <vt:variant>
        <vt:i4>215</vt:i4>
      </vt:variant>
      <vt:variant>
        <vt:i4>0</vt:i4>
      </vt:variant>
      <vt:variant>
        <vt:i4>5</vt:i4>
      </vt:variant>
      <vt:variant>
        <vt:lpwstr/>
      </vt:variant>
      <vt:variant>
        <vt:lpwstr>_Toc336006535</vt:lpwstr>
      </vt:variant>
      <vt:variant>
        <vt:i4>1114160</vt:i4>
      </vt:variant>
      <vt:variant>
        <vt:i4>209</vt:i4>
      </vt:variant>
      <vt:variant>
        <vt:i4>0</vt:i4>
      </vt:variant>
      <vt:variant>
        <vt:i4>5</vt:i4>
      </vt:variant>
      <vt:variant>
        <vt:lpwstr/>
      </vt:variant>
      <vt:variant>
        <vt:lpwstr>_Toc336006534</vt:lpwstr>
      </vt:variant>
      <vt:variant>
        <vt:i4>1114160</vt:i4>
      </vt:variant>
      <vt:variant>
        <vt:i4>203</vt:i4>
      </vt:variant>
      <vt:variant>
        <vt:i4>0</vt:i4>
      </vt:variant>
      <vt:variant>
        <vt:i4>5</vt:i4>
      </vt:variant>
      <vt:variant>
        <vt:lpwstr/>
      </vt:variant>
      <vt:variant>
        <vt:lpwstr>_Toc336006533</vt:lpwstr>
      </vt:variant>
      <vt:variant>
        <vt:i4>1114160</vt:i4>
      </vt:variant>
      <vt:variant>
        <vt:i4>197</vt:i4>
      </vt:variant>
      <vt:variant>
        <vt:i4>0</vt:i4>
      </vt:variant>
      <vt:variant>
        <vt:i4>5</vt:i4>
      </vt:variant>
      <vt:variant>
        <vt:lpwstr/>
      </vt:variant>
      <vt:variant>
        <vt:lpwstr>_Toc336006532</vt:lpwstr>
      </vt:variant>
      <vt:variant>
        <vt:i4>1114160</vt:i4>
      </vt:variant>
      <vt:variant>
        <vt:i4>191</vt:i4>
      </vt:variant>
      <vt:variant>
        <vt:i4>0</vt:i4>
      </vt:variant>
      <vt:variant>
        <vt:i4>5</vt:i4>
      </vt:variant>
      <vt:variant>
        <vt:lpwstr/>
      </vt:variant>
      <vt:variant>
        <vt:lpwstr>_Toc336006531</vt:lpwstr>
      </vt:variant>
      <vt:variant>
        <vt:i4>1114160</vt:i4>
      </vt:variant>
      <vt:variant>
        <vt:i4>185</vt:i4>
      </vt:variant>
      <vt:variant>
        <vt:i4>0</vt:i4>
      </vt:variant>
      <vt:variant>
        <vt:i4>5</vt:i4>
      </vt:variant>
      <vt:variant>
        <vt:lpwstr/>
      </vt:variant>
      <vt:variant>
        <vt:lpwstr>_Toc336006530</vt:lpwstr>
      </vt:variant>
      <vt:variant>
        <vt:i4>1048624</vt:i4>
      </vt:variant>
      <vt:variant>
        <vt:i4>179</vt:i4>
      </vt:variant>
      <vt:variant>
        <vt:i4>0</vt:i4>
      </vt:variant>
      <vt:variant>
        <vt:i4>5</vt:i4>
      </vt:variant>
      <vt:variant>
        <vt:lpwstr/>
      </vt:variant>
      <vt:variant>
        <vt:lpwstr>_Toc336006529</vt:lpwstr>
      </vt:variant>
      <vt:variant>
        <vt:i4>1048624</vt:i4>
      </vt:variant>
      <vt:variant>
        <vt:i4>173</vt:i4>
      </vt:variant>
      <vt:variant>
        <vt:i4>0</vt:i4>
      </vt:variant>
      <vt:variant>
        <vt:i4>5</vt:i4>
      </vt:variant>
      <vt:variant>
        <vt:lpwstr/>
      </vt:variant>
      <vt:variant>
        <vt:lpwstr>_Toc336006528</vt:lpwstr>
      </vt:variant>
      <vt:variant>
        <vt:i4>1048624</vt:i4>
      </vt:variant>
      <vt:variant>
        <vt:i4>167</vt:i4>
      </vt:variant>
      <vt:variant>
        <vt:i4>0</vt:i4>
      </vt:variant>
      <vt:variant>
        <vt:i4>5</vt:i4>
      </vt:variant>
      <vt:variant>
        <vt:lpwstr/>
      </vt:variant>
      <vt:variant>
        <vt:lpwstr>_Toc336006527</vt:lpwstr>
      </vt:variant>
      <vt:variant>
        <vt:i4>1048624</vt:i4>
      </vt:variant>
      <vt:variant>
        <vt:i4>161</vt:i4>
      </vt:variant>
      <vt:variant>
        <vt:i4>0</vt:i4>
      </vt:variant>
      <vt:variant>
        <vt:i4>5</vt:i4>
      </vt:variant>
      <vt:variant>
        <vt:lpwstr/>
      </vt:variant>
      <vt:variant>
        <vt:lpwstr>_Toc336006526</vt:lpwstr>
      </vt:variant>
      <vt:variant>
        <vt:i4>1048624</vt:i4>
      </vt:variant>
      <vt:variant>
        <vt:i4>155</vt:i4>
      </vt:variant>
      <vt:variant>
        <vt:i4>0</vt:i4>
      </vt:variant>
      <vt:variant>
        <vt:i4>5</vt:i4>
      </vt:variant>
      <vt:variant>
        <vt:lpwstr/>
      </vt:variant>
      <vt:variant>
        <vt:lpwstr>_Toc336006525</vt:lpwstr>
      </vt:variant>
      <vt:variant>
        <vt:i4>1048624</vt:i4>
      </vt:variant>
      <vt:variant>
        <vt:i4>149</vt:i4>
      </vt:variant>
      <vt:variant>
        <vt:i4>0</vt:i4>
      </vt:variant>
      <vt:variant>
        <vt:i4>5</vt:i4>
      </vt:variant>
      <vt:variant>
        <vt:lpwstr/>
      </vt:variant>
      <vt:variant>
        <vt:lpwstr>_Toc336006524</vt:lpwstr>
      </vt:variant>
      <vt:variant>
        <vt:i4>1048624</vt:i4>
      </vt:variant>
      <vt:variant>
        <vt:i4>143</vt:i4>
      </vt:variant>
      <vt:variant>
        <vt:i4>0</vt:i4>
      </vt:variant>
      <vt:variant>
        <vt:i4>5</vt:i4>
      </vt:variant>
      <vt:variant>
        <vt:lpwstr/>
      </vt:variant>
      <vt:variant>
        <vt:lpwstr>_Toc336006523</vt:lpwstr>
      </vt:variant>
      <vt:variant>
        <vt:i4>1048624</vt:i4>
      </vt:variant>
      <vt:variant>
        <vt:i4>137</vt:i4>
      </vt:variant>
      <vt:variant>
        <vt:i4>0</vt:i4>
      </vt:variant>
      <vt:variant>
        <vt:i4>5</vt:i4>
      </vt:variant>
      <vt:variant>
        <vt:lpwstr/>
      </vt:variant>
      <vt:variant>
        <vt:lpwstr>_Toc336006522</vt:lpwstr>
      </vt:variant>
      <vt:variant>
        <vt:i4>1048624</vt:i4>
      </vt:variant>
      <vt:variant>
        <vt:i4>131</vt:i4>
      </vt:variant>
      <vt:variant>
        <vt:i4>0</vt:i4>
      </vt:variant>
      <vt:variant>
        <vt:i4>5</vt:i4>
      </vt:variant>
      <vt:variant>
        <vt:lpwstr/>
      </vt:variant>
      <vt:variant>
        <vt:lpwstr>_Toc336006521</vt:lpwstr>
      </vt:variant>
      <vt:variant>
        <vt:i4>1048624</vt:i4>
      </vt:variant>
      <vt:variant>
        <vt:i4>125</vt:i4>
      </vt:variant>
      <vt:variant>
        <vt:i4>0</vt:i4>
      </vt:variant>
      <vt:variant>
        <vt:i4>5</vt:i4>
      </vt:variant>
      <vt:variant>
        <vt:lpwstr/>
      </vt:variant>
      <vt:variant>
        <vt:lpwstr>_Toc336006520</vt:lpwstr>
      </vt:variant>
      <vt:variant>
        <vt:i4>1245232</vt:i4>
      </vt:variant>
      <vt:variant>
        <vt:i4>119</vt:i4>
      </vt:variant>
      <vt:variant>
        <vt:i4>0</vt:i4>
      </vt:variant>
      <vt:variant>
        <vt:i4>5</vt:i4>
      </vt:variant>
      <vt:variant>
        <vt:lpwstr/>
      </vt:variant>
      <vt:variant>
        <vt:lpwstr>_Toc336006519</vt:lpwstr>
      </vt:variant>
      <vt:variant>
        <vt:i4>1245232</vt:i4>
      </vt:variant>
      <vt:variant>
        <vt:i4>113</vt:i4>
      </vt:variant>
      <vt:variant>
        <vt:i4>0</vt:i4>
      </vt:variant>
      <vt:variant>
        <vt:i4>5</vt:i4>
      </vt:variant>
      <vt:variant>
        <vt:lpwstr/>
      </vt:variant>
      <vt:variant>
        <vt:lpwstr>_Toc336006518</vt:lpwstr>
      </vt:variant>
      <vt:variant>
        <vt:i4>1245232</vt:i4>
      </vt:variant>
      <vt:variant>
        <vt:i4>107</vt:i4>
      </vt:variant>
      <vt:variant>
        <vt:i4>0</vt:i4>
      </vt:variant>
      <vt:variant>
        <vt:i4>5</vt:i4>
      </vt:variant>
      <vt:variant>
        <vt:lpwstr/>
      </vt:variant>
      <vt:variant>
        <vt:lpwstr>_Toc336006517</vt:lpwstr>
      </vt:variant>
      <vt:variant>
        <vt:i4>1245232</vt:i4>
      </vt:variant>
      <vt:variant>
        <vt:i4>101</vt:i4>
      </vt:variant>
      <vt:variant>
        <vt:i4>0</vt:i4>
      </vt:variant>
      <vt:variant>
        <vt:i4>5</vt:i4>
      </vt:variant>
      <vt:variant>
        <vt:lpwstr/>
      </vt:variant>
      <vt:variant>
        <vt:lpwstr>_Toc336006516</vt:lpwstr>
      </vt:variant>
      <vt:variant>
        <vt:i4>1245232</vt:i4>
      </vt:variant>
      <vt:variant>
        <vt:i4>95</vt:i4>
      </vt:variant>
      <vt:variant>
        <vt:i4>0</vt:i4>
      </vt:variant>
      <vt:variant>
        <vt:i4>5</vt:i4>
      </vt:variant>
      <vt:variant>
        <vt:lpwstr/>
      </vt:variant>
      <vt:variant>
        <vt:lpwstr>_Toc336006515</vt:lpwstr>
      </vt:variant>
      <vt:variant>
        <vt:i4>1245232</vt:i4>
      </vt:variant>
      <vt:variant>
        <vt:i4>89</vt:i4>
      </vt:variant>
      <vt:variant>
        <vt:i4>0</vt:i4>
      </vt:variant>
      <vt:variant>
        <vt:i4>5</vt:i4>
      </vt:variant>
      <vt:variant>
        <vt:lpwstr/>
      </vt:variant>
      <vt:variant>
        <vt:lpwstr>_Toc336006514</vt:lpwstr>
      </vt:variant>
      <vt:variant>
        <vt:i4>1245232</vt:i4>
      </vt:variant>
      <vt:variant>
        <vt:i4>83</vt:i4>
      </vt:variant>
      <vt:variant>
        <vt:i4>0</vt:i4>
      </vt:variant>
      <vt:variant>
        <vt:i4>5</vt:i4>
      </vt:variant>
      <vt:variant>
        <vt:lpwstr/>
      </vt:variant>
      <vt:variant>
        <vt:lpwstr>_Toc336006513</vt:lpwstr>
      </vt:variant>
      <vt:variant>
        <vt:i4>1245232</vt:i4>
      </vt:variant>
      <vt:variant>
        <vt:i4>77</vt:i4>
      </vt:variant>
      <vt:variant>
        <vt:i4>0</vt:i4>
      </vt:variant>
      <vt:variant>
        <vt:i4>5</vt:i4>
      </vt:variant>
      <vt:variant>
        <vt:lpwstr/>
      </vt:variant>
      <vt:variant>
        <vt:lpwstr>_Toc336006512</vt:lpwstr>
      </vt:variant>
      <vt:variant>
        <vt:i4>1245232</vt:i4>
      </vt:variant>
      <vt:variant>
        <vt:i4>71</vt:i4>
      </vt:variant>
      <vt:variant>
        <vt:i4>0</vt:i4>
      </vt:variant>
      <vt:variant>
        <vt:i4>5</vt:i4>
      </vt:variant>
      <vt:variant>
        <vt:lpwstr/>
      </vt:variant>
      <vt:variant>
        <vt:lpwstr>_Toc336006511</vt:lpwstr>
      </vt:variant>
      <vt:variant>
        <vt:i4>1245232</vt:i4>
      </vt:variant>
      <vt:variant>
        <vt:i4>65</vt:i4>
      </vt:variant>
      <vt:variant>
        <vt:i4>0</vt:i4>
      </vt:variant>
      <vt:variant>
        <vt:i4>5</vt:i4>
      </vt:variant>
      <vt:variant>
        <vt:lpwstr/>
      </vt:variant>
      <vt:variant>
        <vt:lpwstr>_Toc336006510</vt:lpwstr>
      </vt:variant>
      <vt:variant>
        <vt:i4>1179696</vt:i4>
      </vt:variant>
      <vt:variant>
        <vt:i4>59</vt:i4>
      </vt:variant>
      <vt:variant>
        <vt:i4>0</vt:i4>
      </vt:variant>
      <vt:variant>
        <vt:i4>5</vt:i4>
      </vt:variant>
      <vt:variant>
        <vt:lpwstr/>
      </vt:variant>
      <vt:variant>
        <vt:lpwstr>_Toc336006509</vt:lpwstr>
      </vt:variant>
      <vt:variant>
        <vt:i4>1179696</vt:i4>
      </vt:variant>
      <vt:variant>
        <vt:i4>53</vt:i4>
      </vt:variant>
      <vt:variant>
        <vt:i4>0</vt:i4>
      </vt:variant>
      <vt:variant>
        <vt:i4>5</vt:i4>
      </vt:variant>
      <vt:variant>
        <vt:lpwstr/>
      </vt:variant>
      <vt:variant>
        <vt:lpwstr>_Toc336006508</vt:lpwstr>
      </vt:variant>
      <vt:variant>
        <vt:i4>1179696</vt:i4>
      </vt:variant>
      <vt:variant>
        <vt:i4>47</vt:i4>
      </vt:variant>
      <vt:variant>
        <vt:i4>0</vt:i4>
      </vt:variant>
      <vt:variant>
        <vt:i4>5</vt:i4>
      </vt:variant>
      <vt:variant>
        <vt:lpwstr/>
      </vt:variant>
      <vt:variant>
        <vt:lpwstr>_Toc336006507</vt:lpwstr>
      </vt:variant>
      <vt:variant>
        <vt:i4>1179696</vt:i4>
      </vt:variant>
      <vt:variant>
        <vt:i4>41</vt:i4>
      </vt:variant>
      <vt:variant>
        <vt:i4>0</vt:i4>
      </vt:variant>
      <vt:variant>
        <vt:i4>5</vt:i4>
      </vt:variant>
      <vt:variant>
        <vt:lpwstr/>
      </vt:variant>
      <vt:variant>
        <vt:lpwstr>_Toc336006506</vt:lpwstr>
      </vt:variant>
      <vt:variant>
        <vt:i4>1179696</vt:i4>
      </vt:variant>
      <vt:variant>
        <vt:i4>35</vt:i4>
      </vt:variant>
      <vt:variant>
        <vt:i4>0</vt:i4>
      </vt:variant>
      <vt:variant>
        <vt:i4>5</vt:i4>
      </vt:variant>
      <vt:variant>
        <vt:lpwstr/>
      </vt:variant>
      <vt:variant>
        <vt:lpwstr>_Toc336006505</vt:lpwstr>
      </vt:variant>
      <vt:variant>
        <vt:i4>6815868</vt:i4>
      </vt:variant>
      <vt:variant>
        <vt:i4>30</vt:i4>
      </vt:variant>
      <vt:variant>
        <vt:i4>0</vt:i4>
      </vt:variant>
      <vt:variant>
        <vt:i4>5</vt:i4>
      </vt:variant>
      <vt:variant>
        <vt:lpwstr>http://ihe.net/ihetemplates.cfm</vt:lpwstr>
      </vt:variant>
      <vt:variant>
        <vt:lpwstr/>
      </vt:variant>
      <vt:variant>
        <vt:i4>5636208</vt:i4>
      </vt:variant>
      <vt:variant>
        <vt:i4>27</vt:i4>
      </vt:variant>
      <vt:variant>
        <vt:i4>0</vt:i4>
      </vt:variant>
      <vt:variant>
        <vt:i4>5</vt:i4>
      </vt:variant>
      <vt:variant>
        <vt:lpwstr>http://www.ihe.net/Technical_Framework/index.cfm</vt:lpwstr>
      </vt:variant>
      <vt:variant>
        <vt:lpwstr/>
      </vt:variant>
      <vt:variant>
        <vt:i4>4325441</vt:i4>
      </vt:variant>
      <vt:variant>
        <vt:i4>24</vt:i4>
      </vt:variant>
      <vt:variant>
        <vt:i4>0</vt:i4>
      </vt:variant>
      <vt:variant>
        <vt:i4>5</vt:i4>
      </vt:variant>
      <vt:variant>
        <vt:lpwstr>http://www.ihe.net/profiles/index.cfm</vt:lpwstr>
      </vt:variant>
      <vt:variant>
        <vt:lpwstr/>
      </vt:variant>
      <vt:variant>
        <vt:i4>4194382</vt:i4>
      </vt:variant>
      <vt:variant>
        <vt:i4>21</vt:i4>
      </vt:variant>
      <vt:variant>
        <vt:i4>0</vt:i4>
      </vt:variant>
      <vt:variant>
        <vt:i4>5</vt:i4>
      </vt:variant>
      <vt:variant>
        <vt:lpwstr>http://www.ihe.net/About/process.cfm</vt:lpwstr>
      </vt:variant>
      <vt:variant>
        <vt:lpwstr/>
      </vt:variant>
      <vt:variant>
        <vt:i4>5570640</vt:i4>
      </vt:variant>
      <vt:variant>
        <vt:i4>18</vt:i4>
      </vt:variant>
      <vt:variant>
        <vt:i4>0</vt:i4>
      </vt:variant>
      <vt:variant>
        <vt:i4>5</vt:i4>
      </vt:variant>
      <vt:variant>
        <vt:lpwstr>http://www.ihe.net/Domains/index.cfm</vt:lpwstr>
      </vt:variant>
      <vt:variant>
        <vt:lpwstr/>
      </vt:variant>
      <vt:variant>
        <vt:i4>3997811</vt:i4>
      </vt:variant>
      <vt:variant>
        <vt:i4>15</vt:i4>
      </vt:variant>
      <vt:variant>
        <vt:i4>0</vt:i4>
      </vt:variant>
      <vt:variant>
        <vt:i4>5</vt:i4>
      </vt:variant>
      <vt:variant>
        <vt:lpwstr>http://www.ihe.net/</vt:lpwstr>
      </vt:variant>
      <vt:variant>
        <vt:lpwstr/>
      </vt:variant>
      <vt:variant>
        <vt:i4>1048652</vt:i4>
      </vt:variant>
      <vt:variant>
        <vt:i4>12</vt:i4>
      </vt:variant>
      <vt:variant>
        <vt:i4>0</vt:i4>
      </vt:variant>
      <vt:variant>
        <vt:i4>5</vt:i4>
      </vt:variant>
      <vt:variant>
        <vt:lpwstr>http://wiki.ihe.net/index.php?title=National_Extensions_Process</vt:lpwstr>
      </vt:variant>
      <vt:variant>
        <vt:lpwstr/>
      </vt:variant>
      <vt:variant>
        <vt:i4>5111822</vt:i4>
      </vt:variant>
      <vt:variant>
        <vt:i4>9</vt:i4>
      </vt:variant>
      <vt:variant>
        <vt:i4>0</vt:i4>
      </vt:variant>
      <vt:variant>
        <vt:i4>5</vt:i4>
      </vt:variant>
      <vt:variant>
        <vt:lpwstr>http://wiki.ihe.net/index.php?title=Process</vt:lpwstr>
      </vt:variant>
      <vt:variant>
        <vt:lpwstr>Technical_Framework_Development</vt:lpwstr>
      </vt:variant>
      <vt:variant>
        <vt:i4>65545</vt:i4>
      </vt:variant>
      <vt:variant>
        <vt:i4>6</vt:i4>
      </vt:variant>
      <vt:variant>
        <vt:i4>0</vt:i4>
      </vt:variant>
      <vt:variant>
        <vt:i4>5</vt:i4>
      </vt:variant>
      <vt:variant>
        <vt:lpwstr>http://www.ihe.net/&lt;domain&gt;/&lt;domain&gt;comments.cfm</vt:lpwstr>
      </vt:variant>
      <vt:variant>
        <vt:lpwstr/>
      </vt:variant>
      <vt:variant>
        <vt:i4>2949173</vt:i4>
      </vt:variant>
      <vt:variant>
        <vt:i4>3</vt:i4>
      </vt:variant>
      <vt:variant>
        <vt:i4>0</vt:i4>
      </vt:variant>
      <vt:variant>
        <vt:i4>5</vt:i4>
      </vt:variant>
      <vt:variant>
        <vt:lpwstr>http://www.ihe.net/Technical_Framework/public_comment.cfm</vt:lpwstr>
      </vt:variant>
      <vt:variant>
        <vt:lpwstr/>
      </vt:variant>
      <vt:variant>
        <vt:i4>6815868</vt:i4>
      </vt:variant>
      <vt:variant>
        <vt:i4>0</vt:i4>
      </vt:variant>
      <vt:variant>
        <vt:i4>0</vt:i4>
      </vt:variant>
      <vt:variant>
        <vt:i4>5</vt:i4>
      </vt:variant>
      <vt:variant>
        <vt:lpwstr>http://ihe.net/ihetemplates.cfm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IHE_Suppl_Template_Rev10.3_PC</dc:title>
  <dc:subject>IHE Technical Framework Supplement Template</dc:subject>
  <dc:creator>IHE Documentation Work Group</dc:creator>
  <cp:keywords>IHE Supplement Template</cp:keywords>
  <cp:lastModifiedBy>Elena Vio</cp:lastModifiedBy>
  <cp:revision>113</cp:revision>
  <cp:lastPrinted>2016-01-26T10:43:00Z</cp:lastPrinted>
  <dcterms:created xsi:type="dcterms:W3CDTF">2016-04-10T07:26:00Z</dcterms:created>
  <dcterms:modified xsi:type="dcterms:W3CDTF">2016-04-11T13:50:00Z</dcterms:modified>
  <cp:category>IHE Supplement Template</cp:category>
</cp:coreProperties>
</file>