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w:t>
      </w:r>
      <w:proofErr w:type="gramStart"/>
      <w:r w:rsidRPr="000807AC">
        <w:t>.&gt;</w:t>
      </w:r>
      <w:proofErr w:type="gramEnd"/>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6CC56DE8" w:rsidR="00A910E1" w:rsidRPr="000807AC" w:rsidRDefault="00CD3ECD" w:rsidP="00AC7C88">
      <w:pPr>
        <w:pStyle w:val="Corpodeltesto"/>
      </w:pPr>
      <w:r>
        <w:t>Date:</w:t>
      </w:r>
      <w:r>
        <w:tab/>
      </w:r>
      <w:r>
        <w:tab/>
      </w:r>
      <w:r w:rsidR="00BF4F6C">
        <w:t>April</w:t>
      </w:r>
      <w:r w:rsidR="00A910E1" w:rsidRPr="000807AC">
        <w:t xml:space="preserve"> </w:t>
      </w:r>
      <w:r w:rsidR="00BF4F6C">
        <w:t>2</w:t>
      </w:r>
      <w:bookmarkStart w:id="0" w:name="_GoBack"/>
      <w:bookmarkEnd w:id="0"/>
      <w:r w:rsidR="00BF4F6C">
        <w:t>4</w:t>
      </w:r>
      <w:r>
        <w:t>th</w:t>
      </w:r>
      <w:r w:rsidR="004F5211" w:rsidRPr="000807AC">
        <w:t>, 20</w:t>
      </w:r>
      <w:r>
        <w:t>1</w:t>
      </w:r>
      <w:r w:rsidR="00F21774">
        <w:t>6</w:t>
      </w:r>
    </w:p>
    <w:p w14:paraId="5006E2B2" w14:textId="25ED5F84"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xml:space="preserve">, Mauro </w:t>
      </w:r>
      <w:proofErr w:type="spellStart"/>
      <w:r w:rsidR="00F1394F">
        <w:t>Zanardini</w:t>
      </w:r>
      <w:proofErr w:type="spellEnd"/>
      <w:r w:rsidR="00F1394F">
        <w:t xml:space="preserve"> (</w:t>
      </w:r>
      <w:hyperlink r:id="rId11" w:history="1">
        <w:r w:rsidR="00F1394F" w:rsidRPr="002D039E">
          <w:rPr>
            <w:rStyle w:val="Collegamentoipertestuale"/>
          </w:rPr>
          <w:t>mzanardini@consorzioarsenal.it</w:t>
        </w:r>
      </w:hyperlink>
      <w:r w:rsidR="00F1394F">
        <w:t>)</w:t>
      </w:r>
      <w:r w:rsidR="00841BCD">
        <w:t xml:space="preserve">, </w:t>
      </w:r>
      <w:proofErr w:type="spellStart"/>
      <w:r w:rsidR="00841BCD">
        <w:t>Glauco</w:t>
      </w:r>
      <w:proofErr w:type="spellEnd"/>
      <w:r w:rsidR="00841BCD">
        <w:t xml:space="preserve"> </w:t>
      </w:r>
      <w:proofErr w:type="spellStart"/>
      <w:r w:rsidR="00841BCD">
        <w:t>Brandolino</w:t>
      </w:r>
      <w:proofErr w:type="spellEnd"/>
      <w:r w:rsidR="00841BCD">
        <w:t xml:space="preserve"> (gbrandolino@consorzioarseanal.it)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2" w:history="1">
        <w:r w:rsidR="00F1394F" w:rsidRPr="00B1748F">
          <w:rPr>
            <w:rStyle w:val="Collegamentoipertestuale"/>
          </w:rPr>
          <w:t>pcc@ihe.net</w:t>
        </w:r>
      </w:hyperlink>
      <w:r w:rsidR="00F1394F">
        <w:t xml:space="preserve">, </w:t>
      </w:r>
      <w:hyperlink r:id="rId13"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4"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proofErr w:type="gramStart"/>
      <w:r w:rsidR="00510062" w:rsidRPr="000807AC">
        <w:t>This</w:t>
      </w:r>
      <w:proofErr w:type="gramEnd"/>
      <w:r w:rsidR="00510062" w:rsidRPr="000807AC">
        <w:t xml:space="preserve">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5"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proofErr w:type="gramStart"/>
      <w:r w:rsidR="004D69C3" w:rsidRPr="00B92EA1">
        <w:t>T</w:t>
      </w:r>
      <w:r w:rsidR="009D125C" w:rsidRPr="000807AC">
        <w:t>his</w:t>
      </w:r>
      <w:proofErr w:type="gramEnd"/>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w:t>
      </w:r>
      <w:proofErr w:type="spellStart"/>
      <w:r w:rsidR="00BB6AAC" w:rsidRPr="000807AC">
        <w:t>Connectathons</w:t>
      </w:r>
      <w:proofErr w:type="spellEnd"/>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6"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proofErr w:type="gramStart"/>
      <w:r w:rsidR="00F0665F" w:rsidRPr="000807AC">
        <w:t>.</w:t>
      </w:r>
      <w:r w:rsidRPr="000807AC">
        <w:t>&gt;</w:t>
      </w:r>
      <w:proofErr w:type="gramEnd"/>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7"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proofErr w:type="gramStart"/>
      <w:r w:rsidR="00B15E9B" w:rsidRPr="000807AC">
        <w:t>.</w:t>
      </w:r>
      <w:r w:rsidRPr="000807AC">
        <w:t>&gt;</w:t>
      </w:r>
      <w:proofErr w:type="gramEnd"/>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proofErr w:type="gramStart"/>
      <w:r w:rsidR="004541CC" w:rsidRPr="000807AC">
        <w:t>.</w:t>
      </w:r>
      <w:r w:rsidRPr="000807AC">
        <w:t>&gt;</w:t>
      </w:r>
      <w:proofErr w:type="gramEnd"/>
    </w:p>
    <w:p w14:paraId="40E02299" w14:textId="77777777" w:rsidR="008D17FF" w:rsidRPr="000807AC" w:rsidRDefault="008D17FF" w:rsidP="00597DB2">
      <w:pPr>
        <w:pStyle w:val="AuthorInstructions"/>
      </w:pPr>
      <w:r w:rsidRPr="000807AC">
        <w:t xml:space="preserve">&lt;Use of capitalization:  Please follow </w:t>
      </w:r>
      <w:proofErr w:type="gramStart"/>
      <w:r w:rsidRPr="000807AC">
        <w:t>standard</w:t>
      </w:r>
      <w:proofErr w:type="gramEnd"/>
      <w:r w:rsidRPr="000807AC">
        <w:t xml:space="preserve">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w:t>
      </w:r>
      <w:proofErr w:type="gramStart"/>
      <w:r w:rsidRPr="000807AC">
        <w:t>.&gt;</w:t>
      </w:r>
      <w:proofErr w:type="gramEnd"/>
    </w:p>
    <w:p w14:paraId="719C1B03" w14:textId="77777777" w:rsidR="005410F9" w:rsidRPr="00B92EA1" w:rsidRDefault="00B65E96" w:rsidP="00BE5916">
      <w:pPr>
        <w:pStyle w:val="Corpodeltesto"/>
        <w:rPr>
          <w:i/>
        </w:rPr>
      </w:pPr>
      <w:r w:rsidRPr="00B92EA1">
        <w:rPr>
          <w:i/>
        </w:rPr>
        <w:lastRenderedPageBreak/>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8" w:history="1">
        <w:r w:rsidR="009843EF" w:rsidRPr="00B92EA1">
          <w:rPr>
            <w:rStyle w:val="Collegamentoipertestuale"/>
            <w:i/>
          </w:rPr>
          <w:t>http://wiki.ihe.net/index.php?title=National_Extensions_Process</w:t>
        </w:r>
      </w:hyperlink>
      <w:proofErr w:type="gramStart"/>
      <w:r w:rsidR="009843EF" w:rsidRPr="00B92EA1">
        <w:rPr>
          <w:i/>
        </w:rPr>
        <w:t>.</w:t>
      </w:r>
      <w:r w:rsidRPr="00B92EA1">
        <w:rPr>
          <w:i/>
        </w:rPr>
        <w:t>&gt;</w:t>
      </w:r>
      <w:proofErr w:type="gramEnd"/>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19"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0"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1" w:history="1">
        <w:r w:rsidRPr="000807AC">
          <w:rPr>
            <w:rStyle w:val="Collegamentoipertestuale"/>
          </w:rPr>
          <w:t>http://www.ihe.net/About/process.cfm</w:t>
        </w:r>
      </w:hyperlink>
      <w:r w:rsidRPr="000807AC">
        <w:t xml:space="preserve"> and </w:t>
      </w:r>
      <w:hyperlink r:id="rId22"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3"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4"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commentRangeStart w:id="1"/>
      <w:r w:rsidR="00D85A7B" w:rsidRPr="000807AC">
        <w:lastRenderedPageBreak/>
        <w:t>C</w:t>
      </w:r>
      <w:r w:rsidR="004D69C3" w:rsidRPr="000807AC">
        <w:t>ontents</w:t>
      </w:r>
      <w:commentRangeEnd w:id="1"/>
      <w:r w:rsidR="0091162C">
        <w:rPr>
          <w:rStyle w:val="Rimandocommento"/>
          <w:b w:val="0"/>
        </w:rPr>
        <w:commentReference w:id="1"/>
      </w:r>
    </w:p>
    <w:p w14:paraId="7CAC2F76" w14:textId="77777777" w:rsidR="004D69C3" w:rsidRPr="00B92EA1" w:rsidRDefault="004D69C3" w:rsidP="00597DB2"/>
    <w:p w14:paraId="74A5CFC7" w14:textId="77777777"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r w:rsidR="00076C3F">
        <w:fldChar w:fldCharType="begin"/>
      </w:r>
      <w:r w:rsidR="00076C3F">
        <w:instrText xml:space="preserve"> HYPERLINK \l "_Toc336006505" </w:instrText>
      </w:r>
      <w:r w:rsidR="00076C3F">
        <w:fldChar w:fldCharType="separate"/>
      </w:r>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ins w:id="2" w:author="Elena Vio" w:date="2016-04-21T12:25:00Z">
        <w:r w:rsidR="00F22CF9">
          <w:rPr>
            <w:noProof/>
            <w:webHidden/>
          </w:rPr>
          <w:t>7</w:t>
        </w:r>
      </w:ins>
      <w:del w:id="3" w:author="Elena Vio" w:date="2016-04-15T14:46:00Z">
        <w:r w:rsidR="00C9390F" w:rsidDel="0042338F">
          <w:rPr>
            <w:noProof/>
            <w:webHidden/>
          </w:rPr>
          <w:delText>8</w:delText>
        </w:r>
      </w:del>
      <w:r w:rsidR="005360E4">
        <w:rPr>
          <w:noProof/>
          <w:webHidden/>
        </w:rPr>
        <w:fldChar w:fldCharType="end"/>
      </w:r>
      <w:r w:rsidR="00076C3F">
        <w:rPr>
          <w:noProof/>
        </w:rPr>
        <w:fldChar w:fldCharType="end"/>
      </w:r>
    </w:p>
    <w:p w14:paraId="182106B2"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"_Toc336006506" </w:instrText>
      </w:r>
      <w:r>
        <w:fldChar w:fldCharType="separate"/>
      </w:r>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ins w:id="4" w:author="Elena Vio" w:date="2016-04-21T12:25:00Z">
        <w:r w:rsidR="00F22CF9">
          <w:rPr>
            <w:noProof/>
            <w:webHidden/>
          </w:rPr>
          <w:t>8</w:t>
        </w:r>
      </w:ins>
      <w:del w:id="5" w:author="Elena Vio" w:date="2016-04-15T14:46:00Z">
        <w:r w:rsidR="00C9390F" w:rsidDel="0042338F">
          <w:rPr>
            <w:noProof/>
            <w:webHidden/>
          </w:rPr>
          <w:delText>8</w:delText>
        </w:r>
      </w:del>
      <w:r w:rsidR="005360E4">
        <w:rPr>
          <w:noProof/>
          <w:webHidden/>
        </w:rPr>
        <w:fldChar w:fldCharType="end"/>
      </w:r>
      <w:r>
        <w:rPr>
          <w:noProof/>
        </w:rPr>
        <w:fldChar w:fldCharType="end"/>
      </w:r>
    </w:p>
    <w:p w14:paraId="460AA8D0"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"_Toc336006507" </w:instrText>
      </w:r>
      <w:r>
        <w:fldChar w:fldCharType="separate"/>
      </w:r>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ins w:id="6" w:author="Elena Vio" w:date="2016-04-21T12:25:00Z">
        <w:r w:rsidR="00F22CF9">
          <w:rPr>
            <w:noProof/>
            <w:webHidden/>
          </w:rPr>
          <w:t>8</w:t>
        </w:r>
      </w:ins>
      <w:del w:id="7" w:author="Elena Vio" w:date="2016-04-15T14:46:00Z">
        <w:r w:rsidR="00C9390F" w:rsidDel="0042338F">
          <w:rPr>
            <w:noProof/>
            <w:webHidden/>
          </w:rPr>
          <w:delText>8</w:delText>
        </w:r>
      </w:del>
      <w:r w:rsidR="005360E4">
        <w:rPr>
          <w:noProof/>
          <w:webHidden/>
        </w:rPr>
        <w:fldChar w:fldCharType="end"/>
      </w:r>
      <w:r>
        <w:rPr>
          <w:noProof/>
        </w:rPr>
        <w:fldChar w:fldCharType="end"/>
      </w:r>
    </w:p>
    <w:p w14:paraId="21FB1EB6" w14:textId="5C2A4540"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"_Toc336006508" </w:instrText>
      </w:r>
      <w:r>
        <w:fldChar w:fldCharType="separate"/>
      </w:r>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ins w:id="8" w:author="Elena Vio" w:date="2016-04-21T12:25:00Z">
        <w:r w:rsidR="00F22CF9">
          <w:rPr>
            <w:noProof/>
            <w:webHidden/>
          </w:rPr>
          <w:t>9</w:t>
        </w:r>
      </w:ins>
      <w:del w:id="9" w:author="Elena Vio" w:date="2016-04-15T14:46:00Z">
        <w:r w:rsidR="00C9390F" w:rsidDel="0042338F">
          <w:rPr>
            <w:noProof/>
            <w:webHidden/>
          </w:rPr>
          <w:delText>10</w:delText>
        </w:r>
      </w:del>
      <w:r w:rsidR="005360E4">
        <w:rPr>
          <w:noProof/>
          <w:webHidden/>
        </w:rPr>
        <w:fldChar w:fldCharType="end"/>
      </w:r>
      <w:r>
        <w:rPr>
          <w:noProof/>
        </w:rPr>
        <w:fldChar w:fldCharType="end"/>
      </w:r>
    </w:p>
    <w:p w14:paraId="39D5FC37" w14:textId="39C3B145"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"_Toc336006509" </w:instrText>
      </w:r>
      <w:r>
        <w:fldChar w:fldCharType="separate"/>
      </w:r>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ins w:id="10" w:author="Elena Vio" w:date="2016-04-21T12:25:00Z">
        <w:r w:rsidR="00F22CF9">
          <w:rPr>
            <w:noProof/>
            <w:webHidden/>
          </w:rPr>
          <w:t>9</w:t>
        </w:r>
      </w:ins>
      <w:del w:id="11" w:author="Elena Vio" w:date="2016-04-15T14:46:00Z">
        <w:r w:rsidR="00C9390F" w:rsidDel="0042338F">
          <w:rPr>
            <w:noProof/>
            <w:webHidden/>
          </w:rPr>
          <w:delText>10</w:delText>
        </w:r>
      </w:del>
      <w:r w:rsidR="005360E4">
        <w:rPr>
          <w:noProof/>
          <w:webHidden/>
        </w:rPr>
        <w:fldChar w:fldCharType="end"/>
      </w:r>
      <w:r>
        <w:rPr>
          <w:noProof/>
        </w:rPr>
        <w:fldChar w:fldCharType="end"/>
      </w:r>
    </w:p>
    <w:p w14:paraId="6139AA7D" w14:textId="237481BB"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"_Toc336006510" </w:instrText>
      </w:r>
      <w:r>
        <w:fldChar w:fldCharType="separate"/>
      </w:r>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ins w:id="12" w:author="Elena Vio" w:date="2016-04-21T12:25:00Z">
        <w:r w:rsidR="00F22CF9">
          <w:rPr>
            <w:noProof/>
            <w:webHidden/>
          </w:rPr>
          <w:t>9</w:t>
        </w:r>
      </w:ins>
      <w:del w:id="13" w:author="Elena Vio" w:date="2016-04-15T14:46:00Z">
        <w:r w:rsidR="00C9390F" w:rsidDel="0042338F">
          <w:rPr>
            <w:noProof/>
            <w:webHidden/>
          </w:rPr>
          <w:delText>10</w:delText>
        </w:r>
      </w:del>
      <w:r w:rsidR="005360E4">
        <w:rPr>
          <w:noProof/>
          <w:webHidden/>
        </w:rPr>
        <w:fldChar w:fldCharType="end"/>
      </w:r>
      <w:r>
        <w:rPr>
          <w:noProof/>
        </w:rPr>
        <w:fldChar w:fldCharType="end"/>
      </w:r>
    </w:p>
    <w:p w14:paraId="7C4E5573" w14:textId="47A1985B"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"_Toc336006511" </w:instrText>
      </w:r>
      <w:r>
        <w:fldChar w:fldCharType="separate"/>
      </w:r>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ins w:id="14" w:author="Elena Vio" w:date="2016-04-21T12:25:00Z">
        <w:r w:rsidR="00F22CF9">
          <w:rPr>
            <w:noProof/>
            <w:webHidden/>
          </w:rPr>
          <w:t>10</w:t>
        </w:r>
      </w:ins>
      <w:del w:id="15" w:author="Elena Vio" w:date="2016-04-15T14:46:00Z">
        <w:r w:rsidR="00C9390F" w:rsidDel="0042338F">
          <w:rPr>
            <w:noProof/>
            <w:webHidden/>
          </w:rPr>
          <w:delText>11</w:delText>
        </w:r>
      </w:del>
      <w:r w:rsidR="005360E4">
        <w:rPr>
          <w:noProof/>
          <w:webHidden/>
        </w:rPr>
        <w:fldChar w:fldCharType="end"/>
      </w:r>
      <w:r>
        <w:rPr>
          <w:noProof/>
        </w:rPr>
        <w:fldChar w:fldCharType="end"/>
      </w:r>
    </w:p>
    <w:p w14:paraId="64310706" w14:textId="1D5EC875"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"_Toc336006512" </w:instrText>
      </w:r>
      <w:r>
        <w:fldChar w:fldCharType="separate"/>
      </w:r>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ins w:id="16" w:author="Elena Vio" w:date="2016-04-21T12:25:00Z">
        <w:r w:rsidR="00F22CF9">
          <w:rPr>
            <w:noProof/>
            <w:webHidden/>
          </w:rPr>
          <w:t>11</w:t>
        </w:r>
      </w:ins>
      <w:del w:id="17" w:author="Elena Vio" w:date="2016-04-15T14:46:00Z">
        <w:r w:rsidR="00C9390F" w:rsidDel="0042338F">
          <w:rPr>
            <w:noProof/>
            <w:webHidden/>
          </w:rPr>
          <w:delText>12</w:delText>
        </w:r>
      </w:del>
      <w:r w:rsidR="005360E4">
        <w:rPr>
          <w:noProof/>
          <w:webHidden/>
        </w:rPr>
        <w:fldChar w:fldCharType="end"/>
      </w:r>
      <w:r>
        <w:rPr>
          <w:noProof/>
        </w:rPr>
        <w:fldChar w:fldCharType="end"/>
      </w:r>
    </w:p>
    <w:p w14:paraId="47E760E6" w14:textId="7777777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"_Toc336006513" </w:instrText>
      </w:r>
      <w:r>
        <w:fldChar w:fldCharType="separate"/>
      </w:r>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ins w:id="18" w:author="Elena Vio" w:date="2016-04-21T12:25:00Z">
        <w:r w:rsidR="00F22CF9">
          <w:rPr>
            <w:noProof/>
            <w:webHidden/>
          </w:rPr>
          <w:t>12</w:t>
        </w:r>
      </w:ins>
      <w:del w:id="19" w:author="Elena Vio" w:date="2016-04-15T14:46:00Z">
        <w:r w:rsidR="00C9390F" w:rsidDel="0042338F">
          <w:rPr>
            <w:noProof/>
            <w:webHidden/>
          </w:rPr>
          <w:delText>13</w:delText>
        </w:r>
      </w:del>
      <w:r w:rsidR="005360E4">
        <w:rPr>
          <w:noProof/>
          <w:webHidden/>
        </w:rPr>
        <w:fldChar w:fldCharType="end"/>
      </w:r>
      <w:r>
        <w:rPr>
          <w:noProof/>
        </w:rPr>
        <w:fldChar w:fldCharType="end"/>
      </w:r>
    </w:p>
    <w:p w14:paraId="127D2ABA" w14:textId="583CEB79"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"_Toc336006514" </w:instrText>
      </w:r>
      <w:r>
        <w:fldChar w:fldCharType="separate"/>
      </w:r>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ins w:id="20" w:author="Elena Vio" w:date="2016-04-21T12:25:00Z">
        <w:r w:rsidR="00F22CF9">
          <w:rPr>
            <w:noProof/>
            <w:webHidden/>
          </w:rPr>
          <w:t>12</w:t>
        </w:r>
      </w:ins>
      <w:del w:id="21" w:author="Elena Vio" w:date="2016-04-15T14:46:00Z">
        <w:r w:rsidR="00C9390F" w:rsidDel="0042338F">
          <w:rPr>
            <w:noProof/>
            <w:webHidden/>
          </w:rPr>
          <w:delText>13</w:delText>
        </w:r>
      </w:del>
      <w:r w:rsidR="005360E4">
        <w:rPr>
          <w:noProof/>
          <w:webHidden/>
        </w:rPr>
        <w:fldChar w:fldCharType="end"/>
      </w:r>
      <w:r>
        <w:rPr>
          <w:noProof/>
        </w:rPr>
        <w:fldChar w:fldCharType="end"/>
      </w:r>
    </w:p>
    <w:p w14:paraId="66DCECDF"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"_Toc336006515" </w:instrText>
      </w:r>
      <w:r>
        <w:fldChar w:fldCharType="separate"/>
      </w:r>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ins w:id="22" w:author="Elena Vio" w:date="2016-04-21T12:25:00Z">
        <w:r w:rsidR="00F22CF9">
          <w:rPr>
            <w:noProof/>
            <w:webHidden/>
          </w:rPr>
          <w:t>13</w:t>
        </w:r>
      </w:ins>
      <w:del w:id="23" w:author="Elena Vio" w:date="2016-04-15T14:46:00Z">
        <w:r w:rsidR="00C9390F" w:rsidDel="0042338F">
          <w:rPr>
            <w:noProof/>
            <w:webHidden/>
          </w:rPr>
          <w:delText>14</w:delText>
        </w:r>
      </w:del>
      <w:r w:rsidR="005360E4">
        <w:rPr>
          <w:noProof/>
          <w:webHidden/>
        </w:rPr>
        <w:fldChar w:fldCharType="end"/>
      </w:r>
      <w:r>
        <w:rPr>
          <w:noProof/>
        </w:rPr>
        <w:fldChar w:fldCharType="end"/>
      </w:r>
    </w:p>
    <w:p w14:paraId="447815E8" w14:textId="342258ED"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"_Toc336006516" </w:instrText>
      </w:r>
      <w:r>
        <w:fldChar w:fldCharType="separate"/>
      </w:r>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ins w:id="24" w:author="Elena Vio" w:date="2016-04-21T12:25:00Z">
        <w:r w:rsidR="00F22CF9">
          <w:rPr>
            <w:b/>
            <w:noProof/>
            <w:webHidden/>
          </w:rPr>
          <w:t>Errore. Il segnalibro non è definito.</w:t>
        </w:r>
      </w:ins>
      <w:del w:id="25" w:author="Elena Vio" w:date="2016-04-15T14:46:00Z">
        <w:r w:rsidR="00C9390F" w:rsidDel="0042338F">
          <w:rPr>
            <w:noProof/>
            <w:webHidden/>
          </w:rPr>
          <w:delText>14</w:delText>
        </w:r>
      </w:del>
      <w:r w:rsidR="005360E4">
        <w:rPr>
          <w:noProof/>
          <w:webHidden/>
        </w:rPr>
        <w:fldChar w:fldCharType="end"/>
      </w:r>
      <w:r>
        <w:rPr>
          <w:noProof/>
        </w:rPr>
        <w:fldChar w:fldCharType="end"/>
      </w:r>
    </w:p>
    <w:p w14:paraId="4DED3887"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"_Toc336006517" </w:instrText>
      </w:r>
      <w:r>
        <w:fldChar w:fldCharType="separate"/>
      </w:r>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ins w:id="26" w:author="Elena Vio" w:date="2016-04-21T12:25:00Z">
        <w:r w:rsidR="00F22CF9">
          <w:rPr>
            <w:noProof/>
            <w:webHidden/>
          </w:rPr>
          <w:t>13</w:t>
        </w:r>
      </w:ins>
      <w:del w:id="27" w:author="Elena Vio" w:date="2016-04-15T14:46:00Z">
        <w:r w:rsidR="00C9390F" w:rsidDel="0042338F">
          <w:rPr>
            <w:noProof/>
            <w:webHidden/>
          </w:rPr>
          <w:delText>15</w:delText>
        </w:r>
      </w:del>
      <w:r w:rsidR="005360E4">
        <w:rPr>
          <w:noProof/>
          <w:webHidden/>
        </w:rPr>
        <w:fldChar w:fldCharType="end"/>
      </w:r>
      <w:r>
        <w:rPr>
          <w:noProof/>
        </w:rPr>
        <w:fldChar w:fldCharType="end"/>
      </w:r>
    </w:p>
    <w:p w14:paraId="209E6551" w14:textId="7777777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"_Toc336006518" </w:instrText>
      </w:r>
      <w:r>
        <w:fldChar w:fldCharType="separate"/>
      </w:r>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ins w:id="28" w:author="Elena Vio" w:date="2016-04-21T12:25:00Z">
        <w:r w:rsidR="00F22CF9">
          <w:rPr>
            <w:noProof/>
            <w:webHidden/>
          </w:rPr>
          <w:t>15</w:t>
        </w:r>
      </w:ins>
      <w:del w:id="29" w:author="Elena Vio" w:date="2016-04-15T14:46:00Z">
        <w:r w:rsidR="00C9390F" w:rsidDel="0042338F">
          <w:rPr>
            <w:noProof/>
            <w:webHidden/>
          </w:rPr>
          <w:delText>17</w:delText>
        </w:r>
      </w:del>
      <w:r w:rsidR="005360E4">
        <w:rPr>
          <w:noProof/>
          <w:webHidden/>
        </w:rPr>
        <w:fldChar w:fldCharType="end"/>
      </w:r>
      <w:r>
        <w:rPr>
          <w:noProof/>
        </w:rPr>
        <w:fldChar w:fldCharType="end"/>
      </w:r>
    </w:p>
    <w:p w14:paraId="77A198D5" w14:textId="7777777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"_Toc336006519" </w:instrText>
      </w:r>
      <w:r>
        <w:fldChar w:fldCharType="separate"/>
      </w:r>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ins w:id="30" w:author="Elena Vio" w:date="2016-04-21T12:25:00Z">
        <w:r w:rsidR="00F22CF9">
          <w:rPr>
            <w:noProof/>
            <w:webHidden/>
          </w:rPr>
          <w:t>16</w:t>
        </w:r>
      </w:ins>
      <w:del w:id="31" w:author="Elena Vio" w:date="2016-04-15T14:46:00Z">
        <w:r w:rsidR="00C9390F" w:rsidDel="0042338F">
          <w:rPr>
            <w:noProof/>
            <w:webHidden/>
          </w:rPr>
          <w:delText>18</w:delText>
        </w:r>
      </w:del>
      <w:r w:rsidR="005360E4">
        <w:rPr>
          <w:noProof/>
          <w:webHidden/>
        </w:rPr>
        <w:fldChar w:fldCharType="end"/>
      </w:r>
      <w:r>
        <w:rPr>
          <w:noProof/>
        </w:rPr>
        <w:fldChar w:fldCharType="end"/>
      </w:r>
    </w:p>
    <w:p w14:paraId="0D711D5E" w14:textId="24BA3904"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"_Toc336006520" </w:instrText>
      </w:r>
      <w:r>
        <w:fldChar w:fldCharType="separate"/>
      </w:r>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ins w:id="32" w:author="Elena Vio" w:date="2016-04-21T12:25:00Z">
        <w:r w:rsidR="00F22CF9">
          <w:rPr>
            <w:noProof/>
            <w:webHidden/>
          </w:rPr>
          <w:t>26</w:t>
        </w:r>
      </w:ins>
      <w:del w:id="33" w:author="Elena Vio" w:date="2016-04-15T14:46:00Z">
        <w:r w:rsidR="00C9390F" w:rsidDel="0042338F">
          <w:rPr>
            <w:noProof/>
            <w:webHidden/>
          </w:rPr>
          <w:delText>27</w:delText>
        </w:r>
      </w:del>
      <w:r w:rsidR="005360E4">
        <w:rPr>
          <w:noProof/>
          <w:webHidden/>
        </w:rPr>
        <w:fldChar w:fldCharType="end"/>
      </w:r>
      <w:r>
        <w:rPr>
          <w:noProof/>
        </w:rPr>
        <w:fldChar w:fldCharType="end"/>
      </w:r>
    </w:p>
    <w:p w14:paraId="47804789" w14:textId="172A1BC8"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"_Toc336006521" </w:instrText>
      </w:r>
      <w:r>
        <w:fldChar w:fldCharType="separate"/>
      </w:r>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ins w:id="34" w:author="Elena Vio" w:date="2016-04-21T12:25:00Z">
        <w:r w:rsidR="00F22CF9">
          <w:rPr>
            <w:noProof/>
            <w:webHidden/>
          </w:rPr>
          <w:t>26</w:t>
        </w:r>
      </w:ins>
      <w:del w:id="35" w:author="Elena Vio" w:date="2016-04-15T14:46:00Z">
        <w:r w:rsidR="00C9390F" w:rsidDel="0042338F">
          <w:rPr>
            <w:noProof/>
            <w:webHidden/>
          </w:rPr>
          <w:delText>28</w:delText>
        </w:r>
      </w:del>
      <w:r w:rsidR="005360E4">
        <w:rPr>
          <w:noProof/>
          <w:webHidden/>
        </w:rPr>
        <w:fldChar w:fldCharType="end"/>
      </w:r>
      <w:r>
        <w:rPr>
          <w:noProof/>
        </w:rPr>
        <w:fldChar w:fldCharType="end"/>
      </w:r>
    </w:p>
    <w:p w14:paraId="1F4528F0" w14:textId="45788C84"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"_Toc336006522" </w:instrText>
      </w:r>
      <w:r>
        <w:fldChar w:fldCharType="separate"/>
      </w:r>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ins w:id="36" w:author="Elena Vio" w:date="2016-04-21T12:25:00Z">
        <w:r w:rsidR="00F22CF9">
          <w:rPr>
            <w:noProof/>
            <w:webHidden/>
          </w:rPr>
          <w:t>27</w:t>
        </w:r>
      </w:ins>
      <w:del w:id="37" w:author="Elena Vio" w:date="2016-04-15T14:46:00Z">
        <w:r w:rsidR="00C9390F" w:rsidDel="0042338F">
          <w:rPr>
            <w:noProof/>
            <w:webHidden/>
          </w:rPr>
          <w:delText>28</w:delText>
        </w:r>
      </w:del>
      <w:r w:rsidR="005360E4">
        <w:rPr>
          <w:noProof/>
          <w:webHidden/>
        </w:rPr>
        <w:fldChar w:fldCharType="end"/>
      </w:r>
      <w:r>
        <w:rPr>
          <w:noProof/>
        </w:rPr>
        <w:fldChar w:fldCharType="end"/>
      </w:r>
    </w:p>
    <w:p w14:paraId="3B4054AE" w14:textId="3CB37B05"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"_Toc336006523" </w:instrText>
      </w:r>
      <w:r>
        <w:fldChar w:fldCharType="separate"/>
      </w:r>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ins w:id="38" w:author="Elena Vio" w:date="2016-04-21T12:25:00Z">
        <w:r w:rsidR="00F22CF9">
          <w:rPr>
            <w:noProof/>
            <w:webHidden/>
          </w:rPr>
          <w:t>29</w:t>
        </w:r>
      </w:ins>
      <w:del w:id="39" w:author="Elena Vio" w:date="2016-04-15T14:46:00Z">
        <w:r w:rsidR="00C9390F" w:rsidDel="0042338F">
          <w:rPr>
            <w:noProof/>
            <w:webHidden/>
          </w:rPr>
          <w:delText>30</w:delText>
        </w:r>
      </w:del>
      <w:r w:rsidR="005360E4">
        <w:rPr>
          <w:noProof/>
          <w:webHidden/>
        </w:rPr>
        <w:fldChar w:fldCharType="end"/>
      </w:r>
      <w:r>
        <w:rPr>
          <w:noProof/>
        </w:rPr>
        <w:fldChar w:fldCharType="end"/>
      </w:r>
    </w:p>
    <w:p w14:paraId="2DFD7AB8" w14:textId="4C834B34"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"_Toc336006524" </w:instrText>
      </w:r>
      <w:r>
        <w:fldChar w:fldCharType="separate"/>
      </w:r>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ins w:id="40" w:author="Elena Vio" w:date="2016-04-21T12:25:00Z">
        <w:r w:rsidR="00F22CF9">
          <w:rPr>
            <w:noProof/>
            <w:webHidden/>
          </w:rPr>
          <w:t>45</w:t>
        </w:r>
      </w:ins>
      <w:del w:id="41" w:author="Elena Vio" w:date="2016-04-15T14:46:00Z">
        <w:r w:rsidR="00C9390F" w:rsidDel="0042338F">
          <w:rPr>
            <w:noProof/>
            <w:webHidden/>
          </w:rPr>
          <w:delText>42</w:delText>
        </w:r>
      </w:del>
      <w:r w:rsidR="005360E4">
        <w:rPr>
          <w:noProof/>
          <w:webHidden/>
        </w:rPr>
        <w:fldChar w:fldCharType="end"/>
      </w:r>
      <w:r>
        <w:rPr>
          <w:noProof/>
        </w:rPr>
        <w:fldChar w:fldCharType="end"/>
      </w:r>
    </w:p>
    <w:p w14:paraId="7059A0B5" w14:textId="63E8E24E"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"_Toc336006525" </w:instrText>
      </w:r>
      <w:r>
        <w:fldChar w:fldCharType="separate"/>
      </w:r>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ins w:id="42" w:author="Elena Vio" w:date="2016-04-21T12:25:00Z">
        <w:r w:rsidR="00F22CF9">
          <w:rPr>
            <w:noProof/>
            <w:webHidden/>
          </w:rPr>
          <w:t>45</w:t>
        </w:r>
      </w:ins>
      <w:del w:id="43" w:author="Elena Vio" w:date="2016-04-15T14:46:00Z">
        <w:r w:rsidR="00C9390F" w:rsidDel="0042338F">
          <w:rPr>
            <w:noProof/>
            <w:webHidden/>
          </w:rPr>
          <w:delText>42</w:delText>
        </w:r>
      </w:del>
      <w:r w:rsidR="005360E4">
        <w:rPr>
          <w:noProof/>
          <w:webHidden/>
        </w:rPr>
        <w:fldChar w:fldCharType="end"/>
      </w:r>
      <w:r>
        <w:rPr>
          <w:noProof/>
        </w:rPr>
        <w:fldChar w:fldCharType="end"/>
      </w:r>
    </w:p>
    <w:p w14:paraId="397744FA" w14:textId="783EB10F"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"_Toc336006526" </w:instrText>
      </w:r>
      <w:r>
        <w:fldChar w:fldCharType="separate"/>
      </w:r>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ins w:id="44" w:author="Elena Vio" w:date="2016-04-21T12:25:00Z">
        <w:r w:rsidR="00F22CF9">
          <w:rPr>
            <w:noProof/>
            <w:webHidden/>
          </w:rPr>
          <w:t>46</w:t>
        </w:r>
      </w:ins>
      <w:del w:id="45" w:author="Elena Vio" w:date="2016-04-15T14:46:00Z">
        <w:r w:rsidR="00C9390F" w:rsidDel="0042338F">
          <w:rPr>
            <w:noProof/>
            <w:webHidden/>
          </w:rPr>
          <w:delText>43</w:delText>
        </w:r>
      </w:del>
      <w:r w:rsidR="005360E4">
        <w:rPr>
          <w:noProof/>
          <w:webHidden/>
        </w:rPr>
        <w:fldChar w:fldCharType="end"/>
      </w:r>
      <w:r>
        <w:rPr>
          <w:noProof/>
        </w:rPr>
        <w:fldChar w:fldCharType="end"/>
      </w:r>
    </w:p>
    <w:p w14:paraId="2F9E0329" w14:textId="181B8DC7" w:rsidR="005360E4" w:rsidRPr="004D68CC" w:rsidRDefault="00076C3F">
      <w:pPr>
        <w:pStyle w:val="Sommario1"/>
        <w:tabs>
          <w:tab w:val="left" w:pos="480"/>
          <w:tab w:val="right" w:leader="dot" w:pos="9350"/>
        </w:tabs>
        <w:rPr>
          <w:rFonts w:ascii="Calibri" w:hAnsi="Calibri"/>
          <w:b w:val="0"/>
          <w:bCs w:val="0"/>
          <w:caps w:val="0"/>
          <w:noProof/>
          <w:sz w:val="22"/>
          <w:szCs w:val="22"/>
        </w:rPr>
      </w:pPr>
      <w:r>
        <w:fldChar w:fldCharType="begin"/>
      </w:r>
      <w:r>
        <w:instrText xml:space="preserve"> HYPERLINK \l "_Toc336006527" </w:instrText>
      </w:r>
      <w:r>
        <w:fldChar w:fldCharType="separate"/>
      </w:r>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ins w:id="46" w:author="Elena Vio" w:date="2016-04-21T12:25:00Z">
        <w:r w:rsidR="00F22CF9">
          <w:rPr>
            <w:noProof/>
            <w:webHidden/>
          </w:rPr>
          <w:t>46</w:t>
        </w:r>
      </w:ins>
      <w:del w:id="47" w:author="Elena Vio" w:date="2016-04-15T14:46:00Z">
        <w:r w:rsidR="00C9390F" w:rsidDel="0042338F">
          <w:rPr>
            <w:noProof/>
            <w:webHidden/>
          </w:rPr>
          <w:delText>43</w:delText>
        </w:r>
      </w:del>
      <w:r w:rsidR="005360E4">
        <w:rPr>
          <w:noProof/>
          <w:webHidden/>
        </w:rPr>
        <w:fldChar w:fldCharType="end"/>
      </w:r>
      <w:r>
        <w:rPr>
          <w:noProof/>
        </w:rPr>
        <w:fldChar w:fldCharType="end"/>
      </w:r>
    </w:p>
    <w:p w14:paraId="5BEC1BA7" w14:textId="741AD28C" w:rsidR="005360E4" w:rsidRPr="004D68CC" w:rsidRDefault="00076C3F">
      <w:pPr>
        <w:pStyle w:val="Sommario1"/>
        <w:tabs>
          <w:tab w:val="left" w:pos="480"/>
          <w:tab w:val="right" w:leader="dot" w:pos="9350"/>
        </w:tabs>
        <w:rPr>
          <w:rFonts w:ascii="Calibri" w:hAnsi="Calibri"/>
          <w:b w:val="0"/>
          <w:bCs w:val="0"/>
          <w:caps w:val="0"/>
          <w:noProof/>
          <w:sz w:val="22"/>
          <w:szCs w:val="22"/>
        </w:rPr>
      </w:pPr>
      <w:r>
        <w:fldChar w:fldCharType="begin"/>
      </w:r>
      <w:r>
        <w:instrText xml:space="preserve"> HYPERLINK \l "_Toc336006528" </w:instrText>
      </w:r>
      <w:r>
        <w:fldChar w:fldCharType="separate"/>
      </w:r>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ins w:id="48" w:author="Elena Vio" w:date="2016-04-21T12:25:00Z">
        <w:r w:rsidR="00F22CF9">
          <w:rPr>
            <w:noProof/>
            <w:webHidden/>
          </w:rPr>
          <w:t>46</w:t>
        </w:r>
      </w:ins>
      <w:del w:id="49" w:author="Elena Vio" w:date="2016-04-15T14:46:00Z">
        <w:r w:rsidR="00C9390F" w:rsidDel="0042338F">
          <w:rPr>
            <w:noProof/>
            <w:webHidden/>
          </w:rPr>
          <w:delText>43</w:delText>
        </w:r>
      </w:del>
      <w:r w:rsidR="005360E4">
        <w:rPr>
          <w:noProof/>
          <w:webHidden/>
        </w:rPr>
        <w:fldChar w:fldCharType="end"/>
      </w:r>
      <w:r>
        <w:rPr>
          <w:noProof/>
        </w:rPr>
        <w:fldChar w:fldCharType="end"/>
      </w:r>
    </w:p>
    <w:p w14:paraId="0BEDB4C1" w14:textId="440C3B19"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"_Toc336006529" </w:instrText>
      </w:r>
      <w:r>
        <w:fldChar w:fldCharType="separate"/>
      </w:r>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ins w:id="50" w:author="Elena Vio" w:date="2016-04-21T12:25:00Z">
        <w:r w:rsidR="00F22CF9">
          <w:rPr>
            <w:noProof/>
            <w:webHidden/>
          </w:rPr>
          <w:t>49</w:t>
        </w:r>
      </w:ins>
      <w:del w:id="51" w:author="Elena Vio" w:date="2016-04-15T14:46:00Z">
        <w:r w:rsidR="00C9390F" w:rsidDel="0042338F">
          <w:rPr>
            <w:noProof/>
            <w:webHidden/>
          </w:rPr>
          <w:delText>43</w:delText>
        </w:r>
      </w:del>
      <w:r w:rsidR="005360E4">
        <w:rPr>
          <w:noProof/>
          <w:webHidden/>
        </w:rPr>
        <w:fldChar w:fldCharType="end"/>
      </w:r>
      <w:r>
        <w:rPr>
          <w:noProof/>
        </w:rPr>
        <w:fldChar w:fldCharType="end"/>
      </w:r>
    </w:p>
    <w:p w14:paraId="393C16D9" w14:textId="2443F9D6"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"_Toc336006530" </w:instrText>
      </w:r>
      <w:r>
        <w:fldChar w:fldCharType="separate"/>
      </w:r>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ins w:id="52" w:author="Elena Vio" w:date="2016-04-21T12:25:00Z">
        <w:r w:rsidR="00F22CF9">
          <w:rPr>
            <w:b w:val="0"/>
            <w:noProof/>
            <w:webHidden/>
          </w:rPr>
          <w:t>Errore. Il segnalibro non è definito.</w:t>
        </w:r>
      </w:ins>
      <w:del w:id="53" w:author="Elena Vio" w:date="2016-04-15T14:46:00Z">
        <w:r w:rsidR="00C9390F" w:rsidDel="0042338F">
          <w:rPr>
            <w:noProof/>
            <w:webHidden/>
          </w:rPr>
          <w:delText>46</w:delText>
        </w:r>
      </w:del>
      <w:r w:rsidR="005360E4">
        <w:rPr>
          <w:noProof/>
          <w:webHidden/>
        </w:rPr>
        <w:fldChar w:fldCharType="end"/>
      </w:r>
      <w:r>
        <w:rPr>
          <w:noProof/>
        </w:rPr>
        <w:fldChar w:fldCharType="end"/>
      </w:r>
    </w:p>
    <w:p w14:paraId="5145484A" w14:textId="5ED452B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"_Toc336006531" </w:instrText>
      </w:r>
      <w:r>
        <w:fldChar w:fldCharType="separate"/>
      </w:r>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ins w:id="54" w:author="Elena Vio" w:date="2016-04-21T12:25:00Z">
        <w:r w:rsidR="00F22CF9">
          <w:rPr>
            <w:b/>
            <w:noProof/>
            <w:webHidden/>
          </w:rPr>
          <w:t>Errore. Il segnalibro non è definito.</w:t>
        </w:r>
      </w:ins>
      <w:del w:id="55" w:author="Elena Vio" w:date="2016-04-15T14:46:00Z">
        <w:r w:rsidR="00C9390F" w:rsidDel="0042338F">
          <w:rPr>
            <w:noProof/>
            <w:webHidden/>
          </w:rPr>
          <w:delText>46</w:delText>
        </w:r>
      </w:del>
      <w:r w:rsidR="005360E4">
        <w:rPr>
          <w:noProof/>
          <w:webHidden/>
        </w:rPr>
        <w:fldChar w:fldCharType="end"/>
      </w:r>
      <w:r>
        <w:rPr>
          <w:noProof/>
        </w:rPr>
        <w:fldChar w:fldCharType="end"/>
      </w:r>
    </w:p>
    <w:p w14:paraId="69F32755" w14:textId="12763DBB"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"_Toc336006532" </w:instrText>
      </w:r>
      <w:r>
        <w:fldChar w:fldCharType="separate"/>
      </w:r>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ins w:id="56" w:author="Elena Vio" w:date="2016-04-21T12:25:00Z">
        <w:r w:rsidR="00F22CF9">
          <w:rPr>
            <w:b/>
            <w:noProof/>
            <w:webHidden/>
          </w:rPr>
          <w:t>Errore. Il segnalibro non è definito.</w:t>
        </w:r>
      </w:ins>
      <w:del w:id="57" w:author="Elena Vio" w:date="2016-04-15T14:46:00Z">
        <w:r w:rsidR="00C9390F" w:rsidDel="0042338F">
          <w:rPr>
            <w:noProof/>
            <w:webHidden/>
          </w:rPr>
          <w:delText>46</w:delText>
        </w:r>
      </w:del>
      <w:r w:rsidR="005360E4">
        <w:rPr>
          <w:noProof/>
          <w:webHidden/>
        </w:rPr>
        <w:fldChar w:fldCharType="end"/>
      </w:r>
      <w:r>
        <w:rPr>
          <w:noProof/>
        </w:rPr>
        <w:fldChar w:fldCharType="end"/>
      </w:r>
    </w:p>
    <w:p w14:paraId="3038C9A9" w14:textId="5D2ADD17"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"_Toc336006533" </w:instrText>
      </w:r>
      <w:r>
        <w:fldChar w:fldCharType="separate"/>
      </w:r>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ins w:id="58" w:author="Elena Vio" w:date="2016-04-21T12:25:00Z">
        <w:r w:rsidR="00F22CF9">
          <w:rPr>
            <w:b/>
            <w:noProof/>
            <w:webHidden/>
          </w:rPr>
          <w:t>Errore. Il segnalibro non è definito.</w:t>
        </w:r>
      </w:ins>
      <w:del w:id="59" w:author="Elena Vio" w:date="2016-04-15T14:46:00Z">
        <w:r w:rsidR="00C9390F" w:rsidDel="0042338F">
          <w:rPr>
            <w:noProof/>
            <w:webHidden/>
          </w:rPr>
          <w:delText>46</w:delText>
        </w:r>
      </w:del>
      <w:r w:rsidR="005360E4">
        <w:rPr>
          <w:noProof/>
          <w:webHidden/>
        </w:rPr>
        <w:fldChar w:fldCharType="end"/>
      </w:r>
      <w:r>
        <w:rPr>
          <w:noProof/>
        </w:rPr>
        <w:fldChar w:fldCharType="end"/>
      </w:r>
    </w:p>
    <w:p w14:paraId="0D9D33CF" w14:textId="507090FF"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"_Toc336006534" </w:instrText>
      </w:r>
      <w:r>
        <w:fldChar w:fldCharType="separate"/>
      </w:r>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ins w:id="60" w:author="Elena Vio" w:date="2016-04-21T12:25:00Z">
        <w:r w:rsidR="00F22CF9">
          <w:rPr>
            <w:b/>
            <w:noProof/>
            <w:webHidden/>
          </w:rPr>
          <w:t>Errore. Il segnalibro non è definito.</w:t>
        </w:r>
      </w:ins>
      <w:del w:id="61" w:author="Elena Vio" w:date="2016-04-15T14:46:00Z">
        <w:r w:rsidR="00C9390F" w:rsidDel="0042338F">
          <w:rPr>
            <w:noProof/>
            <w:webHidden/>
          </w:rPr>
          <w:delText>46</w:delText>
        </w:r>
      </w:del>
      <w:r w:rsidR="005360E4">
        <w:rPr>
          <w:noProof/>
          <w:webHidden/>
        </w:rPr>
        <w:fldChar w:fldCharType="end"/>
      </w:r>
      <w:r>
        <w:rPr>
          <w:noProof/>
        </w:rPr>
        <w:fldChar w:fldCharType="end"/>
      </w:r>
    </w:p>
    <w:p w14:paraId="62D956C0" w14:textId="09777815"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"_Toc336006535" </w:instrText>
      </w:r>
      <w:r>
        <w:fldChar w:fldCharType="separate"/>
      </w:r>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ins w:id="62" w:author="Elena Vio" w:date="2016-04-21T12:25:00Z">
        <w:r w:rsidR="00F22CF9">
          <w:rPr>
            <w:b/>
            <w:noProof/>
            <w:webHidden/>
          </w:rPr>
          <w:t>Errore. Il segnalibro non è definito.</w:t>
        </w:r>
      </w:ins>
      <w:del w:id="63" w:author="Elena Vio" w:date="2016-04-15T14:46:00Z">
        <w:r w:rsidR="00C9390F" w:rsidDel="0042338F">
          <w:rPr>
            <w:noProof/>
            <w:webHidden/>
          </w:rPr>
          <w:delText>47</w:delText>
        </w:r>
      </w:del>
      <w:r w:rsidR="005360E4">
        <w:rPr>
          <w:noProof/>
          <w:webHidden/>
        </w:rPr>
        <w:fldChar w:fldCharType="end"/>
      </w:r>
      <w:r>
        <w:rPr>
          <w:noProof/>
        </w:rPr>
        <w:fldChar w:fldCharType="end"/>
      </w:r>
    </w:p>
    <w:p w14:paraId="46E1F9B0" w14:textId="47467141"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"_Toc336006536" </w:instrText>
      </w:r>
      <w:r>
        <w:fldChar w:fldCharType="separate"/>
      </w:r>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ins w:id="64" w:author="Elena Vio" w:date="2016-04-21T12:25:00Z">
        <w:r w:rsidR="00F22CF9">
          <w:rPr>
            <w:b/>
            <w:noProof/>
            <w:webHidden/>
          </w:rPr>
          <w:t>Errore. Il segnalibro non è definito.</w:t>
        </w:r>
      </w:ins>
      <w:del w:id="65" w:author="Elena Vio" w:date="2016-04-15T14:46:00Z">
        <w:r w:rsidR="00C9390F" w:rsidDel="0042338F">
          <w:rPr>
            <w:noProof/>
            <w:webHidden/>
          </w:rPr>
          <w:delText>47</w:delText>
        </w:r>
      </w:del>
      <w:r w:rsidR="005360E4">
        <w:rPr>
          <w:noProof/>
          <w:webHidden/>
        </w:rPr>
        <w:fldChar w:fldCharType="end"/>
      </w:r>
      <w:r>
        <w:rPr>
          <w:noProof/>
        </w:rPr>
        <w:fldChar w:fldCharType="end"/>
      </w:r>
    </w:p>
    <w:p w14:paraId="6634AB07" w14:textId="7473AA38"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"_Toc336006537" </w:instrText>
      </w:r>
      <w:r>
        <w:fldChar w:fldCharType="separate"/>
      </w:r>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ins w:id="66" w:author="Elena Vio" w:date="2016-04-21T12:25:00Z">
        <w:r w:rsidR="00F22CF9">
          <w:rPr>
            <w:b/>
            <w:noProof/>
            <w:webHidden/>
          </w:rPr>
          <w:t>Errore. Il segnalibro non è definito.</w:t>
        </w:r>
      </w:ins>
      <w:del w:id="67" w:author="Elena Vio" w:date="2016-04-15T14:46:00Z">
        <w:r w:rsidR="00C9390F" w:rsidDel="0042338F">
          <w:rPr>
            <w:noProof/>
            <w:webHidden/>
          </w:rPr>
          <w:delText>47</w:delText>
        </w:r>
      </w:del>
      <w:r w:rsidR="005360E4">
        <w:rPr>
          <w:noProof/>
          <w:webHidden/>
        </w:rPr>
        <w:fldChar w:fldCharType="end"/>
      </w:r>
      <w:r>
        <w:rPr>
          <w:noProof/>
        </w:rPr>
        <w:fldChar w:fldCharType="end"/>
      </w:r>
    </w:p>
    <w:p w14:paraId="0D92206F" w14:textId="14561DDB"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"_Toc336006538" </w:instrText>
      </w:r>
      <w:r>
        <w:fldChar w:fldCharType="separate"/>
      </w:r>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ins w:id="68" w:author="Elena Vio" w:date="2016-04-21T12:25:00Z">
        <w:r w:rsidR="00F22CF9">
          <w:rPr>
            <w:b/>
            <w:noProof/>
            <w:webHidden/>
          </w:rPr>
          <w:t>Errore. Il segnalibro non è definito.</w:t>
        </w:r>
      </w:ins>
      <w:del w:id="69" w:author="Elena Vio" w:date="2016-04-15T14:46:00Z">
        <w:r w:rsidR="00C9390F" w:rsidDel="0042338F">
          <w:rPr>
            <w:noProof/>
            <w:webHidden/>
          </w:rPr>
          <w:delText>48</w:delText>
        </w:r>
      </w:del>
      <w:r w:rsidR="005360E4">
        <w:rPr>
          <w:noProof/>
          <w:webHidden/>
        </w:rPr>
        <w:fldChar w:fldCharType="end"/>
      </w:r>
      <w:r>
        <w:rPr>
          <w:noProof/>
        </w:rPr>
        <w:fldChar w:fldCharType="end"/>
      </w:r>
    </w:p>
    <w:p w14:paraId="39F30396" w14:textId="46C4299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"_Toc336006539" </w:instrText>
      </w:r>
      <w:r>
        <w:fldChar w:fldCharType="separate"/>
      </w:r>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ins w:id="70" w:author="Elena Vio" w:date="2016-04-21T12:25:00Z">
        <w:r w:rsidR="00F22CF9">
          <w:rPr>
            <w:b/>
            <w:noProof/>
            <w:webHidden/>
          </w:rPr>
          <w:t>Errore. Il segnalibro non è definito.</w:t>
        </w:r>
      </w:ins>
      <w:del w:id="71" w:author="Elena Vio" w:date="2016-04-15T14:46:00Z">
        <w:r w:rsidR="00C9390F" w:rsidDel="0042338F">
          <w:rPr>
            <w:noProof/>
            <w:webHidden/>
          </w:rPr>
          <w:delText>50</w:delText>
        </w:r>
      </w:del>
      <w:r w:rsidR="005360E4">
        <w:rPr>
          <w:noProof/>
          <w:webHidden/>
        </w:rPr>
        <w:fldChar w:fldCharType="end"/>
      </w:r>
      <w:r>
        <w:rPr>
          <w:noProof/>
        </w:rPr>
        <w:fldChar w:fldCharType="end"/>
      </w:r>
    </w:p>
    <w:p w14:paraId="3ADD7359" w14:textId="6E7D1159"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"_Toc336006540" </w:instrText>
      </w:r>
      <w:r>
        <w:fldChar w:fldCharType="separate"/>
      </w:r>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ins w:id="72" w:author="Elena Vio" w:date="2016-04-21T12:25:00Z">
        <w:r w:rsidR="00F22CF9">
          <w:rPr>
            <w:b/>
            <w:noProof/>
            <w:webHidden/>
          </w:rPr>
          <w:t>Errore. Il segnalibro non è definito.</w:t>
        </w:r>
      </w:ins>
      <w:del w:id="73" w:author="Elena Vio" w:date="2016-04-15T14:46:00Z">
        <w:r w:rsidR="00C9390F" w:rsidDel="0042338F">
          <w:rPr>
            <w:noProof/>
            <w:webHidden/>
          </w:rPr>
          <w:delText>50</w:delText>
        </w:r>
      </w:del>
      <w:r w:rsidR="005360E4">
        <w:rPr>
          <w:noProof/>
          <w:webHidden/>
        </w:rPr>
        <w:fldChar w:fldCharType="end"/>
      </w:r>
      <w:r>
        <w:rPr>
          <w:noProof/>
        </w:rPr>
        <w:fldChar w:fldCharType="end"/>
      </w:r>
    </w:p>
    <w:p w14:paraId="5C9EFFB6" w14:textId="4F0F6EB4"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"_Toc336006541" </w:instrText>
      </w:r>
      <w:r>
        <w:fldChar w:fldCharType="separate"/>
      </w:r>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ins w:id="74" w:author="Elena Vio" w:date="2016-04-21T12:25:00Z">
        <w:r w:rsidR="00F22CF9">
          <w:rPr>
            <w:b/>
            <w:noProof/>
            <w:webHidden/>
          </w:rPr>
          <w:t>Errore. Il segnalibro non è definito.</w:t>
        </w:r>
      </w:ins>
      <w:del w:id="75" w:author="Elena Vio" w:date="2016-04-15T14:46:00Z">
        <w:r w:rsidR="00C9390F" w:rsidDel="0042338F">
          <w:rPr>
            <w:noProof/>
            <w:webHidden/>
          </w:rPr>
          <w:delText>50</w:delText>
        </w:r>
      </w:del>
      <w:r w:rsidR="005360E4">
        <w:rPr>
          <w:noProof/>
          <w:webHidden/>
        </w:rPr>
        <w:fldChar w:fldCharType="end"/>
      </w:r>
      <w:r>
        <w:rPr>
          <w:noProof/>
        </w:rPr>
        <w:fldChar w:fldCharType="end"/>
      </w:r>
    </w:p>
    <w:p w14:paraId="5AC4D5E9" w14:textId="1E16D479"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"_Toc336006542" </w:instrText>
      </w:r>
      <w:r>
        <w:fldChar w:fldCharType="separate"/>
      </w:r>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ins w:id="76" w:author="Elena Vio" w:date="2016-04-21T12:25:00Z">
        <w:r w:rsidR="00F22CF9">
          <w:rPr>
            <w:b/>
            <w:noProof/>
            <w:webHidden/>
          </w:rPr>
          <w:t>Errore. Il segnalibro non è definito.</w:t>
        </w:r>
      </w:ins>
      <w:del w:id="77" w:author="Elena Vio" w:date="2016-04-15T14:46:00Z">
        <w:r w:rsidR="00C9390F" w:rsidDel="0042338F">
          <w:rPr>
            <w:noProof/>
            <w:webHidden/>
          </w:rPr>
          <w:delText>50</w:delText>
        </w:r>
      </w:del>
      <w:r w:rsidR="005360E4">
        <w:rPr>
          <w:noProof/>
          <w:webHidden/>
        </w:rPr>
        <w:fldChar w:fldCharType="end"/>
      </w:r>
      <w:r>
        <w:rPr>
          <w:noProof/>
        </w:rPr>
        <w:fldChar w:fldCharType="end"/>
      </w:r>
    </w:p>
    <w:p w14:paraId="4C4F41F5" w14:textId="6CE1DAB4"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"_Toc336006543" </w:instrText>
      </w:r>
      <w:r>
        <w:fldChar w:fldCharType="separate"/>
      </w:r>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ins w:id="78" w:author="Elena Vio" w:date="2016-04-21T12:25:00Z">
        <w:r w:rsidR="00F22CF9">
          <w:rPr>
            <w:b/>
            <w:noProof/>
            <w:webHidden/>
          </w:rPr>
          <w:t>Errore. Il segnalibro non è definito.</w:t>
        </w:r>
      </w:ins>
      <w:del w:id="79" w:author="Elena Vio" w:date="2016-04-15T14:46:00Z">
        <w:r w:rsidR="00C9390F" w:rsidDel="0042338F">
          <w:rPr>
            <w:noProof/>
            <w:webHidden/>
          </w:rPr>
          <w:delText>51</w:delText>
        </w:r>
      </w:del>
      <w:r w:rsidR="005360E4">
        <w:rPr>
          <w:noProof/>
          <w:webHidden/>
        </w:rPr>
        <w:fldChar w:fldCharType="end"/>
      </w:r>
      <w:r>
        <w:rPr>
          <w:noProof/>
        </w:rPr>
        <w:fldChar w:fldCharType="end"/>
      </w:r>
    </w:p>
    <w:p w14:paraId="17A22694" w14:textId="2F9026CD"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"_Toc336006544" </w:instrText>
      </w:r>
      <w:r>
        <w:fldChar w:fldCharType="separate"/>
      </w:r>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ins w:id="80" w:author="Elena Vio" w:date="2016-04-21T12:25:00Z">
        <w:r w:rsidR="00F22CF9">
          <w:rPr>
            <w:b/>
            <w:noProof/>
            <w:webHidden/>
          </w:rPr>
          <w:t>Errore. Il segnalibro non è definito.</w:t>
        </w:r>
      </w:ins>
      <w:del w:id="81" w:author="Elena Vio" w:date="2016-04-15T14:46:00Z">
        <w:r w:rsidR="00C9390F" w:rsidDel="0042338F">
          <w:rPr>
            <w:noProof/>
            <w:webHidden/>
          </w:rPr>
          <w:delText>52</w:delText>
        </w:r>
      </w:del>
      <w:r w:rsidR="005360E4">
        <w:rPr>
          <w:noProof/>
          <w:webHidden/>
        </w:rPr>
        <w:fldChar w:fldCharType="end"/>
      </w:r>
      <w:r>
        <w:rPr>
          <w:noProof/>
        </w:rPr>
        <w:fldChar w:fldCharType="end"/>
      </w:r>
    </w:p>
    <w:p w14:paraId="42AEB5AF" w14:textId="482D403E"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"_Toc336006545" </w:instrText>
      </w:r>
      <w:r>
        <w:fldChar w:fldCharType="separate"/>
      </w:r>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ins w:id="82" w:author="Elena Vio" w:date="2016-04-21T12:25:00Z">
        <w:r w:rsidR="00F22CF9">
          <w:rPr>
            <w:b/>
            <w:noProof/>
            <w:webHidden/>
          </w:rPr>
          <w:t>Errore. Il segnalibro non è definito.</w:t>
        </w:r>
      </w:ins>
      <w:del w:id="83" w:author="Elena Vio" w:date="2016-04-15T14:46:00Z">
        <w:r w:rsidR="00C9390F" w:rsidDel="0042338F">
          <w:rPr>
            <w:noProof/>
            <w:webHidden/>
          </w:rPr>
          <w:delText>52</w:delText>
        </w:r>
      </w:del>
      <w:r w:rsidR="005360E4">
        <w:rPr>
          <w:noProof/>
          <w:webHidden/>
        </w:rPr>
        <w:fldChar w:fldCharType="end"/>
      </w:r>
      <w:r>
        <w:rPr>
          <w:noProof/>
        </w:rPr>
        <w:fldChar w:fldCharType="end"/>
      </w:r>
    </w:p>
    <w:p w14:paraId="437CE413" w14:textId="0B066617" w:rsidR="005360E4" w:rsidRPr="004D68CC" w:rsidRDefault="006E29EF">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F22CF9">
          <w:rPr>
            <w:b/>
            <w:noProof/>
            <w:webHidden/>
          </w:rPr>
          <w:t>Errore. Il segnalibro non è definito.</w:t>
        </w:r>
        <w:r w:rsidR="005360E4">
          <w:rPr>
            <w:noProof/>
            <w:webHidden/>
          </w:rPr>
          <w:fldChar w:fldCharType="end"/>
        </w:r>
      </w:hyperlink>
    </w:p>
    <w:p w14:paraId="29467D27" w14:textId="0F87327C"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"_Toc336006547" </w:instrText>
      </w:r>
      <w:r>
        <w:fldChar w:fldCharType="separate"/>
      </w:r>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ins w:id="84" w:author="Elena Vio" w:date="2016-04-21T12:25:00Z">
        <w:r w:rsidR="00F22CF9">
          <w:rPr>
            <w:b w:val="0"/>
            <w:noProof/>
            <w:webHidden/>
          </w:rPr>
          <w:t>Errore. Il segnalibro non è definito.</w:t>
        </w:r>
      </w:ins>
      <w:del w:id="85" w:author="Elena Vio" w:date="2016-04-15T14:46:00Z">
        <w:r w:rsidR="00C9390F" w:rsidDel="0042338F">
          <w:rPr>
            <w:noProof/>
            <w:webHidden/>
          </w:rPr>
          <w:delText>53</w:delText>
        </w:r>
      </w:del>
      <w:r w:rsidR="005360E4">
        <w:rPr>
          <w:noProof/>
          <w:webHidden/>
        </w:rPr>
        <w:fldChar w:fldCharType="end"/>
      </w:r>
      <w:r>
        <w:rPr>
          <w:noProof/>
        </w:rPr>
        <w:fldChar w:fldCharType="end"/>
      </w:r>
    </w:p>
    <w:p w14:paraId="103C0941" w14:textId="50A88661"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"_Toc336006548" </w:instrText>
      </w:r>
      <w:r>
        <w:fldChar w:fldCharType="separate"/>
      </w:r>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ins w:id="86" w:author="Elena Vio" w:date="2016-04-21T12:25:00Z">
        <w:r w:rsidR="00F22CF9">
          <w:rPr>
            <w:b w:val="0"/>
            <w:noProof/>
            <w:webHidden/>
          </w:rPr>
          <w:t>Errore. Il segnalibro non è definito.</w:t>
        </w:r>
      </w:ins>
      <w:del w:id="87" w:author="Elena Vio" w:date="2016-04-15T14:46:00Z">
        <w:r w:rsidR="00C9390F" w:rsidDel="0042338F">
          <w:rPr>
            <w:noProof/>
            <w:webHidden/>
          </w:rPr>
          <w:delText>53</w:delText>
        </w:r>
      </w:del>
      <w:r w:rsidR="005360E4">
        <w:rPr>
          <w:noProof/>
          <w:webHidden/>
        </w:rPr>
        <w:fldChar w:fldCharType="end"/>
      </w:r>
      <w:r>
        <w:rPr>
          <w:noProof/>
        </w:rPr>
        <w:fldChar w:fldCharType="end"/>
      </w:r>
    </w:p>
    <w:p w14:paraId="6A3BAC0C" w14:textId="6C380E14"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"_Toc336006549" </w:instrText>
      </w:r>
      <w:r>
        <w:fldChar w:fldCharType="separate"/>
      </w:r>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ins w:id="88" w:author="Elena Vio" w:date="2016-04-21T12:25:00Z">
        <w:r w:rsidR="00F22CF9">
          <w:rPr>
            <w:b w:val="0"/>
            <w:noProof/>
            <w:webHidden/>
          </w:rPr>
          <w:t>Errore. Il segnalibro non è definito.</w:t>
        </w:r>
      </w:ins>
      <w:del w:id="89" w:author="Elena Vio" w:date="2016-04-15T14:46:00Z">
        <w:r w:rsidR="00C9390F" w:rsidDel="0042338F">
          <w:rPr>
            <w:noProof/>
            <w:webHidden/>
          </w:rPr>
          <w:delText>54</w:delText>
        </w:r>
      </w:del>
      <w:r w:rsidR="005360E4">
        <w:rPr>
          <w:noProof/>
          <w:webHidden/>
        </w:rPr>
        <w:fldChar w:fldCharType="end"/>
      </w:r>
      <w:r>
        <w:rPr>
          <w:noProof/>
        </w:rPr>
        <w:fldChar w:fldCharType="end"/>
      </w:r>
    </w:p>
    <w:p w14:paraId="0E44335C" w14:textId="3D81031C"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"_Toc336006550" </w:instrText>
      </w:r>
      <w:r>
        <w:fldChar w:fldCharType="separate"/>
      </w:r>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ins w:id="90" w:author="Elena Vio" w:date="2016-04-21T12:25:00Z">
        <w:r w:rsidR="00F22CF9">
          <w:rPr>
            <w:b w:val="0"/>
            <w:noProof/>
            <w:webHidden/>
          </w:rPr>
          <w:t>Errore. Il segnalibro non è definito.</w:t>
        </w:r>
      </w:ins>
      <w:del w:id="91" w:author="Elena Vio" w:date="2016-04-15T14:46:00Z">
        <w:r w:rsidR="00C9390F" w:rsidDel="0042338F">
          <w:rPr>
            <w:noProof/>
            <w:webHidden/>
          </w:rPr>
          <w:delText>57</w:delText>
        </w:r>
      </w:del>
      <w:r w:rsidR="005360E4">
        <w:rPr>
          <w:noProof/>
          <w:webHidden/>
        </w:rPr>
        <w:fldChar w:fldCharType="end"/>
      </w:r>
      <w:r>
        <w:rPr>
          <w:noProof/>
        </w:rPr>
        <w:fldChar w:fldCharType="end"/>
      </w:r>
    </w:p>
    <w:p w14:paraId="69731295" w14:textId="19612E1A"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"_Toc336006551" </w:instrText>
      </w:r>
      <w:r>
        <w:fldChar w:fldCharType="separate"/>
      </w:r>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ins w:id="92" w:author="Elena Vio" w:date="2016-04-21T12:25:00Z">
        <w:r w:rsidR="00F22CF9">
          <w:rPr>
            <w:b w:val="0"/>
            <w:noProof/>
            <w:webHidden/>
          </w:rPr>
          <w:t>Errore. Il segnalibro non è definito.</w:t>
        </w:r>
      </w:ins>
      <w:del w:id="93" w:author="Elena Vio" w:date="2016-04-15T14:46:00Z">
        <w:r w:rsidR="00C9390F" w:rsidDel="0042338F">
          <w:rPr>
            <w:noProof/>
            <w:webHidden/>
          </w:rPr>
          <w:delText>58</w:delText>
        </w:r>
      </w:del>
      <w:r w:rsidR="005360E4">
        <w:rPr>
          <w:noProof/>
          <w:webHidden/>
        </w:rPr>
        <w:fldChar w:fldCharType="end"/>
      </w:r>
      <w:r>
        <w:rPr>
          <w:noProof/>
        </w:rPr>
        <w:fldChar w:fldCharType="end"/>
      </w:r>
    </w:p>
    <w:p w14:paraId="7E9CC6E0" w14:textId="4032689F"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"_Toc336006552" </w:instrText>
      </w:r>
      <w:r>
        <w:fldChar w:fldCharType="separate"/>
      </w:r>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ins w:id="94" w:author="Elena Vio" w:date="2016-04-21T12:25:00Z">
        <w:r w:rsidR="00F22CF9">
          <w:rPr>
            <w:b/>
            <w:noProof/>
            <w:webHidden/>
          </w:rPr>
          <w:t>Errore. Il segnalibro non è definito.</w:t>
        </w:r>
      </w:ins>
      <w:del w:id="95" w:author="Elena Vio" w:date="2016-04-15T14:46:00Z">
        <w:r w:rsidR="00C9390F" w:rsidDel="0042338F">
          <w:rPr>
            <w:noProof/>
            <w:webHidden/>
          </w:rPr>
          <w:delText>58</w:delText>
        </w:r>
      </w:del>
      <w:r w:rsidR="005360E4">
        <w:rPr>
          <w:noProof/>
          <w:webHidden/>
        </w:rPr>
        <w:fldChar w:fldCharType="end"/>
      </w:r>
      <w:r>
        <w:rPr>
          <w:noProof/>
        </w:rPr>
        <w:fldChar w:fldCharType="end"/>
      </w:r>
    </w:p>
    <w:p w14:paraId="5F867D07" w14:textId="68E4790C"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"_Toc336006553" </w:instrText>
      </w:r>
      <w:r>
        <w:fldChar w:fldCharType="separate"/>
      </w:r>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ins w:id="96" w:author="Elena Vio" w:date="2016-04-21T12:25:00Z">
        <w:r w:rsidR="00F22CF9">
          <w:rPr>
            <w:b/>
            <w:noProof/>
            <w:webHidden/>
          </w:rPr>
          <w:t>Errore. Il segnalibro non è definito.</w:t>
        </w:r>
      </w:ins>
      <w:del w:id="97" w:author="Elena Vio" w:date="2016-04-15T14:46:00Z">
        <w:r w:rsidR="00C9390F" w:rsidDel="0042338F">
          <w:rPr>
            <w:noProof/>
            <w:webHidden/>
          </w:rPr>
          <w:delText>59</w:delText>
        </w:r>
      </w:del>
      <w:r w:rsidR="005360E4">
        <w:rPr>
          <w:noProof/>
          <w:webHidden/>
        </w:rPr>
        <w:fldChar w:fldCharType="end"/>
      </w:r>
      <w:r>
        <w:rPr>
          <w:noProof/>
        </w:rPr>
        <w:fldChar w:fldCharType="end"/>
      </w:r>
    </w:p>
    <w:p w14:paraId="457766E9" w14:textId="2004A0A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"_Toc336006554" </w:instrText>
      </w:r>
      <w:r>
        <w:fldChar w:fldCharType="separate"/>
      </w:r>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ins w:id="98" w:author="Elena Vio" w:date="2016-04-21T12:25:00Z">
        <w:r w:rsidR="00F22CF9">
          <w:rPr>
            <w:b/>
            <w:noProof/>
            <w:webHidden/>
          </w:rPr>
          <w:t>Errore. Il segnalibro non è definito.</w:t>
        </w:r>
      </w:ins>
      <w:del w:id="99" w:author="Elena Vio" w:date="2016-04-15T14:46:00Z">
        <w:r w:rsidR="00C9390F" w:rsidDel="0042338F">
          <w:rPr>
            <w:noProof/>
            <w:webHidden/>
          </w:rPr>
          <w:delText>59</w:delText>
        </w:r>
      </w:del>
      <w:r w:rsidR="005360E4">
        <w:rPr>
          <w:noProof/>
          <w:webHidden/>
        </w:rPr>
        <w:fldChar w:fldCharType="end"/>
      </w:r>
      <w:r>
        <w:rPr>
          <w:noProof/>
        </w:rPr>
        <w:fldChar w:fldCharType="end"/>
      </w:r>
    </w:p>
    <w:p w14:paraId="10B3CBAB" w14:textId="6C949BC2"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"_Toc336006555" </w:instrText>
      </w:r>
      <w:r>
        <w:fldChar w:fldCharType="separate"/>
      </w:r>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ins w:id="100" w:author="Elena Vio" w:date="2016-04-21T12:25:00Z">
        <w:r w:rsidR="00F22CF9">
          <w:rPr>
            <w:b/>
            <w:noProof/>
            <w:webHidden/>
          </w:rPr>
          <w:t>Errore. Il segnalibro non è definito.</w:t>
        </w:r>
      </w:ins>
      <w:del w:id="101" w:author="Elena Vio" w:date="2016-04-15T14:46:00Z">
        <w:r w:rsidR="00C9390F" w:rsidDel="0042338F">
          <w:rPr>
            <w:noProof/>
            <w:webHidden/>
          </w:rPr>
          <w:delText>59</w:delText>
        </w:r>
      </w:del>
      <w:r w:rsidR="005360E4">
        <w:rPr>
          <w:noProof/>
          <w:webHidden/>
        </w:rPr>
        <w:fldChar w:fldCharType="end"/>
      </w:r>
      <w:r>
        <w:rPr>
          <w:noProof/>
        </w:rPr>
        <w:fldChar w:fldCharType="end"/>
      </w:r>
    </w:p>
    <w:p w14:paraId="5C991C7C" w14:textId="1C2840F0"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"_Toc336006556" </w:instrText>
      </w:r>
      <w:r>
        <w:fldChar w:fldCharType="separate"/>
      </w:r>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ins w:id="102" w:author="Elena Vio" w:date="2016-04-21T12:25:00Z">
        <w:r w:rsidR="00F22CF9">
          <w:rPr>
            <w:b/>
            <w:noProof/>
            <w:webHidden/>
          </w:rPr>
          <w:t>Errore. Il segnalibro non è definito.</w:t>
        </w:r>
      </w:ins>
      <w:del w:id="103" w:author="Elena Vio" w:date="2016-04-15T14:46:00Z">
        <w:r w:rsidR="00C9390F" w:rsidDel="0042338F">
          <w:rPr>
            <w:noProof/>
            <w:webHidden/>
          </w:rPr>
          <w:delText>59</w:delText>
        </w:r>
      </w:del>
      <w:r w:rsidR="005360E4">
        <w:rPr>
          <w:noProof/>
          <w:webHidden/>
        </w:rPr>
        <w:fldChar w:fldCharType="end"/>
      </w:r>
      <w:r>
        <w:rPr>
          <w:noProof/>
        </w:rPr>
        <w:fldChar w:fldCharType="end"/>
      </w:r>
    </w:p>
    <w:p w14:paraId="78E6B82E" w14:textId="4F4FFA8C"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"_Toc336006557" </w:instrText>
      </w:r>
      <w:r>
        <w:fldChar w:fldCharType="separate"/>
      </w:r>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ins w:id="104" w:author="Elena Vio" w:date="2016-04-21T12:25:00Z">
        <w:r w:rsidR="00F22CF9">
          <w:rPr>
            <w:b/>
            <w:noProof/>
            <w:webHidden/>
          </w:rPr>
          <w:t>Errore. Il segnalibro non è definito.</w:t>
        </w:r>
      </w:ins>
      <w:del w:id="105" w:author="Elena Vio" w:date="2016-04-15T14:46:00Z">
        <w:r w:rsidR="00C9390F" w:rsidDel="0042338F">
          <w:rPr>
            <w:noProof/>
            <w:webHidden/>
          </w:rPr>
          <w:delText>60</w:delText>
        </w:r>
      </w:del>
      <w:r w:rsidR="005360E4">
        <w:rPr>
          <w:noProof/>
          <w:webHidden/>
        </w:rPr>
        <w:fldChar w:fldCharType="end"/>
      </w:r>
      <w:r>
        <w:rPr>
          <w:noProof/>
        </w:rPr>
        <w:fldChar w:fldCharType="end"/>
      </w:r>
    </w:p>
    <w:p w14:paraId="4634B592" w14:textId="4A4BB203"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"_Toc336006558" </w:instrText>
      </w:r>
      <w:r>
        <w:fldChar w:fldCharType="separate"/>
      </w:r>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ins w:id="106" w:author="Elena Vio" w:date="2016-04-21T12:25:00Z">
        <w:r w:rsidR="00F22CF9">
          <w:rPr>
            <w:b/>
            <w:noProof/>
            <w:webHidden/>
          </w:rPr>
          <w:t>Errore. Il segnalibro non è definito.</w:t>
        </w:r>
      </w:ins>
      <w:del w:id="107" w:author="Elena Vio" w:date="2016-04-15T14:46:00Z">
        <w:r w:rsidR="00C9390F" w:rsidDel="0042338F">
          <w:rPr>
            <w:noProof/>
            <w:webHidden/>
          </w:rPr>
          <w:delText>61</w:delText>
        </w:r>
      </w:del>
      <w:r w:rsidR="005360E4">
        <w:rPr>
          <w:noProof/>
          <w:webHidden/>
        </w:rPr>
        <w:fldChar w:fldCharType="end"/>
      </w:r>
      <w:r>
        <w:rPr>
          <w:noProof/>
        </w:rPr>
        <w:fldChar w:fldCharType="end"/>
      </w:r>
    </w:p>
    <w:p w14:paraId="6F267B6D" w14:textId="54F8FF2C"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"_Toc336006559" </w:instrText>
      </w:r>
      <w:r>
        <w:fldChar w:fldCharType="separate"/>
      </w:r>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ins w:id="108" w:author="Elena Vio" w:date="2016-04-21T12:25:00Z">
        <w:r w:rsidR="00F22CF9">
          <w:rPr>
            <w:b/>
            <w:noProof/>
            <w:webHidden/>
          </w:rPr>
          <w:t>Errore. Il segnalibro non è definito.</w:t>
        </w:r>
      </w:ins>
      <w:del w:id="109" w:author="Elena Vio" w:date="2016-04-15T14:46:00Z">
        <w:r w:rsidR="00C9390F" w:rsidDel="0042338F">
          <w:rPr>
            <w:noProof/>
            <w:webHidden/>
          </w:rPr>
          <w:delText>64</w:delText>
        </w:r>
      </w:del>
      <w:r w:rsidR="005360E4">
        <w:rPr>
          <w:noProof/>
          <w:webHidden/>
        </w:rPr>
        <w:fldChar w:fldCharType="end"/>
      </w:r>
      <w:r>
        <w:rPr>
          <w:noProof/>
        </w:rPr>
        <w:fldChar w:fldCharType="end"/>
      </w:r>
    </w:p>
    <w:p w14:paraId="3259F930" w14:textId="6F620BE8"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"_Toc336006560" </w:instrText>
      </w:r>
      <w:r>
        <w:fldChar w:fldCharType="separate"/>
      </w:r>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ins w:id="110" w:author="Elena Vio" w:date="2016-04-21T12:25:00Z">
        <w:r w:rsidR="00F22CF9">
          <w:rPr>
            <w:b/>
            <w:noProof/>
            <w:webHidden/>
          </w:rPr>
          <w:t>Errore. Il segnalibro non è definito.</w:t>
        </w:r>
      </w:ins>
      <w:del w:id="111" w:author="Elena Vio" w:date="2016-04-15T14:46:00Z">
        <w:r w:rsidR="00C9390F" w:rsidDel="0042338F">
          <w:rPr>
            <w:noProof/>
            <w:webHidden/>
          </w:rPr>
          <w:delText>64</w:delText>
        </w:r>
      </w:del>
      <w:r w:rsidR="005360E4">
        <w:rPr>
          <w:noProof/>
          <w:webHidden/>
        </w:rPr>
        <w:fldChar w:fldCharType="end"/>
      </w:r>
      <w:r>
        <w:rPr>
          <w:noProof/>
        </w:rPr>
        <w:fldChar w:fldCharType="end"/>
      </w:r>
    </w:p>
    <w:p w14:paraId="40B97231" w14:textId="1F6FA3B7"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"_Toc336006561" </w:instrText>
      </w:r>
      <w:r>
        <w:fldChar w:fldCharType="separate"/>
      </w:r>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ins w:id="112" w:author="Elena Vio" w:date="2016-04-21T12:25:00Z">
        <w:r w:rsidR="00F22CF9">
          <w:rPr>
            <w:b/>
            <w:noProof/>
            <w:webHidden/>
          </w:rPr>
          <w:t>Errore. Il segnalibro non è definito.</w:t>
        </w:r>
      </w:ins>
      <w:del w:id="113" w:author="Elena Vio" w:date="2016-04-15T14:46:00Z">
        <w:r w:rsidR="00C9390F" w:rsidDel="0042338F">
          <w:rPr>
            <w:noProof/>
            <w:webHidden/>
          </w:rPr>
          <w:delText>64</w:delText>
        </w:r>
      </w:del>
      <w:r w:rsidR="005360E4">
        <w:rPr>
          <w:noProof/>
          <w:webHidden/>
        </w:rPr>
        <w:fldChar w:fldCharType="end"/>
      </w:r>
      <w:r>
        <w:rPr>
          <w:noProof/>
        </w:rPr>
        <w:fldChar w:fldCharType="end"/>
      </w:r>
    </w:p>
    <w:p w14:paraId="255E8DC8" w14:textId="18E874A1"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"_Toc336006562" </w:instrText>
      </w:r>
      <w:r>
        <w:fldChar w:fldCharType="separate"/>
      </w:r>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ins w:id="114" w:author="Elena Vio" w:date="2016-04-21T12:25:00Z">
        <w:r w:rsidR="00F22CF9">
          <w:rPr>
            <w:b/>
            <w:noProof/>
            <w:webHidden/>
          </w:rPr>
          <w:t>Errore. Il segnalibro non è definito.</w:t>
        </w:r>
      </w:ins>
      <w:del w:id="115" w:author="Elena Vio" w:date="2016-04-15T14:46:00Z">
        <w:r w:rsidR="00C9390F" w:rsidDel="0042338F">
          <w:rPr>
            <w:noProof/>
            <w:webHidden/>
          </w:rPr>
          <w:delText>64</w:delText>
        </w:r>
      </w:del>
      <w:r w:rsidR="005360E4">
        <w:rPr>
          <w:noProof/>
          <w:webHidden/>
        </w:rPr>
        <w:fldChar w:fldCharType="end"/>
      </w:r>
      <w:r>
        <w:rPr>
          <w:noProof/>
        </w:rPr>
        <w:fldChar w:fldCharType="end"/>
      </w:r>
    </w:p>
    <w:p w14:paraId="3771EC2D" w14:textId="28CF1377"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"_Toc336006563" </w:instrText>
      </w:r>
      <w:r>
        <w:fldChar w:fldCharType="separate"/>
      </w:r>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ins w:id="116" w:author="Elena Vio" w:date="2016-04-21T12:25:00Z">
        <w:r w:rsidR="00F22CF9">
          <w:rPr>
            <w:b/>
            <w:noProof/>
            <w:webHidden/>
          </w:rPr>
          <w:t>Errore. Il segnalibro non è definito.</w:t>
        </w:r>
      </w:ins>
      <w:del w:id="117" w:author="Elena Vio" w:date="2016-04-15T14:46:00Z">
        <w:r w:rsidR="00C9390F" w:rsidDel="0042338F">
          <w:rPr>
            <w:noProof/>
            <w:webHidden/>
          </w:rPr>
          <w:delText>67</w:delText>
        </w:r>
      </w:del>
      <w:r w:rsidR="005360E4">
        <w:rPr>
          <w:noProof/>
          <w:webHidden/>
        </w:rPr>
        <w:fldChar w:fldCharType="end"/>
      </w:r>
      <w:r>
        <w:rPr>
          <w:noProof/>
        </w:rPr>
        <w:fldChar w:fldCharType="end"/>
      </w:r>
    </w:p>
    <w:p w14:paraId="287E4EDE" w14:textId="2B2A80F1" w:rsidR="005360E4" w:rsidRPr="004D68CC" w:rsidRDefault="00076C3F">
      <w:pPr>
        <w:pStyle w:val="Sommario6"/>
        <w:tabs>
          <w:tab w:val="right" w:leader="dot" w:pos="9350"/>
        </w:tabs>
        <w:rPr>
          <w:rFonts w:ascii="Calibri" w:hAnsi="Calibri"/>
          <w:noProof/>
          <w:sz w:val="22"/>
          <w:szCs w:val="22"/>
        </w:rPr>
      </w:pPr>
      <w:r>
        <w:fldChar w:fldCharType="begin"/>
      </w:r>
      <w:r>
        <w:instrText xml:space="preserve"> HYPERLINK \l "_Toc336006564" </w:instrText>
      </w:r>
      <w:r>
        <w:fldChar w:fldCharType="separate"/>
      </w:r>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ins w:id="118" w:author="Elena Vio" w:date="2016-04-21T12:25:00Z">
        <w:r w:rsidR="00F22CF9">
          <w:rPr>
            <w:b/>
            <w:noProof/>
            <w:webHidden/>
          </w:rPr>
          <w:t>Errore. Il segnalibro non è definito.</w:t>
        </w:r>
      </w:ins>
      <w:del w:id="119" w:author="Elena Vio" w:date="2016-04-15T14:46:00Z">
        <w:r w:rsidR="00C9390F" w:rsidDel="0042338F">
          <w:rPr>
            <w:noProof/>
            <w:webHidden/>
          </w:rPr>
          <w:delText>67</w:delText>
        </w:r>
      </w:del>
      <w:r w:rsidR="005360E4">
        <w:rPr>
          <w:noProof/>
          <w:webHidden/>
        </w:rPr>
        <w:fldChar w:fldCharType="end"/>
      </w:r>
      <w:r>
        <w:rPr>
          <w:noProof/>
        </w:rPr>
        <w:fldChar w:fldCharType="end"/>
      </w:r>
    </w:p>
    <w:p w14:paraId="10A4704B" w14:textId="18A166AF"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"_Toc336006565" </w:instrText>
      </w:r>
      <w:r>
        <w:fldChar w:fldCharType="separate"/>
      </w:r>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ins w:id="120" w:author="Elena Vio" w:date="2016-04-21T12:25:00Z">
        <w:r w:rsidR="00F22CF9">
          <w:rPr>
            <w:b/>
            <w:noProof/>
            <w:webHidden/>
          </w:rPr>
          <w:t>Errore. Il segnalibro non è definito.</w:t>
        </w:r>
      </w:ins>
      <w:del w:id="121" w:author="Elena Vio" w:date="2016-04-15T14:46:00Z">
        <w:r w:rsidR="00C9390F" w:rsidDel="0042338F">
          <w:rPr>
            <w:noProof/>
            <w:webHidden/>
          </w:rPr>
          <w:delText>67</w:delText>
        </w:r>
      </w:del>
      <w:r w:rsidR="005360E4">
        <w:rPr>
          <w:noProof/>
          <w:webHidden/>
        </w:rPr>
        <w:fldChar w:fldCharType="end"/>
      </w:r>
      <w:r>
        <w:rPr>
          <w:noProof/>
        </w:rPr>
        <w:fldChar w:fldCharType="end"/>
      </w:r>
    </w:p>
    <w:p w14:paraId="0F74B854" w14:textId="02ED05D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"_Toc336006566" </w:instrText>
      </w:r>
      <w:r>
        <w:fldChar w:fldCharType="separate"/>
      </w:r>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ins w:id="122" w:author="Elena Vio" w:date="2016-04-21T12:25:00Z">
        <w:r w:rsidR="00F22CF9">
          <w:rPr>
            <w:b/>
            <w:noProof/>
            <w:webHidden/>
          </w:rPr>
          <w:t>Errore. Il segnalibro non è definito.</w:t>
        </w:r>
      </w:ins>
      <w:del w:id="123" w:author="Elena Vio" w:date="2016-04-15T14:46:00Z">
        <w:r w:rsidR="00C9390F" w:rsidDel="0042338F">
          <w:rPr>
            <w:noProof/>
            <w:webHidden/>
          </w:rPr>
          <w:delText>68</w:delText>
        </w:r>
      </w:del>
      <w:r w:rsidR="005360E4">
        <w:rPr>
          <w:noProof/>
          <w:webHidden/>
        </w:rPr>
        <w:fldChar w:fldCharType="end"/>
      </w:r>
      <w:r>
        <w:rPr>
          <w:noProof/>
        </w:rPr>
        <w:fldChar w:fldCharType="end"/>
      </w:r>
    </w:p>
    <w:p w14:paraId="0BD02225" w14:textId="5A05E0C5"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"_Toc336006567" </w:instrText>
      </w:r>
      <w:r>
        <w:fldChar w:fldCharType="separate"/>
      </w:r>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ins w:id="124" w:author="Elena Vio" w:date="2016-04-21T12:25:00Z">
        <w:r w:rsidR="00F22CF9">
          <w:rPr>
            <w:b/>
            <w:noProof/>
            <w:webHidden/>
          </w:rPr>
          <w:t>Errore. Il segnalibro non è definito.</w:t>
        </w:r>
      </w:ins>
      <w:del w:id="125" w:author="Elena Vio" w:date="2016-04-15T14:46:00Z">
        <w:r w:rsidR="00C9390F" w:rsidDel="0042338F">
          <w:rPr>
            <w:noProof/>
            <w:webHidden/>
          </w:rPr>
          <w:delText>68</w:delText>
        </w:r>
      </w:del>
      <w:r w:rsidR="005360E4">
        <w:rPr>
          <w:noProof/>
          <w:webHidden/>
        </w:rPr>
        <w:fldChar w:fldCharType="end"/>
      </w:r>
      <w:r>
        <w:rPr>
          <w:noProof/>
        </w:rPr>
        <w:fldChar w:fldCharType="end"/>
      </w:r>
    </w:p>
    <w:p w14:paraId="4ABA9EB0" w14:textId="2E8CD357"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"_Toc336006568" </w:instrText>
      </w:r>
      <w:r>
        <w:fldChar w:fldCharType="separate"/>
      </w:r>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ins w:id="126" w:author="Elena Vio" w:date="2016-04-21T12:25:00Z">
        <w:r w:rsidR="00F22CF9">
          <w:rPr>
            <w:b/>
            <w:noProof/>
            <w:webHidden/>
          </w:rPr>
          <w:t>Errore. Il segnalibro non è definito.</w:t>
        </w:r>
      </w:ins>
      <w:del w:id="127" w:author="Elena Vio" w:date="2016-04-15T14:46:00Z">
        <w:r w:rsidR="00C9390F" w:rsidDel="0042338F">
          <w:rPr>
            <w:noProof/>
            <w:webHidden/>
          </w:rPr>
          <w:delText>69</w:delText>
        </w:r>
      </w:del>
      <w:r w:rsidR="005360E4">
        <w:rPr>
          <w:noProof/>
          <w:webHidden/>
        </w:rPr>
        <w:fldChar w:fldCharType="end"/>
      </w:r>
      <w:r>
        <w:rPr>
          <w:noProof/>
        </w:rPr>
        <w:fldChar w:fldCharType="end"/>
      </w:r>
    </w:p>
    <w:p w14:paraId="74669715" w14:textId="6B947F0E"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"_Toc336006569" </w:instrText>
      </w:r>
      <w:r>
        <w:fldChar w:fldCharType="separate"/>
      </w:r>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ins w:id="128" w:author="Elena Vio" w:date="2016-04-21T12:25:00Z">
        <w:r w:rsidR="00F22CF9">
          <w:rPr>
            <w:b/>
            <w:noProof/>
            <w:webHidden/>
          </w:rPr>
          <w:t>Errore. Il segnalibro non è definito.</w:t>
        </w:r>
      </w:ins>
      <w:del w:id="129" w:author="Elena Vio" w:date="2016-04-15T14:46:00Z">
        <w:r w:rsidR="00C9390F" w:rsidDel="0042338F">
          <w:rPr>
            <w:noProof/>
            <w:webHidden/>
          </w:rPr>
          <w:delText>70</w:delText>
        </w:r>
      </w:del>
      <w:r w:rsidR="005360E4">
        <w:rPr>
          <w:noProof/>
          <w:webHidden/>
        </w:rPr>
        <w:fldChar w:fldCharType="end"/>
      </w:r>
      <w:r>
        <w:rPr>
          <w:noProof/>
        </w:rPr>
        <w:fldChar w:fldCharType="end"/>
      </w:r>
    </w:p>
    <w:p w14:paraId="1EBEF5F8" w14:textId="3ADB1CBE"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"_Toc336006570" </w:instrText>
      </w:r>
      <w:r>
        <w:fldChar w:fldCharType="separate"/>
      </w:r>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ins w:id="130" w:author="Elena Vio" w:date="2016-04-21T12:25:00Z">
        <w:r w:rsidR="00F22CF9">
          <w:rPr>
            <w:b/>
            <w:noProof/>
            <w:webHidden/>
          </w:rPr>
          <w:t>Errore. Il segnalibro non è definito.</w:t>
        </w:r>
      </w:ins>
      <w:del w:id="131" w:author="Elena Vio" w:date="2016-04-15T14:46:00Z">
        <w:r w:rsidR="00C9390F" w:rsidDel="0042338F">
          <w:rPr>
            <w:noProof/>
            <w:webHidden/>
          </w:rPr>
          <w:delText>70</w:delText>
        </w:r>
      </w:del>
      <w:r w:rsidR="005360E4">
        <w:rPr>
          <w:noProof/>
          <w:webHidden/>
        </w:rPr>
        <w:fldChar w:fldCharType="end"/>
      </w:r>
      <w:r>
        <w:rPr>
          <w:noProof/>
        </w:rPr>
        <w:fldChar w:fldCharType="end"/>
      </w:r>
    </w:p>
    <w:p w14:paraId="1EEEEFF5" w14:textId="02EA8B2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"_Toc336006571" </w:instrText>
      </w:r>
      <w:r>
        <w:fldChar w:fldCharType="separate"/>
      </w:r>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ins w:id="132" w:author="Elena Vio" w:date="2016-04-21T12:25:00Z">
        <w:r w:rsidR="00F22CF9">
          <w:rPr>
            <w:b/>
            <w:noProof/>
            <w:webHidden/>
          </w:rPr>
          <w:t>Errore. Il segnalibro non è definito.</w:t>
        </w:r>
      </w:ins>
      <w:del w:id="133" w:author="Elena Vio" w:date="2016-04-15T14:46:00Z">
        <w:r w:rsidR="00C9390F" w:rsidDel="0042338F">
          <w:rPr>
            <w:noProof/>
            <w:webHidden/>
          </w:rPr>
          <w:delText>71</w:delText>
        </w:r>
      </w:del>
      <w:r w:rsidR="005360E4">
        <w:rPr>
          <w:noProof/>
          <w:webHidden/>
        </w:rPr>
        <w:fldChar w:fldCharType="end"/>
      </w:r>
      <w:r>
        <w:rPr>
          <w:noProof/>
        </w:rPr>
        <w:fldChar w:fldCharType="end"/>
      </w:r>
    </w:p>
    <w:p w14:paraId="4F783AB5" w14:textId="7AE920BF"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"_Toc336006572" </w:instrText>
      </w:r>
      <w:r>
        <w:fldChar w:fldCharType="separate"/>
      </w:r>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ins w:id="134" w:author="Elena Vio" w:date="2016-04-21T12:25:00Z">
        <w:r w:rsidR="00F22CF9">
          <w:rPr>
            <w:b/>
            <w:noProof/>
            <w:webHidden/>
          </w:rPr>
          <w:t>Errore. Il segnalibro non è definito.</w:t>
        </w:r>
      </w:ins>
      <w:del w:id="135" w:author="Elena Vio" w:date="2016-04-15T14:46:00Z">
        <w:r w:rsidR="00C9390F" w:rsidDel="0042338F">
          <w:rPr>
            <w:noProof/>
            <w:webHidden/>
          </w:rPr>
          <w:delText>72</w:delText>
        </w:r>
      </w:del>
      <w:r w:rsidR="005360E4">
        <w:rPr>
          <w:noProof/>
          <w:webHidden/>
        </w:rPr>
        <w:fldChar w:fldCharType="end"/>
      </w:r>
      <w:r>
        <w:rPr>
          <w:noProof/>
        </w:rPr>
        <w:fldChar w:fldCharType="end"/>
      </w:r>
    </w:p>
    <w:p w14:paraId="52710E24" w14:textId="5C9A2777"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"_Toc336006573" </w:instrText>
      </w:r>
      <w:r>
        <w:fldChar w:fldCharType="separate"/>
      </w:r>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ins w:id="136" w:author="Elena Vio" w:date="2016-04-21T12:25:00Z">
        <w:r w:rsidR="00F22CF9">
          <w:rPr>
            <w:b/>
            <w:noProof/>
            <w:webHidden/>
          </w:rPr>
          <w:t>Errore. Il segnalibro non è definito.</w:t>
        </w:r>
      </w:ins>
      <w:del w:id="137" w:author="Elena Vio" w:date="2016-04-15T14:46:00Z">
        <w:r w:rsidR="00C9390F" w:rsidDel="0042338F">
          <w:rPr>
            <w:noProof/>
            <w:webHidden/>
          </w:rPr>
          <w:delText>73</w:delText>
        </w:r>
      </w:del>
      <w:r w:rsidR="005360E4">
        <w:rPr>
          <w:noProof/>
          <w:webHidden/>
        </w:rPr>
        <w:fldChar w:fldCharType="end"/>
      </w:r>
      <w:r>
        <w:rPr>
          <w:noProof/>
        </w:rPr>
        <w:fldChar w:fldCharType="end"/>
      </w:r>
    </w:p>
    <w:p w14:paraId="5638537E" w14:textId="20E8D62D"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"_Toc336006574" </w:instrText>
      </w:r>
      <w:r>
        <w:fldChar w:fldCharType="separate"/>
      </w:r>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ins w:id="138" w:author="Elena Vio" w:date="2016-04-21T12:25:00Z">
        <w:r w:rsidR="00F22CF9">
          <w:rPr>
            <w:b/>
            <w:noProof/>
            <w:webHidden/>
          </w:rPr>
          <w:t>Errore. Il segnalibro non è definito.</w:t>
        </w:r>
      </w:ins>
      <w:del w:id="139" w:author="Elena Vio" w:date="2016-04-15T14:46:00Z">
        <w:r w:rsidR="00C9390F" w:rsidDel="0042338F">
          <w:rPr>
            <w:noProof/>
            <w:webHidden/>
          </w:rPr>
          <w:delText>73</w:delText>
        </w:r>
      </w:del>
      <w:r w:rsidR="005360E4">
        <w:rPr>
          <w:noProof/>
          <w:webHidden/>
        </w:rPr>
        <w:fldChar w:fldCharType="end"/>
      </w:r>
      <w:r>
        <w:rPr>
          <w:noProof/>
        </w:rPr>
        <w:fldChar w:fldCharType="end"/>
      </w:r>
    </w:p>
    <w:p w14:paraId="49E7EF80" w14:textId="1F6D3CF0"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"_Toc336006575" </w:instrText>
      </w:r>
      <w:r>
        <w:fldChar w:fldCharType="separate"/>
      </w:r>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ins w:id="140" w:author="Elena Vio" w:date="2016-04-21T12:25:00Z">
        <w:r w:rsidR="00F22CF9">
          <w:rPr>
            <w:b/>
            <w:noProof/>
            <w:webHidden/>
          </w:rPr>
          <w:t>Errore. Il segnalibro non è definito.</w:t>
        </w:r>
      </w:ins>
      <w:del w:id="141" w:author="Elena Vio" w:date="2016-04-15T14:46:00Z">
        <w:r w:rsidR="00C9390F" w:rsidDel="0042338F">
          <w:rPr>
            <w:noProof/>
            <w:webHidden/>
          </w:rPr>
          <w:delText>74</w:delText>
        </w:r>
      </w:del>
      <w:r w:rsidR="005360E4">
        <w:rPr>
          <w:noProof/>
          <w:webHidden/>
        </w:rPr>
        <w:fldChar w:fldCharType="end"/>
      </w:r>
      <w:r>
        <w:rPr>
          <w:noProof/>
        </w:rPr>
        <w:fldChar w:fldCharType="end"/>
      </w:r>
    </w:p>
    <w:p w14:paraId="61DBDC76" w14:textId="3CC78CB1"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"_Toc336006576" </w:instrText>
      </w:r>
      <w:r>
        <w:fldChar w:fldCharType="separate"/>
      </w:r>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ins w:id="142" w:author="Elena Vio" w:date="2016-04-21T12:25:00Z">
        <w:r w:rsidR="00F22CF9">
          <w:rPr>
            <w:b/>
            <w:noProof/>
            <w:webHidden/>
          </w:rPr>
          <w:t>Errore. Il segnalibro non è definito.</w:t>
        </w:r>
      </w:ins>
      <w:del w:id="143" w:author="Elena Vio" w:date="2016-04-15T14:46:00Z">
        <w:r w:rsidR="00C9390F" w:rsidDel="0042338F">
          <w:rPr>
            <w:noProof/>
            <w:webHidden/>
          </w:rPr>
          <w:delText>74</w:delText>
        </w:r>
      </w:del>
      <w:r w:rsidR="005360E4">
        <w:rPr>
          <w:noProof/>
          <w:webHidden/>
        </w:rPr>
        <w:fldChar w:fldCharType="end"/>
      </w:r>
      <w:r>
        <w:rPr>
          <w:noProof/>
        </w:rPr>
        <w:fldChar w:fldCharType="end"/>
      </w:r>
    </w:p>
    <w:p w14:paraId="4AA58856" w14:textId="4E6D4368"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"_Toc336006577" </w:instrText>
      </w:r>
      <w:r>
        <w:fldChar w:fldCharType="separate"/>
      </w:r>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ins w:id="144" w:author="Elena Vio" w:date="2016-04-21T12:25:00Z">
        <w:r w:rsidR="00F22CF9">
          <w:rPr>
            <w:b/>
            <w:noProof/>
            <w:webHidden/>
          </w:rPr>
          <w:t>Errore. Il segnalibro non è definito.</w:t>
        </w:r>
      </w:ins>
      <w:del w:id="145" w:author="Elena Vio" w:date="2016-04-15T14:46:00Z">
        <w:r w:rsidR="00C9390F" w:rsidDel="0042338F">
          <w:rPr>
            <w:noProof/>
            <w:webHidden/>
          </w:rPr>
          <w:delText>76</w:delText>
        </w:r>
      </w:del>
      <w:r w:rsidR="005360E4">
        <w:rPr>
          <w:noProof/>
          <w:webHidden/>
        </w:rPr>
        <w:fldChar w:fldCharType="end"/>
      </w:r>
      <w:r>
        <w:rPr>
          <w:noProof/>
        </w:rPr>
        <w:fldChar w:fldCharType="end"/>
      </w:r>
    </w:p>
    <w:p w14:paraId="4B6C338B" w14:textId="50BFD634"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"_Toc336006578" </w:instrText>
      </w:r>
      <w:r>
        <w:fldChar w:fldCharType="separate"/>
      </w:r>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ins w:id="146" w:author="Elena Vio" w:date="2016-04-21T12:25:00Z">
        <w:r w:rsidR="00F22CF9">
          <w:rPr>
            <w:b/>
            <w:noProof/>
            <w:webHidden/>
          </w:rPr>
          <w:t>Errore. Il segnalibro non è definito.</w:t>
        </w:r>
      </w:ins>
      <w:del w:id="147" w:author="Elena Vio" w:date="2016-04-15T14:46:00Z">
        <w:r w:rsidR="00C9390F" w:rsidDel="0042338F">
          <w:rPr>
            <w:noProof/>
            <w:webHidden/>
          </w:rPr>
          <w:delText>77</w:delText>
        </w:r>
      </w:del>
      <w:r w:rsidR="005360E4">
        <w:rPr>
          <w:noProof/>
          <w:webHidden/>
        </w:rPr>
        <w:fldChar w:fldCharType="end"/>
      </w:r>
      <w:r>
        <w:rPr>
          <w:noProof/>
        </w:rPr>
        <w:fldChar w:fldCharType="end"/>
      </w:r>
    </w:p>
    <w:p w14:paraId="11022F58" w14:textId="6A897888"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"_Toc336006579" </w:instrText>
      </w:r>
      <w:r>
        <w:fldChar w:fldCharType="separate"/>
      </w:r>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ins w:id="148" w:author="Elena Vio" w:date="2016-04-21T12:25:00Z">
        <w:r w:rsidR="00F22CF9">
          <w:rPr>
            <w:b/>
            <w:noProof/>
            <w:webHidden/>
          </w:rPr>
          <w:t>Errore. Il segnalibro non è definito.</w:t>
        </w:r>
      </w:ins>
      <w:del w:id="149" w:author="Elena Vio" w:date="2016-04-15T14:46:00Z">
        <w:r w:rsidR="00C9390F" w:rsidDel="0042338F">
          <w:rPr>
            <w:noProof/>
            <w:webHidden/>
          </w:rPr>
          <w:delText>78</w:delText>
        </w:r>
      </w:del>
      <w:r w:rsidR="005360E4">
        <w:rPr>
          <w:noProof/>
          <w:webHidden/>
        </w:rPr>
        <w:fldChar w:fldCharType="end"/>
      </w:r>
      <w:r>
        <w:rPr>
          <w:noProof/>
        </w:rPr>
        <w:fldChar w:fldCharType="end"/>
      </w:r>
    </w:p>
    <w:p w14:paraId="1BDF0043" w14:textId="36E1EBF9"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"_Toc336006580" </w:instrText>
      </w:r>
      <w:r>
        <w:fldChar w:fldCharType="separate"/>
      </w:r>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ins w:id="150" w:author="Elena Vio" w:date="2016-04-21T12:25:00Z">
        <w:r w:rsidR="00F22CF9">
          <w:rPr>
            <w:b/>
            <w:noProof/>
            <w:webHidden/>
          </w:rPr>
          <w:t>Errore. Il segnalibro non è definito.</w:t>
        </w:r>
      </w:ins>
      <w:del w:id="151" w:author="Elena Vio" w:date="2016-04-15T14:46:00Z">
        <w:r w:rsidR="00C9390F" w:rsidDel="0042338F">
          <w:rPr>
            <w:noProof/>
            <w:webHidden/>
          </w:rPr>
          <w:delText>79</w:delText>
        </w:r>
      </w:del>
      <w:r w:rsidR="005360E4">
        <w:rPr>
          <w:noProof/>
          <w:webHidden/>
        </w:rPr>
        <w:fldChar w:fldCharType="end"/>
      </w:r>
      <w:r>
        <w:rPr>
          <w:noProof/>
        </w:rPr>
        <w:fldChar w:fldCharType="end"/>
      </w:r>
    </w:p>
    <w:p w14:paraId="5519D425" w14:textId="14267EE2" w:rsidR="005360E4" w:rsidRPr="004D68CC" w:rsidRDefault="00076C3F">
      <w:pPr>
        <w:pStyle w:val="Sommario5"/>
        <w:tabs>
          <w:tab w:val="right" w:leader="dot" w:pos="9350"/>
        </w:tabs>
        <w:rPr>
          <w:rFonts w:ascii="Calibri" w:hAnsi="Calibri"/>
          <w:noProof/>
          <w:sz w:val="22"/>
          <w:szCs w:val="22"/>
        </w:rPr>
      </w:pPr>
      <w:r>
        <w:fldChar w:fldCharType="begin"/>
      </w:r>
      <w:r>
        <w:instrText xml:space="preserve"> HYPERLINK \l "_Toc336006581" </w:instrText>
      </w:r>
      <w:r>
        <w:fldChar w:fldCharType="separate"/>
      </w:r>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ins w:id="152" w:author="Elena Vio" w:date="2016-04-21T12:25:00Z">
        <w:r w:rsidR="00F22CF9">
          <w:rPr>
            <w:b/>
            <w:noProof/>
            <w:webHidden/>
          </w:rPr>
          <w:t>Errore. Il segnalibro non è definito.</w:t>
        </w:r>
      </w:ins>
      <w:del w:id="153" w:author="Elena Vio" w:date="2016-04-15T14:46:00Z">
        <w:r w:rsidR="00C9390F" w:rsidDel="0042338F">
          <w:rPr>
            <w:noProof/>
            <w:webHidden/>
          </w:rPr>
          <w:delText>80</w:delText>
        </w:r>
      </w:del>
      <w:r w:rsidR="005360E4">
        <w:rPr>
          <w:noProof/>
          <w:webHidden/>
        </w:rPr>
        <w:fldChar w:fldCharType="end"/>
      </w:r>
      <w:r>
        <w:rPr>
          <w:noProof/>
        </w:rPr>
        <w:fldChar w:fldCharType="end"/>
      </w:r>
    </w:p>
    <w:p w14:paraId="5AEC660F" w14:textId="23DE6C42" w:rsidR="005360E4" w:rsidRPr="004D68CC" w:rsidRDefault="00076C3F">
      <w:pPr>
        <w:pStyle w:val="Sommario2"/>
        <w:tabs>
          <w:tab w:val="left" w:pos="720"/>
          <w:tab w:val="right" w:leader="dot" w:pos="9350"/>
        </w:tabs>
        <w:rPr>
          <w:rFonts w:ascii="Calibri" w:hAnsi="Calibri"/>
          <w:smallCaps w:val="0"/>
          <w:noProof/>
          <w:sz w:val="22"/>
          <w:szCs w:val="22"/>
        </w:rPr>
      </w:pPr>
      <w:r>
        <w:fldChar w:fldCharType="begin"/>
      </w:r>
      <w:r>
        <w:instrText xml:space="preserve"> HYPERLINK \l "_Toc336006582" </w:instrText>
      </w:r>
      <w:r>
        <w:fldChar w:fldCharType="separate"/>
      </w:r>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ins w:id="154" w:author="Elena Vio" w:date="2016-04-21T12:25:00Z">
        <w:r w:rsidR="00F22CF9">
          <w:rPr>
            <w:b/>
            <w:noProof/>
            <w:webHidden/>
          </w:rPr>
          <w:t>Errore. Il segnalibro non è definito.</w:t>
        </w:r>
      </w:ins>
      <w:del w:id="155" w:author="Elena Vio" w:date="2016-04-15T14:46:00Z">
        <w:r w:rsidR="00C9390F" w:rsidDel="0042338F">
          <w:rPr>
            <w:noProof/>
            <w:webHidden/>
          </w:rPr>
          <w:delText>82</w:delText>
        </w:r>
      </w:del>
      <w:r w:rsidR="005360E4">
        <w:rPr>
          <w:noProof/>
          <w:webHidden/>
        </w:rPr>
        <w:fldChar w:fldCharType="end"/>
      </w:r>
      <w:r>
        <w:rPr>
          <w:noProof/>
        </w:rPr>
        <w:fldChar w:fldCharType="end"/>
      </w:r>
    </w:p>
    <w:p w14:paraId="3A142664" w14:textId="26EBF6BF" w:rsidR="005360E4" w:rsidRPr="004D68CC" w:rsidRDefault="00076C3F">
      <w:pPr>
        <w:pStyle w:val="Sommario2"/>
        <w:tabs>
          <w:tab w:val="left" w:pos="720"/>
          <w:tab w:val="right" w:leader="dot" w:pos="9350"/>
        </w:tabs>
        <w:rPr>
          <w:rFonts w:ascii="Calibri" w:hAnsi="Calibri"/>
          <w:smallCaps w:val="0"/>
          <w:noProof/>
          <w:sz w:val="22"/>
          <w:szCs w:val="22"/>
        </w:rPr>
      </w:pPr>
      <w:r>
        <w:fldChar w:fldCharType="begin"/>
      </w:r>
      <w:r>
        <w:instrText xml:space="preserve"> HYPERLINK \l "_Toc336006585" </w:instrText>
      </w:r>
      <w:r>
        <w:fldChar w:fldCharType="separate"/>
      </w:r>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ins w:id="156" w:author="Elena Vio" w:date="2016-04-21T12:25:00Z">
        <w:r w:rsidR="00F22CF9">
          <w:rPr>
            <w:b/>
            <w:noProof/>
            <w:webHidden/>
          </w:rPr>
          <w:t>Errore. Il segnalibro non è definito.</w:t>
        </w:r>
      </w:ins>
      <w:del w:id="157" w:author="Elena Vio" w:date="2016-04-15T14:46:00Z">
        <w:r w:rsidR="00C9390F" w:rsidDel="0042338F">
          <w:rPr>
            <w:noProof/>
            <w:webHidden/>
          </w:rPr>
          <w:delText>82</w:delText>
        </w:r>
      </w:del>
      <w:r w:rsidR="005360E4">
        <w:rPr>
          <w:noProof/>
          <w:webHidden/>
        </w:rPr>
        <w:fldChar w:fldCharType="end"/>
      </w:r>
      <w:r>
        <w:rPr>
          <w:noProof/>
        </w:rPr>
        <w:fldChar w:fldCharType="end"/>
      </w:r>
    </w:p>
    <w:p w14:paraId="3211951C" w14:textId="4565BDE6" w:rsidR="005360E4" w:rsidRPr="004D68CC" w:rsidRDefault="00076C3F">
      <w:pPr>
        <w:pStyle w:val="Sommario3"/>
        <w:tabs>
          <w:tab w:val="left" w:pos="1200"/>
          <w:tab w:val="right" w:leader="dot" w:pos="9350"/>
        </w:tabs>
        <w:rPr>
          <w:rFonts w:ascii="Calibri" w:hAnsi="Calibri"/>
          <w:i w:val="0"/>
          <w:iCs w:val="0"/>
          <w:noProof/>
          <w:sz w:val="22"/>
          <w:szCs w:val="22"/>
        </w:rPr>
      </w:pPr>
      <w:r>
        <w:fldChar w:fldCharType="begin"/>
      </w:r>
      <w:r>
        <w:instrText xml:space="preserve"> HYPERLINK \l "_Toc336006586" </w:instrText>
      </w:r>
      <w:r>
        <w:fldChar w:fldCharType="separate"/>
      </w:r>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ins w:id="158" w:author="Elena Vio" w:date="2016-04-21T12:25:00Z">
        <w:r w:rsidR="00F22CF9">
          <w:rPr>
            <w:b/>
            <w:noProof/>
            <w:webHidden/>
          </w:rPr>
          <w:t>Errore. Il segnalibro non è definito.</w:t>
        </w:r>
      </w:ins>
      <w:del w:id="159" w:author="Elena Vio" w:date="2016-04-15T14:46:00Z">
        <w:r w:rsidR="00C9390F" w:rsidDel="0042338F">
          <w:rPr>
            <w:noProof/>
            <w:webHidden/>
          </w:rPr>
          <w:delText>82</w:delText>
        </w:r>
      </w:del>
      <w:r w:rsidR="005360E4">
        <w:rPr>
          <w:noProof/>
          <w:webHidden/>
        </w:rPr>
        <w:fldChar w:fldCharType="end"/>
      </w:r>
      <w:r>
        <w:rPr>
          <w:noProof/>
        </w:rPr>
        <w:fldChar w:fldCharType="end"/>
      </w:r>
    </w:p>
    <w:p w14:paraId="67921149" w14:textId="6B330974" w:rsidR="005360E4" w:rsidRPr="004D68CC" w:rsidRDefault="00076C3F">
      <w:pPr>
        <w:pStyle w:val="Sommario3"/>
        <w:tabs>
          <w:tab w:val="right" w:leader="dot" w:pos="9350"/>
        </w:tabs>
        <w:rPr>
          <w:rFonts w:ascii="Calibri" w:hAnsi="Calibri"/>
          <w:i w:val="0"/>
          <w:iCs w:val="0"/>
          <w:noProof/>
          <w:sz w:val="22"/>
          <w:szCs w:val="22"/>
        </w:rPr>
      </w:pPr>
      <w:r>
        <w:lastRenderedPageBreak/>
        <w:fldChar w:fldCharType="begin"/>
      </w:r>
      <w:r>
        <w:instrText xml:space="preserve"> HYPERLINK \l "_Toc336006587" </w:instrText>
      </w:r>
      <w:r>
        <w:fldChar w:fldCharType="separate"/>
      </w:r>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ins w:id="160" w:author="Elena Vio" w:date="2016-04-21T12:25:00Z">
        <w:r w:rsidR="00F22CF9">
          <w:rPr>
            <w:b/>
            <w:noProof/>
            <w:webHidden/>
          </w:rPr>
          <w:t>Errore. Il segnalibro non è definito.</w:t>
        </w:r>
      </w:ins>
      <w:del w:id="161" w:author="Elena Vio" w:date="2016-04-15T14:46:00Z">
        <w:r w:rsidR="00C9390F" w:rsidDel="0042338F">
          <w:rPr>
            <w:noProof/>
            <w:webHidden/>
          </w:rPr>
          <w:delText>82</w:delText>
        </w:r>
      </w:del>
      <w:r w:rsidR="005360E4">
        <w:rPr>
          <w:noProof/>
          <w:webHidden/>
        </w:rPr>
        <w:fldChar w:fldCharType="end"/>
      </w:r>
      <w:r>
        <w:rPr>
          <w:noProof/>
        </w:rPr>
        <w:fldChar w:fldCharType="end"/>
      </w:r>
    </w:p>
    <w:p w14:paraId="69AE0D9C" w14:textId="1FFE8C5F" w:rsidR="005360E4" w:rsidRPr="004D68CC" w:rsidRDefault="00076C3F">
      <w:pPr>
        <w:pStyle w:val="Sommario1"/>
        <w:tabs>
          <w:tab w:val="right" w:leader="dot" w:pos="9350"/>
        </w:tabs>
        <w:rPr>
          <w:rFonts w:ascii="Calibri" w:hAnsi="Calibri"/>
          <w:b w:val="0"/>
          <w:bCs w:val="0"/>
          <w:caps w:val="0"/>
          <w:noProof/>
          <w:sz w:val="22"/>
          <w:szCs w:val="22"/>
        </w:rPr>
      </w:pPr>
      <w:r>
        <w:fldChar w:fldCharType="begin"/>
      </w:r>
      <w:r>
        <w:instrText xml:space="preserve"> HYPERLINK \l "_Toc336006588" </w:instrText>
      </w:r>
      <w:r>
        <w:fldChar w:fldCharType="separate"/>
      </w:r>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ins w:id="162" w:author="Elena Vio" w:date="2016-04-21T12:25:00Z">
        <w:r w:rsidR="00F22CF9">
          <w:rPr>
            <w:b w:val="0"/>
            <w:noProof/>
            <w:webHidden/>
          </w:rPr>
          <w:t>Errore. Il segnalibro non è definito.</w:t>
        </w:r>
      </w:ins>
      <w:del w:id="163" w:author="Elena Vio" w:date="2016-04-15T14:46:00Z">
        <w:r w:rsidR="00C9390F" w:rsidDel="0042338F">
          <w:rPr>
            <w:noProof/>
            <w:webHidden/>
          </w:rPr>
          <w:delText>84</w:delText>
        </w:r>
      </w:del>
      <w:r w:rsidR="005360E4">
        <w:rPr>
          <w:noProof/>
          <w:webHidden/>
        </w:rPr>
        <w:fldChar w:fldCharType="end"/>
      </w:r>
      <w:r>
        <w:rPr>
          <w:noProof/>
        </w:rPr>
        <w:fldChar w:fldCharType="end"/>
      </w:r>
    </w:p>
    <w:p w14:paraId="554D0FAF" w14:textId="035BDB4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"_Toc336006589" </w:instrText>
      </w:r>
      <w:r>
        <w:fldChar w:fldCharType="separate"/>
      </w:r>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ins w:id="164" w:author="Elena Vio" w:date="2016-04-21T12:25:00Z">
        <w:r w:rsidR="00F22CF9">
          <w:rPr>
            <w:b/>
            <w:noProof/>
            <w:webHidden/>
          </w:rPr>
          <w:t>Errore. Il segnalibro non è definito.</w:t>
        </w:r>
      </w:ins>
      <w:del w:id="165" w:author="Elena Vio" w:date="2016-04-15T14:46:00Z">
        <w:r w:rsidR="00C9390F" w:rsidDel="0042338F">
          <w:rPr>
            <w:noProof/>
            <w:webHidden/>
          </w:rPr>
          <w:delText>84</w:delText>
        </w:r>
      </w:del>
      <w:r w:rsidR="005360E4">
        <w:rPr>
          <w:noProof/>
          <w:webHidden/>
        </w:rPr>
        <w:fldChar w:fldCharType="end"/>
      </w:r>
      <w:r>
        <w:rPr>
          <w:noProof/>
        </w:rPr>
        <w:fldChar w:fldCharType="end"/>
      </w:r>
    </w:p>
    <w:p w14:paraId="085F89A4" w14:textId="75F7E032"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"_Toc336006590" </w:instrText>
      </w:r>
      <w:r>
        <w:fldChar w:fldCharType="separate"/>
      </w:r>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ins w:id="166" w:author="Elena Vio" w:date="2016-04-21T12:25:00Z">
        <w:r w:rsidR="00F22CF9">
          <w:rPr>
            <w:b/>
            <w:noProof/>
            <w:webHidden/>
          </w:rPr>
          <w:t>Errore. Il segnalibro non è definito.</w:t>
        </w:r>
      </w:ins>
      <w:del w:id="167" w:author="Elena Vio" w:date="2016-04-15T14:46:00Z">
        <w:r w:rsidR="00C9390F" w:rsidDel="0042338F">
          <w:rPr>
            <w:noProof/>
            <w:webHidden/>
          </w:rPr>
          <w:delText>84</w:delText>
        </w:r>
      </w:del>
      <w:r w:rsidR="005360E4">
        <w:rPr>
          <w:noProof/>
          <w:webHidden/>
        </w:rPr>
        <w:fldChar w:fldCharType="end"/>
      </w:r>
      <w:r>
        <w:rPr>
          <w:noProof/>
        </w:rPr>
        <w:fldChar w:fldCharType="end"/>
      </w:r>
    </w:p>
    <w:p w14:paraId="542FFC9E" w14:textId="4160E137" w:rsidR="005360E4" w:rsidRPr="004D68CC" w:rsidRDefault="00076C3F">
      <w:pPr>
        <w:pStyle w:val="Sommario2"/>
        <w:tabs>
          <w:tab w:val="right" w:leader="dot" w:pos="9350"/>
        </w:tabs>
        <w:rPr>
          <w:rFonts w:ascii="Calibri" w:hAnsi="Calibri"/>
          <w:smallCaps w:val="0"/>
          <w:noProof/>
          <w:sz w:val="22"/>
          <w:szCs w:val="22"/>
        </w:rPr>
      </w:pPr>
      <w:r>
        <w:fldChar w:fldCharType="begin"/>
      </w:r>
      <w:r>
        <w:instrText xml:space="preserve"> HYPERLINK \l "_Toc336006591" </w:instrText>
      </w:r>
      <w:r>
        <w:fldChar w:fldCharType="separate"/>
      </w:r>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ins w:id="168" w:author="Elena Vio" w:date="2016-04-21T12:25:00Z">
        <w:r w:rsidR="00F22CF9">
          <w:rPr>
            <w:b/>
            <w:noProof/>
            <w:webHidden/>
          </w:rPr>
          <w:t>Errore. Il segnalibro non è definito.</w:t>
        </w:r>
      </w:ins>
      <w:del w:id="169" w:author="Elena Vio" w:date="2016-04-15T14:46:00Z">
        <w:r w:rsidR="00C9390F" w:rsidDel="0042338F">
          <w:rPr>
            <w:noProof/>
            <w:webHidden/>
          </w:rPr>
          <w:delText>84</w:delText>
        </w:r>
      </w:del>
      <w:r w:rsidR="005360E4">
        <w:rPr>
          <w:noProof/>
          <w:webHidden/>
        </w:rPr>
        <w:fldChar w:fldCharType="end"/>
      </w:r>
      <w:r>
        <w:rPr>
          <w:noProof/>
        </w:rPr>
        <w:fldChar w:fldCharType="end"/>
      </w:r>
    </w:p>
    <w:p w14:paraId="4FFB2166" w14:textId="3CACC8FB"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"_Toc336006592" </w:instrText>
      </w:r>
      <w:r>
        <w:fldChar w:fldCharType="separate"/>
      </w:r>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ins w:id="170" w:author="Elena Vio" w:date="2016-04-21T12:25:00Z">
        <w:r w:rsidR="00F22CF9">
          <w:rPr>
            <w:b/>
            <w:noProof/>
            <w:webHidden/>
          </w:rPr>
          <w:t>Errore. Il segnalibro non è definito.</w:t>
        </w:r>
      </w:ins>
      <w:del w:id="171" w:author="Elena Vio" w:date="2016-04-15T14:46:00Z">
        <w:r w:rsidR="00C9390F" w:rsidDel="0042338F">
          <w:rPr>
            <w:noProof/>
            <w:webHidden/>
          </w:rPr>
          <w:delText>85</w:delText>
        </w:r>
      </w:del>
      <w:r w:rsidR="005360E4">
        <w:rPr>
          <w:noProof/>
          <w:webHidden/>
        </w:rPr>
        <w:fldChar w:fldCharType="end"/>
      </w:r>
      <w:r>
        <w:rPr>
          <w:noProof/>
        </w:rPr>
        <w:fldChar w:fldCharType="end"/>
      </w:r>
    </w:p>
    <w:p w14:paraId="703D2463" w14:textId="4BA72265"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"_Toc336006593" </w:instrText>
      </w:r>
      <w:r>
        <w:fldChar w:fldCharType="separate"/>
      </w:r>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ins w:id="172" w:author="Elena Vio" w:date="2016-04-21T12:25:00Z">
        <w:r w:rsidR="00F22CF9">
          <w:rPr>
            <w:b/>
            <w:noProof/>
            <w:webHidden/>
          </w:rPr>
          <w:t>Errore. Il segnalibro non è definito.</w:t>
        </w:r>
      </w:ins>
      <w:del w:id="173" w:author="Elena Vio" w:date="2016-04-15T14:46:00Z">
        <w:r w:rsidR="00C9390F" w:rsidDel="0042338F">
          <w:rPr>
            <w:noProof/>
            <w:webHidden/>
          </w:rPr>
          <w:delText>85</w:delText>
        </w:r>
      </w:del>
      <w:r w:rsidR="005360E4">
        <w:rPr>
          <w:noProof/>
          <w:webHidden/>
        </w:rPr>
        <w:fldChar w:fldCharType="end"/>
      </w:r>
      <w:r>
        <w:rPr>
          <w:noProof/>
        </w:rPr>
        <w:fldChar w:fldCharType="end"/>
      </w:r>
    </w:p>
    <w:p w14:paraId="74A9DE1A" w14:textId="65DF5508"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"_Toc336006594" </w:instrText>
      </w:r>
      <w:r>
        <w:fldChar w:fldCharType="separate"/>
      </w:r>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ins w:id="174" w:author="Elena Vio" w:date="2016-04-21T12:25:00Z">
        <w:r w:rsidR="00F22CF9">
          <w:rPr>
            <w:b/>
            <w:noProof/>
            <w:webHidden/>
          </w:rPr>
          <w:t>Errore. Il segnalibro non è definito.</w:t>
        </w:r>
      </w:ins>
      <w:del w:id="175" w:author="Elena Vio" w:date="2016-04-15T14:46:00Z">
        <w:r w:rsidR="00C9390F" w:rsidDel="0042338F">
          <w:rPr>
            <w:noProof/>
            <w:webHidden/>
          </w:rPr>
          <w:delText>85</w:delText>
        </w:r>
      </w:del>
      <w:r w:rsidR="005360E4">
        <w:rPr>
          <w:noProof/>
          <w:webHidden/>
        </w:rPr>
        <w:fldChar w:fldCharType="end"/>
      </w:r>
      <w:r>
        <w:rPr>
          <w:noProof/>
        </w:rPr>
        <w:fldChar w:fldCharType="end"/>
      </w:r>
    </w:p>
    <w:p w14:paraId="33BA7A44" w14:textId="43CDF3AA" w:rsidR="005360E4" w:rsidRPr="004D68CC" w:rsidRDefault="00076C3F">
      <w:pPr>
        <w:pStyle w:val="Sommario3"/>
        <w:tabs>
          <w:tab w:val="right" w:leader="dot" w:pos="9350"/>
        </w:tabs>
        <w:rPr>
          <w:rFonts w:ascii="Calibri" w:hAnsi="Calibri"/>
          <w:i w:val="0"/>
          <w:iCs w:val="0"/>
          <w:noProof/>
          <w:sz w:val="22"/>
          <w:szCs w:val="22"/>
        </w:rPr>
      </w:pPr>
      <w:r>
        <w:fldChar w:fldCharType="begin"/>
      </w:r>
      <w:r>
        <w:instrText xml:space="preserve"> HYPERLINK \l "_Toc336006595" </w:instrText>
      </w:r>
      <w:r>
        <w:fldChar w:fldCharType="separate"/>
      </w:r>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ins w:id="176" w:author="Elena Vio" w:date="2016-04-21T12:25:00Z">
        <w:r w:rsidR="00F22CF9">
          <w:rPr>
            <w:b/>
            <w:noProof/>
            <w:webHidden/>
          </w:rPr>
          <w:t>Errore. Il segnalibro non è definito.</w:t>
        </w:r>
      </w:ins>
      <w:del w:id="177" w:author="Elena Vio" w:date="2016-04-15T14:46:00Z">
        <w:r w:rsidR="00C9390F" w:rsidDel="0042338F">
          <w:rPr>
            <w:noProof/>
            <w:webHidden/>
          </w:rPr>
          <w:delText>85</w:delText>
        </w:r>
      </w:del>
      <w:r w:rsidR="005360E4">
        <w:rPr>
          <w:noProof/>
          <w:webHidden/>
        </w:rPr>
        <w:fldChar w:fldCharType="end"/>
      </w:r>
      <w:r>
        <w:rPr>
          <w:noProof/>
        </w:rPr>
        <w:fldChar w:fldCharType="end"/>
      </w:r>
    </w:p>
    <w:p w14:paraId="13F14F0F" w14:textId="4F099FD7"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"_Toc336006596" </w:instrText>
      </w:r>
      <w:r>
        <w:fldChar w:fldCharType="separate"/>
      </w:r>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ins w:id="178" w:author="Elena Vio" w:date="2016-04-21T12:25:00Z">
        <w:r w:rsidR="00F22CF9">
          <w:rPr>
            <w:b/>
            <w:noProof/>
            <w:webHidden/>
          </w:rPr>
          <w:t>Errore. Il segnalibro non è definito.</w:t>
        </w:r>
      </w:ins>
      <w:del w:id="179" w:author="Elena Vio" w:date="2016-04-15T14:46:00Z">
        <w:r w:rsidR="00C9390F" w:rsidDel="0042338F">
          <w:rPr>
            <w:noProof/>
            <w:webHidden/>
          </w:rPr>
          <w:delText>85</w:delText>
        </w:r>
      </w:del>
      <w:r w:rsidR="005360E4">
        <w:rPr>
          <w:noProof/>
          <w:webHidden/>
        </w:rPr>
        <w:fldChar w:fldCharType="end"/>
      </w:r>
      <w:r>
        <w:rPr>
          <w:noProof/>
        </w:rPr>
        <w:fldChar w:fldCharType="end"/>
      </w:r>
    </w:p>
    <w:p w14:paraId="2B72A973" w14:textId="3F45E834" w:rsidR="005360E4" w:rsidRPr="004D68CC" w:rsidRDefault="00076C3F">
      <w:pPr>
        <w:pStyle w:val="Sommario4"/>
        <w:tabs>
          <w:tab w:val="right" w:leader="dot" w:pos="9350"/>
        </w:tabs>
        <w:rPr>
          <w:rFonts w:ascii="Calibri" w:hAnsi="Calibri"/>
          <w:noProof/>
          <w:sz w:val="22"/>
          <w:szCs w:val="22"/>
        </w:rPr>
      </w:pPr>
      <w:r>
        <w:fldChar w:fldCharType="begin"/>
      </w:r>
      <w:r>
        <w:instrText xml:space="preserve"> HYPERLINK \l "_Toc336006597" </w:instrText>
      </w:r>
      <w:r>
        <w:fldChar w:fldCharType="separate"/>
      </w:r>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ins w:id="180" w:author="Elena Vio" w:date="2016-04-21T12:25:00Z">
        <w:r w:rsidR="00F22CF9">
          <w:rPr>
            <w:b/>
            <w:noProof/>
            <w:webHidden/>
          </w:rPr>
          <w:t>Errore. Il segnalibro non è definito.</w:t>
        </w:r>
      </w:ins>
      <w:del w:id="181" w:author="Elena Vio" w:date="2016-04-15T14:46:00Z">
        <w:r w:rsidR="00C9390F" w:rsidDel="0042338F">
          <w:rPr>
            <w:noProof/>
            <w:webHidden/>
          </w:rPr>
          <w:delText>85</w:delText>
        </w:r>
      </w:del>
      <w:r w:rsidR="005360E4">
        <w:rPr>
          <w:noProof/>
          <w:webHidden/>
        </w:rPr>
        <w:fldChar w:fldCharType="end"/>
      </w:r>
      <w:r>
        <w:rPr>
          <w:noProof/>
        </w:rPr>
        <w:fldChar w:fldCharType="end"/>
      </w:r>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w:t>
      </w:r>
      <w:proofErr w:type="gramStart"/>
      <w:r w:rsidR="004F5211" w:rsidRPr="000807AC">
        <w:t>.&gt;</w:t>
      </w:r>
      <w:proofErr w:type="gramEnd"/>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Collegamentoipertestuale"/>
            <w:bCs/>
          </w:rPr>
          <w:t>http://wiki.ihe.net/index.php?title=Writing_Technical_Frameworks_and_Supplements</w:t>
        </w:r>
      </w:hyperlink>
      <w:proofErr w:type="gramStart"/>
      <w:r w:rsidR="00F0665F" w:rsidRPr="00B92EA1">
        <w:t>.</w:t>
      </w:r>
      <w:r w:rsidR="00C56183" w:rsidRPr="000807AC">
        <w:t>P</w:t>
      </w:r>
      <w:r w:rsidRPr="000807AC">
        <w:t>lease</w:t>
      </w:r>
      <w:proofErr w:type="gramEnd"/>
      <w:r w:rsidRPr="000807AC">
        <w:t xml:space="preserve"> review this prior to beginning a new Supplement</w:t>
      </w:r>
      <w:r w:rsidR="00F0665F" w:rsidRPr="000807AC">
        <w:t xml:space="preserve">. </w:t>
      </w:r>
      <w:r w:rsidRPr="000807AC">
        <w:t>This is especially useful for first time authors</w:t>
      </w:r>
      <w:proofErr w:type="gramStart"/>
      <w:r w:rsidRPr="000807AC">
        <w:t>.&gt;</w:t>
      </w:r>
      <w:proofErr w:type="gramEnd"/>
    </w:p>
    <w:p w14:paraId="3A655AC2" w14:textId="77777777" w:rsidR="00CF283F" w:rsidRPr="000807AC" w:rsidRDefault="00CF283F" w:rsidP="008616CB">
      <w:pPr>
        <w:pStyle w:val="Titolo1"/>
        <w:pageBreakBefore w:val="0"/>
        <w:numPr>
          <w:ilvl w:val="0"/>
          <w:numId w:val="0"/>
        </w:numPr>
        <w:rPr>
          <w:noProof w:val="0"/>
        </w:rPr>
      </w:pPr>
      <w:bookmarkStart w:id="182" w:name="_Toc201058865"/>
      <w:bookmarkStart w:id="183" w:name="_Toc201058970"/>
      <w:bookmarkStart w:id="184" w:name="_Toc504625752"/>
      <w:bookmarkStart w:id="185" w:name="_Toc530206505"/>
      <w:bookmarkStart w:id="186" w:name="_Toc1388425"/>
      <w:bookmarkStart w:id="187" w:name="_Toc1388579"/>
      <w:bookmarkStart w:id="188" w:name="_Toc1456606"/>
      <w:bookmarkStart w:id="189" w:name="_Toc37034630"/>
      <w:bookmarkStart w:id="190" w:name="_Toc38846108"/>
      <w:bookmarkStart w:id="191" w:name="_Toc336006505"/>
      <w:bookmarkEnd w:id="182"/>
      <w:bookmarkEnd w:id="183"/>
      <w:r w:rsidRPr="000807AC">
        <w:rPr>
          <w:noProof w:val="0"/>
        </w:rPr>
        <w:t>Introduction</w:t>
      </w:r>
      <w:bookmarkEnd w:id="184"/>
      <w:bookmarkEnd w:id="185"/>
      <w:bookmarkEnd w:id="186"/>
      <w:bookmarkEnd w:id="187"/>
      <w:bookmarkEnd w:id="188"/>
      <w:bookmarkEnd w:id="189"/>
      <w:bookmarkEnd w:id="190"/>
      <w:r w:rsidR="00167DB7" w:rsidRPr="000807AC">
        <w:rPr>
          <w:noProof w:val="0"/>
        </w:rPr>
        <w:t xml:space="preserve"> to this Supplement</w:t>
      </w:r>
      <w:bookmarkEnd w:id="191"/>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w:t>
      </w:r>
      <w:proofErr w:type="gramStart"/>
      <w:r w:rsidR="00786D5D" w:rsidRPr="00C238F5">
        <w:rPr>
          <w:lang w:val="en-GB" w:eastAsia="it-IT"/>
        </w:rPr>
        <w:t xml:space="preserve">decision </w:t>
      </w:r>
      <w:r w:rsidR="00786D5D">
        <w:rPr>
          <w:lang w:val="en-GB" w:eastAsia="it-IT"/>
        </w:rPr>
        <w:t>making</w:t>
      </w:r>
      <w:proofErr w:type="gramEnd"/>
      <w:r w:rsidR="00786D5D">
        <w:rPr>
          <w:lang w:val="en-GB" w:eastAsia="it-IT"/>
        </w:rPr>
        <w:t xml:space="preserve">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513BD81F"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del w:id="192" w:author="Elena Vio" w:date="2016-03-30T14:43:00Z">
        <w:r w:rsidR="0014109A" w:rsidDel="00120C35">
          <w:rPr>
            <w:lang w:val="en-GB" w:eastAsia="it-IT"/>
          </w:rPr>
          <w:delText>.</w:delText>
        </w:r>
      </w:del>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 xml:space="preserve">this document presents specific </w:t>
      </w:r>
      <w:proofErr w:type="spellStart"/>
      <w:r w:rsidRPr="00C238F5">
        <w:rPr>
          <w:lang w:val="en-GB" w:eastAsia="it-IT"/>
        </w:rPr>
        <w:t>XDS</w:t>
      </w:r>
      <w:r>
        <w:rPr>
          <w:lang w:val="en-GB" w:eastAsia="it-IT"/>
        </w:rPr>
        <w:t>.b</w:t>
      </w:r>
      <w:proofErr w:type="spellEnd"/>
      <w:r w:rsidRPr="00C238F5">
        <w:rPr>
          <w:lang w:val="en-GB" w:eastAsia="it-IT"/>
        </w:rPr>
        <w:t xml:space="preserve"> based use-cases.</w:t>
      </w:r>
      <w:r w:rsidR="0014109A">
        <w:rPr>
          <w:lang w:val="en-GB" w:eastAsia="it-IT"/>
        </w:rPr>
        <w:t xml:space="preserve"> </w:t>
      </w:r>
    </w:p>
    <w:p w14:paraId="39C613A6" w14:textId="1256462D" w:rsidR="00CD3ECD" w:rsidRDefault="00CD3ECD" w:rsidP="00CD3ECD">
      <w:pPr>
        <w:pStyle w:val="Corpodeltesto"/>
      </w:pPr>
      <w:r>
        <w:t>In Volume 1</w:t>
      </w:r>
      <w:r w:rsidR="003031FA">
        <w:t xml:space="preserve">, </w:t>
      </w:r>
      <w:del w:id="193" w:author="Elena Vio" w:date="2016-03-30T14:43:00Z">
        <w:r w:rsidDel="00120C35">
          <w:delText xml:space="preserve"> </w:delText>
        </w:r>
      </w:del>
      <w:r>
        <w:t>we present the</w:t>
      </w:r>
      <w:r w:rsidRPr="003F1F6A">
        <w:t xml:space="preserve"> typi</w:t>
      </w:r>
      <w:r>
        <w:t>cal u</w:t>
      </w:r>
      <w:r w:rsidRPr="003F1F6A">
        <w:t>se-case</w:t>
      </w:r>
      <w:r>
        <w:t>s</w:t>
      </w:r>
      <w:r w:rsidRPr="003F1F6A">
        <w:t xml:space="preserve">, describing many possible evolutions of the related workflow. We define the Workflow Participants involved and their </w:t>
      </w:r>
      <w:r>
        <w:t>responsibilities</w:t>
      </w:r>
      <w:r w:rsidRPr="003F1F6A">
        <w:t xml:space="preserve"> within the workflow itself</w:t>
      </w:r>
      <w:r>
        <w:t xml:space="preserve">. </w:t>
      </w:r>
    </w:p>
    <w:p w14:paraId="7EECAC3B" w14:textId="5239536D" w:rsidR="00CD3ECD" w:rsidRPr="003F1F6A" w:rsidRDefault="00CD3ECD" w:rsidP="00CD3ECD">
      <w:pPr>
        <w:pStyle w:val="Corpodeltesto"/>
      </w:pPr>
      <w:r w:rsidRPr="003F1F6A">
        <w:t>In Volume 2</w:t>
      </w:r>
      <w:r w:rsidR="003031FA">
        <w:t>,</w:t>
      </w:r>
      <w:r w:rsidRPr="003F1F6A">
        <w:t xml:space="preserve"> we explain how to use an instrument the XDW Workflow Document (See ITI Technical Framework and supplements) to track and manage this workflow. In particular, we analyze in detail features of each step of the workflow, and rules to follow to go through these steps. </w:t>
      </w:r>
    </w:p>
    <w:p w14:paraId="64E79BE4" w14:textId="77777777" w:rsidR="00CF283F" w:rsidRPr="000807AC" w:rsidRDefault="00CF283F" w:rsidP="008616CB">
      <w:pPr>
        <w:pStyle w:val="Titolo2"/>
        <w:numPr>
          <w:ilvl w:val="0"/>
          <w:numId w:val="0"/>
        </w:numPr>
        <w:rPr>
          <w:noProof w:val="0"/>
        </w:rPr>
      </w:pPr>
      <w:bookmarkStart w:id="194" w:name="_Toc336006506"/>
      <w:r w:rsidRPr="000807AC">
        <w:rPr>
          <w:noProof w:val="0"/>
        </w:rPr>
        <w:t>Open Issues and Questions</w:t>
      </w:r>
      <w:bookmarkEnd w:id="194"/>
    </w:p>
    <w:p w14:paraId="50FFBFF2" w14:textId="5E8A1C9F" w:rsidR="00CF283F" w:rsidRPr="000807AC" w:rsidRDefault="0008754F" w:rsidP="00B92EA1">
      <w:pPr>
        <w:pStyle w:val="AuthorInstructions"/>
      </w:pPr>
      <w:r>
        <w:t>None</w:t>
      </w:r>
    </w:p>
    <w:p w14:paraId="7E7391AF" w14:textId="77777777" w:rsidR="00CF283F" w:rsidRPr="000807AC" w:rsidRDefault="00CF283F" w:rsidP="008616CB">
      <w:pPr>
        <w:pStyle w:val="Titolo2"/>
        <w:numPr>
          <w:ilvl w:val="0"/>
          <w:numId w:val="0"/>
        </w:numPr>
        <w:rPr>
          <w:noProof w:val="0"/>
        </w:rPr>
      </w:pPr>
      <w:bookmarkStart w:id="195" w:name="_Toc336006507"/>
      <w:bookmarkStart w:id="196" w:name="_Toc473170357"/>
      <w:bookmarkStart w:id="197" w:name="_Toc504625754"/>
      <w:r w:rsidRPr="000807AC">
        <w:rPr>
          <w:noProof w:val="0"/>
        </w:rPr>
        <w:lastRenderedPageBreak/>
        <w:t>Closed Issues</w:t>
      </w:r>
      <w:bookmarkEnd w:id="195"/>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1F775532" w14:textId="77777777" w:rsidR="008413B1" w:rsidRPr="000807AC" w:rsidRDefault="007922ED" w:rsidP="00B92EA1">
      <w:pPr>
        <w:pStyle w:val="AuthorInstructions"/>
        <w:rPr>
          <w:iCs/>
        </w:rPr>
      </w:pPr>
      <w:r w:rsidRPr="000807AC">
        <w:rPr>
          <w:iCs/>
        </w:rPr>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proofErr w:type="gramStart"/>
      <w:r w:rsidR="007773C8" w:rsidRPr="000807AC">
        <w:rPr>
          <w:iCs/>
        </w:rPr>
        <w:t>.</w:t>
      </w:r>
      <w:r w:rsidRPr="000807AC">
        <w:rPr>
          <w:iCs/>
        </w:rPr>
        <w:t>&gt;</w:t>
      </w:r>
      <w:proofErr w:type="gramEnd"/>
    </w:p>
    <w:p w14:paraId="400C34A8" w14:textId="77777777" w:rsidR="00CF283F" w:rsidRPr="000807AC" w:rsidRDefault="00CF283F" w:rsidP="008616CB">
      <w:pPr>
        <w:pStyle w:val="PartTitle"/>
      </w:pPr>
      <w:bookmarkStart w:id="198"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98"/>
    </w:p>
    <w:p w14:paraId="2F4CF48A" w14:textId="77777777" w:rsidR="00B55350" w:rsidRPr="000807AC" w:rsidRDefault="00F455EA" w:rsidP="00C62E65">
      <w:pPr>
        <w:pStyle w:val="Titolo2"/>
        <w:numPr>
          <w:ilvl w:val="0"/>
          <w:numId w:val="0"/>
        </w:numPr>
        <w:rPr>
          <w:noProof w:val="0"/>
        </w:rPr>
      </w:pPr>
      <w:bookmarkStart w:id="199" w:name="_Toc336006509"/>
      <w:bookmarkStart w:id="200" w:name="_Toc530206507"/>
      <w:bookmarkStart w:id="201" w:name="_Toc1388427"/>
      <w:bookmarkStart w:id="202" w:name="_Toc1388581"/>
      <w:bookmarkStart w:id="203" w:name="_Toc1456608"/>
      <w:bookmarkStart w:id="204" w:name="_Toc37034633"/>
      <w:bookmarkStart w:id="205" w:name="_Toc38846111"/>
      <w:r w:rsidRPr="000807AC">
        <w:rPr>
          <w:noProof w:val="0"/>
        </w:rPr>
        <w:t>&lt;</w:t>
      </w:r>
      <w:r w:rsidR="00B55350" w:rsidRPr="000807AC">
        <w:rPr>
          <w:i/>
          <w:noProof w:val="0"/>
        </w:rPr>
        <w:t>Copyright Permission</w:t>
      </w:r>
      <w:r w:rsidR="005672A9">
        <w:rPr>
          <w:i/>
          <w:noProof w:val="0"/>
        </w:rPr>
        <w:t>&gt;</w:t>
      </w:r>
      <w:bookmarkEnd w:id="199"/>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w:t>
      </w:r>
      <w:proofErr w:type="gramStart"/>
      <w:r w:rsidR="00B55350" w:rsidRPr="000807AC">
        <w:t>.&gt;</w:t>
      </w:r>
      <w:proofErr w:type="gramEnd"/>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06" w:name="_Toc336006510"/>
      <w:r w:rsidRPr="000807AC">
        <w:rPr>
          <w:noProof w:val="0"/>
        </w:rPr>
        <w:t>&lt;</w:t>
      </w:r>
      <w:r w:rsidRPr="000807AC">
        <w:rPr>
          <w:i/>
          <w:noProof w:val="0"/>
        </w:rPr>
        <w:t>Domain-specific additions</w:t>
      </w:r>
      <w:r w:rsidR="005672A9">
        <w:rPr>
          <w:i/>
          <w:noProof w:val="0"/>
        </w:rPr>
        <w:t>&gt;</w:t>
      </w:r>
      <w:bookmarkEnd w:id="206"/>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 xml:space="preserve">These types of additions are allowed as long as they do not adjust the overall numbering </w:t>
      </w:r>
      <w:proofErr w:type="gramStart"/>
      <w:r w:rsidR="00F455EA" w:rsidRPr="000807AC">
        <w:t>scheme which</w:t>
      </w:r>
      <w:proofErr w:type="gramEnd"/>
      <w:r w:rsidR="00F455EA" w:rsidRPr="000807AC">
        <w:t xml:space="preserve"> needs to remain consistent across domains</w:t>
      </w:r>
      <w:r w:rsidR="00F0665F" w:rsidRPr="000807AC">
        <w:t xml:space="preserve">. </w:t>
      </w:r>
      <w:r w:rsidR="00F455EA" w:rsidRPr="000807AC">
        <w:t>If there are such additions, they should be included here</w:t>
      </w:r>
      <w:proofErr w:type="gramStart"/>
      <w:r w:rsidR="00F455EA" w:rsidRPr="000807AC">
        <w:t>.&gt;</w:t>
      </w:r>
      <w:proofErr w:type="gramEnd"/>
    </w:p>
    <w:p w14:paraId="76C165D6" w14:textId="77777777" w:rsidR="00303E20" w:rsidRPr="000807AC" w:rsidRDefault="00303E20">
      <w:pPr>
        <w:pStyle w:val="Corpodeltesto"/>
        <w:rPr>
          <w:i/>
          <w:iCs/>
        </w:rPr>
      </w:pPr>
      <w:bookmarkStart w:id="207" w:name="_Toc473170358"/>
      <w:bookmarkStart w:id="208" w:name="_Toc504625755"/>
      <w:bookmarkStart w:id="209" w:name="_Toc530206508"/>
      <w:bookmarkStart w:id="210" w:name="_Toc1388428"/>
      <w:bookmarkStart w:id="211" w:name="_Toc1388582"/>
      <w:bookmarkStart w:id="212" w:name="_Toc1456609"/>
      <w:bookmarkStart w:id="213" w:name="_Toc37034634"/>
      <w:bookmarkStart w:id="214" w:name="_Toc38846112"/>
      <w:bookmarkEnd w:id="196"/>
      <w:bookmarkEnd w:id="197"/>
      <w:bookmarkEnd w:id="200"/>
      <w:bookmarkEnd w:id="201"/>
      <w:bookmarkEnd w:id="202"/>
      <w:bookmarkEnd w:id="203"/>
      <w:bookmarkEnd w:id="204"/>
      <w:bookmarkEnd w:id="205"/>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lastRenderedPageBreak/>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w:t>
      </w:r>
      <w:proofErr w:type="gramStart"/>
      <w:r w:rsidR="00D91815" w:rsidRPr="000807AC">
        <w:t>.&gt;</w:t>
      </w:r>
      <w:proofErr w:type="gramEnd"/>
    </w:p>
    <w:p w14:paraId="3224779D" w14:textId="6F1F1E29" w:rsidR="00303E20" w:rsidRPr="000807AC" w:rsidRDefault="00303E20" w:rsidP="00303E20">
      <w:pPr>
        <w:pStyle w:val="Titolo1"/>
        <w:pageBreakBefore w:val="0"/>
        <w:numPr>
          <w:ilvl w:val="0"/>
          <w:numId w:val="0"/>
        </w:numPr>
        <w:rPr>
          <w:noProof w:val="0"/>
        </w:rPr>
      </w:pPr>
      <w:bookmarkStart w:id="215"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215"/>
    </w:p>
    <w:p w14:paraId="612B95F4" w14:textId="77777777" w:rsidR="00241697" w:rsidRDefault="00241697" w:rsidP="00241697">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sz w:val="23"/>
          <w:szCs w:val="23"/>
        </w:rPr>
        <w:t>is a profile</w:t>
      </w:r>
      <w:r w:rsidRPr="00C238F5">
        <w:rPr>
          <w:sz w:val="23"/>
          <w:szCs w:val="23"/>
        </w:rPr>
        <w:t xml:space="preserve"> built upon </w:t>
      </w:r>
      <w:r>
        <w:rPr>
          <w:lang w:val="en-GB" w:eastAsia="it-IT"/>
        </w:rPr>
        <w:t>XDW</w:t>
      </w:r>
      <w:r w:rsidRPr="00C238F5">
        <w:rPr>
          <w:lang w:val="en-GB" w:eastAsia="it-IT"/>
        </w:rPr>
        <w:t xml:space="preserve"> profile</w:t>
      </w:r>
      <w:r>
        <w:rPr>
          <w:lang w:val="en-GB" w:eastAsia="it-IT"/>
        </w:rPr>
        <w:t xml:space="preserve">. It </w:t>
      </w:r>
      <w:r w:rsidRPr="00C238F5">
        <w:rPr>
          <w:lang w:val="en-GB" w:eastAsia="it-IT"/>
        </w:rPr>
        <w:t>establishes a common set of rules related to</w:t>
      </w:r>
      <w:r>
        <w:rPr>
          <w:lang w:val="en-GB" w:eastAsia="it-IT"/>
        </w:rPr>
        <w:t xml:space="preserve"> a</w:t>
      </w:r>
      <w:r w:rsidRPr="00C238F5">
        <w:rPr>
          <w:lang w:val="en-GB" w:eastAsia="it-IT"/>
        </w:rPr>
        <w:t xml:space="preserve"> process</w:t>
      </w:r>
      <w:r>
        <w:rPr>
          <w:lang w:val="en-GB" w:eastAsia="it-IT"/>
        </w:rPr>
        <w:t xml:space="preserve"> (workflow)</w:t>
      </w:r>
      <w:r w:rsidRPr="00C238F5">
        <w:rPr>
          <w:lang w:val="en-GB" w:eastAsia="it-IT"/>
        </w:rPr>
        <w:t xml:space="preserve"> focused </w:t>
      </w:r>
      <w:r>
        <w:rPr>
          <w:lang w:val="en-GB" w:eastAsia="it-IT"/>
        </w:rPr>
        <w:t>on</w:t>
      </w:r>
      <w:r w:rsidRPr="00C238F5">
        <w:rPr>
          <w:lang w:val="en-GB" w:eastAsia="it-IT"/>
        </w:rPr>
        <w:t xml:space="preserve"> the collaboration </w:t>
      </w:r>
      <w:r>
        <w:rPr>
          <w:lang w:val="en-GB" w:eastAsia="it-IT"/>
        </w:rPr>
        <w:t>of</w:t>
      </w:r>
      <w:r w:rsidRPr="00C238F5">
        <w:rPr>
          <w:lang w:val="en-GB" w:eastAsia="it-IT"/>
        </w:rPr>
        <w:t xml:space="preserve"> the members of a dynamic network of cardiovascular professionals</w:t>
      </w:r>
      <w:r>
        <w:rPr>
          <w:lang w:val="en-GB" w:eastAsia="it-IT"/>
        </w:rPr>
        <w:t xml:space="preserve"> that belong to different structures, called Heart Team (HT).</w:t>
      </w:r>
      <w:r w:rsidRPr="00C238F5">
        <w:rPr>
          <w:lang w:val="en-GB" w:eastAsia="it-IT"/>
        </w:rPr>
        <w:t xml:space="preserve"> </w:t>
      </w:r>
      <w:r>
        <w:rPr>
          <w:lang w:val="en-GB" w:eastAsia="it-IT"/>
        </w:rPr>
        <w:t>The aim of HT is to facilitate</w:t>
      </w:r>
      <w:r w:rsidRPr="00C238F5">
        <w:rPr>
          <w:lang w:val="en-GB" w:eastAsia="it-IT"/>
        </w:rPr>
        <w:t xml:space="preserve"> appropriate </w:t>
      </w:r>
      <w:proofErr w:type="gramStart"/>
      <w:r w:rsidRPr="00C238F5">
        <w:rPr>
          <w:lang w:val="en-GB" w:eastAsia="it-IT"/>
        </w:rPr>
        <w:t xml:space="preserve">decision </w:t>
      </w:r>
      <w:r>
        <w:rPr>
          <w:lang w:val="en-GB" w:eastAsia="it-IT"/>
        </w:rPr>
        <w:t>making</w:t>
      </w:r>
      <w:proofErr w:type="gramEnd"/>
      <w:r>
        <w:rPr>
          <w:lang w:val="en-GB" w:eastAsia="it-IT"/>
        </w:rPr>
        <w:t xml:space="preserve"> </w:t>
      </w:r>
      <w:r w:rsidRPr="00C238F5">
        <w:rPr>
          <w:lang w:val="en-GB" w:eastAsia="it-IT"/>
        </w:rPr>
        <w:t>on the treatment or intervention of patient</w:t>
      </w:r>
      <w:r>
        <w:rPr>
          <w:lang w:val="en-GB" w:eastAsia="it-IT"/>
        </w:rPr>
        <w:t>s and</w:t>
      </w:r>
      <w:r w:rsidRPr="00C238F5">
        <w:rPr>
          <w:lang w:val="en-GB" w:eastAsia="it-IT"/>
        </w:rPr>
        <w:t xml:space="preserve"> to better manage the knowledge exchange. </w:t>
      </w:r>
    </w:p>
    <w:p w14:paraId="602495BE" w14:textId="77777777" w:rsidR="00241697" w:rsidRPr="00C238F5" w:rsidRDefault="00241697" w:rsidP="00241697">
      <w:pPr>
        <w:widowControl w:val="0"/>
        <w:autoSpaceDE w:val="0"/>
        <w:autoSpaceDN w:val="0"/>
        <w:adjustRightInd w:val="0"/>
        <w:spacing w:before="0"/>
        <w:rPr>
          <w:lang w:val="en-GB" w:eastAsia="it-IT"/>
        </w:rPr>
      </w:pPr>
      <w:r w:rsidRPr="00C238F5">
        <w:rPr>
          <w:lang w:val="en-GB" w:eastAsia="it-IT"/>
        </w:rPr>
        <w:t>In many countries, for example</w:t>
      </w:r>
      <w:r>
        <w:rPr>
          <w:lang w:val="en-GB" w:eastAsia="it-IT"/>
        </w:rPr>
        <w:t xml:space="preserve"> </w:t>
      </w:r>
      <w:r w:rsidRPr="00C238F5">
        <w:rPr>
          <w:lang w:val="en-GB" w:eastAsia="it-IT"/>
        </w:rPr>
        <w:t xml:space="preserve">Italy, resources are </w:t>
      </w:r>
      <w:r>
        <w:rPr>
          <w:lang w:val="en-GB" w:eastAsia="it-IT"/>
        </w:rPr>
        <w:t>n</w:t>
      </w:r>
      <w:r w:rsidRPr="00C238F5">
        <w:rPr>
          <w:lang w:val="en-GB" w:eastAsia="it-IT"/>
        </w:rPr>
        <w:t>ationalized and some specializations</w:t>
      </w:r>
      <w:r>
        <w:rPr>
          <w:lang w:val="en-GB" w:eastAsia="it-IT"/>
        </w:rPr>
        <w:t xml:space="preserve"> </w:t>
      </w:r>
      <w:r w:rsidRPr="00C238F5">
        <w:rPr>
          <w:lang w:val="en-GB" w:eastAsia="it-IT"/>
        </w:rPr>
        <w:t xml:space="preserve">such </w:t>
      </w:r>
      <w:r>
        <w:rPr>
          <w:lang w:val="en-GB" w:eastAsia="it-IT"/>
        </w:rPr>
        <w:t>a</w:t>
      </w:r>
      <w:r w:rsidRPr="00C238F5">
        <w:rPr>
          <w:lang w:val="en-GB" w:eastAsia="it-IT"/>
        </w:rPr>
        <w:t xml:space="preserve">s Cardiac </w:t>
      </w:r>
      <w:proofErr w:type="gramStart"/>
      <w:r w:rsidRPr="00C238F5">
        <w:rPr>
          <w:lang w:val="en-GB" w:eastAsia="it-IT"/>
        </w:rPr>
        <w:t>Surgery,</w:t>
      </w:r>
      <w:proofErr w:type="gramEnd"/>
      <w:r w:rsidRPr="00C238F5">
        <w:rPr>
          <w:lang w:val="en-GB" w:eastAsia="it-IT"/>
        </w:rPr>
        <w:t xml:space="preserve"> are centralized in few high</w:t>
      </w:r>
      <w:r>
        <w:rPr>
          <w:lang w:val="en-GB" w:eastAsia="it-IT"/>
        </w:rPr>
        <w:t>ly</w:t>
      </w:r>
      <w:r w:rsidRPr="00C238F5">
        <w:rPr>
          <w:lang w:val="en-GB" w:eastAsia="it-IT"/>
        </w:rPr>
        <w:t xml:space="preserve">-specialized hospitals. For this reason, many </w:t>
      </w:r>
      <w:r>
        <w:rPr>
          <w:lang w:val="en-GB" w:eastAsia="it-IT"/>
        </w:rPr>
        <w:t>community</w:t>
      </w:r>
      <w:r w:rsidRPr="00C238F5">
        <w:rPr>
          <w:lang w:val="en-GB" w:eastAsia="it-IT"/>
        </w:rPr>
        <w:t xml:space="preserve"> hospitals need support from </w:t>
      </w:r>
      <w:r>
        <w:rPr>
          <w:lang w:val="en-GB" w:eastAsia="it-IT"/>
        </w:rPr>
        <w:t xml:space="preserve">these specialized hospitals </w:t>
      </w:r>
      <w:r w:rsidRPr="00C238F5">
        <w:rPr>
          <w:lang w:val="en-GB" w:eastAsia="it-IT"/>
        </w:rPr>
        <w:t>to guarantee an optimal treatment strategy</w:t>
      </w:r>
      <w:r>
        <w:rPr>
          <w:lang w:val="en-GB" w:eastAsia="it-IT"/>
        </w:rPr>
        <w:t>.  This profile focuses on enabling the enhanced collaboration between members of a multidisciplinary a</w:t>
      </w:r>
      <w:r w:rsidRPr="00C238F5">
        <w:rPr>
          <w:lang w:val="en-GB" w:eastAsia="it-IT"/>
        </w:rPr>
        <w:t xml:space="preserve">nd dynamic </w:t>
      </w:r>
      <w:r>
        <w:rPr>
          <w:lang w:val="en-GB" w:eastAsia="it-IT"/>
        </w:rPr>
        <w:t>HT</w:t>
      </w:r>
      <w:r w:rsidRPr="00C238F5">
        <w:rPr>
          <w:lang w:val="en-GB" w:eastAsia="it-IT"/>
        </w:rPr>
        <w:t xml:space="preserve"> that </w:t>
      </w:r>
      <w:r>
        <w:rPr>
          <w:lang w:val="en-GB" w:eastAsia="it-IT"/>
        </w:rPr>
        <w:t xml:space="preserve">will </w:t>
      </w:r>
      <w:proofErr w:type="spellStart"/>
      <w:r w:rsidRPr="00C238F5">
        <w:rPr>
          <w:lang w:val="en-GB" w:eastAsia="it-IT"/>
        </w:rPr>
        <w:t>analy</w:t>
      </w:r>
      <w:r>
        <w:rPr>
          <w:lang w:val="en-GB" w:eastAsia="it-IT"/>
        </w:rPr>
        <w:t>ze</w:t>
      </w:r>
      <w:proofErr w:type="spellEnd"/>
      <w:r w:rsidRPr="00C238F5">
        <w:rPr>
          <w:lang w:val="en-GB" w:eastAsia="it-IT"/>
        </w:rPr>
        <w:t xml:space="preserve"> clinical</w:t>
      </w:r>
      <w:r>
        <w:rPr>
          <w:lang w:val="en-GB" w:eastAsia="it-IT"/>
        </w:rPr>
        <w:t xml:space="preserve"> cases involving</w:t>
      </w:r>
      <w:r w:rsidRPr="00C238F5">
        <w:rPr>
          <w:lang w:val="en-GB" w:eastAsia="it-IT"/>
        </w:rPr>
        <w:t xml:space="preserve"> cardiovascular diseases</w:t>
      </w:r>
      <w:r>
        <w:rPr>
          <w:lang w:val="en-GB" w:eastAsia="it-IT"/>
        </w:rPr>
        <w:t xml:space="preserve"> like </w:t>
      </w:r>
      <w:r w:rsidRPr="00C238F5">
        <w:rPr>
          <w:lang w:val="en-GB" w:eastAsia="it-IT"/>
        </w:rPr>
        <w:t xml:space="preserve">stable CAD (Coronary Artery Disease), NSTEMI (non-ST elevation myocardial infarction), Cardiogenic Shock (CS), </w:t>
      </w:r>
      <w:r>
        <w:rPr>
          <w:lang w:val="en-GB" w:eastAsia="it-IT"/>
        </w:rPr>
        <w:t>and</w:t>
      </w:r>
      <w:r w:rsidRPr="00C238F5">
        <w:rPr>
          <w:lang w:val="en-GB" w:eastAsia="it-IT"/>
        </w:rPr>
        <w:t xml:space="preserve"> aortic valve disease</w:t>
      </w:r>
      <w:r>
        <w:rPr>
          <w:lang w:val="en-GB" w:eastAsia="it-IT"/>
        </w:rPr>
        <w:t xml:space="preserve"> to ensure whole population has access to specialists</w:t>
      </w:r>
      <w:r w:rsidRPr="00C238F5">
        <w:rPr>
          <w:lang w:val="en-GB" w:eastAsia="it-IT"/>
        </w:rPr>
        <w:t xml:space="preserve">.  The main output of </w:t>
      </w:r>
      <w:r>
        <w:rPr>
          <w:lang w:val="en-GB" w:eastAsia="it-IT"/>
        </w:rPr>
        <w:t>the HT</w:t>
      </w:r>
      <w:r w:rsidRPr="00C238F5">
        <w:rPr>
          <w:lang w:val="en-GB" w:eastAsia="it-IT"/>
        </w:rPr>
        <w:t xml:space="preserve"> is a report containing the collective </w:t>
      </w:r>
      <w:r>
        <w:rPr>
          <w:lang w:val="en-GB" w:eastAsia="it-IT"/>
        </w:rPr>
        <w:t xml:space="preserve">clinical observations, </w:t>
      </w:r>
      <w:r w:rsidRPr="00C238F5">
        <w:rPr>
          <w:lang w:val="en-GB" w:eastAsia="it-IT"/>
        </w:rPr>
        <w:t>findings, conclusions and recommendations for further treatment or intervention of the patient.</w:t>
      </w:r>
    </w:p>
    <w:p w14:paraId="76918DA3" w14:textId="77777777" w:rsidR="00241697" w:rsidRDefault="00241697" w:rsidP="00241697">
      <w:pPr>
        <w:pStyle w:val="Corpodeltesto"/>
        <w:rPr>
          <w:lang w:val="en-GB" w:eastAsia="it-IT"/>
        </w:rPr>
      </w:pPr>
      <w:r w:rsidRPr="00C238F5">
        <w:rPr>
          <w:lang w:val="en-GB" w:eastAsia="it-IT"/>
        </w:rPr>
        <w:t xml:space="preserve">The management of the workflow related to clinical processes is a critical </w:t>
      </w:r>
      <w:r>
        <w:rPr>
          <w:lang w:val="en-GB" w:eastAsia="it-IT"/>
        </w:rPr>
        <w:t>component</w:t>
      </w:r>
      <w:r w:rsidRPr="00C238F5">
        <w:rPr>
          <w:lang w:val="en-GB" w:eastAsia="it-IT"/>
        </w:rPr>
        <w:t xml:space="preserve"> </w:t>
      </w:r>
      <w:r>
        <w:rPr>
          <w:lang w:val="en-GB" w:eastAsia="it-IT"/>
        </w:rPr>
        <w:t xml:space="preserve">in establishing an effective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are easily accessible while the HT is making its evaluation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defined </w:t>
      </w:r>
      <w:r w:rsidRPr="00C238F5">
        <w:rPr>
          <w:lang w:val="en-GB" w:eastAsia="it-IT"/>
        </w:rPr>
        <w:t>the Cross-Enterprise Document Workflow</w:t>
      </w:r>
      <w:r>
        <w:rPr>
          <w:lang w:val="en-GB" w:eastAsia="it-IT"/>
        </w:rPr>
        <w:t xml:space="preserve"> (XDW)</w:t>
      </w:r>
      <w:r w:rsidRPr="00C238F5">
        <w:rPr>
          <w:lang w:val="en-GB" w:eastAsia="it-IT"/>
        </w:rPr>
        <w:t xml:space="preserve"> </w:t>
      </w:r>
      <w:proofErr w:type="gramStart"/>
      <w:r w:rsidRPr="00C238F5">
        <w:rPr>
          <w:lang w:val="en-GB" w:eastAsia="it-IT"/>
        </w:rPr>
        <w:t xml:space="preserve">profile </w:t>
      </w:r>
      <w:r>
        <w:rPr>
          <w:lang w:val="en-GB" w:eastAsia="it-IT"/>
        </w:rPr>
        <w:t>which</w:t>
      </w:r>
      <w:proofErr w:type="gramEnd"/>
      <w:r>
        <w:rPr>
          <w:lang w:val="en-GB" w:eastAsia="it-IT"/>
        </w:rPr>
        <w:t xml:space="preserve"> will be leveraged as the infrastructure for these cardiology specific workflows.  This XCHT-WD profile will define the cardiology specific workflow definition for the HT.  This HT </w:t>
      </w:r>
      <w:r>
        <w:t>will be based on the XDW infrastructure</w:t>
      </w:r>
      <w:r>
        <w:rPr>
          <w:lang w:val="en-GB" w:eastAsia="it-IT"/>
        </w:rPr>
        <w:t xml:space="preserve">, including the exchange of critical information needed by the HT for its clinical workflow processes. This profile needs to be supported by </w:t>
      </w:r>
    </w:p>
    <w:p w14:paraId="48F38A78" w14:textId="77777777" w:rsidR="00241697" w:rsidRDefault="00241697" w:rsidP="00241697">
      <w:pPr>
        <w:pStyle w:val="Corpodeltesto"/>
        <w:numPr>
          <w:ilvl w:val="0"/>
          <w:numId w:val="28"/>
        </w:numPr>
        <w:rPr>
          <w:lang w:val="en-GB" w:eastAsia="it-IT"/>
        </w:rPr>
      </w:pPr>
      <w:proofErr w:type="spellStart"/>
      <w:r>
        <w:rPr>
          <w:lang w:val="en-GB" w:eastAsia="it-IT"/>
        </w:rPr>
        <w:t>XDS.b</w:t>
      </w:r>
      <w:proofErr w:type="spellEnd"/>
      <w:r>
        <w:rPr>
          <w:lang w:val="en-GB" w:eastAsia="it-IT"/>
        </w:rPr>
        <w:t xml:space="preserve"> and XDS-I profiles to allow for the sharing of clinical documents and workflow documents</w:t>
      </w:r>
    </w:p>
    <w:p w14:paraId="4213F8EE" w14:textId="77777777" w:rsidR="00241697" w:rsidRDefault="00241697" w:rsidP="00241697">
      <w:pPr>
        <w:pStyle w:val="Corpodeltesto"/>
        <w:numPr>
          <w:ilvl w:val="0"/>
          <w:numId w:val="28"/>
        </w:numPr>
        <w:rPr>
          <w:lang w:val="en-GB" w:eastAsia="it-IT"/>
        </w:rPr>
      </w:pPr>
      <w:r>
        <w:rPr>
          <w:lang w:val="en-GB" w:eastAsia="it-IT"/>
        </w:rPr>
        <w:t>DSUB profile to allow for the notification of availability</w:t>
      </w:r>
    </w:p>
    <w:p w14:paraId="1341AC6A" w14:textId="77777777" w:rsidR="00241697" w:rsidRPr="00F5296B" w:rsidRDefault="00241697" w:rsidP="00241697">
      <w:pPr>
        <w:pStyle w:val="Corpodeltesto"/>
      </w:pPr>
      <w:r>
        <w:rPr>
          <w:lang w:val="en-GB" w:eastAsia="it-IT"/>
        </w:rPr>
        <w:t>XCHT-WD</w:t>
      </w:r>
      <w:r>
        <w:t xml:space="preserve"> profile will be one alternative to help to fill the gap in </w:t>
      </w:r>
      <w:r w:rsidRPr="003F1F6A">
        <w:t xml:space="preserve">workflow management, </w:t>
      </w:r>
      <w:r>
        <w:t>providing links for relevant/required clinical information to specific workflow tasks of the HT.</w:t>
      </w:r>
    </w:p>
    <w:p w14:paraId="59800BD7" w14:textId="77777777" w:rsidR="00241697" w:rsidRPr="00C238F5" w:rsidRDefault="00241697" w:rsidP="00241697">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CF7B48E" w14:textId="09AAC83D" w:rsidR="005B55E4" w:rsidRPr="00C238F5" w:rsidRDefault="005B55E4" w:rsidP="005B55E4">
      <w:pPr>
        <w:pStyle w:val="Corpodeltesto"/>
      </w:pPr>
    </w:p>
    <w:p w14:paraId="53253EDA" w14:textId="13C0E88E" w:rsidR="00A85861" w:rsidRPr="000807AC" w:rsidRDefault="00CF283F" w:rsidP="00D91815">
      <w:pPr>
        <w:pStyle w:val="Titolo2"/>
        <w:numPr>
          <w:ilvl w:val="0"/>
          <w:numId w:val="0"/>
        </w:numPr>
        <w:rPr>
          <w:noProof w:val="0"/>
        </w:rPr>
      </w:pPr>
      <w:bookmarkStart w:id="216" w:name="_Toc336006512"/>
      <w:r w:rsidRPr="000807AC">
        <w:rPr>
          <w:noProof w:val="0"/>
        </w:rPr>
        <w:lastRenderedPageBreak/>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07"/>
      <w:bookmarkEnd w:id="208"/>
      <w:bookmarkEnd w:id="209"/>
      <w:bookmarkEnd w:id="210"/>
      <w:bookmarkEnd w:id="211"/>
      <w:bookmarkEnd w:id="212"/>
      <w:bookmarkEnd w:id="213"/>
      <w:bookmarkEnd w:id="214"/>
      <w:r w:rsidR="008608EF" w:rsidRPr="000807AC">
        <w:rPr>
          <w:noProof w:val="0"/>
        </w:rPr>
        <w:t>, and Content Modules</w:t>
      </w:r>
      <w:bookmarkStart w:id="217" w:name="_Toc473170359"/>
      <w:bookmarkStart w:id="218" w:name="_Toc504625756"/>
      <w:bookmarkStart w:id="219" w:name="_Toc530206509"/>
      <w:bookmarkStart w:id="220" w:name="_Toc1388429"/>
      <w:bookmarkStart w:id="221" w:name="_Toc1388583"/>
      <w:bookmarkStart w:id="222" w:name="_Toc1456610"/>
      <w:bookmarkStart w:id="223" w:name="_Toc37034635"/>
      <w:bookmarkStart w:id="224" w:name="_Toc38846113"/>
      <w:bookmarkEnd w:id="216"/>
    </w:p>
    <w:p w14:paraId="56E92290" w14:textId="67489C27" w:rsidR="00323461" w:rsidRPr="000807AC" w:rsidRDefault="00323461" w:rsidP="00323461">
      <w:pPr>
        <w:pStyle w:val="Corpodeltesto"/>
      </w:pPr>
      <w:r w:rsidRPr="000807AC">
        <w:t>This section define</w:t>
      </w:r>
      <w:r w:rsidR="00D422BB" w:rsidRPr="000807AC">
        <w:t>s the actors, transactions, and/</w:t>
      </w:r>
      <w:r w:rsidRPr="000807AC">
        <w:t xml:space="preserve">or content </w:t>
      </w:r>
      <w:proofErr w:type="gramStart"/>
      <w:r w:rsidRPr="000807AC">
        <w:t>modules which</w:t>
      </w:r>
      <w:proofErr w:type="gramEnd"/>
      <w:r w:rsidRPr="000807AC">
        <w:t xml:space="preserve">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p>
    <w:p w14:paraId="60AD1C9F" w14:textId="77777777" w:rsidR="00ED0083" w:rsidRPr="000807AC" w:rsidRDefault="00ED0083">
      <w:pPr>
        <w:pStyle w:val="Corpodeltesto"/>
      </w:pPr>
    </w:p>
    <w:p w14:paraId="6C2FF5FF" w14:textId="344A16C1" w:rsidR="00077324" w:rsidRPr="000807AC" w:rsidRDefault="00077324">
      <w:pPr>
        <w:pStyle w:val="FigureTitle"/>
      </w:pPr>
    </w:p>
    <w:p w14:paraId="49086854" w14:textId="3FF041BF" w:rsidR="005461D4" w:rsidRDefault="00BA0F7F">
      <w:pPr>
        <w:pStyle w:val="FigureTitle"/>
      </w:pPr>
      <w:r>
        <w:rPr>
          <w:noProof/>
          <w:lang w:val="it-IT" w:eastAsia="it-IT"/>
        </w:rPr>
        <w:drawing>
          <wp:inline distT="0" distB="0" distL="0" distR="0" wp14:anchorId="71FE9B84" wp14:editId="7F17018B">
            <wp:extent cx="5943600" cy="4457700"/>
            <wp:effectExtent l="0" t="0" r="0"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72E2A" w14:textId="42373092"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w:t>
      </w:r>
      <w:ins w:id="225" w:author="Elena Vio" w:date="2016-04-24T18:41:00Z">
        <w:r w:rsidR="002211F7">
          <w:t>/Transaction</w:t>
        </w:r>
      </w:ins>
      <w:r w:rsidRPr="000807AC">
        <w:t xml:space="preserve"> Diagram</w:t>
      </w:r>
    </w:p>
    <w:p w14:paraId="5CD2DE51" w14:textId="77777777" w:rsidR="000D2487" w:rsidRPr="000807AC" w:rsidRDefault="000D2487">
      <w:pPr>
        <w:pStyle w:val="Corpodeltesto"/>
      </w:pPr>
    </w:p>
    <w:p w14:paraId="0255BC2E" w14:textId="2E4FB7F6" w:rsidR="00787469" w:rsidRDefault="00787469">
      <w:pPr>
        <w:pStyle w:val="Corpodeltesto"/>
        <w:rPr>
          <w:ins w:id="226" w:author="Elena Vio" w:date="2016-04-24T11:55:00Z"/>
        </w:rPr>
      </w:pPr>
      <w:ins w:id="227" w:author="Elena Vio" w:date="2016-04-24T11:55:00Z">
        <w:r>
          <w:t>Figure X.1-1</w:t>
        </w:r>
        <w:r w:rsidR="00B156AD">
          <w:t xml:space="preserve"> </w:t>
        </w:r>
      </w:ins>
      <w:ins w:id="228" w:author="Elena Vio" w:date="2016-04-24T11:56:00Z">
        <w:r w:rsidR="00481F18">
          <w:t xml:space="preserve">shows only the actors and transactions </w:t>
        </w:r>
      </w:ins>
      <w:ins w:id="229" w:author="Elena Vio" w:date="2016-04-24T11:58:00Z">
        <w:r w:rsidR="00481F18">
          <w:t xml:space="preserve">involved in the </w:t>
        </w:r>
        <w:r w:rsidR="000356BF">
          <w:t xml:space="preserve">creation, updating and </w:t>
        </w:r>
        <w:r w:rsidR="00481F18">
          <w:t xml:space="preserve">sharing of </w:t>
        </w:r>
      </w:ins>
      <w:ins w:id="230" w:author="Elena Vio" w:date="2016-04-24T11:59:00Z">
        <w:r w:rsidR="000356BF">
          <w:t xml:space="preserve">Heart Team </w:t>
        </w:r>
      </w:ins>
      <w:ins w:id="231" w:author="Elena Vio" w:date="2016-04-24T11:58:00Z">
        <w:r w:rsidR="00481F18">
          <w:t>Workflow Document</w:t>
        </w:r>
      </w:ins>
      <w:ins w:id="232" w:author="Elena Vio" w:date="2016-04-24T12:00:00Z">
        <w:r w:rsidR="00B03843">
          <w:t xml:space="preserve">, </w:t>
        </w:r>
      </w:ins>
      <w:ins w:id="233" w:author="Elena Vio" w:date="2016-04-24T12:01:00Z">
        <w:r w:rsidR="00B03843">
          <w:t xml:space="preserve">in order </w:t>
        </w:r>
      </w:ins>
      <w:ins w:id="234" w:author="Elena Vio" w:date="2016-04-24T12:00:00Z">
        <w:r w:rsidR="00B03843">
          <w:t>to allow a better</w:t>
        </w:r>
        <w:r w:rsidR="00B03843" w:rsidRPr="00B03843">
          <w:t xml:space="preserve"> readability</w:t>
        </w:r>
      </w:ins>
      <w:ins w:id="235" w:author="Elena Vio" w:date="2016-04-24T12:01:00Z">
        <w:r w:rsidR="00B03843">
          <w:t xml:space="preserve"> of the figure</w:t>
        </w:r>
      </w:ins>
      <w:ins w:id="236" w:author="Elena Vio" w:date="2016-04-24T11:58:00Z">
        <w:r w:rsidR="000356BF">
          <w:t>.</w:t>
        </w:r>
      </w:ins>
      <w:ins w:id="237" w:author="Elena Vio" w:date="2016-04-24T11:59:00Z">
        <w:r w:rsidR="00B03843">
          <w:t xml:space="preserve"> Transactions and actors involved in the creation and sharing of clinical documents, images, videos </w:t>
        </w:r>
        <w:proofErr w:type="spellStart"/>
        <w:r w:rsidR="00B03843">
          <w:t>etc</w:t>
        </w:r>
        <w:proofErr w:type="spellEnd"/>
        <w:r w:rsidR="00B03843">
          <w:t xml:space="preserve"> are not </w:t>
        </w:r>
      </w:ins>
      <w:ins w:id="238" w:author="Elena Vio" w:date="2016-04-24T12:00:00Z">
        <w:r w:rsidR="00B03843">
          <w:t>showed in this figure</w:t>
        </w:r>
      </w:ins>
      <w:ins w:id="239" w:author="Elena Vio" w:date="2016-04-24T12:01:00Z">
        <w:r w:rsidR="00B03843">
          <w:t>.</w:t>
        </w:r>
      </w:ins>
    </w:p>
    <w:p w14:paraId="20A7BA32" w14:textId="1DF3AC36" w:rsidR="00CF283F" w:rsidRPr="000807AC" w:rsidRDefault="00CF283F">
      <w:pPr>
        <w:pStyle w:val="Corpodeltesto"/>
      </w:pPr>
      <w:r w:rsidRPr="000807AC">
        <w:t>Table X.1-1 lists the</w:t>
      </w:r>
      <w:ins w:id="240" w:author="Elena Vio" w:date="2016-04-24T11:50:00Z">
        <w:r w:rsidR="00416334">
          <w:t xml:space="preserve"> </w:t>
        </w:r>
      </w:ins>
      <w:r w:rsidRPr="000807AC">
        <w:t>transactions</w:t>
      </w:r>
      <w:ins w:id="241" w:author="Elena Vio" w:date="2016-04-24T11:50:00Z">
        <w:r w:rsidR="00416334">
          <w:t xml:space="preserve"> defined in this profile</w:t>
        </w:r>
      </w:ins>
      <w:r w:rsidRPr="000807AC">
        <w:t xml:space="preserve">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lastRenderedPageBreak/>
        <w:t>&lt;Actors from other profiles represented in dotted boxes, such as Actor C in the example above, should not be listed in Table X.1-1</w:t>
      </w:r>
      <w:proofErr w:type="gramStart"/>
      <w:r w:rsidRPr="000807AC">
        <w:t>.&gt;</w:t>
      </w:r>
      <w:proofErr w:type="gramEnd"/>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3B57DB" w:rsidRPr="000807AC" w14:paraId="720833F8" w14:textId="77777777" w:rsidTr="003B57DB">
        <w:trPr>
          <w:cantSplit/>
          <w:trHeight w:val="381"/>
          <w:jc w:val="center"/>
        </w:trPr>
        <w:tc>
          <w:tcPr>
            <w:tcW w:w="1449" w:type="dxa"/>
            <w:vMerge w:val="restart"/>
          </w:tcPr>
          <w:p w14:paraId="4C6B98CD" w14:textId="3C138889" w:rsidR="003B57DB" w:rsidRPr="000807AC" w:rsidDel="00087878" w:rsidRDefault="003B57DB" w:rsidP="00663624">
            <w:pPr>
              <w:pStyle w:val="TableEntry"/>
            </w:pPr>
            <w:r>
              <w:t>HT Requester</w:t>
            </w:r>
          </w:p>
        </w:tc>
        <w:tc>
          <w:tcPr>
            <w:tcW w:w="3072" w:type="dxa"/>
          </w:tcPr>
          <w:p w14:paraId="56D1DEF4" w14:textId="3BE7F07A" w:rsidR="003B57DB" w:rsidRPr="00C803F4" w:rsidDel="00E11D0C" w:rsidRDefault="00732EB1" w:rsidP="00775980">
            <w:pPr>
              <w:pStyle w:val="TableEntry"/>
              <w:ind w:left="0"/>
              <w:rPr>
                <w:strike/>
              </w:rPr>
            </w:pPr>
            <w:r>
              <w:t>[PCC-Y1</w:t>
            </w:r>
            <w:r w:rsidR="003B57DB">
              <w:t xml:space="preserve">] Submit and </w:t>
            </w:r>
            <w:proofErr w:type="spellStart"/>
            <w:r w:rsidR="003B57DB">
              <w:rPr>
                <w:iCs/>
                <w:lang w:val="it-IT"/>
              </w:rPr>
              <w:t>a</w:t>
            </w:r>
            <w:r w:rsidR="003B57DB" w:rsidRPr="00A14E3F">
              <w:rPr>
                <w:iCs/>
                <w:lang w:val="it-IT"/>
              </w:rPr>
              <w:t>ssign</w:t>
            </w:r>
            <w:proofErr w:type="spellEnd"/>
            <w:r w:rsidR="003B57DB" w:rsidRPr="00A14E3F">
              <w:rPr>
                <w:iCs/>
                <w:lang w:val="it-IT"/>
              </w:rPr>
              <w:t xml:space="preserve"> HT Manage</w:t>
            </w:r>
            <w:r w:rsidR="003B57DB">
              <w:rPr>
                <w:iCs/>
                <w:lang w:val="it-IT"/>
              </w:rPr>
              <w:t>ment</w:t>
            </w:r>
          </w:p>
        </w:tc>
        <w:tc>
          <w:tcPr>
            <w:tcW w:w="1559" w:type="dxa"/>
          </w:tcPr>
          <w:p w14:paraId="4C631D24" w14:textId="105832B1" w:rsidR="003B57DB" w:rsidRPr="000807AC" w:rsidRDefault="003B57DB" w:rsidP="00663624">
            <w:pPr>
              <w:pStyle w:val="TableEntry"/>
            </w:pPr>
            <w:r>
              <w:t>R</w:t>
            </w:r>
          </w:p>
        </w:tc>
        <w:tc>
          <w:tcPr>
            <w:tcW w:w="2398" w:type="dxa"/>
          </w:tcPr>
          <w:p w14:paraId="1161DA81" w14:textId="7119778F" w:rsidR="003B57DB" w:rsidRPr="000807AC" w:rsidDel="00E11D0C" w:rsidRDefault="003B57DB" w:rsidP="008E0275">
            <w:pPr>
              <w:pStyle w:val="TableEntry"/>
            </w:pPr>
          </w:p>
        </w:tc>
      </w:tr>
      <w:tr w:rsidR="009674E9" w:rsidRPr="000807AC" w14:paraId="314BF4B4" w14:textId="77777777" w:rsidTr="003B57DB">
        <w:trPr>
          <w:cantSplit/>
          <w:jc w:val="center"/>
        </w:trPr>
        <w:tc>
          <w:tcPr>
            <w:tcW w:w="1449" w:type="dxa"/>
            <w:vMerge/>
          </w:tcPr>
          <w:p w14:paraId="3FBE9845" w14:textId="77777777" w:rsidR="009674E9" w:rsidRPr="000807AC" w:rsidRDefault="009674E9" w:rsidP="00663624">
            <w:pPr>
              <w:pStyle w:val="TableEntry"/>
            </w:pPr>
          </w:p>
        </w:tc>
        <w:tc>
          <w:tcPr>
            <w:tcW w:w="3072" w:type="dxa"/>
          </w:tcPr>
          <w:p w14:paraId="0DE46D8E" w14:textId="489CB637" w:rsidR="009674E9" w:rsidRPr="000807AC" w:rsidRDefault="00732EB1" w:rsidP="00BF072A">
            <w:pPr>
              <w:pStyle w:val="TableEntry"/>
              <w:ind w:left="0"/>
            </w:pPr>
            <w:r>
              <w:t>[PCC-Y5</w:t>
            </w:r>
            <w:r w:rsidR="009674E9">
              <w:t xml:space="preserve">] Add </w:t>
            </w:r>
            <w:r w:rsidR="00BF072A">
              <w:t>more clinical information</w:t>
            </w:r>
          </w:p>
        </w:tc>
        <w:tc>
          <w:tcPr>
            <w:tcW w:w="1559" w:type="dxa"/>
          </w:tcPr>
          <w:p w14:paraId="0F4B95F0" w14:textId="0DBA5AA2" w:rsidR="009674E9" w:rsidRPr="000807AC" w:rsidRDefault="00C803F4" w:rsidP="00663624">
            <w:pPr>
              <w:pStyle w:val="TableEntry"/>
            </w:pPr>
            <w:r>
              <w:t>R</w:t>
            </w:r>
          </w:p>
        </w:tc>
        <w:tc>
          <w:tcPr>
            <w:tcW w:w="2398" w:type="dxa"/>
          </w:tcPr>
          <w:p w14:paraId="61C3D840" w14:textId="3EEC6709" w:rsidR="009674E9" w:rsidRPr="000807AC" w:rsidRDefault="009674E9" w:rsidP="008E0275">
            <w:pPr>
              <w:pStyle w:val="TableEntry"/>
            </w:pPr>
          </w:p>
        </w:tc>
      </w:tr>
      <w:tr w:rsidR="009674E9" w:rsidRPr="000807AC" w14:paraId="5A5C25CB" w14:textId="77777777" w:rsidTr="003B57DB">
        <w:trPr>
          <w:cantSplit/>
          <w:jc w:val="center"/>
        </w:trPr>
        <w:tc>
          <w:tcPr>
            <w:tcW w:w="1449" w:type="dxa"/>
            <w:vMerge/>
          </w:tcPr>
          <w:p w14:paraId="49F774FB" w14:textId="77777777" w:rsidR="009674E9" w:rsidRPr="000807AC" w:rsidRDefault="009674E9" w:rsidP="00663624">
            <w:pPr>
              <w:pStyle w:val="TableEntry"/>
            </w:pPr>
          </w:p>
        </w:tc>
        <w:tc>
          <w:tcPr>
            <w:tcW w:w="3072" w:type="dxa"/>
          </w:tcPr>
          <w:p w14:paraId="354FA7FC" w14:textId="6A4907BD" w:rsidR="009674E9" w:rsidRPr="000807AC" w:rsidRDefault="00732EB1" w:rsidP="009909B0">
            <w:pPr>
              <w:pStyle w:val="TableEntry"/>
              <w:ind w:left="0"/>
            </w:pPr>
            <w:r>
              <w:t>[PCC-Y9</w:t>
            </w:r>
            <w:r w:rsidR="009674E9">
              <w:t>] Finalization</w:t>
            </w:r>
          </w:p>
        </w:tc>
        <w:tc>
          <w:tcPr>
            <w:tcW w:w="1559" w:type="dxa"/>
          </w:tcPr>
          <w:p w14:paraId="4BEC507A" w14:textId="169DDD5B" w:rsidR="009674E9" w:rsidRPr="000807AC" w:rsidRDefault="00C803F4" w:rsidP="00663624">
            <w:pPr>
              <w:pStyle w:val="TableEntry"/>
            </w:pPr>
            <w:r>
              <w:t>R</w:t>
            </w:r>
          </w:p>
        </w:tc>
        <w:tc>
          <w:tcPr>
            <w:tcW w:w="2398" w:type="dxa"/>
          </w:tcPr>
          <w:p w14:paraId="43D841AB" w14:textId="0BBD9646" w:rsidR="009674E9" w:rsidRPr="000807AC" w:rsidRDefault="009674E9" w:rsidP="008E0275">
            <w:pPr>
              <w:pStyle w:val="TableEntry"/>
            </w:pPr>
          </w:p>
        </w:tc>
      </w:tr>
      <w:tr w:rsidR="009674E9" w:rsidRPr="000807AC" w14:paraId="35CB5DF7" w14:textId="77777777" w:rsidTr="003B57DB">
        <w:trPr>
          <w:cantSplit/>
          <w:jc w:val="center"/>
        </w:trPr>
        <w:tc>
          <w:tcPr>
            <w:tcW w:w="1449" w:type="dxa"/>
            <w:vMerge/>
          </w:tcPr>
          <w:p w14:paraId="1C22D36F" w14:textId="77777777" w:rsidR="009674E9" w:rsidRPr="000807AC" w:rsidRDefault="009674E9" w:rsidP="00663624">
            <w:pPr>
              <w:pStyle w:val="TableEntry"/>
            </w:pPr>
          </w:p>
        </w:tc>
        <w:tc>
          <w:tcPr>
            <w:tcW w:w="3072" w:type="dxa"/>
          </w:tcPr>
          <w:p w14:paraId="7F16185F" w14:textId="2F90F378" w:rsidR="009674E9" w:rsidRPr="000807AC" w:rsidRDefault="00732EB1" w:rsidP="00A31934">
            <w:pPr>
              <w:pStyle w:val="TableEntry"/>
              <w:ind w:left="0"/>
            </w:pPr>
            <w:r>
              <w:t>[PCC-Z1</w:t>
            </w:r>
            <w:r w:rsidR="009674E9">
              <w:t xml:space="preserve">] Cancel HT </w:t>
            </w:r>
          </w:p>
        </w:tc>
        <w:tc>
          <w:tcPr>
            <w:tcW w:w="1559" w:type="dxa"/>
          </w:tcPr>
          <w:p w14:paraId="0DB1E68E" w14:textId="5173E4B8" w:rsidR="009674E9" w:rsidRPr="000807AC" w:rsidRDefault="00C803F4" w:rsidP="00663624">
            <w:pPr>
              <w:pStyle w:val="TableEntry"/>
            </w:pPr>
            <w:r>
              <w:t>R</w:t>
            </w:r>
          </w:p>
        </w:tc>
        <w:tc>
          <w:tcPr>
            <w:tcW w:w="2398" w:type="dxa"/>
          </w:tcPr>
          <w:p w14:paraId="7CE69ABE" w14:textId="394BCEC1" w:rsidR="009674E9" w:rsidRPr="000807AC" w:rsidRDefault="009674E9" w:rsidP="00663624">
            <w:pPr>
              <w:pStyle w:val="TableEntry"/>
            </w:pPr>
          </w:p>
        </w:tc>
      </w:tr>
      <w:tr w:rsidR="009674E9" w:rsidRPr="000807AC" w14:paraId="03467882" w14:textId="77777777" w:rsidTr="003B57DB">
        <w:trPr>
          <w:cantSplit/>
          <w:jc w:val="center"/>
        </w:trPr>
        <w:tc>
          <w:tcPr>
            <w:tcW w:w="1449" w:type="dxa"/>
            <w:vMerge/>
          </w:tcPr>
          <w:p w14:paraId="67380F20" w14:textId="77777777" w:rsidR="009674E9" w:rsidRPr="000807AC" w:rsidRDefault="009674E9" w:rsidP="00663624">
            <w:pPr>
              <w:pStyle w:val="TableEntry"/>
            </w:pPr>
          </w:p>
        </w:tc>
        <w:tc>
          <w:tcPr>
            <w:tcW w:w="3072" w:type="dxa"/>
          </w:tcPr>
          <w:p w14:paraId="6CA92832" w14:textId="3232FF5A" w:rsidR="009674E9" w:rsidRDefault="009674E9" w:rsidP="00C52E9C">
            <w:pPr>
              <w:pStyle w:val="TableEntry"/>
              <w:ind w:left="0"/>
            </w:pPr>
            <w:r>
              <w:t>[PCC-</w:t>
            </w:r>
            <w:r w:rsidR="00732EB1">
              <w:t>Z2</w:t>
            </w:r>
            <w:r>
              <w:t xml:space="preserve">] Cancel </w:t>
            </w:r>
            <w:r w:rsidR="00C52E9C">
              <w:t xml:space="preserve">HT </w:t>
            </w:r>
            <w:r>
              <w:t xml:space="preserve">assignment </w:t>
            </w:r>
          </w:p>
        </w:tc>
        <w:tc>
          <w:tcPr>
            <w:tcW w:w="1559" w:type="dxa"/>
          </w:tcPr>
          <w:p w14:paraId="307803BF" w14:textId="6449D418" w:rsidR="009674E9" w:rsidRPr="000807AC" w:rsidRDefault="00C803F4" w:rsidP="00663624">
            <w:pPr>
              <w:pStyle w:val="TableEntry"/>
            </w:pPr>
            <w:r>
              <w:t>R</w:t>
            </w:r>
          </w:p>
        </w:tc>
        <w:tc>
          <w:tcPr>
            <w:tcW w:w="2398" w:type="dxa"/>
          </w:tcPr>
          <w:p w14:paraId="07347A5A" w14:textId="77777777" w:rsidR="009674E9" w:rsidRPr="000807AC" w:rsidRDefault="009674E9" w:rsidP="00663624">
            <w:pPr>
              <w:pStyle w:val="TableEntry"/>
            </w:pPr>
          </w:p>
        </w:tc>
      </w:tr>
      <w:tr w:rsidR="00BE4C53" w:rsidRPr="000807AC" w14:paraId="27663E00" w14:textId="77777777" w:rsidTr="003B57DB">
        <w:trPr>
          <w:cantSplit/>
          <w:jc w:val="center"/>
        </w:trPr>
        <w:tc>
          <w:tcPr>
            <w:tcW w:w="1449" w:type="dxa"/>
            <w:vMerge w:val="restart"/>
          </w:tcPr>
          <w:p w14:paraId="55E098C8" w14:textId="2C479F1A" w:rsidR="00BE4C53" w:rsidRPr="000807AC" w:rsidDel="00E11D0C" w:rsidRDefault="00BE4C53" w:rsidP="00D97DD2">
            <w:pPr>
              <w:pStyle w:val="TableEntry"/>
            </w:pPr>
            <w:r>
              <w:t>HT Manager</w:t>
            </w:r>
          </w:p>
        </w:tc>
        <w:tc>
          <w:tcPr>
            <w:tcW w:w="3072" w:type="dxa"/>
          </w:tcPr>
          <w:p w14:paraId="24521882" w14:textId="6921676B" w:rsidR="00BE4C53" w:rsidRDefault="00732EB1" w:rsidP="00F304EE">
            <w:pPr>
              <w:pStyle w:val="TableEntry"/>
              <w:ind w:left="0"/>
            </w:pPr>
            <w:r>
              <w:t>[PCC-Y2</w:t>
            </w:r>
            <w:r w:rsidR="00BE4C53">
              <w:t xml:space="preserve">] Accept/Reject HT </w:t>
            </w:r>
            <w:r w:rsidR="00F304EE">
              <w:t>Activity</w:t>
            </w:r>
          </w:p>
        </w:tc>
        <w:tc>
          <w:tcPr>
            <w:tcW w:w="1559" w:type="dxa"/>
          </w:tcPr>
          <w:p w14:paraId="7C83039F" w14:textId="7BD5E003" w:rsidR="00BE4C53" w:rsidRPr="000807AC" w:rsidRDefault="00BE4C53" w:rsidP="00663624">
            <w:pPr>
              <w:pStyle w:val="TableEntry"/>
            </w:pPr>
            <w:r>
              <w:t>R</w:t>
            </w:r>
          </w:p>
        </w:tc>
        <w:tc>
          <w:tcPr>
            <w:tcW w:w="2398" w:type="dxa"/>
          </w:tcPr>
          <w:p w14:paraId="492EE724" w14:textId="54B3098F" w:rsidR="00BE4C53" w:rsidRDefault="00BE4C53" w:rsidP="00663624">
            <w:pPr>
              <w:pStyle w:val="TableEntry"/>
            </w:pPr>
          </w:p>
        </w:tc>
      </w:tr>
      <w:tr w:rsidR="00BE4C53" w:rsidRPr="000807AC" w14:paraId="51816E1A" w14:textId="77777777" w:rsidTr="003B57DB">
        <w:trPr>
          <w:cantSplit/>
          <w:trHeight w:val="271"/>
          <w:jc w:val="center"/>
        </w:trPr>
        <w:tc>
          <w:tcPr>
            <w:tcW w:w="1449" w:type="dxa"/>
            <w:vMerge/>
          </w:tcPr>
          <w:p w14:paraId="18654B63" w14:textId="77777777" w:rsidR="00BE4C53" w:rsidRPr="000807AC" w:rsidRDefault="00BE4C53" w:rsidP="00663624">
            <w:pPr>
              <w:pStyle w:val="TableEntry"/>
            </w:pPr>
          </w:p>
        </w:tc>
        <w:tc>
          <w:tcPr>
            <w:tcW w:w="3072" w:type="dxa"/>
          </w:tcPr>
          <w:p w14:paraId="0109D016" w14:textId="4F6243A7" w:rsidR="00BE4C53" w:rsidRPr="000807AC" w:rsidRDefault="00732EB1" w:rsidP="00775980">
            <w:pPr>
              <w:pStyle w:val="TableEntry"/>
              <w:ind w:left="0"/>
            </w:pPr>
            <w:r>
              <w:t>[PCC-Y3</w:t>
            </w:r>
            <w:r w:rsidR="00BE4C53">
              <w:t xml:space="preserve">] </w:t>
            </w:r>
            <w:proofErr w:type="spellStart"/>
            <w:r w:rsidR="00BE4C53" w:rsidRPr="00A14E3F">
              <w:rPr>
                <w:iCs/>
                <w:lang w:val="it-IT"/>
              </w:rPr>
              <w:t>Assign</w:t>
            </w:r>
            <w:proofErr w:type="spellEnd"/>
            <w:r w:rsidR="00BE4C53" w:rsidRPr="00A14E3F">
              <w:rPr>
                <w:iCs/>
                <w:lang w:val="it-IT"/>
              </w:rPr>
              <w:t xml:space="preserve"> HT </w:t>
            </w:r>
            <w:proofErr w:type="spellStart"/>
            <w:r w:rsidR="00BE4C53" w:rsidRPr="00A14E3F">
              <w:rPr>
                <w:iCs/>
                <w:lang w:val="it-IT"/>
              </w:rPr>
              <w:t>Participa</w:t>
            </w:r>
            <w:r w:rsidR="00BE4C53">
              <w:rPr>
                <w:iCs/>
                <w:lang w:val="it-IT"/>
              </w:rPr>
              <w:t>tion</w:t>
            </w:r>
            <w:proofErr w:type="spellEnd"/>
          </w:p>
        </w:tc>
        <w:tc>
          <w:tcPr>
            <w:tcW w:w="1559" w:type="dxa"/>
          </w:tcPr>
          <w:p w14:paraId="70809B87" w14:textId="54AA8BCE" w:rsidR="00BE4C53" w:rsidRPr="000807AC" w:rsidRDefault="00BE4C53" w:rsidP="00DD3FF1">
            <w:pPr>
              <w:pStyle w:val="TableEntry"/>
            </w:pPr>
            <w:r>
              <w:t>R</w:t>
            </w:r>
          </w:p>
        </w:tc>
        <w:tc>
          <w:tcPr>
            <w:tcW w:w="2398" w:type="dxa"/>
          </w:tcPr>
          <w:p w14:paraId="10DB8B73" w14:textId="0EF35AB5" w:rsidR="00BE4C53" w:rsidRPr="000807AC" w:rsidRDefault="00BE4C53" w:rsidP="00663624">
            <w:pPr>
              <w:pStyle w:val="TableEntry"/>
            </w:pPr>
          </w:p>
        </w:tc>
      </w:tr>
      <w:tr w:rsidR="00BE4C53" w:rsidRPr="000807AC" w14:paraId="0FB5211D" w14:textId="77777777" w:rsidTr="003B57DB">
        <w:trPr>
          <w:cantSplit/>
          <w:jc w:val="center"/>
        </w:trPr>
        <w:tc>
          <w:tcPr>
            <w:tcW w:w="1449" w:type="dxa"/>
            <w:vMerge/>
          </w:tcPr>
          <w:p w14:paraId="6BF92C3A" w14:textId="77777777" w:rsidR="00BE4C53" w:rsidRPr="000807AC" w:rsidRDefault="00BE4C53">
            <w:pPr>
              <w:pStyle w:val="TableEntry"/>
            </w:pPr>
          </w:p>
        </w:tc>
        <w:tc>
          <w:tcPr>
            <w:tcW w:w="3072" w:type="dxa"/>
          </w:tcPr>
          <w:p w14:paraId="5122990B" w14:textId="527AC4EF" w:rsidR="00BE4C53" w:rsidRPr="000807AC" w:rsidRDefault="00732EB1" w:rsidP="00775980">
            <w:pPr>
              <w:pStyle w:val="TableEntry"/>
              <w:ind w:left="0"/>
            </w:pPr>
            <w:r>
              <w:t>[PCC-Y7</w:t>
            </w:r>
            <w:r w:rsidR="00BE4C53">
              <w:t>] Plan HT Discussion</w:t>
            </w:r>
          </w:p>
        </w:tc>
        <w:tc>
          <w:tcPr>
            <w:tcW w:w="1559" w:type="dxa"/>
          </w:tcPr>
          <w:p w14:paraId="37560B18" w14:textId="66281346" w:rsidR="00BE4C53" w:rsidRPr="000807AC" w:rsidRDefault="00C803F4" w:rsidP="00E11D0C">
            <w:pPr>
              <w:pStyle w:val="TableEntry"/>
            </w:pPr>
            <w:r>
              <w:t>R</w:t>
            </w:r>
          </w:p>
        </w:tc>
        <w:tc>
          <w:tcPr>
            <w:tcW w:w="2398" w:type="dxa"/>
          </w:tcPr>
          <w:p w14:paraId="7AF47839" w14:textId="7B994DD7" w:rsidR="00BE4C53" w:rsidRPr="000807AC" w:rsidRDefault="00BE4C53">
            <w:pPr>
              <w:pStyle w:val="TableEntry"/>
            </w:pPr>
          </w:p>
        </w:tc>
      </w:tr>
      <w:tr w:rsidR="00BE4C53" w:rsidRPr="000807AC" w14:paraId="0E18F454" w14:textId="77777777" w:rsidTr="003B57DB">
        <w:trPr>
          <w:cantSplit/>
          <w:jc w:val="center"/>
        </w:trPr>
        <w:tc>
          <w:tcPr>
            <w:tcW w:w="1449" w:type="dxa"/>
            <w:vMerge/>
          </w:tcPr>
          <w:p w14:paraId="32C4197F" w14:textId="77777777" w:rsidR="00BE4C53" w:rsidRPr="000807AC" w:rsidRDefault="00BE4C53">
            <w:pPr>
              <w:pStyle w:val="TableEntry"/>
            </w:pPr>
          </w:p>
        </w:tc>
        <w:tc>
          <w:tcPr>
            <w:tcW w:w="3072" w:type="dxa"/>
          </w:tcPr>
          <w:p w14:paraId="2812ED50" w14:textId="556D19D6" w:rsidR="00BE4C53" w:rsidRPr="000807AC" w:rsidRDefault="00732EB1" w:rsidP="00775980">
            <w:pPr>
              <w:pStyle w:val="TableEntry"/>
              <w:ind w:left="0"/>
            </w:pPr>
            <w:r>
              <w:t>[PCC-Y8</w:t>
            </w:r>
            <w:r w:rsidR="00BE4C53">
              <w:t>] Complete HT</w:t>
            </w:r>
          </w:p>
        </w:tc>
        <w:tc>
          <w:tcPr>
            <w:tcW w:w="1559" w:type="dxa"/>
          </w:tcPr>
          <w:p w14:paraId="7926D72C" w14:textId="0EC0478C" w:rsidR="00BE4C53" w:rsidRPr="000807AC" w:rsidRDefault="00BE4C53" w:rsidP="00E11D0C">
            <w:pPr>
              <w:pStyle w:val="TableEntry"/>
            </w:pPr>
            <w:r>
              <w:t>R</w:t>
            </w:r>
          </w:p>
        </w:tc>
        <w:tc>
          <w:tcPr>
            <w:tcW w:w="2398" w:type="dxa"/>
          </w:tcPr>
          <w:p w14:paraId="6219AD44" w14:textId="7612AC0C" w:rsidR="00BE4C53" w:rsidRPr="000807AC" w:rsidRDefault="00BE4C53" w:rsidP="0070073A">
            <w:pPr>
              <w:pStyle w:val="TableEntry"/>
            </w:pPr>
          </w:p>
        </w:tc>
      </w:tr>
      <w:tr w:rsidR="00BE4C53" w:rsidRPr="000807AC" w14:paraId="232AF87C" w14:textId="77777777" w:rsidTr="003B57DB">
        <w:trPr>
          <w:cantSplit/>
          <w:jc w:val="center"/>
        </w:trPr>
        <w:tc>
          <w:tcPr>
            <w:tcW w:w="1449" w:type="dxa"/>
            <w:vMerge/>
          </w:tcPr>
          <w:p w14:paraId="6764D8DD" w14:textId="77777777" w:rsidR="00BE4C53" w:rsidRPr="000807AC" w:rsidRDefault="00BE4C53">
            <w:pPr>
              <w:pStyle w:val="TableEntry"/>
            </w:pPr>
          </w:p>
        </w:tc>
        <w:tc>
          <w:tcPr>
            <w:tcW w:w="3072" w:type="dxa"/>
          </w:tcPr>
          <w:p w14:paraId="22E09238" w14:textId="2A9C12C9" w:rsidR="00BE4C53" w:rsidRDefault="00732EB1" w:rsidP="00C803F4">
            <w:pPr>
              <w:pStyle w:val="TableEntry"/>
              <w:ind w:left="0"/>
            </w:pPr>
            <w:r>
              <w:t>[PCC-Z1</w:t>
            </w:r>
            <w:r w:rsidR="00BE4C53">
              <w:t xml:space="preserve">] Cancel </w:t>
            </w:r>
            <w:r w:rsidR="00C52E9C">
              <w:t>HT assignment</w:t>
            </w:r>
          </w:p>
        </w:tc>
        <w:tc>
          <w:tcPr>
            <w:tcW w:w="1559" w:type="dxa"/>
          </w:tcPr>
          <w:p w14:paraId="1C563275" w14:textId="0C1F09F2" w:rsidR="00BE4C53" w:rsidRDefault="00C803F4" w:rsidP="00E11D0C">
            <w:pPr>
              <w:pStyle w:val="TableEntry"/>
            </w:pPr>
            <w:r>
              <w:t>R</w:t>
            </w:r>
          </w:p>
        </w:tc>
        <w:tc>
          <w:tcPr>
            <w:tcW w:w="2398" w:type="dxa"/>
          </w:tcPr>
          <w:p w14:paraId="31DA6A40" w14:textId="77777777" w:rsidR="00BE4C53" w:rsidRPr="000807AC" w:rsidRDefault="00BE4C53" w:rsidP="0070073A">
            <w:pPr>
              <w:pStyle w:val="TableEntry"/>
            </w:pPr>
          </w:p>
        </w:tc>
      </w:tr>
      <w:tr w:rsidR="00BE4C53" w:rsidRPr="000807AC" w14:paraId="2521460C" w14:textId="77777777" w:rsidTr="003B57DB">
        <w:trPr>
          <w:cantSplit/>
          <w:jc w:val="center"/>
        </w:trPr>
        <w:tc>
          <w:tcPr>
            <w:tcW w:w="1449" w:type="dxa"/>
            <w:vMerge/>
          </w:tcPr>
          <w:p w14:paraId="513BD08C" w14:textId="77777777" w:rsidR="00BE4C53" w:rsidRPr="000807AC" w:rsidRDefault="00BE4C53">
            <w:pPr>
              <w:pStyle w:val="TableEntry"/>
            </w:pPr>
          </w:p>
        </w:tc>
        <w:tc>
          <w:tcPr>
            <w:tcW w:w="3072" w:type="dxa"/>
          </w:tcPr>
          <w:p w14:paraId="7EBC7A93" w14:textId="71AE1A4C" w:rsidR="00BE4C53" w:rsidRDefault="00732EB1" w:rsidP="00A31934">
            <w:pPr>
              <w:pStyle w:val="TableEntry"/>
              <w:ind w:left="0"/>
            </w:pPr>
            <w:r>
              <w:t>[PCC-Z2</w:t>
            </w:r>
            <w:r w:rsidR="00BE4C53">
              <w:t xml:space="preserve">] Cancel HT </w:t>
            </w:r>
          </w:p>
        </w:tc>
        <w:tc>
          <w:tcPr>
            <w:tcW w:w="1559" w:type="dxa"/>
          </w:tcPr>
          <w:p w14:paraId="1FB752F0" w14:textId="46F310B7" w:rsidR="00BE4C53" w:rsidRDefault="00C803F4" w:rsidP="00E11D0C">
            <w:pPr>
              <w:pStyle w:val="TableEntry"/>
            </w:pPr>
            <w:r>
              <w:t>R</w:t>
            </w:r>
          </w:p>
        </w:tc>
        <w:tc>
          <w:tcPr>
            <w:tcW w:w="2398" w:type="dxa"/>
          </w:tcPr>
          <w:p w14:paraId="56F58CA4" w14:textId="77777777" w:rsidR="00BE4C53" w:rsidRPr="000807AC" w:rsidRDefault="00BE4C53" w:rsidP="0070073A">
            <w:pPr>
              <w:pStyle w:val="TableEntry"/>
            </w:pPr>
          </w:p>
        </w:tc>
      </w:tr>
      <w:tr w:rsidR="003B57DB"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3B57DB" w:rsidRPr="000807AC" w:rsidRDefault="003B57DB" w:rsidP="00D97DD2">
            <w:pPr>
              <w:pStyle w:val="TableEntry"/>
            </w:pPr>
            <w:r>
              <w:t>HT Participant</w:t>
            </w:r>
          </w:p>
        </w:tc>
        <w:tc>
          <w:tcPr>
            <w:tcW w:w="3072" w:type="dxa"/>
            <w:tcBorders>
              <w:left w:val="nil"/>
            </w:tcBorders>
          </w:tcPr>
          <w:p w14:paraId="40AE7B85" w14:textId="6E8D757F" w:rsidR="003B57DB" w:rsidRPr="000807AC" w:rsidRDefault="00732EB1" w:rsidP="00F304EE">
            <w:pPr>
              <w:pStyle w:val="TableEntry"/>
              <w:ind w:left="0"/>
            </w:pPr>
            <w:r>
              <w:t>[PCC-Y2</w:t>
            </w:r>
            <w:r w:rsidR="003B57DB">
              <w:t>] Accept/Reject HT Activity</w:t>
            </w:r>
          </w:p>
        </w:tc>
        <w:tc>
          <w:tcPr>
            <w:tcW w:w="1559" w:type="dxa"/>
          </w:tcPr>
          <w:p w14:paraId="00C572D0" w14:textId="4ADE17AE" w:rsidR="003B57DB" w:rsidRPr="000807AC" w:rsidRDefault="003B57DB" w:rsidP="00AC7C88">
            <w:pPr>
              <w:pStyle w:val="TableEntry"/>
            </w:pPr>
            <w:r>
              <w:t>R</w:t>
            </w:r>
          </w:p>
        </w:tc>
        <w:tc>
          <w:tcPr>
            <w:tcW w:w="2398" w:type="dxa"/>
          </w:tcPr>
          <w:p w14:paraId="31D252B5" w14:textId="6C85D6FD" w:rsidR="003B57DB" w:rsidRPr="000807AC" w:rsidRDefault="003B57DB" w:rsidP="0070073A">
            <w:pPr>
              <w:pStyle w:val="TableEntry"/>
            </w:pPr>
          </w:p>
        </w:tc>
      </w:tr>
      <w:tr w:rsidR="00732EB1"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32EB1" w:rsidRDefault="00732EB1" w:rsidP="00D97DD2">
            <w:pPr>
              <w:pStyle w:val="TableEntry"/>
            </w:pPr>
          </w:p>
        </w:tc>
        <w:tc>
          <w:tcPr>
            <w:tcW w:w="3072" w:type="dxa"/>
            <w:tcBorders>
              <w:left w:val="nil"/>
            </w:tcBorders>
          </w:tcPr>
          <w:p w14:paraId="44F4C1B8" w14:textId="15492CB4" w:rsidR="00732EB1" w:rsidRDefault="00732EB1" w:rsidP="00F304EE">
            <w:pPr>
              <w:pStyle w:val="TableEntry"/>
              <w:ind w:left="0"/>
            </w:pPr>
            <w:r>
              <w:t xml:space="preserve">[PCC-Y4] Add Request </w:t>
            </w:r>
            <w:r w:rsidR="00BF072A">
              <w:t>of</w:t>
            </w:r>
            <w:r>
              <w:t xml:space="preserve"> </w:t>
            </w:r>
            <w:r w:rsidR="00BF072A">
              <w:t>more clinical information</w:t>
            </w:r>
          </w:p>
        </w:tc>
        <w:tc>
          <w:tcPr>
            <w:tcW w:w="1559" w:type="dxa"/>
          </w:tcPr>
          <w:p w14:paraId="7CB8821D" w14:textId="03284B1A" w:rsidR="00732EB1" w:rsidRDefault="00732EB1" w:rsidP="00AC7C88">
            <w:pPr>
              <w:pStyle w:val="TableEntry"/>
            </w:pPr>
            <w:r>
              <w:t>R</w:t>
            </w:r>
          </w:p>
        </w:tc>
        <w:tc>
          <w:tcPr>
            <w:tcW w:w="2398" w:type="dxa"/>
          </w:tcPr>
          <w:p w14:paraId="4D647D4F" w14:textId="77777777" w:rsidR="00732EB1" w:rsidRPr="000807AC" w:rsidRDefault="00732EB1" w:rsidP="0070073A">
            <w:pPr>
              <w:pStyle w:val="TableEntry"/>
            </w:pPr>
          </w:p>
        </w:tc>
      </w:tr>
      <w:tr w:rsidR="00732EB1"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32EB1" w:rsidRPr="000807AC" w:rsidRDefault="00732EB1">
            <w:pPr>
              <w:pStyle w:val="TableEntry"/>
            </w:pPr>
          </w:p>
        </w:tc>
        <w:tc>
          <w:tcPr>
            <w:tcW w:w="3072" w:type="dxa"/>
            <w:tcBorders>
              <w:left w:val="nil"/>
            </w:tcBorders>
          </w:tcPr>
          <w:p w14:paraId="6EC41F23" w14:textId="709A1DB8" w:rsidR="00732EB1" w:rsidRPr="000807AC" w:rsidRDefault="00732EB1" w:rsidP="00775980">
            <w:pPr>
              <w:pStyle w:val="TableEntry"/>
              <w:ind w:left="0"/>
            </w:pPr>
            <w:r>
              <w:t>[PCC-Y6] Add individual evaluation report</w:t>
            </w:r>
          </w:p>
        </w:tc>
        <w:tc>
          <w:tcPr>
            <w:tcW w:w="1559" w:type="dxa"/>
          </w:tcPr>
          <w:p w14:paraId="74EB6AB0" w14:textId="3859ED2C" w:rsidR="00732EB1" w:rsidRPr="000807AC" w:rsidRDefault="00732EB1" w:rsidP="00AC7C88">
            <w:pPr>
              <w:pStyle w:val="TableEntry"/>
            </w:pPr>
            <w:r>
              <w:t>R</w:t>
            </w:r>
          </w:p>
        </w:tc>
        <w:tc>
          <w:tcPr>
            <w:tcW w:w="2398" w:type="dxa"/>
          </w:tcPr>
          <w:p w14:paraId="0668CE36" w14:textId="3492C967" w:rsidR="00732EB1" w:rsidRPr="000807AC" w:rsidRDefault="00732EB1">
            <w:pPr>
              <w:pStyle w:val="TableEntry"/>
            </w:pPr>
          </w:p>
        </w:tc>
      </w:tr>
      <w:bookmarkEnd w:id="217"/>
      <w:bookmarkEnd w:id="218"/>
      <w:bookmarkEnd w:id="219"/>
      <w:bookmarkEnd w:id="220"/>
      <w:bookmarkEnd w:id="221"/>
      <w:bookmarkEnd w:id="222"/>
      <w:bookmarkEnd w:id="223"/>
      <w:bookmarkEnd w:id="224"/>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242"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242"/>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 xml:space="preserve">Some Integration Profiles, however, contain </w:t>
      </w:r>
      <w:proofErr w:type="gramStart"/>
      <w:r w:rsidRPr="000807AC">
        <w:t>requirements which</w:t>
      </w:r>
      <w:proofErr w:type="gramEnd"/>
      <w:r w:rsidRPr="000807AC">
        <w:t xml:space="preserve">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243" w:name="_Toc336006514"/>
      <w:r w:rsidRPr="000807AC">
        <w:rPr>
          <w:bCs/>
          <w:noProof w:val="0"/>
        </w:rPr>
        <w:t>X.1.1.</w:t>
      </w:r>
      <w:r w:rsidR="00976CA7">
        <w:rPr>
          <w:bCs/>
          <w:noProof w:val="0"/>
        </w:rPr>
        <w:t>1</w:t>
      </w:r>
      <w:r w:rsidR="00976CA7" w:rsidRPr="000807AC">
        <w:rPr>
          <w:bCs/>
          <w:noProof w:val="0"/>
        </w:rPr>
        <w:t xml:space="preserve"> </w:t>
      </w:r>
      <w:bookmarkEnd w:id="243"/>
      <w:r w:rsidR="008C0124">
        <w:rPr>
          <w:bCs/>
          <w:noProof w:val="0"/>
        </w:rPr>
        <w:t>Heart Team Requester</w:t>
      </w:r>
    </w:p>
    <w:p w14:paraId="1D5EA532" w14:textId="01D9D9A1" w:rsidR="00483A44" w:rsidRDefault="00DF3E8B" w:rsidP="00DF3E8B">
      <w:pPr>
        <w:pStyle w:val="Corpodeltesto"/>
        <w:rPr>
          <w:lang w:val="en-GB"/>
        </w:rPr>
      </w:pPr>
      <w:r w:rsidRPr="00C8284D">
        <w:t xml:space="preserve">The </w:t>
      </w:r>
      <w:r w:rsidR="008C0124">
        <w:t>Heart Team Requester (</w:t>
      </w:r>
      <w:del w:id="244" w:author="Elena Vio" w:date="2016-04-24T18:42:00Z">
        <w:r w:rsidR="008C0124" w:rsidDel="002211F7">
          <w:delText xml:space="preserve">or </w:delText>
        </w:r>
      </w:del>
      <w:r w:rsidR="008C0124">
        <w:t>HT Requester)</w:t>
      </w:r>
      <w:r>
        <w:t xml:space="preserve"> </w:t>
      </w:r>
      <w:r w:rsidRPr="00C8284D">
        <w:t xml:space="preserve">is responsible for </w:t>
      </w:r>
      <w:r>
        <w:t xml:space="preserve">initiating the workflow </w:t>
      </w:r>
      <w:del w:id="245" w:author="Elena Vio" w:date="2016-04-10T09:14:00Z">
        <w:r w:rsidDel="007E2CDD">
          <w:delText xml:space="preserve">by creating the </w:delText>
        </w:r>
        <w:r w:rsidR="008C0124" w:rsidDel="007E2CDD">
          <w:delText xml:space="preserve">HT Request </w:delText>
        </w:r>
        <w:r w:rsidR="002A741D" w:rsidDel="007E2CDD">
          <w:rPr>
            <w:lang w:val="en-GB"/>
          </w:rPr>
          <w:delText>that</w:delText>
        </w:r>
        <w:r w:rsidR="008C0124" w:rsidRPr="00020818" w:rsidDel="007E2CDD">
          <w:rPr>
            <w:lang w:val="en-GB"/>
          </w:rPr>
          <w:delText xml:space="preserve"> requires the </w:delText>
        </w:r>
        <w:r w:rsidR="008C0124" w:rsidDel="007E2CDD">
          <w:rPr>
            <w:lang w:val="en-GB"/>
          </w:rPr>
          <w:delText>involvement</w:delText>
        </w:r>
        <w:r w:rsidR="008C0124" w:rsidRPr="00020818" w:rsidDel="007E2CDD">
          <w:rPr>
            <w:lang w:val="en-GB"/>
          </w:rPr>
          <w:delText xml:space="preserve"> of </w:delText>
        </w:r>
        <w:r w:rsidR="002A741D" w:rsidDel="007E2CDD">
          <w:rPr>
            <w:lang w:val="en-GB"/>
          </w:rPr>
          <w:delText>the HT</w:delText>
        </w:r>
        <w:r w:rsidR="008C0124" w:rsidRPr="00020818" w:rsidDel="007E2CDD">
          <w:rPr>
            <w:lang w:val="en-GB"/>
          </w:rPr>
          <w:delText xml:space="preserve"> for clinical support</w:delText>
        </w:r>
      </w:del>
      <w:ins w:id="246" w:author="Elena Vio" w:date="2016-04-10T09:14:00Z">
        <w:r w:rsidR="007E2CDD">
          <w:t>of HT process</w:t>
        </w:r>
      </w:ins>
      <w:r w:rsidR="008C0124" w:rsidRPr="00020818">
        <w:rPr>
          <w:lang w:val="en-GB"/>
        </w:rPr>
        <w:t>. It initiates the XCHT-WD.</w:t>
      </w:r>
      <w:r w:rsidR="008C0124">
        <w:rPr>
          <w:lang w:val="en-GB"/>
        </w:rPr>
        <w:t xml:space="preserve"> </w:t>
      </w:r>
    </w:p>
    <w:p w14:paraId="701B2F5D" w14:textId="7726C16D"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the </w:t>
      </w:r>
      <w:del w:id="247" w:author="Elena Vio" w:date="2016-04-11T11:37:00Z">
        <w:r w:rsidDel="004E15D8">
          <w:delText xml:space="preserve">HT Request </w:delText>
        </w:r>
      </w:del>
      <w:ins w:id="248" w:author="Elena Vio" w:date="2016-04-11T11:37:00Z">
        <w:r w:rsidR="004E15D8">
          <w:t xml:space="preserve">management of HT </w:t>
        </w:r>
      </w:ins>
      <w:r>
        <w:t xml:space="preserve">to a HT Manager </w:t>
      </w:r>
      <w:r w:rsidRPr="005370DE">
        <w:t xml:space="preserve">actor </w:t>
      </w:r>
      <w:r w:rsidR="00565B60" w:rsidRPr="005370DE">
        <w:t>initiating</w:t>
      </w:r>
      <w:r w:rsidRPr="005370DE">
        <w:t xml:space="preserve"> the Assign HT </w:t>
      </w:r>
      <w:r w:rsidR="0091083D" w:rsidRPr="005370DE">
        <w:t>Management</w:t>
      </w:r>
      <w:r w:rsidRPr="005370DE">
        <w:t xml:space="preserve"> transaction.</w:t>
      </w:r>
      <w:ins w:id="249" w:author="Elena Vio" w:date="2016-04-10T09:24:00Z">
        <w:r w:rsidR="00BF5A58">
          <w:t xml:space="preserve"> </w:t>
        </w:r>
      </w:ins>
    </w:p>
    <w:p w14:paraId="6103A8C8" w14:textId="1994B5C6"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del w:id="250" w:author="Elena Vio" w:date="2016-04-10T09:15:00Z">
        <w:r w:rsidR="008C0124" w:rsidRPr="005370DE" w:rsidDel="007E2CDD">
          <w:rPr>
            <w:lang w:val="en-GB"/>
          </w:rPr>
          <w:delText>provid</w:delText>
        </w:r>
        <w:r w:rsidR="00483A44" w:rsidRPr="005370DE" w:rsidDel="007E2CDD">
          <w:rPr>
            <w:lang w:val="en-GB"/>
          </w:rPr>
          <w:delText>ing</w:delText>
        </w:r>
        <w:r w:rsidR="008C0124" w:rsidRPr="005370DE" w:rsidDel="007E2CDD">
          <w:rPr>
            <w:lang w:val="en-GB"/>
          </w:rPr>
          <w:delText xml:space="preserve"> </w:delText>
        </w:r>
      </w:del>
      <w:ins w:id="251" w:author="Elena Vio" w:date="2016-04-10T09:15:00Z">
        <w:r w:rsidR="007E2CDD">
          <w:rPr>
            <w:lang w:val="en-GB"/>
          </w:rPr>
          <w:t>making available</w:t>
        </w:r>
        <w:r w:rsidR="007E2CDD" w:rsidRPr="005370DE">
          <w:rPr>
            <w:lang w:val="en-GB"/>
          </w:rPr>
          <w:t xml:space="preserve"> </w:t>
        </w:r>
      </w:ins>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 xml:space="preserve">images or </w:t>
      </w:r>
      <w:proofErr w:type="spellStart"/>
      <w:r w:rsidR="008C0124" w:rsidRPr="005370DE">
        <w:rPr>
          <w:lang w:val="en-GB"/>
        </w:rPr>
        <w:t>eReferral</w:t>
      </w:r>
      <w:proofErr w:type="spellEnd"/>
      <w:r w:rsidR="008C0124" w:rsidRPr="005370DE">
        <w:rPr>
          <w:lang w:val="en-GB"/>
        </w:rPr>
        <w:t xml:space="preserve"> workflow</w:t>
      </w:r>
      <w:r w:rsidR="00BB2239">
        <w:rPr>
          <w:lang w:val="en-GB"/>
        </w:rPr>
        <w:t>)</w:t>
      </w:r>
      <w:r w:rsidR="008C0124" w:rsidRPr="005370DE">
        <w:rPr>
          <w:lang w:val="en-GB"/>
        </w:rPr>
        <w:t xml:space="preserve"> that HT </w:t>
      </w:r>
      <w:r w:rsidR="00773A71" w:rsidRPr="005370DE">
        <w:rPr>
          <w:lang w:val="en-GB"/>
        </w:rPr>
        <w:t>P</w:t>
      </w:r>
      <w:r w:rsidR="008C0124" w:rsidRPr="005370DE">
        <w:rPr>
          <w:lang w:val="en-GB"/>
        </w:rPr>
        <w:t>articipant</w:t>
      </w:r>
      <w:r w:rsidR="00773A71" w:rsidRPr="005370DE">
        <w:rPr>
          <w:lang w:val="en-GB"/>
        </w:rPr>
        <w:t>s</w:t>
      </w:r>
      <w:r w:rsidR="008C0124" w:rsidRPr="005370DE">
        <w:rPr>
          <w:lang w:val="en-GB"/>
        </w:rPr>
        <w:t xml:space="preserve"> requires</w:t>
      </w:r>
      <w:r w:rsidR="00565B60" w:rsidRPr="005370DE">
        <w:rPr>
          <w:lang w:val="en-GB"/>
        </w:rPr>
        <w:t xml:space="preserve"> </w:t>
      </w:r>
      <w:r w:rsidR="00565B60" w:rsidRPr="005370DE">
        <w:t xml:space="preserve">as part of the </w:t>
      </w:r>
      <w:r w:rsidR="004477E7" w:rsidRPr="005370DE">
        <w:t>Add results of exams</w:t>
      </w:r>
      <w:r w:rsidR="004477E7" w:rsidRPr="005370DE" w:rsidDel="004477E7">
        <w:t xml:space="preserve"> </w:t>
      </w:r>
      <w:r w:rsidR="00565B60" w:rsidRPr="005370DE">
        <w:t>Transaction</w:t>
      </w:r>
      <w:ins w:id="252" w:author="Elena Vio" w:date="2016-04-10T09:21:00Z">
        <w:r w:rsidR="00BF5A58">
          <w:t>, to all members of HT</w:t>
        </w:r>
      </w:ins>
      <w:r w:rsidR="008C0124" w:rsidRPr="005370DE">
        <w:rPr>
          <w:lang w:val="en-GB"/>
        </w:rPr>
        <w:t>.</w:t>
      </w:r>
    </w:p>
    <w:p w14:paraId="48E5C15D" w14:textId="1F5B1E9C" w:rsidR="00EF0DB9" w:rsidRDefault="00EF0DB9" w:rsidP="00EF0DB9">
      <w:pPr>
        <w:pStyle w:val="Corpodeltesto"/>
      </w:pPr>
      <w:r w:rsidRPr="005370DE">
        <w:t>The HT Requester is responsible for completing the workflow by receiving the Final Report and acknowledging the rec</w:t>
      </w:r>
      <w:del w:id="253" w:author="Elena Vio" w:date="2016-04-10T09:22:00Z">
        <w:r w:rsidR="00A54A3C" w:rsidDel="00BF5A58">
          <w:delText>i</w:delText>
        </w:r>
      </w:del>
      <w:r w:rsidR="00A54A3C">
        <w:t>e</w:t>
      </w:r>
      <w:ins w:id="254" w:author="Elena Vio" w:date="2016-04-10T09:22:00Z">
        <w:r w:rsidR="00BF5A58">
          <w:t>i</w:t>
        </w:r>
      </w:ins>
      <w:r w:rsidR="00A54A3C">
        <w:t>pt</w:t>
      </w:r>
      <w:r w:rsidRPr="005370DE">
        <w:t xml:space="preserve"> of th</w:t>
      </w:r>
      <w:r w:rsidR="00E919C9">
        <w:t>e</w:t>
      </w:r>
      <w:r w:rsidRPr="005370DE">
        <w:t xml:space="preserve"> report</w:t>
      </w:r>
      <w:ins w:id="255" w:author="Elena Vio" w:date="2016-04-10T09:22:00Z">
        <w:r w:rsidR="00BF5A58">
          <w:t>,</w:t>
        </w:r>
      </w:ins>
      <w:del w:id="256" w:author="Elena Vio" w:date="2016-04-10T09:22:00Z">
        <w:r w:rsidR="00E919C9" w:rsidDel="00BF5A58">
          <w:delText>;</w:delText>
        </w:r>
      </w:del>
      <w:r w:rsidR="00E919C9">
        <w:t xml:space="preserve"> and</w:t>
      </w:r>
      <w:r w:rsidR="00B303AB" w:rsidRPr="005370DE">
        <w:t xml:space="preserve"> </w:t>
      </w:r>
      <w:ins w:id="257" w:author="Elena Vio" w:date="2016-04-10T09:22:00Z">
        <w:r w:rsidR="00BF5A58">
          <w:rPr>
            <w:lang w:val="en-GB"/>
          </w:rPr>
          <w:t>making available</w:t>
        </w:r>
      </w:ins>
      <w:del w:id="258" w:author="Elena Vio" w:date="2016-04-10T09:22:00Z">
        <w:r w:rsidR="00B303AB" w:rsidRPr="005370DE" w:rsidDel="00BF5A58">
          <w:delText>providing</w:delText>
        </w:r>
      </w:del>
      <w:r w:rsidR="00B303AB" w:rsidRPr="005370DE">
        <w:t xml:space="preserve"> also new clinical results if requested</w:t>
      </w:r>
      <w:r w:rsidRPr="005370DE">
        <w:t xml:space="preserve"> as part of the </w:t>
      </w:r>
      <w:r w:rsidR="00B303AB" w:rsidRPr="005370DE">
        <w:t>Finalization</w:t>
      </w:r>
      <w:r w:rsidRPr="005370DE">
        <w:t xml:space="preserve"> transaction. This transaction closes 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lastRenderedPageBreak/>
        <w:t>X.1.1.</w:t>
      </w:r>
      <w:r>
        <w:rPr>
          <w:bCs/>
          <w:noProof w:val="0"/>
        </w:rPr>
        <w:t>2</w:t>
      </w:r>
      <w:r w:rsidRPr="000807AC">
        <w:rPr>
          <w:bCs/>
          <w:noProof w:val="0"/>
        </w:rPr>
        <w:t xml:space="preserve"> </w:t>
      </w:r>
      <w:r w:rsidR="008C0124">
        <w:rPr>
          <w:bCs/>
          <w:noProof w:val="0"/>
        </w:rPr>
        <w:t>Heart Team Manager</w:t>
      </w:r>
    </w:p>
    <w:p w14:paraId="41B1FAD1" w14:textId="27C8DEB0"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del w:id="259" w:author="Elena Vio" w:date="2016-04-11T11:38:00Z">
        <w:r w:rsidRPr="005370DE" w:rsidDel="004E15D8">
          <w:delText xml:space="preserve">HT Request </w:delText>
        </w:r>
      </w:del>
      <w:ins w:id="260" w:author="Elena Vio" w:date="2016-04-11T11:38:00Z">
        <w:r w:rsidR="004E15D8">
          <w:t>management of HT</w:t>
        </w:r>
      </w:ins>
      <w:ins w:id="261" w:author="Elena Vio" w:date="2016-04-10T09:25:00Z">
        <w:r w:rsidR="00BF5A58">
          <w:t xml:space="preserve"> </w:t>
        </w:r>
      </w:ins>
      <w:r w:rsidRPr="005370DE">
        <w:t>received from HT Requester initiating the Accept/Reject HT</w:t>
      </w:r>
      <w:r w:rsidR="004477E7" w:rsidRPr="005370DE">
        <w:t xml:space="preserve"> Management</w:t>
      </w:r>
      <w:r w:rsidRPr="005370DE">
        <w:t xml:space="preserve"> transaction.</w:t>
      </w:r>
    </w:p>
    <w:p w14:paraId="44692728" w14:textId="79AAEAB3" w:rsidR="007642DB" w:rsidRPr="005370DE" w:rsidRDefault="00013B72" w:rsidP="00C72FEF">
      <w:pPr>
        <w:pStyle w:val="Corpodeltesto"/>
        <w:rPr>
          <w:lang w:val="en-GB"/>
        </w:rPr>
      </w:pPr>
      <w:r w:rsidRPr="005370DE">
        <w:rPr>
          <w:lang w:val="en-GB"/>
        </w:rPr>
        <w:t>HT</w:t>
      </w:r>
      <w:r w:rsidR="00C72FEF" w:rsidRPr="005370DE">
        <w:rPr>
          <w:lang w:val="en-GB"/>
        </w:rPr>
        <w:t xml:space="preserve"> Manager is responsible for </w:t>
      </w:r>
      <w:r w:rsidR="00C70857" w:rsidRPr="005370DE">
        <w:rPr>
          <w:lang w:val="en-GB"/>
        </w:rPr>
        <w:t xml:space="preserve">staffing of HT </w:t>
      </w:r>
      <w:r w:rsidR="00773A71" w:rsidRPr="005370DE">
        <w:rPr>
          <w:lang w:val="en-GB"/>
        </w:rPr>
        <w:t>initiating A</w:t>
      </w:r>
      <w:r w:rsidR="00F32A2E" w:rsidRPr="005370DE">
        <w:rPr>
          <w:lang w:val="en-GB"/>
        </w:rPr>
        <w:t>ssign</w:t>
      </w:r>
      <w:r w:rsidR="00B00B00" w:rsidRPr="005370DE">
        <w:rPr>
          <w:lang w:val="en-GB"/>
        </w:rPr>
        <w:t xml:space="preserve"> HT Participation</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345C3F97"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Pr="005370DE">
        <w:t>perform</w:t>
      </w:r>
      <w:r w:rsidR="00ED6D01">
        <w:t>ing</w:t>
      </w:r>
      <w:r w:rsidRPr="005370DE">
        <w:t xml:space="preserve"> the </w:t>
      </w:r>
      <w:r w:rsidR="00CB284B" w:rsidRPr="005370DE">
        <w:t>HT</w:t>
      </w:r>
      <w:r w:rsidR="00013B72" w:rsidRPr="005370DE">
        <w:t xml:space="preserve">, </w:t>
      </w:r>
      <w:r w:rsidR="00013B72" w:rsidRPr="005370DE">
        <w:rPr>
          <w:lang w:val="en-GB"/>
        </w:rPr>
        <w:t>deciding the date and time of videoconferences</w:t>
      </w:r>
      <w:r w:rsidR="00E919C9">
        <w:rPr>
          <w:lang w:val="en-GB"/>
        </w:rPr>
        <w:t>,</w:t>
      </w:r>
      <w:r w:rsidR="000152F3" w:rsidRPr="005370DE">
        <w:rPr>
          <w:lang w:val="en-GB"/>
        </w:rPr>
        <w:t xml:space="preserve"> initiating Plan </w:t>
      </w:r>
      <w:r w:rsidR="004477E7" w:rsidRPr="005370DE">
        <w:rPr>
          <w:lang w:val="en-GB"/>
        </w:rPr>
        <w:t xml:space="preserve">HT </w:t>
      </w:r>
      <w:r w:rsidR="000152F3" w:rsidRPr="005370DE">
        <w:rPr>
          <w:lang w:val="en-GB"/>
        </w:rPr>
        <w:t>Discussion transaction,</w:t>
      </w:r>
      <w:r w:rsidR="00013B72" w:rsidRPr="005370DE">
        <w:rPr>
          <w:lang w:val="en-GB"/>
        </w:rPr>
        <w:t xml:space="preserve"> and creating </w:t>
      </w:r>
      <w:r w:rsidR="000152F3" w:rsidRPr="005370DE">
        <w:t>Final Report</w:t>
      </w:r>
      <w:r w:rsidR="00013B72" w:rsidRPr="005370DE">
        <w:t xml:space="preserve"> </w:t>
      </w:r>
      <w:r w:rsidRPr="005370DE">
        <w:t xml:space="preserve">as part of the </w:t>
      </w:r>
      <w:r w:rsidR="00F32A2E" w:rsidRPr="005370DE">
        <w:t>Perform</w:t>
      </w:r>
      <w:r w:rsidRPr="005370DE">
        <w:t xml:space="preserve"> </w:t>
      </w:r>
      <w:r w:rsidR="00CB284B" w:rsidRPr="005370DE">
        <w:t>HT</w:t>
      </w:r>
      <w:r w:rsidR="00013B72" w:rsidRPr="005370DE">
        <w:t xml:space="preserve"> evaluation</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3D28D2A0" w14:textId="77777777" w:rsidR="002211F7" w:rsidRDefault="002211F7" w:rsidP="002211F7">
      <w:pPr>
        <w:pStyle w:val="Corpodeltesto"/>
        <w:rPr>
          <w:lang w:val="en-GB"/>
        </w:rPr>
      </w:pPr>
      <w:r w:rsidRPr="005370DE">
        <w:rPr>
          <w:lang w:val="en-GB"/>
        </w:rPr>
        <w:t xml:space="preserve">Heart Team Participant (HT Participant) is responsible for </w:t>
      </w:r>
      <w:r w:rsidRPr="005370DE">
        <w:t>accepting</w:t>
      </w:r>
      <w:r>
        <w:t xml:space="preserve"> or </w:t>
      </w:r>
      <w:r w:rsidRPr="005370DE">
        <w:t xml:space="preserve">refusing to participate </w:t>
      </w:r>
      <w:proofErr w:type="gramStart"/>
      <w:r>
        <w:t xml:space="preserve">in </w:t>
      </w:r>
      <w:r w:rsidRPr="005370DE">
        <w:t xml:space="preserve"> HT</w:t>
      </w:r>
      <w:proofErr w:type="gramEnd"/>
      <w:r>
        <w:t xml:space="preserve"> and possibly providing request of new exams and</w:t>
      </w:r>
      <w:r w:rsidRPr="005370DE">
        <w:t xml:space="preserve"> initiating the Accept/Reject HT</w:t>
      </w:r>
      <w:r>
        <w:t>.</w:t>
      </w:r>
      <w:r w:rsidRPr="005370DE">
        <w:t xml:space="preserve"> </w:t>
      </w:r>
      <w:commentRangeStart w:id="262"/>
      <w:r w:rsidRPr="005370DE">
        <w:t>Participation transaction</w:t>
      </w:r>
      <w:r>
        <w:t xml:space="preserve"> and Add Request of more clinical information transaction</w:t>
      </w:r>
      <w:r w:rsidRPr="005370DE">
        <w:t xml:space="preserve">, </w:t>
      </w:r>
      <w:r w:rsidRPr="005370DE">
        <w:rPr>
          <w:lang w:val="en-GB"/>
        </w:rPr>
        <w:t xml:space="preserve">and </w:t>
      </w:r>
      <w:r w:rsidRPr="005370DE">
        <w:t>providing individual preliminary evaluation</w:t>
      </w:r>
      <w:r w:rsidRPr="005370DE">
        <w:rPr>
          <w:lang w:val="en-GB"/>
        </w:rPr>
        <w:t xml:space="preserve"> reports, which will be needed in preparation for HT discussion, </w:t>
      </w:r>
      <w:r w:rsidRPr="005370DE">
        <w:t xml:space="preserve">initiating the </w:t>
      </w:r>
      <w:proofErr w:type="spellStart"/>
      <w:r w:rsidRPr="005370DE">
        <w:rPr>
          <w:iCs/>
          <w:lang w:val="it-IT"/>
        </w:rPr>
        <w:t>Add</w:t>
      </w:r>
      <w:proofErr w:type="spellEnd"/>
      <w:r w:rsidRPr="005370DE">
        <w:rPr>
          <w:iCs/>
          <w:lang w:val="it-IT"/>
        </w:rPr>
        <w:t xml:space="preserve"> </w:t>
      </w:r>
      <w:proofErr w:type="spellStart"/>
      <w:r w:rsidRPr="005370DE">
        <w:rPr>
          <w:iCs/>
          <w:lang w:val="it-IT"/>
        </w:rPr>
        <w:t>Individual</w:t>
      </w:r>
      <w:proofErr w:type="spellEnd"/>
      <w:r w:rsidRPr="005370DE">
        <w:rPr>
          <w:iCs/>
          <w:lang w:val="it-IT"/>
        </w:rPr>
        <w:t xml:space="preserve"> Preliminary Evaluation Report </w:t>
      </w:r>
      <w:proofErr w:type="spellStart"/>
      <w:r w:rsidRPr="005370DE">
        <w:rPr>
          <w:iCs/>
          <w:lang w:val="it-IT"/>
        </w:rPr>
        <w:t>transaction</w:t>
      </w:r>
      <w:proofErr w:type="spellEnd"/>
      <w:r w:rsidRPr="005370DE">
        <w:rPr>
          <w:lang w:val="en-GB"/>
        </w:rPr>
        <w:t xml:space="preserve">.  </w:t>
      </w:r>
      <w:commentRangeEnd w:id="262"/>
      <w:r>
        <w:rPr>
          <w:rStyle w:val="Rimandocommento"/>
        </w:rPr>
        <w:commentReference w:id="262"/>
      </w:r>
      <w:r w:rsidRPr="005370DE">
        <w:rPr>
          <w:lang w:val="en-GB"/>
        </w:rPr>
        <w:t>The</w:t>
      </w:r>
      <w:r>
        <w:rPr>
          <w:lang w:val="en-GB"/>
        </w:rPr>
        <w:t xml:space="preserve"> HT participant also attends HT meetings.</w:t>
      </w:r>
    </w:p>
    <w:p w14:paraId="49BAADA7" w14:textId="4289D7CE" w:rsidR="00A96AF4" w:rsidDel="002211F7" w:rsidRDefault="00A96AF4" w:rsidP="006E2F73">
      <w:pPr>
        <w:pStyle w:val="Corpodeltesto"/>
        <w:rPr>
          <w:del w:id="263" w:author="Elena Vio" w:date="2016-04-24T18:42:00Z"/>
          <w:lang w:val="en-GB"/>
        </w:rPr>
      </w:pPr>
      <w:del w:id="264" w:author="Elena Vio" w:date="2016-04-24T18:42:00Z">
        <w:r w:rsidRPr="005370DE" w:rsidDel="002211F7">
          <w:rPr>
            <w:lang w:val="en-GB"/>
          </w:rPr>
          <w:delText xml:space="preserve">Heart Team Participant (or HT Participant) is responsible for </w:delText>
        </w:r>
        <w:r w:rsidR="00ED79AF" w:rsidRPr="005370DE" w:rsidDel="002211F7">
          <w:delText xml:space="preserve">accepting/refusing to participate </w:delText>
        </w:r>
        <w:r w:rsidR="00A23E64" w:rsidDel="002211F7">
          <w:delText xml:space="preserve">in </w:delText>
        </w:r>
        <w:r w:rsidR="00ED79AF" w:rsidRPr="005370DE" w:rsidDel="002211F7">
          <w:delText xml:space="preserve"> HT</w:delText>
        </w:r>
        <w:r w:rsidR="00145A0A" w:rsidDel="002211F7">
          <w:delText xml:space="preserve"> and possibly providing request of new exams</w:delText>
        </w:r>
        <w:r w:rsidR="00A23E64" w:rsidDel="002211F7">
          <w:delText xml:space="preserve"> and</w:delText>
        </w:r>
        <w:r w:rsidR="00D73064" w:rsidRPr="005370DE" w:rsidDel="002211F7">
          <w:delText xml:space="preserve"> initiating the Accept/Reject HT</w:delText>
        </w:r>
        <w:r w:rsidR="00A23E64" w:rsidDel="002211F7">
          <w:delText>.</w:delText>
        </w:r>
        <w:r w:rsidR="000B5E28" w:rsidRPr="005370DE" w:rsidDel="002211F7">
          <w:delText xml:space="preserve"> Participation</w:delText>
        </w:r>
        <w:r w:rsidR="00D73064" w:rsidRPr="005370DE" w:rsidDel="002211F7">
          <w:delText xml:space="preserve"> transaction</w:delText>
        </w:r>
        <w:r w:rsidR="00F109C1" w:rsidDel="002211F7">
          <w:delText xml:space="preserve"> and Add Request </w:delText>
        </w:r>
        <w:r w:rsidR="00B771FA" w:rsidDel="002211F7">
          <w:delText>of more clinical information</w:delText>
        </w:r>
        <w:r w:rsidR="00F109C1" w:rsidDel="002211F7">
          <w:delText xml:space="preserve"> transaction</w:delText>
        </w:r>
        <w:r w:rsidR="00ED79AF" w:rsidRPr="005370DE" w:rsidDel="002211F7">
          <w:delText xml:space="preserve">, </w:delText>
        </w:r>
        <w:r w:rsidR="006E2F73" w:rsidRPr="005370DE" w:rsidDel="002211F7">
          <w:rPr>
            <w:lang w:val="en-GB"/>
          </w:rPr>
          <w:delText xml:space="preserve">and </w:delText>
        </w:r>
        <w:r w:rsidR="006E2F73" w:rsidRPr="005370DE" w:rsidDel="002211F7">
          <w:delText>providing individual preliminary evaluation</w:delText>
        </w:r>
        <w:r w:rsidRPr="005370DE" w:rsidDel="002211F7">
          <w:rPr>
            <w:lang w:val="en-GB"/>
          </w:rPr>
          <w:delText xml:space="preserve"> report</w:delText>
        </w:r>
        <w:r w:rsidR="002A741D" w:rsidRPr="005370DE" w:rsidDel="002211F7">
          <w:rPr>
            <w:lang w:val="en-GB"/>
          </w:rPr>
          <w:delText>s, which will be needed</w:delText>
        </w:r>
        <w:r w:rsidRPr="005370DE" w:rsidDel="002211F7">
          <w:rPr>
            <w:lang w:val="en-GB"/>
          </w:rPr>
          <w:delText xml:space="preserve"> in preparation </w:delText>
        </w:r>
        <w:r w:rsidR="002A741D" w:rsidRPr="005370DE" w:rsidDel="002211F7">
          <w:rPr>
            <w:lang w:val="en-GB"/>
          </w:rPr>
          <w:delText xml:space="preserve">for HT </w:delText>
        </w:r>
        <w:r w:rsidRPr="005370DE" w:rsidDel="002211F7">
          <w:rPr>
            <w:lang w:val="en-GB"/>
          </w:rPr>
          <w:delText>discussion</w:delText>
        </w:r>
        <w:r w:rsidR="00D73064" w:rsidRPr="005370DE" w:rsidDel="002211F7">
          <w:rPr>
            <w:lang w:val="en-GB"/>
          </w:rPr>
          <w:delText xml:space="preserve">, </w:delText>
        </w:r>
        <w:r w:rsidR="00D73064" w:rsidRPr="005370DE" w:rsidDel="002211F7">
          <w:delText xml:space="preserve">initiating the </w:delText>
        </w:r>
        <w:r w:rsidR="00756657" w:rsidRPr="005370DE" w:rsidDel="002211F7">
          <w:rPr>
            <w:iCs/>
            <w:lang w:val="it-IT"/>
          </w:rPr>
          <w:delText xml:space="preserve">Add </w:delText>
        </w:r>
        <w:r w:rsidR="00CB74C3" w:rsidRPr="005370DE" w:rsidDel="002211F7">
          <w:rPr>
            <w:iCs/>
            <w:lang w:val="it-IT"/>
          </w:rPr>
          <w:delText>Individual Preliminary Evaluation R</w:delText>
        </w:r>
        <w:r w:rsidR="00D73064" w:rsidRPr="005370DE" w:rsidDel="002211F7">
          <w:rPr>
            <w:iCs/>
            <w:lang w:val="it-IT"/>
          </w:rPr>
          <w:delText>eport transaction</w:delText>
        </w:r>
        <w:r w:rsidR="002A741D" w:rsidRPr="005370DE" w:rsidDel="002211F7">
          <w:rPr>
            <w:lang w:val="en-GB"/>
          </w:rPr>
          <w:delText>.  The</w:delText>
        </w:r>
        <w:r w:rsidR="002A741D" w:rsidDel="002211F7">
          <w:rPr>
            <w:lang w:val="en-GB"/>
          </w:rPr>
          <w:delText xml:space="preserve"> HT participant also attends HT meetings.</w:delText>
        </w:r>
      </w:del>
    </w:p>
    <w:p w14:paraId="08A7DCEA" w14:textId="7F5FB75C" w:rsidR="00CF283F" w:rsidRPr="000807AC" w:rsidRDefault="00CF283F" w:rsidP="00303E20">
      <w:pPr>
        <w:pStyle w:val="Titolo2"/>
        <w:numPr>
          <w:ilvl w:val="0"/>
          <w:numId w:val="0"/>
        </w:numPr>
        <w:rPr>
          <w:noProof w:val="0"/>
        </w:rPr>
      </w:pPr>
      <w:bookmarkStart w:id="265"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265"/>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266" w:name="_Toc336006517"/>
      <w:bookmarkStart w:id="267" w:name="_Toc37034636"/>
      <w:bookmarkStart w:id="268" w:name="_Toc38846114"/>
      <w:bookmarkStart w:id="269" w:name="_Toc504625757"/>
      <w:bookmarkStart w:id="270" w:name="_Toc530206510"/>
      <w:bookmarkStart w:id="271" w:name="_Toc1388430"/>
      <w:bookmarkStart w:id="272" w:name="_Toc1388584"/>
      <w:bookmarkStart w:id="273"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266"/>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 xml:space="preserve">In some cases, required groupings are defined as at least one of an enumerated set of possible actors; </w:t>
      </w:r>
      <w:proofErr w:type="gramStart"/>
      <w:r w:rsidRPr="000807AC">
        <w:t>this is designated by merging column one into a single cell spanning multiple potential grouped actors</w:t>
      </w:r>
      <w:proofErr w:type="gramEnd"/>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 xml:space="preserve">Section </w:t>
      </w:r>
      <w:r w:rsidRPr="00114D5E">
        <w:rPr>
          <w:highlight w:val="yellow"/>
        </w:rPr>
        <w:t>X.5</w:t>
      </w:r>
      <w:r w:rsidRPr="000807AC">
        <w:t xml:space="preserve"> describes some optional groupings that may be of interest for security considerations and section </w:t>
      </w:r>
      <w:r w:rsidRPr="00114D5E">
        <w:rPr>
          <w:highlight w:val="yellow"/>
        </w:rPr>
        <w:t>X.6</w:t>
      </w:r>
      <w:r w:rsidRPr="000807AC">
        <w:t xml:space="preserve"> describes some optional groupings in other related profiles.</w:t>
      </w:r>
    </w:p>
    <w:p w14:paraId="18E46743" w14:textId="019B2FBE"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 xml:space="preserve">table </w:t>
      </w:r>
      <w:r w:rsidRPr="00114D5E">
        <w:t>X.3-1</w:t>
      </w:r>
      <w:r w:rsidRPr="003F1F6A">
        <w:t xml:space="preserve">. These XDW </w:t>
      </w:r>
      <w:r w:rsidR="0059602E">
        <w:t>a</w:t>
      </w:r>
      <w:r w:rsidRPr="003F1F6A">
        <w:t>ctors support the creation, consumption and update of the XDW workflow document</w:t>
      </w:r>
      <w:r>
        <w:t>,</w:t>
      </w:r>
      <w:r w:rsidRPr="003F1F6A">
        <w:t xml:space="preserve"> which is the shared data </w:t>
      </w:r>
      <w:proofErr w:type="gramStart"/>
      <w:r w:rsidRPr="003F1F6A">
        <w:t>structure</w:t>
      </w:r>
      <w:r>
        <w:t>,</w:t>
      </w:r>
      <w:r w:rsidRPr="003F1F6A">
        <w:t xml:space="preserve"> </w:t>
      </w:r>
      <w:ins w:id="274" w:author="Elena Vio" w:date="2016-04-24T18:43:00Z">
        <w:r w:rsidR="002211F7">
          <w:t>that tracks</w:t>
        </w:r>
      </w:ins>
      <w:del w:id="275" w:author="Elena Vio" w:date="2016-04-24T18:43:00Z">
        <w:r w:rsidRPr="003F1F6A" w:rsidDel="002211F7">
          <w:delText>which is tracking</w:delText>
        </w:r>
      </w:del>
      <w:proofErr w:type="gramEnd"/>
      <w:r w:rsidRPr="003F1F6A">
        <w:t xml:space="preserve"> the evolution of the workflow</w:t>
      </w:r>
      <w:r>
        <w:t xml:space="preserve">. </w:t>
      </w:r>
      <w:r w:rsidRPr="003F1F6A">
        <w:t xml:space="preserve">This </w:t>
      </w:r>
      <w:r w:rsidRPr="003F1F6A">
        <w:lastRenderedPageBreak/>
        <w:t>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w:t>
      </w:r>
      <w:proofErr w:type="gramStart"/>
      <w:r w:rsidR="00926D7E">
        <w:t>a</w:t>
      </w:r>
      <w:proofErr w:type="gramEnd"/>
      <w:r w:rsidR="00926D7E">
        <w:t xml:space="preserve"> </w:t>
      </w:r>
      <w:proofErr w:type="spellStart"/>
      <w:r w:rsidR="00926D7E">
        <w:t>XDS.b</w:t>
      </w:r>
      <w:proofErr w:type="spellEnd"/>
      <w:r w:rsidR="00926D7E">
        <w:t xml:space="preserve">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w:t>
            </w:r>
            <w:proofErr w:type="gramStart"/>
            <w:r>
              <w:t>:5</w:t>
            </w:r>
            <w:proofErr w:type="gramEnd"/>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w:t>
            </w:r>
            <w:proofErr w:type="gramStart"/>
            <w:r>
              <w:t>:5</w:t>
            </w:r>
            <w:proofErr w:type="gramEnd"/>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w:t>
            </w:r>
            <w:proofErr w:type="gramStart"/>
            <w:r>
              <w:t>:5</w:t>
            </w:r>
            <w:proofErr w:type="gramEnd"/>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5F04A3" w:rsidRPr="000807AC" w14:paraId="10797830" w14:textId="77777777" w:rsidTr="00B43F76">
        <w:trPr>
          <w:cantSplit/>
          <w:trHeight w:val="990"/>
          <w:jc w:val="center"/>
        </w:trPr>
        <w:tc>
          <w:tcPr>
            <w:tcW w:w="2311" w:type="dxa"/>
            <w:vMerge/>
          </w:tcPr>
          <w:p w14:paraId="6EF9F93F" w14:textId="77777777" w:rsidR="005F04A3" w:rsidRPr="000807AC" w:rsidRDefault="005F04A3" w:rsidP="00DB186B">
            <w:pPr>
              <w:pStyle w:val="TableEntry"/>
            </w:pPr>
          </w:p>
        </w:tc>
        <w:tc>
          <w:tcPr>
            <w:tcW w:w="1980" w:type="dxa"/>
          </w:tcPr>
          <w:p w14:paraId="68BDC711" w14:textId="77777777" w:rsidR="005F04A3" w:rsidRDefault="005F04A3" w:rsidP="00DB186B">
            <w:pPr>
              <w:pStyle w:val="TableEntry"/>
            </w:pPr>
            <w:r>
              <w:t>DSUB Notification Recipient</w:t>
            </w:r>
          </w:p>
          <w:p w14:paraId="06DBDBAE" w14:textId="538ACBEA" w:rsidR="005F04A3" w:rsidRDefault="005F04A3" w:rsidP="00DB186B">
            <w:pPr>
              <w:pStyle w:val="TableEntry"/>
            </w:pPr>
            <w:del w:id="276" w:author="Elena Vio" w:date="2016-04-24T12:12:00Z">
              <w:r w:rsidDel="005F04A3">
                <w:delText>XDS-I Image Document Consumer</w:delText>
              </w:r>
            </w:del>
          </w:p>
        </w:tc>
        <w:tc>
          <w:tcPr>
            <w:tcW w:w="2160" w:type="dxa"/>
          </w:tcPr>
          <w:p w14:paraId="1C930320" w14:textId="77777777" w:rsidR="005F04A3" w:rsidRPr="00723BD3" w:rsidRDefault="005F04A3" w:rsidP="00723BD3">
            <w:pPr>
              <w:shd w:val="clear" w:color="auto" w:fill="FFFFFF"/>
              <w:spacing w:before="100" w:beforeAutospacing="1" w:after="100" w:afterAutospacing="1"/>
              <w:rPr>
                <w:sz w:val="18"/>
              </w:rPr>
            </w:pPr>
            <w:r>
              <w:rPr>
                <w:sz w:val="18"/>
              </w:rPr>
              <w:t>ITI TF-1: 26.1.1.4</w:t>
            </w:r>
          </w:p>
          <w:p w14:paraId="4F48B121" w14:textId="4EEB9C65" w:rsidR="005F04A3" w:rsidRPr="00723BD3" w:rsidRDefault="005F04A3" w:rsidP="00B03843">
            <w:pPr>
              <w:pStyle w:val="TableEntry"/>
              <w:ind w:left="0"/>
            </w:pPr>
            <w:del w:id="277" w:author="Elena Vio" w:date="2016-04-24T12:12:00Z">
              <w:r w:rsidDel="005F04A3">
                <w:delText>RAD TF-1: 18</w:delText>
              </w:r>
            </w:del>
          </w:p>
        </w:tc>
        <w:tc>
          <w:tcPr>
            <w:tcW w:w="1951" w:type="dxa"/>
          </w:tcPr>
          <w:p w14:paraId="2DABD1FF" w14:textId="77777777" w:rsidR="005F04A3" w:rsidRPr="000807AC" w:rsidRDefault="005F04A3" w:rsidP="00DB186B">
            <w:pPr>
              <w:pStyle w:val="TableEntry"/>
            </w:pPr>
            <w:r>
              <w:t>--</w:t>
            </w:r>
          </w:p>
          <w:p w14:paraId="32C025DE" w14:textId="33A3FEAD" w:rsidR="005F04A3" w:rsidRPr="000807AC" w:rsidRDefault="005F04A3" w:rsidP="00DB186B">
            <w:pPr>
              <w:pStyle w:val="TableEntry"/>
            </w:pPr>
            <w:del w:id="278" w:author="Elena Vio" w:date="2016-04-24T12:12:00Z">
              <w:r w:rsidDel="005F04A3">
                <w:delText>--</w:delText>
              </w:r>
            </w:del>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w:t>
            </w:r>
            <w:proofErr w:type="gramStart"/>
            <w:r>
              <w:t>:5</w:t>
            </w:r>
            <w:proofErr w:type="gramEnd"/>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w:t>
            </w:r>
            <w:proofErr w:type="gramStart"/>
            <w:r>
              <w:t>:5</w:t>
            </w:r>
            <w:proofErr w:type="gramEnd"/>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w:t>
            </w:r>
            <w:proofErr w:type="gramStart"/>
            <w:r>
              <w:t>:5</w:t>
            </w:r>
            <w:proofErr w:type="gramEnd"/>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w:t>
            </w:r>
            <w:proofErr w:type="gramStart"/>
            <w:r>
              <w:t>:5</w:t>
            </w:r>
            <w:proofErr w:type="gramEnd"/>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w:t>
      </w:r>
      <w:proofErr w:type="gramStart"/>
      <w:r w:rsidR="006D78E1">
        <w:rPr>
          <w:b/>
        </w:rPr>
        <w:t>Recipient ,</w:t>
      </w:r>
      <w:proofErr w:type="gramEnd"/>
      <w:r w:rsidR="006D78E1">
        <w:rPr>
          <w:b/>
        </w:rPr>
        <w:t xml:space="preserve">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279"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267"/>
      <w:bookmarkEnd w:id="268"/>
      <w:r w:rsidR="00167DB7" w:rsidRPr="000807AC">
        <w:rPr>
          <w:noProof w:val="0"/>
        </w:rPr>
        <w:t>Overview</w:t>
      </w:r>
      <w:bookmarkEnd w:id="279"/>
    </w:p>
    <w:p w14:paraId="7960D73F" w14:textId="77777777" w:rsidR="002211F7" w:rsidRDefault="002211F7" w:rsidP="002211F7">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Pr>
          <w:lang w:eastAsia="it-IT"/>
        </w:rPr>
        <w:t xml:space="preserve">in few hospitals </w:t>
      </w:r>
      <w:r w:rsidRPr="00574FC1">
        <w:rPr>
          <w:lang w:eastAsia="it-IT"/>
        </w:rPr>
        <w:t xml:space="preserve">in order to make </w:t>
      </w:r>
      <w:r>
        <w:rPr>
          <w:lang w:eastAsia="it-IT"/>
        </w:rPr>
        <w:t>limited</w:t>
      </w:r>
      <w:r w:rsidRPr="00574FC1">
        <w:rPr>
          <w:lang w:eastAsia="it-IT"/>
        </w:rPr>
        <w:t xml:space="preserve"> health resources widely</w:t>
      </w:r>
      <w:r>
        <w:rPr>
          <w:lang w:eastAsia="it-IT"/>
        </w:rPr>
        <w:t xml:space="preserve"> </w:t>
      </w:r>
      <w:r w:rsidRPr="00574FC1">
        <w:rPr>
          <w:lang w:eastAsia="it-IT"/>
        </w:rPr>
        <w:t xml:space="preserve">available, because they are often very expensive. </w:t>
      </w:r>
      <w:r>
        <w:rPr>
          <w:lang w:eastAsia="it-IT"/>
        </w:rPr>
        <w:t>For example, in the cardiac</w:t>
      </w:r>
      <w:r w:rsidRPr="00574FC1">
        <w:rPr>
          <w:lang w:eastAsia="it-IT"/>
        </w:rPr>
        <w:t xml:space="preserve"> field, there are ma</w:t>
      </w:r>
      <w:r>
        <w:rPr>
          <w:lang w:eastAsia="it-IT"/>
        </w:rPr>
        <w:t>ny community hospitals without cardiac surgical services</w:t>
      </w:r>
      <w:r w:rsidRPr="00574FC1">
        <w:rPr>
          <w:lang w:eastAsia="it-IT"/>
        </w:rPr>
        <w:t xml:space="preserve">. Community hospitals need </w:t>
      </w:r>
      <w:r>
        <w:rPr>
          <w:lang w:eastAsia="it-IT"/>
        </w:rPr>
        <w:t xml:space="preserve">remote </w:t>
      </w:r>
      <w:r w:rsidRPr="00574FC1">
        <w:rPr>
          <w:lang w:eastAsia="it-IT"/>
        </w:rPr>
        <w:t xml:space="preserve">support </w:t>
      </w:r>
      <w:r>
        <w:rPr>
          <w:lang w:eastAsia="it-IT"/>
        </w:rPr>
        <w:t>of</w:t>
      </w:r>
      <w:r w:rsidRPr="00574FC1">
        <w:rPr>
          <w:lang w:eastAsia="it-IT"/>
        </w:rPr>
        <w:t xml:space="preserve"> many professionals that work in other structures, in order to guarantee an optimal treatment strategy in </w:t>
      </w:r>
      <w:r>
        <w:rPr>
          <w:lang w:eastAsia="it-IT"/>
        </w:rPr>
        <w:t xml:space="preserve">a </w:t>
      </w:r>
      <w:r w:rsidRPr="00574FC1">
        <w:rPr>
          <w:lang w:eastAsia="it-IT"/>
        </w:rPr>
        <w:t xml:space="preserve">specific </w:t>
      </w:r>
      <w:r>
        <w:rPr>
          <w:lang w:eastAsia="it-IT"/>
        </w:rPr>
        <w:t>clinical situation</w:t>
      </w:r>
      <w:r w:rsidRPr="00574FC1">
        <w:rPr>
          <w:lang w:eastAsia="it-IT"/>
        </w:rPr>
        <w:t xml:space="preserve"> such as stable CAD (Coronary Artery Disease), NSTEMI (non-ST elevation myocardial infarction), Cardiogenic Shock (CS), or aortic </w:t>
      </w:r>
      <w:r>
        <w:rPr>
          <w:lang w:eastAsia="it-IT"/>
        </w:rPr>
        <w:t>valve disease. Many countries are</w:t>
      </w:r>
      <w:r w:rsidRPr="00574FC1">
        <w:rPr>
          <w:lang w:eastAsia="it-IT"/>
        </w:rPr>
        <w:t xml:space="preserve"> moving to create dynamic and multidisciplinary teams of professionals </w:t>
      </w:r>
      <w:r>
        <w:rPr>
          <w:lang w:eastAsia="it-IT"/>
        </w:rPr>
        <w:t xml:space="preserve">who are </w:t>
      </w:r>
      <w:r w:rsidRPr="00574FC1">
        <w:rPr>
          <w:lang w:eastAsia="it-IT"/>
        </w:rPr>
        <w:t>able to perform a complete analysis of the more complex clinical cases</w:t>
      </w:r>
      <w:r>
        <w:rPr>
          <w:lang w:eastAsia="it-IT"/>
        </w:rPr>
        <w:t xml:space="preserve">. </w:t>
      </w:r>
      <w:commentRangeStart w:id="280"/>
      <w:r>
        <w:rPr>
          <w:lang w:eastAsia="it-IT"/>
        </w:rPr>
        <w:t>We are grateful</w:t>
      </w:r>
      <w:r w:rsidRPr="00574FC1">
        <w:rPr>
          <w:lang w:eastAsia="it-IT"/>
        </w:rPr>
        <w:t xml:space="preserve"> </w:t>
      </w:r>
      <w:r>
        <w:rPr>
          <w:lang w:eastAsia="it-IT"/>
        </w:rPr>
        <w:t>for this</w:t>
      </w:r>
      <w:r w:rsidRPr="00574FC1">
        <w:rPr>
          <w:lang w:eastAsia="it-IT"/>
        </w:rPr>
        <w:t xml:space="preserve"> network of hubs. </w:t>
      </w:r>
      <w:commentRangeEnd w:id="280"/>
      <w:r>
        <w:rPr>
          <w:rStyle w:val="Rimandocommento"/>
        </w:rPr>
        <w:commentReference w:id="280"/>
      </w:r>
      <w:r w:rsidRPr="00574FC1">
        <w:rPr>
          <w:lang w:eastAsia="it-IT"/>
        </w:rPr>
        <w:t>Th</w:t>
      </w:r>
      <w:r>
        <w:rPr>
          <w:lang w:eastAsia="it-IT"/>
        </w:rPr>
        <w:t>e</w:t>
      </w:r>
      <w:r w:rsidRPr="00574FC1">
        <w:rPr>
          <w:lang w:eastAsia="it-IT"/>
        </w:rPr>
        <w:t xml:space="preserve"> team is </w:t>
      </w:r>
      <w:r>
        <w:rPr>
          <w:lang w:eastAsia="it-IT"/>
        </w:rPr>
        <w:t xml:space="preserve">typically </w:t>
      </w:r>
      <w:r w:rsidRPr="00574FC1">
        <w:rPr>
          <w:lang w:eastAsia="it-IT"/>
        </w:rPr>
        <w:t>called “H</w:t>
      </w:r>
      <w:r>
        <w:rPr>
          <w:lang w:eastAsia="it-IT"/>
        </w:rPr>
        <w:t>eart Team” (HT) in the cardiac</w:t>
      </w:r>
      <w:r w:rsidRPr="00574FC1">
        <w:rPr>
          <w:lang w:eastAsia="it-IT"/>
        </w:rPr>
        <w:t xml:space="preserve"> </w:t>
      </w:r>
      <w:r>
        <w:rPr>
          <w:lang w:eastAsia="it-IT"/>
        </w:rPr>
        <w:t>arena</w:t>
      </w:r>
      <w:r w:rsidRPr="00574FC1">
        <w:rPr>
          <w:lang w:eastAsia="it-IT"/>
        </w:rPr>
        <w:t xml:space="preserve"> and they are responsible for the management of the clinical pathway for patients with cardiac disease. </w:t>
      </w:r>
      <w:r>
        <w:rPr>
          <w:lang w:eastAsia="it-IT"/>
        </w:rPr>
        <w:t>However, i</w:t>
      </w:r>
      <w:r w:rsidRPr="00574FC1">
        <w:rPr>
          <w:lang w:eastAsia="it-IT"/>
        </w:rPr>
        <w:t>t is difficult to manage and coordinate remote interaction among healthcare professionals involved in a</w:t>
      </w:r>
      <w:r>
        <w:rPr>
          <w:lang w:eastAsia="it-IT"/>
        </w:rPr>
        <w:t>n</w:t>
      </w:r>
      <w:r w:rsidRPr="00574FC1">
        <w:rPr>
          <w:lang w:eastAsia="it-IT"/>
        </w:rPr>
        <w:t xml:space="preserve"> Heart Team, that belong to different structures and that use different systems. </w:t>
      </w:r>
      <w:r>
        <w:rPr>
          <w:lang w:val="en-GB" w:eastAsia="it-IT"/>
        </w:rPr>
        <w:t>The aim of HT is to facilitate</w:t>
      </w:r>
      <w:r w:rsidRPr="00C238F5">
        <w:rPr>
          <w:lang w:val="en-GB" w:eastAsia="it-IT"/>
        </w:rPr>
        <w:t xml:space="preserve"> </w:t>
      </w:r>
      <w:r w:rsidRPr="00C238F5">
        <w:rPr>
          <w:lang w:val="en-GB" w:eastAsia="it-IT"/>
        </w:rPr>
        <w:lastRenderedPageBreak/>
        <w:t xml:space="preserve">appropriate </w:t>
      </w:r>
      <w:proofErr w:type="gramStart"/>
      <w:r w:rsidRPr="00C238F5">
        <w:rPr>
          <w:lang w:val="en-GB" w:eastAsia="it-IT"/>
        </w:rPr>
        <w:t xml:space="preserve">decision </w:t>
      </w:r>
      <w:r>
        <w:rPr>
          <w:lang w:val="en-GB" w:eastAsia="it-IT"/>
        </w:rPr>
        <w:t>making</w:t>
      </w:r>
      <w:proofErr w:type="gramEnd"/>
      <w:r>
        <w:rPr>
          <w:lang w:val="en-GB" w:eastAsia="it-IT"/>
        </w:rPr>
        <w:t xml:space="preserve">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 xml:space="preserve">s. </w:t>
      </w:r>
      <w:r w:rsidRPr="00574FC1">
        <w:rPr>
          <w:lang w:eastAsia="it-IT"/>
        </w:rPr>
        <w:t>For this reason</w:t>
      </w:r>
      <w:r>
        <w:rPr>
          <w:lang w:eastAsia="it-IT"/>
        </w:rPr>
        <w:t>,</w:t>
      </w:r>
      <w:r w:rsidRPr="00574FC1">
        <w:rPr>
          <w:lang w:eastAsia="it-IT"/>
        </w:rPr>
        <w:t xml:space="preserve"> we need a f</w:t>
      </w:r>
      <w:r>
        <w:rPr>
          <w:lang w:eastAsia="it-IT"/>
        </w:rPr>
        <w:t>l</w:t>
      </w:r>
      <w:r w:rsidRPr="00574FC1">
        <w:rPr>
          <w:lang w:eastAsia="it-IT"/>
        </w:rPr>
        <w:t xml:space="preserve">exible common workflow </w:t>
      </w:r>
      <w:r>
        <w:rPr>
          <w:lang w:eastAsia="it-IT"/>
        </w:rPr>
        <w:t>that define ru</w:t>
      </w:r>
      <w:r w:rsidRPr="00574FC1">
        <w:rPr>
          <w:lang w:eastAsia="it-IT"/>
        </w:rPr>
        <w:t>les and activities of each systems used by the members in the management of HT.</w:t>
      </w:r>
      <w:r>
        <w:rPr>
          <w:lang w:eastAsia="it-IT"/>
        </w:rPr>
        <w:t xml:space="preserve"> </w:t>
      </w:r>
    </w:p>
    <w:p w14:paraId="132E910A" w14:textId="77777777" w:rsidR="002211F7" w:rsidRDefault="002211F7" w:rsidP="002211F7">
      <w:pPr>
        <w:widowControl w:val="0"/>
        <w:autoSpaceDE w:val="0"/>
        <w:autoSpaceDN w:val="0"/>
        <w:adjustRightInd w:val="0"/>
        <w:spacing w:before="0"/>
        <w:rPr>
          <w:lang w:eastAsia="it-IT"/>
        </w:rPr>
      </w:pPr>
    </w:p>
    <w:p w14:paraId="4390D35B" w14:textId="2553D417" w:rsidR="00D138C4" w:rsidRDefault="002211F7"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Pr>
          <w:lang w:val="en-GB" w:eastAsia="it-IT"/>
        </w:rPr>
        <w:t xml:space="preserve">defines the workflow, intended as </w:t>
      </w:r>
      <w:r w:rsidRPr="00C238F5">
        <w:rPr>
          <w:lang w:val="en-GB" w:eastAsia="it-IT"/>
        </w:rPr>
        <w:t>a common set of rules</w:t>
      </w:r>
      <w:r>
        <w:rPr>
          <w:lang w:val="en-GB" w:eastAsia="it-IT"/>
        </w:rPr>
        <w:t xml:space="preserve"> and activities,</w:t>
      </w:r>
      <w:r w:rsidRPr="00C238F5">
        <w:rPr>
          <w:lang w:val="en-GB" w:eastAsia="it-IT"/>
        </w:rPr>
        <w:t xml:space="preserve"> 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 xml:space="preserve">on the treatment or intervention </w:t>
      </w:r>
      <w:r>
        <w:rPr>
          <w:lang w:val="en-GB" w:eastAsia="it-IT"/>
        </w:rPr>
        <w:t>used for</w:t>
      </w:r>
      <w:r w:rsidRPr="00C238F5">
        <w:rPr>
          <w:lang w:val="en-GB" w:eastAsia="it-IT"/>
        </w:rPr>
        <w:t xml:space="preserve"> patient</w:t>
      </w:r>
      <w:r>
        <w:rPr>
          <w:lang w:val="en-GB" w:eastAsia="it-IT"/>
        </w:rPr>
        <w:t>s and</w:t>
      </w:r>
      <w:r w:rsidRPr="00C238F5">
        <w:rPr>
          <w:lang w:val="en-GB" w:eastAsia="it-IT"/>
        </w:rPr>
        <w:t xml:space="preserve"> to better manage the knowledge exchange. </w:t>
      </w:r>
      <w:r>
        <w:rPr>
          <w:lang w:val="en-GB" w:eastAsia="it-IT"/>
        </w:rPr>
        <w:t>This profile is based on XDW profile.</w:t>
      </w:r>
    </w:p>
    <w:p w14:paraId="2F6D08CC" w14:textId="77777777" w:rsidR="00581830" w:rsidRPr="001C5505" w:rsidRDefault="00581830" w:rsidP="00581830">
      <w:pPr>
        <w:pStyle w:val="Corpodeltesto"/>
      </w:pPr>
      <w:bookmarkStart w:id="281"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0B15FF0D" w:rsidR="006617EE" w:rsidRPr="001C5505" w:rsidRDefault="00C968FE" w:rsidP="004477E7">
      <w:pPr>
        <w:widowControl w:val="0"/>
        <w:autoSpaceDE w:val="0"/>
        <w:autoSpaceDN w:val="0"/>
        <w:adjustRightInd w:val="0"/>
        <w:spacing w:before="0"/>
      </w:pPr>
      <w:r>
        <w:rPr>
          <w:lang w:val="en-GB" w:eastAsia="it-IT"/>
        </w:rPr>
        <w:t xml:space="preserve">Heart Team (HT) is a dynamic network of professionals </w:t>
      </w:r>
      <w:r w:rsidR="006617EE">
        <w:rPr>
          <w:lang w:val="en-GB" w:eastAsia="it-IT"/>
        </w:rPr>
        <w:t>in the cardiovascular</w:t>
      </w:r>
      <w:r>
        <w:rPr>
          <w:lang w:val="en-GB" w:eastAsia="it-IT"/>
        </w:rPr>
        <w:t xml:space="preserve"> field</w:t>
      </w:r>
      <w:r w:rsidR="00E55CCF">
        <w:rPr>
          <w:lang w:val="en-GB" w:eastAsia="it-IT"/>
        </w:rPr>
        <w:t>. They can</w:t>
      </w:r>
      <w:r>
        <w:rPr>
          <w:lang w:val="en-GB" w:eastAsia="it-IT"/>
        </w:rPr>
        <w:t xml:space="preserve"> </w:t>
      </w:r>
      <w:r w:rsidRPr="00842E33">
        <w:rPr>
          <w:lang w:val="en-GB" w:eastAsia="it-IT"/>
        </w:rPr>
        <w:t>belong to different hospitals</w:t>
      </w:r>
      <w:r w:rsidR="00E55CCF">
        <w:rPr>
          <w:lang w:val="en-GB" w:eastAsia="it-IT"/>
        </w:rPr>
        <w:t xml:space="preserve">, and they aim </w:t>
      </w:r>
      <w:r w:rsidRPr="00842E33">
        <w:rPr>
          <w:lang w:val="en-GB" w:eastAsia="it-IT"/>
        </w:rPr>
        <w:t xml:space="preserve">to </w:t>
      </w:r>
      <w:r w:rsidR="006617EE">
        <w:rPr>
          <w:lang w:val="en-GB" w:eastAsia="it-IT"/>
        </w:rPr>
        <w:t>facilitate</w:t>
      </w:r>
      <w:r w:rsidR="006617EE" w:rsidRPr="00C238F5">
        <w:rPr>
          <w:lang w:val="en-GB" w:eastAsia="it-IT"/>
        </w:rPr>
        <w:t xml:space="preserve"> appropriate </w:t>
      </w:r>
      <w:proofErr w:type="gramStart"/>
      <w:r w:rsidR="006617EE" w:rsidRPr="00C238F5">
        <w:rPr>
          <w:lang w:val="en-GB" w:eastAsia="it-IT"/>
        </w:rPr>
        <w:t xml:space="preserve">decision </w:t>
      </w:r>
      <w:r w:rsidR="006617EE">
        <w:rPr>
          <w:lang w:val="en-GB" w:eastAsia="it-IT"/>
        </w:rPr>
        <w:t>making</w:t>
      </w:r>
      <w:proofErr w:type="gramEnd"/>
      <w:r w:rsidR="006617EE">
        <w:rPr>
          <w:lang w:val="en-GB" w:eastAsia="it-IT"/>
        </w:rPr>
        <w:t xml:space="preserve">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3573E06A"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 xml:space="preserve">HT according to </w:t>
      </w:r>
      <w:r w:rsidR="00C968FE" w:rsidRPr="00842E33">
        <w:rPr>
          <w:lang w:val="en-GB" w:eastAsia="it-IT"/>
        </w:rPr>
        <w:t>Class I recommendation as required by American and European professional organizations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proofErr w:type="gramStart"/>
      <w:r w:rsidRPr="00842E33">
        <w:rPr>
          <w:i w:val="0"/>
          <w:lang w:val="en-GB" w:eastAsia="it-IT"/>
        </w:rPr>
        <w:t>complex</w:t>
      </w:r>
      <w:proofErr w:type="gramEnd"/>
      <w:r w:rsidRPr="00842E33">
        <w:rPr>
          <w:i w:val="0"/>
          <w:lang w:val="en-GB" w:eastAsia="it-IT"/>
        </w:rPr>
        <w:t xml:space="preserve">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 xml:space="preserve">Severe </w:t>
      </w:r>
      <w:proofErr w:type="spellStart"/>
      <w:r w:rsidRPr="00842E33">
        <w:rPr>
          <w:i w:val="0"/>
          <w:lang w:val="en-GB" w:eastAsia="it-IT"/>
        </w:rPr>
        <w:t>valvular</w:t>
      </w:r>
      <w:proofErr w:type="spellEnd"/>
      <w:r w:rsidRPr="00842E33">
        <w:rPr>
          <w:i w:val="0"/>
          <w:lang w:val="en-GB" w:eastAsia="it-IT"/>
        </w:rPr>
        <w:t xml:space="preserve"> heart disease (Aortic and/or Mitral </w:t>
      </w:r>
      <w:proofErr w:type="gramStart"/>
      <w:r w:rsidRPr="00842E33">
        <w:rPr>
          <w:i w:val="0"/>
          <w:lang w:val="en-GB" w:eastAsia="it-IT"/>
        </w:rPr>
        <w:t>valve)</w:t>
      </w:r>
      <w:r w:rsidRPr="00842E33">
        <w:rPr>
          <w:i w:val="0"/>
          <w:vertAlign w:val="superscript"/>
          <w:lang w:val="en-GB" w:eastAsia="it-IT"/>
        </w:rPr>
        <w:t>3</w:t>
      </w:r>
      <w:proofErr w:type="gramEnd"/>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xml:space="preserve">- </w:t>
      </w:r>
      <w:proofErr w:type="gramStart"/>
      <w:r w:rsidRPr="00842E33">
        <w:rPr>
          <w:i w:val="0"/>
          <w:lang w:val="en-GB" w:eastAsia="it-IT"/>
        </w:rPr>
        <w:t>heart</w:t>
      </w:r>
      <w:proofErr w:type="gramEnd"/>
      <w:r w:rsidRPr="00842E33">
        <w:rPr>
          <w:i w:val="0"/>
          <w:lang w:val="en-GB" w:eastAsia="it-IT"/>
        </w:rPr>
        <w:t xml:space="preserve">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842E33">
        <w:rPr>
          <w:i w:val="0"/>
          <w:sz w:val="18"/>
          <w:szCs w:val="18"/>
          <w:lang w:val="en-GB"/>
        </w:rPr>
        <w:t>;124:e574</w:t>
      </w:r>
      <w:proofErr w:type="gramEnd"/>
      <w:r w:rsidRPr="00842E33">
        <w:rPr>
          <w:i w:val="0"/>
          <w:sz w:val="18"/>
          <w:szCs w:val="18"/>
          <w:lang w:val="en-GB"/>
        </w:rPr>
        <w:t>–e651.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w:t>
      </w:r>
      <w:proofErr w:type="spellStart"/>
      <w:r w:rsidRPr="00842E33">
        <w:rPr>
          <w:i w:val="0"/>
          <w:sz w:val="18"/>
          <w:szCs w:val="18"/>
          <w:lang w:val="en-GB"/>
        </w:rPr>
        <w:t>Eur</w:t>
      </w:r>
      <w:proofErr w:type="spellEnd"/>
      <w:r w:rsidRPr="00842E33">
        <w:rPr>
          <w:i w:val="0"/>
          <w:sz w:val="18"/>
          <w:szCs w:val="18"/>
          <w:lang w:val="en-GB"/>
        </w:rPr>
        <w:t xml:space="preserve"> Heart J. 2014 Oct 1</w:t>
      </w:r>
      <w:proofErr w:type="gramStart"/>
      <w:r w:rsidRPr="00842E33">
        <w:rPr>
          <w:i w:val="0"/>
          <w:sz w:val="18"/>
          <w:szCs w:val="18"/>
          <w:lang w:val="en-GB"/>
        </w:rPr>
        <w:t>;35</w:t>
      </w:r>
      <w:proofErr w:type="gramEnd"/>
      <w:r w:rsidRPr="00842E33">
        <w:rPr>
          <w:i w:val="0"/>
          <w:sz w:val="18"/>
          <w:szCs w:val="18"/>
          <w:lang w:val="en-GB"/>
        </w:rPr>
        <w:t>(37):2541-619.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w:t>
      </w:r>
      <w:proofErr w:type="spellStart"/>
      <w:r w:rsidRPr="00842E33">
        <w:rPr>
          <w:i w:val="0"/>
          <w:sz w:val="18"/>
          <w:szCs w:val="18"/>
          <w:lang w:val="en-GB"/>
        </w:rPr>
        <w:t>Bonow</w:t>
      </w:r>
      <w:proofErr w:type="spellEnd"/>
      <w:r w:rsidRPr="00842E33">
        <w:rPr>
          <w:i w:val="0"/>
          <w:sz w:val="18"/>
          <w:szCs w:val="18"/>
          <w:lang w:val="en-GB"/>
        </w:rPr>
        <w:t xml:space="preserve"> RO, et al. 2014 AHA/ACC guideline for the management of patients with </w:t>
      </w:r>
      <w:proofErr w:type="spellStart"/>
      <w:r w:rsidRPr="00842E33">
        <w:rPr>
          <w:i w:val="0"/>
          <w:sz w:val="18"/>
          <w:szCs w:val="18"/>
          <w:lang w:val="en-GB"/>
        </w:rPr>
        <w:t>valvular</w:t>
      </w:r>
      <w:proofErr w:type="spellEnd"/>
      <w:r w:rsidRPr="00842E33">
        <w:rPr>
          <w:i w:val="0"/>
          <w:sz w:val="18"/>
          <w:szCs w:val="18"/>
          <w:lang w:val="en-GB"/>
        </w:rPr>
        <w:t xml:space="preserve"> heart disease: executive summary: a report of the American College of Cardiology/American Heart Association Task Force on Practice Guidelines. J Am </w:t>
      </w:r>
      <w:proofErr w:type="spellStart"/>
      <w:r w:rsidRPr="00842E33">
        <w:rPr>
          <w:i w:val="0"/>
          <w:sz w:val="18"/>
          <w:szCs w:val="18"/>
          <w:lang w:val="en-GB"/>
        </w:rPr>
        <w:t>Coll</w:t>
      </w:r>
      <w:proofErr w:type="spellEnd"/>
      <w:r w:rsidRPr="00842E33">
        <w:rPr>
          <w:i w:val="0"/>
          <w:sz w:val="18"/>
          <w:szCs w:val="18"/>
          <w:lang w:val="en-GB"/>
        </w:rPr>
        <w:t xml:space="preserve"> </w:t>
      </w:r>
      <w:proofErr w:type="spellStart"/>
      <w:r w:rsidRPr="00842E33">
        <w:rPr>
          <w:i w:val="0"/>
          <w:sz w:val="18"/>
          <w:szCs w:val="18"/>
          <w:lang w:val="en-GB"/>
        </w:rPr>
        <w:t>Cardiol</w:t>
      </w:r>
      <w:proofErr w:type="spellEnd"/>
      <w:r w:rsidRPr="00842E33">
        <w:rPr>
          <w:i w:val="0"/>
          <w:sz w:val="18"/>
          <w:szCs w:val="18"/>
          <w:lang w:val="en-GB"/>
        </w:rPr>
        <w:t xml:space="preserve"> 2014</w:t>
      </w:r>
      <w:proofErr w:type="gramStart"/>
      <w:r w:rsidRPr="00842E33">
        <w:rPr>
          <w:i w:val="0"/>
          <w:sz w:val="18"/>
          <w:szCs w:val="18"/>
          <w:lang w:val="en-GB"/>
        </w:rPr>
        <w:t>;63:2438</w:t>
      </w:r>
      <w:proofErr w:type="gramEnd"/>
      <w:r w:rsidRPr="00842E33">
        <w:rPr>
          <w:i w:val="0"/>
          <w:sz w:val="18"/>
          <w:szCs w:val="18"/>
          <w:lang w:val="en-GB"/>
        </w:rPr>
        <w:t>–88. *</w:t>
      </w:r>
      <w:proofErr w:type="spellStart"/>
      <w:r w:rsidRPr="00842E33">
        <w:rPr>
          <w:i w:val="0"/>
          <w:sz w:val="18"/>
          <w:szCs w:val="18"/>
          <w:lang w:val="en-GB"/>
        </w:rPr>
        <w:t>Vahanian</w:t>
      </w:r>
      <w:proofErr w:type="spellEnd"/>
      <w:r w:rsidRPr="00842E33">
        <w:rPr>
          <w:i w:val="0"/>
          <w:sz w:val="18"/>
          <w:szCs w:val="18"/>
          <w:lang w:val="en-GB"/>
        </w:rPr>
        <w:t xml:space="preserve"> A, Alfieri O, </w:t>
      </w:r>
      <w:proofErr w:type="spellStart"/>
      <w:r w:rsidRPr="00842E33">
        <w:rPr>
          <w:i w:val="0"/>
          <w:sz w:val="18"/>
          <w:szCs w:val="18"/>
          <w:lang w:val="en-GB"/>
        </w:rPr>
        <w:t>Andreotti</w:t>
      </w:r>
      <w:proofErr w:type="spellEnd"/>
      <w:r w:rsidRPr="00842E33">
        <w:rPr>
          <w:i w:val="0"/>
          <w:sz w:val="18"/>
          <w:szCs w:val="18"/>
          <w:lang w:val="en-GB"/>
        </w:rPr>
        <w:t xml:space="preserve"> F, et al. Guidelines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(version 2012): the Joint Task Force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of the European Society of Cardiology (ESC) and the European Association for Cardio-Thoracic Surgery (EACTS). </w:t>
      </w:r>
      <w:proofErr w:type="spellStart"/>
      <w:proofErr w:type="gramStart"/>
      <w:r w:rsidRPr="00842E33">
        <w:rPr>
          <w:i w:val="0"/>
          <w:sz w:val="18"/>
          <w:szCs w:val="18"/>
          <w:lang w:val="en-GB"/>
        </w:rPr>
        <w:t>Eur</w:t>
      </w:r>
      <w:proofErr w:type="spellEnd"/>
      <w:r w:rsidRPr="00842E33">
        <w:rPr>
          <w:i w:val="0"/>
          <w:sz w:val="18"/>
          <w:szCs w:val="18"/>
          <w:lang w:val="en-GB"/>
        </w:rPr>
        <w:t xml:space="preserve"> J </w:t>
      </w:r>
      <w:proofErr w:type="spellStart"/>
      <w:r w:rsidRPr="00842E33">
        <w:rPr>
          <w:i w:val="0"/>
          <w:sz w:val="18"/>
          <w:szCs w:val="18"/>
          <w:lang w:val="en-GB"/>
        </w:rPr>
        <w:t>Cardiothorac</w:t>
      </w:r>
      <w:proofErr w:type="spellEnd"/>
      <w:r w:rsidRPr="00842E33">
        <w:rPr>
          <w:i w:val="0"/>
          <w:sz w:val="18"/>
          <w:szCs w:val="18"/>
          <w:lang w:val="en-GB"/>
        </w:rPr>
        <w:t xml:space="preserve"> </w:t>
      </w:r>
      <w:proofErr w:type="spellStart"/>
      <w:r w:rsidRPr="00842E33">
        <w:rPr>
          <w:i w:val="0"/>
          <w:sz w:val="18"/>
          <w:szCs w:val="18"/>
          <w:lang w:val="en-GB"/>
        </w:rPr>
        <w:t>Surg</w:t>
      </w:r>
      <w:proofErr w:type="spellEnd"/>
      <w:r w:rsidRPr="00842E33">
        <w:rPr>
          <w:i w:val="0"/>
          <w:sz w:val="18"/>
          <w:szCs w:val="18"/>
          <w:lang w:val="en-GB"/>
        </w:rPr>
        <w:t xml:space="preserve"> 2012; 42:S1–44.</w:t>
      </w:r>
      <w:proofErr w:type="gramEnd"/>
    </w:p>
    <w:p w14:paraId="234980B3" w14:textId="12592D9E" w:rsidR="00581830" w:rsidRDefault="00581830" w:rsidP="00581830">
      <w:pPr>
        <w:pStyle w:val="Titolo4"/>
        <w:numPr>
          <w:ilvl w:val="0"/>
          <w:numId w:val="0"/>
        </w:numPr>
        <w:ind w:left="864" w:hanging="864"/>
      </w:pPr>
      <w:r>
        <w:lastRenderedPageBreak/>
        <w:t>X.4.1.</w:t>
      </w:r>
      <w:ins w:id="282" w:author="Elena Vio" w:date="2016-04-24T10:05:00Z">
        <w:r w:rsidR="00DA5B2C">
          <w:t>2</w:t>
        </w:r>
      </w:ins>
      <w:del w:id="283" w:author="Elena Vio" w:date="2016-04-24T10:05:00Z">
        <w:r w:rsidDel="00DA5B2C">
          <w:delText>3</w:delText>
        </w:r>
      </w:del>
      <w:r>
        <w:t xml:space="preserve"> </w:t>
      </w:r>
      <w:r w:rsidR="006617EE">
        <w:t>HT</w:t>
      </w:r>
      <w:r>
        <w:t xml:space="preserve"> Documents</w:t>
      </w:r>
    </w:p>
    <w:p w14:paraId="55DB1D81" w14:textId="74BFDD12"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process</w:t>
      </w:r>
      <w:r>
        <w:t xml:space="preserve">.  </w:t>
      </w:r>
    </w:p>
    <w:p w14:paraId="5207CCD5" w14:textId="3585C57A" w:rsidR="00581830" w:rsidRDefault="00581830" w:rsidP="00581830">
      <w:pPr>
        <w:pStyle w:val="Corpodeltesto"/>
      </w:pPr>
      <w:r>
        <w:t xml:space="preserve">The </w:t>
      </w:r>
      <w:r w:rsidR="006617EE">
        <w:t>HT</w:t>
      </w:r>
      <w:r>
        <w:t xml:space="preserve"> process 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114D5E">
        <w:tc>
          <w:tcPr>
            <w:tcW w:w="1980" w:type="dxa"/>
            <w:shd w:val="clear" w:color="auto" w:fill="auto"/>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
          <w:p w14:paraId="58D23B53" w14:textId="59CB1F8E" w:rsidR="003A45C5" w:rsidRPr="00FC5022" w:rsidRDefault="00EB7EA4" w:rsidP="00CB35BF">
            <w:pPr>
              <w:pStyle w:val="TableEntry"/>
            </w:pPr>
            <w:r w:rsidRPr="005A667D">
              <w:t>Technical 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ins w:id="284" w:author="Elena Vio" w:date="2016-03-30T15:05:00Z">
              <w:r w:rsidR="005A667D">
                <w:t>ies</w:t>
              </w:r>
            </w:ins>
            <w:del w:id="285" w:author="Elena Vio" w:date="2016-03-30T15:05:00Z">
              <w:r w:rsidR="008B04AF" w:rsidRPr="005A667D" w:rsidDel="005A667D">
                <w:delText>y</w:delText>
              </w:r>
            </w:del>
            <w:r w:rsidR="008B04AF" w:rsidRPr="005A667D">
              <w:t xml:space="preserve"> out or </w:t>
            </w:r>
            <w:proofErr w:type="gramStart"/>
            <w:r w:rsidR="008B04AF" w:rsidRPr="005A667D">
              <w:t>assign</w:t>
            </w:r>
            <w:proofErr w:type="gramEnd"/>
            <w:r w:rsidR="008B04AF" w:rsidRPr="005A667D">
              <w:t xml:space="preserve"> to other actors</w:t>
            </w:r>
            <w:r w:rsidR="00DB1440" w:rsidRPr="005A667D">
              <w:t>,</w:t>
            </w:r>
            <w:r w:rsidRPr="005A667D">
              <w:t xml:space="preserve"> the owner of task,</w:t>
            </w:r>
            <w:r w:rsidR="00DB1440" w:rsidRPr="005A667D">
              <w:t xml:space="preserve"> the list of documents that task need</w:t>
            </w:r>
            <w:ins w:id="286" w:author="Elena Vio" w:date="2016-03-30T15:06:00Z">
              <w:r w:rsidR="005A667D">
                <w:t>s</w:t>
              </w:r>
            </w:ins>
            <w:r w:rsidR="00DB1440" w:rsidRPr="005A667D">
              <w:t xml:space="preserve"> in input and in output (in italic in this table)</w:t>
            </w:r>
            <w:r w:rsidRPr="007C73FF">
              <w:t xml:space="preserve">, and all other information related to the task. </w:t>
            </w:r>
            <w:proofErr w:type="gramStart"/>
            <w:r w:rsidRPr="007C73FF">
              <w:t>This document have</w:t>
            </w:r>
            <w:proofErr w:type="gramEnd"/>
            <w:r w:rsidRPr="007C73FF">
              <w:t xml:space="preserve"> to be read by systems which translate</w:t>
            </w:r>
            <w:ins w:id="287" w:author="Elena Vio" w:date="2016-04-24T18:44:00Z">
              <w:r w:rsidR="00872BD0">
                <w:t>s</w:t>
              </w:r>
            </w:ins>
            <w:r w:rsidRPr="007C73FF">
              <w:t xml:space="preserve"> </w:t>
            </w:r>
            <w:del w:id="288" w:author="Elena Vio" w:date="2016-03-30T15:07:00Z">
              <w:r w:rsidRPr="00194ACA" w:rsidDel="005A667D">
                <w:delText>th</w:delText>
              </w:r>
              <w:r w:rsidRPr="00FC5022" w:rsidDel="005A667D">
                <w:delText xml:space="preserve">e </w:delText>
              </w:r>
            </w:del>
            <w:r w:rsidRPr="00FC5022">
              <w:t>contain</w:t>
            </w:r>
            <w:ins w:id="289" w:author="Elena Vio" w:date="2016-04-24T18:44:00Z">
              <w:r w:rsidR="00872BD0">
                <w:t>ed</w:t>
              </w:r>
            </w:ins>
            <w:r w:rsidRPr="00FC5022">
              <w:t xml:space="preserve"> </w:t>
            </w:r>
            <w:del w:id="290" w:author="Elena Vio" w:date="2016-04-24T18:44:00Z">
              <w:r w:rsidRPr="00FC5022" w:rsidDel="00872BD0">
                <w:delText xml:space="preserve">of </w:delText>
              </w:r>
            </w:del>
            <w:r w:rsidRPr="00FC5022">
              <w:t xml:space="preserve">workflow document in activities. </w:t>
            </w:r>
            <w:ins w:id="291" w:author="Elena Vio" w:date="2016-04-10T09:28:00Z">
              <w:r w:rsidR="00CB35BF">
                <w:t xml:space="preserve"> </w:t>
              </w:r>
              <w:r w:rsidR="00CB35BF" w:rsidRPr="00BF5A58">
                <w:rPr>
                  <w:lang w:val="en-GB"/>
                </w:rPr>
                <w:t xml:space="preserve">The </w:t>
              </w:r>
              <w:r w:rsidR="00CB35BF">
                <w:rPr>
                  <w:lang w:val="en-GB"/>
                </w:rPr>
                <w:t>content of the below documents</w:t>
              </w:r>
              <w:r w:rsidR="00CB35BF" w:rsidRPr="00BF5A58">
                <w:rPr>
                  <w:lang w:val="en-GB"/>
                </w:rPr>
                <w:t xml:space="preserve"> is outside the scope of this profile.</w:t>
              </w:r>
            </w:ins>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1D5C300C" w:rsidR="00581830" w:rsidRPr="003651D9" w:rsidRDefault="004E15D8" w:rsidP="00872BD0">
            <w:pPr>
              <w:pStyle w:val="TableEntry"/>
            </w:pPr>
            <w:ins w:id="292" w:author="Elena Vio" w:date="2016-04-11T11:38:00Z">
              <w:r>
                <w:t>Doc</w:t>
              </w:r>
              <w:r w:rsidR="00872BD0">
                <w:t xml:space="preserve">ument that contains the reason for </w:t>
              </w:r>
            </w:ins>
            <w:del w:id="293" w:author="Elena Vio" w:date="2016-04-11T11:39:00Z">
              <w:r w:rsidR="00D97DD2" w:rsidDel="004E15D8">
                <w:delText>Request</w:delText>
              </w:r>
              <w:r w:rsidR="00984AD5" w:rsidDel="004E15D8">
                <w:delText xml:space="preserve"> </w:delText>
              </w:r>
              <w:r w:rsidR="00920D24" w:rsidDel="004E15D8">
                <w:delText xml:space="preserve">for </w:delText>
              </w:r>
            </w:del>
            <w:r w:rsidR="00984AD5">
              <w:t>involvement of</w:t>
            </w:r>
            <w:r w:rsidR="00D97DD2">
              <w:t xml:space="preserve"> </w:t>
            </w:r>
            <w:r w:rsidR="00984AD5">
              <w:t>HT</w:t>
            </w:r>
            <w:r w:rsidR="00D97DD2">
              <w:t xml:space="preserve"> </w:t>
            </w:r>
            <w:r w:rsidR="00984AD5">
              <w:t>to discuss a clinical case.</w:t>
            </w:r>
            <w:ins w:id="294" w:author="Elena Vio" w:date="2016-04-11T11:39:00Z">
              <w:r>
                <w:t xml:space="preserve"> </w:t>
              </w:r>
              <w:proofErr w:type="gramStart"/>
              <w:r>
                <w:t>It  can</w:t>
              </w:r>
              <w:proofErr w:type="gramEnd"/>
              <w:r>
                <w:t xml:space="preserve"> also </w:t>
              </w:r>
            </w:ins>
            <w:ins w:id="295" w:author="Elena Vio" w:date="2016-04-24T18:45:00Z">
              <w:r w:rsidR="00872BD0">
                <w:t xml:space="preserve">contain  </w:t>
              </w:r>
            </w:ins>
            <w:ins w:id="296" w:author="Elena Vio" w:date="2016-04-11T11:39:00Z">
              <w:r>
                <w:t>clinical data on the state of patients. This document is requested in order to start the HT process.</w:t>
              </w:r>
            </w:ins>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6292DE0" w:rsidR="00581830" w:rsidRDefault="00581830" w:rsidP="00D97DD2">
            <w:pPr>
              <w:pStyle w:val="TableEntry"/>
            </w:pPr>
            <w:r>
              <w:t xml:space="preserve">Document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F90FDB0" w:rsidR="00581830" w:rsidRDefault="00581830" w:rsidP="006617EE">
            <w:pPr>
              <w:pStyle w:val="TableEntry"/>
            </w:pPr>
            <w:r>
              <w:t xml:space="preserve">Clinical Document </w:t>
            </w:r>
            <w:r w:rsidR="00A472A5">
              <w:t xml:space="preserve">useful to </w:t>
            </w:r>
            <w:r w:rsidR="005E76FB">
              <w:t>m</w:t>
            </w:r>
            <w:r w:rsidR="00A472A5">
              <w:t>ake decision on clinical case</w:t>
            </w:r>
            <w:r>
              <w:t>.  This may include the original Referral</w:t>
            </w:r>
            <w:r w:rsidR="006617EE">
              <w:t>,</w:t>
            </w:r>
            <w:r>
              <w:t xml:space="preserve"> a supporting Laboratory Report, Image Manifests and image reports of prior imag</w:t>
            </w:r>
            <w:r w:rsidR="00F203A9">
              <w:t>ing</w:t>
            </w:r>
            <w:r>
              <w:t xml:space="preserve"> studies</w:t>
            </w:r>
            <w:r w:rsidR="006617EE">
              <w:t>.</w:t>
            </w:r>
            <w:r>
              <w:t xml:space="preserve"> </w:t>
            </w:r>
          </w:p>
        </w:tc>
      </w:tr>
      <w:tr w:rsidR="00AB672D" w:rsidRPr="003651D9" w14:paraId="4499DBC3" w14:textId="77777777" w:rsidTr="00676854">
        <w:tc>
          <w:tcPr>
            <w:tcW w:w="1980" w:type="dxa"/>
            <w:shd w:val="clear" w:color="auto" w:fill="auto"/>
          </w:tcPr>
          <w:p w14:paraId="43132639" w14:textId="284F287B" w:rsidR="00AB672D" w:rsidRPr="000375FA" w:rsidRDefault="00AB672D" w:rsidP="006C631B">
            <w:pPr>
              <w:pStyle w:val="TableEntry"/>
              <w:rPr>
                <w:b/>
                <w:i/>
              </w:rPr>
            </w:pPr>
            <w:r w:rsidRPr="000375FA">
              <w:rPr>
                <w:b/>
                <w:i/>
              </w:rPr>
              <w:t xml:space="preserve">Request of </w:t>
            </w:r>
            <w:ins w:id="297" w:author="Elena Vio" w:date="2016-04-15T14:57:00Z">
              <w:r w:rsidR="00F9394B">
                <w:rPr>
                  <w:b/>
                  <w:i/>
                </w:rPr>
                <w:t xml:space="preserve">more information </w:t>
              </w:r>
            </w:ins>
            <w:del w:id="298" w:author="Elena Vio" w:date="2016-04-15T14:57:00Z">
              <w:r w:rsidRPr="000375FA" w:rsidDel="00F9394B">
                <w:rPr>
                  <w:b/>
                  <w:i/>
                </w:rPr>
                <w:delText>exams</w:delText>
              </w:r>
            </w:del>
            <w:r w:rsidRPr="000375FA">
              <w:rPr>
                <w:b/>
                <w:i/>
              </w:rPr>
              <w:t xml:space="preserve"> document</w:t>
            </w:r>
          </w:p>
        </w:tc>
        <w:tc>
          <w:tcPr>
            <w:tcW w:w="6750" w:type="dxa"/>
            <w:shd w:val="clear" w:color="auto" w:fill="auto"/>
          </w:tcPr>
          <w:p w14:paraId="50AE2A4E" w14:textId="0324703F" w:rsidR="00AB672D" w:rsidRDefault="00AC4FE5" w:rsidP="006617EE">
            <w:pPr>
              <w:pStyle w:val="TableEntry"/>
            </w:pPr>
            <w:r>
              <w:t xml:space="preserve">Document that contains the list of exams that HT participant suggests to carry </w:t>
            </w:r>
            <w:proofErr w:type="gramStart"/>
            <w:r>
              <w:t>out  to</w:t>
            </w:r>
            <w:proofErr w:type="gramEnd"/>
            <w:r>
              <w:t xml:space="preserve"> provide all data useful to </w:t>
            </w:r>
            <w:r w:rsidR="00F203A9">
              <w:t>m</w:t>
            </w:r>
            <w:r>
              <w:t>ake decision</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proofErr w:type="spellStart"/>
            <w:proofErr w:type="gramStart"/>
            <w:r w:rsidRPr="000375FA">
              <w:rPr>
                <w:b/>
                <w:i/>
              </w:rPr>
              <w:t>eReferral</w:t>
            </w:r>
            <w:proofErr w:type="spellEnd"/>
            <w:proofErr w:type="gramEnd"/>
            <w:r w:rsidRPr="000375FA">
              <w:rPr>
                <w:b/>
                <w:i/>
              </w:rPr>
              <w:t xml:space="preserve"> Workflow Document</w:t>
            </w:r>
          </w:p>
        </w:tc>
        <w:tc>
          <w:tcPr>
            <w:tcW w:w="6750" w:type="dxa"/>
            <w:shd w:val="clear" w:color="auto" w:fill="auto"/>
          </w:tcPr>
          <w:p w14:paraId="7E131217" w14:textId="699879DC" w:rsidR="00BF2E83" w:rsidRDefault="0083238A" w:rsidP="00D97DD2">
            <w:pPr>
              <w:pStyle w:val="TableEntry"/>
            </w:pPr>
            <w:r>
              <w:t xml:space="preserve">Workflow document related </w:t>
            </w:r>
            <w:r w:rsidR="00F203A9">
              <w:t xml:space="preserve">to </w:t>
            </w:r>
            <w:r w:rsidR="00AC4FE5">
              <w:t>requested exams</w:t>
            </w:r>
          </w:p>
        </w:tc>
      </w:tr>
      <w:tr w:rsidR="006D4802" w:rsidRPr="003651D9" w14:paraId="60E1F0C9" w14:textId="77777777" w:rsidTr="00676854">
        <w:tc>
          <w:tcPr>
            <w:tcW w:w="1980" w:type="dxa"/>
            <w:shd w:val="clear" w:color="auto" w:fill="auto"/>
          </w:tcPr>
          <w:p w14:paraId="7A8B1114" w14:textId="36F61D48" w:rsidR="006D4802" w:rsidRPr="000375FA" w:rsidRDefault="006D4802" w:rsidP="006C631B">
            <w:pPr>
              <w:pStyle w:val="TableEntry"/>
              <w:rPr>
                <w:b/>
                <w:i/>
              </w:rPr>
            </w:pPr>
            <w:r w:rsidRPr="000375FA">
              <w:rPr>
                <w:b/>
                <w:i/>
              </w:rPr>
              <w:t>Individual preliminary report</w:t>
            </w:r>
          </w:p>
        </w:tc>
        <w:tc>
          <w:tcPr>
            <w:tcW w:w="6750" w:type="dxa"/>
            <w:shd w:val="clear" w:color="auto" w:fill="auto"/>
          </w:tcPr>
          <w:p w14:paraId="441B2832" w14:textId="44711C28" w:rsidR="006D4802" w:rsidRDefault="006D4802" w:rsidP="0048072C">
            <w:pPr>
              <w:pStyle w:val="TableEntry"/>
            </w:pPr>
            <w:r>
              <w:t>Individual preliminary report is the document that contain</w:t>
            </w:r>
            <w:r w:rsidR="00F203A9">
              <w:t>s</w:t>
            </w:r>
            <w:r>
              <w:t xml:space="preserve"> the evaluation </w:t>
            </w:r>
            <w:r w:rsidR="0048072C">
              <w:t>of</w:t>
            </w:r>
            <w:r>
              <w:t xml:space="preserve"> </w:t>
            </w:r>
            <w:r w:rsidR="0048072C">
              <w:t xml:space="preserve">an </w:t>
            </w:r>
            <w:r>
              <w:t>HT Participant on the clinical case</w:t>
            </w:r>
            <w:r w:rsidR="00A472A5">
              <w:t xml:space="preserve"> </w:t>
            </w:r>
            <w:r w:rsidR="006617EE">
              <w:t>based on</w:t>
            </w:r>
            <w:r w:rsidR="00A472A5">
              <w:t xml:space="preserve"> the available clinical Documents and Images</w:t>
            </w:r>
            <w:r>
              <w:t>, before the common discussion</w:t>
            </w:r>
            <w:r w:rsidR="00A472A5">
              <w:t xml:space="preserve"> and before </w:t>
            </w:r>
            <w:r w:rsidR="00F203A9">
              <w:t>making</w:t>
            </w:r>
            <w:r w:rsidR="00A472A5">
              <w:t xml:space="preserve"> decision</w:t>
            </w:r>
            <w:r w:rsidR="001D2827">
              <w:t>.</w:t>
            </w:r>
            <w:r w:rsidR="0048072C">
              <w:t xml:space="preserve"> An Individual preliminary report is created for each HT participant.</w:t>
            </w:r>
            <w:r w:rsidR="002037BB">
              <w:t xml:space="preserve"> </w:t>
            </w:r>
            <w:r w:rsidR="0048072C">
              <w:t xml:space="preserve"> </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5E1634F1" w:rsidR="006D4802" w:rsidRDefault="006D4802" w:rsidP="004F422A">
            <w:pPr>
              <w:pStyle w:val="TableEntry"/>
            </w:pPr>
            <w:r>
              <w:t xml:space="preserve">Final report is the document that contain the decision </w:t>
            </w:r>
            <w:proofErr w:type="gramStart"/>
            <w:r>
              <w:t>of  HT</w:t>
            </w:r>
            <w:proofErr w:type="gramEnd"/>
            <w:r>
              <w:t xml:space="preserve"> and the list of exams required for the </w:t>
            </w:r>
            <w:r w:rsidR="004F422A">
              <w:t>further</w:t>
            </w:r>
            <w:r w:rsidR="006617EE">
              <w:t xml:space="preserve"> treatment </w:t>
            </w:r>
            <w:r>
              <w:t xml:space="preserve">of </w:t>
            </w:r>
            <w:r w:rsidR="006617EE">
              <w:t xml:space="preserve">the </w:t>
            </w:r>
            <w:r>
              <w:t>patient</w:t>
            </w:r>
          </w:p>
        </w:tc>
      </w:tr>
    </w:tbl>
    <w:p w14:paraId="7FFAA3E4" w14:textId="77777777" w:rsidR="000464EE" w:rsidRDefault="000464EE" w:rsidP="00597DB2">
      <w:pPr>
        <w:pStyle w:val="AuthorInstructions"/>
        <w:rPr>
          <w:rFonts w:ascii="Arial" w:hAnsi="Arial"/>
          <w:b/>
          <w:i w:val="0"/>
          <w:kern w:val="28"/>
          <w:sz w:val="28"/>
        </w:rPr>
      </w:pPr>
    </w:p>
    <w:p w14:paraId="1B5DE524" w14:textId="1AD5306B" w:rsidR="006C631B" w:rsidRDefault="005B0D0F" w:rsidP="00597DB2">
      <w:pPr>
        <w:pStyle w:val="AuthorInstructions"/>
        <w:rPr>
          <w:bCs/>
        </w:rPr>
      </w:pPr>
      <w:r w:rsidRPr="0070073A">
        <w:rPr>
          <w:rFonts w:ascii="Arial" w:hAnsi="Arial"/>
          <w:b/>
          <w:i w:val="0"/>
          <w:kern w:val="28"/>
          <w:sz w:val="28"/>
        </w:rPr>
        <w:t>X.4.1.</w:t>
      </w:r>
      <w:ins w:id="299" w:author="Elena Vio" w:date="2016-04-24T10:05:00Z">
        <w:r w:rsidR="00DA5B2C">
          <w:rPr>
            <w:rFonts w:ascii="Arial" w:hAnsi="Arial"/>
            <w:b/>
            <w:i w:val="0"/>
            <w:kern w:val="28"/>
            <w:sz w:val="28"/>
          </w:rPr>
          <w:t>3</w:t>
        </w:r>
      </w:ins>
      <w:del w:id="300" w:author="Elena Vio" w:date="2016-04-24T10:05:00Z">
        <w:r w:rsidRPr="0070073A" w:rsidDel="00DA5B2C">
          <w:rPr>
            <w:rFonts w:ascii="Arial" w:hAnsi="Arial"/>
            <w:b/>
            <w:i w:val="0"/>
            <w:kern w:val="28"/>
            <w:sz w:val="28"/>
          </w:rPr>
          <w:delText>4</w:delText>
        </w:r>
      </w:del>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B2EE8EF"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manager of the HT is selected</w:t>
      </w:r>
      <w:r w:rsidR="00D35AFA">
        <w:rPr>
          <w:lang w:val="en-GB" w:eastAsia="it-IT"/>
        </w:rPr>
        <w:t xml:space="preserve">, </w:t>
      </w:r>
      <w:r w:rsidRPr="00BD435F">
        <w:rPr>
          <w:lang w:val="en-GB" w:eastAsia="it-IT"/>
        </w:rPr>
        <w:t>how team members will be selected</w:t>
      </w:r>
      <w:r w:rsidR="00D35AFA">
        <w:rPr>
          <w:lang w:val="en-GB" w:eastAsia="it-IT"/>
        </w:rPr>
        <w:t>, and how the members collaborate</w:t>
      </w:r>
      <w:r w:rsidRPr="00BD435F">
        <w:rPr>
          <w:lang w:val="en-GB" w:eastAsia="it-IT"/>
        </w:rPr>
        <w:t xml:space="preserve"> to ensure the best possible outcome for the patient.  The HT will analyse all the information that the originating physician has provided, and may require new exams/tests before a final decision is made.  Each HT member will provide a preliminary evaluation.  The HT may discuss the clinical case through a videoconference or through an exchange of text. The HT involvement concludes with a final report, containing the collective findings, conclusions and recommendations </w:t>
      </w:r>
      <w:proofErr w:type="gramStart"/>
      <w:r w:rsidRPr="00BD435F">
        <w:rPr>
          <w:lang w:val="en-GB" w:eastAsia="it-IT"/>
        </w:rPr>
        <w:t>for  further</w:t>
      </w:r>
      <w:proofErr w:type="gramEnd"/>
      <w:r w:rsidRPr="00BD435F">
        <w:rPr>
          <w:lang w:val="en-GB" w:eastAsia="it-IT"/>
        </w:rPr>
        <w:t xml:space="preserve"> treatment or intervention of the patient.  Meaningful documentation is included with this final decision.</w:t>
      </w:r>
    </w:p>
    <w:p w14:paraId="6AF0C6B4" w14:textId="38D391A0" w:rsidR="00676854" w:rsidRDefault="006C631B" w:rsidP="006C631B">
      <w:pPr>
        <w:pStyle w:val="Corpodeltesto"/>
      </w:pPr>
      <w:r w:rsidRPr="003F1F6A">
        <w:lastRenderedPageBreak/>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71AAEC4B"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w:t>
      </w:r>
      <w:r w:rsidR="0097754C">
        <w:rPr>
          <w:i w:val="0"/>
          <w:lang w:val="en-GB" w:eastAsia="it-IT"/>
        </w:rPr>
        <w:t>w</w:t>
      </w:r>
      <w:r w:rsidR="001337A4">
        <w:rPr>
          <w:i w:val="0"/>
          <w:lang w:val="en-GB" w:eastAsia="it-IT"/>
        </w:rPr>
        <w:t>h</w:t>
      </w:r>
      <w:r w:rsidR="0097754C">
        <w:rPr>
          <w:i w:val="0"/>
          <w:lang w:val="en-GB" w:eastAsia="it-IT"/>
        </w:rPr>
        <w:t xml:space="preserve">ere </w:t>
      </w:r>
      <w:r w:rsidR="00C85C08" w:rsidRPr="00C85C08">
        <w:rPr>
          <w:i w:val="0"/>
          <w:lang w:val="en-GB" w:eastAsia="it-IT"/>
        </w:rPr>
        <w:t xml:space="preserve">usually </w:t>
      </w:r>
      <w:r w:rsidR="0097754C">
        <w:rPr>
          <w:i w:val="0"/>
          <w:lang w:val="en-GB" w:eastAsia="it-IT"/>
        </w:rPr>
        <w:t>user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HT </w:t>
      </w:r>
      <w:r w:rsidR="00D53618">
        <w:rPr>
          <w:i w:val="0"/>
          <w:lang w:val="en-GB" w:eastAsia="it-IT"/>
        </w:rPr>
        <w:t xml:space="preserve">to be performed.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traces in the workflow document the creation and sharing of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30CE7669"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ins w:id="301" w:author="Elena Vio" w:date="2016-04-11T11:42:00Z">
        <w:r w:rsidR="004E15D8">
          <w:rPr>
            <w:i w:val="0"/>
            <w:lang w:val="en-GB" w:eastAsia="it-IT"/>
          </w:rPr>
          <w:t xml:space="preserve">the management of HT and </w:t>
        </w:r>
      </w:ins>
      <w:ins w:id="302" w:author="Elena Vio" w:date="2016-04-11T11:43:00Z">
        <w:r w:rsidR="004E15D8">
          <w:rPr>
            <w:i w:val="0"/>
            <w:lang w:val="en-GB" w:eastAsia="it-IT"/>
          </w:rPr>
          <w:t xml:space="preserve">therefore </w:t>
        </w:r>
      </w:ins>
      <w:r w:rsidRPr="00C85C08">
        <w:rPr>
          <w:i w:val="0"/>
          <w:lang w:val="en-GB" w:eastAsia="it-IT"/>
        </w:rPr>
        <w:t xml:space="preserve">the </w:t>
      </w:r>
      <w:r w:rsidR="0098645A">
        <w:rPr>
          <w:i w:val="0"/>
          <w:lang w:val="en-GB" w:eastAsia="it-IT"/>
        </w:rPr>
        <w:t xml:space="preserve">take in charge </w:t>
      </w:r>
      <w:r w:rsidRPr="00C85C08">
        <w:rPr>
          <w:i w:val="0"/>
          <w:lang w:val="en-GB" w:eastAsia="it-IT"/>
        </w:rPr>
        <w:t>of 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an HT Manager </w:t>
      </w:r>
      <w:proofErr w:type="gramStart"/>
      <w:r w:rsidR="0098645A">
        <w:rPr>
          <w:i w:val="0"/>
          <w:lang w:val="en-GB" w:eastAsia="it-IT"/>
        </w:rPr>
        <w:t>take</w:t>
      </w:r>
      <w:r w:rsidR="001337A4">
        <w:rPr>
          <w:i w:val="0"/>
          <w:lang w:val="en-GB" w:eastAsia="it-IT"/>
        </w:rPr>
        <w:t>s</w:t>
      </w:r>
      <w:r w:rsidR="0098645A">
        <w:rPr>
          <w:i w:val="0"/>
          <w:lang w:val="en-GB" w:eastAsia="it-IT"/>
        </w:rPr>
        <w:t xml:space="preserve">  charge</w:t>
      </w:r>
      <w:proofErr w:type="gramEnd"/>
      <w:r w:rsidR="001337A4">
        <w:rPr>
          <w:i w:val="0"/>
          <w:lang w:val="en-GB" w:eastAsia="it-IT"/>
        </w:rPr>
        <w:t xml:space="preserve"> of </w:t>
      </w:r>
      <w:r w:rsidR="0098645A">
        <w:rPr>
          <w:i w:val="0"/>
          <w:lang w:val="en-GB" w:eastAsia="it-IT"/>
        </w:rPr>
        <w:t>the HT Request.</w:t>
      </w:r>
    </w:p>
    <w:p w14:paraId="0680FD9D" w14:textId="7DE3078D"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w:t>
      </w:r>
      <w:r w:rsidR="00562338">
        <w:rPr>
          <w:i w:val="0"/>
          <w:lang w:val="en-GB" w:eastAsia="it-IT"/>
        </w:rPr>
        <w:t xml:space="preserve">where users can be </w:t>
      </w:r>
      <w:r w:rsidR="00C85C08" w:rsidRPr="00842E33">
        <w:rPr>
          <w:i w:val="0"/>
          <w:lang w:val="en-GB" w:eastAsia="it-IT"/>
        </w:rPr>
        <w:t xml:space="preserve">for example another Cardiac Surgeon, or/and an Interventional Cardiologist involved in the treatment of the patient) </w:t>
      </w:r>
      <w:r w:rsidR="00C85C08">
        <w:rPr>
          <w:i w:val="0"/>
          <w:lang w:val="en-GB" w:eastAsia="it-IT"/>
        </w:rPr>
        <w:t xml:space="preserve">to </w:t>
      </w:r>
      <w:r w:rsidR="00C85C08" w:rsidRPr="00842E33">
        <w:rPr>
          <w:i w:val="0"/>
          <w:lang w:val="en-GB" w:eastAsia="it-IT"/>
        </w:rPr>
        <w:t>involve in 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B76677">
        <w:rPr>
          <w:i w:val="0"/>
          <w:lang w:val="en-GB" w:eastAsia="it-IT"/>
        </w:rPr>
        <w:t>, and a</w:t>
      </w:r>
      <w:r w:rsidR="00B76677" w:rsidRPr="00EB12C4">
        <w:rPr>
          <w:i w:val="0"/>
          <w:lang w:val="en-GB" w:eastAsia="it-IT"/>
        </w:rPr>
        <w:t>ccepting or rejection</w:t>
      </w:r>
      <w:r w:rsidR="00B76677">
        <w:rPr>
          <w:i w:val="0"/>
          <w:lang w:val="en-GB" w:eastAsia="it-IT"/>
        </w:rPr>
        <w:t xml:space="preserve"> is notified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The requests of new exams are notified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proofErr w:type="gramStart"/>
      <w:r w:rsidR="00C85C08">
        <w:rPr>
          <w:i w:val="0"/>
          <w:lang w:val="en-GB" w:eastAsia="it-IT"/>
        </w:rPr>
        <w:t>A</w:t>
      </w:r>
      <w:r w:rsidR="005972CC">
        <w:rPr>
          <w:i w:val="0"/>
          <w:lang w:val="en-GB" w:eastAsia="it-IT"/>
        </w:rPr>
        <w:t>ll</w:t>
      </w:r>
      <w:r w:rsidR="00C85C08">
        <w:rPr>
          <w:i w:val="0"/>
          <w:lang w:val="en-GB" w:eastAsia="it-IT"/>
        </w:rPr>
        <w:t xml:space="preserve"> individual evaluation report</w:t>
      </w:r>
      <w:r w:rsidR="005972CC">
        <w:rPr>
          <w:i w:val="0"/>
          <w:lang w:val="en-GB" w:eastAsia="it-IT"/>
        </w:rPr>
        <w:t>s</w:t>
      </w:r>
      <w:r w:rsidR="00C85C08">
        <w:rPr>
          <w:i w:val="0"/>
          <w:lang w:val="en-GB" w:eastAsia="it-IT"/>
        </w:rPr>
        <w:t xml:space="preserve"> will be provided by each HT Participant</w:t>
      </w:r>
      <w:proofErr w:type="gramEnd"/>
      <w:r w:rsidR="004E6C3A">
        <w:rPr>
          <w:i w:val="0"/>
          <w:lang w:val="en-GB" w:eastAsia="it-IT"/>
        </w:rPr>
        <w:t xml:space="preserve"> and </w:t>
      </w:r>
      <w:r w:rsidR="00AC2B28">
        <w:rPr>
          <w:i w:val="0"/>
          <w:lang w:val="en-GB" w:eastAsia="it-IT"/>
        </w:rPr>
        <w:t xml:space="preserve">the </w:t>
      </w:r>
      <w:r w:rsidR="004E6C3A">
        <w:rPr>
          <w:i w:val="0"/>
          <w:lang w:val="en-GB" w:eastAsia="it-IT"/>
        </w:rPr>
        <w:t>HT Manager is notified on availability of these reports</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178A5CFE"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C85C08">
        <w:rPr>
          <w:i w:val="0"/>
          <w:lang w:val="en-GB" w:eastAsia="it-IT"/>
        </w:rPr>
        <w:t xml:space="preserve">HT Requester ensures the additional needed exams, tests, and information requested by the HT Participants are performed and provided to the HT through an </w:t>
      </w:r>
      <w:proofErr w:type="spellStart"/>
      <w:r w:rsidR="00C85C08">
        <w:rPr>
          <w:i w:val="0"/>
          <w:lang w:val="en-GB" w:eastAsia="it-IT"/>
        </w:rPr>
        <w:t>eReferral</w:t>
      </w:r>
      <w:proofErr w:type="spellEnd"/>
      <w:r w:rsidR="00C85C08">
        <w:rPr>
          <w:i w:val="0"/>
          <w:lang w:val="en-GB" w:eastAsia="it-IT"/>
        </w:rPr>
        <w:t xml:space="preserve"> workflow document</w:t>
      </w:r>
      <w:r>
        <w:rPr>
          <w:i w:val="0"/>
          <w:lang w:val="en-GB" w:eastAsia="it-IT"/>
        </w:rPr>
        <w:t>.</w:t>
      </w:r>
      <w:r w:rsidR="009E4462">
        <w:rPr>
          <w:i w:val="0"/>
          <w:lang w:val="en-GB" w:eastAsia="it-IT"/>
        </w:rPr>
        <w:t xml:space="preserve"> The workflow document contain an HT Preparation Task for each exams requested by </w:t>
      </w:r>
      <w:r w:rsidR="00AC2B28">
        <w:rPr>
          <w:i w:val="0"/>
          <w:lang w:val="en-GB" w:eastAsia="it-IT"/>
        </w:rPr>
        <w:t xml:space="preserve">the </w:t>
      </w:r>
      <w:r w:rsidR="009E4462">
        <w:rPr>
          <w:i w:val="0"/>
          <w:lang w:val="en-GB" w:eastAsia="it-IT"/>
        </w:rPr>
        <w:t>HT Participant.</w:t>
      </w:r>
    </w:p>
    <w:p w14:paraId="72AA169A" w14:textId="5888083C"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 xml:space="preserve">or example, a diagnostic </w:t>
      </w:r>
      <w:proofErr w:type="spellStart"/>
      <w:r w:rsidR="00C85C08">
        <w:rPr>
          <w:i w:val="0"/>
          <w:lang w:val="en-GB" w:eastAsia="it-IT"/>
        </w:rPr>
        <w:t>cath</w:t>
      </w:r>
      <w:proofErr w:type="spellEnd"/>
      <w:r w:rsidR="00C85C08">
        <w:rPr>
          <w:i w:val="0"/>
          <w:lang w:val="en-GB" w:eastAsia="it-IT"/>
        </w:rPr>
        <w:t xml:space="preserve"> might be required</w:t>
      </w:r>
      <w:r w:rsidR="009E02C2">
        <w:rPr>
          <w:i w:val="0"/>
          <w:lang w:val="en-GB" w:eastAsia="it-IT"/>
        </w:rPr>
        <w:t xml:space="preserve"> 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3155BB0"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final report</w:t>
      </w:r>
      <w:r w:rsidR="00DF67BA">
        <w:rPr>
          <w:i w:val="0"/>
          <w:lang w:val="en-GB" w:eastAsia="it-IT"/>
        </w:rPr>
        <w:t xml:space="preserve"> through an </w:t>
      </w:r>
      <w:proofErr w:type="spellStart"/>
      <w:r w:rsidR="00DF67BA">
        <w:rPr>
          <w:i w:val="0"/>
          <w:lang w:val="en-GB" w:eastAsia="it-IT"/>
        </w:rPr>
        <w:t>eReferral</w:t>
      </w:r>
      <w:proofErr w:type="spellEnd"/>
      <w:r w:rsidR="00DF67BA">
        <w:rPr>
          <w:i w:val="0"/>
          <w:lang w:val="en-GB" w:eastAsia="it-IT"/>
        </w:rPr>
        <w:t xml:space="preserve">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p>
    <w:p w14:paraId="28EEC2DE" w14:textId="77777777" w:rsidR="006C631B" w:rsidRDefault="006C631B" w:rsidP="006C631B">
      <w:pPr>
        <w:pStyle w:val="Corpodeltesto"/>
      </w:pPr>
    </w:p>
    <w:p w14:paraId="6AB687B4" w14:textId="6738717C" w:rsidR="006C631B" w:rsidRDefault="002037BB" w:rsidP="006C631B">
      <w:pPr>
        <w:pStyle w:val="Corpodeltesto"/>
      </w:pPr>
      <w:r>
        <w:rPr>
          <w:noProof/>
          <w:lang w:val="it-IT" w:eastAsia="it-IT"/>
        </w:rPr>
        <w:lastRenderedPageBreak/>
        <w:drawing>
          <wp:inline distT="0" distB="0" distL="0" distR="0" wp14:anchorId="70974554" wp14:editId="5042E84E">
            <wp:extent cx="5943600" cy="4457700"/>
            <wp:effectExtent l="0" t="0" r="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183F3D6C" w:rsidR="006C631B" w:rsidRPr="003F1F6A" w:rsidRDefault="006C631B" w:rsidP="006C631B">
      <w:pPr>
        <w:pStyle w:val="FigureTitle"/>
        <w:rPr>
          <w:kern w:val="28"/>
          <w:sz w:val="28"/>
        </w:rPr>
      </w:pPr>
      <w:r>
        <w:t xml:space="preserve">Figure </w:t>
      </w:r>
      <w:r w:rsidR="00BF435C">
        <w:t>X.4.1.</w:t>
      </w:r>
      <w:ins w:id="303" w:author="Elena Vio" w:date="2016-04-24T10:06:00Z">
        <w:r w:rsidR="00DA5B2C">
          <w:t>3</w:t>
        </w:r>
      </w:ins>
      <w:del w:id="304" w:author="Elena Vio" w:date="2016-04-24T10:06:00Z">
        <w:r w:rsidR="00BF435C" w:rsidDel="00DA5B2C">
          <w:delText>4</w:delText>
        </w:r>
      </w:del>
      <w:r w:rsidR="00BF435C">
        <w:t>-1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1302A567" w:rsidR="006C631B" w:rsidRDefault="006C631B" w:rsidP="006C631B">
      <w:pPr>
        <w:pStyle w:val="FigureTitle"/>
      </w:pPr>
      <w:r>
        <w:t xml:space="preserve">Figure </w:t>
      </w:r>
      <w:r w:rsidR="00725443">
        <w:t>X.4.1.</w:t>
      </w:r>
      <w:ins w:id="305" w:author="Elena Vio" w:date="2016-04-24T10:06:00Z">
        <w:r w:rsidR="00DA5B2C">
          <w:t>3</w:t>
        </w:r>
      </w:ins>
      <w:del w:id="306" w:author="Elena Vio" w:date="2016-04-24T10:06:00Z">
        <w:r w:rsidR="00725443" w:rsidDel="00DA5B2C">
          <w:delText>4</w:delText>
        </w:r>
      </w:del>
      <w:r w:rsidR="00725443">
        <w:t>-2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77777777" w:rsidR="0026014E" w:rsidRPr="00E7351E" w:rsidRDefault="0026014E"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HT_Request</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w:t>
            </w:r>
            <w:proofErr w:type="gramEnd"/>
            <w:r w:rsidRPr="00E7351E">
              <w:rPr>
                <w:rFonts w:ascii="Arial" w:hAnsi="Arial" w:cs="Arial"/>
                <w:i w:val="0"/>
                <w:sz w:val="18"/>
                <w:szCs w:val="18"/>
                <w:lang w:val="en-GB"/>
              </w:rPr>
              <w:t>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77777777" w:rsidR="00874637" w:rsidRDefault="00874637"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HT_Lead</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..n</w:t>
            </w:r>
            <w:proofErr w:type="gramEnd"/>
            <w:r w:rsidRPr="00E7351E">
              <w:rPr>
                <w:rFonts w:ascii="Arial" w:hAnsi="Arial" w:cs="Arial"/>
                <w:i w:val="0"/>
                <w:sz w:val="18"/>
                <w:szCs w:val="18"/>
                <w:lang w:val="en-GB"/>
              </w:rPr>
              <w:t>)</w:t>
            </w:r>
          </w:p>
          <w:p w14:paraId="280D003F" w14:textId="15649E4B" w:rsidR="00874637" w:rsidRDefault="00874637" w:rsidP="00676854">
            <w:pPr>
              <w:pStyle w:val="AuthorInstructions"/>
              <w:rPr>
                <w:rFonts w:ascii="Arial" w:hAnsi="Arial" w:cs="Arial"/>
                <w:i w:val="0"/>
                <w:sz w:val="18"/>
                <w:szCs w:val="18"/>
                <w:lang w:val="en-GB"/>
              </w:rPr>
            </w:pPr>
            <w:proofErr w:type="gramStart"/>
            <w:r>
              <w:rPr>
                <w:rFonts w:ascii="Arial" w:hAnsi="Arial" w:cs="Arial"/>
                <w:i w:val="0"/>
                <w:sz w:val="18"/>
                <w:szCs w:val="18"/>
                <w:lang w:val="en-GB"/>
              </w:rPr>
              <w:t>n</w:t>
            </w:r>
            <w:proofErr w:type="gramEnd"/>
            <w:r>
              <w:rPr>
                <w:rFonts w:ascii="Arial" w:hAnsi="Arial" w:cs="Arial"/>
                <w:i w:val="0"/>
                <w:sz w:val="18"/>
                <w:szCs w:val="18"/>
                <w:lang w:val="en-GB"/>
              </w:rPr>
              <w:t>=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77777777" w:rsidR="00874637" w:rsidRDefault="00874637" w:rsidP="00676854">
            <w:pPr>
              <w:pStyle w:val="AuthorInstructions"/>
              <w:rPr>
                <w:rFonts w:ascii="Arial" w:hAnsi="Arial" w:cs="Arial"/>
                <w:i w:val="0"/>
                <w:sz w:val="18"/>
                <w:szCs w:val="18"/>
                <w:lang w:val="en-GB"/>
              </w:rPr>
            </w:pPr>
            <w:proofErr w:type="spellStart"/>
            <w:r>
              <w:rPr>
                <w:rFonts w:ascii="Arial" w:hAnsi="Arial" w:cs="Arial"/>
                <w:i w:val="0"/>
                <w:sz w:val="18"/>
                <w:szCs w:val="18"/>
                <w:lang w:val="en-GB"/>
              </w:rPr>
              <w:t>HT_Involvement</w:t>
            </w:r>
            <w:proofErr w:type="spellEnd"/>
            <w:r>
              <w:rPr>
                <w:rFonts w:ascii="Arial" w:hAnsi="Arial" w:cs="Arial"/>
                <w:i w:val="0"/>
                <w:sz w:val="18"/>
                <w:szCs w:val="18"/>
                <w:lang w:val="en-GB"/>
              </w:rPr>
              <w:t xml:space="preserve"> (1</w:t>
            </w:r>
            <w:proofErr w:type="gramStart"/>
            <w:r>
              <w:rPr>
                <w:rFonts w:ascii="Arial" w:hAnsi="Arial" w:cs="Arial"/>
                <w:i w:val="0"/>
                <w:sz w:val="18"/>
                <w:szCs w:val="18"/>
                <w:lang w:val="en-GB"/>
              </w:rPr>
              <w:t>..m</w:t>
            </w:r>
            <w:proofErr w:type="gramEnd"/>
            <w:r w:rsidRPr="00E7351E">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m</w:t>
            </w:r>
            <w:proofErr w:type="gramEnd"/>
            <w:r>
              <w:rPr>
                <w:rFonts w:ascii="Arial" w:hAnsi="Arial" w:cs="Arial"/>
                <w:i w:val="0"/>
                <w:sz w:val="18"/>
                <w:szCs w:val="18"/>
                <w:lang w:val="en-GB"/>
              </w:rPr>
              <w:t>=number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tcPr>
          <w:p w14:paraId="5EF681C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1" w:type="dxa"/>
          </w:tcPr>
          <w:p w14:paraId="31DE1ADE"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77777777" w:rsidR="00353602" w:rsidRDefault="00353602"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HT_Preparat</w:t>
            </w:r>
            <w:r w:rsidRPr="00E7351E">
              <w:rPr>
                <w:rFonts w:ascii="Arial" w:hAnsi="Arial" w:cs="Arial"/>
                <w:i w:val="0"/>
                <w:sz w:val="18"/>
                <w:szCs w:val="18"/>
                <w:lang w:val="en-GB"/>
              </w:rPr>
              <w:lastRenderedPageBreak/>
              <w:t>ion</w:t>
            </w:r>
            <w:proofErr w:type="spellEnd"/>
            <w:r w:rsidRPr="00E7351E">
              <w:rPr>
                <w:rFonts w:ascii="Arial" w:hAnsi="Arial" w:cs="Arial"/>
                <w:i w:val="0"/>
                <w:sz w:val="18"/>
                <w:szCs w:val="18"/>
                <w:lang w:val="en-GB"/>
              </w:rPr>
              <w:t xml:space="preserve"> (0</w:t>
            </w:r>
            <w:proofErr w:type="gramStart"/>
            <w:r w:rsidRPr="00E7351E">
              <w:rPr>
                <w:rFonts w:ascii="Arial" w:hAnsi="Arial" w:cs="Arial"/>
                <w:i w:val="0"/>
                <w:sz w:val="18"/>
                <w:szCs w:val="18"/>
                <w:lang w:val="en-GB"/>
              </w:rPr>
              <w:t>..</w:t>
            </w:r>
            <w:r w:rsidR="00E44195">
              <w:rPr>
                <w:rFonts w:ascii="Arial" w:hAnsi="Arial" w:cs="Arial"/>
                <w:i w:val="0"/>
                <w:sz w:val="18"/>
                <w:szCs w:val="18"/>
                <w:lang w:val="en-GB"/>
              </w:rPr>
              <w:t>r</w:t>
            </w:r>
            <w:proofErr w:type="gramEnd"/>
            <w:r w:rsidRPr="00E7351E">
              <w:rPr>
                <w:rFonts w:ascii="Arial" w:hAnsi="Arial" w:cs="Arial"/>
                <w:i w:val="0"/>
                <w:sz w:val="18"/>
                <w:szCs w:val="18"/>
                <w:lang w:val="en-GB"/>
              </w:rPr>
              <w:t>)</w:t>
            </w:r>
          </w:p>
          <w:p w14:paraId="5E423461" w14:textId="612F0025" w:rsidR="00E44195" w:rsidRPr="00E7351E" w:rsidRDefault="00E44195"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r</w:t>
            </w:r>
            <w:proofErr w:type="gramEnd"/>
            <w:r>
              <w:rPr>
                <w:rFonts w:ascii="Arial" w:hAnsi="Arial" w:cs="Arial"/>
                <w:i w:val="0"/>
                <w:sz w:val="18"/>
                <w:szCs w:val="18"/>
                <w:lang w:val="en-GB"/>
              </w:rPr>
              <w:t>=number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 xml:space="preserve">HT </w:t>
            </w:r>
            <w:r w:rsidRPr="00E7351E">
              <w:rPr>
                <w:rFonts w:ascii="Arial" w:hAnsi="Arial" w:cs="Arial"/>
                <w:i w:val="0"/>
                <w:sz w:val="18"/>
                <w:szCs w:val="18"/>
                <w:lang w:val="en-GB"/>
              </w:rPr>
              <w:lastRenderedPageBreak/>
              <w:t>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77777777" w:rsidR="00E328DB" w:rsidRPr="00E7351E" w:rsidRDefault="00E328DB"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HT_Perform</w:t>
            </w:r>
            <w:proofErr w:type="spellEnd"/>
            <w:r w:rsidRPr="00E7351E">
              <w:rPr>
                <w:rFonts w:ascii="Arial" w:hAnsi="Arial" w:cs="Arial"/>
                <w:i w:val="0"/>
                <w:sz w:val="18"/>
                <w:szCs w:val="18"/>
                <w:lang w:val="en-GB"/>
              </w:rPr>
              <w:t xml:space="preserve"> (1…1)</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6A119053" w:rsidR="00E328DB"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2138B7FA" w:rsidR="006C631B" w:rsidRDefault="00725443" w:rsidP="0070073A">
      <w:pPr>
        <w:pStyle w:val="FigureTitle"/>
      </w:pPr>
      <w:r>
        <w:t>Table X.4.1.</w:t>
      </w:r>
      <w:ins w:id="307" w:author="Elena Vio" w:date="2016-04-24T10:06:00Z">
        <w:r w:rsidR="00DA5B2C">
          <w:t>3</w:t>
        </w:r>
      </w:ins>
      <w:del w:id="308" w:author="Elena Vio" w:date="2016-04-24T10:06:00Z">
        <w:r w:rsidDel="00DA5B2C">
          <w:delText>4</w:delText>
        </w:r>
      </w:del>
      <w:r>
        <w:t xml:space="preserve">-1: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57B32ABB" w:rsidR="00B5565B" w:rsidRDefault="006C631B" w:rsidP="00A729D5">
      <w:pPr>
        <w:pStyle w:val="FigureTitle"/>
      </w:pPr>
      <w:r w:rsidRPr="003651D9">
        <w:t xml:space="preserve">Figure </w:t>
      </w:r>
      <w:r w:rsidR="00857394">
        <w:t>X.4.1.</w:t>
      </w:r>
      <w:ins w:id="309" w:author="Elena Vio" w:date="2016-04-24T10:06:00Z">
        <w:r w:rsidR="00DA5B2C">
          <w:t>3</w:t>
        </w:r>
      </w:ins>
      <w:del w:id="310" w:author="Elena Vio" w:date="2016-04-24T10:06:00Z">
        <w:r w:rsidR="00857394" w:rsidDel="00DA5B2C">
          <w:delText>4</w:delText>
        </w:r>
      </w:del>
      <w:r w:rsidR="00857394">
        <w:t>-3</w:t>
      </w:r>
      <w:r w:rsidRPr="003651D9">
        <w:t xml:space="preserve">: </w:t>
      </w:r>
      <w:r>
        <w:t>X</w:t>
      </w:r>
      <w:r w:rsidR="00995DA9">
        <w:t>CHT</w:t>
      </w:r>
      <w:r>
        <w:t>-WD</w:t>
      </w:r>
      <w:r w:rsidRPr="003651D9">
        <w:t xml:space="preserve"> Actor</w:t>
      </w:r>
      <w:r>
        <w:t xml:space="preserve"> Workflow Transitions</w:t>
      </w:r>
      <w:r w:rsidRPr="003651D9">
        <w:t xml:space="preserve"> Diagram</w:t>
      </w:r>
      <w:bookmarkEnd w:id="281"/>
    </w:p>
    <w:p w14:paraId="76A696C2" w14:textId="6D4D4ACD" w:rsidR="00436025" w:rsidRDefault="00436025" w:rsidP="00436025">
      <w:pPr>
        <w:pStyle w:val="Titolo4"/>
        <w:numPr>
          <w:ilvl w:val="0"/>
          <w:numId w:val="0"/>
        </w:numPr>
        <w:ind w:left="864" w:hanging="864"/>
      </w:pPr>
      <w:bookmarkStart w:id="311" w:name="_Toc313888798"/>
      <w:r>
        <w:t>X.4.1.</w:t>
      </w:r>
      <w:ins w:id="312" w:author="Elena Vio" w:date="2016-04-24T10:05:00Z">
        <w:r w:rsidR="00DA5B2C">
          <w:t>4</w:t>
        </w:r>
      </w:ins>
      <w:del w:id="313" w:author="Elena Vio" w:date="2016-04-24T10:05:00Z">
        <w:r w:rsidDel="00DA5B2C">
          <w:delText>5</w:delText>
        </w:r>
      </w:del>
      <w:r>
        <w:t xml:space="preserve"> Delivery of  Notifications</w:t>
      </w:r>
      <w:bookmarkEnd w:id="311"/>
    </w:p>
    <w:p w14:paraId="1776E7C5" w14:textId="77777777" w:rsidR="0086201A" w:rsidRDefault="0086201A" w:rsidP="0086201A">
      <w:pPr>
        <w:pStyle w:val="Corpodeltesto"/>
        <w:rPr>
          <w:ins w:id="314" w:author="Elena Vio" w:date="2016-04-24T12:33:00Z"/>
        </w:rPr>
      </w:pPr>
      <w:ins w:id="315" w:author="Elena Vio" w:date="2016-04-24T12:33:00Z">
        <w:r>
          <w:t>XCHT-WD actors are grouped with actors in the</w:t>
        </w:r>
        <w:r w:rsidRPr="00ED1F05">
          <w:t xml:space="preserve"> DSUB </w:t>
        </w:r>
        <w:r>
          <w:t>profile</w:t>
        </w:r>
        <w:r w:rsidRPr="00ED1F05">
          <w:t xml:space="preserve"> to </w:t>
        </w:r>
        <w:r>
          <w:t xml:space="preserve">enable sending notifications about </w:t>
        </w:r>
        <w:r w:rsidRPr="00ED1F05">
          <w:t xml:space="preserve">workflow </w:t>
        </w:r>
        <w:r>
          <w:t>s</w:t>
        </w:r>
        <w:r w:rsidRPr="00ED1F05">
          <w:t xml:space="preserve">tatus updates. </w:t>
        </w:r>
      </w:ins>
    </w:p>
    <w:p w14:paraId="2E2D43A9" w14:textId="237C686E" w:rsidR="0086201A" w:rsidRDefault="003D279A" w:rsidP="0086201A">
      <w:pPr>
        <w:pStyle w:val="Corpodeltesto"/>
        <w:rPr>
          <w:ins w:id="316" w:author="Elena Vio" w:date="2016-04-24T12:35:00Z"/>
        </w:rPr>
      </w:pPr>
      <w:r w:rsidRPr="00ED1F05">
        <w:lastRenderedPageBreak/>
        <w:t xml:space="preserve">The following sections identify how DSUB </w:t>
      </w:r>
      <w:ins w:id="317" w:author="Elena Vio" w:date="2016-04-24T12:34:00Z">
        <w:r w:rsidR="0086201A">
          <w:t>subscriptions should</w:t>
        </w:r>
      </w:ins>
      <w:del w:id="318" w:author="Elena Vio" w:date="2016-04-24T12:34:00Z">
        <w:r w:rsidRPr="00ED1F05" w:rsidDel="0086201A">
          <w:delText>functionalities</w:delText>
        </w:r>
      </w:del>
      <w:r w:rsidRPr="00ED1F05">
        <w:t xml:space="preserve"> </w:t>
      </w:r>
      <w:del w:id="319" w:author="Elena Vio" w:date="2016-04-24T12:34:00Z">
        <w:r w:rsidRPr="00ED1F05" w:rsidDel="0086201A">
          <w:delText xml:space="preserve">shall </w:delText>
        </w:r>
      </w:del>
      <w:r w:rsidRPr="00ED1F05">
        <w:t xml:space="preserve">be used </w:t>
      </w:r>
      <w:ins w:id="320" w:author="Elena Vio" w:date="2016-04-24T12:35:00Z">
        <w:r w:rsidR="0086201A">
          <w:t xml:space="preserve">in the context of </w:t>
        </w:r>
        <w:proofErr w:type="gramStart"/>
        <w:r w:rsidR="0086201A">
          <w:t>the  Heart</w:t>
        </w:r>
        <w:proofErr w:type="gramEnd"/>
        <w:r w:rsidR="0086201A">
          <w:t xml:space="preserve"> Team workflow by actors involved in the XCHT-WD profile. Other</w:t>
        </w:r>
        <w:r w:rsidR="0086201A" w:rsidRPr="00ED1F05">
          <w:t xml:space="preserve"> uses of DSUB filters for subscriptions are not forbidden.</w:t>
        </w:r>
      </w:ins>
    </w:p>
    <w:p w14:paraId="1DF9B5C3" w14:textId="16EFCC38" w:rsidR="0086201A" w:rsidRDefault="0086201A" w:rsidP="00436025">
      <w:pPr>
        <w:pStyle w:val="Corpodeltesto"/>
      </w:pPr>
    </w:p>
    <w:p w14:paraId="27B5C7D6" w14:textId="0480801D" w:rsidR="000924F8" w:rsidRDefault="000924F8" w:rsidP="000924F8">
      <w:pPr>
        <w:pStyle w:val="Titolo4"/>
        <w:numPr>
          <w:ilvl w:val="0"/>
          <w:numId w:val="0"/>
        </w:numPr>
        <w:ind w:left="864" w:hanging="864"/>
      </w:pPr>
      <w:bookmarkStart w:id="321" w:name="_Toc316120814"/>
      <w:r>
        <w:t>X.4.1.</w:t>
      </w:r>
      <w:ins w:id="322" w:author="Elena Vio" w:date="2016-04-24T10:06:00Z">
        <w:r w:rsidR="00DA5B2C">
          <w:t>4</w:t>
        </w:r>
      </w:ins>
      <w:del w:id="323" w:author="Elena Vio" w:date="2016-04-24T10:06:00Z">
        <w:r w:rsidDel="00DA5B2C">
          <w:delText>5</w:delText>
        </w:r>
      </w:del>
      <w:r>
        <w:t>.1 Workflow Status Update Notification for the HT Requester</w:t>
      </w:r>
      <w:bookmarkEnd w:id="321"/>
    </w:p>
    <w:p w14:paraId="03C027D3" w14:textId="5EA3C842" w:rsidR="000924F8" w:rsidRDefault="000924F8" w:rsidP="000924F8">
      <w:pPr>
        <w:pStyle w:val="Corpodeltesto"/>
      </w:pPr>
      <w:r>
        <w:t xml:space="preserve">Once a </w:t>
      </w:r>
      <w:del w:id="324" w:author="Elena Vio" w:date="2016-04-11T11:44:00Z">
        <w:r w:rsidDel="00360788">
          <w:delText>HT Request</w:delText>
        </w:r>
      </w:del>
      <w:ins w:id="325" w:author="Elena Vio" w:date="2016-04-11T11:44:00Z">
        <w:r w:rsidR="00360788">
          <w:t>Heart Team Workflow</w:t>
        </w:r>
      </w:ins>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3F2A7790" w:rsidR="007930E4" w:rsidRDefault="007930E4" w:rsidP="007930E4">
      <w:pPr>
        <w:pStyle w:val="Titolo4"/>
        <w:numPr>
          <w:ilvl w:val="0"/>
          <w:numId w:val="0"/>
        </w:numPr>
        <w:ind w:left="864" w:hanging="864"/>
      </w:pPr>
      <w:bookmarkStart w:id="326" w:name="_Toc316120816"/>
      <w:r>
        <w:t>X.4.1.</w:t>
      </w:r>
      <w:ins w:id="327" w:author="Elena Vio" w:date="2016-04-24T10:07:00Z">
        <w:r w:rsidR="00DA5B2C">
          <w:t>4</w:t>
        </w:r>
      </w:ins>
      <w:del w:id="328" w:author="Elena Vio" w:date="2016-04-24T10:07:00Z">
        <w:r w:rsidDel="00DA5B2C">
          <w:delText>5</w:delText>
        </w:r>
      </w:del>
      <w:r>
        <w:t>.3 HT Lead Workflow Task Assignment Notification</w:t>
      </w:r>
      <w:bookmarkEnd w:id="326"/>
    </w:p>
    <w:p w14:paraId="389E8760" w14:textId="37BECBC0" w:rsidR="007930E4" w:rsidRDefault="007930E4" w:rsidP="007930E4">
      <w:pPr>
        <w:pStyle w:val="Corpodeltesto"/>
      </w:pPr>
      <w:r>
        <w:t xml:space="preserve">The HT Requester assigns the </w:t>
      </w:r>
      <w:r w:rsidR="000214F6">
        <w:t>management</w:t>
      </w:r>
      <w:r>
        <w:t xml:space="preserve"> of </w:t>
      </w:r>
      <w:proofErr w:type="gramStart"/>
      <w:r>
        <w:t>HT to HT</w:t>
      </w:r>
      <w:proofErr w:type="gramEnd"/>
      <w:r>
        <w:t xml:space="preserve"> Manager. The Workflow Document updated by the HT Requester is published identifying the HT Manager as intended recipient for the submission (using the </w:t>
      </w:r>
      <w:proofErr w:type="spellStart"/>
      <w:r>
        <w:t>intendedRecipient</w:t>
      </w:r>
      <w:proofErr w:type="spellEnd"/>
      <w:r>
        <w:t xml:space="preserve"> </w:t>
      </w:r>
      <w:proofErr w:type="spellStart"/>
      <w:r>
        <w:t>submissionSet</w:t>
      </w:r>
      <w:proofErr w:type="spellEnd"/>
      <w:r>
        <w:t xml:space="preserve">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342163D4" w14:textId="20DF5000" w:rsidR="00A96086" w:rsidRDefault="005264F2" w:rsidP="004477E7">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0B6FB07C" w:rsidR="009C73B5" w:rsidRDefault="009C73B5" w:rsidP="009C73B5">
      <w:pPr>
        <w:pStyle w:val="Titolo4"/>
        <w:numPr>
          <w:ilvl w:val="0"/>
          <w:numId w:val="0"/>
        </w:numPr>
        <w:ind w:left="864" w:hanging="864"/>
      </w:pPr>
      <w:r>
        <w:lastRenderedPageBreak/>
        <w:t>X.4.1.</w:t>
      </w:r>
      <w:ins w:id="329" w:author="Elena Vio" w:date="2016-04-24T10:07:00Z">
        <w:r w:rsidR="00DA5B2C">
          <w:t>4</w:t>
        </w:r>
      </w:ins>
      <w:del w:id="330" w:author="Elena Vio" w:date="2016-04-24T10:07:00Z">
        <w:r w:rsidDel="00DA5B2C">
          <w:delText>5</w:delText>
        </w:r>
      </w:del>
      <w:r>
        <w:t>.3 Workflow Status Update Notification for the HT Manager</w:t>
      </w:r>
    </w:p>
    <w:p w14:paraId="4FD3CA91" w14:textId="320CDE4D" w:rsidR="009C73B5" w:rsidRDefault="009C73B5" w:rsidP="009C73B5">
      <w:pPr>
        <w:pStyle w:val="Corpodeltesto"/>
      </w:pPr>
      <w:r>
        <w:t xml:space="preserve">Once a HT Manager </w:t>
      </w:r>
      <w:proofErr w:type="gramStart"/>
      <w:r>
        <w:t>accept</w:t>
      </w:r>
      <w:proofErr w:type="gramEnd"/>
      <w:r>
        <w:t xml:space="preserve"> to manage</w:t>
      </w:r>
      <w:r w:rsidR="0061088E">
        <w:t>,</w:t>
      </w:r>
      <w:r>
        <w:t xml:space="preserve"> the HT may require progress notifications on the workflow. </w:t>
      </w:r>
    </w:p>
    <w:p w14:paraId="0B0F085A" w14:textId="4D47C6E8" w:rsidR="009C73B5" w:rsidRDefault="009C73B5" w:rsidP="009C73B5">
      <w:pPr>
        <w:pStyle w:val="Corpodeltesto"/>
      </w:pPr>
      <w:r>
        <w:t xml:space="preserve">The HT Manager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27E98DD1" w:rsidR="00A96086" w:rsidRDefault="00D4673D" w:rsidP="00A96086">
      <w:pPr>
        <w:pStyle w:val="Titolo4"/>
        <w:numPr>
          <w:ilvl w:val="0"/>
          <w:numId w:val="0"/>
        </w:numPr>
        <w:ind w:left="864" w:hanging="864"/>
      </w:pPr>
      <w:r>
        <w:t>X.4.1.</w:t>
      </w:r>
      <w:ins w:id="331" w:author="Elena Vio" w:date="2016-04-24T10:07:00Z">
        <w:r w:rsidR="00DA5B2C">
          <w:t>4</w:t>
        </w:r>
      </w:ins>
      <w:del w:id="332" w:author="Elena Vio" w:date="2016-04-24T10:07:00Z">
        <w:r w:rsidDel="00DA5B2C">
          <w:delText>5</w:delText>
        </w:r>
      </w:del>
      <w:r>
        <w:t>.4</w:t>
      </w:r>
      <w:r w:rsidR="00A96086">
        <w:t xml:space="preserve"> HT Involvement Workflow Task Assignment Notification</w:t>
      </w:r>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w:t>
      </w:r>
      <w:proofErr w:type="gramStart"/>
      <w:r>
        <w:t>HT to HT</w:t>
      </w:r>
      <w:proofErr w:type="gramEnd"/>
      <w:r>
        <w:t xml:space="preserve">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w:t>
      </w:r>
      <w:proofErr w:type="spellStart"/>
      <w:r>
        <w:t>intendedRecipient</w:t>
      </w:r>
      <w:proofErr w:type="spellEnd"/>
      <w:r>
        <w:t xml:space="preserve"> </w:t>
      </w:r>
      <w:proofErr w:type="spellStart"/>
      <w:r>
        <w:t>submissionSet</w:t>
      </w:r>
      <w:proofErr w:type="spellEnd"/>
      <w:r>
        <w:t xml:space="preserve">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w:t>
      </w:r>
      <w:proofErr w:type="spellStart"/>
      <w:r w:rsidRPr="00572A02">
        <w:rPr>
          <w:i/>
        </w:rPr>
        <w:t>XDSSubmissionSetIntendedRecipient</w:t>
      </w:r>
      <w:proofErr w:type="spellEnd"/>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1B5F023E" w:rsidR="009C73B5" w:rsidRDefault="009C73B5" w:rsidP="009C73B5">
      <w:pPr>
        <w:pStyle w:val="Titolo4"/>
        <w:numPr>
          <w:ilvl w:val="0"/>
          <w:numId w:val="0"/>
        </w:numPr>
        <w:ind w:left="864" w:hanging="864"/>
      </w:pPr>
      <w:r>
        <w:lastRenderedPageBreak/>
        <w:t>X.4.1.</w:t>
      </w:r>
      <w:ins w:id="333" w:author="Elena Vio" w:date="2016-04-24T10:07:00Z">
        <w:r w:rsidR="00DA5B2C">
          <w:t>4</w:t>
        </w:r>
      </w:ins>
      <w:del w:id="334" w:author="Elena Vio" w:date="2016-04-24T10:07:00Z">
        <w:r w:rsidDel="00DA5B2C">
          <w:delText>5</w:delText>
        </w:r>
      </w:del>
      <w:r>
        <w:t>.5 Workflow Status Update Notification for the HT Participant</w:t>
      </w:r>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w:t>
      </w:r>
      <w:proofErr w:type="gramStart"/>
      <w:r>
        <w:rPr>
          <w:bCs/>
        </w:rPr>
        <w:t>allows  subscri</w:t>
      </w:r>
      <w:r w:rsidR="00734E38">
        <w:rPr>
          <w:bCs/>
        </w:rPr>
        <w:t>p</w:t>
      </w:r>
      <w:r w:rsidR="00345DDD">
        <w:rPr>
          <w:bCs/>
        </w:rPr>
        <w:t>tion</w:t>
      </w:r>
      <w:proofErr w:type="gramEnd"/>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615A8D1" w:rsidR="00126A38" w:rsidRDefault="00126A38" w:rsidP="00126A38">
      <w:pPr>
        <w:pStyle w:val="Titolo3"/>
        <w:keepNext w:val="0"/>
        <w:numPr>
          <w:ilvl w:val="0"/>
          <w:numId w:val="0"/>
        </w:numPr>
        <w:rPr>
          <w:bCs/>
          <w:noProof w:val="0"/>
        </w:rPr>
      </w:pPr>
      <w:bookmarkStart w:id="335" w:name="_Toc336006520"/>
      <w:r w:rsidRPr="0019109D">
        <w:rPr>
          <w:bCs/>
          <w:noProof w:val="0"/>
        </w:rPr>
        <w:t>X.4.2 Use Cases</w:t>
      </w:r>
      <w:bookmarkEnd w:id="335"/>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61EC4DED"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del w:id="336" w:author="Elena Vio" w:date="2016-04-11T11:45:00Z">
        <w:r w:rsidR="00873538" w:rsidDel="00360788">
          <w:rPr>
            <w:i w:val="0"/>
            <w:lang w:val="en-GB"/>
          </w:rPr>
          <w:delText>HT</w:delText>
        </w:r>
        <w:r w:rsidR="005B3624" w:rsidDel="00360788">
          <w:rPr>
            <w:i w:val="0"/>
            <w:lang w:val="en-GB"/>
          </w:rPr>
          <w:delText xml:space="preserve"> request</w:delText>
        </w:r>
      </w:del>
      <w:ins w:id="337" w:author="Elena Vio" w:date="2016-04-11T11:45:00Z">
        <w:r w:rsidR="00360788">
          <w:rPr>
            <w:i w:val="0"/>
            <w:lang w:val="en-GB"/>
          </w:rPr>
          <w:t>process</w:t>
        </w:r>
      </w:ins>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proofErr w:type="gramStart"/>
      <w:r>
        <w:rPr>
          <w:i w:val="0"/>
          <w:lang w:val="en-GB"/>
        </w:rPr>
        <w:t>requester</w:t>
      </w:r>
      <w:proofErr w:type="gramEnd"/>
      <w:r>
        <w:rPr>
          <w:i w:val="0"/>
          <w:lang w:val="en-GB"/>
        </w:rPr>
        <w:t xml:space="preserve">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proofErr w:type="gramStart"/>
      <w:r>
        <w:rPr>
          <w:i w:val="0"/>
          <w:lang w:val="en-GB"/>
        </w:rPr>
        <w:t>manager</w:t>
      </w:r>
      <w:proofErr w:type="gramEnd"/>
      <w:r>
        <w:rPr>
          <w:i w:val="0"/>
          <w:lang w:val="en-GB"/>
        </w:rPr>
        <w:t xml:space="preserve">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proofErr w:type="gramStart"/>
      <w:r>
        <w:rPr>
          <w:i w:val="0"/>
          <w:lang w:val="en-GB"/>
        </w:rPr>
        <w:t>participants</w:t>
      </w:r>
      <w:proofErr w:type="gramEnd"/>
      <w:r>
        <w:rPr>
          <w:i w:val="0"/>
          <w:lang w:val="en-GB"/>
        </w:rPr>
        <w:t xml:space="preserve">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338" w:name="_Toc336006521"/>
      <w:r w:rsidRPr="000807AC">
        <w:rPr>
          <w:noProof w:val="0"/>
        </w:rPr>
        <w:lastRenderedPageBreak/>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338"/>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t>
      </w:r>
      <w:proofErr w:type="gramStart"/>
      <w:r w:rsidR="00020B8C">
        <w:rPr>
          <w:lang w:val="en-GB"/>
        </w:rPr>
        <w:t xml:space="preserve">without </w:t>
      </w:r>
      <w:r w:rsidR="000718DA">
        <w:rPr>
          <w:lang w:val="en-GB"/>
        </w:rPr>
        <w:t xml:space="preserve"> </w:t>
      </w:r>
      <w:r w:rsidR="00837153">
        <w:rPr>
          <w:lang w:val="en-GB"/>
        </w:rPr>
        <w:t>inv</w:t>
      </w:r>
      <w:r w:rsidR="00020B8C">
        <w:rPr>
          <w:lang w:val="en-GB"/>
        </w:rPr>
        <w:t>olvement</w:t>
      </w:r>
      <w:proofErr w:type="gramEnd"/>
      <w:r w:rsidR="00020B8C">
        <w:rPr>
          <w:lang w:val="en-GB"/>
        </w:rPr>
        <w:t xml:space="preserve"> of other professionals. </w:t>
      </w:r>
      <w:r w:rsidR="002056A6">
        <w:rPr>
          <w:lang w:val="en-GB"/>
        </w:rPr>
        <w:t>T</w:t>
      </w:r>
      <w:r w:rsidR="00837153">
        <w:rPr>
          <w:lang w:val="en-GB"/>
        </w:rPr>
        <w:t>he use case is</w:t>
      </w:r>
      <w:r w:rsidR="00020B8C">
        <w:rPr>
          <w:lang w:val="en-GB"/>
        </w:rPr>
        <w:t xml:space="preserve"> similar to a </w:t>
      </w:r>
      <w:proofErr w:type="spellStart"/>
      <w:r w:rsidR="00020B8C">
        <w:rPr>
          <w:lang w:val="en-GB"/>
        </w:rPr>
        <w:t>tele</w:t>
      </w:r>
      <w:proofErr w:type="spellEnd"/>
      <w:r w:rsidR="00020B8C">
        <w:rPr>
          <w:lang w:val="en-GB"/>
        </w:rPr>
        <w:t>-consultation,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143DC301"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proofErr w:type="spellStart"/>
      <w:r w:rsidR="00183DDE">
        <w:rPr>
          <w:lang w:val="en-GB"/>
        </w:rPr>
        <w:t>Dr</w:t>
      </w:r>
      <w:r w:rsidR="00647A87">
        <w:rPr>
          <w:lang w:val="en-GB"/>
        </w:rPr>
        <w:t>.</w:t>
      </w:r>
      <w:proofErr w:type="spellEnd"/>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department</w:t>
      </w:r>
      <w:r w:rsidR="00AE0F17">
        <w:rPr>
          <w:lang w:val="en-GB"/>
        </w:rPr>
        <w:t>. H</w:t>
      </w:r>
      <w:r w:rsidR="00B03693">
        <w:rPr>
          <w:lang w:val="en-GB"/>
        </w:rPr>
        <w:t xml:space="preserve">e involves </w:t>
      </w:r>
      <w:proofErr w:type="spellStart"/>
      <w:r w:rsidR="00515353">
        <w:rPr>
          <w:lang w:val="en-GB"/>
        </w:rPr>
        <w:t>D</w:t>
      </w:r>
      <w:r w:rsidR="00647A87">
        <w:rPr>
          <w:lang w:val="en-GB"/>
        </w:rPr>
        <w:t>r.</w:t>
      </w:r>
      <w:proofErr w:type="spellEnd"/>
      <w:r w:rsidR="00647A87">
        <w:rPr>
          <w:lang w:val="en-GB"/>
        </w:rPr>
        <w:t xml:space="preserve">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 </w:t>
      </w:r>
      <w:del w:id="339" w:author="Elena Vio" w:date="2016-04-24T18:46:00Z">
        <w:r w:rsidR="00ED43D9" w:rsidDel="00872BD0">
          <w:rPr>
            <w:lang w:val="en-GB"/>
          </w:rPr>
          <w:delText xml:space="preserve"> </w:delText>
        </w:r>
      </w:del>
      <w:proofErr w:type="spellStart"/>
      <w:r w:rsidR="00ED43D9">
        <w:rPr>
          <w:lang w:val="en-GB"/>
        </w:rPr>
        <w:t>Dr.</w:t>
      </w:r>
      <w:proofErr w:type="spellEnd"/>
      <w:r w:rsidR="00ED43D9">
        <w:rPr>
          <w:lang w:val="en-GB"/>
        </w:rPr>
        <w:t xml:space="preserve"> Brown, </w:t>
      </w:r>
      <w:r w:rsidR="00F17341" w:rsidRPr="00B05F9B">
        <w:rPr>
          <w:lang w:val="en-GB"/>
        </w:rPr>
        <w:t xml:space="preserve">and </w:t>
      </w:r>
      <w:r w:rsidR="004148DD">
        <w:rPr>
          <w:lang w:val="en-GB"/>
        </w:rPr>
        <w:t>the manager of HT</w:t>
      </w:r>
      <w:r w:rsidR="00ED43D9">
        <w:rPr>
          <w:lang w:val="en-GB"/>
        </w:rPr>
        <w:t xml:space="preserve">, </w:t>
      </w:r>
      <w:proofErr w:type="spellStart"/>
      <w:r w:rsidR="00ED43D9">
        <w:rPr>
          <w:lang w:val="en-GB"/>
        </w:rPr>
        <w:t>Dr.</w:t>
      </w:r>
      <w:proofErr w:type="spellEnd"/>
      <w:r w:rsidR="00ED43D9">
        <w:rPr>
          <w:lang w:val="en-GB"/>
        </w:rPr>
        <w:t xml:space="preserve">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AE4C548"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a Preliminary Evaluation </w:t>
      </w:r>
      <w:proofErr w:type="gramStart"/>
      <w:r w:rsidR="005F15A7">
        <w:rPr>
          <w:lang w:val="en-GB"/>
        </w:rPr>
        <w:t>Report</w:t>
      </w:r>
      <w:r w:rsidR="00AE0F17">
        <w:rPr>
          <w:lang w:val="en-GB"/>
        </w:rPr>
        <w:t xml:space="preserve"> which</w:t>
      </w:r>
      <w:proofErr w:type="gramEnd"/>
      <w:r w:rsidR="00AE0F17">
        <w:rPr>
          <w:lang w:val="en-GB"/>
        </w:rPr>
        <w:t xml:space="preserve"> is </w:t>
      </w:r>
      <w:r w:rsidR="00190F07">
        <w:rPr>
          <w:lang w:val="en-GB"/>
        </w:rPr>
        <w:t>shared with HT</w:t>
      </w:r>
      <w:r w:rsidR="00AE0F17">
        <w:rPr>
          <w:lang w:val="en-GB"/>
        </w:rPr>
        <w:t xml:space="preserve">. The Preliminary 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 xml:space="preserve">In this use case, </w:t>
      </w:r>
      <w:proofErr w:type="spellStart"/>
      <w:r>
        <w:rPr>
          <w:lang w:val="en-GB"/>
        </w:rPr>
        <w:t>Dr</w:t>
      </w:r>
      <w:r w:rsidR="00AE0F17">
        <w:rPr>
          <w:lang w:val="en-GB"/>
        </w:rPr>
        <w:t>.</w:t>
      </w:r>
      <w:proofErr w:type="spellEnd"/>
      <w:r w:rsidR="00AE0F17">
        <w:rPr>
          <w:lang w:val="en-GB"/>
        </w:rPr>
        <w:t xml:space="preserve"> </w:t>
      </w:r>
      <w:r>
        <w:rPr>
          <w:lang w:val="en-GB"/>
        </w:rPr>
        <w:t xml:space="preserve">Brown uses </w:t>
      </w:r>
      <w:r w:rsidR="00AE0F17">
        <w:rPr>
          <w:lang w:val="en-GB"/>
        </w:rPr>
        <w:t xml:space="preserve">a </w:t>
      </w:r>
      <w:r>
        <w:rPr>
          <w:lang w:val="en-GB"/>
        </w:rPr>
        <w:t xml:space="preserve">system supported by HT Requester Actor, and </w:t>
      </w:r>
      <w:proofErr w:type="spellStart"/>
      <w:r>
        <w:rPr>
          <w:lang w:val="en-GB"/>
        </w:rPr>
        <w:t>Dr</w:t>
      </w:r>
      <w:r w:rsidR="00CB0E8D">
        <w:rPr>
          <w:lang w:val="en-GB"/>
        </w:rPr>
        <w:t>.</w:t>
      </w:r>
      <w:proofErr w:type="spellEnd"/>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340"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340"/>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2EC05214" w14:textId="77777777" w:rsidR="00872BD0" w:rsidRPr="00E313C5" w:rsidRDefault="00872BD0" w:rsidP="00872BD0">
      <w:pPr>
        <w:pStyle w:val="AuthorInstructions"/>
        <w:rPr>
          <w:i w:val="0"/>
          <w:lang w:val="en-GB"/>
        </w:rPr>
      </w:pPr>
      <w:r>
        <w:rPr>
          <w:i w:val="0"/>
          <w:lang w:val="en-GB"/>
        </w:rPr>
        <w:t xml:space="preserve">On </w:t>
      </w:r>
      <w:r w:rsidRPr="00E313C5">
        <w:rPr>
          <w:i w:val="0"/>
          <w:lang w:val="en-GB"/>
        </w:rPr>
        <w:t xml:space="preserve">Wednesday morning,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an intervent</w:t>
      </w:r>
      <w:r>
        <w:rPr>
          <w:i w:val="0"/>
          <w:lang w:val="en-GB"/>
        </w:rPr>
        <w:t>ional cardiologist</w:t>
      </w:r>
      <w:r w:rsidRPr="00E313C5">
        <w:rPr>
          <w:i w:val="0"/>
          <w:lang w:val="en-GB"/>
        </w:rPr>
        <w:t xml:space="preserve">, </w:t>
      </w:r>
      <w:r>
        <w:rPr>
          <w:i w:val="0"/>
          <w:lang w:val="en-GB"/>
        </w:rPr>
        <w:t>examines</w:t>
      </w:r>
      <w:r w:rsidRPr="00E313C5">
        <w:rPr>
          <w:i w:val="0"/>
          <w:lang w:val="en-GB"/>
        </w:rPr>
        <w:t xml:space="preserve"> a 67-year-old male patient</w:t>
      </w:r>
      <w:r>
        <w:rPr>
          <w:i w:val="0"/>
          <w:lang w:val="en-GB"/>
        </w:rPr>
        <w:t>,</w:t>
      </w:r>
      <w:r w:rsidRPr="00E313C5">
        <w:rPr>
          <w:i w:val="0"/>
          <w:lang w:val="en-GB"/>
        </w:rPr>
        <w:t xml:space="preserve"> </w:t>
      </w:r>
      <w:r>
        <w:rPr>
          <w:i w:val="0"/>
          <w:lang w:val="en-GB"/>
        </w:rPr>
        <w:t xml:space="preserve">diagnosed </w:t>
      </w:r>
      <w:r w:rsidRPr="00E313C5">
        <w:rPr>
          <w:i w:val="0"/>
          <w:lang w:val="en-GB"/>
        </w:rPr>
        <w:t>with hypertension without a previous history of cardiac disease</w:t>
      </w:r>
      <w:r>
        <w:rPr>
          <w:i w:val="0"/>
          <w:lang w:val="en-GB"/>
        </w:rPr>
        <w:t>. The patient presents with signs and symptoms</w:t>
      </w:r>
      <w:r w:rsidRPr="00E313C5">
        <w:rPr>
          <w:i w:val="0"/>
          <w:lang w:val="en-GB"/>
        </w:rPr>
        <w:t xml:space="preserve"> of effort angina, CCS class III. The patient undergo</w:t>
      </w:r>
      <w:r>
        <w:rPr>
          <w:i w:val="0"/>
          <w:lang w:val="en-GB"/>
        </w:rPr>
        <w:t>es</w:t>
      </w:r>
      <w:r w:rsidRPr="00E313C5">
        <w:rPr>
          <w:i w:val="0"/>
          <w:lang w:val="en-GB"/>
        </w:rPr>
        <w:t xml:space="preserve"> a</w:t>
      </w:r>
      <w:r>
        <w:rPr>
          <w:i w:val="0"/>
          <w:lang w:val="en-GB"/>
        </w:rPr>
        <w:t>n</w:t>
      </w:r>
      <w:r w:rsidRPr="00E313C5">
        <w:rPr>
          <w:i w:val="0"/>
          <w:lang w:val="en-GB"/>
        </w:rPr>
        <w:t xml:space="preserve"> echocardiogram to evaluate </w:t>
      </w:r>
      <w:r>
        <w:rPr>
          <w:i w:val="0"/>
          <w:lang w:val="en-GB"/>
        </w:rPr>
        <w:t>cardiac</w:t>
      </w:r>
      <w:r w:rsidRPr="00E313C5">
        <w:rPr>
          <w:i w:val="0"/>
          <w:lang w:val="en-GB"/>
        </w:rPr>
        <w:t xml:space="preserve"> function. The systolic function of the left ventricle </w:t>
      </w:r>
      <w:r>
        <w:rPr>
          <w:i w:val="0"/>
          <w:lang w:val="en-GB"/>
        </w:rPr>
        <w:t>is</w:t>
      </w:r>
      <w:r w:rsidRPr="00E313C5">
        <w:rPr>
          <w:i w:val="0"/>
          <w:lang w:val="en-GB"/>
        </w:rPr>
        <w:t xml:space="preserve"> normal</w:t>
      </w:r>
      <w:r>
        <w:rPr>
          <w:i w:val="0"/>
          <w:lang w:val="en-GB"/>
        </w:rPr>
        <w:t xml:space="preserve"> </w:t>
      </w:r>
      <w:r w:rsidRPr="00E313C5">
        <w:rPr>
          <w:i w:val="0"/>
          <w:lang w:val="en-GB"/>
        </w:rPr>
        <w:t xml:space="preserve">with an ejection fraction of 60%.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decide</w:t>
      </w:r>
      <w:r>
        <w:rPr>
          <w:i w:val="0"/>
          <w:lang w:val="en-GB"/>
        </w:rPr>
        <w:t>s</w:t>
      </w:r>
      <w:r w:rsidRPr="00E313C5">
        <w:rPr>
          <w:i w:val="0"/>
          <w:lang w:val="en-GB"/>
        </w:rPr>
        <w:t xml:space="preserve"> to evaluate the patient with a coronary </w:t>
      </w:r>
      <w:proofErr w:type="gramStart"/>
      <w:r w:rsidRPr="00E313C5">
        <w:rPr>
          <w:i w:val="0"/>
          <w:lang w:val="en-GB"/>
        </w:rPr>
        <w:t xml:space="preserve">angiography </w:t>
      </w:r>
      <w:r>
        <w:rPr>
          <w:i w:val="0"/>
          <w:lang w:val="en-GB"/>
        </w:rPr>
        <w:t>which</w:t>
      </w:r>
      <w:proofErr w:type="gramEnd"/>
      <w:r>
        <w:rPr>
          <w:i w:val="0"/>
          <w:lang w:val="en-GB"/>
        </w:rPr>
        <w:t xml:space="preserve"> </w:t>
      </w:r>
      <w:r w:rsidRPr="00E313C5">
        <w:rPr>
          <w:i w:val="0"/>
          <w:lang w:val="en-GB"/>
        </w:rPr>
        <w:t xml:space="preserve">reveals </w:t>
      </w:r>
      <w:r>
        <w:rPr>
          <w:i w:val="0"/>
          <w:lang w:val="en-GB"/>
        </w:rPr>
        <w:t xml:space="preserve">a </w:t>
      </w:r>
      <w:r w:rsidRPr="00E313C5">
        <w:rPr>
          <w:i w:val="0"/>
          <w:lang w:val="en-GB"/>
        </w:rPr>
        <w:t xml:space="preserve">critical (90%) stenosis at the </w:t>
      </w:r>
      <w:proofErr w:type="spellStart"/>
      <w:r w:rsidRPr="00E313C5">
        <w:rPr>
          <w:i w:val="0"/>
          <w:lang w:val="en-GB"/>
        </w:rPr>
        <w:t>ostium</w:t>
      </w:r>
      <w:proofErr w:type="spellEnd"/>
      <w:r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Pr>
          <w:i w:val="0"/>
          <w:lang w:val="en-GB"/>
        </w:rPr>
        <w:t>as issued in</w:t>
      </w:r>
      <w:r w:rsidRPr="00E313C5">
        <w:rPr>
          <w:i w:val="0"/>
          <w:lang w:val="en-GB"/>
        </w:rPr>
        <w:t xml:space="preserve"> guidelines by American and European professional organizations </w:t>
      </w:r>
      <w:r>
        <w:rPr>
          <w:i w:val="0"/>
          <w:lang w:val="en-GB"/>
        </w:rPr>
        <w:t>require that p</w:t>
      </w:r>
      <w:r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proofErr w:type="spellStart"/>
      <w:r w:rsidRPr="00114D5E">
        <w:rPr>
          <w:i w:val="0"/>
          <w:lang w:val="en-GB"/>
        </w:rPr>
        <w:t>Dr.</w:t>
      </w:r>
      <w:proofErr w:type="spellEnd"/>
      <w:r w:rsidRPr="00114D5E">
        <w:rPr>
          <w:i w:val="0"/>
          <w:lang w:val="en-GB"/>
        </w:rPr>
        <w:t xml:space="preserve">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w:t>
      </w:r>
      <w:r>
        <w:rPr>
          <w:i w:val="0"/>
          <w:lang w:val="en-GB"/>
        </w:rPr>
        <w:lastRenderedPageBreak/>
        <w:t xml:space="preserve">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341" w:name="_MON_1390653355"/>
      <w:bookmarkStart w:id="342" w:name="_MON_1390653393"/>
      <w:bookmarkStart w:id="343" w:name="_MON_1393165173"/>
      <w:bookmarkStart w:id="344" w:name="_MON_1393165359"/>
      <w:bookmarkStart w:id="345" w:name="_MON_1394957366"/>
      <w:bookmarkStart w:id="346" w:name="_MON_1273744051"/>
      <w:bookmarkStart w:id="347" w:name="_MON_1273744089"/>
      <w:bookmarkStart w:id="348" w:name="_MON_1273750572"/>
      <w:bookmarkStart w:id="349" w:name="_MON_1311768767"/>
      <w:bookmarkStart w:id="350" w:name="_MON_1384603727"/>
      <w:bookmarkStart w:id="351" w:name="_MON_1278403354"/>
      <w:bookmarkStart w:id="352" w:name="_MON_1278403378"/>
      <w:bookmarkStart w:id="353" w:name="_MON_1278403398"/>
      <w:bookmarkStart w:id="354" w:name="_MON_1278403428"/>
      <w:bookmarkStart w:id="355" w:name="_MON_1390653224"/>
      <w:bookmarkStart w:id="356" w:name="_MON_127840351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72F3F768" w:rsidR="002D4465" w:rsidRDefault="00734E38" w:rsidP="002D4465">
      <w:pPr>
        <w:pStyle w:val="AuthorInstructions"/>
        <w:rPr>
          <w:i w:val="0"/>
          <w:lang w:val="en-GB"/>
        </w:rPr>
      </w:pPr>
      <w:r>
        <w:rPr>
          <w:i w:val="0"/>
          <w:lang w:val="en-GB"/>
        </w:rPr>
        <w:t xml:space="preserve">The </w:t>
      </w:r>
      <w:r w:rsidR="00670468">
        <w:rPr>
          <w:i w:val="0"/>
          <w:lang w:val="en-GB"/>
        </w:rPr>
        <w:t>cardiac surgeon</w:t>
      </w:r>
      <w:r w:rsidR="0079539F">
        <w:rPr>
          <w:i w:val="0"/>
          <w:lang w:val="en-GB"/>
        </w:rPr>
        <w:t xml:space="preserve"> (</w:t>
      </w:r>
      <w:proofErr w:type="spellStart"/>
      <w:r w:rsidR="0079539F">
        <w:rPr>
          <w:i w:val="0"/>
          <w:lang w:val="en-GB"/>
        </w:rPr>
        <w:t>Dr.</w:t>
      </w:r>
      <w:proofErr w:type="spellEnd"/>
      <w:r w:rsidR="0079539F">
        <w:rPr>
          <w:i w:val="0"/>
          <w:lang w:val="en-GB"/>
        </w:rPr>
        <w:t xml:space="preserve"> Johnson)</w:t>
      </w:r>
      <w:r w:rsidR="002D4465" w:rsidRPr="00405FEB">
        <w:rPr>
          <w:i w:val="0"/>
          <w:lang w:val="en-GB"/>
        </w:rPr>
        <w:t xml:space="preserve"> </w:t>
      </w:r>
      <w:r>
        <w:rPr>
          <w:i w:val="0"/>
          <w:lang w:val="en-GB"/>
        </w:rPr>
        <w:t>software</w:t>
      </w:r>
      <w:ins w:id="357" w:author="Elena Vio" w:date="2016-04-24T13:32:00Z">
        <w:r w:rsidR="00AC61E8">
          <w:rPr>
            <w:i w:val="0"/>
            <w:lang w:val="en-GB"/>
          </w:rPr>
          <w:t>, which is subscribed</w:t>
        </w:r>
      </w:ins>
      <w:ins w:id="358" w:author="Elena Vio" w:date="2016-04-24T13:35:00Z">
        <w:r w:rsidR="00AC61E8">
          <w:rPr>
            <w:i w:val="0"/>
            <w:lang w:val="en-GB"/>
          </w:rPr>
          <w:t xml:space="preserve"> to receive notifications addressed to itself,</w:t>
        </w:r>
      </w:ins>
      <w:r>
        <w:rPr>
          <w:i w:val="0"/>
          <w:lang w:val="en-GB"/>
        </w:rPr>
        <w:t xml:space="preserv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w:t>
      </w:r>
      <w:ins w:id="359" w:author="Elena Vio" w:date="2016-04-24T13:39:00Z">
        <w:r w:rsidR="00C51ACE">
          <w:rPr>
            <w:i w:val="0"/>
            <w:lang w:val="en-GB"/>
          </w:rPr>
          <w:t xml:space="preserve">for itself </w:t>
        </w:r>
      </w:ins>
      <w:r w:rsidR="00AF4BB5">
        <w:rPr>
          <w:i w:val="0"/>
          <w:lang w:val="en-GB"/>
        </w:rPr>
        <w:t>using the</w:t>
      </w:r>
      <w:r w:rsidR="002D4465" w:rsidRPr="00405FEB">
        <w:rPr>
          <w:i w:val="0"/>
          <w:lang w:val="en-GB"/>
        </w:rPr>
        <w:t xml:space="preserve"> IT infrastructure</w:t>
      </w:r>
      <w:ins w:id="360" w:author="Elena Vio" w:date="2016-04-24T13:40:00Z">
        <w:r w:rsidR="00C51ACE">
          <w:rPr>
            <w:i w:val="0"/>
            <w:lang w:val="en-GB"/>
          </w:rPr>
          <w:t>, in particular thank to DSUB Profile</w:t>
        </w:r>
      </w:ins>
      <w:ins w:id="361" w:author="Elena Vio" w:date="2016-04-24T13:42:00Z">
        <w:r w:rsidR="001C0EA4">
          <w:rPr>
            <w:i w:val="0"/>
            <w:lang w:val="en-GB"/>
          </w:rPr>
          <w:t xml:space="preserve"> (ITI-53)</w:t>
        </w:r>
      </w:ins>
      <w:r w:rsidR="002D4465" w:rsidRPr="00405FEB">
        <w:rPr>
          <w:i w:val="0"/>
          <w:lang w:val="en-GB"/>
        </w:rPr>
        <w:t xml:space="preserve">. </w:t>
      </w:r>
      <w:proofErr w:type="spellStart"/>
      <w:r>
        <w:rPr>
          <w:i w:val="0"/>
          <w:lang w:val="en-GB"/>
        </w:rPr>
        <w:t>Dr.</w:t>
      </w:r>
      <w:proofErr w:type="spellEnd"/>
      <w:r>
        <w:rPr>
          <w:i w:val="0"/>
          <w:lang w:val="en-GB"/>
        </w:rPr>
        <w:t xml:space="preserve">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proofErr w:type="spellStart"/>
      <w:r w:rsidR="00A00893">
        <w:rPr>
          <w:i w:val="0"/>
          <w:lang w:val="en-GB"/>
        </w:rPr>
        <w:t>Dr.</w:t>
      </w:r>
      <w:proofErr w:type="spellEnd"/>
      <w:r w:rsidR="00A00893">
        <w:rPr>
          <w:i w:val="0"/>
          <w:lang w:val="en-GB"/>
        </w:rPr>
        <w:t xml:space="preserve">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proofErr w:type="spellStart"/>
      <w:r w:rsidR="002D4465" w:rsidRPr="00EF5C38">
        <w:rPr>
          <w:i w:val="0"/>
          <w:lang w:val="en-GB"/>
        </w:rPr>
        <w:t>Dr.</w:t>
      </w:r>
      <w:proofErr w:type="spellEnd"/>
      <w:r w:rsidR="002D4465" w:rsidRPr="00EF5C38">
        <w:rPr>
          <w:i w:val="0"/>
          <w:lang w:val="en-GB"/>
        </w:rPr>
        <w:t xml:space="preserve"> Johnson</w:t>
      </w:r>
      <w:r>
        <w:rPr>
          <w:i w:val="0"/>
          <w:lang w:val="en-GB"/>
        </w:rPr>
        <w:t xml:space="preserve"> </w:t>
      </w:r>
      <w:r w:rsidR="00AF4BB5">
        <w:rPr>
          <w:i w:val="0"/>
          <w:lang w:val="en-GB"/>
        </w:rPr>
        <w:t xml:space="preserve">accepts the request </w:t>
      </w:r>
      <w:proofErr w:type="gramStart"/>
      <w:r w:rsidR="00AF4BB5">
        <w:rPr>
          <w:i w:val="0"/>
          <w:lang w:val="en-GB"/>
        </w:rPr>
        <w:t>electronically</w:t>
      </w:r>
      <w:proofErr w:type="gramEnd"/>
      <w:r w:rsidR="00AF4BB5">
        <w:rPr>
          <w:i w:val="0"/>
          <w:lang w:val="en-GB"/>
        </w:rPr>
        <w:t xml:space="preserve"> which makes </w:t>
      </w:r>
      <w:proofErr w:type="spellStart"/>
      <w:r w:rsidR="00AF4BB5">
        <w:rPr>
          <w:i w:val="0"/>
          <w:lang w:val="en-GB"/>
        </w:rPr>
        <w:t>Dr.</w:t>
      </w:r>
      <w:proofErr w:type="spellEnd"/>
      <w:r w:rsidR="00AF4BB5">
        <w:rPr>
          <w:i w:val="0"/>
          <w:lang w:val="en-GB"/>
        </w:rPr>
        <w:t xml:space="preserve">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proofErr w:type="spellStart"/>
      <w:r w:rsidR="002D4465">
        <w:rPr>
          <w:i w:val="0"/>
          <w:lang w:val="en-GB"/>
        </w:rPr>
        <w:t>Dr.</w:t>
      </w:r>
      <w:proofErr w:type="spellEnd"/>
      <w:r w:rsidR="002D4465">
        <w:rPr>
          <w:i w:val="0"/>
          <w:lang w:val="en-GB"/>
        </w:rPr>
        <w:t xml:space="preserve"> Brown is </w:t>
      </w:r>
      <w:r w:rsidR="00AF4BB5">
        <w:rPr>
          <w:i w:val="0"/>
          <w:lang w:val="en-GB"/>
        </w:rPr>
        <w:t xml:space="preserve">electronically notified of </w:t>
      </w:r>
      <w:proofErr w:type="spellStart"/>
      <w:r w:rsidR="00AF4BB5">
        <w:rPr>
          <w:i w:val="0"/>
          <w:lang w:val="en-GB"/>
        </w:rPr>
        <w:t>Dr.</w:t>
      </w:r>
      <w:proofErr w:type="spellEnd"/>
      <w:r w:rsidR="00AF4BB5">
        <w:rPr>
          <w:i w:val="0"/>
          <w:lang w:val="en-GB"/>
        </w:rPr>
        <w:t xml:space="preserve">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w:t>
      </w:r>
      <w:proofErr w:type="spellStart"/>
      <w:r>
        <w:rPr>
          <w:i w:val="0"/>
          <w:lang w:val="en-GB"/>
        </w:rPr>
        <w:t>Dr.</w:t>
      </w:r>
      <w:proofErr w:type="spellEnd"/>
      <w:r>
        <w:rPr>
          <w:i w:val="0"/>
          <w:lang w:val="en-GB"/>
        </w:rPr>
        <w:t xml:space="preserve">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w:t>
      </w:r>
      <w:proofErr w:type="spellStart"/>
      <w:r w:rsidR="00AF4BB5">
        <w:rPr>
          <w:lang w:val="en-GB"/>
        </w:rPr>
        <w:t>Dr.</w:t>
      </w:r>
      <w:proofErr w:type="spellEnd"/>
      <w:r w:rsidR="00AF4BB5">
        <w:rPr>
          <w:lang w:val="en-GB"/>
        </w:rPr>
        <w:t xml:space="preserve">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proofErr w:type="spellStart"/>
      <w:r w:rsidR="0086091D">
        <w:rPr>
          <w:lang w:val="en-GB"/>
        </w:rPr>
        <w:t>Dr.</w:t>
      </w:r>
      <w:proofErr w:type="spellEnd"/>
      <w:r w:rsidR="0086091D">
        <w:rPr>
          <w:lang w:val="en-GB"/>
        </w:rPr>
        <w:t xml:space="preserve">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proofErr w:type="spellStart"/>
      <w:r w:rsidR="002D4465" w:rsidRPr="008B42F3">
        <w:rPr>
          <w:lang w:val="en-GB"/>
        </w:rPr>
        <w:t>Dr.</w:t>
      </w:r>
      <w:proofErr w:type="spellEnd"/>
      <w:r w:rsidR="002D4465" w:rsidRPr="008B42F3">
        <w:rPr>
          <w:lang w:val="en-GB"/>
        </w:rPr>
        <w:t xml:space="preserve">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proofErr w:type="spellStart"/>
      <w:r w:rsidR="002D4465" w:rsidRPr="008B42F3">
        <w:rPr>
          <w:lang w:val="en-GB"/>
        </w:rPr>
        <w:t>Dr.</w:t>
      </w:r>
      <w:proofErr w:type="spellEnd"/>
      <w:r w:rsidR="002D4465" w:rsidRPr="008B42F3">
        <w:rPr>
          <w:lang w:val="en-GB"/>
        </w:rPr>
        <w:t xml:space="preserve">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w:t>
      </w:r>
      <w:proofErr w:type="gramStart"/>
      <w:r w:rsidR="002D4465" w:rsidRPr="008B42F3">
        <w:rPr>
          <w:lang w:val="en-GB"/>
        </w:rPr>
        <w:t>echocardiogram</w:t>
      </w:r>
      <w:r>
        <w:rPr>
          <w:lang w:val="en-GB"/>
        </w:rPr>
        <w:t xml:space="preserve"> which</w:t>
      </w:r>
      <w:proofErr w:type="gramEnd"/>
      <w:r>
        <w:rPr>
          <w:lang w:val="en-GB"/>
        </w:rPr>
        <w:t xml:space="preserve"> is electronically sent to </w:t>
      </w:r>
      <w:proofErr w:type="spellStart"/>
      <w:r>
        <w:rPr>
          <w:lang w:val="en-GB"/>
        </w:rPr>
        <w:t>Dr.</w:t>
      </w:r>
      <w:proofErr w:type="spellEnd"/>
      <w:r>
        <w:rPr>
          <w:lang w:val="en-GB"/>
        </w:rPr>
        <w:t xml:space="preserve"> Brown.</w:t>
      </w:r>
      <w:r w:rsidR="002D4465">
        <w:rPr>
          <w:lang w:val="en-GB"/>
        </w:rPr>
        <w:t xml:space="preserve"> </w:t>
      </w:r>
    </w:p>
    <w:p w14:paraId="3001DAEF" w14:textId="0E9CF922" w:rsidR="00E47476" w:rsidRPr="00CF3431" w:rsidRDefault="00AC06A5" w:rsidP="004477E7">
      <w:pPr>
        <w:pStyle w:val="AuthorInstructions"/>
        <w:rPr>
          <w:lang w:val="en-GB"/>
        </w:rPr>
      </w:pPr>
      <w:proofErr w:type="spellStart"/>
      <w:r>
        <w:rPr>
          <w:i w:val="0"/>
          <w:lang w:val="en-GB"/>
        </w:rPr>
        <w:t>Dr.</w:t>
      </w:r>
      <w:proofErr w:type="spellEnd"/>
      <w:r>
        <w:rPr>
          <w:i w:val="0"/>
          <w:lang w:val="en-GB"/>
        </w:rPr>
        <w:t xml:space="preserve">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proofErr w:type="spellStart"/>
      <w:r>
        <w:rPr>
          <w:i w:val="0"/>
          <w:lang w:val="en-GB"/>
        </w:rPr>
        <w:t>Dr.</w:t>
      </w:r>
      <w:proofErr w:type="spellEnd"/>
      <w:r>
        <w:rPr>
          <w:i w:val="0"/>
          <w:lang w:val="en-GB"/>
        </w:rPr>
        <w:t xml:space="preserve">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proofErr w:type="spellStart"/>
      <w:r>
        <w:rPr>
          <w:lang w:val="en-GB"/>
        </w:rPr>
        <w:t>Dr.</w:t>
      </w:r>
      <w:proofErr w:type="spellEnd"/>
      <w:r>
        <w:rPr>
          <w:lang w:val="en-GB"/>
        </w:rPr>
        <w:t xml:space="preserve">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proofErr w:type="spellStart"/>
      <w:r w:rsidR="00B52BB1">
        <w:rPr>
          <w:lang w:val="en-GB"/>
        </w:rPr>
        <w:t>Dr.</w:t>
      </w:r>
      <w:proofErr w:type="spellEnd"/>
      <w:r w:rsidR="00B52BB1">
        <w:rPr>
          <w:lang w:val="en-GB"/>
        </w:rPr>
        <w:t xml:space="preserve">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proofErr w:type="spellStart"/>
      <w:r w:rsidRPr="004477E7">
        <w:rPr>
          <w:lang w:val="en-GB"/>
        </w:rPr>
        <w:t>Dr.</w:t>
      </w:r>
      <w:proofErr w:type="spellEnd"/>
      <w:r w:rsidRPr="004477E7">
        <w:rPr>
          <w:lang w:val="en-GB"/>
        </w:rPr>
        <w:t xml:space="preserve">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7777777"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24C91FC" w14:textId="6CB6B0C0" w:rsidR="002D4465" w:rsidRDefault="00766D5B" w:rsidP="002D4465">
      <w:pPr>
        <w:pStyle w:val="Corpodeltesto"/>
        <w:rPr>
          <w:lang w:val="en-GB"/>
        </w:rPr>
      </w:pPr>
      <w:proofErr w:type="spellStart"/>
      <w:r>
        <w:rPr>
          <w:lang w:val="en-GB"/>
        </w:rPr>
        <w:t>Dr.</w:t>
      </w:r>
      <w:proofErr w:type="spellEnd"/>
      <w:r>
        <w:rPr>
          <w:lang w:val="en-GB"/>
        </w:rPr>
        <w:t xml:space="preserve"> Johnson </w:t>
      </w:r>
      <w:r w:rsidR="00E72885">
        <w:rPr>
          <w:lang w:val="en-GB"/>
        </w:rPr>
        <w:t xml:space="preserve">software </w:t>
      </w:r>
      <w:r>
        <w:rPr>
          <w:lang w:val="en-GB"/>
        </w:rPr>
        <w:t>retrieve</w:t>
      </w:r>
      <w:r w:rsidR="00EB2BCB">
        <w:rPr>
          <w:lang w:val="en-GB"/>
        </w:rPr>
        <w:t>s</w:t>
      </w:r>
      <w:r>
        <w:rPr>
          <w:lang w:val="en-GB"/>
        </w:rPr>
        <w:t xml:space="preserve"> all clinical documents and images, and </w:t>
      </w:r>
      <w:proofErr w:type="spellStart"/>
      <w:r>
        <w:rPr>
          <w:lang w:val="en-GB"/>
        </w:rPr>
        <w:t>Dr.</w:t>
      </w:r>
      <w:proofErr w:type="spellEnd"/>
      <w:r>
        <w:rPr>
          <w:lang w:val="en-GB"/>
        </w:rPr>
        <w:t xml:space="preserve"> Johnson </w:t>
      </w:r>
      <w:r w:rsidR="003061FB">
        <w:rPr>
          <w:lang w:val="en-GB"/>
        </w:rPr>
        <w:t>creates</w:t>
      </w:r>
      <w:r w:rsidR="003061FB" w:rsidRPr="00885071">
        <w:rPr>
          <w:lang w:val="en-GB"/>
        </w:rPr>
        <w:t xml:space="preserve"> </w:t>
      </w:r>
      <w:r w:rsidR="002D4465" w:rsidRPr="00885071">
        <w:rPr>
          <w:lang w:val="en-GB"/>
        </w:rPr>
        <w:t>a preliminary individual report</w:t>
      </w:r>
      <w:r>
        <w:rPr>
          <w:lang w:val="en-GB"/>
        </w:rPr>
        <w:t xml:space="preserve">. </w:t>
      </w:r>
      <w:proofErr w:type="spellStart"/>
      <w:r>
        <w:rPr>
          <w:lang w:val="en-GB"/>
        </w:rPr>
        <w:t>Dr.</w:t>
      </w:r>
      <w:proofErr w:type="spellEnd"/>
      <w:r>
        <w:rPr>
          <w:lang w:val="en-GB"/>
        </w:rPr>
        <w:t xml:space="preserve">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1C98CEF4" w:rsidR="005B52E9" w:rsidRPr="004477E7" w:rsidRDefault="005B52E9" w:rsidP="004477E7">
      <w:pPr>
        <w:pStyle w:val="AuthorInstructions"/>
        <w:rPr>
          <w:i w:val="0"/>
          <w:lang w:val="en-GB"/>
        </w:rPr>
      </w:pPr>
      <w:proofErr w:type="spellStart"/>
      <w:r w:rsidRPr="000772CA">
        <w:rPr>
          <w:i w:val="0"/>
          <w:lang w:val="en-GB"/>
        </w:rPr>
        <w:lastRenderedPageBreak/>
        <w:t>Dr.</w:t>
      </w:r>
      <w:proofErr w:type="spellEnd"/>
      <w:r w:rsidRPr="000772CA">
        <w:rPr>
          <w:i w:val="0"/>
          <w:lang w:val="en-GB"/>
        </w:rPr>
        <w:t xml:space="preserve">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preliminary individual 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proofErr w:type="spellStart"/>
      <w:r w:rsidRPr="00885071">
        <w:rPr>
          <w:i w:val="0"/>
          <w:lang w:val="en-GB"/>
        </w:rPr>
        <w:t>Dr.</w:t>
      </w:r>
      <w:proofErr w:type="spellEnd"/>
      <w:r w:rsidRPr="00885071">
        <w:rPr>
          <w:i w:val="0"/>
          <w:lang w:val="en-GB"/>
        </w:rPr>
        <w:t xml:space="preserve"> Johnson decides</w:t>
      </w:r>
      <w:r>
        <w:rPr>
          <w:i w:val="0"/>
          <w:lang w:val="en-GB"/>
        </w:rPr>
        <w:t xml:space="preserve"> it is better to speak with </w:t>
      </w:r>
      <w:proofErr w:type="spellStart"/>
      <w:r>
        <w:rPr>
          <w:i w:val="0"/>
          <w:lang w:val="en-GB"/>
        </w:rPr>
        <w:t>Dr.</w:t>
      </w:r>
      <w:proofErr w:type="spellEnd"/>
      <w:r>
        <w:rPr>
          <w:i w:val="0"/>
          <w:lang w:val="en-GB"/>
        </w:rPr>
        <w:t xml:space="preserve"> Brown through</w:t>
      </w:r>
      <w:r w:rsidRPr="00885071">
        <w:rPr>
          <w:i w:val="0"/>
          <w:lang w:val="en-GB"/>
        </w:rPr>
        <w:t xml:space="preserve"> a videoconference. </w:t>
      </w:r>
      <w:proofErr w:type="spellStart"/>
      <w:r w:rsidRPr="00885071">
        <w:rPr>
          <w:i w:val="0"/>
          <w:lang w:val="en-GB"/>
        </w:rPr>
        <w:t>Dr.</w:t>
      </w:r>
      <w:proofErr w:type="spellEnd"/>
      <w:r w:rsidRPr="00885071">
        <w:rPr>
          <w:i w:val="0"/>
          <w:lang w:val="en-GB"/>
        </w:rPr>
        <w:t xml:space="preserve">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proofErr w:type="spellStart"/>
      <w:r w:rsidRPr="00885071">
        <w:rPr>
          <w:i w:val="0"/>
          <w:lang w:val="en-GB"/>
        </w:rPr>
        <w:t>Dr.</w:t>
      </w:r>
      <w:proofErr w:type="spellEnd"/>
      <w:r w:rsidRPr="00885071">
        <w:rPr>
          <w:i w:val="0"/>
          <w:lang w:val="en-GB"/>
        </w:rPr>
        <w:t xml:space="preserve">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w:t>
      </w:r>
      <w:proofErr w:type="spellStart"/>
      <w:r w:rsidR="00027729" w:rsidRPr="00027729">
        <w:rPr>
          <w:i w:val="0"/>
          <w:lang w:val="en-GB"/>
        </w:rPr>
        <w:t>Dr.</w:t>
      </w:r>
      <w:proofErr w:type="spellEnd"/>
      <w:r w:rsidR="00027729" w:rsidRPr="00027729">
        <w:rPr>
          <w:i w:val="0"/>
          <w:lang w:val="en-GB"/>
        </w:rPr>
        <w:t xml:space="preserve">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 xml:space="preserve">a </w:t>
      </w:r>
      <w:proofErr w:type="gramStart"/>
      <w:r w:rsidRPr="00885071">
        <w:rPr>
          <w:i w:val="0"/>
          <w:lang w:val="en-GB"/>
        </w:rPr>
        <w:t>CABG</w:t>
      </w:r>
      <w:r w:rsidR="00F36C44">
        <w:rPr>
          <w:i w:val="0"/>
          <w:lang w:val="en-GB"/>
        </w:rPr>
        <w:t xml:space="preserve"> which</w:t>
      </w:r>
      <w:proofErr w:type="gramEnd"/>
      <w:r w:rsidR="00F36C44">
        <w:rPr>
          <w:i w:val="0"/>
          <w:lang w:val="en-GB"/>
        </w:rPr>
        <w:t xml:space="preserve"> will be performed.  </w:t>
      </w:r>
      <w:proofErr w:type="spellStart"/>
      <w:r w:rsidR="00F36C44">
        <w:rPr>
          <w:i w:val="0"/>
          <w:lang w:val="en-GB"/>
        </w:rPr>
        <w:t>Dr.</w:t>
      </w:r>
      <w:proofErr w:type="spellEnd"/>
      <w:r w:rsidR="00F36C44">
        <w:rPr>
          <w:i w:val="0"/>
          <w:lang w:val="en-GB"/>
        </w:rPr>
        <w:t xml:space="preserve">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The final report contains the list of exams required by </w:t>
      </w:r>
      <w:proofErr w:type="spellStart"/>
      <w:r w:rsidRPr="00C67DFF">
        <w:rPr>
          <w:i w:val="0"/>
          <w:lang w:val="en-GB"/>
        </w:rPr>
        <w:t>Dr.</w:t>
      </w:r>
      <w:proofErr w:type="spellEnd"/>
      <w:r w:rsidRPr="00C67DFF">
        <w:rPr>
          <w:i w:val="0"/>
          <w:lang w:val="en-GB"/>
        </w:rPr>
        <w:t xml:space="preserve">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xml:space="preserv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 </w:t>
      </w:r>
      <w:proofErr w:type="spellStart"/>
      <w:r w:rsidR="00AE445F">
        <w:rPr>
          <w:i w:val="0"/>
          <w:lang w:val="en-GB"/>
        </w:rPr>
        <w:t>Dr.</w:t>
      </w:r>
      <w:proofErr w:type="spellEnd"/>
      <w:r w:rsidR="00AE445F">
        <w:rPr>
          <w:i w:val="0"/>
          <w:lang w:val="en-GB"/>
        </w:rPr>
        <w:t xml:space="preserve">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proofErr w:type="gramStart"/>
      <w:r w:rsidR="00F43556">
        <w:rPr>
          <w:i w:val="0"/>
          <w:lang w:val="en-GB"/>
        </w:rPr>
        <w:t>enable</w:t>
      </w:r>
      <w:proofErr w:type="gramEnd"/>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w:t>
      </w:r>
      <w:proofErr w:type="spellStart"/>
      <w:r w:rsidR="00F43556">
        <w:rPr>
          <w:i w:val="0"/>
          <w:lang w:val="en-GB"/>
        </w:rPr>
        <w:t>Dr.</w:t>
      </w:r>
      <w:proofErr w:type="spellEnd"/>
      <w:r w:rsidR="00F43556">
        <w:rPr>
          <w:i w:val="0"/>
          <w:lang w:val="en-GB"/>
        </w:rPr>
        <w:t xml:space="preserve"> Brown) </w:t>
      </w:r>
      <w:r w:rsidR="00F36C44" w:rsidRPr="004B6750">
        <w:rPr>
          <w:i w:val="0"/>
          <w:lang w:val="en-GB"/>
        </w:rPr>
        <w:t>and proper notification is sent to the members</w:t>
      </w:r>
      <w:r w:rsidRPr="004B6750">
        <w:rPr>
          <w:i w:val="0"/>
          <w:lang w:val="en-GB"/>
        </w:rPr>
        <w:t xml:space="preserve">. </w:t>
      </w:r>
      <w:proofErr w:type="spellStart"/>
      <w:r w:rsidR="0085137A" w:rsidRPr="004B6750">
        <w:rPr>
          <w:i w:val="0"/>
          <w:lang w:val="en-GB"/>
        </w:rPr>
        <w:t>Dr.</w:t>
      </w:r>
      <w:proofErr w:type="spellEnd"/>
      <w:r w:rsidR="0085137A" w:rsidRPr="004B6750">
        <w:rPr>
          <w:i w:val="0"/>
          <w:lang w:val="en-GB"/>
        </w:rPr>
        <w:t xml:space="preserve">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w:t>
      </w:r>
      <w:proofErr w:type="spellStart"/>
      <w:r w:rsidR="002D4465" w:rsidRPr="00885071">
        <w:rPr>
          <w:i w:val="0"/>
          <w:lang w:val="en-GB"/>
        </w:rPr>
        <w:t>Dr.</w:t>
      </w:r>
      <w:proofErr w:type="spellEnd"/>
      <w:r w:rsidR="002D4465" w:rsidRPr="00885071">
        <w:rPr>
          <w:i w:val="0"/>
          <w:lang w:val="en-GB"/>
        </w:rPr>
        <w:t xml:space="preserve"> </w:t>
      </w:r>
      <w:r w:rsidR="002D4465">
        <w:rPr>
          <w:i w:val="0"/>
          <w:lang w:val="en-GB"/>
        </w:rPr>
        <w:t>Brown</w:t>
      </w:r>
      <w:r w:rsidR="002D4465" w:rsidRPr="00885071">
        <w:rPr>
          <w:i w:val="0"/>
          <w:lang w:val="en-GB"/>
        </w:rPr>
        <w:t xml:space="preserve"> </w:t>
      </w:r>
      <w:r>
        <w:rPr>
          <w:i w:val="0"/>
          <w:lang w:val="en-GB"/>
        </w:rPr>
        <w:t xml:space="preserve">performs the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w:t>
      </w:r>
      <w:r w:rsidR="007123DB">
        <w:rPr>
          <w:i w:val="0"/>
          <w:lang w:val="en-GB"/>
        </w:rPr>
        <w:t xml:space="preserve"> </w:t>
      </w:r>
      <w:proofErr w:type="spellStart"/>
      <w:r w:rsidR="007123DB">
        <w:rPr>
          <w:i w:val="0"/>
          <w:lang w:val="en-GB"/>
        </w:rPr>
        <w:t>Dr.</w:t>
      </w:r>
      <w:proofErr w:type="spellEnd"/>
      <w:r w:rsidR="007123DB">
        <w:rPr>
          <w:i w:val="0"/>
          <w:lang w:val="en-GB"/>
        </w:rPr>
        <w:t xml:space="preserve">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w:t>
      </w:r>
      <w:proofErr w:type="spellStart"/>
      <w:r w:rsidR="007123DB">
        <w:rPr>
          <w:i w:val="0"/>
          <w:lang w:val="en-GB"/>
        </w:rPr>
        <w:t>Dr.</w:t>
      </w:r>
      <w:proofErr w:type="spellEnd"/>
      <w:r w:rsidR="007123DB">
        <w:rPr>
          <w:i w:val="0"/>
          <w:lang w:val="en-GB"/>
        </w:rPr>
        <w:t xml:space="preserve">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proofErr w:type="spellStart"/>
      <w:r w:rsidR="007123DB" w:rsidRPr="007123DB">
        <w:rPr>
          <w:i w:val="0"/>
          <w:lang w:val="en-GB"/>
        </w:rPr>
        <w:t>Dr.</w:t>
      </w:r>
      <w:proofErr w:type="spellEnd"/>
      <w:r w:rsidR="007123DB" w:rsidRPr="007123DB">
        <w:rPr>
          <w:i w:val="0"/>
          <w:lang w:val="en-GB"/>
        </w:rPr>
        <w:t xml:space="preserve">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proofErr w:type="gramStart"/>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proofErr w:type="gramEnd"/>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proofErr w:type="spellStart"/>
      <w:r w:rsidRPr="00885071">
        <w:rPr>
          <w:i w:val="0"/>
          <w:lang w:val="en-GB"/>
        </w:rPr>
        <w:t>Dr.</w:t>
      </w:r>
      <w:proofErr w:type="spellEnd"/>
      <w:r w:rsidRPr="00885071">
        <w:rPr>
          <w:i w:val="0"/>
          <w:lang w:val="en-GB"/>
        </w:rPr>
        <w:t xml:space="preserve">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362"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362"/>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363" w:name="_MON_1362204128"/>
      <w:bookmarkStart w:id="364" w:name="_MON_1362144247"/>
      <w:bookmarkStart w:id="365" w:name="_MON_1372163926"/>
      <w:bookmarkEnd w:id="363"/>
      <w:bookmarkEnd w:id="364"/>
      <w:bookmarkEnd w:id="365"/>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79500A28" w:rsidR="00C3312A" w:rsidRDefault="00C3312A" w:rsidP="00C3312A">
      <w:pPr>
        <w:pStyle w:val="TableTitle"/>
      </w:pPr>
      <w:r>
        <w:t xml:space="preserve">Figure </w:t>
      </w:r>
      <w:r w:rsidRPr="000807AC">
        <w:t>X.4.2.1.</w:t>
      </w:r>
      <w:r>
        <w:t>2-</w:t>
      </w:r>
      <w:ins w:id="366" w:author="Elena Vio" w:date="2016-04-24T10:23:00Z">
        <w:r w:rsidR="006014DF">
          <w:t>1</w:t>
        </w:r>
      </w:ins>
      <w:del w:id="367" w:author="Elena Vio" w:date="2016-04-24T10:23:00Z">
        <w:r w:rsidDel="006014DF">
          <w:delText>5</w:delText>
        </w:r>
      </w:del>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4C79F367" w:rsidR="0023712F" w:rsidRDefault="0023712F" w:rsidP="0023712F">
      <w:pPr>
        <w:pStyle w:val="TableTitle"/>
      </w:pPr>
      <w:r>
        <w:t xml:space="preserve">Figure </w:t>
      </w:r>
      <w:r w:rsidRPr="000807AC">
        <w:t>X.4.2.1.</w:t>
      </w:r>
      <w:r>
        <w:t>2-</w:t>
      </w:r>
      <w:ins w:id="368" w:author="Elena Vio" w:date="2016-04-24T10:23:00Z">
        <w:r w:rsidR="006014DF">
          <w:t>2</w:t>
        </w:r>
      </w:ins>
      <w:del w:id="369" w:author="Elena Vio" w:date="2016-04-24T10:23:00Z">
        <w:r w:rsidDel="006014DF">
          <w:delText>4</w:delText>
        </w:r>
      </w:del>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370" w:name="_Toc284502452"/>
      <w:r>
        <w:lastRenderedPageBreak/>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2C981415" w14:textId="77777777" w:rsidR="00872BD0" w:rsidRDefault="00872BD0" w:rsidP="00872BD0">
      <w:pPr>
        <w:pStyle w:val="Corpodeltesto"/>
        <w:rPr>
          <w:lang w:val="en-GB"/>
        </w:rPr>
      </w:pPr>
      <w:r w:rsidRPr="006C4FA0">
        <w:rPr>
          <w:lang w:val="en-GB"/>
        </w:rPr>
        <w:t xml:space="preserve">The following </w:t>
      </w:r>
      <w:r>
        <w:rPr>
          <w:lang w:val="en-GB"/>
        </w:rPr>
        <w:t>use case</w:t>
      </w:r>
      <w:r w:rsidRPr="006C4FA0">
        <w:rPr>
          <w:lang w:val="en-GB"/>
        </w:rPr>
        <w:t xml:space="preserve"> illustrates the workflow management of </w:t>
      </w:r>
      <w:r>
        <w:rPr>
          <w:lang w:val="en-GB"/>
        </w:rPr>
        <w:t xml:space="preserve">a </w:t>
      </w:r>
      <w:r w:rsidRPr="006C4FA0">
        <w:rPr>
          <w:lang w:val="en-GB"/>
        </w:rPr>
        <w:t xml:space="preserve">Cross-enterprise Cardiovascular </w:t>
      </w:r>
      <w:r>
        <w:rPr>
          <w:lang w:val="en-GB"/>
        </w:rPr>
        <w:t xml:space="preserve">Heart Team that is composed of other professionals besides the requester and manager of Heart Team. </w:t>
      </w:r>
      <w:r w:rsidRPr="004477E7">
        <w:rPr>
          <w:lang w:val="en-GB"/>
        </w:rPr>
        <w:t>This use case describes the</w:t>
      </w:r>
      <w:r>
        <w:rPr>
          <w:lang w:val="en-GB"/>
        </w:rPr>
        <w:t xml:space="preserve"> management of</w:t>
      </w:r>
      <w:r w:rsidRPr="004477E7">
        <w:rPr>
          <w:lang w:val="en-GB"/>
        </w:rPr>
        <w:t xml:space="preserve"> </w:t>
      </w:r>
      <w:r w:rsidRPr="00914D8F">
        <w:rPr>
          <w:lang w:val="en-GB"/>
        </w:rPr>
        <w:t xml:space="preserve">rejection </w:t>
      </w:r>
      <w:r>
        <w:rPr>
          <w:lang w:val="en-GB"/>
        </w:rPr>
        <w:t>the HT and the assignment to another manager. It describes also</w:t>
      </w:r>
      <w:r w:rsidRPr="004477E7">
        <w:rPr>
          <w:lang w:val="en-GB"/>
        </w:rPr>
        <w:t xml:space="preserve"> </w:t>
      </w:r>
      <w:r>
        <w:rPr>
          <w:lang w:val="en-GB"/>
        </w:rPr>
        <w:t>a</w:t>
      </w:r>
      <w:r w:rsidRPr="004477E7">
        <w:rPr>
          <w:lang w:val="en-GB"/>
        </w:rPr>
        <w:t xml:space="preserve"> reject of to be involved to HT as participant</w:t>
      </w:r>
      <w:r>
        <w:rPr>
          <w:lang w:val="en-GB"/>
        </w:rPr>
        <w:t>.</w:t>
      </w:r>
    </w:p>
    <w:p w14:paraId="61474796" w14:textId="77777777" w:rsidR="00872BD0" w:rsidRDefault="00872BD0" w:rsidP="00872BD0">
      <w:pPr>
        <w:pStyle w:val="Corpodeltesto"/>
        <w:rPr>
          <w:lang w:val="en-GB"/>
        </w:rPr>
      </w:pPr>
      <w:r>
        <w:rPr>
          <w:lang w:val="en-GB"/>
        </w:rPr>
        <w:t xml:space="preserve">In this use case, the requester is </w:t>
      </w:r>
      <w:r w:rsidRPr="006C4FA0">
        <w:rPr>
          <w:lang w:val="en-GB"/>
        </w:rPr>
        <w:t xml:space="preserve">a </w:t>
      </w:r>
      <w:r>
        <w:rPr>
          <w:lang w:val="en-GB"/>
        </w:rPr>
        <w:t xml:space="preserve">cardiologist, </w:t>
      </w:r>
      <w:proofErr w:type="spellStart"/>
      <w:r>
        <w:rPr>
          <w:lang w:val="en-GB"/>
        </w:rPr>
        <w:t>Dr.</w:t>
      </w:r>
      <w:proofErr w:type="spellEnd"/>
      <w:r>
        <w:rPr>
          <w:lang w:val="en-GB"/>
        </w:rPr>
        <w:t xml:space="preserve"> Smith,</w:t>
      </w:r>
      <w:r w:rsidRPr="006C4FA0">
        <w:rPr>
          <w:lang w:val="en-GB"/>
        </w:rPr>
        <w:t xml:space="preserve"> </w:t>
      </w:r>
      <w:r>
        <w:rPr>
          <w:lang w:val="en-GB"/>
        </w:rPr>
        <w:t>requests</w:t>
      </w:r>
      <w:r w:rsidRPr="006C4FA0">
        <w:rPr>
          <w:lang w:val="en-GB"/>
        </w:rPr>
        <w:t xml:space="preserve"> support from </w:t>
      </w:r>
      <w:r>
        <w:rPr>
          <w:lang w:val="en-GB"/>
        </w:rPr>
        <w:t xml:space="preserve">a cardiac surgeon, </w:t>
      </w:r>
      <w:proofErr w:type="spellStart"/>
      <w:r>
        <w:rPr>
          <w:lang w:val="en-GB"/>
        </w:rPr>
        <w:t>Dr.</w:t>
      </w:r>
      <w:proofErr w:type="spellEnd"/>
      <w:r>
        <w:rPr>
          <w:lang w:val="en-GB"/>
        </w:rPr>
        <w:t xml:space="preserve"> Johnson,</w:t>
      </w:r>
      <w:r w:rsidRPr="006C4FA0">
        <w:rPr>
          <w:lang w:val="en-GB"/>
        </w:rPr>
        <w:t xml:space="preserve"> to decide </w:t>
      </w:r>
      <w:r>
        <w:rPr>
          <w:lang w:val="en-GB"/>
        </w:rPr>
        <w:t>the best treatment path for</w:t>
      </w:r>
      <w:r w:rsidRPr="006C4FA0">
        <w:rPr>
          <w:lang w:val="en-GB"/>
        </w:rPr>
        <w:t xml:space="preserve"> the patient</w:t>
      </w:r>
      <w:r>
        <w:rPr>
          <w:lang w:val="en-GB"/>
        </w:rPr>
        <w:t xml:space="preserve"> </w:t>
      </w:r>
      <w:r w:rsidRPr="00E313C5">
        <w:rPr>
          <w:i/>
          <w:lang w:val="en-GB"/>
        </w:rPr>
        <w:t xml:space="preserve">with complex coronary disease </w:t>
      </w:r>
      <w:r>
        <w:rPr>
          <w:lang w:val="en-GB"/>
        </w:rPr>
        <w:t>(PCI or CABG intervention)</w:t>
      </w:r>
      <w:r w:rsidRPr="00DC21A9">
        <w:rPr>
          <w:lang w:val="en-GB"/>
        </w:rPr>
        <w:t xml:space="preserve"> </w:t>
      </w:r>
      <w:r w:rsidRPr="007E6453">
        <w:rPr>
          <w:lang w:val="en-GB"/>
        </w:rPr>
        <w:t xml:space="preserve">avoiding </w:t>
      </w:r>
      <w:r w:rsidRPr="00B67EA2">
        <w:rPr>
          <w:lang w:val="en-GB"/>
        </w:rPr>
        <w:t>any unnecessary patient transfers</w:t>
      </w:r>
      <w:r>
        <w:rPr>
          <w:lang w:val="en-GB"/>
        </w:rPr>
        <w:t xml:space="preserve"> to cardiac surgery or </w:t>
      </w:r>
      <w:proofErr w:type="spellStart"/>
      <w:r>
        <w:rPr>
          <w:lang w:val="en-GB"/>
        </w:rPr>
        <w:t>cathlab</w:t>
      </w:r>
      <w:proofErr w:type="spellEnd"/>
      <w:r w:rsidRPr="006C4FA0">
        <w:rPr>
          <w:lang w:val="en-GB"/>
        </w:rPr>
        <w:t xml:space="preserve">. </w:t>
      </w:r>
      <w:proofErr w:type="spellStart"/>
      <w:r>
        <w:rPr>
          <w:lang w:val="en-GB"/>
        </w:rPr>
        <w:t>Dr.</w:t>
      </w:r>
      <w:proofErr w:type="spellEnd"/>
      <w:r>
        <w:rPr>
          <w:lang w:val="en-GB"/>
        </w:rPr>
        <w:t xml:space="preserve"> Johnson rejects the assignment because he is unable</w:t>
      </w:r>
      <w:r w:rsidRPr="000375FA">
        <w:rPr>
          <w:lang w:val="en-GB"/>
        </w:rPr>
        <w:t xml:space="preserve"> to manage this HT case, due to complexities, and decides that HT is better suited for the job</w:t>
      </w:r>
      <w:r w:rsidRPr="00514E0F">
        <w:rPr>
          <w:lang w:val="en-GB"/>
        </w:rPr>
        <w:t xml:space="preserve">. </w:t>
      </w:r>
      <w:proofErr w:type="spellStart"/>
      <w:r>
        <w:rPr>
          <w:lang w:val="en-GB"/>
        </w:rPr>
        <w:t>Dr.</w:t>
      </w:r>
      <w:proofErr w:type="spellEnd"/>
      <w:r>
        <w:rPr>
          <w:lang w:val="en-GB"/>
        </w:rPr>
        <w:t xml:space="preserve"> Smith requests support from another cardiac surgeon, </w:t>
      </w:r>
      <w:proofErr w:type="spellStart"/>
      <w:r>
        <w:rPr>
          <w:lang w:val="en-GB"/>
        </w:rPr>
        <w:t>Dr.</w:t>
      </w:r>
      <w:proofErr w:type="spellEnd"/>
      <w:r>
        <w:rPr>
          <w:lang w:val="en-GB"/>
        </w:rPr>
        <w:t xml:space="preserve"> John, who works in another hospital. </w:t>
      </w:r>
      <w:proofErr w:type="spellStart"/>
      <w:r>
        <w:rPr>
          <w:lang w:val="en-GB"/>
        </w:rPr>
        <w:t>Dr.</w:t>
      </w:r>
      <w:proofErr w:type="spellEnd"/>
      <w:r>
        <w:rPr>
          <w:lang w:val="en-GB"/>
        </w:rPr>
        <w:t xml:space="preserve"> John accepts the request </w:t>
      </w:r>
      <w:proofErr w:type="gramStart"/>
      <w:r>
        <w:rPr>
          <w:lang w:val="en-GB"/>
        </w:rPr>
        <w:t>and  invites</w:t>
      </w:r>
      <w:proofErr w:type="gramEnd"/>
      <w:r>
        <w:rPr>
          <w:lang w:val="en-GB"/>
        </w:rPr>
        <w:t xml:space="preserve"> interventional cardiologist, </w:t>
      </w:r>
      <w:proofErr w:type="spellStart"/>
      <w:r>
        <w:rPr>
          <w:lang w:val="en-GB"/>
        </w:rPr>
        <w:t>Dr.</w:t>
      </w:r>
      <w:proofErr w:type="spellEnd"/>
      <w:r>
        <w:rPr>
          <w:lang w:val="en-GB"/>
        </w:rPr>
        <w:t xml:space="preserve"> Brown, and </w:t>
      </w:r>
      <w:r w:rsidRPr="000375FA">
        <w:rPr>
          <w:lang w:val="en-GB"/>
        </w:rPr>
        <w:t xml:space="preserve">a cardiothoracic </w:t>
      </w:r>
      <w:proofErr w:type="spellStart"/>
      <w:r w:rsidRPr="000375FA">
        <w:rPr>
          <w:lang w:val="en-GB"/>
        </w:rPr>
        <w:t>anesthesiologist</w:t>
      </w:r>
      <w:proofErr w:type="spellEnd"/>
      <w:r w:rsidRPr="000375FA">
        <w:rPr>
          <w:lang w:val="en-GB"/>
        </w:rPr>
        <w:t xml:space="preserve">, </w:t>
      </w:r>
      <w:proofErr w:type="spellStart"/>
      <w:r w:rsidRPr="000375FA">
        <w:rPr>
          <w:lang w:val="en-GB"/>
        </w:rPr>
        <w:t>Dr.</w:t>
      </w:r>
      <w:proofErr w:type="spellEnd"/>
      <w:r w:rsidRPr="000375FA">
        <w:rPr>
          <w:lang w:val="en-GB"/>
        </w:rPr>
        <w:t xml:space="preserve"> Ralph,</w:t>
      </w:r>
      <w:r>
        <w:rPr>
          <w:lang w:val="en-GB"/>
        </w:rPr>
        <w:t xml:space="preserve"> to HT</w:t>
      </w:r>
      <w:r w:rsidRPr="000375FA">
        <w:rPr>
          <w:lang w:val="en-GB"/>
        </w:rPr>
        <w:t xml:space="preserve"> but only </w:t>
      </w:r>
      <w:proofErr w:type="spellStart"/>
      <w:r>
        <w:rPr>
          <w:lang w:val="en-GB"/>
        </w:rPr>
        <w:t>Dr.</w:t>
      </w:r>
      <w:proofErr w:type="spellEnd"/>
      <w:r>
        <w:rPr>
          <w:lang w:val="en-GB"/>
        </w:rPr>
        <w:t xml:space="preserve"> Brown accepts the request to be involved. Consequently</w:t>
      </w:r>
      <w:r w:rsidRPr="006C4FA0">
        <w:rPr>
          <w:lang w:val="en-GB"/>
        </w:rPr>
        <w:t xml:space="preserve">, the HT is composed of </w:t>
      </w:r>
      <w:proofErr w:type="spellStart"/>
      <w:r>
        <w:rPr>
          <w:lang w:val="en-GB"/>
        </w:rPr>
        <w:t>Dr.</w:t>
      </w:r>
      <w:proofErr w:type="spellEnd"/>
      <w:r>
        <w:rPr>
          <w:lang w:val="en-GB"/>
        </w:rPr>
        <w:t xml:space="preserve"> Smith</w:t>
      </w:r>
      <w:r w:rsidRPr="006C4FA0">
        <w:rPr>
          <w:lang w:val="en-GB"/>
        </w:rPr>
        <w:t>,</w:t>
      </w:r>
      <w:r>
        <w:rPr>
          <w:lang w:val="en-GB"/>
        </w:rPr>
        <w:t xml:space="preserve"> the cardiologist that is in charge of the patient, the cardiac surgeon, </w:t>
      </w:r>
      <w:proofErr w:type="spellStart"/>
      <w:r>
        <w:rPr>
          <w:lang w:val="en-GB"/>
        </w:rPr>
        <w:t>Dr.</w:t>
      </w:r>
      <w:proofErr w:type="spellEnd"/>
      <w:r>
        <w:rPr>
          <w:lang w:val="en-GB"/>
        </w:rPr>
        <w:t xml:space="preserve"> John, and the interventional cardiologist, </w:t>
      </w:r>
      <w:proofErr w:type="spellStart"/>
      <w:r>
        <w:rPr>
          <w:lang w:val="en-GB"/>
        </w:rPr>
        <w:t>Dr.</w:t>
      </w:r>
      <w:proofErr w:type="spellEnd"/>
      <w:r>
        <w:rPr>
          <w:lang w:val="en-GB"/>
        </w:rPr>
        <w:t xml:space="preserve"> Brown</w:t>
      </w:r>
      <w:r w:rsidRPr="006C4FA0">
        <w:rPr>
          <w:lang w:val="en-GB"/>
        </w:rPr>
        <w:t xml:space="preserve">. </w:t>
      </w:r>
      <w:r>
        <w:rPr>
          <w:lang w:val="en-GB"/>
        </w:rPr>
        <w:t xml:space="preserve">During the process, </w:t>
      </w:r>
      <w:proofErr w:type="spellStart"/>
      <w:r>
        <w:rPr>
          <w:lang w:val="en-GB"/>
        </w:rPr>
        <w:t>Dr.</w:t>
      </w:r>
      <w:proofErr w:type="spellEnd"/>
      <w:r>
        <w:rPr>
          <w:lang w:val="en-GB"/>
        </w:rPr>
        <w:t xml:space="preserve"> Brown needs additional clinical report and asks to </w:t>
      </w:r>
      <w:proofErr w:type="spellStart"/>
      <w:r>
        <w:rPr>
          <w:lang w:val="en-GB"/>
        </w:rPr>
        <w:t>Dr.</w:t>
      </w:r>
      <w:proofErr w:type="spellEnd"/>
      <w:r>
        <w:rPr>
          <w:lang w:val="en-GB"/>
        </w:rPr>
        <w:t xml:space="preserve"> Smith to provide it. When all clinical information are available, all members of HT (except the requester) provide Individual Evaluation Reports, and on basis of these, </w:t>
      </w:r>
      <w:proofErr w:type="spellStart"/>
      <w:r>
        <w:rPr>
          <w:lang w:val="en-GB"/>
        </w:rPr>
        <w:t>Dr.</w:t>
      </w:r>
      <w:proofErr w:type="spellEnd"/>
      <w:r>
        <w:rPr>
          <w:lang w:val="en-GB"/>
        </w:rPr>
        <w:t xml:space="preserve"> John provide Final Report for </w:t>
      </w:r>
      <w:proofErr w:type="spellStart"/>
      <w:r>
        <w:rPr>
          <w:lang w:val="en-GB"/>
        </w:rPr>
        <w:t>Dr.</w:t>
      </w:r>
      <w:proofErr w:type="spellEnd"/>
      <w:r>
        <w:rPr>
          <w:lang w:val="en-GB"/>
        </w:rPr>
        <w:t xml:space="preserve"> Smith, without the use of videoconference. The decision is made to treat patient with PCI intervention, in the </w:t>
      </w:r>
      <w:proofErr w:type="spellStart"/>
      <w:r>
        <w:rPr>
          <w:lang w:val="en-GB"/>
        </w:rPr>
        <w:t>cathlab</w:t>
      </w:r>
      <w:proofErr w:type="spellEnd"/>
      <w:r>
        <w:rPr>
          <w:lang w:val="en-GB"/>
        </w:rPr>
        <w:t>.</w:t>
      </w:r>
    </w:p>
    <w:p w14:paraId="06923D28" w14:textId="77777777" w:rsidR="00872BD0" w:rsidRPr="000375FA" w:rsidRDefault="00872BD0" w:rsidP="00872BD0">
      <w:pPr>
        <w:pStyle w:val="Corpodeltesto"/>
        <w:rPr>
          <w:lang w:val="en-GB"/>
        </w:rPr>
      </w:pPr>
      <w:r>
        <w:rPr>
          <w:lang w:val="en-GB"/>
        </w:rPr>
        <w:t xml:space="preserve">In this use case, </w:t>
      </w:r>
      <w:proofErr w:type="spellStart"/>
      <w:r>
        <w:rPr>
          <w:lang w:val="en-GB"/>
        </w:rPr>
        <w:t>Dr.</w:t>
      </w:r>
      <w:proofErr w:type="spellEnd"/>
      <w:r>
        <w:rPr>
          <w:lang w:val="en-GB"/>
        </w:rPr>
        <w:t xml:space="preserve"> Smith uses a system supported by HT Requester Actor, and </w:t>
      </w:r>
      <w:proofErr w:type="spellStart"/>
      <w:r>
        <w:rPr>
          <w:lang w:val="en-GB"/>
        </w:rPr>
        <w:t>Dr.</w:t>
      </w:r>
      <w:proofErr w:type="spellEnd"/>
      <w:r>
        <w:rPr>
          <w:lang w:val="en-GB"/>
        </w:rPr>
        <w:t xml:space="preserve"> Johnson and </w:t>
      </w:r>
      <w:proofErr w:type="spellStart"/>
      <w:r>
        <w:rPr>
          <w:lang w:val="en-GB"/>
        </w:rPr>
        <w:t>Dr.</w:t>
      </w:r>
      <w:proofErr w:type="spellEnd"/>
      <w:r>
        <w:rPr>
          <w:lang w:val="en-GB"/>
        </w:rPr>
        <w:t xml:space="preserve"> John uses system supported by HT Manager and HT Participant, and </w:t>
      </w:r>
      <w:proofErr w:type="spellStart"/>
      <w:r>
        <w:rPr>
          <w:lang w:val="en-GB"/>
        </w:rPr>
        <w:t>Dr.</w:t>
      </w:r>
      <w:proofErr w:type="spellEnd"/>
      <w:r>
        <w:rPr>
          <w:lang w:val="en-GB"/>
        </w:rPr>
        <w:t xml:space="preserve"> Ralph and </w:t>
      </w:r>
      <w:proofErr w:type="spellStart"/>
      <w:r>
        <w:rPr>
          <w:lang w:val="en-GB"/>
        </w:rPr>
        <w:t>Dr.</w:t>
      </w:r>
      <w:proofErr w:type="spellEnd"/>
      <w:r>
        <w:rPr>
          <w:lang w:val="en-GB"/>
        </w:rPr>
        <w:t xml:space="preserve"> Brown use a system supported by HT Participant. The workflow document manages this process, and it contains links to all documents shared in this use case (HT Request Document, Request to new exams, Clinical document or report or images, Individual Evaluation Report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proofErr w:type="gramStart"/>
      <w:r w:rsidR="00064346">
        <w:rPr>
          <w:i w:val="0"/>
          <w:lang w:val="en-GB"/>
        </w:rPr>
        <w:t>F</w:t>
      </w:r>
      <w:r w:rsidR="00064346" w:rsidRPr="00E313C5">
        <w:rPr>
          <w:i w:val="0"/>
          <w:lang w:val="en-GB"/>
        </w:rPr>
        <w:t>riday</w:t>
      </w:r>
      <w:r w:rsidR="00064346">
        <w:rPr>
          <w:i w:val="0"/>
          <w:lang w:val="en-GB"/>
        </w:rPr>
        <w:t xml:space="preserve"> which</w:t>
      </w:r>
      <w:proofErr w:type="gramEnd"/>
      <w:r w:rsidR="00064346">
        <w:rPr>
          <w:i w:val="0"/>
          <w:lang w:val="en-GB"/>
        </w:rPr>
        <w:t xml:space="preserve">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w:t>
      </w:r>
      <w:proofErr w:type="spellStart"/>
      <w:r w:rsidR="00064346" w:rsidRPr="00E313C5">
        <w:rPr>
          <w:i w:val="0"/>
          <w:lang w:val="en-GB"/>
        </w:rPr>
        <w:t>ostium</w:t>
      </w:r>
      <w:proofErr w:type="spellEnd"/>
      <w:r w:rsidR="00064346"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5FF7CDE8" w:rsidR="002C0733" w:rsidRDefault="00872BD0" w:rsidP="00064346">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the 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 xml:space="preserve">Smith selects the data to share with HT, and </w:t>
      </w:r>
      <w:proofErr w:type="spellStart"/>
      <w:r>
        <w:rPr>
          <w:i w:val="0"/>
          <w:lang w:val="en-GB"/>
        </w:rPr>
        <w:t>Dr.</w:t>
      </w:r>
      <w:proofErr w:type="spellEnd"/>
      <w:r>
        <w:rPr>
          <w:i w:val="0"/>
          <w:lang w:val="en-GB"/>
        </w:rPr>
        <w:t xml:space="preserve">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w:t>
      </w:r>
      <w:proofErr w:type="gramStart"/>
      <w:r>
        <w:rPr>
          <w:i w:val="0"/>
          <w:lang w:val="en-GB"/>
        </w:rPr>
        <w:t>to activate</w:t>
      </w:r>
      <w:proofErr w:type="gramEnd"/>
      <w:r w:rsidRPr="00E313C5">
        <w:rPr>
          <w:i w:val="0"/>
          <w:lang w:val="en-GB"/>
        </w:rPr>
        <w:t xml:space="preserve"> </w:t>
      </w:r>
      <w:r>
        <w:rPr>
          <w:i w:val="0"/>
          <w:lang w:val="en-GB"/>
        </w:rPr>
        <w:t>the HT, through his software. T</w:t>
      </w:r>
      <w:r w:rsidRPr="00E313C5">
        <w:rPr>
          <w:i w:val="0"/>
          <w:lang w:val="en-GB"/>
        </w:rPr>
        <w:t xml:space="preserve">hrough IT infrastructure </w:t>
      </w:r>
      <w:r w:rsidRPr="00E313C5">
        <w:rPr>
          <w:i w:val="0"/>
          <w:lang w:val="en-GB"/>
        </w:rPr>
        <w:lastRenderedPageBreak/>
        <w:t>(suppor</w:t>
      </w:r>
      <w:r>
        <w:rPr>
          <w:i w:val="0"/>
          <w:lang w:val="en-GB"/>
        </w:rPr>
        <w:t>ted by XDS, DSUB, and XDW profiles) and on the basis of local policies, the HT Request is electronically available for a cardiac surgery.</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w:t>
      </w:r>
      <w:r>
        <w:rPr>
          <w:i w:val="0"/>
          <w:lang w:val="en-GB"/>
        </w:rPr>
        <w:t xml:space="preserve"> </w:t>
      </w:r>
      <w:proofErr w:type="spellStart"/>
      <w:ins w:id="371" w:author="Elena Vio" w:date="2016-04-24T13:23:00Z">
        <w:r w:rsidR="00D86CB5" w:rsidRPr="00E313C5">
          <w:rPr>
            <w:i w:val="0"/>
            <w:lang w:val="en-GB"/>
          </w:rPr>
          <w:t>Dr.</w:t>
        </w:r>
        <w:proofErr w:type="spellEnd"/>
        <w:r w:rsidR="00D86CB5" w:rsidRPr="00E313C5">
          <w:rPr>
            <w:i w:val="0"/>
            <w:lang w:val="en-GB"/>
          </w:rPr>
          <w:t xml:space="preserve"> </w:t>
        </w:r>
        <w:r w:rsidR="00D86CB5">
          <w:rPr>
            <w:i w:val="0"/>
            <w:lang w:val="en-GB"/>
          </w:rPr>
          <w:t xml:space="preserve">Smith selects also who </w:t>
        </w:r>
      </w:ins>
      <w:ins w:id="372" w:author="Elena Vio" w:date="2016-04-24T13:24:00Z">
        <w:r w:rsidR="0092032D">
          <w:rPr>
            <w:i w:val="0"/>
            <w:lang w:val="en-GB"/>
          </w:rPr>
          <w:t xml:space="preserve">to address the management of </w:t>
        </w:r>
      </w:ins>
      <w:ins w:id="373" w:author="Elena Vio" w:date="2016-04-24T13:25:00Z">
        <w:r w:rsidR="0092032D">
          <w:rPr>
            <w:i w:val="0"/>
            <w:lang w:val="en-GB"/>
          </w:rPr>
          <w:t>Heart Team</w:t>
        </w:r>
        <w:r w:rsidR="002B6118">
          <w:rPr>
            <w:i w:val="0"/>
            <w:lang w:val="en-GB"/>
          </w:rPr>
          <w:t xml:space="preserve"> (Department of </w:t>
        </w:r>
        <w:proofErr w:type="spellStart"/>
        <w:r w:rsidR="002B6118">
          <w:rPr>
            <w:i w:val="0"/>
            <w:lang w:val="en-GB"/>
          </w:rPr>
          <w:t>Dr.</w:t>
        </w:r>
        <w:proofErr w:type="spellEnd"/>
        <w:r w:rsidR="002B6118">
          <w:rPr>
            <w:i w:val="0"/>
            <w:lang w:val="en-GB"/>
          </w:rPr>
          <w:t xml:space="preserve"> Johnson</w:t>
        </w:r>
      </w:ins>
      <w:ins w:id="374" w:author="Elena Vio" w:date="2016-04-24T13:28:00Z">
        <w:r w:rsidR="006838EC">
          <w:rPr>
            <w:i w:val="0"/>
            <w:lang w:val="en-GB"/>
          </w:rPr>
          <w:t>, a cardiac surgeon</w:t>
        </w:r>
      </w:ins>
      <w:ins w:id="375" w:author="Elena Vio" w:date="2016-04-24T13:25:00Z">
        <w:r w:rsidR="002B6118">
          <w:rPr>
            <w:i w:val="0"/>
            <w:lang w:val="en-GB"/>
          </w:rPr>
          <w:t>)</w:t>
        </w:r>
      </w:ins>
      <w:ins w:id="376" w:author="Elena Vio" w:date="2016-04-24T13:24:00Z">
        <w:r w:rsidR="0092032D">
          <w:rPr>
            <w:i w:val="0"/>
            <w:lang w:val="en-GB"/>
          </w:rPr>
          <w:t xml:space="preserve">. </w:t>
        </w:r>
      </w:ins>
      <w:del w:id="377" w:author="Elena Vio" w:date="2016-04-24T13:23:00Z">
        <w:r w:rsidR="00064346" w:rsidDel="00D86CB5">
          <w:rPr>
            <w:i w:val="0"/>
            <w:lang w:val="en-GB"/>
          </w:rPr>
          <w:delText xml:space="preserve"> </w:delText>
        </w:r>
      </w:del>
    </w:p>
    <w:p w14:paraId="2C4543FE" w14:textId="77777777" w:rsidR="00872BD0" w:rsidRPr="009C4337" w:rsidRDefault="00872BD0" w:rsidP="00872BD0">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created</w:t>
      </w:r>
      <w:r w:rsidRPr="00E313C5">
        <w:rPr>
          <w:i w:val="0"/>
          <w:lang w:val="en-GB"/>
        </w:rPr>
        <w:t xml:space="preserve">, and this document is shared </w:t>
      </w:r>
      <w:r>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Pr>
          <w:i w:val="0"/>
          <w:lang w:val="en-GB"/>
        </w:rPr>
        <w:t xml:space="preserve">This document is a procedural document that cannot be seen by user of the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5C7F7795" w:rsidR="00C042B8" w:rsidRPr="00CE0601" w:rsidRDefault="00021E30" w:rsidP="00C042B8">
      <w:pPr>
        <w:pStyle w:val="AuthorInstructions"/>
        <w:rPr>
          <w:i w:val="0"/>
          <w:lang w:val="en-GB"/>
        </w:rPr>
      </w:pPr>
      <w:r>
        <w:rPr>
          <w:i w:val="0"/>
          <w:lang w:val="en-GB"/>
        </w:rPr>
        <w:t xml:space="preserve">The software of </w:t>
      </w:r>
      <w:r w:rsidR="00746716">
        <w:rPr>
          <w:i w:val="0"/>
          <w:lang w:val="en-GB"/>
        </w:rPr>
        <w:t>cardiac surgeon</w:t>
      </w:r>
      <w:ins w:id="378" w:author="Elena Vio" w:date="2016-04-24T13:25:00Z">
        <w:r w:rsidR="00997D7F">
          <w:rPr>
            <w:i w:val="0"/>
            <w:lang w:val="en-GB"/>
          </w:rPr>
          <w:t xml:space="preserve">, </w:t>
        </w:r>
        <w:proofErr w:type="spellStart"/>
        <w:r w:rsidR="00997D7F" w:rsidRPr="00405FEB">
          <w:rPr>
            <w:i w:val="0"/>
            <w:lang w:val="en-GB"/>
          </w:rPr>
          <w:t>Dr.</w:t>
        </w:r>
        <w:proofErr w:type="spellEnd"/>
        <w:r w:rsidR="00997D7F" w:rsidRPr="00405FEB">
          <w:rPr>
            <w:i w:val="0"/>
            <w:lang w:val="en-GB"/>
          </w:rPr>
          <w:t xml:space="preserve"> Johnson</w:t>
        </w:r>
        <w:r w:rsidR="00997D7F">
          <w:rPr>
            <w:i w:val="0"/>
            <w:lang w:val="en-GB"/>
          </w:rPr>
          <w:t>,</w:t>
        </w:r>
      </w:ins>
      <w:r w:rsidR="00746716">
        <w:rPr>
          <w:i w:val="0"/>
          <w:lang w:val="en-GB"/>
        </w:rPr>
        <w:t xml:space="preserve"> </w:t>
      </w:r>
      <w:ins w:id="379" w:author="Elena Vio" w:date="2016-04-24T13:45:00Z">
        <w:r w:rsidR="005D5E5B" w:rsidRPr="00914D8F">
          <w:rPr>
            <w:i w:val="0"/>
          </w:rPr>
          <w:t xml:space="preserve">which is subscribed to receive notifications addressed to itself, </w:t>
        </w:r>
      </w:ins>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ins w:id="380" w:author="Elena Vio" w:date="2016-04-24T13:45:00Z">
        <w:r w:rsidR="005D5E5B">
          <w:rPr>
            <w:i w:val="0"/>
            <w:lang w:val="en-GB"/>
          </w:rPr>
          <w:t xml:space="preserve">an </w:t>
        </w:r>
      </w:ins>
      <w:r w:rsidR="00064346">
        <w:rPr>
          <w:i w:val="0"/>
          <w:lang w:val="en-GB"/>
        </w:rPr>
        <w:t>HT R</w:t>
      </w:r>
      <w:r w:rsidR="00064346" w:rsidRPr="00405FEB">
        <w:rPr>
          <w:i w:val="0"/>
          <w:lang w:val="en-GB"/>
        </w:rPr>
        <w:t>equest</w:t>
      </w:r>
      <w:ins w:id="381" w:author="Elena Vio" w:date="2016-04-24T13:45:00Z">
        <w:r w:rsidR="005D5E5B">
          <w:rPr>
            <w:i w:val="0"/>
            <w:lang w:val="en-GB"/>
          </w:rPr>
          <w:t xml:space="preserve"> </w:t>
        </w:r>
        <w:r w:rsidR="005D5E5B" w:rsidRPr="00914D8F">
          <w:rPr>
            <w:i w:val="0"/>
          </w:rPr>
          <w:t>for itself</w:t>
        </w:r>
      </w:ins>
      <w:r>
        <w:rPr>
          <w:i w:val="0"/>
          <w:lang w:val="en-GB"/>
        </w:rPr>
        <w:t>,</w:t>
      </w:r>
      <w:r w:rsidR="00064346">
        <w:rPr>
          <w:i w:val="0"/>
          <w:lang w:val="en-GB"/>
        </w:rPr>
        <w:t xml:space="preserve"> using the</w:t>
      </w:r>
      <w:r w:rsidR="00064346" w:rsidRPr="00405FEB">
        <w:rPr>
          <w:i w:val="0"/>
          <w:lang w:val="en-GB"/>
        </w:rPr>
        <w:t xml:space="preserve"> IT infrastructure</w:t>
      </w:r>
      <w:ins w:id="382" w:author="Elena Vio" w:date="2016-04-24T13:45:00Z">
        <w:r w:rsidR="005D5E5B">
          <w:rPr>
            <w:i w:val="0"/>
            <w:lang w:val="en-GB"/>
          </w:rPr>
          <w:t xml:space="preserve">, </w:t>
        </w:r>
        <w:r w:rsidR="005D5E5B" w:rsidRPr="00914D8F">
          <w:rPr>
            <w:i w:val="0"/>
          </w:rPr>
          <w:t>in particular thank to DSUB Profile (ITI-53).</w:t>
        </w:r>
      </w:ins>
      <w:del w:id="383" w:author="Elena Vio" w:date="2016-04-24T13:45:00Z">
        <w:r w:rsidR="00064346" w:rsidRPr="00405FEB" w:rsidDel="005D5E5B">
          <w:rPr>
            <w:i w:val="0"/>
            <w:lang w:val="en-GB"/>
          </w:rPr>
          <w:delText xml:space="preserve">. </w:delText>
        </w:r>
      </w:del>
      <w:ins w:id="384" w:author="Elena Vio" w:date="2016-04-24T13:46:00Z">
        <w:r w:rsidR="005D5E5B">
          <w:rPr>
            <w:i w:val="0"/>
            <w:lang w:val="en-GB"/>
          </w:rPr>
          <w:t xml:space="preserve"> </w:t>
        </w:r>
      </w:ins>
      <w:del w:id="385" w:author="Elena Vio" w:date="2016-04-24T13:26:00Z">
        <w:r w:rsidR="00064346" w:rsidRPr="00405FEB" w:rsidDel="00997D7F">
          <w:rPr>
            <w:i w:val="0"/>
            <w:lang w:val="en-GB"/>
          </w:rPr>
          <w:delText xml:space="preserve">The first cardiac surgeon available is Dr. Johnson. </w:delText>
        </w:r>
      </w:del>
      <w:r>
        <w:rPr>
          <w:i w:val="0"/>
          <w:lang w:val="en-GB"/>
        </w:rPr>
        <w:t xml:space="preserve">The software </w:t>
      </w:r>
      <w:r w:rsidR="00A717F2">
        <w:rPr>
          <w:i w:val="0"/>
          <w:lang w:val="en-GB"/>
        </w:rPr>
        <w:t xml:space="preserve">of </w:t>
      </w:r>
      <w:proofErr w:type="spellStart"/>
      <w:r w:rsidR="00A717F2">
        <w:rPr>
          <w:i w:val="0"/>
          <w:lang w:val="en-GB"/>
        </w:rPr>
        <w:t>Dr.</w:t>
      </w:r>
      <w:proofErr w:type="spellEnd"/>
      <w:r w:rsidR="00A717F2">
        <w:rPr>
          <w:i w:val="0"/>
          <w:lang w:val="en-GB"/>
        </w:rPr>
        <w:t xml:space="preserve"> Johnson</w:t>
      </w:r>
      <w:r w:rsidR="00064346" w:rsidRPr="00405FEB">
        <w:rPr>
          <w:i w:val="0"/>
          <w:lang w:val="en-GB"/>
        </w:rPr>
        <w:t xml:space="preserve"> retrieves documents and images, and </w:t>
      </w:r>
      <w:r w:rsidR="00A717F2">
        <w:rPr>
          <w:i w:val="0"/>
          <w:lang w:val="en-GB"/>
        </w:rPr>
        <w:t xml:space="preserve">it allows to </w:t>
      </w:r>
      <w:proofErr w:type="spellStart"/>
      <w:r w:rsidR="00A717F2">
        <w:rPr>
          <w:i w:val="0"/>
          <w:lang w:val="en-GB"/>
        </w:rPr>
        <w:t>Dr.</w:t>
      </w:r>
      <w:proofErr w:type="spellEnd"/>
      <w:r w:rsidR="00A717F2">
        <w:rPr>
          <w:i w:val="0"/>
          <w:lang w:val="en-GB"/>
        </w:rPr>
        <w:t xml:space="preserve">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proofErr w:type="spellStart"/>
      <w:r w:rsidR="00872BD0" w:rsidRPr="00EF5C38">
        <w:rPr>
          <w:i w:val="0"/>
          <w:lang w:val="en-GB"/>
        </w:rPr>
        <w:t>Dr</w:t>
      </w:r>
      <w:r w:rsidR="00872BD0">
        <w:rPr>
          <w:i w:val="0"/>
          <w:lang w:val="en-GB"/>
        </w:rPr>
        <w:t>.</w:t>
      </w:r>
      <w:proofErr w:type="spellEnd"/>
      <w:r w:rsidR="00872BD0" w:rsidRPr="00EF5C38">
        <w:rPr>
          <w:i w:val="0"/>
          <w:lang w:val="en-GB"/>
        </w:rPr>
        <w:t xml:space="preserve"> Johnson decides that he is </w:t>
      </w:r>
      <w:r w:rsidR="00872BD0">
        <w:rPr>
          <w:i w:val="0"/>
          <w:lang w:val="en-GB"/>
        </w:rPr>
        <w:t xml:space="preserve">not </w:t>
      </w:r>
      <w:r w:rsidR="00872BD0" w:rsidRPr="00EF5C38">
        <w:rPr>
          <w:i w:val="0"/>
          <w:lang w:val="en-GB"/>
        </w:rPr>
        <w:t xml:space="preserve">able to </w:t>
      </w:r>
      <w:r w:rsidR="00872BD0">
        <w:rPr>
          <w:i w:val="0"/>
          <w:lang w:val="en-GB"/>
        </w:rPr>
        <w:t>manage this HT case, due to complexities</w:t>
      </w:r>
      <w:r w:rsidR="00872BD0" w:rsidRPr="00EB7EB3">
        <w:rPr>
          <w:i w:val="0"/>
          <w:lang w:val="en-GB"/>
        </w:rPr>
        <w:t xml:space="preserve">, </w:t>
      </w:r>
      <w:r w:rsidR="00872BD0" w:rsidRPr="00C21DD9">
        <w:rPr>
          <w:i w:val="0"/>
          <w:lang w:val="en-GB"/>
        </w:rPr>
        <w:t xml:space="preserve">and decides that </w:t>
      </w:r>
      <w:r w:rsidR="00872BD0">
        <w:rPr>
          <w:i w:val="0"/>
          <w:lang w:val="en-GB"/>
        </w:rPr>
        <w:t>HT is better suited for the job</w:t>
      </w:r>
      <w:r w:rsidR="00872BD0" w:rsidRPr="00CE0601">
        <w:rPr>
          <w:i w:val="0"/>
          <w:lang w:val="en-GB"/>
        </w:rPr>
        <w:t xml:space="preserve">. </w:t>
      </w:r>
      <w:r w:rsidR="00872BD0">
        <w:rPr>
          <w:i w:val="0"/>
          <w:lang w:val="en-GB"/>
        </w:rPr>
        <w:t xml:space="preserve">He confirms his decision through his software, which notify this decision to </w:t>
      </w:r>
      <w:proofErr w:type="spellStart"/>
      <w:r w:rsidR="00872BD0">
        <w:rPr>
          <w:i w:val="0"/>
          <w:lang w:val="en-GB"/>
        </w:rPr>
        <w:t>Dr.</w:t>
      </w:r>
      <w:proofErr w:type="spellEnd"/>
      <w:r w:rsidR="00872BD0">
        <w:rPr>
          <w:i w:val="0"/>
          <w:lang w:val="en-GB"/>
        </w:rPr>
        <w:t xml:space="preserve"> Smith.</w:t>
      </w:r>
    </w:p>
    <w:p w14:paraId="512E470D" w14:textId="2214740A" w:rsidR="00064346" w:rsidRPr="00EF5C38" w:rsidRDefault="006838EC" w:rsidP="00064346">
      <w:pPr>
        <w:pStyle w:val="AuthorInstructions"/>
        <w:rPr>
          <w:i w:val="0"/>
          <w:lang w:val="en-GB"/>
        </w:rPr>
      </w:pPr>
      <w:proofErr w:type="spellStart"/>
      <w:ins w:id="386" w:author="Elena Vio" w:date="2016-04-24T13:26:00Z">
        <w:r>
          <w:rPr>
            <w:i w:val="0"/>
            <w:lang w:val="en-GB"/>
          </w:rPr>
          <w:t>Dr.</w:t>
        </w:r>
        <w:proofErr w:type="spellEnd"/>
        <w:r>
          <w:rPr>
            <w:i w:val="0"/>
            <w:lang w:val="en-GB"/>
          </w:rPr>
          <w:t xml:space="preserve"> Smith decides another cardiac surgeon to address the management of Heart Team, </w:t>
        </w:r>
        <w:proofErr w:type="spellStart"/>
        <w:r>
          <w:rPr>
            <w:i w:val="0"/>
            <w:lang w:val="en-GB"/>
          </w:rPr>
          <w:t>Dr.</w:t>
        </w:r>
        <w:proofErr w:type="spellEnd"/>
        <w:r>
          <w:rPr>
            <w:i w:val="0"/>
            <w:lang w:val="en-GB"/>
          </w:rPr>
          <w:t xml:space="preserve"> Jo</w:t>
        </w:r>
      </w:ins>
      <w:ins w:id="387" w:author="Elena Vio" w:date="2016-04-24T13:27:00Z">
        <w:r>
          <w:rPr>
            <w:i w:val="0"/>
            <w:lang w:val="en-GB"/>
          </w:rPr>
          <w:t>h</w:t>
        </w:r>
      </w:ins>
      <w:ins w:id="388" w:author="Elena Vio" w:date="2016-04-24T13:26:00Z">
        <w:r>
          <w:rPr>
            <w:i w:val="0"/>
            <w:lang w:val="en-GB"/>
          </w:rPr>
          <w:t>n</w:t>
        </w:r>
      </w:ins>
      <w:ins w:id="389" w:author="Elena Vio" w:date="2016-04-24T13:28:00Z">
        <w:r w:rsidR="00343D5C">
          <w:rPr>
            <w:i w:val="0"/>
            <w:lang w:val="en-GB"/>
          </w:rPr>
          <w:t>, and he inserts</w:t>
        </w:r>
        <w:r>
          <w:rPr>
            <w:i w:val="0"/>
            <w:lang w:val="en-GB"/>
          </w:rPr>
          <w:t xml:space="preserve"> this decision in his software</w:t>
        </w:r>
      </w:ins>
      <w:ins w:id="390" w:author="Elena Vio" w:date="2016-04-24T13:26:00Z">
        <w:r>
          <w:rPr>
            <w:i w:val="0"/>
            <w:lang w:val="en-GB"/>
          </w:rPr>
          <w:t xml:space="preserve">. </w:t>
        </w:r>
      </w:ins>
      <w:r w:rsidR="00083BD0">
        <w:rPr>
          <w:i w:val="0"/>
          <w:lang w:val="en-GB"/>
        </w:rPr>
        <w:t>Electronically, t</w:t>
      </w:r>
      <w:r w:rsidR="00C042B8" w:rsidRPr="00EB7EB3">
        <w:rPr>
          <w:i w:val="0"/>
          <w:lang w:val="en-GB"/>
        </w:rPr>
        <w:t xml:space="preserve">he </w:t>
      </w:r>
      <w:ins w:id="391" w:author="Elena Vio" w:date="2016-04-24T13:27:00Z">
        <w:r>
          <w:rPr>
            <w:i w:val="0"/>
            <w:lang w:val="en-GB"/>
          </w:rPr>
          <w:t xml:space="preserve">availability of </w:t>
        </w:r>
      </w:ins>
      <w:r w:rsidR="00C042B8" w:rsidRPr="00EB7EB3">
        <w:rPr>
          <w:i w:val="0"/>
          <w:lang w:val="en-GB"/>
        </w:rPr>
        <w:t xml:space="preserve">HT Request </w:t>
      </w:r>
      <w:r w:rsidR="00064346">
        <w:rPr>
          <w:i w:val="0"/>
          <w:lang w:val="en-GB"/>
        </w:rPr>
        <w:t xml:space="preserve">is </w:t>
      </w:r>
      <w:del w:id="392" w:author="Elena Vio" w:date="2016-04-24T13:27:00Z">
        <w:r w:rsidR="00064346" w:rsidDel="006838EC">
          <w:rPr>
            <w:i w:val="0"/>
            <w:lang w:val="en-GB"/>
          </w:rPr>
          <w:delText xml:space="preserve">forwarded </w:delText>
        </w:r>
      </w:del>
      <w:ins w:id="393" w:author="Elena Vio" w:date="2016-04-24T13:27:00Z">
        <w:r>
          <w:rPr>
            <w:i w:val="0"/>
            <w:lang w:val="en-GB"/>
          </w:rPr>
          <w:t xml:space="preserve">notified </w:t>
        </w:r>
      </w:ins>
      <w:r w:rsidR="00064346">
        <w:rPr>
          <w:i w:val="0"/>
          <w:lang w:val="en-GB"/>
        </w:rPr>
        <w:t xml:space="preserve">to </w:t>
      </w:r>
      <w:r w:rsidR="00083BD0">
        <w:rPr>
          <w:i w:val="0"/>
          <w:lang w:val="en-GB"/>
        </w:rPr>
        <w:t xml:space="preserve">software of </w:t>
      </w:r>
      <w:proofErr w:type="spellStart"/>
      <w:r w:rsidR="00C042B8" w:rsidRPr="00EB7EB3">
        <w:rPr>
          <w:i w:val="0"/>
          <w:lang w:val="en-GB"/>
        </w:rPr>
        <w:t>Dr.</w:t>
      </w:r>
      <w:proofErr w:type="spellEnd"/>
      <w:r w:rsidR="00C042B8" w:rsidRPr="00EB7EB3">
        <w:rPr>
          <w:i w:val="0"/>
          <w:lang w:val="en-GB"/>
        </w:rPr>
        <w:t xml:space="preserve"> John</w:t>
      </w:r>
      <w:r w:rsidR="00740E46">
        <w:rPr>
          <w:i w:val="0"/>
          <w:lang w:val="en-GB"/>
        </w:rPr>
        <w:t>, another cardiac surgeon</w:t>
      </w:r>
      <w:ins w:id="394" w:author="Elena Vio" w:date="2016-04-24T18:49:00Z">
        <w:r w:rsidR="00872BD0">
          <w:rPr>
            <w:i w:val="0"/>
            <w:lang w:val="en-GB"/>
          </w:rPr>
          <w:t xml:space="preserve"> who</w:t>
        </w:r>
      </w:ins>
      <w:r w:rsidR="00474890">
        <w:rPr>
          <w:i w:val="0"/>
          <w:lang w:val="en-GB"/>
        </w:rPr>
        <w:t xml:space="preserve"> belong</w:t>
      </w:r>
      <w:ins w:id="395" w:author="Elena Vio" w:date="2016-04-24T18:49:00Z">
        <w:r w:rsidR="00872BD0">
          <w:rPr>
            <w:i w:val="0"/>
            <w:lang w:val="en-GB"/>
          </w:rPr>
          <w:t>s</w:t>
        </w:r>
      </w:ins>
      <w:r w:rsidR="00474890">
        <w:rPr>
          <w:i w:val="0"/>
          <w:lang w:val="en-GB"/>
        </w:rPr>
        <w:t xml:space="preserve"> to another department or hospital</w:t>
      </w:r>
      <w:r w:rsidR="0016678F">
        <w:rPr>
          <w:i w:val="0"/>
          <w:lang w:val="en-GB"/>
        </w:rPr>
        <w:t>.</w:t>
      </w:r>
      <w:r w:rsidR="00064346" w:rsidRPr="00EB7EB3">
        <w:rPr>
          <w:i w:val="0"/>
          <w:lang w:val="en-GB"/>
        </w:rPr>
        <w:t xml:space="preserve"> </w:t>
      </w:r>
    </w:p>
    <w:p w14:paraId="684599E8" w14:textId="62B3DB92" w:rsidR="00064346" w:rsidRDefault="00872BD0" w:rsidP="00064346">
      <w:pPr>
        <w:pStyle w:val="AuthorInstructions"/>
        <w:rPr>
          <w:i w:val="0"/>
          <w:lang w:val="en-GB"/>
        </w:rPr>
      </w:pPr>
      <w:proofErr w:type="spellStart"/>
      <w:r>
        <w:rPr>
          <w:i w:val="0"/>
          <w:lang w:val="en-GB"/>
        </w:rPr>
        <w:t>Dr.</w:t>
      </w:r>
      <w:proofErr w:type="spellEnd"/>
      <w:r>
        <w:rPr>
          <w:i w:val="0"/>
          <w:lang w:val="en-GB"/>
        </w:rPr>
        <w:t xml:space="preserve"> John sees the software notification and the documentation related to HT Request, and confirms electronically that he has taken charge of </w:t>
      </w:r>
      <w:r w:rsidRPr="00EF5C38">
        <w:rPr>
          <w:i w:val="0"/>
          <w:lang w:val="en-GB"/>
        </w:rPr>
        <w:t xml:space="preserve">the management of </w:t>
      </w:r>
      <w:r>
        <w:rPr>
          <w:i w:val="0"/>
          <w:lang w:val="en-GB"/>
        </w:rPr>
        <w:t>the</w:t>
      </w:r>
      <w:r w:rsidRPr="00EF5C38">
        <w:rPr>
          <w:i w:val="0"/>
          <w:lang w:val="en-GB"/>
        </w:rPr>
        <w:t xml:space="preserve"> HT for this clinical case. </w:t>
      </w:r>
      <w:r>
        <w:rPr>
          <w:i w:val="0"/>
          <w:lang w:val="en-GB"/>
        </w:rPr>
        <w:t xml:space="preserve">The software of </w:t>
      </w:r>
      <w:proofErr w:type="spellStart"/>
      <w:r>
        <w:rPr>
          <w:i w:val="0"/>
          <w:lang w:val="en-GB"/>
        </w:rPr>
        <w:t>Dr.</w:t>
      </w:r>
      <w:proofErr w:type="spellEnd"/>
      <w:r>
        <w:rPr>
          <w:i w:val="0"/>
          <w:lang w:val="en-GB"/>
        </w:rPr>
        <w:t xml:space="preserve"> John automatically updates the workflow document, marking the taking charge of HT Request. </w:t>
      </w:r>
      <w:proofErr w:type="spellStart"/>
      <w:r>
        <w:rPr>
          <w:i w:val="0"/>
          <w:lang w:val="en-GB"/>
        </w:rPr>
        <w:t>Dr.</w:t>
      </w:r>
      <w:proofErr w:type="spellEnd"/>
      <w:r>
        <w:rPr>
          <w:i w:val="0"/>
          <w:lang w:val="en-GB"/>
        </w:rPr>
        <w:t xml:space="preserve"> Smith is electronically notified of </w:t>
      </w:r>
      <w:proofErr w:type="spellStart"/>
      <w:r>
        <w:rPr>
          <w:i w:val="0"/>
          <w:lang w:val="en-GB"/>
        </w:rPr>
        <w:t>Dr.</w:t>
      </w:r>
      <w:proofErr w:type="spellEnd"/>
      <w:r>
        <w:rPr>
          <w:i w:val="0"/>
          <w:lang w:val="en-GB"/>
        </w:rPr>
        <w:t xml:space="preserve">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17A61711" w14:textId="77777777" w:rsidR="00C64AA0" w:rsidRPr="00CE0601" w:rsidRDefault="00C64AA0" w:rsidP="00C64AA0">
      <w:pPr>
        <w:pStyle w:val="Corpodeltesto"/>
        <w:rPr>
          <w:lang w:val="en-GB"/>
        </w:rPr>
      </w:pPr>
      <w:r>
        <w:rPr>
          <w:lang w:val="en-GB"/>
        </w:rPr>
        <w:t xml:space="preserve">Dr John considers how to staff the HT and determines </w:t>
      </w:r>
      <w:r w:rsidRPr="00EB7EB3">
        <w:rPr>
          <w:lang w:val="en-GB"/>
        </w:rPr>
        <w:t xml:space="preserve">that </w:t>
      </w:r>
      <w:r>
        <w:rPr>
          <w:lang w:val="en-GB"/>
        </w:rPr>
        <w:t xml:space="preserve">the HT will consist of the following members, </w:t>
      </w:r>
      <w:proofErr w:type="spellStart"/>
      <w:r w:rsidRPr="00EB7EB3">
        <w:rPr>
          <w:lang w:val="en-GB"/>
        </w:rPr>
        <w:t>Dr</w:t>
      </w:r>
      <w:r>
        <w:rPr>
          <w:lang w:val="en-GB"/>
        </w:rPr>
        <w:t>.</w:t>
      </w:r>
      <w:proofErr w:type="spellEnd"/>
      <w:r w:rsidRPr="00EB7EB3">
        <w:rPr>
          <w:lang w:val="en-GB"/>
        </w:rPr>
        <w:t xml:space="preserve"> B</w:t>
      </w:r>
      <w:r>
        <w:rPr>
          <w:lang w:val="en-GB"/>
        </w:rPr>
        <w:t>r</w:t>
      </w:r>
      <w:r w:rsidRPr="00EB7EB3">
        <w:rPr>
          <w:lang w:val="en-GB"/>
        </w:rPr>
        <w:t>own</w:t>
      </w:r>
      <w:r>
        <w:rPr>
          <w:lang w:val="en-GB"/>
        </w:rPr>
        <w:t xml:space="preserve">, the </w:t>
      </w:r>
      <w:r w:rsidRPr="00EB7EB3">
        <w:rPr>
          <w:lang w:val="en-GB"/>
        </w:rPr>
        <w:t xml:space="preserve">interventional cardiologist that carried out </w:t>
      </w:r>
      <w:r>
        <w:rPr>
          <w:lang w:val="en-GB"/>
        </w:rPr>
        <w:t xml:space="preserve">the </w:t>
      </w:r>
      <w:r w:rsidRPr="00EB7EB3">
        <w:rPr>
          <w:lang w:val="en-GB"/>
        </w:rPr>
        <w:t xml:space="preserve">previous </w:t>
      </w:r>
      <w:r>
        <w:rPr>
          <w:lang w:val="en-GB"/>
        </w:rPr>
        <w:t>coronary angiography</w:t>
      </w:r>
      <w:r w:rsidRPr="00EB7EB3">
        <w:rPr>
          <w:lang w:val="en-GB"/>
        </w:rPr>
        <w:t xml:space="preserve">, </w:t>
      </w:r>
      <w:proofErr w:type="spellStart"/>
      <w:r w:rsidRPr="00EB7EB3">
        <w:rPr>
          <w:lang w:val="en-GB"/>
        </w:rPr>
        <w:t>Dr.</w:t>
      </w:r>
      <w:proofErr w:type="spellEnd"/>
      <w:r w:rsidRPr="00EB7EB3">
        <w:rPr>
          <w:lang w:val="en-GB"/>
        </w:rPr>
        <w:t xml:space="preserve"> </w:t>
      </w:r>
      <w:r>
        <w:rPr>
          <w:lang w:val="en-GB"/>
        </w:rPr>
        <w:t xml:space="preserve">Ralph, a cardiothoracic </w:t>
      </w:r>
      <w:proofErr w:type="spellStart"/>
      <w:r>
        <w:rPr>
          <w:lang w:val="en-GB"/>
        </w:rPr>
        <w:t>anesthesiologist</w:t>
      </w:r>
      <w:proofErr w:type="spellEnd"/>
      <w:r>
        <w:rPr>
          <w:lang w:val="en-GB"/>
        </w:rPr>
        <w:t xml:space="preserve"> </w:t>
      </w:r>
      <w:r w:rsidRPr="00EB7EB3">
        <w:rPr>
          <w:lang w:val="en-GB"/>
        </w:rPr>
        <w:t xml:space="preserve">that works </w:t>
      </w:r>
      <w:r>
        <w:rPr>
          <w:lang w:val="en-GB"/>
        </w:rPr>
        <w:t xml:space="preserve">with </w:t>
      </w:r>
      <w:proofErr w:type="spellStart"/>
      <w:r>
        <w:rPr>
          <w:lang w:val="en-GB"/>
        </w:rPr>
        <w:t>Dr.</w:t>
      </w:r>
      <w:proofErr w:type="spellEnd"/>
      <w:r>
        <w:rPr>
          <w:lang w:val="en-GB"/>
        </w:rPr>
        <w:t xml:space="preserve"> John</w:t>
      </w:r>
      <w:r w:rsidRPr="00EB7EB3">
        <w:rPr>
          <w:lang w:val="en-GB"/>
        </w:rPr>
        <w:t xml:space="preserve">, and </w:t>
      </w:r>
      <w:proofErr w:type="spellStart"/>
      <w:r w:rsidRPr="00EB7EB3">
        <w:rPr>
          <w:lang w:val="en-GB"/>
        </w:rPr>
        <w:t>Dr.</w:t>
      </w:r>
      <w:proofErr w:type="spellEnd"/>
      <w:r w:rsidRPr="00EB7EB3">
        <w:rPr>
          <w:lang w:val="en-GB"/>
        </w:rPr>
        <w:t xml:space="preserve"> </w:t>
      </w:r>
      <w:r w:rsidRPr="00C21DD9">
        <w:rPr>
          <w:lang w:val="en-GB"/>
        </w:rPr>
        <w:t>Smith</w:t>
      </w:r>
      <w:r w:rsidRPr="00CE0601">
        <w:rPr>
          <w:lang w:val="en-GB"/>
        </w:rPr>
        <w:t xml:space="preserve">. </w:t>
      </w:r>
      <w:proofErr w:type="spellStart"/>
      <w:r>
        <w:rPr>
          <w:lang w:val="en-GB"/>
        </w:rPr>
        <w:t>Dr.</w:t>
      </w:r>
      <w:proofErr w:type="spellEnd"/>
      <w:r>
        <w:rPr>
          <w:lang w:val="en-GB"/>
        </w:rPr>
        <w:t xml:space="preserve"> John’s software electronically invites all members defined to be involved in HT. </w:t>
      </w:r>
    </w:p>
    <w:p w14:paraId="59CF9EC5" w14:textId="77777777" w:rsidR="00C64AA0" w:rsidRPr="00C92DE1" w:rsidRDefault="00C64AA0" w:rsidP="00C64AA0">
      <w:pPr>
        <w:pStyle w:val="Corpodeltesto"/>
        <w:rPr>
          <w:b/>
          <w:lang w:val="en-GB"/>
        </w:rPr>
      </w:pPr>
      <w:proofErr w:type="spellStart"/>
      <w:r w:rsidRPr="00EB7EB3">
        <w:rPr>
          <w:lang w:val="en-GB"/>
        </w:rPr>
        <w:t>Dr.</w:t>
      </w:r>
      <w:proofErr w:type="spellEnd"/>
      <w:r w:rsidRPr="00EB7EB3">
        <w:rPr>
          <w:lang w:val="en-GB"/>
        </w:rPr>
        <w:t xml:space="preserve"> </w:t>
      </w:r>
      <w:r>
        <w:rPr>
          <w:lang w:val="en-GB"/>
        </w:rPr>
        <w:t>Ralph</w:t>
      </w:r>
      <w:r w:rsidRPr="00EB7EB3">
        <w:rPr>
          <w:lang w:val="en-GB"/>
        </w:rPr>
        <w:t xml:space="preserve"> </w:t>
      </w:r>
      <w:r>
        <w:rPr>
          <w:lang w:val="en-GB"/>
        </w:rPr>
        <w:t xml:space="preserve">electronically </w:t>
      </w:r>
      <w:r w:rsidRPr="00EB7EB3">
        <w:rPr>
          <w:lang w:val="en-GB"/>
        </w:rPr>
        <w:t>rejects the invitation</w:t>
      </w:r>
      <w:r>
        <w:rPr>
          <w:lang w:val="en-GB"/>
        </w:rPr>
        <w:t xml:space="preserve"> because can’t commit to HT.</w:t>
      </w:r>
      <w:r w:rsidRPr="00EB7EB3">
        <w:rPr>
          <w:lang w:val="en-GB"/>
        </w:rPr>
        <w:t xml:space="preserve"> </w:t>
      </w:r>
      <w:proofErr w:type="spellStart"/>
      <w:r>
        <w:rPr>
          <w:lang w:val="en-GB"/>
        </w:rPr>
        <w:t>Dr.</w:t>
      </w:r>
      <w:proofErr w:type="spellEnd"/>
      <w:r>
        <w:rPr>
          <w:lang w:val="en-GB"/>
        </w:rPr>
        <w:t xml:space="preserve"> John decides the HT can function without </w:t>
      </w:r>
      <w:proofErr w:type="spellStart"/>
      <w:r>
        <w:rPr>
          <w:lang w:val="en-GB"/>
        </w:rPr>
        <w:t>Dr.</w:t>
      </w:r>
      <w:proofErr w:type="spellEnd"/>
      <w:r>
        <w:rPr>
          <w:lang w:val="en-GB"/>
        </w:rPr>
        <w:t xml:space="preserve"> Ralph. Other involved professionals electronically confirms their participation, also providing other needed data. In fact, to</w:t>
      </w:r>
      <w:r w:rsidRPr="00465300">
        <w:rPr>
          <w:lang w:val="en-GB"/>
        </w:rPr>
        <w:t xml:space="preserve"> </w:t>
      </w:r>
      <w:r>
        <w:rPr>
          <w:lang w:val="en-GB"/>
        </w:rPr>
        <w:t xml:space="preserve">decide the appropriate treatment for the patient, </w:t>
      </w:r>
      <w:proofErr w:type="spellStart"/>
      <w:r w:rsidRPr="008B42F3">
        <w:rPr>
          <w:lang w:val="en-GB"/>
        </w:rPr>
        <w:t>Dr.</w:t>
      </w:r>
      <w:proofErr w:type="spellEnd"/>
      <w:r w:rsidRPr="008B42F3">
        <w:rPr>
          <w:lang w:val="en-GB"/>
        </w:rPr>
        <w:t xml:space="preserve"> </w:t>
      </w:r>
      <w:r>
        <w:rPr>
          <w:lang w:val="en-GB"/>
        </w:rPr>
        <w:t>Brown</w:t>
      </w:r>
      <w:r w:rsidRPr="008B42F3">
        <w:rPr>
          <w:lang w:val="en-GB"/>
        </w:rPr>
        <w:t xml:space="preserve"> </w:t>
      </w:r>
      <w:r>
        <w:rPr>
          <w:lang w:val="en-GB"/>
        </w:rPr>
        <w:t xml:space="preserve">requires that </w:t>
      </w:r>
      <w:r w:rsidRPr="008B42F3">
        <w:rPr>
          <w:lang w:val="en-GB"/>
        </w:rPr>
        <w:t xml:space="preserve">a new echocardiogram (Cine-loops) is </w:t>
      </w:r>
      <w:r>
        <w:rPr>
          <w:lang w:val="en-GB"/>
        </w:rPr>
        <w:t>needed</w:t>
      </w:r>
      <w:r w:rsidRPr="008B42F3">
        <w:rPr>
          <w:lang w:val="en-GB"/>
        </w:rPr>
        <w:t xml:space="preserve">. </w:t>
      </w:r>
      <w:r>
        <w:rPr>
          <w:lang w:val="en-GB"/>
        </w:rPr>
        <w:t xml:space="preserve">Electronically, the software of </w:t>
      </w:r>
      <w:proofErr w:type="spellStart"/>
      <w:r w:rsidRPr="008B42F3">
        <w:rPr>
          <w:lang w:val="en-GB"/>
        </w:rPr>
        <w:t>Dr.</w:t>
      </w:r>
      <w:proofErr w:type="spellEnd"/>
      <w:r w:rsidRPr="008B42F3">
        <w:rPr>
          <w:lang w:val="en-GB"/>
        </w:rPr>
        <w:t xml:space="preserve"> </w:t>
      </w:r>
      <w:r>
        <w:rPr>
          <w:lang w:val="en-GB"/>
        </w:rPr>
        <w:t>Brown confirms his participation, links a request for a new</w:t>
      </w:r>
      <w:r w:rsidRPr="008B42F3">
        <w:rPr>
          <w:lang w:val="en-GB"/>
        </w:rPr>
        <w:t xml:space="preserve"> echocardiogram</w:t>
      </w:r>
      <w:r>
        <w:rPr>
          <w:lang w:val="en-GB"/>
        </w:rPr>
        <w:t xml:space="preserve">, and electronically notifies </w:t>
      </w:r>
      <w:proofErr w:type="spellStart"/>
      <w:r>
        <w:rPr>
          <w:lang w:val="en-GB"/>
        </w:rPr>
        <w:t>Dr.</w:t>
      </w:r>
      <w:proofErr w:type="spellEnd"/>
      <w:r>
        <w:rPr>
          <w:lang w:val="en-GB"/>
        </w:rPr>
        <w:t xml:space="preserve"> Smith. </w:t>
      </w:r>
    </w:p>
    <w:p w14:paraId="0D0AE33B" w14:textId="77777777" w:rsidR="00C64AA0" w:rsidRDefault="00C64AA0" w:rsidP="00C64AA0">
      <w:pPr>
        <w:pStyle w:val="Corpodeltesto"/>
        <w:rPr>
          <w:lang w:val="en-GB"/>
        </w:rPr>
      </w:pPr>
      <w:r>
        <w:rPr>
          <w:b/>
          <w:lang w:val="en-GB"/>
        </w:rPr>
        <w:t>D</w:t>
      </w:r>
      <w:r w:rsidRPr="00465300">
        <w:rPr>
          <w:b/>
          <w:lang w:val="en-GB"/>
        </w:rPr>
        <w:t xml:space="preserve">. </w:t>
      </w:r>
      <w:r>
        <w:rPr>
          <w:b/>
          <w:lang w:val="en-GB"/>
        </w:rPr>
        <w:t>Filling additional requirements of the HT</w:t>
      </w:r>
    </w:p>
    <w:p w14:paraId="75BC04FA" w14:textId="77777777" w:rsidR="00C64AA0" w:rsidRDefault="00C64AA0" w:rsidP="00C64AA0">
      <w:pPr>
        <w:pStyle w:val="Corpodeltesto"/>
        <w:numPr>
          <w:ilvl w:val="0"/>
          <w:numId w:val="26"/>
        </w:numPr>
        <w:rPr>
          <w:b/>
          <w:u w:val="single"/>
          <w:lang w:val="en-GB"/>
        </w:rPr>
      </w:pPr>
      <w:proofErr w:type="spellStart"/>
      <w:r>
        <w:rPr>
          <w:lang w:val="en-GB"/>
        </w:rPr>
        <w:t>Dr.</w:t>
      </w:r>
      <w:proofErr w:type="spellEnd"/>
      <w:r>
        <w:rPr>
          <w:lang w:val="en-GB"/>
        </w:rPr>
        <w:t xml:space="preserve"> Smith performs </w:t>
      </w:r>
      <w:r w:rsidRPr="008B42F3">
        <w:rPr>
          <w:lang w:val="en-GB"/>
        </w:rPr>
        <w:t>a new echocardiogram (Cine-loops)</w:t>
      </w:r>
      <w:r>
        <w:rPr>
          <w:lang w:val="en-GB"/>
        </w:rPr>
        <w:t>.</w:t>
      </w:r>
    </w:p>
    <w:p w14:paraId="4917F404" w14:textId="77777777" w:rsidR="00C64AA0" w:rsidRPr="00931C15" w:rsidRDefault="00C64AA0" w:rsidP="00C64AA0">
      <w:pPr>
        <w:pStyle w:val="Corpodeltesto"/>
        <w:numPr>
          <w:ilvl w:val="0"/>
          <w:numId w:val="26"/>
        </w:numPr>
      </w:pPr>
      <w:r w:rsidRPr="00931C15">
        <w:rPr>
          <w:lang w:val="en-GB"/>
        </w:rPr>
        <w:lastRenderedPageBreak/>
        <w:t xml:space="preserve">When the new echocardiogram </w:t>
      </w:r>
      <w:r>
        <w:rPr>
          <w:lang w:val="en-GB"/>
        </w:rPr>
        <w:t>results are electronically</w:t>
      </w:r>
      <w:r w:rsidRPr="00931C15">
        <w:rPr>
          <w:lang w:val="en-GB"/>
        </w:rPr>
        <w:t xml:space="preserve"> available, </w:t>
      </w:r>
      <w:r>
        <w:rPr>
          <w:lang w:val="en-GB"/>
        </w:rPr>
        <w:t>t</w:t>
      </w:r>
      <w:r w:rsidRPr="00DA2EB1">
        <w:rPr>
          <w:lang w:val="en-GB"/>
        </w:rPr>
        <w:t xml:space="preserve">he </w:t>
      </w:r>
      <w:r>
        <w:rPr>
          <w:lang w:val="en-GB"/>
        </w:rPr>
        <w:t>software</w:t>
      </w:r>
      <w:r w:rsidRPr="00DA2EB1">
        <w:rPr>
          <w:lang w:val="en-GB"/>
        </w:rPr>
        <w:t xml:space="preserve"> of </w:t>
      </w:r>
      <w:proofErr w:type="spellStart"/>
      <w:r w:rsidRPr="00DA2EB1">
        <w:rPr>
          <w:lang w:val="en-GB"/>
        </w:rPr>
        <w:t>Dr.</w:t>
      </w:r>
      <w:proofErr w:type="spellEnd"/>
      <w:r w:rsidRPr="00DA2EB1">
        <w:rPr>
          <w:lang w:val="en-GB"/>
        </w:rPr>
        <w:t xml:space="preserve"> </w:t>
      </w:r>
      <w:r>
        <w:rPr>
          <w:lang w:val="en-GB"/>
        </w:rPr>
        <w:t>Smith</w:t>
      </w:r>
      <w:r w:rsidRPr="00DA2EB1">
        <w:rPr>
          <w:lang w:val="en-GB"/>
        </w:rPr>
        <w:t xml:space="preserve"> automatically updates the workflow document, </w:t>
      </w:r>
      <w:r>
        <w:rPr>
          <w:lang w:val="en-GB"/>
        </w:rPr>
        <w:t>indicating</w:t>
      </w:r>
      <w:r w:rsidRPr="00DA2EB1">
        <w:rPr>
          <w:lang w:val="en-GB"/>
        </w:rPr>
        <w:t xml:space="preserve"> that results of new exams are now available. </w:t>
      </w:r>
      <w:r>
        <w:rPr>
          <w:lang w:val="en-GB"/>
        </w:rPr>
        <w:t>Consequently, all member of HT are electronically notified and their software can retrieve the documents</w:t>
      </w:r>
      <w:r w:rsidRPr="00931C15">
        <w:rPr>
          <w:lang w:val="en-GB"/>
        </w:rPr>
        <w:t xml:space="preserve"> through an IT infrastructure</w:t>
      </w:r>
      <w:r>
        <w:rPr>
          <w:lang w:val="en-GB"/>
        </w:rPr>
        <w:t>.</w:t>
      </w:r>
    </w:p>
    <w:p w14:paraId="36F90769" w14:textId="77777777" w:rsidR="00C64AA0" w:rsidRPr="00465300" w:rsidRDefault="00C64AA0" w:rsidP="00C64AA0">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A9E0557" w14:textId="77777777" w:rsidR="00C64AA0" w:rsidRPr="00687209" w:rsidRDefault="00C64AA0" w:rsidP="00C64AA0">
      <w:pPr>
        <w:pStyle w:val="AuthorInstructions"/>
        <w:rPr>
          <w:i w:val="0"/>
          <w:lang w:val="en-GB"/>
        </w:rPr>
      </w:pPr>
      <w:r w:rsidRPr="00687209">
        <w:rPr>
          <w:i w:val="0"/>
          <w:lang w:val="en-GB"/>
        </w:rPr>
        <w:t xml:space="preserve">On the basis of all clinical documents and images shared until now, </w:t>
      </w:r>
      <w:proofErr w:type="spellStart"/>
      <w:r w:rsidRPr="00687209">
        <w:rPr>
          <w:i w:val="0"/>
          <w:lang w:val="en-GB"/>
        </w:rPr>
        <w:t>Dr.</w:t>
      </w:r>
      <w:proofErr w:type="spellEnd"/>
      <w:r w:rsidRPr="00687209">
        <w:rPr>
          <w:i w:val="0"/>
          <w:lang w:val="en-GB"/>
        </w:rPr>
        <w:t xml:space="preserve"> John and </w:t>
      </w:r>
      <w:proofErr w:type="spellStart"/>
      <w:r w:rsidRPr="00687209">
        <w:rPr>
          <w:i w:val="0"/>
          <w:lang w:val="en-GB"/>
        </w:rPr>
        <w:t>Dr.</w:t>
      </w:r>
      <w:proofErr w:type="spellEnd"/>
      <w:r w:rsidRPr="00687209">
        <w:rPr>
          <w:i w:val="0"/>
          <w:lang w:val="en-GB"/>
        </w:rPr>
        <w:t xml:space="preserve"> Brown each create a preliminary individual report. </w:t>
      </w:r>
      <w:r>
        <w:rPr>
          <w:i w:val="0"/>
          <w:lang w:val="en-GB"/>
        </w:rPr>
        <w:t xml:space="preserve">The software of </w:t>
      </w:r>
      <w:proofErr w:type="spellStart"/>
      <w:r>
        <w:rPr>
          <w:i w:val="0"/>
          <w:lang w:val="en-GB"/>
        </w:rPr>
        <w:t>Dr.</w:t>
      </w:r>
      <w:proofErr w:type="spellEnd"/>
      <w:r>
        <w:rPr>
          <w:i w:val="0"/>
          <w:lang w:val="en-GB"/>
        </w:rPr>
        <w:t xml:space="preserve"> John and </w:t>
      </w:r>
      <w:proofErr w:type="spellStart"/>
      <w:r>
        <w:rPr>
          <w:i w:val="0"/>
          <w:lang w:val="en-GB"/>
        </w:rPr>
        <w:t>Dr.</w:t>
      </w:r>
      <w:proofErr w:type="spellEnd"/>
      <w:r>
        <w:rPr>
          <w:i w:val="0"/>
          <w:lang w:val="en-GB"/>
        </w:rPr>
        <w:t xml:space="preserve"> Brown</w:t>
      </w:r>
      <w:r w:rsidRPr="00DA2EB1">
        <w:rPr>
          <w:i w:val="0"/>
          <w:lang w:val="en-GB"/>
        </w:rPr>
        <w:t xml:space="preserve"> updates automatically the workflow document, marking that </w:t>
      </w:r>
      <w:r>
        <w:rPr>
          <w:i w:val="0"/>
          <w:lang w:val="en-GB"/>
        </w:rPr>
        <w:t xml:space="preserve">their </w:t>
      </w:r>
      <w:r w:rsidRPr="00DA2EB1">
        <w:rPr>
          <w:i w:val="0"/>
          <w:lang w:val="en-GB"/>
        </w:rPr>
        <w:t>individual preliminary report</w:t>
      </w:r>
      <w:r>
        <w:rPr>
          <w:i w:val="0"/>
          <w:lang w:val="en-GB"/>
        </w:rPr>
        <w:t xml:space="preserve">s are now available. All </w:t>
      </w:r>
      <w:proofErr w:type="gramStart"/>
      <w:r>
        <w:rPr>
          <w:i w:val="0"/>
          <w:lang w:val="en-GB"/>
        </w:rPr>
        <w:t>member</w:t>
      </w:r>
      <w:proofErr w:type="gramEnd"/>
      <w:r>
        <w:rPr>
          <w:i w:val="0"/>
          <w:lang w:val="en-GB"/>
        </w:rPr>
        <w:t xml:space="preserve"> are notified on availability of these documents</w:t>
      </w:r>
      <w:r>
        <w:rPr>
          <w:lang w:val="en-GB"/>
        </w:rPr>
        <w:t>.</w:t>
      </w:r>
    </w:p>
    <w:p w14:paraId="6B3F84F0" w14:textId="77777777" w:rsidR="00C64AA0" w:rsidRDefault="00C64AA0" w:rsidP="00C64AA0">
      <w:pPr>
        <w:pStyle w:val="Corpodeltesto"/>
        <w:rPr>
          <w:lang w:val="en-GB"/>
        </w:rPr>
      </w:pPr>
      <w:r>
        <w:rPr>
          <w:b/>
          <w:lang w:val="en-GB"/>
        </w:rPr>
        <w:t>F</w:t>
      </w:r>
      <w:r w:rsidRPr="00465300">
        <w:rPr>
          <w:b/>
          <w:lang w:val="en-GB"/>
        </w:rPr>
        <w:t xml:space="preserve">. </w:t>
      </w:r>
      <w:r>
        <w:rPr>
          <w:b/>
          <w:lang w:val="en-GB"/>
        </w:rPr>
        <w:t>HT Decision</w:t>
      </w:r>
    </w:p>
    <w:p w14:paraId="7EDBDD13" w14:textId="77777777" w:rsidR="00C64AA0" w:rsidRDefault="00C64AA0" w:rsidP="00C64AA0">
      <w:pPr>
        <w:pStyle w:val="AuthorInstructions"/>
        <w:rPr>
          <w:i w:val="0"/>
          <w:lang w:val="en-GB"/>
        </w:rPr>
      </w:pPr>
      <w:proofErr w:type="spellStart"/>
      <w:r w:rsidRPr="00885071">
        <w:rPr>
          <w:i w:val="0"/>
          <w:lang w:val="en-GB"/>
        </w:rPr>
        <w:t>Dr.</w:t>
      </w:r>
      <w:proofErr w:type="spellEnd"/>
      <w:r w:rsidRPr="00885071">
        <w:rPr>
          <w:i w:val="0"/>
          <w:lang w:val="en-GB"/>
        </w:rPr>
        <w:t xml:space="preserve"> Joh</w:t>
      </w:r>
      <w:r>
        <w:rPr>
          <w:i w:val="0"/>
          <w:lang w:val="en-GB"/>
        </w:rPr>
        <w:t xml:space="preserve">n </w:t>
      </w:r>
      <w:proofErr w:type="spellStart"/>
      <w:r w:rsidRPr="00CE7CC3">
        <w:rPr>
          <w:i w:val="0"/>
          <w:lang w:val="en-GB"/>
        </w:rPr>
        <w:t>analy</w:t>
      </w:r>
      <w:r>
        <w:rPr>
          <w:i w:val="0"/>
          <w:lang w:val="en-GB"/>
        </w:rPr>
        <w:t>z</w:t>
      </w:r>
      <w:r w:rsidRPr="00CE7CC3">
        <w:rPr>
          <w:i w:val="0"/>
          <w:lang w:val="en-GB"/>
        </w:rPr>
        <w:t>es</w:t>
      </w:r>
      <w:proofErr w:type="spellEnd"/>
      <w:r w:rsidRPr="00CE7CC3">
        <w:rPr>
          <w:i w:val="0"/>
          <w:lang w:val="en-GB"/>
        </w:rPr>
        <w:t xml:space="preserve"> </w:t>
      </w:r>
      <w:r>
        <w:rPr>
          <w:i w:val="0"/>
          <w:lang w:val="en-GB"/>
        </w:rPr>
        <w:t>the preliminary individual report</w:t>
      </w:r>
      <w:r w:rsidRPr="00CE7CC3">
        <w:rPr>
          <w:i w:val="0"/>
          <w:lang w:val="en-GB"/>
        </w:rPr>
        <w:t xml:space="preserve"> </w:t>
      </w:r>
      <w:r>
        <w:rPr>
          <w:i w:val="0"/>
          <w:lang w:val="en-GB"/>
        </w:rPr>
        <w:t xml:space="preserve">prepared </w:t>
      </w:r>
      <w:r w:rsidRPr="00CE7CC3">
        <w:rPr>
          <w:i w:val="0"/>
          <w:lang w:val="en-GB"/>
        </w:rPr>
        <w:t xml:space="preserve">by </w:t>
      </w:r>
      <w:proofErr w:type="spellStart"/>
      <w:r w:rsidRPr="00CE7CC3">
        <w:rPr>
          <w:i w:val="0"/>
          <w:lang w:val="en-GB"/>
        </w:rPr>
        <w:t>Dr.</w:t>
      </w:r>
      <w:proofErr w:type="spellEnd"/>
      <w:r w:rsidRPr="00CE7CC3">
        <w:rPr>
          <w:i w:val="0"/>
          <w:lang w:val="en-GB"/>
        </w:rPr>
        <w:t xml:space="preserve"> Brown. </w:t>
      </w:r>
      <w:proofErr w:type="spellStart"/>
      <w:r>
        <w:rPr>
          <w:i w:val="0"/>
          <w:lang w:val="en-GB"/>
        </w:rPr>
        <w:t>Dr.</w:t>
      </w:r>
      <w:proofErr w:type="spellEnd"/>
      <w:r>
        <w:rPr>
          <w:i w:val="0"/>
          <w:lang w:val="en-GB"/>
        </w:rPr>
        <w:t xml:space="preserve"> Brown’s recommendation and his are the same, which is to perform </w:t>
      </w:r>
      <w:r w:rsidRPr="00CE7CC3">
        <w:rPr>
          <w:i w:val="0"/>
          <w:lang w:val="en-GB"/>
        </w:rPr>
        <w:t>a PCI intervention.</w:t>
      </w:r>
      <w:r w:rsidRPr="00CE7CC3" w:rsidDel="00CE7CC3">
        <w:rPr>
          <w:i w:val="0"/>
          <w:lang w:val="en-GB"/>
        </w:rPr>
        <w:t xml:space="preserve"> </w:t>
      </w:r>
      <w:proofErr w:type="spellStart"/>
      <w:r w:rsidRPr="00CE7CC3">
        <w:rPr>
          <w:i w:val="0"/>
          <w:lang w:val="en-GB"/>
        </w:rPr>
        <w:t>Dr.</w:t>
      </w:r>
      <w:proofErr w:type="spellEnd"/>
      <w:r w:rsidRPr="00CE7CC3">
        <w:rPr>
          <w:i w:val="0"/>
          <w:lang w:val="en-GB"/>
        </w:rPr>
        <w:t xml:space="preserve"> </w:t>
      </w:r>
      <w:r>
        <w:rPr>
          <w:i w:val="0"/>
          <w:lang w:val="en-GB"/>
        </w:rPr>
        <w:t>John</w:t>
      </w:r>
      <w:r w:rsidRPr="00CE7CC3">
        <w:rPr>
          <w:i w:val="0"/>
          <w:lang w:val="en-GB"/>
        </w:rPr>
        <w:t xml:space="preserve"> decides that it isn’t necessary to start a videoconference</w:t>
      </w:r>
      <w:r>
        <w:rPr>
          <w:i w:val="0"/>
          <w:lang w:val="en-GB"/>
        </w:rPr>
        <w:t xml:space="preserve"> since the treatment recommendations are the same</w:t>
      </w:r>
      <w:r w:rsidRPr="00CE7CC3">
        <w:rPr>
          <w:i w:val="0"/>
          <w:lang w:val="en-GB"/>
        </w:rPr>
        <w:t>.</w:t>
      </w:r>
    </w:p>
    <w:p w14:paraId="53BD25B3" w14:textId="77777777" w:rsidR="00C64AA0" w:rsidRDefault="00C64AA0" w:rsidP="00C64AA0">
      <w:pPr>
        <w:pStyle w:val="AuthorInstructions"/>
        <w:rPr>
          <w:i w:val="0"/>
          <w:lang w:val="en-GB"/>
        </w:rPr>
      </w:pPr>
      <w:proofErr w:type="spellStart"/>
      <w:r w:rsidRPr="00CA0F60">
        <w:rPr>
          <w:i w:val="0"/>
          <w:lang w:val="en-GB"/>
        </w:rPr>
        <w:t>Dr.</w:t>
      </w:r>
      <w:proofErr w:type="spellEnd"/>
      <w:r w:rsidRPr="00CA0F60">
        <w:rPr>
          <w:i w:val="0"/>
          <w:lang w:val="en-GB"/>
        </w:rPr>
        <w:t xml:space="preserve"> John creates </w:t>
      </w:r>
      <w:r>
        <w:rPr>
          <w:i w:val="0"/>
          <w:lang w:val="en-GB"/>
        </w:rPr>
        <w:t xml:space="preserve">a </w:t>
      </w:r>
      <w:r w:rsidRPr="00CA0F60">
        <w:rPr>
          <w:i w:val="0"/>
          <w:lang w:val="en-GB"/>
        </w:rPr>
        <w:t>final report</w:t>
      </w:r>
      <w:r>
        <w:rPr>
          <w:i w:val="0"/>
          <w:lang w:val="en-GB"/>
        </w:rPr>
        <w:t xml:space="preserve"> recommending a PCI through his software</w:t>
      </w:r>
      <w:r w:rsidRPr="00CA0F60">
        <w:rPr>
          <w:i w:val="0"/>
          <w:lang w:val="en-GB"/>
        </w:rPr>
        <w:t xml:space="preserve">. </w:t>
      </w:r>
      <w:r>
        <w:rPr>
          <w:i w:val="0"/>
          <w:lang w:val="en-GB"/>
        </w:rPr>
        <w:t xml:space="preserve">Additional </w:t>
      </w:r>
      <w:r w:rsidRPr="00CA0F60">
        <w:rPr>
          <w:i w:val="0"/>
          <w:lang w:val="en-GB"/>
        </w:rPr>
        <w:t xml:space="preserve">exams are not necessary. </w:t>
      </w:r>
      <w:r>
        <w:rPr>
          <w:i w:val="0"/>
          <w:lang w:val="en-GB"/>
        </w:rPr>
        <w:t xml:space="preserve">The software of </w:t>
      </w:r>
      <w:proofErr w:type="spellStart"/>
      <w:r>
        <w:rPr>
          <w:i w:val="0"/>
          <w:lang w:val="en-GB"/>
        </w:rPr>
        <w:t>Dr.</w:t>
      </w:r>
      <w:proofErr w:type="spellEnd"/>
      <w:r>
        <w:rPr>
          <w:i w:val="0"/>
          <w:lang w:val="en-GB"/>
        </w:rPr>
        <w:t xml:space="preserve"> John</w:t>
      </w:r>
      <w:r w:rsidRPr="00027729">
        <w:rPr>
          <w:i w:val="0"/>
          <w:lang w:val="en-GB"/>
        </w:rPr>
        <w:t xml:space="preserve"> automatically updates the workflow document, </w:t>
      </w:r>
      <w:r>
        <w:rPr>
          <w:lang w:val="en-GB"/>
        </w:rPr>
        <w:t>indicating</w:t>
      </w:r>
      <w:r w:rsidRPr="00DA2EB1">
        <w:rPr>
          <w:lang w:val="en-GB"/>
        </w:rPr>
        <w:t xml:space="preserve"> </w:t>
      </w:r>
      <w:r w:rsidRPr="00027729">
        <w:rPr>
          <w:i w:val="0"/>
          <w:lang w:val="en-GB"/>
        </w:rPr>
        <w:t xml:space="preserve">that </w:t>
      </w:r>
      <w:r>
        <w:rPr>
          <w:i w:val="0"/>
          <w:lang w:val="en-GB"/>
        </w:rPr>
        <w:t>a final report is now available. Proper notification is sent to the members of HT</w:t>
      </w:r>
      <w:r w:rsidRPr="00C67DFF">
        <w:rPr>
          <w:i w:val="0"/>
          <w:lang w:val="en-GB"/>
        </w:rPr>
        <w:t xml:space="preserve">. </w:t>
      </w:r>
    </w:p>
    <w:p w14:paraId="1A5C315A" w14:textId="77777777" w:rsidR="00C64AA0" w:rsidRDefault="00C64AA0" w:rsidP="00C64AA0">
      <w:pPr>
        <w:pStyle w:val="AuthorInstructions"/>
        <w:rPr>
          <w:b/>
          <w:i w:val="0"/>
          <w:lang w:val="en-GB"/>
        </w:rPr>
      </w:pPr>
      <w:r w:rsidRPr="006C4FA0">
        <w:rPr>
          <w:b/>
          <w:i w:val="0"/>
          <w:lang w:val="en-GB"/>
        </w:rPr>
        <w:t>G. Finalization of needed documents for intervention or treatment</w:t>
      </w:r>
    </w:p>
    <w:p w14:paraId="3C002031" w14:textId="2C36064E" w:rsidR="00865799" w:rsidRDefault="00C64AA0" w:rsidP="004477E7">
      <w:pPr>
        <w:pStyle w:val="AuthorInstructions"/>
        <w:rPr>
          <w:i w:val="0"/>
          <w:lang w:val="en-GB" w:eastAsia="it-IT"/>
        </w:rPr>
      </w:pPr>
      <w:r>
        <w:rPr>
          <w:i w:val="0"/>
          <w:lang w:val="en-GB"/>
        </w:rPr>
        <w:t xml:space="preserve">The software of </w:t>
      </w:r>
      <w:proofErr w:type="spellStart"/>
      <w:r w:rsidRPr="00CA0F60">
        <w:rPr>
          <w:i w:val="0"/>
          <w:lang w:val="en-GB"/>
        </w:rPr>
        <w:t>Dr.</w:t>
      </w:r>
      <w:proofErr w:type="spellEnd"/>
      <w:r w:rsidRPr="00CA0F60">
        <w:rPr>
          <w:i w:val="0"/>
          <w:lang w:val="en-GB"/>
        </w:rPr>
        <w:t xml:space="preserve"> Smith</w:t>
      </w:r>
      <w:r>
        <w:rPr>
          <w:i w:val="0"/>
          <w:lang w:val="en-GB"/>
        </w:rPr>
        <w:t xml:space="preserve"> retrieves the final report and </w:t>
      </w:r>
      <w:proofErr w:type="spellStart"/>
      <w:r>
        <w:rPr>
          <w:i w:val="0"/>
          <w:lang w:val="en-GB" w:eastAsia="it-IT"/>
        </w:rPr>
        <w:t>Dr.</w:t>
      </w:r>
      <w:proofErr w:type="spellEnd"/>
      <w:r>
        <w:rPr>
          <w:i w:val="0"/>
          <w:lang w:val="en-GB" w:eastAsia="it-IT"/>
        </w:rPr>
        <w:t xml:space="preserve"> Smith, on basis of content of the report, electronically closes the process. </w:t>
      </w:r>
      <w:r w:rsidRPr="007123DB">
        <w:rPr>
          <w:i w:val="0"/>
          <w:lang w:val="en-GB"/>
        </w:rPr>
        <w:t xml:space="preserve">The </w:t>
      </w:r>
      <w:r>
        <w:rPr>
          <w:i w:val="0"/>
          <w:lang w:val="en-GB"/>
        </w:rPr>
        <w:t>software</w:t>
      </w:r>
      <w:r w:rsidRPr="007123DB">
        <w:rPr>
          <w:i w:val="0"/>
          <w:lang w:val="en-GB"/>
        </w:rPr>
        <w:t xml:space="preserve"> of </w:t>
      </w:r>
      <w:proofErr w:type="spellStart"/>
      <w:r w:rsidRPr="007123DB">
        <w:rPr>
          <w:i w:val="0"/>
          <w:lang w:val="en-GB"/>
        </w:rPr>
        <w:t>Dr.</w:t>
      </w:r>
      <w:proofErr w:type="spellEnd"/>
      <w:r w:rsidRPr="007123DB">
        <w:rPr>
          <w:i w:val="0"/>
          <w:lang w:val="en-GB"/>
        </w:rPr>
        <w:t xml:space="preserve"> </w:t>
      </w:r>
      <w:r>
        <w:rPr>
          <w:i w:val="0"/>
          <w:lang w:val="en-GB"/>
        </w:rPr>
        <w:t>Smith</w:t>
      </w:r>
      <w:r w:rsidRPr="007123DB">
        <w:rPr>
          <w:i w:val="0"/>
          <w:lang w:val="en-GB"/>
        </w:rPr>
        <w:t xml:space="preserve"> automatically updates the workflow document</w:t>
      </w:r>
      <w:r>
        <w:rPr>
          <w:i w:val="0"/>
          <w:lang w:val="en-GB"/>
        </w:rPr>
        <w:t xml:space="preserve"> for the last time</w:t>
      </w:r>
      <w:r w:rsidRPr="007123DB">
        <w:rPr>
          <w:i w:val="0"/>
          <w:lang w:val="en-GB"/>
        </w:rPr>
        <w:t xml:space="preserve">, marking that </w:t>
      </w:r>
      <w:r>
        <w:rPr>
          <w:i w:val="0"/>
          <w:lang w:val="en-GB"/>
        </w:rPr>
        <w:t>the workflow is concluded, and all members are notified.</w:t>
      </w:r>
    </w:p>
    <w:p w14:paraId="1D125F02" w14:textId="7B7869E9" w:rsidR="000C5410" w:rsidRPr="000807AC" w:rsidRDefault="000C5410" w:rsidP="000C5410">
      <w:pPr>
        <w:pStyle w:val="Titolo5"/>
        <w:numPr>
          <w:ilvl w:val="0"/>
          <w:numId w:val="0"/>
        </w:numPr>
        <w:rPr>
          <w:noProof w:val="0"/>
        </w:rPr>
      </w:pPr>
      <w:r w:rsidRPr="000807AC">
        <w:rPr>
          <w:noProof w:val="0"/>
        </w:rPr>
        <w:t>X.4.2.</w:t>
      </w:r>
      <w:ins w:id="396" w:author="Elena Vio" w:date="2016-04-24T10:24:00Z">
        <w:r w:rsidR="006014DF">
          <w:rPr>
            <w:noProof w:val="0"/>
          </w:rPr>
          <w:t>2</w:t>
        </w:r>
      </w:ins>
      <w:del w:id="397" w:author="Elena Vio" w:date="2016-04-24T10:24:00Z">
        <w:r w:rsidRPr="000807AC" w:rsidDel="006014DF">
          <w:rPr>
            <w:noProof w:val="0"/>
          </w:rPr>
          <w:delText>1</w:delText>
        </w:r>
      </w:del>
      <w:proofErr w:type="gramStart"/>
      <w:r w:rsidRPr="000807AC">
        <w:rPr>
          <w:noProof w:val="0"/>
        </w:rPr>
        <w:t>.2</w:t>
      </w:r>
      <w:proofErr w:type="gramEnd"/>
      <w:r w:rsidRPr="000807AC">
        <w:rPr>
          <w:noProof w:val="0"/>
        </w:rPr>
        <w:t xml:space="preserve"> </w:t>
      </w:r>
      <w:r>
        <w:rPr>
          <w:noProof w:val="0"/>
        </w:rPr>
        <w:t xml:space="preserve">Complex Heart Team Coordination </w:t>
      </w:r>
      <w:r w:rsidRPr="000807AC">
        <w:rPr>
          <w:noProof w:val="0"/>
        </w:rPr>
        <w:t>Process Flow</w:t>
      </w:r>
    </w:p>
    <w:p w14:paraId="012B7A59" w14:textId="7D2D44FF"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t>
      </w:r>
      <w:proofErr w:type="gramStart"/>
      <w:r>
        <w:t xml:space="preserve">workflow </w:t>
      </w:r>
      <w:ins w:id="398" w:author="Elena Vio" w:date="2016-04-24T18:50:00Z">
        <w:r w:rsidR="00C64AA0">
          <w:t>which</w:t>
        </w:r>
        <w:proofErr w:type="gramEnd"/>
        <w:r w:rsidR="00C64AA0">
          <w:t xml:space="preserve"> </w:t>
        </w:r>
      </w:ins>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lastRenderedPageBreak/>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2034D2C6" w:rsidR="0012154E" w:rsidRDefault="005C7363" w:rsidP="004B0385">
      <w:pPr>
        <w:pStyle w:val="TableTitle"/>
      </w:pPr>
      <w:r>
        <w:t>Figure X.4.2.2</w:t>
      </w:r>
      <w:r w:rsidRPr="000807AC">
        <w:t>.</w:t>
      </w:r>
      <w:ins w:id="399" w:author="Elena Vio" w:date="2016-04-24T10:24:00Z">
        <w:r w:rsidR="006014DF">
          <w:t>2</w:t>
        </w:r>
      </w:ins>
      <w:del w:id="400" w:author="Elena Vio" w:date="2016-04-24T10:24:00Z">
        <w:r w:rsidDel="006014DF">
          <w:delText>1</w:delText>
        </w:r>
      </w:del>
      <w:r>
        <w:t>-</w:t>
      </w:r>
      <w:ins w:id="401" w:author="Elena Vio" w:date="2016-04-24T10:24:00Z">
        <w:r w:rsidR="006014DF">
          <w:t>1</w:t>
        </w:r>
      </w:ins>
      <w:del w:id="402" w:author="Elena Vio" w:date="2016-04-24T10:24:00Z">
        <w:r w:rsidDel="006014DF">
          <w:delText>5</w:delText>
        </w:r>
      </w:del>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3CC6FA21"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w:t>
      </w:r>
      <w:ins w:id="403" w:author="Elena Vio" w:date="2016-04-24T10:24:00Z">
        <w:r w:rsidR="006014DF">
          <w:t>2</w:t>
        </w:r>
      </w:ins>
      <w:del w:id="404" w:author="Elena Vio" w:date="2016-04-24T10:24:00Z">
        <w:r w:rsidR="00F4312D" w:rsidRPr="00F4312D" w:rsidDel="006014DF">
          <w:delText>1</w:delText>
        </w:r>
      </w:del>
      <w:r w:rsidR="00F4312D" w:rsidRPr="00F4312D">
        <w:t>-</w:t>
      </w:r>
      <w:ins w:id="405" w:author="Elena Vio" w:date="2016-04-24T10:24:00Z">
        <w:r w:rsidR="006014DF">
          <w:t>1</w:t>
        </w:r>
      </w:ins>
      <w:del w:id="406" w:author="Elena Vio" w:date="2016-04-24T10:24:00Z">
        <w:r w:rsidR="00F4312D" w:rsidRPr="00F4312D" w:rsidDel="006014DF">
          <w:delText>4</w:delText>
        </w:r>
      </w:del>
      <w:r w:rsidR="00F4312D" w:rsidRPr="00F4312D">
        <w:t>: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1524A314" w:rsidR="003276F4" w:rsidRDefault="006D70DC" w:rsidP="003276F4">
      <w:pPr>
        <w:pStyle w:val="Corpodeltesto"/>
      </w:pPr>
      <w:r>
        <w:t>T</w:t>
      </w:r>
      <w:r w:rsidR="003276F4" w:rsidRPr="003F1F6A">
        <w:t xml:space="preserve">he </w:t>
      </w:r>
      <w:r w:rsidR="004B0385">
        <w:t>requester of support by HT</w:t>
      </w:r>
      <w:r w:rsidR="003276F4" w:rsidRPr="003F1F6A">
        <w:t xml:space="preserve"> wants to abort the process just created</w:t>
      </w:r>
      <w:r w:rsidR="00784D34">
        <w:t xml:space="preserve"> (case a)</w:t>
      </w:r>
      <w:ins w:id="407" w:author="Elena Vio" w:date="2016-04-21T10:22:00Z">
        <w:r w:rsidR="00E861F0">
          <w:t xml:space="preserve"> because the Request is no longer valid</w:t>
        </w:r>
      </w:ins>
      <w:r w:rsidR="00432997">
        <w:t>. This would occur if, the</w:t>
      </w:r>
      <w:r w:rsidR="003276F4">
        <w:t xml:space="preserve"> HT Request is </w:t>
      </w:r>
      <w:r w:rsidR="00432997">
        <w:t>incorrect</w:t>
      </w:r>
      <w:r w:rsidR="003276F4">
        <w:t xml:space="preserve"> or uncompleted or </w:t>
      </w:r>
      <w:r w:rsidR="00432997">
        <w:t xml:space="preserve">if </w:t>
      </w:r>
      <w:r w:rsidR="003276F4">
        <w:lastRenderedPageBreak/>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t>want to abort the process</w:t>
      </w:r>
      <w:r w:rsidR="00784D34">
        <w:t xml:space="preserve"> (case b)</w:t>
      </w:r>
      <w:ins w:id="408" w:author="Elena Vio" w:date="2016-04-24T10:32:00Z">
        <w:r w:rsidR="009E3B3D">
          <w:t xml:space="preserve"> </w:t>
        </w:r>
      </w:ins>
      <w:r w:rsidR="00D26BD9">
        <w:t>because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3B336484" w14:textId="77777777" w:rsidR="009E3B3D" w:rsidRDefault="000C5410" w:rsidP="000C5410">
      <w:pPr>
        <w:rPr>
          <w:ins w:id="409" w:author="Elena Vio" w:date="2016-04-24T10:33:00Z"/>
        </w:rPr>
      </w:pPr>
      <w:r>
        <w:t>The HT Cancellation is the pathway scenario where a requesting facility has a need to cancel a request because the HT is no</w:t>
      </w:r>
      <w:r w:rsidR="00432997">
        <w:t xml:space="preserve"> </w:t>
      </w:r>
      <w:r>
        <w:t>longer needed</w:t>
      </w:r>
      <w:r w:rsidR="00432997">
        <w:t>.</w:t>
      </w:r>
      <w:r>
        <w:t xml:space="preserve"> </w:t>
      </w:r>
    </w:p>
    <w:p w14:paraId="4972D1C1" w14:textId="609F5175" w:rsidR="000C5410" w:rsidDel="009E3B3D" w:rsidRDefault="009E3B3D" w:rsidP="000C5410">
      <w:pPr>
        <w:rPr>
          <w:del w:id="410" w:author="Elena Vio" w:date="2016-04-24T10:33:00Z"/>
        </w:rPr>
      </w:pPr>
      <w:ins w:id="411" w:author="Elena Vio" w:date="2016-04-24T10:32:00Z">
        <w:r>
          <w:t xml:space="preserve">The HT Requester or HT Manager can </w:t>
        </w:r>
      </w:ins>
      <w:ins w:id="412" w:author="Elena Vio" w:date="2016-04-24T10:33:00Z">
        <w:r>
          <w:t xml:space="preserve">want to abort the process. </w:t>
        </w:r>
      </w:ins>
    </w:p>
    <w:p w14:paraId="54E5C1F0" w14:textId="1E668B56" w:rsidR="000C5410" w:rsidRPr="0070073A" w:rsidRDefault="000C5410" w:rsidP="000C5410">
      <w:r w:rsidRPr="00513E1A">
        <w:t>In th</w:t>
      </w:r>
      <w:ins w:id="413" w:author="Elena Vio" w:date="2016-04-24T10:33:00Z">
        <w:r w:rsidR="009E3B3D">
          <w:t>e first</w:t>
        </w:r>
      </w:ins>
      <w:del w:id="414" w:author="Elena Vio" w:date="2016-04-24T10:33:00Z">
        <w:r w:rsidRPr="00513E1A" w:rsidDel="009E3B3D">
          <w:delText>is</w:delText>
        </w:r>
      </w:del>
      <w:r w:rsidRPr="00513E1A">
        <w:t xml:space="preserve"> case the </w:t>
      </w:r>
      <w:r>
        <w:t>HT</w:t>
      </w:r>
      <w:r w:rsidRPr="00513E1A">
        <w:t xml:space="preserve"> Requester shall update the Workflow Document moving </w:t>
      </w:r>
      <w:r w:rsidRPr="0070073A">
        <w:t xml:space="preserve">into </w:t>
      </w:r>
      <w:r w:rsidRPr="00513E1A">
        <w:t xml:space="preserve">status </w:t>
      </w:r>
      <w:proofErr w:type="gramStart"/>
      <w:r w:rsidRPr="00513E1A">
        <w:t xml:space="preserve">FAILED </w:t>
      </w:r>
      <w:ins w:id="415" w:author="Elena Vio" w:date="2016-04-24T18:51:00Z">
        <w:r w:rsidR="00C64AA0">
          <w:t xml:space="preserve"> for</w:t>
        </w:r>
        <w:proofErr w:type="gramEnd"/>
        <w:r w:rsidR="00C64AA0">
          <w:t xml:space="preserve"> </w:t>
        </w:r>
      </w:ins>
      <w:r w:rsidRPr="00513E1A">
        <w:t xml:space="preserve">the </w:t>
      </w:r>
      <w:r>
        <w:t>HT Request</w:t>
      </w:r>
      <w:r w:rsidRPr="00513E1A">
        <w:t xml:space="preserve"> task and closing the workflow itself</w:t>
      </w:r>
      <w:r w:rsidR="00D26BD9">
        <w:t xml:space="preserve">. </w:t>
      </w:r>
      <w:ins w:id="416" w:author="Elena Vio" w:date="2016-04-24T10:33:00Z">
        <w:r w:rsidR="009E3B3D">
          <w:t>In the second case</w:t>
        </w:r>
      </w:ins>
      <w:del w:id="417" w:author="Elena Vio" w:date="2016-04-24T10:30:00Z">
        <w:r w:rsidR="00432997" w:rsidDel="009E3B3D">
          <w:delText>Also</w:delText>
        </w:r>
      </w:del>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ins w:id="418" w:author="Elena Vio" w:date="2016-04-24T10:34:00Z">
        <w:r w:rsidR="009E3B3D">
          <w:t>.</w:t>
        </w:r>
      </w:ins>
    </w:p>
    <w:p w14:paraId="59EDBEB5" w14:textId="4CEBFD77" w:rsidR="000C5410" w:rsidRDefault="000C5410" w:rsidP="000C5410">
      <w:pPr>
        <w:pStyle w:val="Corpodeltesto"/>
      </w:pPr>
      <w:r w:rsidRPr="00513E1A">
        <w:t>This</w:t>
      </w:r>
      <w:r>
        <w:t xml:space="preserve"> update</w:t>
      </w:r>
      <w:r w:rsidRPr="00513E1A">
        <w:t xml:space="preserve"> </w:t>
      </w:r>
      <w:del w:id="419" w:author="Elena Vio" w:date="2016-04-24T18:51:00Z">
        <w:r w:rsidRPr="00513E1A" w:rsidDel="00C64AA0">
          <w:delText xml:space="preserve">is </w:delText>
        </w:r>
      </w:del>
      <w:r w:rsidRPr="00513E1A">
        <w:t>notifie</w:t>
      </w:r>
      <w:ins w:id="420" w:author="Elena Vio" w:date="2016-04-24T18:51:00Z">
        <w:r w:rsidR="00C64AA0">
          <w:t>s</w:t>
        </w:r>
      </w:ins>
      <w:del w:id="421" w:author="Elena Vio" w:date="2016-04-24T18:51:00Z">
        <w:r w:rsidRPr="00513E1A" w:rsidDel="00C64AA0">
          <w:delText>d</w:delText>
        </w:r>
      </w:del>
      <w:r w:rsidRPr="00AD7284">
        <w:t xml:space="preserve"> </w:t>
      </w:r>
      <w:del w:id="422" w:author="Elena Vio" w:date="2016-04-24T18:51:00Z">
        <w:r w:rsidRPr="00AD7284" w:rsidDel="00C64AA0">
          <w:delText xml:space="preserve">to </w:delText>
        </w:r>
      </w:del>
      <w:r w:rsidRPr="00AD7284">
        <w:t xml:space="preserve">all the participants of the workflow. </w:t>
      </w:r>
      <w:r w:rsidRPr="001D1D9D">
        <w:t>A</w:t>
      </w:r>
      <w:r>
        <w:t>fter the closure</w:t>
      </w:r>
      <w:r w:rsidR="00AE1C4B">
        <w:t>,</w:t>
      </w:r>
      <w:r>
        <w:t xml:space="preserve"> </w:t>
      </w:r>
      <w:proofErr w:type="gramStart"/>
      <w:r>
        <w:t>a</w:t>
      </w:r>
      <w:r w:rsidRPr="00513E1A">
        <w:t xml:space="preserve"> </w:t>
      </w:r>
      <w:r>
        <w:t>HT</w:t>
      </w:r>
      <w:r w:rsidRPr="00513E1A">
        <w:t xml:space="preserve"> Workflow Do</w:t>
      </w:r>
      <w:r w:rsidRPr="00AD7284">
        <w:t>cument cannot be updated by any participant</w:t>
      </w:r>
      <w:proofErr w:type="gramEnd"/>
      <w:r w:rsidRPr="00AD7284">
        <w: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lastRenderedPageBreak/>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423"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423"/>
    </w:p>
    <w:p w14:paraId="0DD6B735" w14:textId="0FC3AF9C" w:rsidR="00CC44E4" w:rsidRPr="0022548F" w:rsidRDefault="00CC44E4" w:rsidP="0022548F">
      <w:bookmarkStart w:id="424"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424"/>
      <w:r w:rsidR="004B0385" w:rsidRPr="0022548F">
        <w:t>m</w:t>
      </w:r>
      <w:r w:rsidR="00835F2E" w:rsidRPr="0022548F">
        <w:t>anager</w:t>
      </w:r>
      <w:r w:rsidR="004B0385" w:rsidRPr="0022548F">
        <w:t xml:space="preserve"> of HT that</w:t>
      </w:r>
      <w:r w:rsidR="00835F2E" w:rsidRPr="0022548F">
        <w:t xml:space="preserve"> </w:t>
      </w:r>
      <w:r w:rsidR="00835F2E" w:rsidRPr="0022548F">
        <w:lastRenderedPageBreak/>
        <w:t xml:space="preserve">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4B8C43E2" w14:textId="77777777" w:rsidR="00C64AA0" w:rsidRDefault="00C64AA0" w:rsidP="00C64AA0">
      <w:r w:rsidRPr="0070073A">
        <w:t xml:space="preserve">The </w:t>
      </w:r>
      <w:r>
        <w:t>HT Requester and HT Manager</w:t>
      </w:r>
      <w:r w:rsidRPr="0070073A">
        <w:t xml:space="preserve"> system</w:t>
      </w:r>
      <w:r>
        <w:t>s, are</w:t>
      </w:r>
      <w:r w:rsidRPr="0070073A">
        <w:t xml:space="preserve"> configured to revoke task assigned </w:t>
      </w:r>
      <w:r w:rsidRPr="00864E8B">
        <w:t>respectively</w:t>
      </w:r>
      <w:r>
        <w:t xml:space="preserve"> to</w:t>
      </w:r>
      <w:r w:rsidRPr="00864E8B">
        <w:t xml:space="preserve"> </w:t>
      </w:r>
      <w:r>
        <w:t>HT Manager and HT Participant</w:t>
      </w:r>
      <w:r w:rsidRPr="0070073A">
        <w:t xml:space="preserve"> systems that have not accomplish their activities within </w:t>
      </w:r>
      <w:r>
        <w:t>predefined</w:t>
      </w:r>
      <w:r w:rsidRPr="0070073A">
        <w:t xml:space="preserve"> working hours </w:t>
      </w:r>
      <w:r>
        <w:t>(E.g. the Community Hospital has network problems and after claiming the HT Manager could not respond)</w:t>
      </w:r>
      <w:r w:rsidRPr="0070073A">
        <w:t xml:space="preserve">. The </w:t>
      </w:r>
      <w:r>
        <w:t>HT Requester and HT Manager</w:t>
      </w:r>
      <w:r w:rsidRPr="0070073A">
        <w:t xml:space="preserve"> can revoke the assignment of the </w:t>
      </w:r>
      <w:r w:rsidRPr="00864E8B">
        <w:t>respectively</w:t>
      </w:r>
      <w:r>
        <w:t xml:space="preserve"> HT Lead</w:t>
      </w:r>
      <w:r w:rsidRPr="0070073A">
        <w:t xml:space="preserve"> task</w:t>
      </w:r>
      <w:r>
        <w:t xml:space="preserve"> and HT Involvement Task</w:t>
      </w:r>
      <w:r w:rsidRPr="0070073A">
        <w:t xml:space="preserve"> at any time before task completion. </w:t>
      </w:r>
      <w:r>
        <w:t>HT Requester and HT Manager</w:t>
      </w:r>
      <w:r w:rsidRPr="0070073A">
        <w:t xml:space="preserve"> actor can update </w:t>
      </w:r>
      <w:r>
        <w:t>respective HT Lead</w:t>
      </w:r>
      <w:r w:rsidRPr="0070073A">
        <w:t xml:space="preserve"> task</w:t>
      </w:r>
      <w:r>
        <w:t xml:space="preserve"> and HT Involvement Task </w:t>
      </w:r>
      <w:r w:rsidRPr="0070073A">
        <w:t xml:space="preserve">moving it into status EXITED. </w:t>
      </w:r>
    </w:p>
    <w:p w14:paraId="7210EFD3" w14:textId="7ABC07EF" w:rsidR="00CC44E4" w:rsidRPr="004477E7" w:rsidRDefault="00C64AA0" w:rsidP="007315CF">
      <w:pPr>
        <w:rPr>
          <w:highlight w:val="yellow"/>
        </w:rPr>
      </w:pPr>
      <w:r w:rsidRPr="00FB0B61">
        <w:t xml:space="preserve">The </w:t>
      </w:r>
      <w:r w:rsidRPr="004477E7">
        <w:t>HT Requester</w:t>
      </w:r>
      <w:r w:rsidRPr="00FB0B61">
        <w:t xml:space="preserve"> actor could assign the </w:t>
      </w:r>
      <w:r w:rsidRPr="004477E7">
        <w:t>management of HT</w:t>
      </w:r>
      <w:r w:rsidRPr="00FB0B61">
        <w:t xml:space="preserve"> to a new </w:t>
      </w:r>
      <w:r w:rsidRPr="004477E7">
        <w:t>HT Manager</w:t>
      </w:r>
      <w:r w:rsidRPr="00FB0B61">
        <w:t xml:space="preserve"> actor if needed. </w:t>
      </w:r>
      <w:r w:rsidRPr="00F05267" w:rsidDel="002C3DA6">
        <w:t xml:space="preserve"> </w:t>
      </w:r>
      <w:r w:rsidRPr="004477E7">
        <w:t xml:space="preserve">The HT Manager actor could assign the management of HT to a new HT Participant actor if needed. </w:t>
      </w:r>
      <w:r w:rsidRPr="004477E7" w:rsidDel="002C3DA6">
        <w:t xml:space="preserve"> </w:t>
      </w:r>
      <w:r w:rsidR="004A5CCB" w:rsidRPr="004477E7">
        <w:t xml:space="preserve">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w:t>
      </w:r>
      <w:proofErr w:type="gramStart"/>
      <w:r w:rsidR="00262AE8">
        <w:t>revoke</w:t>
      </w:r>
      <w:proofErr w:type="gramEnd"/>
      <w:r w:rsidR="00262AE8">
        <w:t xml:space="preserv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555703A7">
            <wp:extent cx="4716047" cy="7431000"/>
            <wp:effectExtent l="0" t="0" r="8890" b="1143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716140" cy="7431146"/>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lastRenderedPageBreak/>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w:t>
      </w:r>
      <w:proofErr w:type="gramStart"/>
      <w:r>
        <w:t>revoke</w:t>
      </w:r>
      <w:proofErr w:type="gramEnd"/>
      <w:r>
        <w:t xml:space="preserv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7130CAA8">
            <wp:extent cx="5943600" cy="6284595"/>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84595"/>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425" w:name="_Toc336006524"/>
      <w:bookmarkEnd w:id="370"/>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425"/>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 xml:space="preserve">XDW Security </w:t>
      </w:r>
      <w:proofErr w:type="spellStart"/>
      <w:r w:rsidR="000B738C" w:rsidRPr="00DB404E">
        <w:rPr>
          <w:bCs/>
          <w:lang w:val="it-IT"/>
        </w:rPr>
        <w:t>Considerations</w:t>
      </w:r>
      <w:proofErr w:type="spellEnd"/>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426" w:name="_Toc336006525"/>
      <w:r w:rsidRPr="000807AC">
        <w:rPr>
          <w:noProof w:val="0"/>
        </w:rPr>
        <w:lastRenderedPageBreak/>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426"/>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proofErr w:type="spellStart"/>
      <w:r w:rsidR="0063797C" w:rsidRPr="00140F99">
        <w:rPr>
          <w:i w:val="0"/>
        </w:rPr>
        <w:t>eReferral</w:t>
      </w:r>
      <w:proofErr w:type="spellEnd"/>
      <w:r w:rsidR="0063797C" w:rsidRPr="00140F99">
        <w:rPr>
          <w:i w:val="0"/>
        </w:rPr>
        <w:t xml:space="preserve"> Workflow document</w:t>
      </w:r>
      <w:r w:rsidR="0063797C" w:rsidRPr="0063797C">
        <w:rPr>
          <w:i w:val="0"/>
        </w:rPr>
        <w:t xml:space="preserve"> on</w:t>
      </w:r>
      <w:r w:rsidR="0063797C" w:rsidRPr="00140F99">
        <w:rPr>
          <w:i w:val="0"/>
        </w:rPr>
        <w:t xml:space="preserve"> basis of </w:t>
      </w:r>
      <w:proofErr w:type="spellStart"/>
      <w:r w:rsidR="0063797C">
        <w:rPr>
          <w:i w:val="0"/>
        </w:rPr>
        <w:t>XBeR</w:t>
      </w:r>
      <w:proofErr w:type="spellEnd"/>
      <w:r w:rsidR="0063797C">
        <w:rPr>
          <w:i w:val="0"/>
        </w:rPr>
        <w:t xml:space="preserve"> WD Profile and it </w:t>
      </w:r>
      <w:r w:rsidR="0063797C" w:rsidRPr="00140F99">
        <w:rPr>
          <w:i w:val="0"/>
        </w:rPr>
        <w:t>can share this document with HT.</w:t>
      </w:r>
      <w:r w:rsidR="0063797C">
        <w:rPr>
          <w:i w:val="0"/>
        </w:rPr>
        <w:t xml:space="preserve"> For this reason, </w:t>
      </w:r>
      <w:proofErr w:type="gramStart"/>
      <w:r w:rsidR="0063797C">
        <w:rPr>
          <w:i w:val="0"/>
        </w:rPr>
        <w:t>HT Requester should be supported by Referral</w:t>
      </w:r>
      <w:proofErr w:type="gramEnd"/>
      <w:r w:rsidR="0063797C">
        <w:rPr>
          <w:i w:val="0"/>
        </w:rPr>
        <w:t xml:space="preserve">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427" w:name="_Toc336006526"/>
      <w:r w:rsidRPr="000807AC">
        <w:lastRenderedPageBreak/>
        <w:t>Appendices</w:t>
      </w:r>
      <w:bookmarkEnd w:id="427"/>
      <w:r w:rsidRPr="000807AC">
        <w:rPr>
          <w:highlight w:val="yellow"/>
        </w:rPr>
        <w:t xml:space="preserve"> </w:t>
      </w:r>
    </w:p>
    <w:p w14:paraId="57D59888" w14:textId="77777777" w:rsidR="00953CFC" w:rsidRPr="000807AC" w:rsidRDefault="00953CFC" w:rsidP="00167DB7">
      <w:pPr>
        <w:rPr>
          <w:highlight w:val="yellow"/>
        </w:rPr>
      </w:pPr>
    </w:p>
    <w:p w14:paraId="38496E27" w14:textId="613BFB5E" w:rsidR="00953CFC" w:rsidRPr="000807AC" w:rsidDel="006E29EF" w:rsidRDefault="000514E1" w:rsidP="0070762D">
      <w:pPr>
        <w:pStyle w:val="AuthorInstructions"/>
        <w:rPr>
          <w:del w:id="428" w:author="Elena Vio" w:date="2016-04-21T10:32:00Z"/>
        </w:rPr>
      </w:pPr>
      <w:del w:id="429" w:author="Elena Vio" w:date="2016-04-21T10:32:00Z">
        <w:r w:rsidRPr="000807AC" w:rsidDel="006E29EF">
          <w:delText>&lt;</w:delText>
        </w:r>
        <w:r w:rsidR="00953CFC" w:rsidRPr="000807AC" w:rsidDel="006E29EF">
          <w:delText>Add Appendices to this Profile here</w:delText>
        </w:r>
        <w:r w:rsidR="00F0665F" w:rsidRPr="000807AC" w:rsidDel="006E29EF">
          <w:delText xml:space="preserve">. </w:delText>
        </w:r>
        <w:r w:rsidR="00953CFC" w:rsidRPr="000807AC" w:rsidDel="006E29EF">
          <w:delText>Examples of an appendix include HITSP mapping to IHE Use Cases or long use case definitions.</w:delText>
        </w:r>
        <w:r w:rsidRPr="000807AC" w:rsidDel="006E29EF">
          <w:delText>&gt;</w:delText>
        </w:r>
      </w:del>
    </w:p>
    <w:p w14:paraId="7413925A" w14:textId="6D5C2413" w:rsidR="00953CFC" w:rsidRPr="000807AC" w:rsidDel="006E29EF" w:rsidRDefault="00953CFC" w:rsidP="0070762D">
      <w:pPr>
        <w:pStyle w:val="AuthorInstructions"/>
        <w:rPr>
          <w:del w:id="430" w:author="Elena Vio" w:date="2016-04-21T10:32:00Z"/>
        </w:rPr>
      </w:pPr>
      <w:del w:id="431" w:author="Elena Vio" w:date="2016-04-21T10:32:00Z">
        <w:r w:rsidRPr="000807AC" w:rsidDel="006E29EF">
          <w:delText>&lt;</w:delText>
        </w:r>
        <w:r w:rsidR="00E91C15" w:rsidRPr="000807AC" w:rsidDel="006E29EF">
          <w:delText xml:space="preserve">Volume 1 </w:delText>
        </w:r>
        <w:r w:rsidRPr="000807AC" w:rsidDel="006E29EF">
          <w:delText>Appendices are informational only</w:delText>
        </w:r>
        <w:r w:rsidR="00F0665F" w:rsidRPr="000807AC" w:rsidDel="006E29EF">
          <w:delText xml:space="preserve">. </w:delText>
        </w:r>
        <w:r w:rsidRPr="000807AC" w:rsidDel="006E29EF">
          <w:delText>No “</w:delText>
        </w:r>
        <w:r w:rsidR="00125F42" w:rsidRPr="000807AC" w:rsidDel="006E29EF">
          <w:delText>SHALL</w:delText>
        </w:r>
        <w:r w:rsidRPr="000807AC" w:rsidDel="006E29EF">
          <w:delText>” language is allowed in a</w:delText>
        </w:r>
        <w:r w:rsidR="00E91C15" w:rsidRPr="000807AC" w:rsidDel="006E29EF">
          <w:delText xml:space="preserve"> Volume 1 </w:delText>
        </w:r>
        <w:r w:rsidRPr="000807AC" w:rsidDel="006E29EF">
          <w:delText>appendix.&gt;</w:delText>
        </w:r>
      </w:del>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432" w:name="_Toc336006527"/>
      <w:r w:rsidRPr="000807AC">
        <w:rPr>
          <w:noProof w:val="0"/>
        </w:rPr>
        <w:t xml:space="preserve">Appendix A - </w:t>
      </w:r>
      <w:r w:rsidR="00CF283F" w:rsidRPr="008358E5">
        <w:rPr>
          <w:noProof w:val="0"/>
        </w:rPr>
        <w:t>Actor Summary Definitions</w:t>
      </w:r>
      <w:bookmarkEnd w:id="432"/>
    </w:p>
    <w:p w14:paraId="4E5368E9" w14:textId="6D96A73A" w:rsidR="002869E8" w:rsidRPr="000807AC" w:rsidDel="006E29EF" w:rsidRDefault="002869E8" w:rsidP="002869E8">
      <w:pPr>
        <w:pStyle w:val="EditorInstructions"/>
        <w:rPr>
          <w:del w:id="433" w:author="Elena Vio" w:date="2016-04-21T10:32:00Z"/>
        </w:rPr>
      </w:pPr>
      <w:del w:id="434" w:author="Elena Vio" w:date="2016-04-21T10:32:00Z">
        <w:r w:rsidRPr="000807AC" w:rsidDel="006E29EF">
          <w:delText xml:space="preserve">Add the following terms </w:delText>
        </w:r>
        <w:r w:rsidRPr="000807AC" w:rsidDel="006E29EF">
          <w:rPr>
            <w:iCs w:val="0"/>
          </w:rPr>
          <w:delText xml:space="preserve">to the IHE </w:delText>
        </w:r>
        <w:r w:rsidR="00594882" w:rsidRPr="000807AC" w:rsidDel="006E29EF">
          <w:delText>Technical Frameworks</w:delText>
        </w:r>
        <w:r w:rsidRPr="000807AC" w:rsidDel="006E29EF">
          <w:rPr>
            <w:iCs w:val="0"/>
          </w:rPr>
          <w:delText xml:space="preserve"> General Introduction</w:delText>
        </w:r>
        <w:r w:rsidR="00953CFC" w:rsidRPr="000807AC" w:rsidDel="006E29EF">
          <w:rPr>
            <w:iCs w:val="0"/>
          </w:rPr>
          <w:delText xml:space="preserve"> </w:delText>
        </w:r>
        <w:r w:rsidR="007773C8" w:rsidRPr="000807AC" w:rsidDel="006E29EF">
          <w:rPr>
            <w:iCs w:val="0"/>
          </w:rPr>
          <w:delText>Namespace list</w:delText>
        </w:r>
        <w:r w:rsidRPr="000807AC" w:rsidDel="006E29EF">
          <w:rPr>
            <w:iCs w:val="0"/>
          </w:rPr>
          <w:delText xml:space="preserve"> of Actors</w:delText>
        </w:r>
        <w:r w:rsidRPr="000807AC" w:rsidDel="006E29EF">
          <w:delText>:</w:delText>
        </w:r>
      </w:del>
    </w:p>
    <w:p w14:paraId="70EC8E94" w14:textId="4A368159" w:rsidR="00CF283F" w:rsidDel="006E29EF" w:rsidRDefault="00CF283F" w:rsidP="0070762D">
      <w:pPr>
        <w:pStyle w:val="AuthorInstructions"/>
        <w:rPr>
          <w:del w:id="435" w:author="Elena Vio" w:date="2016-04-21T10:32:00Z"/>
        </w:rPr>
      </w:pPr>
      <w:del w:id="436" w:author="Elena Vio" w:date="2016-04-21T10:32:00Z">
        <w:r w:rsidRPr="000807AC" w:rsidDel="006E29EF">
          <w:delText>&lt;</w:delText>
        </w:r>
        <w:r w:rsidR="00147F29" w:rsidRPr="000807AC" w:rsidDel="006E29EF">
          <w:delText>A</w:delText>
        </w:r>
        <w:r w:rsidRPr="000807AC" w:rsidDel="006E29EF">
          <w:delText>dd any actor definitions for new actors defined specifically for this profile</w:delText>
        </w:r>
        <w:r w:rsidR="00F0665F" w:rsidRPr="000807AC" w:rsidDel="006E29EF">
          <w:delText xml:space="preserve">. </w:delText>
        </w:r>
        <w:r w:rsidR="00167DB7" w:rsidRPr="000807AC" w:rsidDel="006E29EF">
          <w:delText>These will be added</w:delText>
        </w:r>
        <w:r w:rsidR="00147F29" w:rsidRPr="000807AC" w:rsidDel="006E29EF">
          <w:delText xml:space="preserve"> to the IHE TF General Introduction list of </w:delText>
        </w:r>
        <w:r w:rsidR="007773C8" w:rsidRPr="000807AC" w:rsidDel="006E29EF">
          <w:delText>Actors namespace</w:delText>
        </w:r>
        <w:r w:rsidR="00F0665F" w:rsidRPr="000807AC" w:rsidDel="006E29EF">
          <w:delText xml:space="preserve">. </w:delText>
        </w:r>
        <w:r w:rsidR="00543FFB" w:rsidRPr="000807AC" w:rsidDel="006E29EF">
          <w:delText xml:space="preserve">This section will be deleted prior to inclusion into the Technical </w:delText>
        </w:r>
        <w:r w:rsidR="007773C8" w:rsidRPr="000807AC" w:rsidDel="006E29EF">
          <w:delText>Framework Final</w:delText>
        </w:r>
        <w:r w:rsidR="00543FFB" w:rsidRPr="000807AC" w:rsidDel="006E29EF">
          <w:delText xml:space="preserve"> Text.</w:delText>
        </w:r>
        <w:r w:rsidRPr="000807AC" w:rsidDel="006E29EF">
          <w:delText>&gt;</w:delText>
        </w:r>
      </w:del>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1F1E4168" w:rsidR="006163FB" w:rsidRPr="004C3196" w:rsidRDefault="009D592A" w:rsidP="006163FB">
            <w:pPr>
              <w:pStyle w:val="TableEntry"/>
              <w:numPr>
                <w:ilvl w:val="0"/>
                <w:numId w:val="32"/>
              </w:numPr>
              <w:rPr>
                <w:lang w:val="en-GB"/>
              </w:rPr>
            </w:pPr>
            <w:proofErr w:type="gramStart"/>
            <w:r w:rsidRPr="004C3196">
              <w:rPr>
                <w:lang w:val="en-GB"/>
              </w:rPr>
              <w:t>initiating</w:t>
            </w:r>
            <w:proofErr w:type="gramEnd"/>
            <w:r w:rsidRPr="004C3196">
              <w:rPr>
                <w:lang w:val="en-GB"/>
              </w:rPr>
              <w:t xml:space="preserve"> the workflow</w:t>
            </w:r>
            <w:ins w:id="437" w:author="Elena Vio" w:date="2016-04-11T13:13:00Z">
              <w:r w:rsidR="00B81D61">
                <w:rPr>
                  <w:lang w:val="en-GB"/>
                </w:rPr>
                <w:t xml:space="preserve"> </w:t>
              </w:r>
              <w:r w:rsidR="00B81D61">
                <w:t>of HT process</w:t>
              </w:r>
            </w:ins>
            <w:r w:rsidRPr="004C3196">
              <w:rPr>
                <w:lang w:val="en-GB"/>
              </w:rPr>
              <w:t xml:space="preserve"> </w:t>
            </w:r>
            <w:del w:id="438" w:author="Elena Vio" w:date="2016-04-11T13:13:00Z">
              <w:r w:rsidRPr="004C3196" w:rsidDel="00B81D61">
                <w:rPr>
                  <w:lang w:val="en-GB"/>
                </w:rPr>
                <w:delText xml:space="preserve">by creating the HT Request that requires the involvement of the HT </w:delText>
              </w:r>
            </w:del>
            <w:r w:rsidRPr="004C3196">
              <w:rPr>
                <w:lang w:val="en-GB"/>
              </w:rPr>
              <w:t>for clinical support</w:t>
            </w:r>
          </w:p>
          <w:p w14:paraId="2BD3DB86" w14:textId="222F6F74" w:rsidR="006163FB" w:rsidRPr="004C3196" w:rsidRDefault="006163FB" w:rsidP="006163FB">
            <w:pPr>
              <w:pStyle w:val="TableEntry"/>
              <w:numPr>
                <w:ilvl w:val="0"/>
                <w:numId w:val="32"/>
              </w:numPr>
              <w:rPr>
                <w:lang w:val="en-GB"/>
              </w:rPr>
            </w:pPr>
            <w:proofErr w:type="gramStart"/>
            <w:r w:rsidRPr="004C3196">
              <w:rPr>
                <w:lang w:val="en-GB"/>
              </w:rPr>
              <w:t>assigning</w:t>
            </w:r>
            <w:proofErr w:type="gramEnd"/>
            <w:r w:rsidRPr="004C3196">
              <w:rPr>
                <w:lang w:val="en-GB"/>
              </w:rPr>
              <w:t xml:space="preserve"> the </w:t>
            </w:r>
            <w:del w:id="439" w:author="Elena Vio" w:date="2016-04-11T13:11:00Z">
              <w:r w:rsidRPr="004C3196" w:rsidDel="00B81D61">
                <w:rPr>
                  <w:lang w:val="en-GB"/>
                </w:rPr>
                <w:delText>HT Request</w:delText>
              </w:r>
            </w:del>
            <w:ins w:id="440" w:author="Elena Vio" w:date="2016-04-11T13:11:00Z">
              <w:r w:rsidR="00B81D61">
                <w:rPr>
                  <w:lang w:val="en-GB"/>
                </w:rPr>
                <w:t>management of HT</w:t>
              </w:r>
            </w:ins>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proofErr w:type="gramStart"/>
            <w:r w:rsidRPr="004C3196">
              <w:rPr>
                <w:lang w:val="en-GB"/>
              </w:rPr>
              <w:t>providing</w:t>
            </w:r>
            <w:proofErr w:type="gramEnd"/>
            <w:r w:rsidRPr="004C3196">
              <w:rPr>
                <w:lang w:val="en-GB"/>
              </w:rPr>
              <w:t xml:space="preserve">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60603B05" w:rsidR="00BB06BC" w:rsidRPr="004C3196" w:rsidRDefault="006163FB" w:rsidP="00375FD7">
            <w:pPr>
              <w:pStyle w:val="TableEntry"/>
              <w:numPr>
                <w:ilvl w:val="0"/>
                <w:numId w:val="32"/>
              </w:numPr>
              <w:rPr>
                <w:lang w:val="en-GB"/>
              </w:rPr>
            </w:pPr>
            <w:proofErr w:type="gramStart"/>
            <w:r w:rsidRPr="004C3196">
              <w:rPr>
                <w:lang w:val="en-GB"/>
              </w:rPr>
              <w:t>completing</w:t>
            </w:r>
            <w:proofErr w:type="gramEnd"/>
            <w:r w:rsidRPr="004C3196">
              <w:rPr>
                <w:lang w:val="en-GB"/>
              </w:rPr>
              <w:t xml:space="preserve"> the workflow</w:t>
            </w:r>
            <w:r w:rsidR="00375FD7">
              <w:rPr>
                <w:lang w:val="en-GB"/>
              </w:rPr>
              <w:t xml:space="preserve"> </w:t>
            </w:r>
            <w:r w:rsidR="00375FD7" w:rsidRPr="005370DE">
              <w:t>by receiving the Final Report, and acknowledging the receiv</w:t>
            </w:r>
            <w:ins w:id="441" w:author="Elena Vio" w:date="2016-04-24T18:53:00Z">
              <w:r w:rsidR="00C64AA0">
                <w:t>ing</w:t>
              </w:r>
            </w:ins>
            <w:del w:id="442" w:author="Elena Vio" w:date="2016-04-24T18:53:00Z">
              <w:r w:rsidR="00375FD7" w:rsidRPr="005370DE" w:rsidDel="00C64AA0">
                <w:delText>e</w:delText>
              </w:r>
            </w:del>
            <w:r w:rsidR="00375FD7" w:rsidRPr="005370DE">
              <w:t xml:space="preser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7AE85A3D" w:rsidR="006163FB" w:rsidRPr="004C3196" w:rsidRDefault="006163FB" w:rsidP="006163FB">
            <w:pPr>
              <w:pStyle w:val="TableEntry"/>
              <w:numPr>
                <w:ilvl w:val="0"/>
                <w:numId w:val="33"/>
              </w:numPr>
              <w:rPr>
                <w:lang w:val="en-GB"/>
              </w:rPr>
            </w:pPr>
            <w:proofErr w:type="gramStart"/>
            <w:r w:rsidRPr="004C3196">
              <w:rPr>
                <w:lang w:val="en-GB"/>
              </w:rPr>
              <w:t>accepting</w:t>
            </w:r>
            <w:proofErr w:type="gramEnd"/>
            <w:r w:rsidRPr="004C3196">
              <w:rPr>
                <w:lang w:val="en-GB"/>
              </w:rPr>
              <w:t xml:space="preserve">/refusing the </w:t>
            </w:r>
            <w:ins w:id="443" w:author="Elena Vio" w:date="2016-04-11T13:12:00Z">
              <w:r w:rsidR="00B81D61">
                <w:rPr>
                  <w:lang w:val="en-GB"/>
                </w:rPr>
                <w:t>management of HT</w:t>
              </w:r>
              <w:r w:rsidR="00B81D61" w:rsidRPr="004C3196">
                <w:rPr>
                  <w:lang w:val="en-GB"/>
                </w:rPr>
                <w:t xml:space="preserve"> </w:t>
              </w:r>
            </w:ins>
            <w:del w:id="444" w:author="Elena Vio" w:date="2016-04-11T13:12:00Z">
              <w:r w:rsidRPr="004C3196" w:rsidDel="00B81D61">
                <w:rPr>
                  <w:lang w:val="en-GB"/>
                </w:rPr>
                <w:delText>HT Request received</w:delText>
              </w:r>
            </w:del>
            <w:ins w:id="445" w:author="Elena Vio" w:date="2016-04-11T13:12:00Z">
              <w:r w:rsidR="00B81D61">
                <w:rPr>
                  <w:lang w:val="en-GB"/>
                </w:rPr>
                <w:t>by</w:t>
              </w:r>
            </w:ins>
            <w:del w:id="446" w:author="Elena Vio" w:date="2016-04-11T13:12:00Z">
              <w:r w:rsidRPr="004C3196" w:rsidDel="00B81D61">
                <w:rPr>
                  <w:lang w:val="en-GB"/>
                </w:rPr>
                <w:delText xml:space="preserve"> from</w:delText>
              </w:r>
            </w:del>
            <w:r w:rsidRPr="004C3196">
              <w:rPr>
                <w:lang w:val="en-GB"/>
              </w:rPr>
              <w:t xml:space="preserve"> HT Requester</w:t>
            </w:r>
          </w:p>
          <w:p w14:paraId="62C87F60" w14:textId="5D9A2C6F" w:rsidR="006163FB" w:rsidRPr="004C3196" w:rsidRDefault="006163FB" w:rsidP="006163FB">
            <w:pPr>
              <w:pStyle w:val="TableEntry"/>
              <w:numPr>
                <w:ilvl w:val="0"/>
                <w:numId w:val="33"/>
              </w:numPr>
              <w:rPr>
                <w:lang w:val="en-GB"/>
              </w:rPr>
            </w:pPr>
            <w:proofErr w:type="gramStart"/>
            <w:r w:rsidRPr="004C3196">
              <w:rPr>
                <w:lang w:val="en-GB"/>
              </w:rPr>
              <w:t>staffing</w:t>
            </w:r>
            <w:proofErr w:type="gramEnd"/>
            <w:r w:rsidRPr="004C3196">
              <w:rPr>
                <w:lang w:val="en-GB"/>
              </w:rPr>
              <w:t xml:space="preserve"> of HT </w:t>
            </w:r>
            <w:del w:id="447" w:author="Elena Vio" w:date="2016-04-24T10:37:00Z">
              <w:r w:rsidRPr="004C3196" w:rsidDel="009E3B3D">
                <w:rPr>
                  <w:lang w:val="en-GB"/>
                </w:rPr>
                <w:delText>(The process of defining the list of participants is outside the scope of this profile)</w:delText>
              </w:r>
            </w:del>
          </w:p>
          <w:p w14:paraId="145915D6" w14:textId="102B2A49" w:rsidR="006163FB" w:rsidRPr="004C3196" w:rsidRDefault="006163FB" w:rsidP="00AB001E">
            <w:pPr>
              <w:pStyle w:val="TableEntry"/>
              <w:numPr>
                <w:ilvl w:val="0"/>
                <w:numId w:val="33"/>
              </w:numPr>
              <w:rPr>
                <w:lang w:val="en-GB"/>
              </w:rPr>
            </w:pPr>
            <w:proofErr w:type="gramStart"/>
            <w:r w:rsidRPr="004C3196">
              <w:rPr>
                <w:lang w:val="en-GB"/>
              </w:rPr>
              <w:t>perform</w:t>
            </w:r>
            <w:r w:rsidR="00EA6EF7" w:rsidRPr="004C3196">
              <w:rPr>
                <w:lang w:val="en-GB"/>
              </w:rPr>
              <w:t>ing</w:t>
            </w:r>
            <w:proofErr w:type="gramEnd"/>
            <w:r w:rsidRPr="004C3196">
              <w:rPr>
                <w:lang w:val="en-GB"/>
              </w:rPr>
              <w:t xml:space="preserve"> the HT, </w:t>
            </w:r>
            <w:r w:rsidR="00AB001E">
              <w:rPr>
                <w:lang w:val="en-GB"/>
              </w:rPr>
              <w:t>planning</w:t>
            </w:r>
            <w:r w:rsidR="00035DCA">
              <w:rPr>
                <w:lang w:val="en-GB"/>
              </w:rPr>
              <w:t xml:space="preserve"> communication point</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proofErr w:type="gramStart"/>
            <w:r w:rsidRPr="004C3196">
              <w:rPr>
                <w:lang w:val="en-GB"/>
              </w:rPr>
              <w:t>accepting</w:t>
            </w:r>
            <w:proofErr w:type="gramEnd"/>
            <w:r w:rsidRPr="004C3196">
              <w:rPr>
                <w:lang w:val="en-GB"/>
              </w:rPr>
              <w:t>/refusing to participate to HT</w:t>
            </w:r>
          </w:p>
          <w:p w14:paraId="796F68A6" w14:textId="6301E3AC" w:rsidR="006163FB" w:rsidRPr="004C3196" w:rsidRDefault="006163FB"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5E243F25" w:rsidR="00DF393E" w:rsidRPr="004C3196" w:rsidRDefault="00DF393E"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individual preliminary evaluation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448" w:name="_Toc336006528"/>
      <w:r w:rsidRPr="000807AC">
        <w:rPr>
          <w:noProof w:val="0"/>
        </w:rPr>
        <w:t xml:space="preserve">Appendix B - </w:t>
      </w:r>
      <w:r w:rsidR="00CF283F" w:rsidRPr="000807AC">
        <w:rPr>
          <w:noProof w:val="0"/>
        </w:rPr>
        <w:t>Transaction Summary Definitions</w:t>
      </w:r>
      <w:bookmarkEnd w:id="448"/>
    </w:p>
    <w:p w14:paraId="6F7DFB52" w14:textId="4CA81259" w:rsidR="002869E8" w:rsidRPr="000807AC" w:rsidDel="006E29EF" w:rsidRDefault="002869E8" w:rsidP="002869E8">
      <w:pPr>
        <w:pStyle w:val="EditorInstructions"/>
        <w:rPr>
          <w:del w:id="449" w:author="Elena Vio" w:date="2016-04-21T10:32:00Z"/>
        </w:rPr>
      </w:pPr>
      <w:del w:id="450" w:author="Elena Vio" w:date="2016-04-21T10:32:00Z">
        <w:r w:rsidRPr="000807AC" w:rsidDel="006E29EF">
          <w:delText xml:space="preserve">Add the following terms </w:delText>
        </w:r>
        <w:r w:rsidRPr="000807AC" w:rsidDel="006E29EF">
          <w:rPr>
            <w:iCs w:val="0"/>
          </w:rPr>
          <w:delText xml:space="preserve">to the IHE </w:delText>
        </w:r>
        <w:r w:rsidR="00594882" w:rsidRPr="000807AC" w:rsidDel="006E29EF">
          <w:delText>Technical Frameworks</w:delText>
        </w:r>
        <w:r w:rsidRPr="000807AC" w:rsidDel="006E29EF">
          <w:rPr>
            <w:iCs w:val="0"/>
          </w:rPr>
          <w:delText xml:space="preserve"> </w:delText>
        </w:r>
        <w:r w:rsidR="00543FFB" w:rsidRPr="000807AC" w:rsidDel="006E29EF">
          <w:rPr>
            <w:iCs w:val="0"/>
          </w:rPr>
          <w:delText>Ge</w:delText>
        </w:r>
        <w:r w:rsidRPr="000807AC" w:rsidDel="006E29EF">
          <w:rPr>
            <w:iCs w:val="0"/>
          </w:rPr>
          <w:delText>neral Introduction</w:delText>
        </w:r>
        <w:r w:rsidR="00953CFC" w:rsidRPr="000807AC" w:rsidDel="006E29EF">
          <w:rPr>
            <w:iCs w:val="0"/>
          </w:rPr>
          <w:delText xml:space="preserve"> </w:delText>
        </w:r>
        <w:r w:rsidR="007773C8" w:rsidRPr="000807AC" w:rsidDel="006E29EF">
          <w:rPr>
            <w:iCs w:val="0"/>
          </w:rPr>
          <w:delText>Namespace list</w:delText>
        </w:r>
        <w:r w:rsidRPr="000807AC" w:rsidDel="006E29EF">
          <w:rPr>
            <w:iCs w:val="0"/>
          </w:rPr>
          <w:delText xml:space="preserve"> of Transactions</w:delText>
        </w:r>
        <w:r w:rsidRPr="000807AC" w:rsidDel="006E29EF">
          <w:delText>:</w:delText>
        </w:r>
      </w:del>
    </w:p>
    <w:p w14:paraId="4F1F5F71" w14:textId="5124781C" w:rsidR="00953CFC" w:rsidDel="006E29EF" w:rsidRDefault="00CF283F" w:rsidP="0070762D">
      <w:pPr>
        <w:pStyle w:val="AuthorInstructions"/>
        <w:rPr>
          <w:del w:id="451" w:author="Elena Vio" w:date="2016-04-21T10:32:00Z"/>
        </w:rPr>
      </w:pPr>
      <w:del w:id="452" w:author="Elena Vio" w:date="2016-04-21T10:32:00Z">
        <w:r w:rsidRPr="000807AC" w:rsidDel="006E29EF">
          <w:delText>&lt;</w:delText>
        </w:r>
        <w:r w:rsidR="00147F29" w:rsidRPr="000807AC" w:rsidDel="006E29EF">
          <w:delText>A</w:delText>
        </w:r>
        <w:r w:rsidRPr="000807AC" w:rsidDel="006E29EF">
          <w:delText>dd any transaction definitions for new transactions defined specifically for this profile</w:delText>
        </w:r>
        <w:r w:rsidR="00167DB7" w:rsidRPr="000807AC" w:rsidDel="006E29EF">
          <w:delText>. These will be added to the IHE TF General</w:delText>
        </w:r>
        <w:r w:rsidR="003D19E0" w:rsidRPr="000807AC" w:rsidDel="006E29EF">
          <w:delText xml:space="preserve"> Introduction list of</w:delText>
        </w:r>
        <w:r w:rsidR="00167DB7" w:rsidRPr="000807AC" w:rsidDel="006E29EF">
          <w:delText xml:space="preserve"> Transactions</w:delText>
        </w:r>
        <w:r w:rsidR="002869E8" w:rsidRPr="000807AC" w:rsidDel="006E29EF">
          <w:delText xml:space="preserve"> namespace</w:delText>
        </w:r>
        <w:r w:rsidR="00167DB7" w:rsidRPr="000807AC" w:rsidDel="006E29EF">
          <w:delText>.</w:delText>
        </w:r>
        <w:r w:rsidR="00543FFB" w:rsidRPr="000807AC" w:rsidDel="006E29EF">
          <w:delText xml:space="preserve"> This section will be deleted prior to inclusion into the Technical </w:delText>
        </w:r>
        <w:r w:rsidR="007773C8" w:rsidRPr="000807AC" w:rsidDel="006E29EF">
          <w:delText>Framework Final</w:delText>
        </w:r>
        <w:r w:rsidR="00543FFB" w:rsidRPr="000807AC" w:rsidDel="006E29EF">
          <w:delText xml:space="preserve"> Text</w:delText>
        </w:r>
        <w:r w:rsidR="007773C8" w:rsidRPr="000807AC" w:rsidDel="006E29EF">
          <w:delText>. &gt;</w:delText>
        </w:r>
      </w:del>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p>
        </w:tc>
        <w:tc>
          <w:tcPr>
            <w:tcW w:w="6417" w:type="dxa"/>
            <w:shd w:val="clear" w:color="auto" w:fill="auto"/>
          </w:tcPr>
          <w:p w14:paraId="4C18D0BE" w14:textId="48C9B278" w:rsidR="00EF3F8C" w:rsidRDefault="006F1D84" w:rsidP="00D55934">
            <w:pPr>
              <w:pStyle w:val="TableEntry"/>
              <w:ind w:left="0"/>
            </w:pPr>
            <w:r>
              <w:t>HT Requester submit</w:t>
            </w:r>
            <w:r w:rsidR="00942E18">
              <w:t>s</w:t>
            </w:r>
            <w:r>
              <w:t xml:space="preserve"> the </w:t>
            </w:r>
            <w:del w:id="453" w:author="Elena Vio" w:date="2016-04-11T14:27:00Z">
              <w:r w:rsidDel="00D55934">
                <w:delText>HT Request</w:delText>
              </w:r>
            </w:del>
            <w:ins w:id="454" w:author="Elena Vio" w:date="2016-04-11T14:27:00Z">
              <w:r w:rsidR="00D55934">
                <w:t>workflow document</w:t>
              </w:r>
            </w:ins>
            <w:r>
              <w:t xml:space="preserve"> and assign</w:t>
            </w:r>
            <w:r w:rsidR="00942E18">
              <w:t>s</w:t>
            </w:r>
            <w:r>
              <w:t xml:space="preserve"> the </w:t>
            </w:r>
            <w:del w:id="455" w:author="Elena Vio" w:date="2016-04-11T14:27:00Z">
              <w:r w:rsidDel="00D55934">
                <w:delText>HT Request</w:delText>
              </w:r>
            </w:del>
            <w:ins w:id="456" w:author="Elena Vio" w:date="2016-04-11T14:27:00Z">
              <w:r w:rsidR="00D55934">
                <w:t xml:space="preserve">management of </w:t>
              </w:r>
              <w:proofErr w:type="gramStart"/>
              <w:r w:rsidR="00D55934">
                <w:t xml:space="preserve">HT </w:t>
              </w:r>
            </w:ins>
            <w:r>
              <w:t xml:space="preserve"> to</w:t>
            </w:r>
            <w:proofErr w:type="gramEnd"/>
            <w:r>
              <w:t xml:space="preserve">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proofErr w:type="spellStart"/>
            <w:r w:rsidRPr="00A14E3F">
              <w:rPr>
                <w:iCs/>
                <w:lang w:val="it-IT"/>
              </w:rPr>
              <w:t>Assign</w:t>
            </w:r>
            <w:proofErr w:type="spellEnd"/>
            <w:r w:rsidRPr="00A14E3F">
              <w:rPr>
                <w:iCs/>
                <w:lang w:val="it-IT"/>
              </w:rPr>
              <w:t xml:space="preserve"> HT </w:t>
            </w:r>
            <w:proofErr w:type="spellStart"/>
            <w:r w:rsidRPr="00A14E3F">
              <w:rPr>
                <w:iCs/>
                <w:lang w:val="it-IT"/>
              </w:rPr>
              <w:t>Participa</w:t>
            </w:r>
            <w:r>
              <w:rPr>
                <w:iCs/>
                <w:lang w:val="it-IT"/>
              </w:rPr>
              <w:t>tion</w:t>
            </w:r>
            <w:proofErr w:type="spellEnd"/>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77777777" w:rsidR="00EF3F8C" w:rsidRDefault="00EF3F8C" w:rsidP="004460AB">
            <w:pPr>
              <w:pStyle w:val="TableEntry"/>
              <w:ind w:left="0"/>
            </w:pPr>
            <w:r>
              <w:t>[PCC-Y6] Add individual evaluation report</w:t>
            </w:r>
          </w:p>
        </w:tc>
        <w:tc>
          <w:tcPr>
            <w:tcW w:w="6417" w:type="dxa"/>
            <w:shd w:val="clear" w:color="auto" w:fill="auto"/>
          </w:tcPr>
          <w:p w14:paraId="76E7A1B2" w14:textId="0887F5B1" w:rsidR="00EF3F8C" w:rsidRDefault="003A7FAA" w:rsidP="004460AB">
            <w:pPr>
              <w:pStyle w:val="TableEntry"/>
              <w:ind w:left="0"/>
            </w:pPr>
            <w:r>
              <w:t>HT Participant provides an individual evaluation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t>[PCC-Y7] Plan HT Discussion</w:t>
            </w:r>
          </w:p>
        </w:tc>
        <w:tc>
          <w:tcPr>
            <w:tcW w:w="6417" w:type="dxa"/>
            <w:shd w:val="clear" w:color="auto" w:fill="auto"/>
          </w:tcPr>
          <w:p w14:paraId="379B4BA5" w14:textId="2BD9695C" w:rsidR="00EF3F8C" w:rsidRDefault="0089012F" w:rsidP="00EB0956">
            <w:pPr>
              <w:pStyle w:val="TableEntry"/>
              <w:ind w:left="0"/>
            </w:pPr>
            <w:r>
              <w:t xml:space="preserve">HT Manager </w:t>
            </w:r>
            <w:r w:rsidR="006C3DE4">
              <w:t>schedules the</w:t>
            </w:r>
            <w:r>
              <w:t xml:space="preserve"> </w:t>
            </w:r>
            <w:r w:rsidR="00EB0956">
              <w:t>communication point</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lastRenderedPageBreak/>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30542566" w:rsidR="00EF3F8C" w:rsidRDefault="00EF3F8C" w:rsidP="00564420">
            <w:pPr>
              <w:pStyle w:val="TableEntry"/>
              <w:ind w:left="0"/>
            </w:pPr>
            <w:r>
              <w:t xml:space="preserve">[PCC-Z1] Cancel HT </w:t>
            </w:r>
            <w:del w:id="457" w:author="Elena Vio" w:date="2016-04-21T10:52:00Z">
              <w:r w:rsidDel="00564420">
                <w:delText>assignment</w:delText>
              </w:r>
            </w:del>
          </w:p>
        </w:tc>
        <w:tc>
          <w:tcPr>
            <w:tcW w:w="6417" w:type="dxa"/>
            <w:shd w:val="clear" w:color="auto" w:fill="auto"/>
          </w:tcPr>
          <w:p w14:paraId="7A842433" w14:textId="7647A8EF" w:rsidR="00EF3F8C" w:rsidRDefault="00564420" w:rsidP="00564420">
            <w:pPr>
              <w:pStyle w:val="TableEntry"/>
              <w:ind w:left="0"/>
            </w:pPr>
            <w:ins w:id="458" w:author="Elena Vio" w:date="2016-04-21T10:52:00Z">
              <w:r>
                <w:t xml:space="preserve">HT Requester or HT Manager forced workflow in failed status </w:t>
              </w:r>
            </w:ins>
            <w:del w:id="459" w:author="Elena Vio" w:date="2016-04-21T10:52:00Z">
              <w:r w:rsidR="0039155C" w:rsidDel="00564420">
                <w:delText>HT Requester or HT Manager revokes the assignment</w:delText>
              </w:r>
            </w:del>
          </w:p>
        </w:tc>
      </w:tr>
      <w:tr w:rsidR="00EF3F8C" w14:paraId="2D74562B" w14:textId="77777777" w:rsidTr="00EF3F8C">
        <w:trPr>
          <w:cantSplit/>
        </w:trPr>
        <w:tc>
          <w:tcPr>
            <w:tcW w:w="3072" w:type="dxa"/>
            <w:shd w:val="clear" w:color="auto" w:fill="auto"/>
          </w:tcPr>
          <w:p w14:paraId="1F9980FE" w14:textId="272B86C8" w:rsidR="00EF3F8C" w:rsidRDefault="00EF3F8C" w:rsidP="004460AB">
            <w:pPr>
              <w:pStyle w:val="TableEntry"/>
              <w:ind w:left="0"/>
            </w:pPr>
            <w:r>
              <w:t xml:space="preserve">[PCC-Z2] Cancel HT </w:t>
            </w:r>
            <w:ins w:id="460" w:author="Elena Vio" w:date="2016-04-21T10:52:00Z">
              <w:r w:rsidR="00564420">
                <w:t>assignment</w:t>
              </w:r>
            </w:ins>
          </w:p>
        </w:tc>
        <w:tc>
          <w:tcPr>
            <w:tcW w:w="6417" w:type="dxa"/>
            <w:shd w:val="clear" w:color="auto" w:fill="auto"/>
          </w:tcPr>
          <w:p w14:paraId="5EF66457" w14:textId="57151EFB" w:rsidR="00EF3F8C" w:rsidRDefault="00564420" w:rsidP="00937305">
            <w:pPr>
              <w:pStyle w:val="TableEntry"/>
              <w:ind w:left="0"/>
            </w:pPr>
            <w:ins w:id="461" w:author="Elena Vio" w:date="2016-04-21T10:52:00Z">
              <w:r>
                <w:t>HT Requester or HT Manager revokes the assignment</w:t>
              </w:r>
              <w:r w:rsidDel="00564420">
                <w:t xml:space="preserve"> </w:t>
              </w:r>
            </w:ins>
            <w:del w:id="462" w:author="Elena Vio" w:date="2016-04-21T10:52:00Z">
              <w:r w:rsidR="000F4F47" w:rsidDel="00564420">
                <w:delText xml:space="preserve">HT Requester or HT Manager </w:delText>
              </w:r>
              <w:r w:rsidR="00937305" w:rsidDel="00564420">
                <w:delText xml:space="preserve">forced workflow </w:delText>
              </w:r>
              <w:r w:rsidR="000F4F47" w:rsidDel="00564420">
                <w:delText>in failed status</w:delText>
              </w:r>
            </w:del>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lastRenderedPageBreak/>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9800B1" w:rsidRDefault="00336083" w:rsidP="00336083">
      <w:pPr>
        <w:pStyle w:val="TableTitle"/>
        <w:rPr>
          <w:rFonts w:ascii="Times New Roman" w:hAnsi="Times New Roman"/>
          <w:b w:val="0"/>
          <w:sz w:val="24"/>
          <w:rPrChange w:id="463" w:author="Elena Vio" w:date="2016-04-11T10:30:00Z">
            <w:rPr>
              <w:b w:val="0"/>
            </w:rPr>
          </w:rPrChange>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9800B1">
        <w:rPr>
          <w:rFonts w:ascii="Times New Roman" w:hAnsi="Times New Roman"/>
          <w:b w:val="0"/>
          <w:sz w:val="24"/>
          <w:rPrChange w:id="464" w:author="Elena Vio" w:date="2016-04-11T10:30:00Z">
            <w:rPr>
              <w:b w:val="0"/>
            </w:rPr>
          </w:rPrChange>
        </w:rPr>
        <w:t xml:space="preserve">illustrates the workflow of management of the Cross-enterprise Cardiovascular Heart Team for an HT composed only of requester and manager of HT </w:t>
      </w:r>
      <w:proofErr w:type="gramStart"/>
      <w:r w:rsidR="00081354" w:rsidRPr="009800B1">
        <w:rPr>
          <w:rFonts w:ascii="Times New Roman" w:hAnsi="Times New Roman"/>
          <w:b w:val="0"/>
          <w:sz w:val="24"/>
          <w:rPrChange w:id="465" w:author="Elena Vio" w:date="2016-04-11T10:30:00Z">
            <w:rPr>
              <w:b w:val="0"/>
            </w:rPr>
          </w:rPrChange>
        </w:rPr>
        <w:t>without  the</w:t>
      </w:r>
      <w:proofErr w:type="gramEnd"/>
      <w:r w:rsidR="00081354" w:rsidRPr="009800B1">
        <w:rPr>
          <w:rFonts w:ascii="Times New Roman" w:hAnsi="Times New Roman"/>
          <w:b w:val="0"/>
          <w:sz w:val="24"/>
          <w:rPrChange w:id="466" w:author="Elena Vio" w:date="2016-04-11T10:30:00Z">
            <w:rPr>
              <w:b w:val="0"/>
            </w:rPr>
          </w:rPrChange>
        </w:rPr>
        <w:t xml:space="preserve"> involvement of other professionals. The use case is similar to a </w:t>
      </w:r>
      <w:proofErr w:type="spellStart"/>
      <w:r w:rsidR="00081354" w:rsidRPr="009800B1">
        <w:rPr>
          <w:rFonts w:ascii="Times New Roman" w:hAnsi="Times New Roman"/>
          <w:b w:val="0"/>
          <w:sz w:val="24"/>
          <w:rPrChange w:id="467" w:author="Elena Vio" w:date="2016-04-11T10:30:00Z">
            <w:rPr>
              <w:b w:val="0"/>
            </w:rPr>
          </w:rPrChange>
        </w:rPr>
        <w:t>tele</w:t>
      </w:r>
      <w:proofErr w:type="spellEnd"/>
      <w:r w:rsidR="00081354" w:rsidRPr="009800B1">
        <w:rPr>
          <w:rFonts w:ascii="Times New Roman" w:hAnsi="Times New Roman"/>
          <w:b w:val="0"/>
          <w:sz w:val="24"/>
          <w:rPrChange w:id="468" w:author="Elena Vio" w:date="2016-04-11T10:30:00Z">
            <w:rPr>
              <w:b w:val="0"/>
            </w:rPr>
          </w:rPrChange>
        </w:rPr>
        <w:t>-consultation,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F51788" w:rsidRDefault="00336083" w:rsidP="00336083">
      <w:pPr>
        <w:pStyle w:val="AuthorInstructions"/>
        <w:jc w:val="center"/>
        <w:rPr>
          <w:i w:val="0"/>
        </w:rPr>
      </w:pPr>
      <w:r w:rsidRPr="000375FA">
        <w:rPr>
          <w:i w:val="0"/>
          <w:noProof/>
          <w:lang w:val="it-IT" w:eastAsia="it-IT"/>
        </w:rPr>
        <w:lastRenderedPageBreak/>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F51788">
        <w:rPr>
          <w:i w:val="0"/>
        </w:rPr>
        <w:t xml:space="preserve">It 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F51788">
        <w:rPr>
          <w:i w:val="0"/>
        </w:rPr>
        <w:t>the  reject</w:t>
      </w:r>
      <w:proofErr w:type="gramEnd"/>
      <w:r w:rsidR="00536C29" w:rsidRPr="00F51788">
        <w:rPr>
          <w:i w:val="0"/>
        </w:rPr>
        <w:t xml:space="preserve">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469" w:name="_Toc336000611"/>
      <w:bookmarkStart w:id="470" w:name="_Toc336006529"/>
      <w:bookmarkEnd w:id="469"/>
      <w:r w:rsidRPr="0070762D">
        <w:t>Glossary</w:t>
      </w:r>
      <w:bookmarkEnd w:id="470"/>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471" w:name="_Toc345074671"/>
      <w:bookmarkEnd w:id="269"/>
      <w:bookmarkEnd w:id="270"/>
      <w:bookmarkEnd w:id="271"/>
      <w:bookmarkEnd w:id="272"/>
      <w:bookmarkEnd w:id="273"/>
      <w:r w:rsidRPr="003651D9">
        <w:lastRenderedPageBreak/>
        <w:t>Volume 2 – Transactions</w:t>
      </w:r>
      <w:bookmarkEnd w:id="471"/>
    </w:p>
    <w:p w14:paraId="6C093CF9" w14:textId="2E5B2E63" w:rsidR="00C57C6C" w:rsidRPr="003651D9" w:rsidRDefault="00C57C6C" w:rsidP="00C57C6C">
      <w:pPr>
        <w:pStyle w:val="Titolo2"/>
        <w:numPr>
          <w:ilvl w:val="0"/>
          <w:numId w:val="0"/>
        </w:numPr>
        <w:rPr>
          <w:noProof w:val="0"/>
        </w:rPr>
      </w:pPr>
      <w:bookmarkStart w:id="472" w:name="_Toc345074672"/>
      <w:r w:rsidRPr="003651D9">
        <w:rPr>
          <w:noProof w:val="0"/>
        </w:rPr>
        <w:t>3.Y</w:t>
      </w:r>
      <w:r w:rsidR="009A52C8">
        <w:rPr>
          <w:noProof w:val="0"/>
        </w:rPr>
        <w:t>1</w:t>
      </w:r>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472"/>
      <w:r w:rsidR="00601789">
        <w:rPr>
          <w:noProof w:val="0"/>
        </w:rPr>
        <w:t xml:space="preserve"> </w:t>
      </w:r>
    </w:p>
    <w:p w14:paraId="5A60ED97" w14:textId="4FDE0493" w:rsidR="00C57C6C" w:rsidRPr="003651D9" w:rsidRDefault="00C57C6C" w:rsidP="00C57C6C">
      <w:pPr>
        <w:pStyle w:val="Titolo3"/>
        <w:numPr>
          <w:ilvl w:val="0"/>
          <w:numId w:val="0"/>
        </w:numPr>
        <w:rPr>
          <w:noProof w:val="0"/>
        </w:rPr>
      </w:pPr>
      <w:bookmarkStart w:id="473" w:name="_Toc345074673"/>
      <w:r w:rsidRPr="003651D9">
        <w:rPr>
          <w:noProof w:val="0"/>
        </w:rPr>
        <w:t>3.Y</w:t>
      </w:r>
      <w:r w:rsidR="009A52C8">
        <w:rPr>
          <w:noProof w:val="0"/>
        </w:rPr>
        <w:t>1</w:t>
      </w:r>
      <w:r w:rsidRPr="003651D9">
        <w:rPr>
          <w:noProof w:val="0"/>
        </w:rPr>
        <w:t>.1 Scope</w:t>
      </w:r>
      <w:bookmarkEnd w:id="473"/>
    </w:p>
    <w:p w14:paraId="753DE177" w14:textId="4A0F0930" w:rsidR="00664105" w:rsidDel="003B37AD" w:rsidRDefault="00664105" w:rsidP="008A139D">
      <w:pPr>
        <w:pStyle w:val="Corpodeltesto"/>
        <w:tabs>
          <w:tab w:val="right" w:pos="9360"/>
        </w:tabs>
        <w:rPr>
          <w:del w:id="474" w:author="Elena Vio" w:date="2016-04-24T19:15:00Z"/>
        </w:rPr>
      </w:pPr>
      <w:r w:rsidRPr="00664105">
        <w:t>The Submit and assign HT Management transaction s</w:t>
      </w:r>
      <w:r w:rsidR="00E6446F">
        <w:t xml:space="preserve">tarts a Heart Team process. It </w:t>
      </w:r>
      <w:r w:rsidRPr="00664105">
        <w:t>submits a new Workflow Document</w:t>
      </w:r>
      <w:del w:id="475" w:author="Elena Vio" w:date="2016-04-24T18:53:00Z">
        <w:r w:rsidRPr="00664105" w:rsidDel="00C64AA0">
          <w:delText>,</w:delText>
        </w:r>
      </w:del>
      <w:r w:rsidRPr="00664105">
        <w:t xml:space="preserve"> in order to </w:t>
      </w:r>
      <w:r w:rsidR="00094A5A">
        <w:t>provide</w:t>
      </w:r>
      <w:r w:rsidRPr="00664105">
        <w:t xml:space="preserve"> </w:t>
      </w:r>
      <w:r w:rsidR="00094A5A">
        <w:t xml:space="preserve">the HT Request </w:t>
      </w:r>
      <w:ins w:id="476" w:author="Elena Vio" w:date="2016-04-24T17:00:00Z">
        <w:r w:rsidR="00DF72E6">
          <w:t xml:space="preserve">document </w:t>
        </w:r>
      </w:ins>
      <w:r w:rsidR="00094A5A">
        <w:t xml:space="preserve">to HT Manager </w:t>
      </w:r>
      <w:r w:rsidRPr="00664105">
        <w:t>and</w:t>
      </w:r>
      <w:ins w:id="477" w:author="Elena Vio" w:date="2016-04-24T17:00:00Z">
        <w:r w:rsidR="00DF72E6">
          <w:t>/or</w:t>
        </w:r>
      </w:ins>
      <w:r w:rsidRPr="00664105">
        <w:t xml:space="preserve"> to assign HT man</w:t>
      </w:r>
      <w:r w:rsidR="00442D53">
        <w:t>a</w:t>
      </w:r>
      <w:r w:rsidRPr="00664105">
        <w:t>gement to HT Manager.</w:t>
      </w:r>
      <w:r>
        <w:t xml:space="preserve"> </w:t>
      </w:r>
    </w:p>
    <w:p w14:paraId="5387B27D" w14:textId="30BDFAD9" w:rsidR="00C57C6C" w:rsidRPr="003651D9" w:rsidRDefault="00C57C6C" w:rsidP="003B37AD">
      <w:pPr>
        <w:pStyle w:val="Corpodeltesto"/>
        <w:tabs>
          <w:tab w:val="right" w:pos="9360"/>
        </w:tabs>
        <w:pPrChange w:id="478" w:author="Elena Vio" w:date="2016-04-24T19:15:00Z">
          <w:pPr>
            <w:pStyle w:val="Corpodeltesto"/>
          </w:pPr>
        </w:pPrChange>
      </w:pPr>
    </w:p>
    <w:p w14:paraId="3A2BEEB2" w14:textId="1FAE30C5" w:rsidR="00C57C6C" w:rsidRPr="003651D9" w:rsidRDefault="00C57C6C" w:rsidP="00E12177">
      <w:pPr>
        <w:pStyle w:val="Titolo3"/>
        <w:numPr>
          <w:ilvl w:val="0"/>
          <w:numId w:val="0"/>
        </w:numPr>
      </w:pPr>
      <w:bookmarkStart w:id="479" w:name="_Toc345074674"/>
      <w:r w:rsidRPr="003651D9">
        <w:rPr>
          <w:noProof w:val="0"/>
        </w:rPr>
        <w:t>3.Y</w:t>
      </w:r>
      <w:r w:rsidR="009A52C8">
        <w:rPr>
          <w:noProof w:val="0"/>
        </w:rPr>
        <w:t>1</w:t>
      </w:r>
      <w:r w:rsidRPr="003651D9">
        <w:rPr>
          <w:noProof w:val="0"/>
        </w:rPr>
        <w:t>.2</w:t>
      </w:r>
      <w:r>
        <w:rPr>
          <w:noProof w:val="0"/>
        </w:rPr>
        <w:t xml:space="preserve"> </w:t>
      </w:r>
      <w:r w:rsidRPr="003651D9">
        <w:rPr>
          <w:noProof w:val="0"/>
        </w:rPr>
        <w:t>Actor Roles</w:t>
      </w:r>
      <w:bookmarkEnd w:id="479"/>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114D5E" w:rsidRDefault="00114D5E" w:rsidP="00C57C6C">
                              <w:pPr>
                                <w:spacing w:before="0"/>
                                <w:jc w:val="center"/>
                                <w:rPr>
                                  <w:sz w:val="18"/>
                                </w:rPr>
                              </w:pPr>
                              <w:r>
                                <w:rPr>
                                  <w:sz w:val="18"/>
                                </w:rPr>
                                <w:t>Submit and assign HT Management [PCC-Y1]</w:t>
                              </w:r>
                            </w:p>
                            <w:p w14:paraId="07D3346E" w14:textId="77777777" w:rsidR="00114D5E" w:rsidRDefault="00114D5E" w:rsidP="00C57C6C">
                              <w:pPr>
                                <w:spacing w:before="0"/>
                              </w:pPr>
                            </w:p>
                            <w:p w14:paraId="4C8F068C" w14:textId="77777777" w:rsidR="00114D5E" w:rsidRDefault="00114D5E" w:rsidP="00C57C6C">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114D5E" w:rsidRDefault="00114D5E" w:rsidP="00C57C6C">
                              <w:pPr>
                                <w:spacing w:before="0"/>
                                <w:rPr>
                                  <w:sz w:val="18"/>
                                </w:rPr>
                              </w:pPr>
                              <w:r>
                                <w:rPr>
                                  <w:sz w:val="18"/>
                                </w:rPr>
                                <w:t>HT Requester</w:t>
                              </w:r>
                            </w:p>
                            <w:p w14:paraId="2A3239EA" w14:textId="10D0288A" w:rsidR="00114D5E" w:rsidRDefault="00114D5E" w:rsidP="00C57C6C">
                              <w:pPr>
                                <w:spacing w:before="0"/>
                                <w:rPr>
                                  <w:sz w:val="18"/>
                                </w:rPr>
                              </w:pP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4802AEBB" w:rsidR="00114D5E" w:rsidRDefault="00114D5E" w:rsidP="00C57C6C">
                              <w:pPr>
                                <w:spacing w:before="0"/>
                                <w:rPr>
                                  <w:sz w:val="18"/>
                                </w:rPr>
                              </w:pPr>
                              <w:ins w:id="480" w:author="Elena Vio" w:date="2016-04-10T09:43:00Z">
                                <w:r>
                                  <w:rPr>
                                    <w:sz w:val="18"/>
                                  </w:rPr>
                                  <w:t>XDS Document Repository</w:t>
                                </w:r>
                              </w:ins>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114D5E" w:rsidRDefault="00114D5E" w:rsidP="00C57C6C">
                        <w:pPr>
                          <w:spacing w:before="0"/>
                          <w:jc w:val="center"/>
                          <w:rPr>
                            <w:sz w:val="18"/>
                          </w:rPr>
                        </w:pPr>
                        <w:r>
                          <w:rPr>
                            <w:sz w:val="18"/>
                          </w:rPr>
                          <w:t>Submit and assign HT Management [PCC-Y1]</w:t>
                        </w:r>
                      </w:p>
                      <w:p w14:paraId="07D3346E" w14:textId="77777777" w:rsidR="00114D5E" w:rsidRDefault="00114D5E" w:rsidP="00C57C6C">
                        <w:pPr>
                          <w:spacing w:before="0"/>
                        </w:pPr>
                      </w:p>
                      <w:p w14:paraId="4C8F068C" w14:textId="77777777" w:rsidR="00114D5E" w:rsidRDefault="00114D5E" w:rsidP="00C57C6C">
                        <w:pPr>
                          <w:spacing w:before="0"/>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114D5E" w:rsidRDefault="00114D5E" w:rsidP="00C57C6C">
                        <w:pPr>
                          <w:spacing w:before="0"/>
                          <w:rPr>
                            <w:sz w:val="18"/>
                          </w:rPr>
                        </w:pPr>
                        <w:r>
                          <w:rPr>
                            <w:sz w:val="18"/>
                          </w:rPr>
                          <w:t>HT Requester</w:t>
                        </w:r>
                      </w:p>
                      <w:p w14:paraId="2A3239EA" w14:textId="10D0288A" w:rsidR="00114D5E" w:rsidRDefault="00114D5E" w:rsidP="00C57C6C">
                        <w:pPr>
                          <w:spacing w:before="0"/>
                          <w:rPr>
                            <w:sz w:val="18"/>
                          </w:rPr>
                        </w:pP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4802AEBB" w:rsidR="00114D5E" w:rsidRDefault="00114D5E" w:rsidP="00C57C6C">
                        <w:pPr>
                          <w:spacing w:before="0"/>
                          <w:rPr>
                            <w:sz w:val="18"/>
                          </w:rPr>
                        </w:pPr>
                        <w:ins w:id="481" w:author="Elena Vio" w:date="2016-04-10T09:43:00Z">
                          <w:r>
                            <w:rPr>
                              <w:sz w:val="18"/>
                            </w:rPr>
                            <w:t>XDS Document Repository</w:t>
                          </w:r>
                        </w:ins>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26296C05" w:rsidR="00C57C6C" w:rsidRPr="003651D9" w:rsidRDefault="00C57C6C" w:rsidP="00C57C6C">
      <w:pPr>
        <w:pStyle w:val="FigureTitle"/>
      </w:pPr>
      <w:r w:rsidRPr="003651D9">
        <w:t>Figure 3.Y</w:t>
      </w:r>
      <w:ins w:id="482" w:author="Elena Vio" w:date="2016-04-21T12:41:00Z">
        <w:r w:rsidR="00E12177">
          <w:t>1</w:t>
        </w:r>
      </w:ins>
      <w:r w:rsidRPr="003651D9">
        <w:t>.2-1: Use Case Diagram</w:t>
      </w:r>
    </w:p>
    <w:p w14:paraId="137FD358" w14:textId="77777777" w:rsidR="00C57C6C" w:rsidRPr="003651D9" w:rsidRDefault="00C57C6C" w:rsidP="00C57C6C">
      <w:pPr>
        <w:pStyle w:val="TableTitle"/>
      </w:pPr>
    </w:p>
    <w:p w14:paraId="29DB941D" w14:textId="619DFE1F" w:rsidR="00C57C6C" w:rsidRPr="003651D9" w:rsidRDefault="00C57C6C" w:rsidP="00C57C6C">
      <w:pPr>
        <w:pStyle w:val="TableTitle"/>
      </w:pPr>
      <w:r w:rsidRPr="003651D9">
        <w:t>Table 3.Y</w:t>
      </w:r>
      <w:ins w:id="483" w:author="Elena Vio" w:date="2016-04-21T12:41:00Z">
        <w:r w:rsidR="00E12177">
          <w:t>1</w:t>
        </w:r>
      </w:ins>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822FF35" w:rsidR="00D33694" w:rsidRPr="003651D9" w:rsidRDefault="00D33694" w:rsidP="00D33694">
            <w:pPr>
              <w:pStyle w:val="Corpodeltesto"/>
            </w:pPr>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52B02DC8" w:rsidR="006C53CA" w:rsidRPr="003651D9" w:rsidRDefault="00C70E39" w:rsidP="00992A64">
            <w:pPr>
              <w:pStyle w:val="Corpodeltesto"/>
            </w:pPr>
            <w:r>
              <w:t>Creates the H</w:t>
            </w:r>
            <w:r w:rsidR="00195F42">
              <w:t xml:space="preserve">eart </w:t>
            </w:r>
            <w:r>
              <w:t>T</w:t>
            </w:r>
            <w:r w:rsidR="00195F42">
              <w:t>eam</w:t>
            </w:r>
            <w:r w:rsidR="00B91AFB">
              <w:t xml:space="preserve"> Workflow</w:t>
            </w:r>
            <w:r w:rsidR="009E6455">
              <w:t xml:space="preserve"> Document</w:t>
            </w:r>
            <w:r w:rsidR="00B91AFB">
              <w:t xml:space="preserve">, Assigns the HT management to an HT Manager that can manage the Heart Team, and </w:t>
            </w:r>
            <w:r>
              <w:t>s</w:t>
            </w:r>
            <w:r w:rsidR="00D23D3D">
              <w:t xml:space="preserve">ubmits the </w:t>
            </w:r>
            <w:r w:rsidR="00195F42">
              <w:t>Heart Team</w:t>
            </w:r>
            <w:r w:rsidR="00D23D3D">
              <w:t xml:space="preserve"> Workflow </w:t>
            </w:r>
            <w:r w:rsidR="00094A5A">
              <w:t>D</w:t>
            </w:r>
            <w:r w:rsidR="001D3636">
              <w:t>ocuments with associated metadata to a Document Repository</w:t>
            </w:r>
            <w:r w:rsidR="00B91AFB">
              <w:t>.</w:t>
            </w:r>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t>Actor:</w:t>
            </w:r>
          </w:p>
        </w:tc>
        <w:tc>
          <w:tcPr>
            <w:tcW w:w="8568" w:type="dxa"/>
          </w:tcPr>
          <w:p w14:paraId="623DDD0E" w14:textId="675AA24E" w:rsidR="00D33694" w:rsidRPr="003651D9" w:rsidRDefault="00D33694" w:rsidP="00D23D3D">
            <w:pPr>
              <w:pStyle w:val="Corpodeltesto"/>
            </w:pPr>
            <w:r>
              <w:t>XDS Document Repository</w:t>
            </w:r>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05D34C97" w:rsidR="00D33694" w:rsidRDefault="00D23D3D" w:rsidP="00036042">
            <w:pPr>
              <w:pStyle w:val="Corpodeltesto"/>
            </w:pPr>
            <w:r>
              <w:t>Receives, stores and eventually notifies the Workflow Document</w:t>
            </w:r>
          </w:p>
        </w:tc>
      </w:tr>
    </w:tbl>
    <w:p w14:paraId="5F6D5C64" w14:textId="255D3C86" w:rsidR="00C57C6C" w:rsidRPr="003651D9" w:rsidRDefault="00C57C6C" w:rsidP="00C57C6C">
      <w:pPr>
        <w:pStyle w:val="Titolo3"/>
        <w:numPr>
          <w:ilvl w:val="0"/>
          <w:numId w:val="0"/>
        </w:numPr>
        <w:rPr>
          <w:noProof w:val="0"/>
        </w:rPr>
      </w:pPr>
      <w:bookmarkStart w:id="484" w:name="_Toc345074675"/>
      <w:r w:rsidRPr="003651D9">
        <w:rPr>
          <w:noProof w:val="0"/>
        </w:rPr>
        <w:t>3.Y</w:t>
      </w:r>
      <w:r w:rsidR="009A52C8">
        <w:rPr>
          <w:noProof w:val="0"/>
        </w:rPr>
        <w:t>1</w:t>
      </w:r>
      <w:r w:rsidRPr="003651D9">
        <w:rPr>
          <w:noProof w:val="0"/>
        </w:rPr>
        <w:t>.3 Referenced Standards</w:t>
      </w:r>
      <w:bookmarkEnd w:id="484"/>
    </w:p>
    <w:p w14:paraId="30E1C81E" w14:textId="77777777" w:rsidR="0046532F" w:rsidRPr="00855164" w:rsidRDefault="0046532F" w:rsidP="0046532F">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60C6F01A" w14:textId="0F7F8EF1" w:rsidR="0046532F" w:rsidRPr="00855164" w:rsidRDefault="0046532F" w:rsidP="0046532F">
      <w:pPr>
        <w:pStyle w:val="AuthorInstructions"/>
        <w:rPr>
          <w:i w:val="0"/>
        </w:rPr>
      </w:pPr>
      <w:r w:rsidRPr="00855164">
        <w:rPr>
          <w:b/>
          <w:i w:val="0"/>
        </w:rPr>
        <w:t>XDW (Cross-Enterprise Document Workflow):</w:t>
      </w:r>
      <w:r w:rsidRPr="00855164">
        <w:rPr>
          <w:i w:val="0"/>
        </w:rPr>
        <w:t xml:space="preserve">  </w:t>
      </w:r>
      <w:r>
        <w:rPr>
          <w:i w:val="0"/>
        </w:rPr>
        <w:t xml:space="preserve">For requirements and standards related to the </w:t>
      </w:r>
      <w:r w:rsidR="00195F42">
        <w:rPr>
          <w:i w:val="0"/>
        </w:rPr>
        <w:t>Heart Team</w:t>
      </w:r>
      <w:r>
        <w:rPr>
          <w:i w:val="0"/>
        </w:rPr>
        <w:t xml:space="preserve">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498495A5" w14:textId="0B2464D0" w:rsidR="00C57C6C" w:rsidRPr="003651D9" w:rsidRDefault="00C57C6C" w:rsidP="007C5EDD">
      <w:pPr>
        <w:pStyle w:val="Titolo3"/>
        <w:numPr>
          <w:ilvl w:val="0"/>
          <w:numId w:val="0"/>
        </w:numPr>
      </w:pPr>
      <w:bookmarkStart w:id="485" w:name="_Toc345074676"/>
      <w:r w:rsidRPr="003651D9">
        <w:rPr>
          <w:noProof w:val="0"/>
        </w:rPr>
        <w:lastRenderedPageBreak/>
        <w:t>3.Y</w:t>
      </w:r>
      <w:r w:rsidR="009A52C8">
        <w:rPr>
          <w:noProof w:val="0"/>
        </w:rPr>
        <w:t>1</w:t>
      </w:r>
      <w:r w:rsidRPr="003651D9">
        <w:rPr>
          <w:noProof w:val="0"/>
        </w:rPr>
        <w:t>.4 Interaction Diagram</w:t>
      </w:r>
      <w:bookmarkEnd w:id="485"/>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691FCE4C">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114D5E" w:rsidRPr="007C1AAC" w:rsidRDefault="00114D5E" w:rsidP="00C57C6C">
                              <w:pPr>
                                <w:spacing w:before="0"/>
                                <w:jc w:val="center"/>
                                <w:rPr>
                                  <w:sz w:val="22"/>
                                  <w:szCs w:val="22"/>
                                </w:rPr>
                              </w:pPr>
                              <w:r>
                                <w:rPr>
                                  <w:sz w:val="22"/>
                                  <w:szCs w:val="22"/>
                                </w:rPr>
                                <w:t>HT Requester</w:t>
                              </w:r>
                            </w:p>
                            <w:p w14:paraId="3FF218A3" w14:textId="77777777" w:rsidR="00114D5E" w:rsidRDefault="00114D5E" w:rsidP="00C57C6C">
                              <w:pPr>
                                <w:spacing w:before="0"/>
                              </w:pPr>
                            </w:p>
                            <w:p w14:paraId="45A7F098" w14:textId="77777777" w:rsidR="00114D5E" w:rsidRPr="007C1AAC" w:rsidRDefault="00114D5E" w:rsidP="00C57C6C">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AC2D" w14:textId="66BA48EF" w:rsidR="00114D5E" w:rsidRPr="007C1AAC" w:rsidRDefault="00114D5E" w:rsidP="00C57C6C">
                              <w:pPr>
                                <w:spacing w:before="0"/>
                                <w:rPr>
                                  <w:sz w:val="22"/>
                                  <w:szCs w:val="22"/>
                                </w:rPr>
                              </w:pPr>
                              <w:ins w:id="486" w:author="Elena Vio" w:date="2016-04-10T12:32:00Z">
                                <w:r>
                                  <w:t>Submit and assign HT Management</w:t>
                                </w:r>
                              </w:ins>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39A2D7F9" w:rsidR="00114D5E" w:rsidRPr="007C1AAC" w:rsidRDefault="00114D5E" w:rsidP="00C57C6C">
                              <w:pPr>
                                <w:spacing w:before="0"/>
                                <w:jc w:val="center"/>
                                <w:rPr>
                                  <w:sz w:val="22"/>
                                  <w:szCs w:val="22"/>
                                </w:rPr>
                              </w:pPr>
                              <w:ins w:id="487" w:author="Elena Vio" w:date="2016-04-10T09:49:00Z">
                                <w:r>
                                  <w:rPr>
                                    <w:sz w:val="22"/>
                                    <w:szCs w:val="22"/>
                                  </w:rPr>
                                  <w:t>XDS Document Repository</w:t>
                                </w:r>
                              </w:ins>
                            </w:p>
                            <w:p w14:paraId="0084F20D" w14:textId="77777777" w:rsidR="00114D5E" w:rsidRDefault="00114D5E" w:rsidP="00C57C6C">
                              <w:pPr>
                                <w:spacing w:before="0"/>
                              </w:pPr>
                            </w:p>
                            <w:p w14:paraId="074682DD" w14:textId="77777777" w:rsidR="00114D5E" w:rsidRPr="007C1AAC" w:rsidRDefault="00114D5E" w:rsidP="00C57C6C">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114D5E" w:rsidRPr="007C1AAC" w:rsidRDefault="00114D5E" w:rsidP="00C57C6C">
                              <w:pPr>
                                <w:spacing w:before="0"/>
                                <w:rPr>
                                  <w:sz w:val="22"/>
                                  <w:szCs w:val="22"/>
                                </w:rPr>
                              </w:pPr>
                              <w:r>
                                <w:t>Provide And Register Document set-b Response</w:t>
                              </w:r>
                              <w:r w:rsidDel="00281B77">
                                <w:rPr>
                                  <w:sz w:val="22"/>
                                  <w:szCs w:val="22"/>
                                </w:rPr>
                                <w:t xml:space="preserve"> </w:t>
                              </w:r>
                            </w:p>
                            <w:p w14:paraId="0CC8D6E2" w14:textId="77777777" w:rsidR="00114D5E" w:rsidRDefault="00114D5E" w:rsidP="00C57C6C">
                              <w:pPr>
                                <w:spacing w:before="0"/>
                              </w:pPr>
                            </w:p>
                            <w:p w14:paraId="0FE85CB1" w14:textId="77777777" w:rsidR="00114D5E" w:rsidRPr="007C1AAC" w:rsidRDefault="00114D5E" w:rsidP="00C57C6C">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H4I+I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uxa4uJvE8w27L02FIEIc7zQbr30yp2p8x43&#10;zxG79MdBsIl+bOXk45BZK95fSWZQlztN1RIqB/gpElJ0/dmU+tapewzt7sddV/8A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KyB+CPiBQAAJCYAAA4AAAAAAAAAAAAAAAAALAIAAGRycy9lMm9Eb2MueG1sUEsBAi0AFAAGAAgA&#10;AAAhALqER1TcAAAABQEAAA8AAAAAAAAAAAAAAAAAOggAAGRycy9kb3ducmV2LnhtbFBLBQYAAAAA&#10;BAAEAPMAAABDCQ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114D5E" w:rsidRPr="007C1AAC" w:rsidRDefault="00114D5E" w:rsidP="00C57C6C">
                        <w:pPr>
                          <w:spacing w:before="0"/>
                          <w:jc w:val="center"/>
                          <w:rPr>
                            <w:sz w:val="22"/>
                            <w:szCs w:val="22"/>
                          </w:rPr>
                        </w:pPr>
                        <w:r>
                          <w:rPr>
                            <w:sz w:val="22"/>
                            <w:szCs w:val="22"/>
                          </w:rPr>
                          <w:t>HT Requester</w:t>
                        </w:r>
                      </w:p>
                      <w:p w14:paraId="3FF218A3" w14:textId="77777777" w:rsidR="00114D5E" w:rsidRDefault="00114D5E" w:rsidP="00C57C6C">
                        <w:pPr>
                          <w:spacing w:before="0"/>
                        </w:pPr>
                      </w:p>
                      <w:p w14:paraId="45A7F098" w14:textId="77777777" w:rsidR="00114D5E" w:rsidRPr="007C1AAC" w:rsidRDefault="00114D5E" w:rsidP="00C57C6C">
                        <w:pPr>
                          <w:spacing w:before="0"/>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142AAC2D" w14:textId="66BA48EF" w:rsidR="00114D5E" w:rsidRPr="007C1AAC" w:rsidRDefault="00114D5E" w:rsidP="00C57C6C">
                        <w:pPr>
                          <w:spacing w:before="0"/>
                          <w:rPr>
                            <w:sz w:val="22"/>
                            <w:szCs w:val="22"/>
                          </w:rPr>
                        </w:pPr>
                        <w:ins w:id="488" w:author="Elena Vio" w:date="2016-04-10T12:32:00Z">
                          <w:r>
                            <w:t>Submit and assign HT Management</w:t>
                          </w:r>
                        </w:ins>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39A2D7F9" w:rsidR="00114D5E" w:rsidRPr="007C1AAC" w:rsidRDefault="00114D5E" w:rsidP="00C57C6C">
                        <w:pPr>
                          <w:spacing w:before="0"/>
                          <w:jc w:val="center"/>
                          <w:rPr>
                            <w:sz w:val="22"/>
                            <w:szCs w:val="22"/>
                          </w:rPr>
                        </w:pPr>
                        <w:ins w:id="489" w:author="Elena Vio" w:date="2016-04-10T09:49:00Z">
                          <w:r>
                            <w:rPr>
                              <w:sz w:val="22"/>
                              <w:szCs w:val="22"/>
                            </w:rPr>
                            <w:t>XDS Document Repository</w:t>
                          </w:r>
                        </w:ins>
                      </w:p>
                      <w:p w14:paraId="0084F20D" w14:textId="77777777" w:rsidR="00114D5E" w:rsidRDefault="00114D5E" w:rsidP="00C57C6C">
                        <w:pPr>
                          <w:spacing w:before="0"/>
                        </w:pPr>
                      </w:p>
                      <w:p w14:paraId="074682DD" w14:textId="77777777" w:rsidR="00114D5E" w:rsidRPr="007C1AAC" w:rsidRDefault="00114D5E" w:rsidP="00C57C6C">
                        <w:pPr>
                          <w:spacing w:before="0"/>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114D5E" w:rsidRPr="007C1AAC" w:rsidRDefault="00114D5E" w:rsidP="00C57C6C">
                        <w:pPr>
                          <w:spacing w:before="0"/>
                          <w:rPr>
                            <w:sz w:val="22"/>
                            <w:szCs w:val="22"/>
                          </w:rPr>
                        </w:pPr>
                        <w:r>
                          <w:t>Provide And Register Document set-b Response</w:t>
                        </w:r>
                        <w:r w:rsidDel="00281B77">
                          <w:rPr>
                            <w:sz w:val="22"/>
                            <w:szCs w:val="22"/>
                          </w:rPr>
                          <w:t xml:space="preserve"> </w:t>
                        </w:r>
                      </w:p>
                      <w:p w14:paraId="0CC8D6E2" w14:textId="77777777" w:rsidR="00114D5E" w:rsidRDefault="00114D5E" w:rsidP="00C57C6C">
                        <w:pPr>
                          <w:spacing w:before="0"/>
                        </w:pPr>
                      </w:p>
                      <w:p w14:paraId="0FE85CB1" w14:textId="77777777" w:rsidR="00114D5E" w:rsidRPr="007C1AAC" w:rsidRDefault="00114D5E" w:rsidP="00C57C6C">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7EE5BF0E" w:rsidR="00C57C6C" w:rsidRPr="003651D9" w:rsidRDefault="00C57C6C" w:rsidP="00C57C6C">
      <w:pPr>
        <w:pStyle w:val="Titolo4"/>
        <w:numPr>
          <w:ilvl w:val="0"/>
          <w:numId w:val="0"/>
        </w:numPr>
        <w:rPr>
          <w:noProof w:val="0"/>
        </w:rPr>
      </w:pPr>
      <w:bookmarkStart w:id="490" w:name="_Toc345074677"/>
      <w:r w:rsidRPr="003651D9">
        <w:rPr>
          <w:noProof w:val="0"/>
        </w:rPr>
        <w:t>3.Y</w:t>
      </w:r>
      <w:r w:rsidR="009A52C8">
        <w:rPr>
          <w:noProof w:val="0"/>
        </w:rPr>
        <w:t>1</w:t>
      </w:r>
      <w:r w:rsidRPr="003651D9">
        <w:rPr>
          <w:noProof w:val="0"/>
        </w:rPr>
        <w:t xml:space="preserve">.4.1 </w:t>
      </w:r>
      <w:bookmarkEnd w:id="490"/>
      <w:r w:rsidR="00142BD0">
        <w:t xml:space="preserve">Submit and </w:t>
      </w:r>
      <w:r w:rsidR="00142BD0">
        <w:rPr>
          <w:iCs/>
          <w:lang w:val="it-IT"/>
        </w:rPr>
        <w:t>a</w:t>
      </w:r>
      <w:r w:rsidR="00142BD0" w:rsidRPr="00A14E3F">
        <w:rPr>
          <w:iCs/>
          <w:lang w:val="it-IT"/>
        </w:rPr>
        <w:t>ssign HT Manage</w:t>
      </w:r>
      <w:r w:rsidR="00142BD0">
        <w:rPr>
          <w:iCs/>
          <w:lang w:val="it-IT"/>
        </w:rPr>
        <w:t>ment</w:t>
      </w:r>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361427BF" w14:textId="77777777" w:rsidR="00C57C6C"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4693123" w14:textId="1C718AB1" w:rsidR="00CF464D" w:rsidRPr="001C002C" w:rsidRDefault="00CF464D" w:rsidP="00CF464D">
      <w:pPr>
        <w:pStyle w:val="AuthorInstructions"/>
        <w:rPr>
          <w:i w:val="0"/>
        </w:rPr>
      </w:pPr>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del w:id="491" w:author="Elena Vio" w:date="2016-04-24T18:53:00Z">
        <w:r w:rsidR="00E24BDE" w:rsidDel="00C64AA0">
          <w:rPr>
            <w:i w:val="0"/>
          </w:rPr>
          <w:delText>,</w:delText>
        </w:r>
      </w:del>
      <w:r w:rsidR="00E24BDE">
        <w:rPr>
          <w:i w:val="0"/>
        </w:rPr>
        <w:t xml:space="preserve"> </w:t>
      </w:r>
      <w:r w:rsidR="00E24BDE" w:rsidRPr="00E24BDE">
        <w:rPr>
          <w:i w:val="0"/>
        </w:rPr>
        <w:t>in order to provide the HT Request</w:t>
      </w:r>
      <w:ins w:id="492" w:author="Elena Vio" w:date="2016-04-21T12:44:00Z">
        <w:r w:rsidR="00703ED2">
          <w:rPr>
            <w:i w:val="0"/>
          </w:rPr>
          <w:t xml:space="preserve"> Document</w:t>
        </w:r>
      </w:ins>
      <w:r w:rsidR="00E24BDE" w:rsidRPr="00E24BDE">
        <w:rPr>
          <w:i w:val="0"/>
        </w:rPr>
        <w:t xml:space="preserve"> to HT Manager </w:t>
      </w:r>
      <w:r w:rsidR="00E24BDE">
        <w:rPr>
          <w:i w:val="0"/>
        </w:rPr>
        <w:t xml:space="preserve">and </w:t>
      </w:r>
      <w:r w:rsidR="00E24BDE" w:rsidRPr="00E24BDE">
        <w:rPr>
          <w:i w:val="0"/>
        </w:rPr>
        <w:t>to assign HT man</w:t>
      </w:r>
      <w:r w:rsidR="00AE1498">
        <w:rPr>
          <w:i w:val="0"/>
        </w:rPr>
        <w:t>a</w:t>
      </w:r>
      <w:r w:rsidR="00E24BDE" w:rsidRPr="00E24BDE">
        <w:rPr>
          <w:i w:val="0"/>
        </w:rPr>
        <w:t>gement to HT Manager.</w:t>
      </w:r>
      <w:ins w:id="493" w:author="Elena Vio" w:date="2016-04-21T12:54:00Z">
        <w:r w:rsidR="0057798B">
          <w:rPr>
            <w:i w:val="0"/>
          </w:rPr>
          <w:t xml:space="preserve"> </w:t>
        </w:r>
      </w:ins>
      <w:ins w:id="494" w:author="Elena Vio" w:date="2016-04-24T17:02:00Z">
        <w:r w:rsidR="00DF72E6">
          <w:rPr>
            <w:i w:val="0"/>
          </w:rPr>
          <w:t xml:space="preserve">Alternatively, </w:t>
        </w:r>
      </w:ins>
      <w:ins w:id="495" w:author="Elena Vio" w:date="2016-04-21T12:54:00Z">
        <w:r w:rsidR="00DF72E6">
          <w:rPr>
            <w:i w:val="0"/>
          </w:rPr>
          <w:t>t</w:t>
        </w:r>
        <w:r w:rsidR="0057798B">
          <w:rPr>
            <w:i w:val="0"/>
          </w:rPr>
          <w:t xml:space="preserve">his message can only have to </w:t>
        </w:r>
        <w:r w:rsidR="0057798B" w:rsidRPr="00E24BDE">
          <w:rPr>
            <w:i w:val="0"/>
          </w:rPr>
          <w:t>assign HT man</w:t>
        </w:r>
        <w:r w:rsidR="0057798B">
          <w:rPr>
            <w:i w:val="0"/>
          </w:rPr>
          <w:t>a</w:t>
        </w:r>
        <w:r w:rsidR="0057798B" w:rsidRPr="00E24BDE">
          <w:rPr>
            <w:i w:val="0"/>
          </w:rPr>
          <w:t xml:space="preserve">gement to </w:t>
        </w:r>
      </w:ins>
      <w:ins w:id="496" w:author="Elena Vio" w:date="2016-04-24T17:02:00Z">
        <w:r w:rsidR="00DF72E6">
          <w:rPr>
            <w:i w:val="0"/>
          </w:rPr>
          <w:t xml:space="preserve">another </w:t>
        </w:r>
      </w:ins>
      <w:ins w:id="497" w:author="Elena Vio" w:date="2016-04-21T12:54:00Z">
        <w:r w:rsidR="0057798B" w:rsidRPr="00E24BDE">
          <w:rPr>
            <w:i w:val="0"/>
          </w:rPr>
          <w:t>HT Manager</w:t>
        </w:r>
        <w:r w:rsidR="0057798B">
          <w:rPr>
            <w:i w:val="0"/>
          </w:rPr>
          <w:t xml:space="preserve">, if </w:t>
        </w:r>
      </w:ins>
      <w:ins w:id="498" w:author="Elena Vio" w:date="2016-04-24T17:03:00Z">
        <w:r w:rsidR="00051AE4">
          <w:rPr>
            <w:i w:val="0"/>
          </w:rPr>
          <w:t xml:space="preserve">a </w:t>
        </w:r>
      </w:ins>
      <w:ins w:id="499" w:author="Elena Vio" w:date="2016-04-21T12:54:00Z">
        <w:r w:rsidR="0057798B">
          <w:rPr>
            <w:i w:val="0"/>
          </w:rPr>
          <w:t>previous assignment was been rejected.</w:t>
        </w:r>
      </w:ins>
    </w:p>
    <w:p w14:paraId="6080A67F" w14:textId="0EEB698D" w:rsidR="00142BD0" w:rsidRDefault="00142BD0" w:rsidP="001F69BA">
      <w:pPr>
        <w:pStyle w:val="AuthorInstructions"/>
        <w:rPr>
          <w:i w:val="0"/>
        </w:rPr>
      </w:pPr>
    </w:p>
    <w:p w14:paraId="3E45A054" w14:textId="4EBFEDC5" w:rsidR="00C57C6C" w:rsidRPr="003651D9" w:rsidRDefault="00C57C6C" w:rsidP="00C57C6C">
      <w:pPr>
        <w:pStyle w:val="Titolo5"/>
        <w:numPr>
          <w:ilvl w:val="0"/>
          <w:numId w:val="0"/>
        </w:numPr>
        <w:rPr>
          <w:noProof w:val="0"/>
        </w:rPr>
      </w:pPr>
      <w:bookmarkStart w:id="500" w:name="_Toc345074678"/>
      <w:r w:rsidRPr="003651D9">
        <w:rPr>
          <w:noProof w:val="0"/>
        </w:rPr>
        <w:t>3.Y</w:t>
      </w:r>
      <w:r w:rsidR="009A52C8">
        <w:rPr>
          <w:noProof w:val="0"/>
        </w:rPr>
        <w:t>1</w:t>
      </w:r>
      <w:r w:rsidRPr="003651D9">
        <w:rPr>
          <w:noProof w:val="0"/>
        </w:rPr>
        <w:t>.4.1.1 Trigger Events</w:t>
      </w:r>
      <w:bookmarkEnd w:id="500"/>
    </w:p>
    <w:p w14:paraId="10249D78" w14:textId="77777777" w:rsidR="00C57C6C" w:rsidRDefault="00C57C6C" w:rsidP="00C57C6C">
      <w:pPr>
        <w:pStyle w:val="AuthorInstructions"/>
      </w:pPr>
      <w:r w:rsidRPr="003651D9">
        <w:t xml:space="preserve">&lt;Description of the real world events that cause the sender (Actor A) to send Message 1 (e.g.,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2F4ECC2E" w14:textId="30026118" w:rsidR="00783554" w:rsidRDefault="00783554" w:rsidP="00783554">
      <w:bookmarkStart w:id="501" w:name="_Toc316120845"/>
      <w:bookmarkStart w:id="502" w:name="_Toc313888827"/>
      <w:r>
        <w:t xml:space="preserve">The </w:t>
      </w:r>
      <w:del w:id="503" w:author="Elena Vio" w:date="2016-04-24T17:03:00Z">
        <w:r w:rsidDel="00051AE4">
          <w:delText>Heart Team</w:delText>
        </w:r>
      </w:del>
      <w:ins w:id="504" w:author="Elena Vio" w:date="2016-04-24T17:03:00Z">
        <w:r w:rsidR="00051AE4">
          <w:t>HT</w:t>
        </w:r>
      </w:ins>
      <w:r>
        <w:t xml:space="preserve"> </w:t>
      </w:r>
      <w:r w:rsidRPr="001E657B">
        <w:t>Requester</w:t>
      </w:r>
      <w:r>
        <w:t xml:space="preserve"> sends this message when:</w:t>
      </w:r>
    </w:p>
    <w:p w14:paraId="22AF13CC" w14:textId="2562884C" w:rsidR="00783554" w:rsidRDefault="00C64AA0" w:rsidP="003E36A3">
      <w:pPr>
        <w:pStyle w:val="Paragrafoelenco"/>
        <w:numPr>
          <w:ilvl w:val="0"/>
          <w:numId w:val="54"/>
        </w:numPr>
      </w:pPr>
      <w:ins w:id="505" w:author="Elena Vio" w:date="2016-04-24T18:53:00Z">
        <w:r>
          <w:t>I</w:t>
        </w:r>
      </w:ins>
      <w:del w:id="506" w:author="Elena Vio" w:date="2016-04-24T18:53:00Z">
        <w:r w:rsidR="00783554" w:rsidDel="00C64AA0">
          <w:delText>i</w:delText>
        </w:r>
      </w:del>
      <w:r w:rsidR="00783554">
        <w:t xml:space="preserve">t is ready to initiate the Heart Team process and </w:t>
      </w:r>
      <w:r w:rsidR="00783554" w:rsidRPr="0070073A">
        <w:t>has acquired and collected all the information needed</w:t>
      </w:r>
      <w:r w:rsidR="000D0F9C">
        <w:t xml:space="preserve">, and HT Request is ready to be assigned. This means that the HT Requester shall be able to identify a HT Manager able to </w:t>
      </w:r>
      <w:del w:id="507" w:author="Elena Vio" w:date="2016-04-24T17:04:00Z">
        <w:r w:rsidR="000D0F9C" w:rsidDel="00051AE4">
          <w:delText xml:space="preserve">complete </w:delText>
        </w:r>
      </w:del>
      <w:ins w:id="508" w:author="Elena Vio" w:date="2016-04-24T17:04:00Z">
        <w:r w:rsidR="00051AE4">
          <w:t xml:space="preserve">manage </w:t>
        </w:r>
      </w:ins>
      <w:r w:rsidR="000D0F9C">
        <w:t>the HT, but rules for assignment are out of scope for this specification, and should be locally defined by domain policies.</w:t>
      </w:r>
    </w:p>
    <w:p w14:paraId="040722E3" w14:textId="46A802DD" w:rsidR="00783554" w:rsidRDefault="00783554" w:rsidP="003E36A3">
      <w:pPr>
        <w:pStyle w:val="Paragrafoelenco"/>
        <w:ind w:left="784"/>
      </w:pPr>
      <w:r>
        <w:t>OR</w:t>
      </w:r>
    </w:p>
    <w:p w14:paraId="4F1BEAAC" w14:textId="0C68BAC6" w:rsidR="00361384" w:rsidRDefault="00C64AA0" w:rsidP="00442D53">
      <w:pPr>
        <w:pStyle w:val="Paragrafoelenco"/>
        <w:numPr>
          <w:ilvl w:val="0"/>
          <w:numId w:val="54"/>
        </w:numPr>
      </w:pPr>
      <w:ins w:id="509" w:author="Elena Vio" w:date="2016-04-24T18:54:00Z">
        <w:r>
          <w:lastRenderedPageBreak/>
          <w:t>A</w:t>
        </w:r>
      </w:ins>
      <w:del w:id="510" w:author="Elena Vio" w:date="2016-04-24T18:54:00Z">
        <w:r w:rsidR="00361384" w:rsidDel="00C64AA0">
          <w:delText>a</w:delText>
        </w:r>
      </w:del>
      <w:r w:rsidR="00361384">
        <w:t xml:space="preserve"> previous assignment</w:t>
      </w:r>
      <w:ins w:id="511" w:author="Elena Vio" w:date="2016-04-24T17:03:00Z">
        <w:r w:rsidR="00051AE4">
          <w:t xml:space="preserve"> to HT management</w:t>
        </w:r>
      </w:ins>
      <w:r w:rsidR="00361384">
        <w:t xml:space="preserve"> is </w:t>
      </w:r>
      <w:r w:rsidR="00BC3273">
        <w:t xml:space="preserve">revoked by HT Requester or rejected by HT </w:t>
      </w:r>
      <w:r w:rsidR="006377D9">
        <w:t>Manager</w:t>
      </w:r>
      <w:r w:rsidR="00361384">
        <w:t xml:space="preserve"> and it has been assigned again. </w:t>
      </w:r>
      <w:r w:rsidR="00A25949">
        <w:t xml:space="preserve">This means that the HT Requester shall be able to identify a HT Manager able to </w:t>
      </w:r>
      <w:del w:id="512" w:author="Elena Vio" w:date="2016-04-24T17:04:00Z">
        <w:r w:rsidR="00A25949" w:rsidDel="00051AE4">
          <w:delText xml:space="preserve">complete </w:delText>
        </w:r>
      </w:del>
      <w:ins w:id="513" w:author="Elena Vio" w:date="2016-04-24T17:04:00Z">
        <w:r w:rsidR="00051AE4">
          <w:t xml:space="preserve">manage </w:t>
        </w:r>
      </w:ins>
      <w:r w:rsidR="00A25949">
        <w:t>the HT, but rules for assignment are out of scope for this specification, and should be locally defined by domain policies.</w:t>
      </w:r>
    </w:p>
    <w:p w14:paraId="43F47A76" w14:textId="77777777" w:rsidR="00446436" w:rsidRDefault="00CC1C73" w:rsidP="003E36A3">
      <w:pPr>
        <w:ind w:firstLine="720"/>
      </w:pPr>
      <w:r>
        <w:t xml:space="preserve">The </w:t>
      </w:r>
      <w:r w:rsidRPr="00446436">
        <w:rPr>
          <w:b/>
        </w:rPr>
        <w:t>pre-conditions</w:t>
      </w:r>
      <w:r>
        <w:t xml:space="preserve"> are encoded as:</w:t>
      </w:r>
    </w:p>
    <w:p w14:paraId="47E43C66" w14:textId="0C36AC49" w:rsidR="00CC1C73" w:rsidRDefault="00CC1C73" w:rsidP="003E36A3">
      <w:pPr>
        <w:pStyle w:val="Paragrafoelenco"/>
        <w:numPr>
          <w:ilvl w:val="0"/>
          <w:numId w:val="58"/>
        </w:numPr>
      </w:pPr>
      <w:r>
        <w:t xml:space="preserve">The </w:t>
      </w:r>
      <w:r w:rsidR="00446436">
        <w:t xml:space="preserve">workflow document is open </w:t>
      </w:r>
      <w:r>
        <w:t>(</w:t>
      </w:r>
      <w:proofErr w:type="spellStart"/>
      <w:r w:rsidRPr="00446436">
        <w:rPr>
          <w:rFonts w:ascii="Courier" w:hAnsi="Courier"/>
          <w:b/>
        </w:rPr>
        <w:t>WorkflowDocument</w:t>
      </w:r>
      <w:proofErr w:type="spellEnd"/>
      <w:r w:rsidRPr="00446436">
        <w:rPr>
          <w:rFonts w:ascii="Courier" w:hAnsi="Courier"/>
          <w:b/>
        </w:rPr>
        <w:t>/</w:t>
      </w:r>
      <w:proofErr w:type="spellStart"/>
      <w:r w:rsidRPr="00446436">
        <w:rPr>
          <w:rFonts w:ascii="Courier" w:hAnsi="Courier"/>
          <w:b/>
        </w:rPr>
        <w:t>workflowStatus</w:t>
      </w:r>
      <w:proofErr w:type="spellEnd"/>
      <w:r>
        <w:t>=”OPEN”)</w:t>
      </w:r>
      <w:r w:rsidRPr="00446436">
        <w:rPr>
          <w:b/>
        </w:rPr>
        <w:t xml:space="preserve"> </w:t>
      </w:r>
      <w:r w:rsidR="00446436" w:rsidRPr="00446436">
        <w:rPr>
          <w:b/>
        </w:rPr>
        <w:t xml:space="preserve">and </w:t>
      </w:r>
      <w:r w:rsidR="00446436">
        <w:t>t</w:t>
      </w:r>
      <w:r w:rsidR="00C31EF2" w:rsidRPr="003E36A3">
        <w:t>he HT Request task is COMPLETED (WorkflowDocument/TaskList/XDWTask/taskData/taskDetails/status=”COMPLETED”</w:t>
      </w:r>
      <w:r w:rsidR="00C31EF2">
        <w:t>and</w:t>
      </w:r>
      <w:r w:rsidR="00C31EF2" w:rsidRPr="003E36A3">
        <w:t xml:space="preserve"> WorkflowDocument/TaskList/XDWTask/taskData/taskDetails/taskType=”HTRequest”</w:t>
      </w:r>
      <w:r w:rsidR="00446436">
        <w:t xml:space="preserve">) and </w:t>
      </w:r>
      <w:r w:rsidRPr="00A555FB">
        <w:t xml:space="preserve">each </w:t>
      </w:r>
      <w:r w:rsidR="004F3B20">
        <w:t>HT Lead</w:t>
      </w:r>
      <w:r w:rsidRPr="00A555FB">
        <w:t xml:space="preserve"> task is </w:t>
      </w:r>
      <w:r>
        <w:t>“</w:t>
      </w:r>
      <w:r w:rsidRPr="00A555FB">
        <w:t>EXITED”</w:t>
      </w:r>
      <w:r w:rsidRPr="003E36A3">
        <w:rPr>
          <w:b/>
        </w:rPr>
        <w:t xml:space="preserve"> </w:t>
      </w:r>
      <w:r>
        <w:t>(</w:t>
      </w:r>
      <w:r w:rsidRPr="003E36A3">
        <w:rPr>
          <w:rFonts w:ascii="Courier" w:hAnsi="Courier"/>
          <w:b/>
        </w:rPr>
        <w:t>WorkflowDocument/TaskList/XDWTask/taskData/taskDetails/status</w:t>
      </w:r>
      <w:r>
        <w:t xml:space="preserve">=”EXITED” </w:t>
      </w:r>
      <w:r w:rsidRPr="00855164">
        <w:t>and</w:t>
      </w:r>
      <w:r w:rsidRPr="003E36A3">
        <w:rPr>
          <w:b/>
        </w:rPr>
        <w:t xml:space="preserve"> </w:t>
      </w:r>
      <w:r w:rsidRPr="003E36A3">
        <w:rPr>
          <w:rFonts w:ascii="Courier" w:hAnsi="Courier"/>
          <w:b/>
        </w:rPr>
        <w:t>WorkflowDocument/TaskList/XDWTask/taskData/taskDetails/taskType</w:t>
      </w:r>
      <w:r>
        <w:t>=”</w:t>
      </w:r>
      <w:r w:rsidR="00C31EF2">
        <w:t>HT</w:t>
      </w:r>
      <w:r w:rsidR="004F3B20">
        <w:t>Lead</w:t>
      </w:r>
      <w:r>
        <w:t>”)</w:t>
      </w:r>
    </w:p>
    <w:p w14:paraId="55CA299F" w14:textId="120B34AC" w:rsidR="007858B9" w:rsidRPr="007858B9" w:rsidRDefault="007858B9" w:rsidP="000375FA">
      <w:pPr>
        <w:pStyle w:val="Corpodeltesto"/>
      </w:pPr>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501"/>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502"/>
    <w:p w14:paraId="4DA3BC6C" w14:textId="5394D72C" w:rsidR="001F69BA" w:rsidRDefault="00783554" w:rsidP="001F69BA">
      <w:pPr>
        <w:pStyle w:val="Corpodeltesto"/>
        <w:numPr>
          <w:ilvl w:val="0"/>
          <w:numId w:val="36"/>
        </w:numPr>
      </w:pPr>
      <w:r>
        <w:t>Heart Team</w:t>
      </w:r>
      <w:r w:rsidR="001F69BA">
        <w:t xml:space="preserve"> Request Document: the request for a HT to perform a Final Report for the clinical case.</w:t>
      </w:r>
    </w:p>
    <w:p w14:paraId="1D8062CA" w14:textId="42F9E186" w:rsidR="001F69BA" w:rsidRDefault="001F69BA" w:rsidP="001F69BA">
      <w:pPr>
        <w:pStyle w:val="Corpodeltesto"/>
        <w:numPr>
          <w:ilvl w:val="0"/>
          <w:numId w:val="36"/>
        </w:numPr>
      </w:pPr>
      <w:r>
        <w:t xml:space="preserve">Images Manifest: a document </w:t>
      </w:r>
      <w:r w:rsidR="009B14A8" w:rsidRPr="008B6CA1">
        <w:t>identifying the key images</w:t>
      </w:r>
      <w:r w:rsidR="009B14A8">
        <w:t xml:space="preserve"> </w:t>
      </w:r>
      <w:r>
        <w:t xml:space="preserve">set </w:t>
      </w:r>
    </w:p>
    <w:p w14:paraId="37009F92" w14:textId="26EE791C" w:rsidR="00783554" w:rsidRDefault="00783554" w:rsidP="001F69BA">
      <w:pPr>
        <w:pStyle w:val="Corpodeltesto"/>
        <w:numPr>
          <w:ilvl w:val="0"/>
          <w:numId w:val="36"/>
        </w:numPr>
      </w:pPr>
      <w:r>
        <w:t>Images Report (Optional)</w:t>
      </w:r>
    </w:p>
    <w:p w14:paraId="190020D2" w14:textId="4904C723" w:rsidR="001F69BA" w:rsidRDefault="001F69BA" w:rsidP="001F69BA">
      <w:pPr>
        <w:pStyle w:val="Corpodeltesto"/>
        <w:numPr>
          <w:ilvl w:val="0"/>
          <w:numId w:val="36"/>
        </w:numPr>
      </w:pPr>
      <w:r>
        <w:t>Clinical Report</w:t>
      </w:r>
      <w:r w:rsidR="00783554">
        <w:t xml:space="preserve"> (Optional)</w:t>
      </w:r>
    </w:p>
    <w:p w14:paraId="48D0EBC4" w14:textId="3A5767CB" w:rsidR="001F69BA" w:rsidRDefault="00783554" w:rsidP="008B6CA1">
      <w:pPr>
        <w:pStyle w:val="Corpodeltesto"/>
        <w:numPr>
          <w:ilvl w:val="0"/>
          <w:numId w:val="36"/>
        </w:numPr>
      </w:pPr>
      <w:r>
        <w:t>Videos (Optional)</w:t>
      </w:r>
    </w:p>
    <w:p w14:paraId="3033072D" w14:textId="77777777" w:rsidR="00783554" w:rsidRPr="003651D9" w:rsidRDefault="00783554" w:rsidP="003E36A3">
      <w:pPr>
        <w:pStyle w:val="Corpodeltesto"/>
      </w:pPr>
    </w:p>
    <w:p w14:paraId="67B9CE19" w14:textId="5D6539B1" w:rsidR="00C57C6C" w:rsidRPr="003651D9" w:rsidRDefault="00C57C6C" w:rsidP="00C57C6C">
      <w:pPr>
        <w:pStyle w:val="Titolo5"/>
        <w:numPr>
          <w:ilvl w:val="0"/>
          <w:numId w:val="0"/>
        </w:numPr>
        <w:rPr>
          <w:noProof w:val="0"/>
        </w:rPr>
      </w:pPr>
      <w:bookmarkStart w:id="514" w:name="_Toc345074679"/>
      <w:r w:rsidRPr="003651D9">
        <w:rPr>
          <w:noProof w:val="0"/>
        </w:rPr>
        <w:t>3.Y</w:t>
      </w:r>
      <w:r w:rsidR="009A52C8">
        <w:rPr>
          <w:noProof w:val="0"/>
        </w:rPr>
        <w:t>1</w:t>
      </w:r>
      <w:r w:rsidRPr="003651D9">
        <w:rPr>
          <w:noProof w:val="0"/>
        </w:rPr>
        <w:t>.4.1.2 Message Semantics</w:t>
      </w:r>
      <w:bookmarkEnd w:id="514"/>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4D15FF91"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3BA2F47D" w14:textId="47E4761B" w:rsidR="00477295" w:rsidRDefault="00797A96" w:rsidP="00477295">
      <w:pPr>
        <w:pStyle w:val="Corpodeltesto"/>
      </w:pPr>
      <w:r>
        <w:lastRenderedPageBreak/>
        <w:t>This message is a Provide And Register Docum</w:t>
      </w:r>
      <w:r w:rsidR="00801938">
        <w:t xml:space="preserve">ent Set-b Request message. </w:t>
      </w:r>
      <w:r w:rsidR="00477295">
        <w:t>This message shall comply with the message semantics defined for the Provide and Register Document Set-b Request message in ITI TF-2b</w:t>
      </w:r>
      <w:proofErr w:type="gramStart"/>
      <w:r w:rsidR="00477295">
        <w:t>:3.41.4.1.2</w:t>
      </w:r>
      <w:proofErr w:type="gramEnd"/>
      <w:r w:rsidR="00477295">
        <w:t xml:space="preserve">.  The HT </w:t>
      </w:r>
      <w:r w:rsidR="00477295" w:rsidRPr="001E657B">
        <w:t>Requester</w:t>
      </w:r>
      <w:r w:rsidR="00477295">
        <w:t xml:space="preserve"> is the Document Source</w:t>
      </w:r>
      <w:ins w:id="515" w:author="Elena Vio" w:date="2016-04-21T12:47:00Z">
        <w:r w:rsidR="0057798B">
          <w:t>.</w:t>
        </w:r>
      </w:ins>
    </w:p>
    <w:p w14:paraId="30357DF9" w14:textId="34A6B593" w:rsidR="00797A96" w:rsidRDefault="00797A96" w:rsidP="00797A96">
      <w:pPr>
        <w:pStyle w:val="Corpodeltesto"/>
      </w:pPr>
      <w:r>
        <w:t>This section define</w:t>
      </w:r>
      <w:r w:rsidR="00DC68CD">
        <w:t>s</w:t>
      </w:r>
      <w:r>
        <w:t>:</w:t>
      </w:r>
    </w:p>
    <w:p w14:paraId="7C055B90" w14:textId="6F2A3DF4" w:rsidR="00FC4F27" w:rsidRDefault="00C64AA0" w:rsidP="006622DF">
      <w:pPr>
        <w:pStyle w:val="Corpodeltesto"/>
        <w:numPr>
          <w:ilvl w:val="0"/>
          <w:numId w:val="37"/>
        </w:numPr>
      </w:pPr>
      <w:ins w:id="516" w:author="Elena Vio" w:date="2016-04-24T18:54:00Z">
        <w:r>
          <w:t>T</w:t>
        </w:r>
      </w:ins>
      <w:del w:id="517" w:author="Elena Vio" w:date="2016-04-24T18:54:00Z">
        <w:r w:rsidR="004862B9" w:rsidDel="00C64AA0">
          <w:delText>t</w:delText>
        </w:r>
      </w:del>
      <w:r w:rsidR="004862B9">
        <w:t xml:space="preserve">he Heart Team </w:t>
      </w:r>
      <w:r w:rsidR="00F266DA">
        <w:t>Workflow Document Content</w:t>
      </w:r>
      <w:r w:rsidR="004862B9">
        <w:t xml:space="preserve"> submitted in the Provide and Register.  See Section 3.</w:t>
      </w:r>
      <w:r w:rsidR="00F849E8">
        <w:t>Y</w:t>
      </w:r>
      <w:r w:rsidR="009E3F00">
        <w:t>1</w:t>
      </w:r>
      <w:r w:rsidR="004862B9">
        <w:t>.4.1.2.1.</w:t>
      </w:r>
    </w:p>
    <w:p w14:paraId="0F2E94B9" w14:textId="7EF0CD9B" w:rsidR="00797A96" w:rsidRDefault="004862B9" w:rsidP="006622DF">
      <w:pPr>
        <w:pStyle w:val="Corpodeltesto"/>
        <w:numPr>
          <w:ilvl w:val="0"/>
          <w:numId w:val="37"/>
        </w:numPr>
      </w:pPr>
      <w:r>
        <w:t xml:space="preserve">The Heart Team Request </w:t>
      </w:r>
      <w:r w:rsidR="00FC4F27">
        <w:t>D</w:t>
      </w:r>
      <w:r w:rsidR="00797A96">
        <w:t>ocument</w:t>
      </w:r>
      <w:ins w:id="518" w:author="Elena Vio" w:date="2016-04-16T14:54:00Z">
        <w:r w:rsidR="00120B79">
          <w:t xml:space="preserve"> Content</w:t>
        </w:r>
      </w:ins>
      <w:del w:id="519" w:author="Elena Vio" w:date="2016-04-16T09:40:00Z">
        <w:r w:rsidR="00797A96" w:rsidDel="000704DD">
          <w:delText>s</w:delText>
        </w:r>
      </w:del>
      <w:r w:rsidR="00797A96">
        <w:t xml:space="preserve"> submitted </w:t>
      </w:r>
      <w:r>
        <w:t>in the Provide and Register.  See Section 3.</w:t>
      </w:r>
      <w:r w:rsidR="00F849E8">
        <w:t>Y</w:t>
      </w:r>
      <w:r w:rsidR="009E3F00">
        <w:t>1</w:t>
      </w:r>
      <w:r>
        <w:t>.4.1.2.2.</w:t>
      </w:r>
      <w:r w:rsidR="00797A96">
        <w:t xml:space="preserve"> </w:t>
      </w:r>
    </w:p>
    <w:p w14:paraId="6DC4CC35" w14:textId="49F09084" w:rsidR="00FA1F44" w:rsidRDefault="004862B9" w:rsidP="000C2244">
      <w:pPr>
        <w:pStyle w:val="Corpodeltesto"/>
        <w:numPr>
          <w:ilvl w:val="0"/>
          <w:numId w:val="37"/>
        </w:numPr>
      </w:pPr>
      <w:r>
        <w:t xml:space="preserve">The </w:t>
      </w:r>
      <w:r w:rsidR="00797A96">
        <w:t>Document Sharing Metadata requirements</w:t>
      </w:r>
      <w:r>
        <w:t xml:space="preserve"> for the Submission Set and Document Entry.  See Section 3.</w:t>
      </w:r>
      <w:r w:rsidR="00F849E8">
        <w:t>Y</w:t>
      </w:r>
      <w:r w:rsidR="009E3F00">
        <w:t>1</w:t>
      </w:r>
      <w:r>
        <w:t>.4.1.2.3.</w:t>
      </w:r>
    </w:p>
    <w:p w14:paraId="1C1FCCA4" w14:textId="7658CA8D" w:rsidR="0059573E" w:rsidRDefault="00797A96" w:rsidP="001F69BA">
      <w:pPr>
        <w:pStyle w:val="Corpodeltesto"/>
      </w:pPr>
      <w:r>
        <w:t xml:space="preserve">This </w:t>
      </w:r>
      <w:r w:rsidR="00FA1F44">
        <w:t>specification</w:t>
      </w:r>
      <w:r>
        <w:t xml:space="preserve"> does not require that all the documents referenced </w:t>
      </w:r>
      <w:r w:rsidR="00FA1F44">
        <w:t xml:space="preserve">as input </w:t>
      </w:r>
      <w:del w:id="520" w:author="Elena Vio" w:date="2016-04-21T12:47:00Z">
        <w:r w:rsidR="00FA1F44" w:rsidDel="0057798B">
          <w:delText xml:space="preserve">or output </w:delText>
        </w:r>
      </w:del>
      <w:r w:rsidR="00FA1F44">
        <w:t xml:space="preserve">documents </w:t>
      </w:r>
      <w:r>
        <w:t xml:space="preserve">within the Workflow Document are included in the same </w:t>
      </w:r>
      <w:proofErr w:type="spellStart"/>
      <w:r>
        <w:t>submissionSet</w:t>
      </w:r>
      <w:proofErr w:type="spellEnd"/>
      <w:r>
        <w:t>.</w:t>
      </w:r>
    </w:p>
    <w:p w14:paraId="3CA4157B" w14:textId="2E9C508F" w:rsidR="002F29F3" w:rsidRDefault="002F29F3" w:rsidP="002F29F3">
      <w:pPr>
        <w:pStyle w:val="Titolo5"/>
        <w:numPr>
          <w:ilvl w:val="0"/>
          <w:numId w:val="0"/>
        </w:numPr>
      </w:pPr>
      <w:bookmarkStart w:id="521" w:name="_Toc313888829"/>
      <w:r>
        <w:t>3.Y</w:t>
      </w:r>
      <w:r w:rsidR="009A52C8">
        <w:t>1</w:t>
      </w:r>
      <w:r>
        <w:t>.4.1.2.1</w:t>
      </w:r>
      <w:r w:rsidRPr="00322355">
        <w:t xml:space="preserve"> </w:t>
      </w:r>
      <w:r w:rsidR="00165115">
        <w:t>Heart Team Workflow Document</w:t>
      </w:r>
      <w:r w:rsidRPr="00322355">
        <w:t xml:space="preserve"> Content Requirements</w:t>
      </w:r>
      <w:bookmarkEnd w:id="521"/>
    </w:p>
    <w:p w14:paraId="73A3BE69" w14:textId="765EDC8A" w:rsidR="00A55531" w:rsidRPr="00F909C6" w:rsidRDefault="00A55531" w:rsidP="002F29F3">
      <w:pPr>
        <w:pStyle w:val="Corpodeltesto"/>
      </w:pPr>
      <w:r>
        <w:t>The HT Requester initiates the workflow by creating a new Heart Team Workflow Document</w:t>
      </w:r>
      <w:r w:rsidR="0059573E">
        <w:t xml:space="preserve"> if </w:t>
      </w:r>
      <w:del w:id="522" w:author="Elena Vio" w:date="2016-04-24T18:54:00Z">
        <w:r w:rsidR="0059573E" w:rsidDel="00C64AA0">
          <w:delText xml:space="preserve"> </w:delText>
        </w:r>
      </w:del>
      <w:r w:rsidR="0059573E">
        <w:t>any assignment hasn’t yet been done</w:t>
      </w:r>
      <w:r>
        <w:t xml:space="preserve">. </w:t>
      </w:r>
      <w:r w:rsidR="0059573E">
        <w:t xml:space="preserve">The </w:t>
      </w:r>
      <w:proofErr w:type="gramStart"/>
      <w:r w:rsidR="0059573E">
        <w:t>Heart Team Workflow Document is updated by the HT Requester</w:t>
      </w:r>
      <w:proofErr w:type="gramEnd"/>
      <w:r w:rsidR="0059573E">
        <w:t xml:space="preserve"> if a previous assignment is revoked by HT Requester or rejected by HT Manager and it has been assigned again.</w:t>
      </w:r>
    </w:p>
    <w:p w14:paraId="02F708B6" w14:textId="303F9AC9" w:rsidR="002F29F3" w:rsidRPr="001D1D9D" w:rsidRDefault="002F29F3" w:rsidP="002F29F3">
      <w:pPr>
        <w:pStyle w:val="Titolo5"/>
        <w:numPr>
          <w:ilvl w:val="0"/>
          <w:numId w:val="0"/>
        </w:numPr>
      </w:pPr>
      <w:bookmarkStart w:id="523" w:name="_Toc313888830"/>
      <w:r>
        <w:t>3.Y</w:t>
      </w:r>
      <w:r w:rsidR="009A52C8">
        <w:t>1</w:t>
      </w:r>
      <w:r>
        <w:t>.4.1.2.1</w:t>
      </w:r>
      <w:r w:rsidRPr="001D1D9D">
        <w:t xml:space="preserve">.1 Workflow Document </w:t>
      </w:r>
      <w:bookmarkEnd w:id="523"/>
      <w:r w:rsidR="003557AF">
        <w:t>Elements</w:t>
      </w:r>
    </w:p>
    <w:p w14:paraId="4089DA15" w14:textId="77777777" w:rsidR="003557AF" w:rsidRDefault="003557AF" w:rsidP="003557AF">
      <w:pPr>
        <w:pStyle w:val="AuthorInstructions"/>
        <w:rPr>
          <w:i w:val="0"/>
        </w:rPr>
      </w:pPr>
      <w:r>
        <w:rPr>
          <w:i w:val="0"/>
        </w:rPr>
        <w:t>The HT Requester shall create a new Heart Team Workflow Document according to the definition of an XDW Workflow Document in ITI TF-3: 5.4 with the following constraints:</w:t>
      </w:r>
    </w:p>
    <w:p w14:paraId="7C7483C1" w14:textId="4C2B4553" w:rsidR="00797A96" w:rsidRDefault="00797A96" w:rsidP="000C2244">
      <w:pPr>
        <w:pStyle w:val="AuthorInstructions"/>
        <w:numPr>
          <w:ilvl w:val="0"/>
          <w:numId w:val="50"/>
        </w:numPr>
        <w:rPr>
          <w:i w:val="0"/>
        </w:rPr>
      </w:pPr>
      <w:r w:rsidRPr="0070073A">
        <w:rPr>
          <w:rFonts w:ascii="Courier" w:hAnsi="Courier"/>
          <w:b/>
          <w:i w:val="0"/>
        </w:rPr>
        <w:t>&lt;</w:t>
      </w:r>
      <w:proofErr w:type="spellStart"/>
      <w:r w:rsidRPr="0070073A">
        <w:rPr>
          <w:rFonts w:ascii="Courier" w:hAnsi="Courier"/>
          <w:b/>
          <w:i w:val="0"/>
        </w:rPr>
        <w:t>WorkflowStatus</w:t>
      </w:r>
      <w:proofErr w:type="spellEnd"/>
      <w:proofErr w:type="gramStart"/>
      <w:r w:rsidRPr="0070073A">
        <w:rPr>
          <w:rFonts w:ascii="Courier" w:hAnsi="Courier"/>
          <w:b/>
          <w:i w:val="0"/>
        </w:rPr>
        <w:t>&gt;</w:t>
      </w:r>
      <w:r>
        <w:rPr>
          <w:i w:val="0"/>
        </w:rPr>
        <w:t xml:space="preserve"> </w:t>
      </w:r>
      <w:r w:rsidR="003557AF">
        <w:rPr>
          <w:i w:val="0"/>
        </w:rPr>
        <w:t xml:space="preserve"> shall</w:t>
      </w:r>
      <w:proofErr w:type="gramEnd"/>
      <w:r w:rsidR="003557AF">
        <w:rPr>
          <w:i w:val="0"/>
        </w:rPr>
        <w:t xml:space="preserve"> be set </w:t>
      </w:r>
      <w:r>
        <w:rPr>
          <w:i w:val="0"/>
        </w:rPr>
        <w:t xml:space="preserve">to “OPEN”. </w:t>
      </w:r>
    </w:p>
    <w:p w14:paraId="1CEF8890" w14:textId="70FFBE79" w:rsidR="00797A96" w:rsidRDefault="00797A96" w:rsidP="000C2244">
      <w:pPr>
        <w:pStyle w:val="AuthorInstructions"/>
        <w:numPr>
          <w:ilvl w:val="0"/>
          <w:numId w:val="50"/>
        </w:numPr>
        <w:rPr>
          <w:i w:val="0"/>
        </w:rPr>
      </w:pPr>
      <w:r w:rsidRPr="0070073A">
        <w:rPr>
          <w:rFonts w:ascii="Courier" w:hAnsi="Courier"/>
          <w:b/>
          <w:i w:val="0"/>
        </w:rPr>
        <w:t>&lt;</w:t>
      </w:r>
      <w:proofErr w:type="spellStart"/>
      <w:proofErr w:type="gramStart"/>
      <w:r w:rsidRPr="0070073A">
        <w:rPr>
          <w:rFonts w:ascii="Courier" w:hAnsi="Courier"/>
          <w:b/>
          <w:i w:val="0"/>
        </w:rPr>
        <w:t>workflowDefinitionReference</w:t>
      </w:r>
      <w:proofErr w:type="spellEnd"/>
      <w:proofErr w:type="gramEnd"/>
      <w:r w:rsidRPr="0070073A">
        <w:rPr>
          <w:rFonts w:ascii="Courier" w:hAnsi="Courier"/>
          <w:b/>
          <w:i w:val="0"/>
        </w:rPr>
        <w:t>&gt;</w:t>
      </w:r>
      <w:r>
        <w:rPr>
          <w:i w:val="0"/>
        </w:rPr>
        <w:t xml:space="preserve"> </w:t>
      </w:r>
      <w:r w:rsidR="003557AF">
        <w:rPr>
          <w:i w:val="0"/>
        </w:rPr>
        <w:t xml:space="preserve">shall be set </w:t>
      </w:r>
      <w:r>
        <w:rPr>
          <w:i w:val="0"/>
        </w:rPr>
        <w:t xml:space="preserve">to </w:t>
      </w:r>
      <w:commentRangeStart w:id="524"/>
      <w:r>
        <w:rPr>
          <w:i w:val="0"/>
        </w:rPr>
        <w:t>“1.2.3.4.5.6.7.8.9.0”.</w:t>
      </w:r>
      <w:commentRangeEnd w:id="524"/>
      <w:r>
        <w:rPr>
          <w:rStyle w:val="Rimandocommento"/>
          <w:i w:val="0"/>
        </w:rPr>
        <w:commentReference w:id="524"/>
      </w:r>
    </w:p>
    <w:p w14:paraId="5AB4ACD9" w14:textId="080D3054" w:rsidR="003557AF" w:rsidRDefault="003557AF" w:rsidP="000C2244">
      <w:pPr>
        <w:pStyle w:val="AuthorInstructions"/>
        <w:numPr>
          <w:ilvl w:val="0"/>
          <w:numId w:val="49"/>
        </w:numPr>
        <w:rPr>
          <w:ins w:id="525" w:author="Elena Vio" w:date="2016-04-21T12:51:00Z"/>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sidR="00C739E4">
        <w:rPr>
          <w:rFonts w:ascii="Courier" w:hAnsi="Courier"/>
          <w:b/>
          <w:i w:val="0"/>
        </w:rPr>
        <w:t xml:space="preserve"> </w:t>
      </w:r>
      <w:r>
        <w:rPr>
          <w:i w:val="0"/>
        </w:rPr>
        <w:t>constraints see Section 3.</w:t>
      </w:r>
      <w:r w:rsidR="00F849E8">
        <w:rPr>
          <w:i w:val="0"/>
        </w:rPr>
        <w:t>Y</w:t>
      </w:r>
      <w:r w:rsidR="009E3F00">
        <w:rPr>
          <w:i w:val="0"/>
        </w:rPr>
        <w:t>1</w:t>
      </w:r>
      <w:r>
        <w:rPr>
          <w:i w:val="0"/>
        </w:rPr>
        <w:t>.4.1.2.1.1.1</w:t>
      </w:r>
      <w:ins w:id="526" w:author="Elena Vio" w:date="2016-04-21T12:51:00Z">
        <w:r w:rsidR="0057798B">
          <w:rPr>
            <w:i w:val="0"/>
          </w:rPr>
          <w:t>.</w:t>
        </w:r>
      </w:ins>
    </w:p>
    <w:p w14:paraId="0F2B37ED" w14:textId="35E13C5E" w:rsidR="0057798B" w:rsidRDefault="0057798B" w:rsidP="004A6F98">
      <w:pPr>
        <w:pStyle w:val="AuthorInstructions"/>
        <w:rPr>
          <w:ins w:id="527" w:author="Elena Vio" w:date="2016-04-21T12:56:00Z"/>
          <w:i w:val="0"/>
        </w:rPr>
      </w:pPr>
      <w:ins w:id="528" w:author="Elena Vio" w:date="2016-04-21T12:51:00Z">
        <w:r>
          <w:rPr>
            <w:i w:val="0"/>
          </w:rPr>
          <w:t xml:space="preserve">If </w:t>
        </w:r>
      </w:ins>
      <w:ins w:id="529" w:author="Elena Vio" w:date="2016-04-21T12:52:00Z">
        <w:r>
          <w:rPr>
            <w:i w:val="0"/>
          </w:rPr>
          <w:t>this message</w:t>
        </w:r>
      </w:ins>
      <w:ins w:id="530" w:author="Elena Vio" w:date="2016-04-21T12:53:00Z">
        <w:r>
          <w:rPr>
            <w:i w:val="0"/>
          </w:rPr>
          <w:t xml:space="preserve"> </w:t>
        </w:r>
      </w:ins>
      <w:ins w:id="531" w:author="Elena Vio" w:date="2016-04-24T18:55:00Z">
        <w:r w:rsidR="00C64AA0">
          <w:rPr>
            <w:i w:val="0"/>
          </w:rPr>
          <w:t xml:space="preserve">is only </w:t>
        </w:r>
      </w:ins>
      <w:ins w:id="532" w:author="Elena Vio" w:date="2016-04-21T12:53:00Z">
        <w:r>
          <w:rPr>
            <w:i w:val="0"/>
          </w:rPr>
          <w:t xml:space="preserve">to </w:t>
        </w:r>
        <w:r w:rsidRPr="00E24BDE">
          <w:rPr>
            <w:i w:val="0"/>
          </w:rPr>
          <w:t>assign HT man</w:t>
        </w:r>
        <w:r>
          <w:rPr>
            <w:i w:val="0"/>
          </w:rPr>
          <w:t>a</w:t>
        </w:r>
        <w:r w:rsidRPr="00E24BDE">
          <w:rPr>
            <w:i w:val="0"/>
          </w:rPr>
          <w:t>gement to HT Manager</w:t>
        </w:r>
      </w:ins>
      <w:ins w:id="533" w:author="Elena Vio" w:date="2016-04-21T12:51:00Z">
        <w:r>
          <w:rPr>
            <w:i w:val="0"/>
          </w:rPr>
          <w:t>, HT Request</w:t>
        </w:r>
      </w:ins>
      <w:ins w:id="534" w:author="Elena Vio" w:date="2016-04-21T12:55:00Z">
        <w:r w:rsidR="008211D7">
          <w:rPr>
            <w:i w:val="0"/>
          </w:rPr>
          <w:t>er shall update the Heart Team Workflow Document</w:t>
        </w:r>
      </w:ins>
      <w:ins w:id="535" w:author="Elena Vio" w:date="2016-04-21T12:56:00Z">
        <w:r w:rsidR="008211D7">
          <w:rPr>
            <w:i w:val="0"/>
          </w:rPr>
          <w:t xml:space="preserve"> according to the definition of an XDW Workflow Document in ITI TF-3: 5.4 with the following constraint:</w:t>
        </w:r>
      </w:ins>
    </w:p>
    <w:p w14:paraId="41A6C06B" w14:textId="12751607" w:rsidR="008211D7" w:rsidRPr="00896D57" w:rsidRDefault="00C64AA0" w:rsidP="00896D57">
      <w:pPr>
        <w:pStyle w:val="AuthorInstructions"/>
        <w:numPr>
          <w:ilvl w:val="0"/>
          <w:numId w:val="49"/>
        </w:numPr>
        <w:rPr>
          <w:i w:val="0"/>
        </w:rPr>
      </w:pPr>
      <w:ins w:id="536" w:author="Elena Vio" w:date="2016-04-21T12:56:00Z">
        <w:r>
          <w:rPr>
            <w:i w:val="0"/>
          </w:rPr>
          <w:t>F</w:t>
        </w:r>
        <w:r w:rsidR="008211D7">
          <w:rPr>
            <w:i w:val="0"/>
          </w:rPr>
          <w:t xml:space="preserve">or </w:t>
        </w:r>
        <w:r w:rsidR="008211D7">
          <w:rPr>
            <w:rFonts w:ascii="Courier" w:hAnsi="Courier"/>
            <w:b/>
            <w:i w:val="0"/>
          </w:rPr>
          <w:t>&lt;</w:t>
        </w:r>
        <w:proofErr w:type="spellStart"/>
        <w:r w:rsidR="008211D7">
          <w:rPr>
            <w:rFonts w:ascii="Courier" w:hAnsi="Courier"/>
            <w:b/>
            <w:i w:val="0"/>
          </w:rPr>
          <w:t>TaskList</w:t>
        </w:r>
        <w:proofErr w:type="spellEnd"/>
        <w:r w:rsidR="008211D7">
          <w:rPr>
            <w:rFonts w:ascii="Courier" w:hAnsi="Courier"/>
            <w:b/>
            <w:i w:val="0"/>
          </w:rPr>
          <w:t xml:space="preserve">&gt; </w:t>
        </w:r>
        <w:r w:rsidR="008211D7">
          <w:rPr>
            <w:i w:val="0"/>
          </w:rPr>
          <w:t>constraints see Section 3.Y1.4.1.2.1.1.1.</w:t>
        </w:r>
      </w:ins>
    </w:p>
    <w:p w14:paraId="70082712" w14:textId="2EF639FA" w:rsidR="002F29F3" w:rsidRPr="001D1D9D" w:rsidRDefault="002F29F3" w:rsidP="002F29F3">
      <w:pPr>
        <w:pStyle w:val="Titolo5"/>
        <w:numPr>
          <w:ilvl w:val="0"/>
          <w:numId w:val="0"/>
        </w:numPr>
      </w:pPr>
      <w:bookmarkStart w:id="537" w:name="_Toc313888831"/>
      <w:r>
        <w:t>3.Y</w:t>
      </w:r>
      <w:r w:rsidR="009A52C8">
        <w:t>1</w:t>
      </w:r>
      <w:r>
        <w:t>.4.1.2.1</w:t>
      </w:r>
      <w:r w:rsidRPr="001D1D9D">
        <w:t>.</w:t>
      </w:r>
      <w:r w:rsidR="009A52C8">
        <w:t>1.1</w:t>
      </w:r>
      <w:r w:rsidRPr="001D1D9D">
        <w:t xml:space="preserve"> Workflow Document </w:t>
      </w:r>
      <w:r>
        <w:t>taskList</w:t>
      </w:r>
      <w:bookmarkEnd w:id="537"/>
      <w:r w:rsidR="009A52C8">
        <w:t xml:space="preserve"> Element</w:t>
      </w:r>
    </w:p>
    <w:p w14:paraId="46131C6A" w14:textId="77777777" w:rsidR="00F849E8" w:rsidRDefault="00F849E8" w:rsidP="00F849E8">
      <w:pPr>
        <w:pStyle w:val="Corpodeltesto"/>
      </w:pPr>
      <w:bookmarkStart w:id="538" w:name="_Toc313888832"/>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6635EE44" w14:textId="31748240" w:rsidR="00F849E8" w:rsidRPr="00A83835" w:rsidRDefault="00F849E8" w:rsidP="00F849E8">
      <w:pPr>
        <w:pStyle w:val="Corpodeltesto"/>
      </w:pPr>
      <w:r>
        <w:t xml:space="preserve">The </w:t>
      </w:r>
      <w:r w:rsidR="00A83835">
        <w:t>HT</w:t>
      </w:r>
      <w:r>
        <w:t xml:space="preserve"> Requester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1106D1E9" w14:textId="1133FF25" w:rsidR="00A83835" w:rsidRPr="00A83835" w:rsidRDefault="00A83835" w:rsidP="00F849E8">
      <w:pPr>
        <w:pStyle w:val="Corpodeltesto"/>
        <w:numPr>
          <w:ilvl w:val="0"/>
          <w:numId w:val="51"/>
        </w:numPr>
      </w:pPr>
      <w:r w:rsidRPr="00A83835">
        <w:t>I</w:t>
      </w:r>
      <w:r w:rsidRPr="000C2244">
        <w:t>f</w:t>
      </w:r>
      <w:r>
        <w:t xml:space="preserve"> Heart Team Workflow Document </w:t>
      </w:r>
      <w:ins w:id="539" w:author="Elena Vio" w:date="2016-04-24T18:55:00Z">
        <w:r w:rsidR="00C64AA0">
          <w:t>has</w:t>
        </w:r>
      </w:ins>
      <w:del w:id="540" w:author="Elena Vio" w:date="2016-04-24T18:55:00Z">
        <w:r w:rsidDel="00C64AA0">
          <w:delText>is</w:delText>
        </w:r>
      </w:del>
      <w:r>
        <w:t xml:space="preserve"> </w:t>
      </w:r>
      <w:r w:rsidR="007C32C7">
        <w:t>been creat</w:t>
      </w:r>
      <w:ins w:id="541" w:author="Elena Vio" w:date="2016-04-24T18:55:00Z">
        <w:r w:rsidR="00C64AA0">
          <w:t>ed</w:t>
        </w:r>
      </w:ins>
      <w:del w:id="542" w:author="Elena Vio" w:date="2016-04-24T18:55:00Z">
        <w:r w:rsidR="007C32C7" w:rsidDel="00C64AA0">
          <w:delText>ing</w:delText>
        </w:r>
      </w:del>
      <w:r>
        <w:t xml:space="preserve"> and assignments aren’t yet done, 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Request task.  See Section 3.Y.4.1.2.1.1.1.1</w:t>
      </w:r>
    </w:p>
    <w:p w14:paraId="3E0285CA" w14:textId="59B710E6" w:rsidR="00F849E8" w:rsidRPr="00B60EB2" w:rsidRDefault="00F849E8" w:rsidP="00F849E8">
      <w:pPr>
        <w:pStyle w:val="Corpodeltesto"/>
        <w:numPr>
          <w:ilvl w:val="0"/>
          <w:numId w:val="51"/>
        </w:numPr>
        <w:rPr>
          <w:i/>
        </w:rPr>
      </w:pPr>
      <w:r>
        <w:lastRenderedPageBreak/>
        <w:t xml:space="preserve">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r w:rsidR="00A83835">
        <w:t>HT Lead</w:t>
      </w:r>
      <w:r>
        <w:t xml:space="preserve"> task.</w:t>
      </w:r>
      <w:r w:rsidR="00A83835">
        <w:t xml:space="preserve">  See Section 3.Y.4.1.2.1.1.1.2</w:t>
      </w:r>
      <w:r>
        <w:t xml:space="preserve"> </w:t>
      </w:r>
    </w:p>
    <w:p w14:paraId="24A80D5C" w14:textId="77777777" w:rsidR="00F849E8" w:rsidRPr="00AF2757" w:rsidRDefault="00F849E8" w:rsidP="00F849E8">
      <w:pPr>
        <w:pStyle w:val="Corpodeltesto"/>
        <w:rPr>
          <w:i/>
        </w:rPr>
      </w:pPr>
      <w:r>
        <w:t xml:space="preserve">Further requirements are defined in the next sections.  </w:t>
      </w:r>
    </w:p>
    <w:p w14:paraId="40C06442" w14:textId="07D3AD16" w:rsidR="002F29F3" w:rsidRPr="001D1D9D" w:rsidRDefault="002F29F3" w:rsidP="002F29F3">
      <w:pPr>
        <w:pStyle w:val="Titolo5"/>
        <w:numPr>
          <w:ilvl w:val="0"/>
          <w:numId w:val="0"/>
        </w:numPr>
      </w:pPr>
      <w:r>
        <w:t>3.Y</w:t>
      </w:r>
      <w:r w:rsidR="009A52C8">
        <w:t>1</w:t>
      </w:r>
      <w:r>
        <w:t>.4.1.2.1</w:t>
      </w:r>
      <w:r w:rsidRPr="001D1D9D">
        <w:t>.</w:t>
      </w:r>
      <w:r w:rsidR="009A52C8">
        <w:t>1.1.1</w:t>
      </w:r>
      <w:r w:rsidRPr="001D1D9D">
        <w:t xml:space="preserve"> </w:t>
      </w:r>
      <w:r w:rsidR="009A52C8">
        <w:t xml:space="preserve">XDW </w:t>
      </w:r>
      <w:r>
        <w:t>Task “</w:t>
      </w:r>
      <w:r w:rsidR="00982B7B">
        <w:t>HT Request</w:t>
      </w:r>
      <w:r>
        <w:t>”</w:t>
      </w:r>
      <w:bookmarkEnd w:id="538"/>
    </w:p>
    <w:p w14:paraId="7EC97BE2" w14:textId="6D23D8EF" w:rsidR="00F22A9C" w:rsidRDefault="00982E86" w:rsidP="00F22A9C">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w:t>
      </w:r>
      <w:r w:rsidR="00F22A9C">
        <w:rPr>
          <w:i w:val="0"/>
        </w:rPr>
        <w:t xml:space="preserve">sub </w:t>
      </w:r>
      <w:r>
        <w:rPr>
          <w:i w:val="0"/>
        </w:rPr>
        <w:t xml:space="preserve">element </w:t>
      </w:r>
      <w:r w:rsidR="00F22A9C" w:rsidRPr="00B60EB2">
        <w:rPr>
          <w:rFonts w:ascii="Courier" w:hAnsi="Courier"/>
          <w:b/>
          <w:i w:val="0"/>
        </w:rPr>
        <w:t>&lt;</w:t>
      </w:r>
      <w:proofErr w:type="spellStart"/>
      <w:r w:rsidR="00F22A9C" w:rsidRPr="00B60EB2">
        <w:rPr>
          <w:rFonts w:ascii="Courier" w:hAnsi="Courier"/>
          <w:b/>
          <w:i w:val="0"/>
        </w:rPr>
        <w:t>taskDetails</w:t>
      </w:r>
      <w:proofErr w:type="spellEnd"/>
      <w:r w:rsidR="00F22A9C" w:rsidRPr="00B60EB2">
        <w:rPr>
          <w:rFonts w:ascii="Courier" w:hAnsi="Courier"/>
          <w:b/>
          <w:i w:val="0"/>
        </w:rPr>
        <w:t>&gt;</w:t>
      </w:r>
      <w:r w:rsidR="00F22A9C">
        <w:rPr>
          <w:i w:val="0"/>
        </w:rPr>
        <w:t xml:space="preserve"> </w:t>
      </w:r>
      <w:del w:id="543" w:author="Elena Vio" w:date="2016-04-24T18:55:00Z">
        <w:r w:rsidR="00F22A9C" w:rsidDel="00C64AA0">
          <w:rPr>
            <w:i w:val="0"/>
          </w:rPr>
          <w:delText xml:space="preserve"> </w:delText>
        </w:r>
      </w:del>
      <w:r w:rsidR="00F22A9C">
        <w:rPr>
          <w:i w:val="0"/>
        </w:rPr>
        <w:t>describes the HT Request task details:</w:t>
      </w:r>
    </w:p>
    <w:p w14:paraId="1853FBBD" w14:textId="6375DC4D" w:rsidR="00F22A9C" w:rsidRDefault="00F22A9C" w:rsidP="000C2244">
      <w:pPr>
        <w:pStyle w:val="AuthorInstructions"/>
        <w:numPr>
          <w:ilvl w:val="0"/>
          <w:numId w:val="49"/>
        </w:numPr>
        <w:rPr>
          <w:i w:val="0"/>
        </w:rPr>
      </w:pPr>
      <w:proofErr w:type="gramStart"/>
      <w:r>
        <w:rPr>
          <w:i w:val="0"/>
        </w:rPr>
        <w:t>the</w:t>
      </w:r>
      <w:proofErr w:type="gramEnd"/>
      <w:r>
        <w:rPr>
          <w:i w:val="0"/>
        </w:rPr>
        <w:t xml:space="preserve"> &lt;</w:t>
      </w:r>
      <w:proofErr w:type="spellStart"/>
      <w:r w:rsidR="00982E86" w:rsidRPr="0070073A">
        <w:rPr>
          <w:rFonts w:ascii="Courier" w:hAnsi="Courier"/>
          <w:b/>
          <w:i w:val="0"/>
        </w:rPr>
        <w:t>taskType</w:t>
      </w:r>
      <w:proofErr w:type="spellEnd"/>
      <w:r>
        <w:rPr>
          <w:rFonts w:ascii="Courier" w:hAnsi="Courier"/>
          <w:b/>
          <w:i w:val="0"/>
        </w:rPr>
        <w:t>&gt;</w:t>
      </w:r>
      <w:r w:rsidR="00982E86" w:rsidRPr="0070073A">
        <w:rPr>
          <w:i w:val="0"/>
        </w:rPr>
        <w:t xml:space="preserve"> </w:t>
      </w:r>
      <w:r w:rsidR="00982E86">
        <w:rPr>
          <w:i w:val="0"/>
        </w:rPr>
        <w:t xml:space="preserve">child element </w:t>
      </w:r>
      <w:r>
        <w:rPr>
          <w:i w:val="0"/>
        </w:rPr>
        <w:t>shall have the</w:t>
      </w:r>
      <w:r w:rsidR="00982E86" w:rsidRPr="0070073A">
        <w:rPr>
          <w:i w:val="0"/>
        </w:rPr>
        <w:t xml:space="preserve"> value “</w:t>
      </w:r>
      <w:r w:rsidR="00982E86">
        <w:rPr>
          <w:i w:val="0"/>
        </w:rPr>
        <w:t>HT Request</w:t>
      </w:r>
      <w:r w:rsidR="00982E86" w:rsidRPr="0070073A">
        <w:rPr>
          <w:i w:val="0"/>
        </w:rPr>
        <w:t>”</w:t>
      </w:r>
      <w:r w:rsidR="00982E86">
        <w:rPr>
          <w:i w:val="0"/>
        </w:rPr>
        <w:t xml:space="preserve"> </w:t>
      </w:r>
    </w:p>
    <w:p w14:paraId="64F709DB" w14:textId="5A530E00" w:rsidR="00982E86" w:rsidRDefault="00F22A9C" w:rsidP="000C2244">
      <w:pPr>
        <w:pStyle w:val="AuthorInstructions"/>
        <w:numPr>
          <w:ilvl w:val="0"/>
          <w:numId w:val="49"/>
        </w:numPr>
        <w:rPr>
          <w:i w:val="0"/>
        </w:rPr>
      </w:pPr>
      <w:proofErr w:type="gramStart"/>
      <w:r>
        <w:rPr>
          <w:i w:val="0"/>
        </w:rPr>
        <w:t>the</w:t>
      </w:r>
      <w:proofErr w:type="gramEnd"/>
      <w:r>
        <w:rPr>
          <w:i w:val="0"/>
        </w:rPr>
        <w:t xml:space="preserve"> &lt;</w:t>
      </w:r>
      <w:r w:rsidR="00982E86">
        <w:rPr>
          <w:rFonts w:ascii="Courier" w:hAnsi="Courier"/>
          <w:b/>
          <w:i w:val="0"/>
        </w:rPr>
        <w:t>status</w:t>
      </w:r>
      <w:r>
        <w:rPr>
          <w:rFonts w:ascii="Courier" w:hAnsi="Courier"/>
          <w:b/>
          <w:i w:val="0"/>
        </w:rPr>
        <w:t>&gt;</w:t>
      </w:r>
      <w:r w:rsidR="00982E86">
        <w:rPr>
          <w:rFonts w:ascii="Courier" w:hAnsi="Courier"/>
          <w:b/>
          <w:i w:val="0"/>
        </w:rPr>
        <w:t xml:space="preserve"> </w:t>
      </w:r>
      <w:r w:rsidR="00982E86" w:rsidRPr="0070073A">
        <w:rPr>
          <w:i w:val="0"/>
        </w:rPr>
        <w:t>child element</w:t>
      </w:r>
      <w:r>
        <w:rPr>
          <w:i w:val="0"/>
        </w:rPr>
        <w:t xml:space="preserve"> shall have the</w:t>
      </w:r>
      <w:r>
        <w:rPr>
          <w:rFonts w:ascii="Courier" w:hAnsi="Courier"/>
          <w:b/>
          <w:i w:val="0"/>
        </w:rPr>
        <w:t xml:space="preserve"> </w:t>
      </w:r>
      <w:r w:rsidR="00982E86" w:rsidRPr="0070073A">
        <w:rPr>
          <w:rFonts w:eastAsia="?l?r ??’c"/>
          <w:i w:val="0"/>
        </w:rPr>
        <w:t>value “COMPLETED”</w:t>
      </w:r>
      <w:r w:rsidR="00982E86">
        <w:rPr>
          <w:i w:val="0"/>
        </w:rPr>
        <w:t>.</w:t>
      </w:r>
      <w:r w:rsidR="00982E86" w:rsidRPr="0070073A">
        <w:rPr>
          <w:i w:val="0"/>
        </w:rPr>
        <w:t xml:space="preserve"> </w:t>
      </w:r>
    </w:p>
    <w:p w14:paraId="05D0D7CD" w14:textId="0C3A6526" w:rsidR="00982E86" w:rsidRDefault="00982E86" w:rsidP="00982E86">
      <w:pPr>
        <w:pStyle w:val="AuthorInstructions"/>
        <w:rPr>
          <w:i w:val="0"/>
        </w:rPr>
      </w:pPr>
      <w:r>
        <w:rPr>
          <w:i w:val="0"/>
        </w:rPr>
        <w:t>The HT</w:t>
      </w:r>
      <w:r w:rsidRPr="00350723">
        <w:rPr>
          <w:i w:val="0"/>
        </w:rPr>
        <w:t xml:space="preserve"> Requester</w:t>
      </w:r>
      <w:r>
        <w:rPr>
          <w:i w:val="0"/>
        </w:rPr>
        <w:t xml:space="preserve"> actor </w:t>
      </w:r>
      <w:r w:rsidR="00F14090">
        <w:rPr>
          <w:b/>
          <w:i w:val="0"/>
        </w:rPr>
        <w:t>may</w:t>
      </w:r>
      <w:r w:rsidR="00F14090" w:rsidRPr="00332D34">
        <w:rPr>
          <w:b/>
          <w:i w:val="0"/>
        </w:rPr>
        <w:t xml:space="preserve"> </w:t>
      </w:r>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commentRangeStart w:id="544"/>
      <w:proofErr w:type="spellStart"/>
      <w:r w:rsidRPr="0070073A">
        <w:rPr>
          <w:rFonts w:ascii="Courier" w:hAnsi="Courier"/>
          <w:b/>
          <w:i w:val="0"/>
        </w:rPr>
        <w:t>expirationTime</w:t>
      </w:r>
      <w:commentRangeEnd w:id="544"/>
      <w:proofErr w:type="spellEnd"/>
      <w:r w:rsidR="003D7D91">
        <w:rPr>
          <w:rStyle w:val="Rimandocommento"/>
          <w:i w:val="0"/>
        </w:rPr>
        <w:commentReference w:id="544"/>
      </w:r>
      <w:r>
        <w:rPr>
          <w:i w:val="0"/>
        </w:rPr>
        <w:t>: this elements allows the HT Requester to specify a date/time by which the HT need</w:t>
      </w:r>
      <w:r w:rsidR="00F14090">
        <w:rPr>
          <w:i w:val="0"/>
        </w:rPr>
        <w:t>s</w:t>
      </w:r>
      <w:r>
        <w:rPr>
          <w:i w:val="0"/>
        </w:rPr>
        <w:t xml:space="preserve"> to be completed</w:t>
      </w:r>
    </w:p>
    <w:p w14:paraId="4917DABD" w14:textId="68C2068B" w:rsidR="00F14090" w:rsidRPr="00C465BA" w:rsidRDefault="00982E86" w:rsidP="000C2244">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E17DE9">
        <w:rPr>
          <w:rFonts w:ascii="Courier" w:hAnsi="Courier"/>
          <w:b/>
          <w:i w:val="0"/>
        </w:rPr>
        <w:t>/</w:t>
      </w:r>
      <w:proofErr w:type="spellStart"/>
      <w:r>
        <w:rPr>
          <w:rFonts w:ascii="Courier" w:hAnsi="Courier"/>
          <w:b/>
          <w:i w:val="0"/>
        </w:rPr>
        <w:t>notificationRecipients:</w:t>
      </w:r>
      <w:r w:rsidR="00F14090" w:rsidRPr="0070073A">
        <w:rPr>
          <w:i w:val="0"/>
        </w:rPr>
        <w:t>this</w:t>
      </w:r>
      <w:proofErr w:type="spellEnd"/>
      <w:r w:rsidR="00F14090" w:rsidRPr="0070073A">
        <w:rPr>
          <w:i w:val="0"/>
        </w:rPr>
        <w:t xml:space="preserve"> elements identif</w:t>
      </w:r>
      <w:r w:rsidR="00F14090">
        <w:rPr>
          <w:i w:val="0"/>
        </w:rPr>
        <w:t>ies</w:t>
      </w:r>
      <w:r w:rsidR="00F14090" w:rsidRPr="0070073A">
        <w:rPr>
          <w:i w:val="0"/>
        </w:rPr>
        <w:t xml:space="preserve"> user/organization that needs to be notified</w:t>
      </w:r>
      <w:r w:rsidR="00F14090">
        <w:rPr>
          <w:i w:val="0"/>
        </w:rPr>
        <w:t xml:space="preserve">. If this element has one or more values, the same user/organization shall be identified as </w:t>
      </w:r>
      <w:proofErr w:type="spellStart"/>
      <w:r w:rsidR="00F14090">
        <w:rPr>
          <w:i w:val="0"/>
        </w:rPr>
        <w:t>SubmissionSet.intendedRecipient</w:t>
      </w:r>
      <w:proofErr w:type="spellEnd"/>
      <w:r w:rsidR="00F14090">
        <w:rPr>
          <w:i w:val="0"/>
        </w:rPr>
        <w:t xml:space="preserve"> for the submission that will result in the publication of the Workflow Document itself.   </w:t>
      </w:r>
      <w:r w:rsidR="00F14090">
        <w:rPr>
          <w:rFonts w:ascii="Courier" w:hAnsi="Courier"/>
          <w:i w:val="0"/>
        </w:rPr>
        <w:t xml:space="preserve"> </w:t>
      </w:r>
    </w:p>
    <w:p w14:paraId="41B922D4" w14:textId="0BAA3E26" w:rsidR="00982E86" w:rsidRDefault="00982E86" w:rsidP="00982E86">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w:t>
      </w:r>
      <w:r w:rsidR="00C465BA">
        <w:rPr>
          <w:i w:val="0"/>
        </w:rPr>
        <w:t xml:space="preserve">input </w:t>
      </w:r>
      <w:r>
        <w:rPr>
          <w:i w:val="0"/>
        </w:rPr>
        <w:t>document referenced.</w:t>
      </w:r>
      <w:r w:rsidR="00C465BA">
        <w:rPr>
          <w:i w:val="0"/>
        </w:rPr>
        <w:t xml:space="preserve"> The </w:t>
      </w:r>
      <w:proofErr w:type="gramStart"/>
      <w:r w:rsidR="00C465BA">
        <w:rPr>
          <w:i w:val="0"/>
        </w:rPr>
        <w:t>d</w:t>
      </w:r>
      <w:r>
        <w:rPr>
          <w:i w:val="0"/>
        </w:rPr>
        <w:t>ocument referenced as input are</w:t>
      </w:r>
      <w:proofErr w:type="gramEnd"/>
      <w:r>
        <w:rPr>
          <w:i w:val="0"/>
        </w:rPr>
        <w:t xml:space="preserve"> listed below</w:t>
      </w:r>
      <w:r w:rsidR="00C465BA">
        <w:rPr>
          <w:i w:val="0"/>
        </w:rPr>
        <w:t>. F</w:t>
      </w:r>
      <w:r>
        <w:rPr>
          <w:i w:val="0"/>
        </w:rPr>
        <w:t>urther details about attachment</w:t>
      </w:r>
      <w:r w:rsidR="00C465BA">
        <w:rPr>
          <w:i w:val="0"/>
        </w:rPr>
        <w:t xml:space="preserve"> e</w:t>
      </w:r>
      <w:r>
        <w:rPr>
          <w:i w:val="0"/>
        </w:rPr>
        <w:t>ncoding</w:t>
      </w:r>
      <w:r w:rsidR="00C465BA">
        <w:rPr>
          <w:i w:val="0"/>
        </w:rPr>
        <w:t xml:space="preserve"> within </w:t>
      </w:r>
      <w:proofErr w:type="spellStart"/>
      <w:r w:rsidR="00C465BA">
        <w:rPr>
          <w:rFonts w:ascii="Courier" w:hAnsi="Courier"/>
          <w:b/>
          <w:i w:val="0"/>
        </w:rPr>
        <w:t>ta</w:t>
      </w:r>
      <w:r w:rsidR="00C465BA" w:rsidRPr="00BF5ACC">
        <w:rPr>
          <w:rFonts w:ascii="Courier" w:hAnsi="Courier"/>
          <w:b/>
          <w:i w:val="0"/>
        </w:rPr>
        <w:t>skData</w:t>
      </w:r>
      <w:proofErr w:type="spellEnd"/>
      <w:r w:rsidR="00C465BA" w:rsidRPr="00BF5ACC">
        <w:rPr>
          <w:rFonts w:ascii="Courier" w:hAnsi="Courier"/>
          <w:b/>
          <w:i w:val="0"/>
        </w:rPr>
        <w:t>/input/part</w:t>
      </w:r>
      <w:r>
        <w:rPr>
          <w:i w:val="0"/>
        </w:rPr>
        <w:t xml:space="preserve"> are specified at </w:t>
      </w:r>
      <w:r w:rsidR="00C465BA">
        <w:rPr>
          <w:i w:val="0"/>
        </w:rPr>
        <w:t xml:space="preserve">ITI TF-3: Table 5.4.3-9 </w:t>
      </w:r>
      <w:proofErr w:type="spellStart"/>
      <w:r w:rsidR="00C465BA">
        <w:rPr>
          <w:i w:val="0"/>
        </w:rPr>
        <w:t>AttachmentInfo</w:t>
      </w:r>
      <w:proofErr w:type="spellEnd"/>
      <w:r w:rsidR="00C465BA">
        <w:rPr>
          <w:i w:val="0"/>
        </w:rPr>
        <w:t xml:space="preserve"> Element</w:t>
      </w:r>
    </w:p>
    <w:p w14:paraId="4139C83E" w14:textId="0D42D265" w:rsidR="00982E86" w:rsidRPr="005D708A" w:rsidRDefault="00982E86" w:rsidP="005D708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proofErr w:type="spellEnd"/>
      <w:r>
        <w:rPr>
          <w:i w:val="0"/>
        </w:rPr>
        <w:t xml:space="preserve">”: (1..1) </w:t>
      </w:r>
      <w:proofErr w:type="gramStart"/>
      <w:r>
        <w:rPr>
          <w:i w:val="0"/>
        </w:rPr>
        <w:t>this</w:t>
      </w:r>
      <w:proofErr w:type="gramEnd"/>
      <w:r>
        <w:rPr>
          <w:i w:val="0"/>
        </w:rPr>
        <w:t xml:space="preserve"> is a required input that identifies the HT Request document. </w:t>
      </w:r>
      <w:r w:rsidR="005D708A">
        <w:rPr>
          <w:i w:val="0"/>
        </w:rPr>
        <w:t>See Section 3.</w:t>
      </w:r>
      <w:ins w:id="545" w:author="Elena Vio" w:date="2016-04-21T13:02:00Z">
        <w:r w:rsidR="004E76B0">
          <w:rPr>
            <w:i w:val="0"/>
          </w:rPr>
          <w:t>Y1</w:t>
        </w:r>
      </w:ins>
      <w:r w:rsidR="005D708A">
        <w:rPr>
          <w:i w:val="0"/>
        </w:rPr>
        <w:t xml:space="preserve"> 4.1.2.2</w:t>
      </w:r>
    </w:p>
    <w:p w14:paraId="72779374" w14:textId="0273B65C" w:rsidR="00982E86" w:rsidRPr="00332D34" w:rsidRDefault="00982E86" w:rsidP="00982E8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input that identifies relevant Clinical Document.</w:t>
      </w:r>
    </w:p>
    <w:p w14:paraId="67519569" w14:textId="4865819C" w:rsidR="00982E86" w:rsidRDefault="00982E86" w:rsidP="00982E8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7F011C">
        <w:rPr>
          <w:i w:val="0"/>
        </w:rPr>
        <w:t>=”</w:t>
      </w:r>
      <w:proofErr w:type="spellStart"/>
      <w:r w:rsidR="007F011C">
        <w:rPr>
          <w:i w:val="0"/>
        </w:rPr>
        <w:t>ImageManifest</w:t>
      </w:r>
      <w:proofErr w:type="spellEnd"/>
      <w:r w:rsidR="007F011C">
        <w:rPr>
          <w:i w:val="0"/>
        </w:rPr>
        <w:t>”: (0</w:t>
      </w:r>
      <w:r w:rsidRPr="00982E86">
        <w:rPr>
          <w:i w:val="0"/>
        </w:rPr>
        <w:t>..</w:t>
      </w:r>
      <w:r w:rsidR="007C73FF">
        <w:rPr>
          <w:i w:val="0"/>
        </w:rPr>
        <w:t>N</w:t>
      </w:r>
      <w:r w:rsidRPr="00982E86">
        <w:rPr>
          <w:i w:val="0"/>
        </w:rPr>
        <w:t xml:space="preserve">) </w:t>
      </w:r>
      <w:proofErr w:type="gramStart"/>
      <w:r w:rsidRPr="00982E86">
        <w:rPr>
          <w:i w:val="0"/>
        </w:rPr>
        <w:t>this</w:t>
      </w:r>
      <w:proofErr w:type="gramEnd"/>
      <w:r w:rsidRPr="00982E86">
        <w:rPr>
          <w:i w:val="0"/>
        </w:rPr>
        <w:t xml:space="preserve">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21FCE540" w14:textId="6123D4D0" w:rsidR="00C465BA" w:rsidRPr="00C67E79" w:rsidRDefault="007F011C" w:rsidP="00617FE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913F69">
        <w:rPr>
          <w:rFonts w:ascii="Courier" w:hAnsi="Courier"/>
          <w:b/>
          <w:i w:val="0"/>
        </w:rPr>
        <w:t>=</w:t>
      </w:r>
      <w:r w:rsidR="007C73FF">
        <w:rPr>
          <w:i w:val="0"/>
        </w:rPr>
        <w:t>=”</w:t>
      </w:r>
      <w:proofErr w:type="spellStart"/>
      <w:r w:rsidR="007C73FF">
        <w:rPr>
          <w:i w:val="0"/>
        </w:rPr>
        <w:t>ClinicalVideo</w:t>
      </w:r>
      <w:ins w:id="546" w:author="Elena Vio" w:date="2016-04-21T13:02:00Z">
        <w:r w:rsidR="004E76B0">
          <w:rPr>
            <w:i w:val="0"/>
          </w:rPr>
          <w:t>s</w:t>
        </w:r>
      </w:ins>
      <w:proofErr w:type="spellEnd"/>
      <w:r w:rsidR="007C73FF">
        <w:rPr>
          <w:i w:val="0"/>
        </w:rPr>
        <w:t>”: (0</w:t>
      </w:r>
      <w:r w:rsidR="007C73FF" w:rsidRPr="00982E86">
        <w:rPr>
          <w:i w:val="0"/>
        </w:rPr>
        <w:t>..</w:t>
      </w:r>
      <w:r w:rsidR="007C73FF">
        <w:rPr>
          <w:i w:val="0"/>
        </w:rPr>
        <w:t>N</w:t>
      </w:r>
      <w:r w:rsidR="007C73FF" w:rsidRPr="00982E86">
        <w:rPr>
          <w:i w:val="0"/>
        </w:rPr>
        <w:t xml:space="preserve">) </w:t>
      </w:r>
      <w:proofErr w:type="gramStart"/>
      <w:r w:rsidR="007C73FF" w:rsidRPr="00982E86">
        <w:rPr>
          <w:i w:val="0"/>
        </w:rPr>
        <w:t>this</w:t>
      </w:r>
      <w:proofErr w:type="gramEnd"/>
      <w:r w:rsidR="007C73FF" w:rsidRPr="00982E86">
        <w:rPr>
          <w:i w:val="0"/>
        </w:rPr>
        <w:t xml:space="preserve"> is </w:t>
      </w:r>
      <w:r w:rsidR="007C73FF">
        <w:rPr>
          <w:i w:val="0"/>
        </w:rPr>
        <w:t xml:space="preserve">an optional and repeatable input </w:t>
      </w:r>
      <w:r w:rsidR="007C73FF" w:rsidRPr="00982E86">
        <w:rPr>
          <w:i w:val="0"/>
        </w:rPr>
        <w:t xml:space="preserve">that identifies the </w:t>
      </w:r>
      <w:proofErr w:type="spellStart"/>
      <w:r w:rsidR="007C73FF" w:rsidRPr="00982E86">
        <w:rPr>
          <w:i w:val="0"/>
        </w:rPr>
        <w:t>the</w:t>
      </w:r>
      <w:proofErr w:type="spellEnd"/>
      <w:r w:rsidR="007C73FF" w:rsidRPr="00982E86">
        <w:rPr>
          <w:i w:val="0"/>
        </w:rPr>
        <w:t xml:space="preserve"> </w:t>
      </w:r>
      <w:r w:rsidR="007C73FF">
        <w:rPr>
          <w:i w:val="0"/>
        </w:rPr>
        <w:t>relevant videos</w:t>
      </w:r>
    </w:p>
    <w:p w14:paraId="535E3D2F" w14:textId="52D4CF41" w:rsidR="008B28F2" w:rsidRDefault="00982E86" w:rsidP="008B28F2">
      <w:pPr>
        <w:pStyle w:val="AuthorInstructions"/>
        <w:rPr>
          <w:i w:val="0"/>
        </w:rPr>
      </w:pPr>
      <w:r>
        <w:rPr>
          <w:i w:val="0"/>
        </w:rPr>
        <w:t>The element</w:t>
      </w:r>
      <w:r w:rsidRPr="0070073A">
        <w:rPr>
          <w:i w:val="0"/>
        </w:rPr>
        <w:t xml:space="preserve">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sidRPr="0070073A">
        <w:rPr>
          <w:i w:val="0"/>
        </w:rPr>
        <w:t xml:space="preserve"> shall have only one child element</w:t>
      </w:r>
      <w:r>
        <w:t xml:space="preserve"> </w:t>
      </w:r>
      <w:proofErr w:type="spellStart"/>
      <w:r w:rsidRPr="0070073A">
        <w:rPr>
          <w:rFonts w:ascii="Courier" w:hAnsi="Courier"/>
          <w:b/>
          <w:i w:val="0"/>
        </w:rPr>
        <w:t>taskEventHistory</w:t>
      </w:r>
      <w:proofErr w:type="spellEnd"/>
      <w:r w:rsidRPr="0070073A">
        <w:rPr>
          <w:rFonts w:ascii="Courier" w:hAnsi="Courier"/>
          <w:b/>
          <w:i w:val="0"/>
        </w:rPr>
        <w:t>/</w:t>
      </w:r>
      <w:proofErr w:type="spellStart"/>
      <w:r w:rsidRPr="0070073A">
        <w:rPr>
          <w:rFonts w:ascii="Courier" w:hAnsi="Courier"/>
          <w:b/>
          <w:i w:val="0"/>
        </w:rPr>
        <w:t>taskEvent</w:t>
      </w:r>
      <w:proofErr w:type="spellEnd"/>
      <w:r>
        <w:t xml:space="preserve"> </w:t>
      </w:r>
      <w:r w:rsidRPr="0070073A">
        <w:rPr>
          <w:i w:val="0"/>
        </w:rPr>
        <w:t>characterized by</w:t>
      </w:r>
      <w:r>
        <w:rPr>
          <w:i w:val="0"/>
        </w:rPr>
        <w:t xml:space="preserve"> </w:t>
      </w:r>
      <w:r w:rsidR="008B28F2">
        <w:rPr>
          <w:i w:val="0"/>
        </w:rPr>
        <w:t>&lt;</w:t>
      </w:r>
      <w:r w:rsidRPr="0070073A">
        <w:rPr>
          <w:rFonts w:ascii="Courier" w:hAnsi="Courier"/>
          <w:b/>
          <w:i w:val="0"/>
        </w:rPr>
        <w:t>status</w:t>
      </w:r>
      <w:r w:rsidR="008B28F2">
        <w:rPr>
          <w:rFonts w:ascii="Courier" w:hAnsi="Courier"/>
          <w:b/>
          <w:i w:val="0"/>
        </w:rPr>
        <w:t>&gt;</w:t>
      </w:r>
      <w:r w:rsidRPr="00AA5A60">
        <w:rPr>
          <w:i w:val="0"/>
        </w:rPr>
        <w:t xml:space="preserve"> = </w:t>
      </w:r>
      <w:r>
        <w:rPr>
          <w:i w:val="0"/>
        </w:rPr>
        <w:t>“COMLETED”.</w:t>
      </w:r>
      <w:r w:rsidR="008B28F2">
        <w:rPr>
          <w:i w:val="0"/>
        </w:rPr>
        <w:t xml:space="preserve"> </w:t>
      </w:r>
    </w:p>
    <w:p w14:paraId="264FC63E" w14:textId="491FD6BE" w:rsidR="00982E86" w:rsidRPr="00D763E4" w:rsidRDefault="00982E86" w:rsidP="000375FA">
      <w:pPr>
        <w:pStyle w:val="Titolo5"/>
        <w:numPr>
          <w:ilvl w:val="0"/>
          <w:numId w:val="0"/>
        </w:numPr>
      </w:pPr>
      <w:r w:rsidRPr="00D763E4">
        <w:t>3.Y</w:t>
      </w:r>
      <w:r w:rsidR="009A52C8" w:rsidRPr="00D763E4">
        <w:t>1</w:t>
      </w:r>
      <w:r w:rsidRPr="00D763E4">
        <w:t>.4.1.2.1.</w:t>
      </w:r>
      <w:r w:rsidR="009A52C8" w:rsidRPr="00D763E4">
        <w:t>1.1.2</w:t>
      </w:r>
      <w:r w:rsidRPr="00D763E4">
        <w:t xml:space="preserve"> </w:t>
      </w:r>
      <w:r w:rsidR="00EE0C63" w:rsidRPr="00D763E4">
        <w:t xml:space="preserve">XDW </w:t>
      </w:r>
      <w:r w:rsidRPr="00D763E4">
        <w:t>Task “HT Lead”</w:t>
      </w:r>
    </w:p>
    <w:p w14:paraId="76B4B40B" w14:textId="26F608FF" w:rsidR="00EE0C63" w:rsidRPr="00F5323B" w:rsidRDefault="00EE0C63" w:rsidP="00EE0C63">
      <w:pPr>
        <w:pStyle w:val="AuthorInstructions"/>
        <w:rPr>
          <w:i w:val="0"/>
        </w:rPr>
      </w:pPr>
      <w:r w:rsidRPr="00396CD0">
        <w:rPr>
          <w:i w:val="0"/>
        </w:rPr>
        <w:t xml:space="preserve">The </w:t>
      </w:r>
      <w:r w:rsidRPr="00396CD0">
        <w:rPr>
          <w:rFonts w:ascii="Courier" w:hAnsi="Courier"/>
          <w:b/>
          <w:i w:val="0"/>
        </w:rPr>
        <w:t>&lt;</w:t>
      </w:r>
      <w:proofErr w:type="spellStart"/>
      <w:r w:rsidRPr="00396CD0">
        <w:rPr>
          <w:rFonts w:ascii="Courier" w:hAnsi="Courier"/>
          <w:b/>
          <w:i w:val="0"/>
        </w:rPr>
        <w:t>XDWTask</w:t>
      </w:r>
      <w:proofErr w:type="spellEnd"/>
      <w:r w:rsidRPr="00396CD0">
        <w:rPr>
          <w:rFonts w:ascii="Courier" w:hAnsi="Courier"/>
          <w:b/>
          <w:i w:val="0"/>
        </w:rPr>
        <w:t>&gt;</w:t>
      </w:r>
      <w:r w:rsidRPr="00396CD0">
        <w:rPr>
          <w:i w:val="0"/>
        </w:rPr>
        <w:t xml:space="preserve"> sub element </w:t>
      </w:r>
      <w:r w:rsidRPr="00396CD0">
        <w:rPr>
          <w:rFonts w:ascii="Courier" w:hAnsi="Courier"/>
          <w:b/>
          <w:i w:val="0"/>
        </w:rPr>
        <w:t>&lt;</w:t>
      </w:r>
      <w:proofErr w:type="spellStart"/>
      <w:r w:rsidRPr="00396CD0">
        <w:rPr>
          <w:rFonts w:ascii="Courier" w:hAnsi="Courier"/>
          <w:b/>
          <w:i w:val="0"/>
        </w:rPr>
        <w:t>taskDetails</w:t>
      </w:r>
      <w:proofErr w:type="spellEnd"/>
      <w:r w:rsidRPr="00396CD0">
        <w:rPr>
          <w:rFonts w:ascii="Courier" w:hAnsi="Courier"/>
          <w:b/>
          <w:i w:val="0"/>
        </w:rPr>
        <w:t>&gt;</w:t>
      </w:r>
      <w:r w:rsidRPr="00F5323B">
        <w:rPr>
          <w:i w:val="0"/>
        </w:rPr>
        <w:t xml:space="preserve"> describes the HT Lead task details:</w:t>
      </w:r>
    </w:p>
    <w:p w14:paraId="0D6C0C86" w14:textId="1D14B4D2" w:rsidR="00EE0C63" w:rsidRPr="00A71BB9" w:rsidRDefault="00EE0C63" w:rsidP="00EE0C63">
      <w:pPr>
        <w:pStyle w:val="AuthorInstructions"/>
        <w:numPr>
          <w:ilvl w:val="0"/>
          <w:numId w:val="49"/>
        </w:numPr>
        <w:rPr>
          <w:i w:val="0"/>
        </w:rPr>
      </w:pPr>
      <w:proofErr w:type="gramStart"/>
      <w:r w:rsidRPr="000A735E">
        <w:rPr>
          <w:i w:val="0"/>
        </w:rPr>
        <w:t>the</w:t>
      </w:r>
      <w:proofErr w:type="gramEnd"/>
      <w:r w:rsidRPr="000A735E">
        <w:rPr>
          <w:i w:val="0"/>
        </w:rPr>
        <w:t xml:space="preserve"> &lt;</w:t>
      </w:r>
      <w:proofErr w:type="spellStart"/>
      <w:r w:rsidRPr="00BC7A5E">
        <w:rPr>
          <w:rFonts w:ascii="Courier" w:hAnsi="Courier"/>
          <w:b/>
          <w:i w:val="0"/>
        </w:rPr>
        <w:t>taskType</w:t>
      </w:r>
      <w:proofErr w:type="spellEnd"/>
      <w:r w:rsidRPr="00BC7A5E">
        <w:rPr>
          <w:rFonts w:ascii="Courier" w:hAnsi="Courier"/>
          <w:b/>
          <w:i w:val="0"/>
        </w:rPr>
        <w:t>&gt;</w:t>
      </w:r>
      <w:r w:rsidRPr="00886BC4">
        <w:rPr>
          <w:i w:val="0"/>
        </w:rPr>
        <w:t xml:space="preserve"> child element shall have the value “</w:t>
      </w:r>
      <w:proofErr w:type="spellStart"/>
      <w:r w:rsidR="00674AEB" w:rsidRPr="006D1DFB">
        <w:rPr>
          <w:i w:val="0"/>
        </w:rPr>
        <w:t>HT</w:t>
      </w:r>
      <w:r w:rsidRPr="00A71BB9">
        <w:rPr>
          <w:i w:val="0"/>
        </w:rPr>
        <w:t>Lead</w:t>
      </w:r>
      <w:proofErr w:type="spellEnd"/>
      <w:r w:rsidRPr="00A71BB9">
        <w:rPr>
          <w:i w:val="0"/>
        </w:rPr>
        <w:t xml:space="preserve">” </w:t>
      </w:r>
    </w:p>
    <w:p w14:paraId="046C1BE0" w14:textId="39B1BE08" w:rsidR="00EE0C63" w:rsidRPr="000B40A3" w:rsidRDefault="00EE0C63" w:rsidP="000C2244">
      <w:pPr>
        <w:pStyle w:val="AuthorInstructions"/>
        <w:numPr>
          <w:ilvl w:val="0"/>
          <w:numId w:val="49"/>
        </w:numPr>
        <w:rPr>
          <w:i w:val="0"/>
        </w:rPr>
      </w:pPr>
      <w:proofErr w:type="gramStart"/>
      <w:r w:rsidRPr="00333A07">
        <w:rPr>
          <w:i w:val="0"/>
        </w:rPr>
        <w:t>the</w:t>
      </w:r>
      <w:proofErr w:type="gramEnd"/>
      <w:r w:rsidRPr="00333A07">
        <w:rPr>
          <w:i w:val="0"/>
        </w:rPr>
        <w:t xml:space="preserve"> &lt;</w:t>
      </w:r>
      <w:r w:rsidRPr="00DB4351">
        <w:rPr>
          <w:rFonts w:ascii="Courier" w:hAnsi="Courier"/>
          <w:b/>
          <w:i w:val="0"/>
        </w:rPr>
        <w:t xml:space="preserve">status&gt; </w:t>
      </w:r>
      <w:r w:rsidRPr="009252E2">
        <w:rPr>
          <w:i w:val="0"/>
        </w:rPr>
        <w:t>child element shall have the</w:t>
      </w:r>
      <w:r w:rsidRPr="00D41247">
        <w:rPr>
          <w:rFonts w:ascii="Courier" w:hAnsi="Courier"/>
          <w:b/>
          <w:i w:val="0"/>
        </w:rPr>
        <w:t xml:space="preserve"> </w:t>
      </w:r>
      <w:r w:rsidRPr="00D95DE4">
        <w:rPr>
          <w:rFonts w:eastAsia="?l?r ??’c"/>
          <w:i w:val="0"/>
        </w:rPr>
        <w:t>value “REA</w:t>
      </w:r>
      <w:r w:rsidRPr="00F62FDC">
        <w:rPr>
          <w:rFonts w:eastAsia="?l?r ??’c"/>
          <w:i w:val="0"/>
        </w:rPr>
        <w:t>DY”</w:t>
      </w:r>
      <w:r w:rsidRPr="000B40A3">
        <w:rPr>
          <w:i w:val="0"/>
        </w:rPr>
        <w:t xml:space="preserve">. </w:t>
      </w:r>
    </w:p>
    <w:p w14:paraId="6522D3AE" w14:textId="680D4FB4" w:rsidR="000268F8" w:rsidRPr="00D763E4" w:rsidRDefault="000268F8" w:rsidP="000268F8">
      <w:pPr>
        <w:pStyle w:val="AuthorInstructions"/>
        <w:rPr>
          <w:i w:val="0"/>
        </w:rPr>
      </w:pPr>
      <w:r w:rsidRPr="00D763E4">
        <w:rPr>
          <w:i w:val="0"/>
        </w:rPr>
        <w:lastRenderedPageBreak/>
        <w:t xml:space="preserve">The HT Requester shall specify the </w:t>
      </w:r>
      <w:r w:rsidR="00674AEB" w:rsidRPr="00396CD0">
        <w:rPr>
          <w:i w:val="0"/>
        </w:rPr>
        <w:t xml:space="preserve">identified HT Manager </w:t>
      </w:r>
      <w:r w:rsidRPr="00D763E4">
        <w:rPr>
          <w:i w:val="0"/>
        </w:rPr>
        <w:t xml:space="preserve">in the </w:t>
      </w:r>
      <w:r w:rsidRPr="00D763E4">
        <w:rPr>
          <w:rFonts w:ascii="Courier" w:hAnsi="Courier"/>
          <w:b/>
          <w:i w:val="0"/>
        </w:rPr>
        <w:t>&lt;</w:t>
      </w:r>
      <w:proofErr w:type="spellStart"/>
      <w:r w:rsidRPr="00D763E4">
        <w:rPr>
          <w:rFonts w:ascii="Courier" w:hAnsi="Courier"/>
          <w:b/>
          <w:i w:val="0"/>
        </w:rPr>
        <w:t>potentialOwner</w:t>
      </w:r>
      <w:proofErr w:type="spellEnd"/>
      <w:r w:rsidRPr="00D763E4">
        <w:rPr>
          <w:rFonts w:ascii="Courier" w:hAnsi="Courier"/>
          <w:b/>
          <w:i w:val="0"/>
        </w:rPr>
        <w:t>&gt;</w:t>
      </w:r>
      <w:r w:rsidRPr="00D763E4">
        <w:rPr>
          <w:i w:val="0"/>
        </w:rPr>
        <w:t xml:space="preserve"> element:</w:t>
      </w:r>
    </w:p>
    <w:p w14:paraId="060AC1B9" w14:textId="4F3CB503" w:rsidR="00C72E1C" w:rsidRPr="00D763E4" w:rsidRDefault="000268F8" w:rsidP="00C72E1C">
      <w:pPr>
        <w:pStyle w:val="AuthorInstructions"/>
        <w:numPr>
          <w:ilvl w:val="0"/>
          <w:numId w:val="39"/>
        </w:numPr>
        <w:rPr>
          <w:ins w:id="547" w:author="Elena Vio" w:date="2016-04-24T12:59:00Z"/>
          <w:i w:val="0"/>
        </w:rPr>
      </w:pPr>
      <w:proofErr w:type="spellStart"/>
      <w:proofErr w:type="gramStart"/>
      <w:r w:rsidRPr="00C72E1C">
        <w:rPr>
          <w:rFonts w:ascii="Courier" w:hAnsi="Courier"/>
          <w:b/>
          <w:i w:val="0"/>
        </w:rPr>
        <w:t>taskData</w:t>
      </w:r>
      <w:proofErr w:type="spellEnd"/>
      <w:proofErr w:type="gramEnd"/>
      <w:r w:rsidRPr="00C72E1C">
        <w:rPr>
          <w:rFonts w:ascii="Courier" w:hAnsi="Courier"/>
          <w:b/>
          <w:i w:val="0"/>
        </w:rPr>
        <w:t>/</w:t>
      </w:r>
      <w:proofErr w:type="spellStart"/>
      <w:r w:rsidRPr="00C72E1C">
        <w:rPr>
          <w:rFonts w:ascii="Courier" w:hAnsi="Courier"/>
          <w:b/>
          <w:i w:val="0"/>
        </w:rPr>
        <w:t>taskDetails</w:t>
      </w:r>
      <w:proofErr w:type="spellEnd"/>
      <w:r w:rsidRPr="00C72E1C">
        <w:rPr>
          <w:rFonts w:ascii="Courier" w:hAnsi="Courier"/>
          <w:b/>
          <w:i w:val="0"/>
        </w:rPr>
        <w:t>/</w:t>
      </w:r>
      <w:proofErr w:type="spellStart"/>
      <w:r w:rsidRPr="00C72E1C">
        <w:rPr>
          <w:rFonts w:ascii="Courier" w:hAnsi="Courier"/>
          <w:b/>
          <w:i w:val="0"/>
        </w:rPr>
        <w:t>potentialOwner</w:t>
      </w:r>
      <w:proofErr w:type="spellEnd"/>
      <w:r w:rsidRPr="00C72E1C">
        <w:rPr>
          <w:rFonts w:ascii="Courier" w:hAnsi="Courier"/>
          <w:b/>
          <w:i w:val="0"/>
        </w:rPr>
        <w:t xml:space="preserve">: </w:t>
      </w:r>
      <w:r w:rsidRPr="00C72E1C">
        <w:rPr>
          <w:i w:val="0"/>
        </w:rPr>
        <w:t xml:space="preserve">this element allows to “reserve” the task for a </w:t>
      </w:r>
      <w:r w:rsidR="00674AEB" w:rsidRPr="00C72E1C">
        <w:rPr>
          <w:i w:val="0"/>
        </w:rPr>
        <w:t xml:space="preserve">HT Manager. The HT Manager can be a </w:t>
      </w:r>
      <w:r w:rsidRPr="00C72E1C">
        <w:rPr>
          <w:i w:val="0"/>
        </w:rPr>
        <w:t xml:space="preserve">user. Only identified </w:t>
      </w:r>
      <w:r w:rsidR="00674AEB" w:rsidRPr="00C72E1C">
        <w:rPr>
          <w:i w:val="0"/>
        </w:rPr>
        <w:t>HT Manager</w:t>
      </w:r>
      <w:r w:rsidRPr="00C72E1C">
        <w:rPr>
          <w:i w:val="0"/>
        </w:rPr>
        <w:t xml:space="preserve"> can </w:t>
      </w:r>
      <w:r w:rsidR="00674AEB" w:rsidRPr="00B173CE">
        <w:rPr>
          <w:i w:val="0"/>
        </w:rPr>
        <w:t>claim</w:t>
      </w:r>
      <w:r w:rsidRPr="00AA754D">
        <w:rPr>
          <w:i w:val="0"/>
        </w:rPr>
        <w:t xml:space="preserve"> the task</w:t>
      </w:r>
      <w:r w:rsidR="00674AEB" w:rsidRPr="00AA754D">
        <w:rPr>
          <w:i w:val="0"/>
        </w:rPr>
        <w:t xml:space="preserve">. </w:t>
      </w:r>
      <w:r w:rsidR="00674AEB" w:rsidRPr="00D86CB5">
        <w:rPr>
          <w:i w:val="0"/>
        </w:rPr>
        <w:t xml:space="preserve">This transaction does not define </w:t>
      </w:r>
      <w:ins w:id="548" w:author="Elena Vio" w:date="2016-04-24T12:59:00Z">
        <w:r w:rsidR="00C72E1C" w:rsidRPr="00D86CB5">
          <w:rPr>
            <w:i w:val="0"/>
          </w:rPr>
          <w:t>the criteria by which HT Requester select a specific</w:t>
        </w:r>
      </w:ins>
      <w:del w:id="549" w:author="Elena Vio" w:date="2016-04-24T12:59:00Z">
        <w:r w:rsidR="00674AEB" w:rsidRPr="00D86CB5" w:rsidDel="00C72E1C">
          <w:rPr>
            <w:i w:val="0"/>
          </w:rPr>
          <w:delText>how to identify a</w:delText>
        </w:r>
      </w:del>
      <w:r w:rsidR="00674AEB" w:rsidRPr="0092032D">
        <w:rPr>
          <w:i w:val="0"/>
        </w:rPr>
        <w:t xml:space="preserve"> HT Manager</w:t>
      </w:r>
      <w:r w:rsidRPr="002B6118">
        <w:rPr>
          <w:i w:val="0"/>
        </w:rPr>
        <w:t xml:space="preserve">. </w:t>
      </w:r>
    </w:p>
    <w:p w14:paraId="1B8FD2BD" w14:textId="68A7E92D" w:rsidR="00674AEB" w:rsidRPr="00C72E1C" w:rsidRDefault="00674AEB" w:rsidP="00674AEB">
      <w:pPr>
        <w:pStyle w:val="AuthorInstructions"/>
        <w:rPr>
          <w:i w:val="0"/>
        </w:rPr>
      </w:pPr>
      <w:r w:rsidRPr="00C72E1C">
        <w:rPr>
          <w:i w:val="0"/>
        </w:rPr>
        <w:t>The HT Requester shall specify the HT Manager identified as a “</w:t>
      </w:r>
      <w:proofErr w:type="spellStart"/>
      <w:r w:rsidRPr="00C72E1C">
        <w:rPr>
          <w:i w:val="0"/>
        </w:rPr>
        <w:t>notificationRecipient</w:t>
      </w:r>
      <w:proofErr w:type="spellEnd"/>
      <w:r w:rsidRPr="00C72E1C">
        <w:rPr>
          <w:i w:val="0"/>
        </w:rPr>
        <w:t>” for the task:</w:t>
      </w:r>
    </w:p>
    <w:p w14:paraId="4C2E1C6A" w14:textId="7C8DC0AB" w:rsidR="00674AEB" w:rsidRPr="00396CD0" w:rsidRDefault="00674AEB" w:rsidP="003E36A3">
      <w:pPr>
        <w:pStyle w:val="AuthorInstructions"/>
        <w:numPr>
          <w:ilvl w:val="0"/>
          <w:numId w:val="39"/>
        </w:numPr>
        <w:rPr>
          <w:i w:val="0"/>
        </w:rPr>
      </w:pPr>
      <w:commentRangeStart w:id="550"/>
      <w:proofErr w:type="spellStart"/>
      <w:proofErr w:type="gramStart"/>
      <w:r w:rsidRPr="00D763E4">
        <w:rPr>
          <w:rFonts w:ascii="Courier" w:hAnsi="Courier"/>
          <w:b/>
          <w:i w:val="0"/>
        </w:rPr>
        <w:t>taskData</w:t>
      </w:r>
      <w:proofErr w:type="spellEnd"/>
      <w:proofErr w:type="gramEnd"/>
      <w:r w:rsidRPr="00D763E4">
        <w:rPr>
          <w:rFonts w:ascii="Courier" w:hAnsi="Courier"/>
          <w:b/>
          <w:i w:val="0"/>
        </w:rPr>
        <w:t>/</w:t>
      </w:r>
      <w:proofErr w:type="spellStart"/>
      <w:r w:rsidRPr="00D763E4">
        <w:rPr>
          <w:rFonts w:ascii="Courier" w:hAnsi="Courier"/>
          <w:b/>
          <w:i w:val="0"/>
        </w:rPr>
        <w:t>taskDetails</w:t>
      </w:r>
      <w:proofErr w:type="spellEnd"/>
      <w:r w:rsidRPr="00D763E4">
        <w:rPr>
          <w:rFonts w:ascii="Courier" w:hAnsi="Courier"/>
          <w:b/>
          <w:i w:val="0"/>
        </w:rPr>
        <w:t>/</w:t>
      </w:r>
      <w:proofErr w:type="spellStart"/>
      <w:r w:rsidRPr="00D763E4">
        <w:rPr>
          <w:rFonts w:ascii="Courier" w:hAnsi="Courier"/>
          <w:b/>
          <w:i w:val="0"/>
        </w:rPr>
        <w:t>notificationRecipients</w:t>
      </w:r>
      <w:proofErr w:type="spellEnd"/>
      <w:r w:rsidRPr="00D763E4">
        <w:rPr>
          <w:rFonts w:ascii="Courier" w:hAnsi="Courier"/>
          <w:b/>
          <w:i w:val="0"/>
        </w:rPr>
        <w:t xml:space="preserve">: </w:t>
      </w:r>
      <w:r w:rsidRPr="00D763E4">
        <w:rPr>
          <w:i w:val="0"/>
        </w:rPr>
        <w:t xml:space="preserve">this elements </w:t>
      </w:r>
      <w:r w:rsidRPr="00396CD0">
        <w:rPr>
          <w:i w:val="0"/>
        </w:rPr>
        <w:t>specifies user/organization that needs</w:t>
      </w:r>
      <w:ins w:id="551" w:author="Elena Vio" w:date="2016-04-21T13:05:00Z">
        <w:r w:rsidR="00FF0164">
          <w:rPr>
            <w:i w:val="0"/>
          </w:rPr>
          <w:t xml:space="preserve"> </w:t>
        </w:r>
      </w:ins>
      <w:r w:rsidRPr="00D763E4">
        <w:rPr>
          <w:i w:val="0"/>
        </w:rPr>
        <w:t xml:space="preserve">to be notified. </w:t>
      </w:r>
      <w:commentRangeEnd w:id="550"/>
      <w:r w:rsidR="0079305E">
        <w:rPr>
          <w:rStyle w:val="Rimandocommento"/>
          <w:i w:val="0"/>
        </w:rPr>
        <w:commentReference w:id="550"/>
      </w:r>
    </w:p>
    <w:p w14:paraId="5CCEBABE" w14:textId="71F430F3" w:rsidR="00674AEB" w:rsidRDefault="00674AEB" w:rsidP="00674AEB">
      <w:pPr>
        <w:pStyle w:val="AuthorInstructions"/>
        <w:rPr>
          <w:i w:val="0"/>
        </w:rPr>
      </w:pPr>
      <w:r>
        <w:rPr>
          <w:i w:val="0"/>
        </w:rPr>
        <w:t xml:space="preserve">The HT Requester could set the value of additional elements that characterize the nature and the execution of the HT: </w:t>
      </w:r>
    </w:p>
    <w:p w14:paraId="6A27C577" w14:textId="6DBCBDB9" w:rsidR="00674AEB" w:rsidRPr="003E36A3" w:rsidRDefault="00674AEB" w:rsidP="00674AEB">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del w:id="552" w:author="Elena Vio" w:date="2016-04-21T13:05:00Z">
        <w:r w:rsidDel="00FF0164">
          <w:rPr>
            <w:i w:val="0"/>
          </w:rPr>
          <w:delText>HT needs to be completed</w:delText>
        </w:r>
      </w:del>
      <w:ins w:id="553" w:author="Elena Vio" w:date="2016-04-21T13:05:00Z">
        <w:r w:rsidR="00FF0164">
          <w:rPr>
            <w:i w:val="0"/>
          </w:rPr>
          <w:t>HT Manager have to accept or reject.</w:t>
        </w:r>
      </w:ins>
    </w:p>
    <w:p w14:paraId="75B3A2D9" w14:textId="7CB343A4" w:rsidR="002F29F3" w:rsidRDefault="002F29F3" w:rsidP="002F29F3">
      <w:pPr>
        <w:pStyle w:val="Titolo5"/>
        <w:numPr>
          <w:ilvl w:val="0"/>
          <w:numId w:val="0"/>
        </w:numPr>
      </w:pPr>
      <w:bookmarkStart w:id="554" w:name="_Toc313888833"/>
      <w:r>
        <w:t>3.Y</w:t>
      </w:r>
      <w:r w:rsidR="00876DFC">
        <w:t>1</w:t>
      </w:r>
      <w:r>
        <w:t>.4.1.2.2</w:t>
      </w:r>
      <w:r w:rsidRPr="00E17DE9">
        <w:t xml:space="preserve"> </w:t>
      </w:r>
      <w:r w:rsidR="002D065F">
        <w:t>HT</w:t>
      </w:r>
      <w:r>
        <w:t xml:space="preserve"> Request</w:t>
      </w:r>
      <w:r w:rsidRPr="00E17DE9">
        <w:t xml:space="preserve"> Content Requirements</w:t>
      </w:r>
      <w:bookmarkEnd w:id="554"/>
    </w:p>
    <w:p w14:paraId="6B2A44E7" w14:textId="4D1B0B16" w:rsidR="00637378" w:rsidRPr="000C2244" w:rsidRDefault="002D065F" w:rsidP="000C2244">
      <w:pPr>
        <w:pStyle w:val="AuthorInstructions"/>
        <w:rPr>
          <w:i w:val="0"/>
        </w:rPr>
      </w:pPr>
      <w:r>
        <w:rPr>
          <w:i w:val="0"/>
        </w:rPr>
        <w:t xml:space="preserve">The HT Request </w:t>
      </w:r>
      <w:r w:rsidR="00617FE9">
        <w:rPr>
          <w:i w:val="0"/>
        </w:rPr>
        <w:t>D</w:t>
      </w:r>
      <w:r>
        <w:rPr>
          <w:i w:val="0"/>
        </w:rPr>
        <w:t xml:space="preserve">ocument </w:t>
      </w:r>
      <w:r w:rsidR="00617FE9">
        <w:rPr>
          <w:i w:val="0"/>
        </w:rPr>
        <w:t xml:space="preserve">shall contain </w:t>
      </w:r>
      <w:r w:rsidR="00547482">
        <w:rPr>
          <w:i w:val="0"/>
        </w:rPr>
        <w:t>the reason why the clinical case is submitted to Heart Team</w:t>
      </w:r>
      <w:r w:rsidR="00547482" w:rsidRPr="00547482">
        <w:rPr>
          <w:i w:val="0"/>
        </w:rPr>
        <w:t xml:space="preserve">. The document contains synthetic clinical information </w:t>
      </w:r>
      <w:r w:rsidR="00547482">
        <w:rPr>
          <w:i w:val="0"/>
        </w:rPr>
        <w:t>on</w:t>
      </w:r>
      <w:r w:rsidR="00547482" w:rsidRPr="00547482">
        <w:rPr>
          <w:i w:val="0"/>
        </w:rPr>
        <w:t xml:space="preserve"> the patient.</w:t>
      </w:r>
      <w:r w:rsidR="00637378">
        <w:rPr>
          <w:i w:val="0"/>
        </w:rPr>
        <w:t xml:space="preserve"> This specification does not mandate any specific structure for this document. </w:t>
      </w:r>
    </w:p>
    <w:p w14:paraId="1DA8BC50" w14:textId="63845283" w:rsidR="002F29F3" w:rsidRDefault="002F29F3" w:rsidP="002F29F3">
      <w:pPr>
        <w:pStyle w:val="Titolo5"/>
        <w:numPr>
          <w:ilvl w:val="0"/>
          <w:numId w:val="0"/>
        </w:numPr>
        <w:rPr>
          <w:noProof w:val="0"/>
        </w:rPr>
      </w:pPr>
      <w:bookmarkStart w:id="555" w:name="_Toc313888834"/>
      <w:r w:rsidRPr="000807AC">
        <w:rPr>
          <w:noProof w:val="0"/>
        </w:rPr>
        <w:t>3.Y</w:t>
      </w:r>
      <w:r w:rsidR="00876DFC">
        <w:rPr>
          <w:noProof w:val="0"/>
        </w:rPr>
        <w:t>1</w:t>
      </w:r>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555"/>
    </w:p>
    <w:p w14:paraId="76B9FB48" w14:textId="77777777" w:rsidR="00876DFC" w:rsidRDefault="00876DFC" w:rsidP="00876DFC">
      <w:pPr>
        <w:pStyle w:val="Corpodeltesto"/>
      </w:pPr>
      <w:r>
        <w:t>Document metadata for this transaction shall comply with the requirements in ITI TF-3</w:t>
      </w:r>
      <w:proofErr w:type="gramStart"/>
      <w:r>
        <w:t>:4</w:t>
      </w:r>
      <w:proofErr w:type="gramEnd"/>
      <w:r>
        <w:t xml:space="preserve"> “Metadata used in Document Sharing Profiles”.</w:t>
      </w:r>
    </w:p>
    <w:p w14:paraId="57E9F1A4" w14:textId="7D8EA67C" w:rsidR="00876DFC" w:rsidRDefault="00876DFC" w:rsidP="00876DFC">
      <w:pPr>
        <w:pStyle w:val="Corpodeltesto"/>
      </w:pPr>
      <w:r>
        <w:t>This section specifies additional Document Sharing Metadata requirements for the both the Heart Team Workflow Document and for the Heart Team Request document.</w:t>
      </w:r>
    </w:p>
    <w:p w14:paraId="0DE26FCF" w14:textId="6CA5CD29" w:rsidR="002D065F" w:rsidRDefault="00204898" w:rsidP="00204898">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002D065F" w:rsidRPr="000C2244">
        <w:rPr>
          <w:b/>
        </w:rPr>
        <w:t>Workflow Document</w:t>
      </w:r>
      <w:r w:rsidR="002D065F">
        <w:t xml:space="preserve"> shall meet the following constraints: </w:t>
      </w:r>
    </w:p>
    <w:p w14:paraId="6BA6DBEB" w14:textId="28C43793" w:rsidR="00370835" w:rsidRDefault="00370835" w:rsidP="000C2244">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42E80DD9" w14:textId="6DAEA901" w:rsidR="002D065F" w:rsidRDefault="00370835" w:rsidP="002D065F">
      <w:pPr>
        <w:pStyle w:val="Corpodeltesto"/>
        <w:numPr>
          <w:ilvl w:val="0"/>
          <w:numId w:val="41"/>
        </w:numPr>
      </w:pPr>
      <w:r>
        <w:t xml:space="preserve">A single entry </w:t>
      </w:r>
      <w:r w:rsidR="002D065F">
        <w:t xml:space="preserve">of </w:t>
      </w:r>
      <w:proofErr w:type="spellStart"/>
      <w:r w:rsidR="002D065F">
        <w:t>eventCodeList</w:t>
      </w:r>
      <w:proofErr w:type="spellEnd"/>
      <w:r w:rsidR="002D065F">
        <w:t xml:space="preserve"> shall convey the actual status (OPEN) of the workflow: code = “</w:t>
      </w:r>
      <w:r w:rsidR="002D065F" w:rsidRPr="00B1774E">
        <w:t>urn</w:t>
      </w:r>
      <w:proofErr w:type="gramStart"/>
      <w:r w:rsidR="002D065F" w:rsidRPr="00B1774E">
        <w:t>:ihe:iti:xdw:2011:eventCode:open</w:t>
      </w:r>
      <w:proofErr w:type="gramEnd"/>
      <w:r w:rsidR="002D065F">
        <w:t xml:space="preserve">” </w:t>
      </w:r>
      <w:proofErr w:type="spellStart"/>
      <w:r w:rsidR="002D065F">
        <w:t>codingScheme</w:t>
      </w:r>
      <w:proofErr w:type="spellEnd"/>
      <w:r w:rsidR="002D065F">
        <w:t>=”</w:t>
      </w:r>
      <w:r w:rsidR="002D065F" w:rsidRPr="00B1774E">
        <w:t xml:space="preserve"> </w:t>
      </w:r>
      <w:commentRangeStart w:id="556"/>
      <w:r w:rsidR="002D065F" w:rsidRPr="00B1774E">
        <w:t>1.3.6.1.4.1.19376.1.2.3</w:t>
      </w:r>
      <w:commentRangeEnd w:id="556"/>
      <w:r w:rsidR="008E007B">
        <w:rPr>
          <w:rStyle w:val="Rimandocommento"/>
        </w:rPr>
        <w:commentReference w:id="556"/>
      </w:r>
      <w:r w:rsidR="002D065F">
        <w:t>”</w:t>
      </w:r>
    </w:p>
    <w:p w14:paraId="5A07448C" w14:textId="0246F91C" w:rsidR="00F43742" w:rsidRDefault="00370835" w:rsidP="00F43742">
      <w:pPr>
        <w:pStyle w:val="Corpodeltesto"/>
        <w:numPr>
          <w:ilvl w:val="0"/>
          <w:numId w:val="41"/>
        </w:numPr>
      </w:pPr>
      <w:r>
        <w:t xml:space="preserve">A single entry </w:t>
      </w:r>
      <w:r w:rsidR="002D065F">
        <w:t xml:space="preserve">of the </w:t>
      </w:r>
      <w:proofErr w:type="spellStart"/>
      <w:r w:rsidR="002D065F">
        <w:t>eventCodeList</w:t>
      </w:r>
      <w:proofErr w:type="spellEnd"/>
      <w:r w:rsidR="002D065F">
        <w:t xml:space="preserve"> metadata shall convey the actual status of the </w:t>
      </w:r>
      <w:r w:rsidR="008E007B">
        <w:t xml:space="preserve">HT </w:t>
      </w:r>
      <w:r w:rsidR="002D065F">
        <w:t>Req</w:t>
      </w:r>
      <w:r w:rsidR="007C3A43">
        <w:t>uest task: code=”urn</w:t>
      </w:r>
      <w:proofErr w:type="gramStart"/>
      <w:r w:rsidR="007C3A43">
        <w:t>:ihe:</w:t>
      </w:r>
      <w:ins w:id="557" w:author="Elena Vio" w:date="2016-04-21T11:55:00Z">
        <w:r w:rsidR="006C2A49">
          <w:t>pcc</w:t>
        </w:r>
      </w:ins>
      <w:r w:rsidR="007C3A43">
        <w:t>:xcht</w:t>
      </w:r>
      <w:proofErr w:type="gramEnd"/>
      <w:r w:rsidR="002D065F">
        <w:t>-wd:2015:eventCodeTaskStatus:</w:t>
      </w:r>
      <w:r w:rsidR="008E007B">
        <w:t>HTRequest</w:t>
      </w:r>
      <w:r w:rsidR="002D065F">
        <w:t xml:space="preserve">Completed” </w:t>
      </w:r>
      <w:proofErr w:type="spellStart"/>
      <w:r w:rsidR="002D065F">
        <w:t>codingScheme</w:t>
      </w:r>
      <w:proofErr w:type="spellEnd"/>
      <w:r w:rsidR="002D065F">
        <w:t>=”1.3.6.1.4.1.19376.1.2.1”</w:t>
      </w:r>
    </w:p>
    <w:p w14:paraId="493ACDF7" w14:textId="22C651D6" w:rsidR="00F43742" w:rsidDel="007E1A6D" w:rsidRDefault="00F43742" w:rsidP="00A434FC">
      <w:pPr>
        <w:pStyle w:val="Corpodeltesto"/>
        <w:numPr>
          <w:ilvl w:val="0"/>
          <w:numId w:val="41"/>
        </w:numPr>
        <w:rPr>
          <w:del w:id="558" w:author="Elena Vio" w:date="2016-04-16T12:28:00Z"/>
        </w:rPr>
      </w:pPr>
      <w:r>
        <w:lastRenderedPageBreak/>
        <w:t xml:space="preserve">A single entry of the </w:t>
      </w:r>
      <w:proofErr w:type="spellStart"/>
      <w:r>
        <w:t>eventCodeList</w:t>
      </w:r>
      <w:proofErr w:type="spellEnd"/>
      <w:r>
        <w:t xml:space="preserve"> metadata shall convey the status of the HT Lead task: code=”urn</w:t>
      </w:r>
      <w:proofErr w:type="gramStart"/>
      <w:r>
        <w:t>:ihe:</w:t>
      </w:r>
      <w:ins w:id="559" w:author="Elena Vio" w:date="2016-04-21T11:56:00Z">
        <w:r w:rsidR="006C2A49">
          <w:t>pcc:xcht</w:t>
        </w:r>
      </w:ins>
      <w:proofErr w:type="gramEnd"/>
      <w:r>
        <w:t xml:space="preserve">-wd:2015:eventCodeTaskStatus:HTLeadReady” </w:t>
      </w:r>
      <w:proofErr w:type="spellStart"/>
      <w:r>
        <w:t>codingScheme</w:t>
      </w:r>
      <w:proofErr w:type="spellEnd"/>
      <w:r>
        <w:t xml:space="preserve">=”1.3.6.1.4.1.19376.1.2.1” </w:t>
      </w:r>
    </w:p>
    <w:p w14:paraId="3D6961C2" w14:textId="7C7A0CC6" w:rsidR="00D213DE" w:rsidRPr="00530056" w:rsidRDefault="00D213DE" w:rsidP="004A6F98">
      <w:pPr>
        <w:pStyle w:val="Corpodeltesto"/>
        <w:numPr>
          <w:ilvl w:val="0"/>
          <w:numId w:val="41"/>
        </w:numPr>
        <w:rPr>
          <w:strike/>
        </w:rPr>
      </w:pPr>
      <w:del w:id="560" w:author="Elena Vio" w:date="2016-04-16T12:28:00Z">
        <w:r w:rsidRPr="007E1A6D" w:rsidDel="007E1A6D">
          <w:rPr>
            <w:strike/>
          </w:rPr>
          <w:delText xml:space="preserve">The practiceSettingsCode metadata shall provide the high-level imaging specialty; </w:delText>
        </w:r>
      </w:del>
    </w:p>
    <w:p w14:paraId="0ED8372E" w14:textId="50F5A6E8" w:rsidR="00D213DE" w:rsidRPr="00370835" w:rsidRDefault="00D213DE" w:rsidP="00AE3E07">
      <w:pPr>
        <w:pStyle w:val="Corpodeltesto"/>
        <w:numPr>
          <w:ilvl w:val="0"/>
          <w:numId w:val="53"/>
        </w:numPr>
      </w:pPr>
      <w:r w:rsidRPr="00E413D1">
        <w:t xml:space="preserve">The </w:t>
      </w:r>
      <w:proofErr w:type="spellStart"/>
      <w:r w:rsidRPr="00E413D1">
        <w:t>referenceIdList</w:t>
      </w:r>
      <w:proofErr w:type="spellEnd"/>
      <w:r w:rsidRPr="00E413D1">
        <w:t xml:space="preserve"> metadata shall provide the accession number in accordance with</w:t>
      </w:r>
      <w:r w:rsidRPr="00AE3E07">
        <w:t xml:space="preserve"> </w:t>
      </w:r>
      <w:r w:rsidR="00370835" w:rsidRPr="00AE3E07">
        <w:t>PCC</w:t>
      </w:r>
      <w:r w:rsidRPr="00AE3E07">
        <w:t xml:space="preserve"> TF-3: Table 4.68.4.1.2.3-1</w:t>
      </w:r>
      <w:r w:rsidRPr="00370835">
        <w:t>.</w:t>
      </w:r>
    </w:p>
    <w:p w14:paraId="06C62667" w14:textId="05D03354" w:rsidR="00AE3E07" w:rsidRDefault="00D213DE" w:rsidP="00ED799D">
      <w:pPr>
        <w:pStyle w:val="Corpodeltesto"/>
        <w:numPr>
          <w:ilvl w:val="0"/>
          <w:numId w:val="41"/>
        </w:numPr>
      </w:pPr>
      <w:r w:rsidRPr="00370835">
        <w:t xml:space="preserve">The </w:t>
      </w:r>
      <w:proofErr w:type="spellStart"/>
      <w:r w:rsidRPr="00370835">
        <w:t>typeCode</w:t>
      </w:r>
      <w:proofErr w:type="spellEnd"/>
      <w:r w:rsidRPr="00370835">
        <w:t xml:space="preserve"> shal</w:t>
      </w:r>
      <w:r>
        <w:t>l</w:t>
      </w:r>
      <w:r w:rsidR="00370835">
        <w:t xml:space="preserve"> convey the following code: “XCHT</w:t>
      </w:r>
      <w:r>
        <w:t xml:space="preserve">-WD” </w:t>
      </w:r>
      <w:proofErr w:type="spellStart"/>
      <w:r>
        <w:t>codingScheme</w:t>
      </w:r>
      <w:proofErr w:type="spellEnd"/>
      <w:r>
        <w:t xml:space="preserve">: </w:t>
      </w:r>
      <w:commentRangeStart w:id="561"/>
      <w:r>
        <w:t>1.2.3.4.5.6</w:t>
      </w:r>
      <w:commentRangeEnd w:id="561"/>
      <w:r>
        <w:t>.7.8.9</w:t>
      </w:r>
      <w:r w:rsidRPr="00AE3E07">
        <w:commentReference w:id="561"/>
      </w:r>
      <w:r>
        <w:t xml:space="preserve">.0 </w:t>
      </w:r>
    </w:p>
    <w:p w14:paraId="107F1C5E" w14:textId="1F4DDC88" w:rsidR="002D065F" w:rsidRDefault="002D065F" w:rsidP="002D065F">
      <w:pPr>
        <w:pStyle w:val="Corpodeltesto"/>
      </w:pPr>
      <w:r>
        <w:t xml:space="preserve">The </w:t>
      </w:r>
      <w:proofErr w:type="spellStart"/>
      <w:r w:rsidR="00AE3E07" w:rsidRPr="00ED799D">
        <w:rPr>
          <w:b/>
        </w:rPr>
        <w:t>S</w:t>
      </w:r>
      <w:r w:rsidRPr="00ED799D">
        <w:rPr>
          <w:b/>
        </w:rPr>
        <w:t>ubmissionSet</w:t>
      </w:r>
      <w:proofErr w:type="spellEnd"/>
      <w:r w:rsidRPr="00ED799D">
        <w:rPr>
          <w:b/>
        </w:rPr>
        <w:t xml:space="preserve"> metadata of the </w:t>
      </w:r>
      <w:r w:rsidR="00AE3E07">
        <w:rPr>
          <w:b/>
        </w:rPr>
        <w:t>Heart Team</w:t>
      </w:r>
      <w:r w:rsidR="00AE3E07" w:rsidRPr="00855164">
        <w:rPr>
          <w:b/>
        </w:rPr>
        <w:t xml:space="preserve"> </w:t>
      </w:r>
      <w:r w:rsidRPr="00ED799D">
        <w:rPr>
          <w:b/>
        </w:rPr>
        <w:t>Workflow Document</w:t>
      </w:r>
      <w:r>
        <w:t xml:space="preserve"> shall meet the following constraints: </w:t>
      </w:r>
    </w:p>
    <w:p w14:paraId="4854D3AA" w14:textId="160937BF" w:rsidR="00ED799D" w:rsidRPr="004A6F98" w:rsidRDefault="00A434FC" w:rsidP="0017019B">
      <w:pPr>
        <w:pStyle w:val="Corpodeltesto"/>
        <w:numPr>
          <w:ilvl w:val="0"/>
          <w:numId w:val="41"/>
        </w:numPr>
        <w:rPr>
          <w:ins w:id="562" w:author="Elena Vio" w:date="2016-04-16T12:28:00Z"/>
        </w:rPr>
      </w:pPr>
      <w:r>
        <w:t xml:space="preserve">The </w:t>
      </w:r>
      <w:proofErr w:type="spellStart"/>
      <w:r>
        <w:t>intendedRecipient</w:t>
      </w:r>
      <w:proofErr w:type="spellEnd"/>
      <w:r>
        <w:t xml:space="preserve"> metadata contain the identifier of the organization, or the person intended to manage the HT. This metadata shall convey the 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HT Lead</w:t>
      </w:r>
      <w:r w:rsidRPr="00B86132">
        <w:t xml:space="preserve"> task</w:t>
      </w:r>
      <w:r w:rsidRPr="00A434FC">
        <w:rPr>
          <w:rFonts w:ascii="Courier" w:hAnsi="Courier"/>
          <w:b/>
          <w:i/>
        </w:rPr>
        <w:t xml:space="preserve"> </w:t>
      </w:r>
    </w:p>
    <w:p w14:paraId="5E17F1DB" w14:textId="2A389FED" w:rsidR="00C91729" w:rsidRPr="00D552F0" w:rsidRDefault="00C91729" w:rsidP="004A6F98">
      <w:pPr>
        <w:pStyle w:val="Corpodeltesto"/>
        <w:rPr>
          <w:ins w:id="563" w:author="Elena Vio" w:date="2016-04-16T12:28:00Z"/>
        </w:rPr>
      </w:pPr>
      <w:ins w:id="564" w:author="Elena Vio" w:date="2016-04-16T12:28:00Z">
        <w:r>
          <w:t xml:space="preserve">This transaction does not define document sharing metadata requirements for the HT Request document. The document may be included in the same Submission Set as the Heart Team Workflow Document in this transaction [PCC-Y1] or in a different </w:t>
        </w:r>
        <w:proofErr w:type="spellStart"/>
        <w:r>
          <w:t>Submisstion</w:t>
        </w:r>
        <w:proofErr w:type="spellEnd"/>
        <w:r>
          <w:t xml:space="preserve"> Set using a [ITI-41] Provide and Register Document Set-b transaction.  </w:t>
        </w:r>
      </w:ins>
    </w:p>
    <w:p w14:paraId="2107DA2A" w14:textId="77777777" w:rsidR="00C91729" w:rsidRPr="003651D9" w:rsidRDefault="00C91729" w:rsidP="004A6F98">
      <w:pPr>
        <w:pStyle w:val="Corpodeltesto"/>
        <w:ind w:left="720"/>
      </w:pPr>
    </w:p>
    <w:p w14:paraId="5FFA29E0" w14:textId="771F21A4" w:rsidR="00C57C6C" w:rsidRPr="003651D9" w:rsidRDefault="00C57C6C" w:rsidP="00C57C6C">
      <w:pPr>
        <w:pStyle w:val="Titolo5"/>
        <w:numPr>
          <w:ilvl w:val="0"/>
          <w:numId w:val="0"/>
        </w:numPr>
        <w:rPr>
          <w:noProof w:val="0"/>
        </w:rPr>
      </w:pPr>
      <w:bookmarkStart w:id="565" w:name="_Toc345074680"/>
      <w:r w:rsidRPr="003651D9">
        <w:rPr>
          <w:noProof w:val="0"/>
        </w:rPr>
        <w:t>3.Y</w:t>
      </w:r>
      <w:r w:rsidR="009E3F00">
        <w:rPr>
          <w:noProof w:val="0"/>
        </w:rPr>
        <w:t>1</w:t>
      </w:r>
      <w:r w:rsidRPr="003651D9">
        <w:rPr>
          <w:noProof w:val="0"/>
        </w:rPr>
        <w:t>.4.1.3 Expected Actions</w:t>
      </w:r>
      <w:bookmarkEnd w:id="565"/>
    </w:p>
    <w:p w14:paraId="1B256C2A"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0418A04F"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294CB5EA" w14:textId="7AAC68D5" w:rsidR="0045773F" w:rsidRPr="0070073A" w:rsidRDefault="0045773F" w:rsidP="0045773F">
      <w:pPr>
        <w:pStyle w:val="AuthorInstructions"/>
        <w:rPr>
          <w:i w:val="0"/>
        </w:rPr>
      </w:pPr>
      <w:r>
        <w:rPr>
          <w:i w:val="0"/>
        </w:rPr>
        <w:t xml:space="preserve">The </w:t>
      </w:r>
      <w:r w:rsidR="009D0139">
        <w:rPr>
          <w:i w:val="0"/>
        </w:rPr>
        <w:t xml:space="preserve">HT Requester </w:t>
      </w:r>
      <w:r>
        <w:rPr>
          <w:i w:val="0"/>
        </w:rPr>
        <w:t xml:space="preserve">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566" w:name="_Toc345074681"/>
      <w:r w:rsidRPr="003651D9">
        <w:rPr>
          <w:noProof w:val="0"/>
        </w:rPr>
        <w:t>3.Y</w:t>
      </w:r>
      <w:r w:rsidR="009E3F00">
        <w:rPr>
          <w:noProof w:val="0"/>
        </w:rPr>
        <w:t>1</w:t>
      </w:r>
      <w:r w:rsidRPr="003651D9">
        <w:rPr>
          <w:noProof w:val="0"/>
        </w:rPr>
        <w:t xml:space="preserve">.4.2 </w:t>
      </w:r>
      <w:r w:rsidR="0045773F">
        <w:rPr>
          <w:noProof w:val="0"/>
        </w:rPr>
        <w:t>Provide And Register Document set-b Response</w:t>
      </w:r>
      <w:bookmarkEnd w:id="566"/>
    </w:p>
    <w:p w14:paraId="5F311806" w14:textId="77777777" w:rsidR="00C57C6C" w:rsidRPr="003651D9" w:rsidRDefault="00C57C6C" w:rsidP="00C57C6C">
      <w:pPr>
        <w:pStyle w:val="AuthorInstructions"/>
      </w:pPr>
      <w:r w:rsidRPr="003651D9">
        <w:t>&lt;One or two sentence summary of what Message 2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017AF3C" w14:textId="77777777" w:rsidR="00C57C6C" w:rsidRDefault="00C57C6C" w:rsidP="00C57C6C">
      <w:pPr>
        <w:pStyle w:val="AuthorInstructions"/>
      </w:pPr>
      <w:r w:rsidRPr="003651D9">
        <w:lastRenderedPageBreak/>
        <w:t>&lt;Repeat this section as necessary based on the number of messages in the interaction diagram</w:t>
      </w:r>
      <w:proofErr w:type="gramStart"/>
      <w:r w:rsidRPr="003651D9">
        <w:t>.&gt;</w:t>
      </w:r>
      <w:proofErr w:type="gramEnd"/>
    </w:p>
    <w:p w14:paraId="5B134445" w14:textId="5881C12E" w:rsidR="0045773F" w:rsidRPr="000807AC" w:rsidRDefault="0045773F" w:rsidP="0045773F">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567" w:name="_Toc345074682"/>
      <w:r w:rsidRPr="003651D9">
        <w:rPr>
          <w:noProof w:val="0"/>
        </w:rPr>
        <w:t>3.Y</w:t>
      </w:r>
      <w:r w:rsidR="009E3F00">
        <w:rPr>
          <w:noProof w:val="0"/>
        </w:rPr>
        <w:t>1</w:t>
      </w:r>
      <w:r w:rsidRPr="003651D9">
        <w:rPr>
          <w:noProof w:val="0"/>
        </w:rPr>
        <w:t>.4.2.1 Trigger Events</w:t>
      </w:r>
      <w:bookmarkEnd w:id="567"/>
    </w:p>
    <w:p w14:paraId="30D7F4BB" w14:textId="77777777" w:rsidR="00C57C6C" w:rsidRDefault="00C57C6C" w:rsidP="00C57C6C">
      <w:pPr>
        <w:pStyle w:val="AuthorInstructions"/>
      </w:pPr>
      <w:r w:rsidRPr="003651D9">
        <w:t xml:space="preserve">&lt;Description of the real world events that cause the sender (Actor A) to send Message 1(e.g.,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1B1E5F9B"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.1</w:t>
      </w:r>
      <w:proofErr w:type="gramEnd"/>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568" w:name="_Toc345074683"/>
      <w:r w:rsidRPr="003651D9">
        <w:rPr>
          <w:noProof w:val="0"/>
        </w:rPr>
        <w:t>3.Y</w:t>
      </w:r>
      <w:r w:rsidR="009E3F00">
        <w:rPr>
          <w:noProof w:val="0"/>
        </w:rPr>
        <w:t>1</w:t>
      </w:r>
      <w:r w:rsidRPr="003651D9">
        <w:rPr>
          <w:noProof w:val="0"/>
        </w:rPr>
        <w:t>.4.2.2 Message Semantics</w:t>
      </w:r>
      <w:bookmarkEnd w:id="568"/>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0FC6F31E"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418FB795"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.2</w:t>
      </w:r>
      <w:proofErr w:type="gramEnd"/>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569" w:name="_Toc345074684"/>
      <w:r w:rsidRPr="003651D9">
        <w:rPr>
          <w:noProof w:val="0"/>
        </w:rPr>
        <w:t>3.Y</w:t>
      </w:r>
      <w:r w:rsidR="009E3F00">
        <w:rPr>
          <w:noProof w:val="0"/>
        </w:rPr>
        <w:t>1</w:t>
      </w:r>
      <w:r w:rsidRPr="003651D9">
        <w:rPr>
          <w:noProof w:val="0"/>
        </w:rPr>
        <w:t>.4.2.3 Expected Actions</w:t>
      </w:r>
      <w:bookmarkEnd w:id="569"/>
    </w:p>
    <w:p w14:paraId="0E14B88D"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4BF8BDEE" w14:textId="77777777" w:rsidR="00C57C6C" w:rsidRPr="003651D9" w:rsidRDefault="00C57C6C" w:rsidP="00C57C6C">
      <w:pPr>
        <w:pStyle w:val="AuthorInstructions"/>
      </w:pPr>
      <w:r w:rsidRPr="003651D9">
        <w:t>&lt;Describe what the receiver is expected/required to do upon receiving this message. &gt;</w:t>
      </w:r>
    </w:p>
    <w:p w14:paraId="209B42F5"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7F646F44"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58C8A8F3" w14:textId="77777777" w:rsidR="0045773F" w:rsidRDefault="0045773F" w:rsidP="0045773F">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250669DD" w14:textId="087175AB" w:rsidR="0045773F" w:rsidRDefault="0045773F" w:rsidP="0045773F">
      <w:pPr>
        <w:pStyle w:val="NormaleWeb"/>
      </w:pPr>
      <w:r w:rsidRPr="007C19F4">
        <w:rPr>
          <w:szCs w:val="20"/>
        </w:rPr>
        <w:t xml:space="preserve">In addition to the Expected Actions defined for the Provide And Register Document Set-b Response message, when </w:t>
      </w:r>
      <w:r w:rsidR="006345DE">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r w:rsidR="006345DE">
        <w:t xml:space="preserve">HT Requester </w:t>
      </w:r>
      <w:r>
        <w:t xml:space="preserve">shall save the </w:t>
      </w:r>
      <w:proofErr w:type="spellStart"/>
      <w:r>
        <w:t>workflowInstanceId</w:t>
      </w:r>
      <w:proofErr w:type="spellEnd"/>
      <w:r>
        <w:t xml:space="preserve"> associated </w:t>
      </w:r>
      <w:r w:rsidR="006345DE">
        <w:t>with</w:t>
      </w:r>
      <w:r>
        <w:t xml:space="preserve"> the workflow</w:t>
      </w:r>
      <w:r w:rsidR="006345DE">
        <w:t xml:space="preserve"> </w:t>
      </w:r>
      <w:r>
        <w:t xml:space="preserve">for </w:t>
      </w:r>
      <w:proofErr w:type="spellStart"/>
      <w:r>
        <w:t>subsequents</w:t>
      </w:r>
      <w:proofErr w:type="spellEnd"/>
      <w:r>
        <w:t xml:space="preserve"> subscriptions</w:t>
      </w:r>
      <w:r w:rsidR="006345DE">
        <w:t xml:space="preserve"> or queries</w:t>
      </w:r>
      <w:r>
        <w:t>.</w:t>
      </w:r>
    </w:p>
    <w:p w14:paraId="1B1F4582" w14:textId="58F17694" w:rsidR="0045773F" w:rsidRDefault="0045773F" w:rsidP="000375FA">
      <w:pPr>
        <w:pStyle w:val="NormaleWeb"/>
        <w:shd w:val="clear" w:color="auto" w:fill="FFFFFF"/>
        <w:rPr>
          <w:lang w:val="it-IT" w:eastAsia="it-IT"/>
        </w:rPr>
      </w:pPr>
      <w:r>
        <w:lastRenderedPageBreak/>
        <w:t xml:space="preserve">If an error is generated by the </w:t>
      </w:r>
      <w:r w:rsidR="006345DE">
        <w:t>Document Repository</w:t>
      </w:r>
      <w:r>
        <w:t xml:space="preserve"> that error should be managed by the </w:t>
      </w:r>
      <w:r w:rsidR="006345DE">
        <w:t>HT Requester</w:t>
      </w:r>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4B0D81BB" w14:textId="755E13B6" w:rsidR="00C57C6C" w:rsidRPr="003651D9" w:rsidRDefault="00C57C6C" w:rsidP="00C57C6C">
      <w:pPr>
        <w:pStyle w:val="Titolo3"/>
        <w:numPr>
          <w:ilvl w:val="0"/>
          <w:numId w:val="0"/>
        </w:numPr>
        <w:rPr>
          <w:noProof w:val="0"/>
        </w:rPr>
      </w:pPr>
      <w:bookmarkStart w:id="570" w:name="_Toc345074685"/>
      <w:r w:rsidRPr="003651D9">
        <w:rPr>
          <w:noProof w:val="0"/>
        </w:rPr>
        <w:t>3.Y</w:t>
      </w:r>
      <w:r w:rsidR="00325406">
        <w:rPr>
          <w:noProof w:val="0"/>
        </w:rPr>
        <w:t>1</w:t>
      </w:r>
      <w:r w:rsidRPr="003651D9">
        <w:rPr>
          <w:noProof w:val="0"/>
        </w:rPr>
        <w:t>.5 Security Considerations</w:t>
      </w:r>
      <w:bookmarkEnd w:id="570"/>
    </w:p>
    <w:p w14:paraId="6036D0DA" w14:textId="77777777" w:rsidR="00C57C6C" w:rsidRDefault="00C57C6C" w:rsidP="00C57C6C">
      <w:pPr>
        <w:pStyle w:val="AuthorInstructions"/>
      </w:pPr>
      <w:r w:rsidRPr="003651D9">
        <w:t>&lt;Description of the transaction specific security consideration; such as use of security profiles</w:t>
      </w:r>
      <w:proofErr w:type="gramStart"/>
      <w:r w:rsidRPr="003651D9">
        <w:t>.&gt;</w:t>
      </w:r>
      <w:proofErr w:type="gramEnd"/>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571" w:name="_Toc313888841"/>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571"/>
    </w:p>
    <w:p w14:paraId="3C1BFE59" w14:textId="77777777" w:rsidR="004B740E" w:rsidRPr="003651D9" w:rsidRDefault="004B740E" w:rsidP="00C57C6C">
      <w:pPr>
        <w:pStyle w:val="AuthorInstructions"/>
      </w:pPr>
    </w:p>
    <w:p w14:paraId="31F726F2" w14:textId="2B9456A7" w:rsidR="00C57C6C" w:rsidRPr="003651D9" w:rsidRDefault="00C57C6C" w:rsidP="00C57C6C">
      <w:pPr>
        <w:pStyle w:val="Titolo4"/>
        <w:numPr>
          <w:ilvl w:val="0"/>
          <w:numId w:val="0"/>
        </w:numPr>
        <w:rPr>
          <w:noProof w:val="0"/>
        </w:rPr>
      </w:pPr>
      <w:bookmarkStart w:id="572" w:name="_Toc345074686"/>
      <w:r w:rsidRPr="003651D9">
        <w:rPr>
          <w:noProof w:val="0"/>
        </w:rPr>
        <w:t>3.Y</w:t>
      </w:r>
      <w:r w:rsidR="00325406">
        <w:rPr>
          <w:noProof w:val="0"/>
        </w:rPr>
        <w:t>1</w:t>
      </w:r>
      <w:r w:rsidRPr="003651D9">
        <w:rPr>
          <w:noProof w:val="0"/>
        </w:rPr>
        <w:t>.5.1 Security Audit Considerations</w:t>
      </w:r>
      <w:bookmarkEnd w:id="572"/>
    </w:p>
    <w:p w14:paraId="719DCD08" w14:textId="77777777" w:rsidR="00C57C6C"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573" w:name="_Toc31388884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573"/>
    </w:p>
    <w:p w14:paraId="49F838EF" w14:textId="77777777" w:rsidR="004B740E" w:rsidRPr="003651D9" w:rsidDel="00F5323B" w:rsidRDefault="004B740E" w:rsidP="00C57C6C">
      <w:pPr>
        <w:pStyle w:val="AuthorInstructions"/>
        <w:rPr>
          <w:del w:id="574" w:author="Elena Vio" w:date="2016-04-15T12:07:00Z"/>
        </w:rPr>
      </w:pPr>
    </w:p>
    <w:p w14:paraId="4DCF91CF" w14:textId="1C071CC9" w:rsidR="00C57C6C" w:rsidRPr="000375FA" w:rsidDel="00F5323B" w:rsidRDefault="00C57C6C" w:rsidP="00C57C6C">
      <w:pPr>
        <w:pStyle w:val="Titolo5"/>
        <w:numPr>
          <w:ilvl w:val="0"/>
          <w:numId w:val="0"/>
        </w:numPr>
        <w:rPr>
          <w:del w:id="575" w:author="Elena Vio" w:date="2016-04-15T12:07:00Z"/>
          <w:strike/>
          <w:noProof w:val="0"/>
        </w:rPr>
      </w:pPr>
      <w:bookmarkStart w:id="576" w:name="_Toc345074687"/>
      <w:del w:id="577" w:author="Elena Vio" w:date="2016-04-15T12:07:00Z">
        <w:r w:rsidRPr="000375FA" w:rsidDel="00F5323B">
          <w:rPr>
            <w:strike/>
            <w:noProof w:val="0"/>
          </w:rPr>
          <w:delText>3.Y.5.1.(z) &lt;Actor&gt; Specific Security Considerations</w:delText>
        </w:r>
        <w:bookmarkEnd w:id="576"/>
      </w:del>
    </w:p>
    <w:p w14:paraId="2F198D3D" w14:textId="7B46125B" w:rsidR="00C57C6C" w:rsidDel="00F5323B" w:rsidRDefault="00C57C6C" w:rsidP="00C57C6C">
      <w:pPr>
        <w:pStyle w:val="AuthorInstructions"/>
        <w:rPr>
          <w:del w:id="578" w:author="Elena Vio" w:date="2016-04-15T12:07:00Z"/>
          <w:strike/>
        </w:rPr>
      </w:pPr>
      <w:del w:id="579" w:author="Elena Vio" w:date="2016-04-15T12:07:00Z">
        <w:r w:rsidRPr="000375FA" w:rsidDel="00F5323B">
          <w:rPr>
            <w:strike/>
          </w:rPr>
          <w:delText>&lt;This section should specify any specific security considerations on an Actor by Actor basis.&gt;</w:delText>
        </w:r>
      </w:del>
    </w:p>
    <w:p w14:paraId="54D89B5B" w14:textId="77777777" w:rsidR="009E3F00" w:rsidRDefault="009E3F00" w:rsidP="00C57C6C">
      <w:pPr>
        <w:pStyle w:val="AuthorInstructions"/>
        <w:rPr>
          <w:i w:val="0"/>
        </w:rPr>
      </w:pPr>
    </w:p>
    <w:p w14:paraId="6EF5F895" w14:textId="7041ED6D" w:rsidR="005142D1" w:rsidRPr="000807AC" w:rsidRDefault="005142D1" w:rsidP="005142D1">
      <w:pPr>
        <w:pStyle w:val="Titolo2"/>
        <w:numPr>
          <w:ilvl w:val="0"/>
          <w:numId w:val="0"/>
        </w:numPr>
        <w:rPr>
          <w:noProof w:val="0"/>
        </w:rPr>
      </w:pPr>
      <w:bookmarkStart w:id="580" w:name="_Toc321132868"/>
      <w:r w:rsidRPr="000807AC">
        <w:rPr>
          <w:noProof w:val="0"/>
        </w:rPr>
        <w:t>3.</w:t>
      </w:r>
      <w:r>
        <w:rPr>
          <w:noProof w:val="0"/>
        </w:rPr>
        <w:t>Y2</w:t>
      </w:r>
      <w:r w:rsidRPr="000807AC">
        <w:rPr>
          <w:noProof w:val="0"/>
        </w:rPr>
        <w:t xml:space="preserve"> </w:t>
      </w:r>
      <w:r>
        <w:t>Accept/Reject HT Activity</w:t>
      </w:r>
      <w:r>
        <w:rPr>
          <w:noProof w:val="0"/>
        </w:rPr>
        <w:t xml:space="preserve"> PCC</w:t>
      </w:r>
      <w:r w:rsidRPr="000807AC">
        <w:rPr>
          <w:noProof w:val="0"/>
        </w:rPr>
        <w:t>-</w:t>
      </w:r>
      <w:bookmarkEnd w:id="580"/>
      <w:r>
        <w:rPr>
          <w:noProof w:val="0"/>
        </w:rPr>
        <w:t>Y2</w:t>
      </w:r>
    </w:p>
    <w:p w14:paraId="6D4E50FB" w14:textId="6A4B1195" w:rsidR="005142D1" w:rsidRDefault="005142D1" w:rsidP="005142D1">
      <w:pPr>
        <w:pStyle w:val="Titolo3"/>
        <w:numPr>
          <w:ilvl w:val="0"/>
          <w:numId w:val="0"/>
        </w:numPr>
        <w:rPr>
          <w:noProof w:val="0"/>
        </w:rPr>
      </w:pPr>
      <w:bookmarkStart w:id="581" w:name="_Toc321132869"/>
      <w:r w:rsidRPr="000807AC">
        <w:rPr>
          <w:noProof w:val="0"/>
        </w:rPr>
        <w:t>3.</w:t>
      </w:r>
      <w:r w:rsidR="00E162BE">
        <w:rPr>
          <w:noProof w:val="0"/>
        </w:rPr>
        <w:t>Y2</w:t>
      </w:r>
      <w:r w:rsidRPr="000807AC">
        <w:rPr>
          <w:noProof w:val="0"/>
        </w:rPr>
        <w:t>.1 Scope</w:t>
      </w:r>
      <w:bookmarkEnd w:id="581"/>
    </w:p>
    <w:p w14:paraId="708599E7" w14:textId="4DE74515" w:rsidR="005142D1" w:rsidRPr="00A26391" w:rsidRDefault="005142D1" w:rsidP="005142D1">
      <w:pPr>
        <w:pStyle w:val="Corpodeltesto"/>
      </w:pPr>
      <w:r>
        <w:t>This transaction allows a HT Manager or HT participant to accept or reject the assignment respectively to manage the Heart Team or to be involved in the Heart Team.</w:t>
      </w:r>
    </w:p>
    <w:p w14:paraId="506E2256" w14:textId="537B3FAC" w:rsidR="005142D1" w:rsidRDefault="005142D1" w:rsidP="005142D1">
      <w:pPr>
        <w:pStyle w:val="Titolo3"/>
        <w:numPr>
          <w:ilvl w:val="0"/>
          <w:numId w:val="0"/>
        </w:numPr>
        <w:rPr>
          <w:noProof w:val="0"/>
        </w:rPr>
      </w:pPr>
      <w:bookmarkStart w:id="582" w:name="_Toc321132870"/>
      <w:proofErr w:type="gramStart"/>
      <w:r w:rsidRPr="000807AC">
        <w:rPr>
          <w:noProof w:val="0"/>
        </w:rPr>
        <w:t>3.</w:t>
      </w:r>
      <w:r w:rsidR="00E162BE">
        <w:rPr>
          <w:noProof w:val="0"/>
        </w:rPr>
        <w:t>Y2</w:t>
      </w:r>
      <w:r w:rsidRPr="000807AC">
        <w:rPr>
          <w:noProof w:val="0"/>
        </w:rPr>
        <w:t>.2  Actor</w:t>
      </w:r>
      <w:proofErr w:type="gramEnd"/>
      <w:r w:rsidRPr="000807AC">
        <w:rPr>
          <w:noProof w:val="0"/>
        </w:rPr>
        <w:t xml:space="preserve"> Roles</w:t>
      </w:r>
      <w:bookmarkEnd w:id="582"/>
    </w:p>
    <w:p w14:paraId="2C783B35" w14:textId="77777777" w:rsidR="00E162BE" w:rsidRDefault="00E162BE" w:rsidP="0017019B">
      <w:pPr>
        <w:pStyle w:val="Corpodeltesto"/>
      </w:pPr>
    </w:p>
    <w:p w14:paraId="3A598B1F" w14:textId="77777777" w:rsidR="00E162BE" w:rsidRPr="003651D9" w:rsidRDefault="00E162BE" w:rsidP="00E162BE">
      <w:pPr>
        <w:pStyle w:val="Corpodeltesto"/>
        <w:jc w:val="center"/>
      </w:pPr>
      <w:r>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30AF811F" w:rsidR="00114D5E" w:rsidRDefault="00114D5E" w:rsidP="00E162BE">
                              <w:pPr>
                                <w:spacing w:before="0"/>
                                <w:jc w:val="center"/>
                                <w:rPr>
                                  <w:sz w:val="18"/>
                                </w:rPr>
                              </w:pPr>
                              <w:ins w:id="583" w:author="Elena Vio" w:date="2016-04-10T12:30:00Z">
                                <w:r>
                                  <w:rPr>
                                    <w:sz w:val="18"/>
                                  </w:rPr>
                                  <w:t>Accept/Reject HT Activity</w:t>
                                </w:r>
                              </w:ins>
                              <w:r>
                                <w:rPr>
                                  <w:sz w:val="18"/>
                                </w:rPr>
                                <w:t xml:space="preserve"> [PCC-Y</w:t>
                              </w:r>
                              <w:ins w:id="584" w:author="Elena Vio" w:date="2016-04-10T12:30:00Z">
                                <w:r>
                                  <w:rPr>
                                    <w:sz w:val="18"/>
                                  </w:rPr>
                                  <w:t>2</w:t>
                                </w:r>
                              </w:ins>
                              <w:r>
                                <w:rPr>
                                  <w:sz w:val="18"/>
                                </w:rPr>
                                <w:t>]</w:t>
                              </w:r>
                            </w:p>
                            <w:p w14:paraId="281B7449" w14:textId="77777777" w:rsidR="00114D5E" w:rsidRDefault="00114D5E" w:rsidP="00E162BE">
                              <w:pPr>
                                <w:spacing w:before="0"/>
                              </w:pPr>
                            </w:p>
                            <w:p w14:paraId="4048EE49" w14:textId="77777777" w:rsidR="00114D5E" w:rsidRDefault="00114D5E" w:rsidP="00E162B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15A42339" w:rsidR="00114D5E" w:rsidRDefault="00114D5E" w:rsidP="00E162BE">
                              <w:pPr>
                                <w:spacing w:before="0"/>
                                <w:rPr>
                                  <w:sz w:val="18"/>
                                </w:rPr>
                              </w:pPr>
                              <w:r>
                                <w:rPr>
                                  <w:sz w:val="18"/>
                                </w:rPr>
                                <w:t xml:space="preserve">HT </w:t>
                              </w:r>
                              <w:del w:id="585" w:author="Elena Vio" w:date="2016-04-10T12:30:00Z">
                                <w:r w:rsidDel="00E162BE">
                                  <w:rPr>
                                    <w:sz w:val="18"/>
                                  </w:rPr>
                                  <w:delText>Requester</w:delText>
                                </w:r>
                              </w:del>
                              <w:ins w:id="586" w:author="Elena Vio" w:date="2016-04-10T12:30:00Z">
                                <w:r>
                                  <w:rPr>
                                    <w:sz w:val="18"/>
                                  </w:rPr>
                                  <w:t>Manager or HT Participant</w:t>
                                </w:r>
                              </w:ins>
                            </w:p>
                            <w:p w14:paraId="54597331" w14:textId="77777777" w:rsidR="00114D5E" w:rsidRDefault="00114D5E" w:rsidP="00E162BE">
                              <w:pPr>
                                <w:spacing w:before="0"/>
                              </w:pPr>
                            </w:p>
                            <w:p w14:paraId="06A51471" w14:textId="77777777" w:rsidR="00114D5E" w:rsidRDefault="00114D5E" w:rsidP="00E162BE">
                              <w:pPr>
                                <w:spacing w:before="0"/>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114D5E" w:rsidRDefault="00114D5E" w:rsidP="00E162BE">
                              <w:pPr>
                                <w:spacing w:before="0"/>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30AF811F" w:rsidR="00114D5E" w:rsidRDefault="00114D5E" w:rsidP="00E162BE">
                        <w:pPr>
                          <w:spacing w:before="0"/>
                          <w:jc w:val="center"/>
                          <w:rPr>
                            <w:sz w:val="18"/>
                          </w:rPr>
                        </w:pPr>
                        <w:ins w:id="587" w:author="Elena Vio" w:date="2016-04-10T12:30:00Z">
                          <w:r>
                            <w:rPr>
                              <w:sz w:val="18"/>
                            </w:rPr>
                            <w:t>Accept/Reject HT Activity</w:t>
                          </w:r>
                        </w:ins>
                        <w:r>
                          <w:rPr>
                            <w:sz w:val="18"/>
                          </w:rPr>
                          <w:t xml:space="preserve"> [PCC-Y</w:t>
                        </w:r>
                        <w:ins w:id="588" w:author="Elena Vio" w:date="2016-04-10T12:30:00Z">
                          <w:r>
                            <w:rPr>
                              <w:sz w:val="18"/>
                            </w:rPr>
                            <w:t>2</w:t>
                          </w:r>
                        </w:ins>
                        <w:r>
                          <w:rPr>
                            <w:sz w:val="18"/>
                          </w:rPr>
                          <w:t>]</w:t>
                        </w:r>
                      </w:p>
                      <w:p w14:paraId="281B7449" w14:textId="77777777" w:rsidR="00114D5E" w:rsidRDefault="00114D5E" w:rsidP="00E162BE">
                        <w:pPr>
                          <w:spacing w:before="0"/>
                        </w:pPr>
                      </w:p>
                      <w:p w14:paraId="4048EE49" w14:textId="77777777" w:rsidR="00114D5E" w:rsidRDefault="00114D5E" w:rsidP="00E162BE">
                        <w:pPr>
                          <w:spacing w:before="0"/>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15A42339" w:rsidR="00114D5E" w:rsidRDefault="00114D5E" w:rsidP="00E162BE">
                        <w:pPr>
                          <w:spacing w:before="0"/>
                          <w:rPr>
                            <w:sz w:val="18"/>
                          </w:rPr>
                        </w:pPr>
                        <w:r>
                          <w:rPr>
                            <w:sz w:val="18"/>
                          </w:rPr>
                          <w:t xml:space="preserve">HT </w:t>
                        </w:r>
                        <w:del w:id="589" w:author="Elena Vio" w:date="2016-04-10T12:30:00Z">
                          <w:r w:rsidDel="00E162BE">
                            <w:rPr>
                              <w:sz w:val="18"/>
                            </w:rPr>
                            <w:delText>Requester</w:delText>
                          </w:r>
                        </w:del>
                        <w:ins w:id="590" w:author="Elena Vio" w:date="2016-04-10T12:30:00Z">
                          <w:r>
                            <w:rPr>
                              <w:sz w:val="18"/>
                            </w:rPr>
                            <w:t>Manager or HT Participant</w:t>
                          </w:r>
                        </w:ins>
                      </w:p>
                      <w:p w14:paraId="54597331" w14:textId="77777777" w:rsidR="00114D5E" w:rsidRDefault="00114D5E" w:rsidP="00E162BE">
                        <w:pPr>
                          <w:spacing w:before="0"/>
                        </w:pPr>
                      </w:p>
                      <w:p w14:paraId="06A51471" w14:textId="77777777" w:rsidR="00114D5E" w:rsidRDefault="00114D5E" w:rsidP="00E162BE">
                        <w:pPr>
                          <w:spacing w:before="0"/>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114D5E" w:rsidRDefault="00114D5E" w:rsidP="00E162BE">
                        <w:pPr>
                          <w:spacing w:before="0"/>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p>
    <w:p w14:paraId="183B0991" w14:textId="075CB83C" w:rsidR="00E162BE" w:rsidRPr="003651D9" w:rsidRDefault="00E162BE" w:rsidP="00E162BE">
      <w:pPr>
        <w:pStyle w:val="FigureTitle"/>
      </w:pPr>
      <w:r w:rsidRPr="003651D9">
        <w:t>Figure 3.Y</w:t>
      </w:r>
      <w:r>
        <w:t>2</w:t>
      </w:r>
      <w:r w:rsidRPr="003651D9">
        <w:t>.2-1: Use Case Diagram</w:t>
      </w:r>
    </w:p>
    <w:p w14:paraId="2BEAC955" w14:textId="77777777" w:rsidR="00E162BE" w:rsidRPr="003651D9" w:rsidRDefault="00E162BE" w:rsidP="00E162BE">
      <w:pPr>
        <w:pStyle w:val="TableTitle"/>
      </w:pPr>
    </w:p>
    <w:p w14:paraId="693A8A8F" w14:textId="4A5FCB59" w:rsidR="00E162BE" w:rsidRPr="003651D9" w:rsidRDefault="00E162BE" w:rsidP="00E162BE">
      <w:pPr>
        <w:pStyle w:val="TableTitle"/>
      </w:pPr>
      <w:r w:rsidRPr="003651D9">
        <w:t>Table 3.Y</w:t>
      </w:r>
      <w:r>
        <w:t>2</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c>
          <w:tcPr>
            <w:tcW w:w="1008" w:type="dxa"/>
            <w:shd w:val="clear" w:color="auto" w:fill="auto"/>
          </w:tcPr>
          <w:p w14:paraId="05E27123" w14:textId="77777777" w:rsidR="00E162BE" w:rsidRPr="003651D9" w:rsidRDefault="00E162BE" w:rsidP="0049664E">
            <w:pPr>
              <w:pStyle w:val="Corpodeltesto"/>
              <w:rPr>
                <w:b/>
              </w:rPr>
            </w:pPr>
            <w:r w:rsidRPr="003651D9">
              <w:rPr>
                <w:b/>
              </w:rPr>
              <w:t>Actor:</w:t>
            </w:r>
          </w:p>
        </w:tc>
        <w:tc>
          <w:tcPr>
            <w:tcW w:w="8568" w:type="dxa"/>
          </w:tcPr>
          <w:p w14:paraId="5B1AEF61" w14:textId="4E994AB8" w:rsidR="00E162BE" w:rsidRPr="003651D9" w:rsidRDefault="00131CF1" w:rsidP="0049664E">
            <w:pPr>
              <w:pStyle w:val="Corpodeltesto"/>
            </w:pPr>
            <w:ins w:id="591" w:author="Elena Vio" w:date="2016-04-21T13:13:00Z">
              <w:r>
                <w:t xml:space="preserve">Sender: </w:t>
              </w:r>
            </w:ins>
            <w:r w:rsidR="00E162BE">
              <w:t>HT Manager or HT Participant</w:t>
            </w:r>
          </w:p>
        </w:tc>
      </w:tr>
      <w:tr w:rsidR="00E162BE" w:rsidRPr="003651D9" w14:paraId="40C70C1C" w14:textId="77777777" w:rsidTr="0049664E">
        <w:trPr>
          <w:trHeight w:val="435"/>
        </w:trPr>
        <w:tc>
          <w:tcPr>
            <w:tcW w:w="1008" w:type="dxa"/>
            <w:shd w:val="clear" w:color="auto" w:fill="auto"/>
          </w:tcPr>
          <w:p w14:paraId="42F3D06B" w14:textId="77777777" w:rsidR="00E162BE" w:rsidRPr="003651D9" w:rsidRDefault="00E162BE" w:rsidP="0049664E">
            <w:pPr>
              <w:pStyle w:val="Corpodeltesto"/>
              <w:rPr>
                <w:b/>
              </w:rPr>
            </w:pPr>
            <w:r w:rsidRPr="003651D9">
              <w:rPr>
                <w:b/>
              </w:rPr>
              <w:t>Role:</w:t>
            </w:r>
          </w:p>
        </w:tc>
        <w:tc>
          <w:tcPr>
            <w:tcW w:w="8568" w:type="dxa"/>
          </w:tcPr>
          <w:p w14:paraId="7E19D9D7" w14:textId="4FDB2FC2" w:rsidR="00E162BE" w:rsidRPr="003651D9" w:rsidRDefault="00E162BE" w:rsidP="0049664E">
            <w:pPr>
              <w:pStyle w:val="Corpodeltesto"/>
            </w:pPr>
            <w:r>
              <w:t>Accepts or rejects the assignment to manage the Heart Team.</w:t>
            </w:r>
          </w:p>
        </w:tc>
      </w:tr>
      <w:tr w:rsidR="00E162BE" w:rsidRPr="003651D9" w14:paraId="02149CCB" w14:textId="77777777" w:rsidTr="0049664E">
        <w:tc>
          <w:tcPr>
            <w:tcW w:w="1008" w:type="dxa"/>
            <w:shd w:val="clear" w:color="auto" w:fill="auto"/>
          </w:tcPr>
          <w:p w14:paraId="2F286384" w14:textId="77777777" w:rsidR="00E162BE" w:rsidRPr="003651D9" w:rsidRDefault="00E162BE" w:rsidP="0049664E">
            <w:pPr>
              <w:pStyle w:val="Corpodeltesto"/>
              <w:rPr>
                <w:b/>
              </w:rPr>
            </w:pPr>
            <w:r w:rsidRPr="003651D9">
              <w:rPr>
                <w:b/>
              </w:rPr>
              <w:lastRenderedPageBreak/>
              <w:t>Actor:</w:t>
            </w:r>
          </w:p>
        </w:tc>
        <w:tc>
          <w:tcPr>
            <w:tcW w:w="8568" w:type="dxa"/>
          </w:tcPr>
          <w:p w14:paraId="3B7E9486" w14:textId="77777777" w:rsidR="00E162BE" w:rsidRPr="003651D9" w:rsidRDefault="00E162BE" w:rsidP="0049664E">
            <w:pPr>
              <w:pStyle w:val="Corpodeltesto"/>
            </w:pPr>
            <w:r>
              <w:t>XDS Document Repository</w:t>
            </w:r>
          </w:p>
        </w:tc>
      </w:tr>
      <w:tr w:rsidR="00E162BE" w:rsidRPr="003651D9" w14:paraId="2F38DC66" w14:textId="77777777" w:rsidTr="0049664E">
        <w:tc>
          <w:tcPr>
            <w:tcW w:w="1008" w:type="dxa"/>
            <w:shd w:val="clear" w:color="auto" w:fill="auto"/>
          </w:tcPr>
          <w:p w14:paraId="6BCFCF7E" w14:textId="77777777" w:rsidR="00E162BE" w:rsidRPr="003651D9" w:rsidRDefault="00E162BE" w:rsidP="0049664E">
            <w:pPr>
              <w:pStyle w:val="Corpodeltesto"/>
              <w:rPr>
                <w:b/>
              </w:rPr>
            </w:pPr>
            <w:r w:rsidRPr="003651D9">
              <w:rPr>
                <w:b/>
              </w:rPr>
              <w:t>Role:</w:t>
            </w:r>
          </w:p>
        </w:tc>
        <w:tc>
          <w:tcPr>
            <w:tcW w:w="8568" w:type="dxa"/>
          </w:tcPr>
          <w:p w14:paraId="1E57F403" w14:textId="39E0566E" w:rsidR="00E162BE" w:rsidRDefault="00E162BE" w:rsidP="0049664E">
            <w:pPr>
              <w:pStyle w:val="Corpodeltesto"/>
            </w:pPr>
            <w:r>
              <w:t>Receives and stores the updated Workflow Document</w:t>
            </w:r>
          </w:p>
        </w:tc>
      </w:tr>
    </w:tbl>
    <w:p w14:paraId="4A2F7D0A" w14:textId="77777777" w:rsidR="005142D1" w:rsidRPr="00597DB2" w:rsidRDefault="005142D1" w:rsidP="005142D1">
      <w:pPr>
        <w:pStyle w:val="Corpodeltesto"/>
      </w:pPr>
    </w:p>
    <w:p w14:paraId="1ADCB716" w14:textId="0BE3E259" w:rsidR="005142D1" w:rsidRPr="000807AC" w:rsidRDefault="005142D1" w:rsidP="005142D1">
      <w:pPr>
        <w:pStyle w:val="Titolo3"/>
        <w:numPr>
          <w:ilvl w:val="0"/>
          <w:numId w:val="0"/>
        </w:numPr>
        <w:rPr>
          <w:noProof w:val="0"/>
        </w:rPr>
      </w:pPr>
      <w:bookmarkStart w:id="592" w:name="_Toc321132871"/>
      <w:r w:rsidRPr="000807AC">
        <w:rPr>
          <w:noProof w:val="0"/>
        </w:rPr>
        <w:t>3.</w:t>
      </w:r>
      <w:r w:rsidR="0049664E">
        <w:rPr>
          <w:noProof w:val="0"/>
        </w:rPr>
        <w:t>Y2</w:t>
      </w:r>
      <w:r w:rsidRPr="000807AC">
        <w:rPr>
          <w:noProof w:val="0"/>
        </w:rPr>
        <w:t>.3 Referenced Standards</w:t>
      </w:r>
      <w:bookmarkEnd w:id="592"/>
    </w:p>
    <w:p w14:paraId="2068814A" w14:textId="77777777" w:rsidR="005142D1" w:rsidRPr="007B5F8C" w:rsidRDefault="005142D1" w:rsidP="005142D1">
      <w:pPr>
        <w:pStyle w:val="AuthorInstructions"/>
        <w:rPr>
          <w:i w:val="0"/>
        </w:rPr>
      </w:pPr>
      <w:r w:rsidRPr="00123686">
        <w:rPr>
          <w:b/>
          <w:i w:val="0"/>
          <w:lang w:val="it-IT" w:eastAsia="it-IT"/>
        </w:rPr>
        <w:t xml:space="preserve"> </w:t>
      </w: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p>
    <w:p w14:paraId="6434B37F" w14:textId="777C5EE3" w:rsidR="005142D1" w:rsidRPr="00855164" w:rsidRDefault="005142D1" w:rsidP="005142D1">
      <w:pPr>
        <w:pStyle w:val="AuthorInstructions"/>
        <w:rPr>
          <w:i w:val="0"/>
        </w:rPr>
      </w:pPr>
      <w:r w:rsidRPr="007B5F8C">
        <w:rPr>
          <w:b/>
          <w:i w:val="0"/>
        </w:rPr>
        <w:t>XDW (Cross-Enterprise Document Workflow):</w:t>
      </w:r>
      <w:r w:rsidRPr="007B5F8C">
        <w:rPr>
          <w:i w:val="0"/>
        </w:rPr>
        <w:t xml:space="preserve">  </w:t>
      </w:r>
      <w:r>
        <w:rPr>
          <w:i w:val="0"/>
        </w:rPr>
        <w:t xml:space="preserve">For requirements and standards related to the </w:t>
      </w:r>
      <w:ins w:id="593" w:author="Elena Vio" w:date="2016-04-21T11:58:00Z">
        <w:r w:rsidR="006C2A49">
          <w:rPr>
            <w:i w:val="0"/>
          </w:rPr>
          <w:t>Heart Team</w:t>
        </w:r>
      </w:ins>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p>
    <w:p w14:paraId="54D6F124" w14:textId="77777777" w:rsidR="005142D1" w:rsidRPr="000807AC" w:rsidRDefault="005142D1" w:rsidP="005142D1">
      <w:pPr>
        <w:pStyle w:val="AuthorInstructions"/>
      </w:pPr>
    </w:p>
    <w:p w14:paraId="54EDE265" w14:textId="3D9D76ED" w:rsidR="005142D1" w:rsidRPr="000807AC" w:rsidRDefault="005142D1" w:rsidP="005142D1">
      <w:pPr>
        <w:pStyle w:val="Titolo3"/>
        <w:numPr>
          <w:ilvl w:val="0"/>
          <w:numId w:val="0"/>
        </w:numPr>
        <w:rPr>
          <w:noProof w:val="0"/>
        </w:rPr>
      </w:pPr>
      <w:bookmarkStart w:id="594" w:name="_Toc321132872"/>
      <w:r w:rsidRPr="000807AC">
        <w:rPr>
          <w:noProof w:val="0"/>
        </w:rPr>
        <w:t>3.</w:t>
      </w:r>
      <w:r w:rsidR="0049664E">
        <w:rPr>
          <w:noProof w:val="0"/>
        </w:rPr>
        <w:t>Y2</w:t>
      </w:r>
      <w:r w:rsidRPr="000807AC">
        <w:rPr>
          <w:noProof w:val="0"/>
        </w:rPr>
        <w:t>.4 Interaction Diagram</w:t>
      </w:r>
      <w:bookmarkEnd w:id="594"/>
    </w:p>
    <w:p w14:paraId="4513213F" w14:textId="77777777" w:rsidR="005142D1" w:rsidRPr="000807AC" w:rsidRDefault="005142D1" w:rsidP="005142D1">
      <w:pPr>
        <w:pStyle w:val="AuthorInstructions"/>
      </w:pPr>
    </w:p>
    <w:p w14:paraId="22197A13" w14:textId="77777777" w:rsidR="0049664E" w:rsidRPr="003651D9" w:rsidRDefault="0049664E" w:rsidP="0049664E">
      <w:pPr>
        <w:pStyle w:val="Corpodeltesto"/>
      </w:pPr>
      <w:r>
        <w:rPr>
          <w:noProof/>
          <w:lang w:val="it-IT" w:eastAsia="it-IT"/>
        </w:rPr>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15EAF1F6" w:rsidR="00114D5E" w:rsidRPr="007C1AAC" w:rsidRDefault="00114D5E" w:rsidP="0049664E">
                              <w:pPr>
                                <w:spacing w:before="0"/>
                                <w:jc w:val="center"/>
                                <w:rPr>
                                  <w:sz w:val="22"/>
                                  <w:szCs w:val="22"/>
                                </w:rPr>
                              </w:pPr>
                              <w:r>
                                <w:rPr>
                                  <w:sz w:val="22"/>
                                  <w:szCs w:val="22"/>
                                </w:rPr>
                                <w:t xml:space="preserve">HT </w:t>
                              </w:r>
                              <w:ins w:id="595" w:author="Elena Vio" w:date="2016-04-10T12:32:00Z">
                                <w:r>
                                  <w:rPr>
                                    <w:sz w:val="22"/>
                                    <w:szCs w:val="22"/>
                                  </w:rPr>
                                  <w:t>Manager or HT Participant</w:t>
                                </w:r>
                              </w:ins>
                            </w:p>
                            <w:p w14:paraId="7739EA5C" w14:textId="77777777" w:rsidR="00114D5E" w:rsidRDefault="00114D5E" w:rsidP="0049664E">
                              <w:pPr>
                                <w:spacing w:before="0"/>
                              </w:pPr>
                            </w:p>
                            <w:p w14:paraId="03E0C15D" w14:textId="77777777" w:rsidR="00114D5E" w:rsidRPr="007C1AAC" w:rsidRDefault="00114D5E" w:rsidP="0049664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1DB9" w14:textId="4E8ECEFB" w:rsidR="00114D5E" w:rsidRPr="007C1AAC" w:rsidRDefault="00114D5E" w:rsidP="0049664E">
                              <w:pPr>
                                <w:spacing w:before="0"/>
                                <w:rPr>
                                  <w:sz w:val="22"/>
                                  <w:szCs w:val="22"/>
                                </w:rPr>
                              </w:pPr>
                              <w:ins w:id="596" w:author="Elena Vio" w:date="2016-04-10T12:33:00Z">
                                <w:r>
                                  <w:t>Accept/Reject HT Activity</w:t>
                                </w:r>
                              </w:ins>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114D5E" w:rsidRPr="007C1AAC" w:rsidRDefault="00114D5E" w:rsidP="0049664E">
                              <w:pPr>
                                <w:spacing w:before="0"/>
                                <w:jc w:val="center"/>
                                <w:rPr>
                                  <w:sz w:val="22"/>
                                  <w:szCs w:val="22"/>
                                </w:rPr>
                              </w:pPr>
                              <w:r>
                                <w:rPr>
                                  <w:sz w:val="22"/>
                                  <w:szCs w:val="22"/>
                                </w:rPr>
                                <w:t>XDS Document Repository</w:t>
                              </w:r>
                            </w:p>
                            <w:p w14:paraId="2F0A9B99" w14:textId="77777777" w:rsidR="00114D5E" w:rsidRDefault="00114D5E" w:rsidP="0049664E">
                              <w:pPr>
                                <w:spacing w:before="0"/>
                              </w:pPr>
                            </w:p>
                            <w:p w14:paraId="4500173F" w14:textId="77777777" w:rsidR="00114D5E" w:rsidRPr="007C1AAC" w:rsidRDefault="00114D5E" w:rsidP="0049664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114D5E" w:rsidRPr="007C1AAC" w:rsidRDefault="00114D5E" w:rsidP="0049664E">
                              <w:pPr>
                                <w:spacing w:before="0"/>
                                <w:rPr>
                                  <w:sz w:val="22"/>
                                  <w:szCs w:val="22"/>
                                </w:rPr>
                              </w:pPr>
                              <w:r>
                                <w:t>Provide And Register Document set-b Response</w:t>
                              </w:r>
                              <w:r w:rsidDel="00281B77">
                                <w:rPr>
                                  <w:sz w:val="22"/>
                                  <w:szCs w:val="22"/>
                                </w:rPr>
                                <w:t xml:space="preserve"> </w:t>
                              </w:r>
                            </w:p>
                            <w:p w14:paraId="6FFD7DF0" w14:textId="77777777" w:rsidR="00114D5E" w:rsidRDefault="00114D5E" w:rsidP="0049664E">
                              <w:pPr>
                                <w:spacing w:before="0"/>
                              </w:pPr>
                            </w:p>
                            <w:p w14:paraId="6AD551ED" w14:textId="77777777" w:rsidR="00114D5E" w:rsidRPr="007C1AAC" w:rsidRDefault="00114D5E" w:rsidP="0049664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15EAF1F6" w:rsidR="00114D5E" w:rsidRPr="007C1AAC" w:rsidRDefault="00114D5E" w:rsidP="0049664E">
                        <w:pPr>
                          <w:spacing w:before="0"/>
                          <w:jc w:val="center"/>
                          <w:rPr>
                            <w:sz w:val="22"/>
                            <w:szCs w:val="22"/>
                          </w:rPr>
                        </w:pPr>
                        <w:r>
                          <w:rPr>
                            <w:sz w:val="22"/>
                            <w:szCs w:val="22"/>
                          </w:rPr>
                          <w:t xml:space="preserve">HT </w:t>
                        </w:r>
                        <w:ins w:id="597" w:author="Elena Vio" w:date="2016-04-10T12:32:00Z">
                          <w:r>
                            <w:rPr>
                              <w:sz w:val="22"/>
                              <w:szCs w:val="22"/>
                            </w:rPr>
                            <w:t>Manager or HT Participant</w:t>
                          </w:r>
                        </w:ins>
                      </w:p>
                      <w:p w14:paraId="7739EA5C" w14:textId="77777777" w:rsidR="00114D5E" w:rsidRDefault="00114D5E" w:rsidP="0049664E">
                        <w:pPr>
                          <w:spacing w:before="0"/>
                        </w:pPr>
                      </w:p>
                      <w:p w14:paraId="03E0C15D" w14:textId="77777777" w:rsidR="00114D5E" w:rsidRPr="007C1AAC" w:rsidRDefault="00114D5E" w:rsidP="0049664E">
                        <w:pPr>
                          <w:spacing w:before="0"/>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763C1DB9" w14:textId="4E8ECEFB" w:rsidR="00114D5E" w:rsidRPr="007C1AAC" w:rsidRDefault="00114D5E" w:rsidP="0049664E">
                        <w:pPr>
                          <w:spacing w:before="0"/>
                          <w:rPr>
                            <w:sz w:val="22"/>
                            <w:szCs w:val="22"/>
                          </w:rPr>
                        </w:pPr>
                        <w:ins w:id="598" w:author="Elena Vio" w:date="2016-04-10T12:33:00Z">
                          <w:r>
                            <w:t>Accept/Reject HT Activity</w:t>
                          </w:r>
                        </w:ins>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114D5E" w:rsidRPr="007C1AAC" w:rsidRDefault="00114D5E" w:rsidP="0049664E">
                        <w:pPr>
                          <w:spacing w:before="0"/>
                          <w:jc w:val="center"/>
                          <w:rPr>
                            <w:sz w:val="22"/>
                            <w:szCs w:val="22"/>
                          </w:rPr>
                        </w:pPr>
                        <w:r>
                          <w:rPr>
                            <w:sz w:val="22"/>
                            <w:szCs w:val="22"/>
                          </w:rPr>
                          <w:t>XDS Document Repository</w:t>
                        </w:r>
                      </w:p>
                      <w:p w14:paraId="2F0A9B99" w14:textId="77777777" w:rsidR="00114D5E" w:rsidRDefault="00114D5E" w:rsidP="0049664E">
                        <w:pPr>
                          <w:spacing w:before="0"/>
                        </w:pPr>
                      </w:p>
                      <w:p w14:paraId="4500173F" w14:textId="77777777" w:rsidR="00114D5E" w:rsidRPr="007C1AAC" w:rsidRDefault="00114D5E" w:rsidP="0049664E">
                        <w:pPr>
                          <w:spacing w:before="0"/>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114D5E" w:rsidRPr="007C1AAC" w:rsidRDefault="00114D5E" w:rsidP="0049664E">
                        <w:pPr>
                          <w:spacing w:before="0"/>
                          <w:rPr>
                            <w:sz w:val="22"/>
                            <w:szCs w:val="22"/>
                          </w:rPr>
                        </w:pPr>
                        <w:r>
                          <w:t>Provide And Register Document set-b Response</w:t>
                        </w:r>
                        <w:r w:rsidDel="00281B77">
                          <w:rPr>
                            <w:sz w:val="22"/>
                            <w:szCs w:val="22"/>
                          </w:rPr>
                          <w:t xml:space="preserve"> </w:t>
                        </w:r>
                      </w:p>
                      <w:p w14:paraId="6FFD7DF0" w14:textId="77777777" w:rsidR="00114D5E" w:rsidRDefault="00114D5E" w:rsidP="0049664E">
                        <w:pPr>
                          <w:spacing w:before="0"/>
                        </w:pPr>
                      </w:p>
                      <w:p w14:paraId="6AD551ED" w14:textId="77777777" w:rsidR="00114D5E" w:rsidRPr="007C1AAC" w:rsidRDefault="00114D5E" w:rsidP="0049664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09EF3E97" w14:textId="04B90974" w:rsidR="005142D1" w:rsidRPr="000807AC" w:rsidRDefault="005142D1" w:rsidP="005142D1">
      <w:pPr>
        <w:pStyle w:val="Corpodeltesto"/>
        <w:jc w:val="center"/>
      </w:pPr>
    </w:p>
    <w:p w14:paraId="3A40CC05" w14:textId="6A70EA14" w:rsidR="005142D1" w:rsidRPr="000807AC" w:rsidRDefault="005142D1" w:rsidP="005142D1">
      <w:pPr>
        <w:pStyle w:val="Titolo4"/>
        <w:numPr>
          <w:ilvl w:val="0"/>
          <w:numId w:val="0"/>
        </w:numPr>
        <w:rPr>
          <w:noProof w:val="0"/>
        </w:rPr>
      </w:pPr>
      <w:bookmarkStart w:id="599" w:name="_Toc321132873"/>
      <w:r w:rsidRPr="000807AC">
        <w:rPr>
          <w:noProof w:val="0"/>
        </w:rPr>
        <w:t>3.</w:t>
      </w:r>
      <w:r w:rsidR="00FF3134">
        <w:rPr>
          <w:noProof w:val="0"/>
        </w:rPr>
        <w:t>Y2</w:t>
      </w:r>
      <w:r w:rsidRPr="000807AC">
        <w:rPr>
          <w:noProof w:val="0"/>
        </w:rPr>
        <w:t xml:space="preserve">.4.1 </w:t>
      </w:r>
      <w:bookmarkEnd w:id="599"/>
      <w:r w:rsidR="00FF3134">
        <w:t>Accept/Reject HT Activity</w:t>
      </w:r>
      <w:r>
        <w:rPr>
          <w:noProof w:val="0"/>
        </w:rPr>
        <w:t xml:space="preserve"> </w:t>
      </w:r>
    </w:p>
    <w:p w14:paraId="62DFB940" w14:textId="0A10994B" w:rsidR="005142D1" w:rsidRPr="00172C56" w:rsidRDefault="005142D1" w:rsidP="005142D1">
      <w:pPr>
        <w:pStyle w:val="AuthorInstructions"/>
      </w:pPr>
      <w:r w:rsidRPr="0070073A">
        <w:rPr>
          <w:i w:val="0"/>
        </w:rPr>
        <w:t xml:space="preserve">This message </w:t>
      </w:r>
      <w:r>
        <w:rPr>
          <w:i w:val="0"/>
        </w:rPr>
        <w:t xml:space="preserve">accept/rejects the assignment </w:t>
      </w:r>
      <w:ins w:id="600" w:author="Elena Vio" w:date="2016-04-24T17:14:00Z">
        <w:r w:rsidR="004A602E">
          <w:rPr>
            <w:i w:val="0"/>
          </w:rPr>
          <w:t>to manage the</w:t>
        </w:r>
      </w:ins>
      <w:del w:id="601" w:author="Elena Vio" w:date="2016-04-21T13:14:00Z">
        <w:r w:rsidR="00FF3134" w:rsidDel="00131CF1">
          <w:rPr>
            <w:i w:val="0"/>
          </w:rPr>
          <w:delText>the activity</w:delText>
        </w:r>
      </w:del>
      <w:ins w:id="602" w:author="Elena Vio" w:date="2016-04-21T13:14:00Z">
        <w:r w:rsidR="00131CF1">
          <w:rPr>
            <w:i w:val="0"/>
          </w:rPr>
          <w:t xml:space="preserve"> Heart Team</w:t>
        </w:r>
      </w:ins>
      <w:ins w:id="603" w:author="Elena Vio" w:date="2016-04-24T17:12:00Z">
        <w:r w:rsidR="00051AE4">
          <w:rPr>
            <w:i w:val="0"/>
          </w:rPr>
          <w:t xml:space="preserve"> requested</w:t>
        </w:r>
      </w:ins>
      <w:ins w:id="604" w:author="Elena Vio" w:date="2016-04-24T17:15:00Z">
        <w:r w:rsidR="004A6F98">
          <w:rPr>
            <w:i w:val="0"/>
          </w:rPr>
          <w:t>,</w:t>
        </w:r>
      </w:ins>
      <w:ins w:id="605" w:author="Elena Vio" w:date="2016-04-24T17:12:00Z">
        <w:r w:rsidR="00051AE4">
          <w:rPr>
            <w:i w:val="0"/>
          </w:rPr>
          <w:t xml:space="preserve"> through PCC-Y1</w:t>
        </w:r>
      </w:ins>
      <w:ins w:id="606" w:author="Elena Vio" w:date="2016-04-21T13:14:00Z">
        <w:r w:rsidR="00131CF1">
          <w:rPr>
            <w:i w:val="0"/>
          </w:rPr>
          <w:t xml:space="preserve"> or </w:t>
        </w:r>
      </w:ins>
      <w:ins w:id="607" w:author="Elena Vio" w:date="2016-04-24T17:13:00Z">
        <w:r w:rsidR="004A602E">
          <w:rPr>
            <w:i w:val="0"/>
          </w:rPr>
          <w:t xml:space="preserve">the assignment </w:t>
        </w:r>
      </w:ins>
      <w:ins w:id="608" w:author="Elena Vio" w:date="2016-04-21T13:14:00Z">
        <w:r w:rsidR="00131CF1">
          <w:rPr>
            <w:i w:val="0"/>
          </w:rPr>
          <w:t xml:space="preserve">to be involved in </w:t>
        </w:r>
      </w:ins>
      <w:ins w:id="609" w:author="Elena Vio" w:date="2016-04-24T17:15:00Z">
        <w:r w:rsidR="004A6F98">
          <w:rPr>
            <w:i w:val="0"/>
          </w:rPr>
          <w:t xml:space="preserve">the </w:t>
        </w:r>
      </w:ins>
      <w:ins w:id="610" w:author="Elena Vio" w:date="2016-04-21T13:14:00Z">
        <w:r w:rsidR="00131CF1">
          <w:rPr>
            <w:i w:val="0"/>
          </w:rPr>
          <w:t>Heart Team</w:t>
        </w:r>
      </w:ins>
      <w:ins w:id="611" w:author="Elena Vio" w:date="2016-04-24T17:15:00Z">
        <w:r w:rsidR="004A6F98">
          <w:rPr>
            <w:i w:val="0"/>
          </w:rPr>
          <w:t>,</w:t>
        </w:r>
      </w:ins>
      <w:ins w:id="612" w:author="Elena Vio" w:date="2016-04-16T15:06:00Z">
        <w:r w:rsidR="00055B75">
          <w:rPr>
            <w:i w:val="0"/>
          </w:rPr>
          <w:t xml:space="preserve"> </w:t>
        </w:r>
      </w:ins>
      <w:ins w:id="613" w:author="Elena Vio" w:date="2016-04-24T17:14:00Z">
        <w:r w:rsidR="004A602E">
          <w:rPr>
            <w:i w:val="0"/>
          </w:rPr>
          <w:t>requested through PCC-Y3</w:t>
        </w:r>
      </w:ins>
      <w:r>
        <w:rPr>
          <w:i w:val="0"/>
        </w:rPr>
        <w:t xml:space="preserve">. </w:t>
      </w:r>
    </w:p>
    <w:p w14:paraId="3BD2B97F" w14:textId="77777777" w:rsidR="005142D1" w:rsidRDefault="005142D1" w:rsidP="005142D1">
      <w:pPr>
        <w:pStyle w:val="AuthorInstructions"/>
      </w:pPr>
    </w:p>
    <w:p w14:paraId="1E231089" w14:textId="0B995291" w:rsidR="005142D1" w:rsidRPr="000807AC" w:rsidRDefault="005142D1" w:rsidP="005142D1">
      <w:pPr>
        <w:pStyle w:val="Titolo5"/>
        <w:numPr>
          <w:ilvl w:val="0"/>
          <w:numId w:val="0"/>
        </w:numPr>
        <w:rPr>
          <w:noProof w:val="0"/>
        </w:rPr>
      </w:pPr>
      <w:bookmarkStart w:id="614" w:name="_Toc321132874"/>
      <w:r w:rsidRPr="000807AC">
        <w:rPr>
          <w:noProof w:val="0"/>
        </w:rPr>
        <w:t>3.</w:t>
      </w:r>
      <w:r w:rsidR="00474EB7">
        <w:rPr>
          <w:noProof w:val="0"/>
        </w:rPr>
        <w:t>Y2</w:t>
      </w:r>
      <w:r w:rsidRPr="000807AC">
        <w:rPr>
          <w:noProof w:val="0"/>
        </w:rPr>
        <w:t>.4.1.1 Trigger Events</w:t>
      </w:r>
      <w:bookmarkEnd w:id="614"/>
    </w:p>
    <w:p w14:paraId="423E119D" w14:textId="7727D52F" w:rsidR="005142D1" w:rsidRDefault="005142D1" w:rsidP="005142D1">
      <w:r>
        <w:t xml:space="preserve">The </w:t>
      </w:r>
      <w:r w:rsidR="00F01422">
        <w:t>HT Manager or HT Participant</w:t>
      </w:r>
      <w:r>
        <w:t xml:space="preserve"> sends this message </w:t>
      </w:r>
      <w:r w:rsidRPr="0070073A">
        <w:t>when</w:t>
      </w:r>
      <w:r>
        <w:t xml:space="preserve"> it learns</w:t>
      </w:r>
      <w:r w:rsidRPr="0070073A">
        <w:t xml:space="preserve"> </w:t>
      </w:r>
      <w:r>
        <w:t xml:space="preserve">that </w:t>
      </w:r>
      <w:r w:rsidR="00F01422">
        <w:t xml:space="preserve">respectively </w:t>
      </w:r>
      <w:r>
        <w:t xml:space="preserve">a </w:t>
      </w:r>
      <w:r w:rsidR="00F01422">
        <w:t>HT Lead or HT Involvement</w:t>
      </w:r>
      <w:r>
        <w:t xml:space="preserve"> task has been assigned to itself. The mechanism to learn this is not defined by this transaction</w:t>
      </w:r>
      <w:ins w:id="615" w:author="Elena Vio" w:date="2016-04-21T16:29:00Z">
        <w:r w:rsidR="00431C29">
          <w:t>.</w:t>
        </w:r>
      </w:ins>
      <w:r>
        <w:t xml:space="preserve"> </w:t>
      </w:r>
    </w:p>
    <w:p w14:paraId="62369690" w14:textId="253DBC8D" w:rsidR="005142D1" w:rsidDel="00431C29" w:rsidRDefault="005142D1" w:rsidP="005142D1">
      <w:pPr>
        <w:rPr>
          <w:del w:id="616" w:author="Elena Vio" w:date="2016-04-21T16:32:00Z"/>
        </w:rPr>
      </w:pPr>
      <w:del w:id="617" w:author="Elena Vio" w:date="2016-04-21T16:30:00Z">
        <w:r w:rsidDel="00431C29">
          <w:delText>T</w:delText>
        </w:r>
      </w:del>
      <w:del w:id="618" w:author="Elena Vio" w:date="2016-04-21T16:32:00Z">
        <w:r w:rsidDel="00431C29">
          <w:delText xml:space="preserve">he </w:delText>
        </w:r>
        <w:r w:rsidR="00F01422" w:rsidDel="00431C29">
          <w:delText xml:space="preserve">HT Manager </w:delText>
        </w:r>
      </w:del>
      <w:del w:id="619" w:author="Elena Vio" w:date="2016-04-21T16:29:00Z">
        <w:r w:rsidR="00F01422" w:rsidDel="00431C29">
          <w:delText xml:space="preserve">or HT Participant </w:delText>
        </w:r>
      </w:del>
      <w:del w:id="620" w:author="Elena Vio" w:date="2016-04-21T16:32:00Z">
        <w:r w:rsidDel="00431C29">
          <w:delText>shall send this message if:</w:delText>
        </w:r>
      </w:del>
    </w:p>
    <w:p w14:paraId="2C4FAF10" w14:textId="55EFCBBA" w:rsidR="00D763E4" w:rsidDel="00431C29" w:rsidRDefault="005142D1">
      <w:pPr>
        <w:pStyle w:val="Corpodeltesto"/>
        <w:ind w:left="720"/>
        <w:rPr>
          <w:del w:id="621" w:author="Elena Vio" w:date="2016-04-21T16:32:00Z"/>
        </w:rPr>
        <w:pPrChange w:id="622" w:author="Elena Vio" w:date="2016-04-16T14:58:00Z">
          <w:pPr>
            <w:pStyle w:val="Corpodeltesto"/>
            <w:numPr>
              <w:numId w:val="56"/>
            </w:numPr>
            <w:ind w:left="720" w:hanging="360"/>
          </w:pPr>
        </w:pPrChange>
      </w:pPr>
      <w:del w:id="623" w:author="Elena Vio" w:date="2016-04-21T16:32:00Z">
        <w:r w:rsidDel="00431C29">
          <w:delText xml:space="preserve">the </w:delText>
        </w:r>
        <w:r w:rsidR="00F01422" w:rsidDel="00431C29">
          <w:delText xml:space="preserve">HT </w:delText>
        </w:r>
        <w:r w:rsidR="000E598E" w:rsidDel="00431C29">
          <w:delText>Requester</w:delText>
        </w:r>
        <w:r w:rsidDel="00431C29">
          <w:delText xml:space="preserve"> has assigned a </w:delText>
        </w:r>
        <w:r w:rsidR="00F01422" w:rsidDel="00431C29">
          <w:delText>HT Lead</w:delText>
        </w:r>
        <w:r w:rsidDel="00431C29">
          <w:delText xml:space="preserve"> task to it.</w:delText>
        </w:r>
      </w:del>
    </w:p>
    <w:p w14:paraId="6B704D10" w14:textId="7C327DED" w:rsidR="005142D1" w:rsidDel="00431C29" w:rsidRDefault="000E598E" w:rsidP="000E598E">
      <w:pPr>
        <w:pStyle w:val="Corpodeltesto"/>
        <w:numPr>
          <w:ilvl w:val="0"/>
          <w:numId w:val="56"/>
        </w:numPr>
        <w:rPr>
          <w:del w:id="624" w:author="Elena Vio" w:date="2016-04-21T16:32:00Z"/>
        </w:rPr>
      </w:pPr>
      <w:del w:id="625" w:author="Elena Vio" w:date="2016-04-21T16:32:00Z">
        <w:r w:rsidDel="00431C29">
          <w:delText>the HT Manager has assigned a HT Involvement task to it.</w:delText>
        </w:r>
      </w:del>
    </w:p>
    <w:p w14:paraId="4E49587F" w14:textId="71F32BDE" w:rsidR="005142D1" w:rsidRDefault="00431C29" w:rsidP="005142D1">
      <w:pPr>
        <w:pStyle w:val="Corpodeltesto"/>
      </w:pPr>
      <w:ins w:id="626" w:author="Elena Vio" w:date="2016-04-21T16:31:00Z">
        <w:r>
          <w:t>If the sender is the HT Manager, t</w:t>
        </w:r>
      </w:ins>
      <w:del w:id="627" w:author="Elena Vio" w:date="2016-04-21T16:31:00Z">
        <w:r w:rsidR="005142D1" w:rsidDel="00431C29">
          <w:delText>T</w:delText>
        </w:r>
      </w:del>
      <w:r w:rsidR="005142D1">
        <w:t xml:space="preserve">he </w:t>
      </w:r>
      <w:r w:rsidR="005142D1" w:rsidRPr="00855164">
        <w:rPr>
          <w:b/>
        </w:rPr>
        <w:t>pre-conditions</w:t>
      </w:r>
      <w:r w:rsidR="005142D1">
        <w:t xml:space="preserve"> are</w:t>
      </w:r>
      <w:r w:rsidR="00F351CA">
        <w:t xml:space="preserve"> </w:t>
      </w:r>
      <w:del w:id="628" w:author="Elena Vio" w:date="2016-04-21T16:31:00Z">
        <w:r w:rsidR="00F351CA" w:rsidDel="00431C29">
          <w:delText>respectively</w:delText>
        </w:r>
        <w:r w:rsidR="005142D1" w:rsidDel="00431C29">
          <w:delText xml:space="preserve"> </w:delText>
        </w:r>
      </w:del>
      <w:r w:rsidR="005142D1">
        <w:t>encoded</w:t>
      </w:r>
      <w:r w:rsidR="00F351CA">
        <w:t xml:space="preserve"> </w:t>
      </w:r>
      <w:r w:rsidR="005142D1">
        <w:t xml:space="preserve">as: </w:t>
      </w:r>
    </w:p>
    <w:p w14:paraId="082EB4BB" w14:textId="77777777" w:rsidR="00D763E4" w:rsidRDefault="005142D1" w:rsidP="004A6F98">
      <w:pPr>
        <w:pStyle w:val="Corpodeltesto"/>
        <w:rPr>
          <w:ins w:id="629" w:author="Elena Vio" w:date="2016-04-16T14:58:00Z"/>
        </w:rPr>
      </w:pPr>
      <w:proofErr w:type="gramStart"/>
      <w:r>
        <w:lastRenderedPageBreak/>
        <w:t>the</w:t>
      </w:r>
      <w:proofErr w:type="gramEnd"/>
      <w:r>
        <w:t xml:space="preserve"> </w:t>
      </w:r>
      <w:r w:rsidR="000162F2">
        <w:t>HT Lead</w:t>
      </w:r>
      <w:r>
        <w:t xml:space="preserve"> task is assigned to the </w:t>
      </w:r>
      <w:r w:rsidR="000162F2">
        <w:t>HT Manager</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00CA2B6A">
        <w:t>)</w:t>
      </w:r>
      <w:r>
        <w:t xml:space="preserve"> and </w:t>
      </w:r>
      <w:r w:rsidR="00CA2B6A">
        <w:t>“HT Lead” Task is READY and assigned to HT Manager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0162F2">
        <w:t>HTLead</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w:t>
      </w:r>
      <w:r w:rsidR="000162F2">
        <w:t>HT Manager</w:t>
      </w:r>
      <w:r w:rsidR="00CA2B6A">
        <w:t>)</w:t>
      </w:r>
    </w:p>
    <w:p w14:paraId="4486A228" w14:textId="77777777" w:rsidR="00431C29" w:rsidRDefault="00431C29" w:rsidP="004A6F98">
      <w:pPr>
        <w:pStyle w:val="Corpodeltesto"/>
        <w:rPr>
          <w:ins w:id="630" w:author="Elena Vio" w:date="2016-04-21T16:32:00Z"/>
        </w:rPr>
      </w:pPr>
      <w:ins w:id="631" w:author="Elena Vio" w:date="2016-04-21T16:31:00Z">
        <w:r>
          <w:t>If the sender is the HT Participant,</w:t>
        </w:r>
        <w:r w:rsidRPr="00431C29">
          <w:t xml:space="preserve"> </w:t>
        </w:r>
        <w:r>
          <w:t xml:space="preserve">the </w:t>
        </w:r>
        <w:r w:rsidRPr="00855164">
          <w:rPr>
            <w:b/>
          </w:rPr>
          <w:t>pre-conditions</w:t>
        </w:r>
        <w:r>
          <w:t xml:space="preserve"> are encoded as:</w:t>
        </w:r>
      </w:ins>
    </w:p>
    <w:p w14:paraId="33279896" w14:textId="448E1473" w:rsidR="000162F2" w:rsidRDefault="000162F2" w:rsidP="004A6F98">
      <w:pPr>
        <w:pStyle w:val="Corpodeltesto"/>
      </w:pPr>
      <w:proofErr w:type="gramStart"/>
      <w:r>
        <w:t>the</w:t>
      </w:r>
      <w:proofErr w:type="gramEnd"/>
      <w:r>
        <w:t xml:space="preserve"> HT </w:t>
      </w:r>
      <w:r w:rsidR="00F351CA">
        <w:t>Involvement</w:t>
      </w:r>
      <w:r>
        <w:t xml:space="preserve"> task is assigned to the HT </w:t>
      </w:r>
      <w:r w:rsidR="00F351CA">
        <w:t>Participant</w:t>
      </w:r>
      <w:r>
        <w:t xml:space="preserve"> if</w:t>
      </w:r>
      <w:r w:rsidR="00CA2B6A">
        <w:t xml:space="preserve">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rsidR="00CA2B6A">
        <w:t xml:space="preserve">=”OPEN”) </w:t>
      </w:r>
      <w:r>
        <w:t xml:space="preserve">and </w:t>
      </w:r>
      <w:r w:rsidR="00DD2FC8">
        <w:t>“</w:t>
      </w:r>
      <w:r w:rsidR="00CA2B6A">
        <w:t>HT Involvement</w:t>
      </w:r>
      <w:r w:rsidR="00DD2FC8">
        <w:t>” Task is READY</w:t>
      </w:r>
      <w:r w:rsidR="00CA2B6A">
        <w:t xml:space="preserve"> and assigned to HT Participant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r w:rsidR="00F351CA">
        <w:t>HTInvolvement</w:t>
      </w:r>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 xml:space="preserve">=HT </w:t>
      </w:r>
      <w:r w:rsidR="00F351CA">
        <w:t>Participant</w:t>
      </w:r>
      <w:r w:rsidR="00CA2B6A">
        <w:t>)</w:t>
      </w:r>
      <w:r>
        <w:t xml:space="preserve">. </w:t>
      </w:r>
    </w:p>
    <w:p w14:paraId="11520BAE" w14:textId="43DF05CC" w:rsidR="005142D1" w:rsidRPr="00516A61" w:rsidRDefault="005142D1" w:rsidP="005142D1">
      <w:pPr>
        <w:pStyle w:val="Corpodeltesto"/>
      </w:pPr>
      <w:r>
        <w:t xml:space="preserve">Note: this transaction does not define a method for identifying </w:t>
      </w:r>
      <w:r w:rsidR="00F351CA">
        <w:t xml:space="preserve">HT Manager or HT </w:t>
      </w:r>
      <w:proofErr w:type="spellStart"/>
      <w:ins w:id="632" w:author="Elena Vio" w:date="2016-04-16T14:58:00Z">
        <w:r w:rsidR="00D763E4">
          <w:t>P</w:t>
        </w:r>
      </w:ins>
      <w:del w:id="633" w:author="Elena Vio" w:date="2016-04-16T14:58:00Z">
        <w:r w:rsidR="00F351CA" w:rsidDel="00D763E4">
          <w:delText>p</w:delText>
        </w:r>
      </w:del>
      <w:r w:rsidR="00F351CA">
        <w:t>aticipant</w:t>
      </w:r>
      <w:proofErr w:type="spellEnd"/>
      <w:r>
        <w:t>.</w:t>
      </w:r>
    </w:p>
    <w:p w14:paraId="1396D281" w14:textId="43E30584" w:rsidR="005142D1" w:rsidRDefault="005142D1" w:rsidP="005142D1">
      <w:pPr>
        <w:pStyle w:val="Titolo5"/>
        <w:numPr>
          <w:ilvl w:val="0"/>
          <w:numId w:val="0"/>
        </w:numPr>
        <w:rPr>
          <w:noProof w:val="0"/>
        </w:rPr>
      </w:pPr>
      <w:bookmarkStart w:id="634" w:name="_Toc321132875"/>
      <w:r w:rsidRPr="000807AC">
        <w:rPr>
          <w:noProof w:val="0"/>
        </w:rPr>
        <w:t>3.</w:t>
      </w:r>
      <w:r w:rsidR="00474EB7">
        <w:rPr>
          <w:noProof w:val="0"/>
        </w:rPr>
        <w:t>Y2</w:t>
      </w:r>
      <w:r w:rsidRPr="000807AC">
        <w:rPr>
          <w:noProof w:val="0"/>
        </w:rPr>
        <w:t>.4.1.2 Message Semantics</w:t>
      </w:r>
      <w:bookmarkEnd w:id="634"/>
    </w:p>
    <w:p w14:paraId="1C164C7F" w14:textId="448C7B39" w:rsidR="005142D1" w:rsidRDefault="005142D1" w:rsidP="005142D1">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w:t>
      </w:r>
      <w:r w:rsidR="00C56FBA">
        <w:t>HT Manager or HT Participant</w:t>
      </w:r>
      <w:r>
        <w:t xml:space="preserve"> is the Document Source. </w:t>
      </w:r>
    </w:p>
    <w:p w14:paraId="1E816F5E" w14:textId="77777777" w:rsidR="005142D1" w:rsidRDefault="005142D1" w:rsidP="005142D1">
      <w:pPr>
        <w:pStyle w:val="Corpodeltesto"/>
      </w:pPr>
      <w:r>
        <w:t>This section also defines:</w:t>
      </w:r>
    </w:p>
    <w:p w14:paraId="624B15A6" w14:textId="5AD975A1" w:rsidR="00474EB7" w:rsidRDefault="00474EB7" w:rsidP="00474EB7">
      <w:pPr>
        <w:pStyle w:val="Corpodeltesto"/>
        <w:numPr>
          <w:ilvl w:val="0"/>
          <w:numId w:val="37"/>
        </w:numPr>
      </w:pPr>
      <w:proofErr w:type="gramStart"/>
      <w:r>
        <w:t>the</w:t>
      </w:r>
      <w:proofErr w:type="gramEnd"/>
      <w:r>
        <w:t xml:space="preserve"> Heart Team Workflow Document Content submitted in the Provide and Register.  See Section 3.Y2.4.1.2.1.</w:t>
      </w:r>
    </w:p>
    <w:p w14:paraId="230CE9F2" w14:textId="0E3D039A" w:rsidR="005142D1" w:rsidRDefault="00474EB7" w:rsidP="0017019B">
      <w:pPr>
        <w:pStyle w:val="Corpodeltesto"/>
        <w:numPr>
          <w:ilvl w:val="0"/>
          <w:numId w:val="37"/>
        </w:numPr>
      </w:pPr>
      <w:r>
        <w:t>The Document Sharing Metadata requirements for the Submission Set and Document Entry.  See Section 3.Y2.4.1.2.3.</w:t>
      </w:r>
    </w:p>
    <w:p w14:paraId="4177B0D8" w14:textId="4669220A" w:rsidR="005142D1" w:rsidRDefault="0071092B" w:rsidP="005142D1">
      <w:pPr>
        <w:pStyle w:val="Titolo5"/>
        <w:numPr>
          <w:ilvl w:val="0"/>
          <w:numId w:val="0"/>
        </w:numPr>
      </w:pPr>
      <w:bookmarkStart w:id="635" w:name="_Toc321132876"/>
      <w:r>
        <w:t>3.Y2</w:t>
      </w:r>
      <w:r w:rsidR="005142D1">
        <w:t>.4.1.2.1</w:t>
      </w:r>
      <w:r w:rsidR="005142D1" w:rsidRPr="00322355">
        <w:t xml:space="preserve"> </w:t>
      </w:r>
      <w:r>
        <w:t>Heart Team</w:t>
      </w:r>
      <w:r w:rsidR="005142D1">
        <w:t xml:space="preserve"> Workflow Document</w:t>
      </w:r>
      <w:r w:rsidR="005142D1" w:rsidRPr="00322355">
        <w:t xml:space="preserve"> Content Requirements</w:t>
      </w:r>
      <w:bookmarkEnd w:id="635"/>
    </w:p>
    <w:p w14:paraId="27C836B2" w14:textId="1F336BA6" w:rsidR="005142D1" w:rsidRPr="00F909C6" w:rsidRDefault="005142D1" w:rsidP="005142D1">
      <w:pPr>
        <w:pStyle w:val="Corpodeltesto"/>
      </w:pPr>
      <w:r>
        <w:t xml:space="preserve">The </w:t>
      </w:r>
      <w:proofErr w:type="gramStart"/>
      <w:r w:rsidR="0071092B">
        <w:t>Heart Team</w:t>
      </w:r>
      <w:r>
        <w:t xml:space="preserve"> Workflow Document is updated by the </w:t>
      </w:r>
      <w:r w:rsidR="0071092B">
        <w:t>HT Manager or HT Participant</w:t>
      </w:r>
      <w:proofErr w:type="gramEnd"/>
      <w:r>
        <w:t>.</w:t>
      </w:r>
    </w:p>
    <w:p w14:paraId="46E7178A" w14:textId="5A4C5591" w:rsidR="005142D1" w:rsidRPr="001D1D9D" w:rsidRDefault="00DA1976" w:rsidP="005142D1">
      <w:pPr>
        <w:pStyle w:val="Titolo5"/>
        <w:numPr>
          <w:ilvl w:val="0"/>
          <w:numId w:val="0"/>
        </w:numPr>
      </w:pPr>
      <w:bookmarkStart w:id="636" w:name="_Toc321132877"/>
      <w:r>
        <w:t>3.Y2</w:t>
      </w:r>
      <w:r w:rsidR="005142D1">
        <w:t>.4.1.2.1</w:t>
      </w:r>
      <w:r w:rsidR="005142D1" w:rsidRPr="001D1D9D">
        <w:t xml:space="preserve">.1 Workflow Document </w:t>
      </w:r>
      <w:bookmarkEnd w:id="636"/>
      <w:r w:rsidR="005142D1">
        <w:t>Elements</w:t>
      </w:r>
    </w:p>
    <w:p w14:paraId="2A7EF0E9" w14:textId="72D812AF" w:rsidR="005142D1" w:rsidRDefault="005142D1" w:rsidP="005142D1">
      <w:pPr>
        <w:pStyle w:val="AuthorInstructions"/>
        <w:rPr>
          <w:i w:val="0"/>
        </w:rPr>
      </w:pPr>
      <w:r>
        <w:rPr>
          <w:i w:val="0"/>
        </w:rPr>
        <w:t xml:space="preserve">The </w:t>
      </w:r>
      <w:r w:rsidR="00FB1453" w:rsidRPr="00FB1453">
        <w:rPr>
          <w:i w:val="0"/>
        </w:rPr>
        <w:t>HT Manager or HT Participant</w:t>
      </w:r>
      <w:r>
        <w:rPr>
          <w:i w:val="0"/>
        </w:rPr>
        <w:t xml:space="preserve"> shall update the </w:t>
      </w:r>
      <w:r w:rsidR="006E686D">
        <w:rPr>
          <w:i w:val="0"/>
        </w:rPr>
        <w:t>Heart Team</w:t>
      </w:r>
      <w:r>
        <w:rPr>
          <w:i w:val="0"/>
        </w:rPr>
        <w:t xml:space="preserve"> Workflow Document according to the definition of an XDW Workflow Document in ITI TF-3: 5.4 </w:t>
      </w:r>
    </w:p>
    <w:p w14:paraId="62ECE413" w14:textId="4F0C0D59" w:rsidR="005142D1" w:rsidRDefault="005142D1" w:rsidP="005142D1">
      <w:pPr>
        <w:pStyle w:val="AuthorInstructions"/>
        <w:rPr>
          <w:i w:val="0"/>
        </w:rPr>
      </w:pPr>
      <w:r>
        <w:rPr>
          <w:i w:val="0"/>
        </w:rPr>
        <w:t xml:space="preserve">This transaction does not require the creation of new tasks within the Workflow Document; however, it requires the </w:t>
      </w:r>
      <w:r w:rsidR="009E1361" w:rsidRPr="009E1361">
        <w:rPr>
          <w:i w:val="0"/>
        </w:rPr>
        <w:t xml:space="preserve">HT Manager or HT Participant </w:t>
      </w:r>
      <w:r>
        <w:rPr>
          <w:i w:val="0"/>
        </w:rPr>
        <w:t xml:space="preserve">to add a new </w:t>
      </w:r>
      <w:proofErr w:type="spellStart"/>
      <w:r w:rsidRPr="00855164">
        <w:rPr>
          <w:rFonts w:ascii="Courier" w:hAnsi="Courier"/>
          <w:b/>
        </w:rPr>
        <w:t>taskEvent</w:t>
      </w:r>
      <w:proofErr w:type="spellEnd"/>
      <w:r>
        <w:rPr>
          <w:i w:val="0"/>
        </w:rPr>
        <w:t xml:space="preserve"> </w:t>
      </w:r>
      <w:r w:rsidR="009E1361">
        <w:rPr>
          <w:i w:val="0"/>
        </w:rPr>
        <w:t xml:space="preserve">respectively </w:t>
      </w:r>
      <w:r>
        <w:rPr>
          <w:i w:val="0"/>
        </w:rPr>
        <w:lastRenderedPageBreak/>
        <w:t xml:space="preserve">in the </w:t>
      </w:r>
      <w:r w:rsidR="009E1361">
        <w:rPr>
          <w:i w:val="0"/>
        </w:rPr>
        <w:t>HT Lead</w:t>
      </w:r>
      <w:r>
        <w:rPr>
          <w:i w:val="0"/>
        </w:rPr>
        <w:t xml:space="preserve"> task</w:t>
      </w:r>
      <w:r w:rsidR="009E1361">
        <w:rPr>
          <w:i w:val="0"/>
        </w:rPr>
        <w:t xml:space="preserve"> or</w:t>
      </w:r>
      <w:ins w:id="637" w:author="Elena Vio" w:date="2016-04-16T14:59:00Z">
        <w:r w:rsidR="00D763E4">
          <w:rPr>
            <w:i w:val="0"/>
          </w:rPr>
          <w:t xml:space="preserve"> in</w:t>
        </w:r>
      </w:ins>
      <w:r w:rsidR="009E1361">
        <w:rPr>
          <w:i w:val="0"/>
        </w:rPr>
        <w:t xml:space="preserve"> HT Involvement</w:t>
      </w:r>
      <w:r w:rsidR="00ED174C">
        <w:rPr>
          <w:i w:val="0"/>
        </w:rPr>
        <w:t xml:space="preserve">.  See respectively Section 3.Y2.4.1.2.1.1.1 </w:t>
      </w:r>
      <w:ins w:id="638" w:author="Elena Vio" w:date="2016-04-16T14:59:00Z">
        <w:r w:rsidR="00D763E4">
          <w:rPr>
            <w:i w:val="0"/>
          </w:rPr>
          <w:t>or</w:t>
        </w:r>
      </w:ins>
      <w:del w:id="639" w:author="Elena Vio" w:date="2016-04-16T14:59:00Z">
        <w:r w:rsidR="00ED174C" w:rsidDel="00D763E4">
          <w:rPr>
            <w:i w:val="0"/>
          </w:rPr>
          <w:delText>and</w:delText>
        </w:r>
      </w:del>
      <w:r w:rsidR="00ED174C">
        <w:rPr>
          <w:i w:val="0"/>
        </w:rPr>
        <w:t xml:space="preserve"> 3.Y2.4.1.2.1.1.2</w:t>
      </w:r>
    </w:p>
    <w:p w14:paraId="219807BA" w14:textId="77777777" w:rsidR="00FA7DE4" w:rsidRDefault="00FA7DE4" w:rsidP="005142D1">
      <w:pPr>
        <w:pStyle w:val="AuthorInstructions"/>
        <w:rPr>
          <w:i w:val="0"/>
        </w:rPr>
      </w:pPr>
    </w:p>
    <w:p w14:paraId="34F6870B" w14:textId="4E69E03F" w:rsidR="005142D1" w:rsidRDefault="00D942F3" w:rsidP="005142D1">
      <w:pPr>
        <w:pStyle w:val="Titolo5"/>
        <w:numPr>
          <w:ilvl w:val="0"/>
          <w:numId w:val="0"/>
        </w:numPr>
      </w:pPr>
      <w:bookmarkStart w:id="640" w:name="_Toc321132878"/>
      <w:r>
        <w:t>3.Y2</w:t>
      </w:r>
      <w:r w:rsidR="005142D1">
        <w:t>.4.1.2.1</w:t>
      </w:r>
      <w:r w:rsidR="005142D1" w:rsidRPr="001D1D9D">
        <w:t>.</w:t>
      </w:r>
      <w:r w:rsidR="005142D1">
        <w:t>1.1</w:t>
      </w:r>
      <w:r w:rsidR="005142D1" w:rsidRPr="001D1D9D">
        <w:t xml:space="preserve"> </w:t>
      </w:r>
      <w:r w:rsidR="005142D1">
        <w:t>XDWTask “</w:t>
      </w:r>
      <w:r>
        <w:t>HT Lead</w:t>
      </w:r>
      <w:r w:rsidR="005142D1">
        <w:t>”</w:t>
      </w:r>
      <w:bookmarkEnd w:id="640"/>
    </w:p>
    <w:p w14:paraId="70A7782D" w14:textId="4F965214" w:rsidR="005142D1" w:rsidRDefault="005142D1" w:rsidP="005142D1">
      <w:pPr>
        <w:pStyle w:val="AuthorInstructions"/>
        <w:rPr>
          <w:i w:val="0"/>
        </w:rPr>
      </w:pPr>
      <w:r>
        <w:rPr>
          <w:i w:val="0"/>
        </w:rPr>
        <w:t xml:space="preserve">If the </w:t>
      </w:r>
      <w:r w:rsidR="006D0344">
        <w:rPr>
          <w:i w:val="0"/>
        </w:rPr>
        <w:t>HT Manager</w:t>
      </w:r>
      <w:r>
        <w:rPr>
          <w:i w:val="0"/>
        </w:rPr>
        <w:t xml:space="preserve"> is accepting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w:t>
      </w:r>
      <w:r w:rsidR="00617AA2">
        <w:rPr>
          <w:i w:val="0"/>
        </w:rPr>
        <w:t>COMPLETED</w:t>
      </w:r>
      <w:r>
        <w:rPr>
          <w:i w:val="0"/>
        </w:rPr>
        <w:t xml:space="preserve">,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63BA459D" w14:textId="38B2A43B" w:rsidR="005142D1" w:rsidRDefault="005142D1" w:rsidP="005142D1">
      <w:pPr>
        <w:pStyle w:val="AuthorInstructions"/>
        <w:rPr>
          <w:ins w:id="641" w:author="Elena Vio" w:date="2016-04-16T15:00:00Z"/>
          <w:i w:val="0"/>
        </w:rPr>
      </w:pPr>
      <w:r>
        <w:rPr>
          <w:i w:val="0"/>
        </w:rPr>
        <w:t xml:space="preserve">If the </w:t>
      </w:r>
      <w:r w:rsidR="006D0344">
        <w:rPr>
          <w:i w:val="0"/>
        </w:rPr>
        <w:t xml:space="preserve">HT Manager </w:t>
      </w:r>
      <w:r>
        <w:rPr>
          <w:i w:val="0"/>
        </w:rPr>
        <w:t xml:space="preserve">is rejecting the assignment </w:t>
      </w:r>
      <w:r w:rsidR="006D0344">
        <w:rPr>
          <w:i w:val="0"/>
        </w:rPr>
        <w:t>to manage Heart Team</w:t>
      </w:r>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44A8EABF" w14:textId="2FB64195" w:rsidR="00D763E4" w:rsidRPr="00D763E4" w:rsidRDefault="00D763E4" w:rsidP="004A6F98">
      <w:pPr>
        <w:pStyle w:val="Corpodeltesto"/>
      </w:pPr>
      <w:ins w:id="642" w:author="Elena Vio" w:date="2016-04-16T15:00:00Z">
        <w:r>
          <w:t xml:space="preserve">The HT Manager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ins>
    </w:p>
    <w:p w14:paraId="0B13782F" w14:textId="1B74D023" w:rsidR="00D942F3" w:rsidRDefault="00D942F3" w:rsidP="00D942F3">
      <w:pPr>
        <w:pStyle w:val="Titolo5"/>
        <w:numPr>
          <w:ilvl w:val="0"/>
          <w:numId w:val="0"/>
        </w:numPr>
      </w:pPr>
      <w:r>
        <w:t>3.Y2.4.1.2.1</w:t>
      </w:r>
      <w:r w:rsidRPr="001D1D9D">
        <w:t>.</w:t>
      </w:r>
      <w:r>
        <w:t>1.2</w:t>
      </w:r>
      <w:r w:rsidRPr="001D1D9D">
        <w:t xml:space="preserve"> </w:t>
      </w:r>
      <w:r>
        <w:t>XDWTask “HT Involvement”</w:t>
      </w:r>
    </w:p>
    <w:p w14:paraId="0858EBDC" w14:textId="5E39229F" w:rsidR="006D0344" w:rsidRDefault="006D0344" w:rsidP="006D0344">
      <w:pPr>
        <w:pStyle w:val="AuthorInstructions"/>
        <w:rPr>
          <w:i w:val="0"/>
        </w:rPr>
      </w:pPr>
      <w:r>
        <w:rPr>
          <w:i w:val="0"/>
        </w:rPr>
        <w:t xml:space="preserve">If the HT Participant is accepting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status=IN_PROGRESS,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3416C6C6" w14:textId="6E3EC1B8" w:rsidR="00D942F3" w:rsidRDefault="006D0344" w:rsidP="005142D1">
      <w:pPr>
        <w:pStyle w:val="AuthorInstructions"/>
        <w:rPr>
          <w:ins w:id="643" w:author="Elena Vio" w:date="2016-04-16T14:59:00Z"/>
          <w:i w:val="0"/>
        </w:rPr>
      </w:pPr>
      <w:r>
        <w:rPr>
          <w:i w:val="0"/>
        </w:rPr>
        <w:t xml:space="preserve">If the HT Participant is rejecting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p>
    <w:p w14:paraId="78F0E8AC" w14:textId="371BF160" w:rsidR="00D763E4" w:rsidRPr="00D763E4" w:rsidRDefault="00D763E4" w:rsidP="004A6F98">
      <w:pPr>
        <w:pStyle w:val="Corpodeltesto"/>
      </w:pPr>
      <w:ins w:id="644" w:author="Elena Vio" w:date="2016-04-16T14:59:00Z">
        <w:r>
          <w:t xml:space="preserve">The </w:t>
        </w:r>
      </w:ins>
      <w:ins w:id="645" w:author="Elena Vio" w:date="2016-04-16T15:00:00Z">
        <w:r>
          <w:t>HT Participant</w:t>
        </w:r>
      </w:ins>
      <w:ins w:id="646" w:author="Elena Vio" w:date="2016-04-16T14:59:00Z">
        <w:r>
          <w:t xml:space="preserve">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rejection. </w:t>
        </w:r>
      </w:ins>
    </w:p>
    <w:p w14:paraId="2F14FF2A" w14:textId="68D0E2F5" w:rsidR="005142D1" w:rsidRDefault="005142D1" w:rsidP="005142D1">
      <w:pPr>
        <w:pStyle w:val="Titolo5"/>
        <w:numPr>
          <w:ilvl w:val="0"/>
          <w:numId w:val="0"/>
        </w:numPr>
        <w:rPr>
          <w:noProof w:val="0"/>
        </w:rPr>
      </w:pPr>
      <w:bookmarkStart w:id="647" w:name="_Toc321132879"/>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647"/>
    </w:p>
    <w:p w14:paraId="538DB06B" w14:textId="77777777" w:rsidR="005142D1" w:rsidRDefault="005142D1" w:rsidP="005142D1">
      <w:pPr>
        <w:pStyle w:val="Corpodeltesto"/>
      </w:pPr>
      <w:r>
        <w:t>Document metadata for this transaction shall comply with the requirements in ITI TF-3</w:t>
      </w:r>
      <w:proofErr w:type="gramStart"/>
      <w:r>
        <w:t>:4</w:t>
      </w:r>
      <w:proofErr w:type="gramEnd"/>
      <w:r>
        <w:t xml:space="preserve"> “Metadata used in Document Sharing Profiles”.</w:t>
      </w:r>
    </w:p>
    <w:p w14:paraId="7DB5E19E" w14:textId="2744A708" w:rsidR="005142D1" w:rsidRDefault="005142D1" w:rsidP="005142D1">
      <w:pPr>
        <w:pStyle w:val="Corpodeltesto"/>
      </w:pPr>
      <w:r>
        <w:t xml:space="preserve">This section specifies additional Document Sharing Metadata requirements for the </w:t>
      </w:r>
      <w:del w:id="648" w:author="Elena Vio" w:date="2016-04-21T11:59:00Z">
        <w:r w:rsidDel="006C2A49">
          <w:delText>Read Request</w:delText>
        </w:r>
      </w:del>
      <w:ins w:id="649" w:author="Elena Vio" w:date="2016-04-21T11:59:00Z">
        <w:r w:rsidR="006C2A49">
          <w:t>Heart Team</w:t>
        </w:r>
      </w:ins>
      <w:r>
        <w:t xml:space="preserve"> Workflow Document. </w:t>
      </w:r>
    </w:p>
    <w:p w14:paraId="459D680E" w14:textId="6DED9687" w:rsidR="005142D1" w:rsidRDefault="005142D1" w:rsidP="005142D1">
      <w:pPr>
        <w:pStyle w:val="Corpodeltesto"/>
      </w:pPr>
      <w:r>
        <w:t xml:space="preserve">The </w:t>
      </w:r>
      <w:proofErr w:type="spellStart"/>
      <w:r w:rsidRPr="007B5F8C">
        <w:rPr>
          <w:b/>
        </w:rPr>
        <w:t>DocumentEntry</w:t>
      </w:r>
      <w:proofErr w:type="spellEnd"/>
      <w:r w:rsidRPr="007B5F8C">
        <w:rPr>
          <w:b/>
        </w:rPr>
        <w:t xml:space="preserve"> metadata of the </w:t>
      </w:r>
      <w:del w:id="650" w:author="Elena Vio" w:date="2016-04-21T11:58:00Z">
        <w:r w:rsidDel="006C2A49">
          <w:rPr>
            <w:b/>
          </w:rPr>
          <w:delText>Read Request</w:delText>
        </w:r>
      </w:del>
      <w:ins w:id="651" w:author="Elena Vio" w:date="2016-04-21T11:58:00Z">
        <w:r w:rsidR="006C2A49">
          <w:rPr>
            <w:b/>
          </w:rPr>
          <w:t>Heart Team</w:t>
        </w:r>
      </w:ins>
      <w:r>
        <w:rPr>
          <w:b/>
        </w:rPr>
        <w:t xml:space="preserve"> </w:t>
      </w:r>
      <w:r w:rsidRPr="007B5F8C">
        <w:rPr>
          <w:b/>
        </w:rPr>
        <w:t>Workflow Document</w:t>
      </w:r>
      <w:r>
        <w:t xml:space="preserve"> shall meet the following constraints:</w:t>
      </w:r>
    </w:p>
    <w:p w14:paraId="42ADAC17" w14:textId="77777777" w:rsidR="005142D1" w:rsidRDefault="005142D1" w:rsidP="004A6F98">
      <w:pPr>
        <w:pStyle w:val="Corpodeltesto"/>
        <w:numPr>
          <w:ilvl w:val="0"/>
          <w:numId w:val="59"/>
        </w:numPr>
        <w:ind w:left="993"/>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1BAFC161" w14:textId="77777777" w:rsidR="005142D1" w:rsidRDefault="005142D1" w:rsidP="005142D1">
      <w:pPr>
        <w:pStyle w:val="Corpodeltesto"/>
        <w:numPr>
          <w:ilvl w:val="0"/>
          <w:numId w:val="41"/>
        </w:numPr>
        <w:ind w:left="1800"/>
      </w:pPr>
      <w:r>
        <w:t xml:space="preserve">A single entry of </w:t>
      </w:r>
      <w:proofErr w:type="spellStart"/>
      <w:r>
        <w:t>eventCodeList</w:t>
      </w:r>
      <w:proofErr w:type="spellEnd"/>
      <w:r>
        <w:t xml:space="preserve"> metadata shall convey the current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1.3.6.1.4.1.19376.1.2.3</w:t>
      </w:r>
      <w:r>
        <w:t>”</w:t>
      </w:r>
    </w:p>
    <w:p w14:paraId="409A639B" w14:textId="12664F5C" w:rsidR="005142D1" w:rsidRDefault="00C17180" w:rsidP="005142D1">
      <w:pPr>
        <w:pStyle w:val="Corpodeltesto"/>
        <w:numPr>
          <w:ilvl w:val="0"/>
          <w:numId w:val="41"/>
        </w:numPr>
        <w:ind w:left="1800"/>
      </w:pPr>
      <w:r>
        <w:t>If sender is an HT Manager, a</w:t>
      </w:r>
      <w:r w:rsidR="005142D1">
        <w:t xml:space="preserve"> single entry of the </w:t>
      </w:r>
      <w:proofErr w:type="spellStart"/>
      <w:r w:rsidR="005142D1">
        <w:t>eventCodeList</w:t>
      </w:r>
      <w:proofErr w:type="spellEnd"/>
      <w:r w:rsidR="005142D1">
        <w:t xml:space="preserve"> metadata shall convey the current status of the </w:t>
      </w:r>
      <w:r>
        <w:t>HT Lead</w:t>
      </w:r>
      <w:r w:rsidR="005142D1">
        <w:t xml:space="preserve"> task.  The value shall be one of: </w:t>
      </w:r>
    </w:p>
    <w:p w14:paraId="7DEC0214" w14:textId="571CF9CE" w:rsidR="005142D1" w:rsidRDefault="005142D1" w:rsidP="005142D1">
      <w:pPr>
        <w:pStyle w:val="Corpodeltesto"/>
        <w:numPr>
          <w:ilvl w:val="1"/>
          <w:numId w:val="41"/>
        </w:numPr>
        <w:ind w:left="2520"/>
      </w:pPr>
      <w:proofErr w:type="gramStart"/>
      <w:r>
        <w:lastRenderedPageBreak/>
        <w:t>code</w:t>
      </w:r>
      <w:proofErr w:type="gramEnd"/>
      <w:r>
        <w:t>=”urn:ihe:</w:t>
      </w:r>
      <w:ins w:id="652" w:author="Elena Vio" w:date="2016-04-21T11:56:00Z">
        <w:r w:rsidR="006C2A49">
          <w:t>pcc:xcht</w:t>
        </w:r>
      </w:ins>
      <w:r>
        <w:t>-wd:2015:eventCodeTaskStatus:</w:t>
      </w:r>
      <w:r w:rsidR="00C17180">
        <w:t>HTLead</w:t>
      </w:r>
      <w:r>
        <w:t xml:space="preserve">Exited” </w:t>
      </w:r>
      <w:proofErr w:type="spellStart"/>
      <w:r>
        <w:t>codingScheme</w:t>
      </w:r>
      <w:proofErr w:type="spellEnd"/>
      <w:r>
        <w:t xml:space="preserve">=”1.3.6.1.4.1.19376.1.2.1” </w:t>
      </w:r>
    </w:p>
    <w:p w14:paraId="6218B220" w14:textId="6EF720AC" w:rsidR="005142D1" w:rsidRDefault="005142D1" w:rsidP="005142D1">
      <w:pPr>
        <w:pStyle w:val="Corpodeltesto"/>
        <w:numPr>
          <w:ilvl w:val="1"/>
          <w:numId w:val="41"/>
        </w:numPr>
        <w:ind w:left="2520"/>
        <w:rPr>
          <w:ins w:id="653" w:author="Elena Vio" w:date="2016-04-15T11:59:00Z"/>
        </w:rPr>
      </w:pPr>
      <w:proofErr w:type="gramStart"/>
      <w:r>
        <w:t>code</w:t>
      </w:r>
      <w:proofErr w:type="gramEnd"/>
      <w:r>
        <w:t>=”urn:ihe:</w:t>
      </w:r>
      <w:ins w:id="654" w:author="Elena Vio" w:date="2016-04-21T11:56:00Z">
        <w:r w:rsidR="006C2A49">
          <w:t>pcc:xcht</w:t>
        </w:r>
      </w:ins>
      <w:r>
        <w:t>-wd:2015:eventCodeTaskStatus:</w:t>
      </w:r>
      <w:r w:rsidR="00C17180">
        <w:t>HTLeadCompleted</w:t>
      </w:r>
      <w:r>
        <w:t xml:space="preserve">” </w:t>
      </w:r>
      <w:proofErr w:type="spellStart"/>
      <w:r>
        <w:t>codingScheme</w:t>
      </w:r>
      <w:proofErr w:type="spellEnd"/>
      <w:r>
        <w:t xml:space="preserve">=”1.3.6.1.4.1.19376.1.2.1” </w:t>
      </w:r>
    </w:p>
    <w:p w14:paraId="42B03E9A" w14:textId="0D6CAB73" w:rsidR="000651FD" w:rsidRDefault="000651FD" w:rsidP="004A6F98">
      <w:pPr>
        <w:pStyle w:val="Corpodeltesto"/>
        <w:ind w:left="1800"/>
      </w:pPr>
      <w:ins w:id="655" w:author="Elena Vio" w:date="2016-04-15T11:59:00Z">
        <w:r>
          <w:t>OR</w:t>
        </w:r>
      </w:ins>
    </w:p>
    <w:p w14:paraId="341409B9" w14:textId="0379A221" w:rsidR="00C17180" w:rsidRDefault="00C17180" w:rsidP="004A6F98">
      <w:pPr>
        <w:pStyle w:val="Corpodeltesto"/>
        <w:ind w:left="1800"/>
      </w:pPr>
      <w:r>
        <w:t xml:space="preserve">If sender is an HT Participant, a single entry of the </w:t>
      </w:r>
      <w:proofErr w:type="spellStart"/>
      <w:r>
        <w:t>eventCodeList</w:t>
      </w:r>
      <w:proofErr w:type="spellEnd"/>
      <w:r>
        <w:t xml:space="preserve"> metadata shall convey the current status of the HT Involvement task.  The value shall be one of: </w:t>
      </w:r>
    </w:p>
    <w:p w14:paraId="7FC5C742" w14:textId="4C811167" w:rsidR="00C17180" w:rsidRDefault="00C17180" w:rsidP="00C17180">
      <w:pPr>
        <w:pStyle w:val="Corpodeltesto"/>
        <w:numPr>
          <w:ilvl w:val="1"/>
          <w:numId w:val="41"/>
        </w:numPr>
        <w:ind w:left="2520"/>
      </w:pPr>
      <w:proofErr w:type="gramStart"/>
      <w:r>
        <w:t>code</w:t>
      </w:r>
      <w:proofErr w:type="gramEnd"/>
      <w:r>
        <w:t>=”urn:ihe:</w:t>
      </w:r>
      <w:ins w:id="656" w:author="Elena Vio" w:date="2016-04-21T11:56:00Z">
        <w:r w:rsidR="006C2A49">
          <w:t>pcc:xcht</w:t>
        </w:r>
      </w:ins>
      <w:r>
        <w:t xml:space="preserve">-wd:2015:eventCodeTaskStatus:HTInvolvementExited” </w:t>
      </w:r>
      <w:proofErr w:type="spellStart"/>
      <w:r>
        <w:t>codingScheme</w:t>
      </w:r>
      <w:proofErr w:type="spellEnd"/>
      <w:r>
        <w:t xml:space="preserve">=”1.3.6.1.4.1.19376.1.2.1” </w:t>
      </w:r>
    </w:p>
    <w:p w14:paraId="617A3300" w14:textId="2C1008AA" w:rsidR="00C17180" w:rsidRDefault="00C17180" w:rsidP="00C17180">
      <w:pPr>
        <w:pStyle w:val="Corpodeltesto"/>
        <w:numPr>
          <w:ilvl w:val="1"/>
          <w:numId w:val="41"/>
        </w:numPr>
        <w:ind w:left="2520"/>
      </w:pPr>
      <w:proofErr w:type="gramStart"/>
      <w:r>
        <w:t>code</w:t>
      </w:r>
      <w:proofErr w:type="gramEnd"/>
      <w:r>
        <w:t>=”urn:ihe:</w:t>
      </w:r>
      <w:ins w:id="657" w:author="Elena Vio" w:date="2016-04-21T11:56:00Z">
        <w:r w:rsidR="006C2A49">
          <w:t>pcc:xcht</w:t>
        </w:r>
      </w:ins>
      <w:r>
        <w:t xml:space="preserve">-wd:2015:eventCodeTaskStatus:HTInvolvementInprogress” </w:t>
      </w:r>
      <w:proofErr w:type="spellStart"/>
      <w:r>
        <w:t>codingScheme</w:t>
      </w:r>
      <w:proofErr w:type="spellEnd"/>
      <w:r>
        <w:t xml:space="preserve">=”1.3.6.1.4.1.19376.1.2.1” </w:t>
      </w:r>
    </w:p>
    <w:p w14:paraId="68764F03" w14:textId="77777777" w:rsidR="005142D1" w:rsidRPr="00322355" w:rsidRDefault="005142D1" w:rsidP="005142D1">
      <w:pPr>
        <w:pStyle w:val="AuthorInstructions"/>
        <w:rPr>
          <w:i w:val="0"/>
        </w:rPr>
      </w:pPr>
    </w:p>
    <w:p w14:paraId="1DC21AAE" w14:textId="56BD66B2" w:rsidR="005142D1" w:rsidRPr="000807AC" w:rsidRDefault="00DA1976" w:rsidP="005142D1">
      <w:pPr>
        <w:pStyle w:val="Titolo5"/>
        <w:numPr>
          <w:ilvl w:val="0"/>
          <w:numId w:val="0"/>
        </w:numPr>
        <w:rPr>
          <w:noProof w:val="0"/>
        </w:rPr>
      </w:pPr>
      <w:bookmarkStart w:id="658" w:name="_Toc321132880"/>
      <w:r>
        <w:rPr>
          <w:noProof w:val="0"/>
        </w:rPr>
        <w:t>3.Y2</w:t>
      </w:r>
      <w:r w:rsidR="005142D1">
        <w:rPr>
          <w:noProof w:val="0"/>
        </w:rPr>
        <w:t>.</w:t>
      </w:r>
      <w:r w:rsidR="005142D1" w:rsidRPr="000807AC">
        <w:rPr>
          <w:noProof w:val="0"/>
        </w:rPr>
        <w:t>4.1.3 Expected Actions</w:t>
      </w:r>
      <w:bookmarkEnd w:id="658"/>
    </w:p>
    <w:p w14:paraId="3A8650F7" w14:textId="77777777" w:rsidR="005142D1" w:rsidRPr="0070073A" w:rsidRDefault="005142D1" w:rsidP="005142D1">
      <w:pPr>
        <w:pStyle w:val="AuthorInstructions"/>
        <w:rPr>
          <w:i w:val="0"/>
        </w:rPr>
      </w:pPr>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p>
    <w:p w14:paraId="4DDCDFB5" w14:textId="63CC97B5" w:rsidR="005142D1" w:rsidRPr="000807AC" w:rsidRDefault="00DA1976" w:rsidP="005142D1">
      <w:pPr>
        <w:pStyle w:val="Titolo4"/>
        <w:numPr>
          <w:ilvl w:val="0"/>
          <w:numId w:val="0"/>
        </w:numPr>
        <w:rPr>
          <w:noProof w:val="0"/>
        </w:rPr>
      </w:pPr>
      <w:bookmarkStart w:id="659" w:name="_Toc321132881"/>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659"/>
    </w:p>
    <w:p w14:paraId="2D7F03A3" w14:textId="77777777" w:rsidR="005142D1" w:rsidRPr="000807AC" w:rsidRDefault="005142D1" w:rsidP="005142D1">
      <w:pPr>
        <w:pStyle w:val="AuthorInstructions"/>
      </w:pPr>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p>
    <w:p w14:paraId="7CBB58BB" w14:textId="16053530" w:rsidR="005142D1" w:rsidRPr="000807AC" w:rsidRDefault="005142D1" w:rsidP="005142D1">
      <w:pPr>
        <w:pStyle w:val="Titolo5"/>
        <w:numPr>
          <w:ilvl w:val="0"/>
          <w:numId w:val="0"/>
        </w:numPr>
        <w:rPr>
          <w:noProof w:val="0"/>
        </w:rPr>
      </w:pPr>
      <w:bookmarkStart w:id="660" w:name="_Toc321132883"/>
      <w:r w:rsidRPr="000807AC">
        <w:rPr>
          <w:noProof w:val="0"/>
        </w:rPr>
        <w:t>3.</w:t>
      </w:r>
      <w:r w:rsidR="00DA1976">
        <w:rPr>
          <w:noProof w:val="0"/>
        </w:rPr>
        <w:t>Y2</w:t>
      </w:r>
      <w:r w:rsidRPr="000807AC">
        <w:rPr>
          <w:noProof w:val="0"/>
        </w:rPr>
        <w:t>.4.2.1 Trigger Events</w:t>
      </w:r>
      <w:bookmarkEnd w:id="660"/>
    </w:p>
    <w:p w14:paraId="3A47F9F1"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p>
    <w:p w14:paraId="764C5DB3" w14:textId="13622935" w:rsidR="005142D1" w:rsidRPr="000807AC" w:rsidRDefault="005142D1" w:rsidP="005142D1">
      <w:pPr>
        <w:pStyle w:val="Titolo5"/>
        <w:numPr>
          <w:ilvl w:val="0"/>
          <w:numId w:val="0"/>
        </w:numPr>
        <w:rPr>
          <w:noProof w:val="0"/>
        </w:rPr>
      </w:pPr>
      <w:bookmarkStart w:id="661" w:name="_Toc321132884"/>
      <w:r w:rsidRPr="000807AC">
        <w:rPr>
          <w:noProof w:val="0"/>
        </w:rPr>
        <w:t>3.</w:t>
      </w:r>
      <w:r w:rsidR="00DA1976">
        <w:rPr>
          <w:noProof w:val="0"/>
        </w:rPr>
        <w:t>Y2</w:t>
      </w:r>
      <w:r w:rsidRPr="000807AC">
        <w:rPr>
          <w:noProof w:val="0"/>
        </w:rPr>
        <w:t>.4.2.2 Message Semantics</w:t>
      </w:r>
      <w:bookmarkEnd w:id="661"/>
    </w:p>
    <w:p w14:paraId="6AB3A358" w14:textId="77777777" w:rsidR="005142D1" w:rsidRPr="000807AC" w:rsidRDefault="005142D1" w:rsidP="005142D1">
      <w:pPr>
        <w:pStyle w:val="AuthorInstructions"/>
      </w:pPr>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p>
    <w:p w14:paraId="088E68F9" w14:textId="102A3660" w:rsidR="005142D1" w:rsidRPr="000807AC" w:rsidRDefault="005142D1" w:rsidP="005142D1">
      <w:pPr>
        <w:pStyle w:val="Titolo5"/>
        <w:numPr>
          <w:ilvl w:val="0"/>
          <w:numId w:val="0"/>
        </w:numPr>
        <w:rPr>
          <w:noProof w:val="0"/>
        </w:rPr>
      </w:pPr>
      <w:bookmarkStart w:id="662" w:name="_Toc321132885"/>
      <w:r w:rsidRPr="000807AC">
        <w:rPr>
          <w:noProof w:val="0"/>
        </w:rPr>
        <w:t>3.</w:t>
      </w:r>
      <w:r w:rsidR="00DA1976">
        <w:rPr>
          <w:noProof w:val="0"/>
        </w:rPr>
        <w:t>Y2</w:t>
      </w:r>
      <w:r w:rsidRPr="000807AC">
        <w:rPr>
          <w:noProof w:val="0"/>
        </w:rPr>
        <w:t>.4.2.3 Expected Actions</w:t>
      </w:r>
      <w:bookmarkEnd w:id="662"/>
    </w:p>
    <w:p w14:paraId="707B4388" w14:textId="77777777" w:rsidR="00172B09" w:rsidRDefault="00172B09" w:rsidP="00172B09">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43DAA5E0" w14:textId="433DAC03" w:rsidR="00172B09" w:rsidRDefault="00172B09" w:rsidP="00172B09">
      <w:pPr>
        <w:pStyle w:val="NormaleWeb"/>
      </w:pPr>
      <w:r w:rsidRPr="007C19F4">
        <w:rPr>
          <w:szCs w:val="20"/>
        </w:rPr>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w:t>
      </w:r>
      <w:del w:id="663" w:author="Elena Vio" w:date="2016-04-16T11:26:00Z">
        <w:r w:rsidRPr="00B83940" w:rsidDel="00705FDC">
          <w:delText xml:space="preserve">Requester </w:delText>
        </w:r>
      </w:del>
      <w:ins w:id="664" w:author="Elena Vio" w:date="2016-04-16T11:26:00Z">
        <w:r w:rsidR="00705FDC">
          <w:t>Manager</w:t>
        </w:r>
      </w:ins>
      <w:ins w:id="665" w:author="Elena Vio" w:date="2016-04-16T11:29:00Z">
        <w:r w:rsidR="00616FDC">
          <w:t xml:space="preserve"> or HT Participant</w:t>
        </w:r>
      </w:ins>
      <w:ins w:id="666" w:author="Elena Vio" w:date="2016-04-16T11:26:00Z">
        <w:r w:rsidR="00705FDC" w:rsidRPr="00B83940">
          <w:t xml:space="preserve"> </w:t>
        </w:r>
      </w:ins>
      <w:r w:rsidRPr="00B83940">
        <w:t>actor,</w:t>
      </w:r>
      <w:r>
        <w:t xml:space="preserve"> the HT Requester shall save the </w:t>
      </w:r>
      <w:proofErr w:type="spellStart"/>
      <w:r>
        <w:t>workflowInstanceId</w:t>
      </w:r>
      <w:proofErr w:type="spellEnd"/>
      <w:r>
        <w:t xml:space="preserve"> associated with the workflow for </w:t>
      </w:r>
      <w:proofErr w:type="spellStart"/>
      <w:r>
        <w:t>subsequents</w:t>
      </w:r>
      <w:proofErr w:type="spellEnd"/>
      <w:r>
        <w:t xml:space="preserve"> subscriptions or queries.</w:t>
      </w:r>
    </w:p>
    <w:p w14:paraId="361A6AC0" w14:textId="0E3904F4" w:rsidR="00172B09" w:rsidRDefault="00172B09" w:rsidP="00172B09">
      <w:pPr>
        <w:pStyle w:val="NormaleWeb"/>
        <w:shd w:val="clear" w:color="auto" w:fill="FFFFFF"/>
        <w:rPr>
          <w:lang w:val="it-IT" w:eastAsia="it-IT"/>
        </w:rPr>
      </w:pPr>
      <w:r>
        <w:lastRenderedPageBreak/>
        <w:t xml:space="preserve">If an error is generated by the Document Repository that error should be managed by the HT </w:t>
      </w:r>
      <w:del w:id="667" w:author="Elena Vio" w:date="2016-04-16T11:27:00Z">
        <w:r w:rsidDel="00705FDC">
          <w:delText xml:space="preserve">Requester </w:delText>
        </w:r>
      </w:del>
      <w:ins w:id="668" w:author="Elena Vio" w:date="2016-04-16T11:27:00Z">
        <w:r w:rsidR="00705FDC">
          <w:t xml:space="preserve">Manager or HT Participant </w:t>
        </w:r>
      </w:ins>
      <w:r>
        <w:t>in accordance to local defined behaviors, and in accordance to XDW actor behaviors (</w:t>
      </w:r>
      <w:commentRangeStart w:id="669"/>
      <w:r>
        <w:t xml:space="preserve">race </w:t>
      </w:r>
      <w:commentRangeEnd w:id="669"/>
      <w:r w:rsidR="00FB591B">
        <w:rPr>
          <w:rStyle w:val="Rimandocommento"/>
        </w:rPr>
        <w:commentReference w:id="669"/>
      </w:r>
      <w:r>
        <w:t xml:space="preserve">condition) defined in section </w:t>
      </w:r>
      <w:r w:rsidRPr="00FA6C72">
        <w:rPr>
          <w:lang w:val="it-IT" w:eastAsia="it-IT"/>
        </w:rPr>
        <w:t xml:space="preserve">ITI TF-3: 5.4.5.1 </w:t>
      </w:r>
    </w:p>
    <w:p w14:paraId="72740E7E" w14:textId="59AEF9F7" w:rsidR="005142D1" w:rsidRPr="000807AC" w:rsidRDefault="005142D1" w:rsidP="005142D1">
      <w:pPr>
        <w:pStyle w:val="Titolo3"/>
        <w:numPr>
          <w:ilvl w:val="0"/>
          <w:numId w:val="0"/>
        </w:numPr>
        <w:rPr>
          <w:noProof w:val="0"/>
        </w:rPr>
      </w:pPr>
      <w:bookmarkStart w:id="670" w:name="_Toc321132886"/>
      <w:r w:rsidRPr="000807AC">
        <w:rPr>
          <w:noProof w:val="0"/>
        </w:rPr>
        <w:t>3.</w:t>
      </w:r>
      <w:r w:rsidR="00DA1976">
        <w:rPr>
          <w:noProof w:val="0"/>
        </w:rPr>
        <w:t>Y2</w:t>
      </w:r>
      <w:r w:rsidRPr="000807AC">
        <w:rPr>
          <w:noProof w:val="0"/>
        </w:rPr>
        <w:t>.5 Security Considerations</w:t>
      </w:r>
      <w:bookmarkEnd w:id="670"/>
    </w:p>
    <w:p w14:paraId="695CDF3F" w14:textId="77777777" w:rsidR="005142D1" w:rsidRPr="0070073A" w:rsidRDefault="005142D1" w:rsidP="005142D1">
      <w:pPr>
        <w:pStyle w:val="Titolo4"/>
        <w:numPr>
          <w:ilvl w:val="0"/>
          <w:numId w:val="0"/>
        </w:numPr>
        <w:rPr>
          <w:rFonts w:ascii="Times New Roman" w:hAnsi="Times New Roman"/>
          <w:b w:val="0"/>
          <w:noProof w:val="0"/>
          <w:kern w:val="0"/>
          <w:sz w:val="24"/>
        </w:rPr>
      </w:pPr>
      <w:bookmarkStart w:id="671" w:name="_Toc321132887"/>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671"/>
    </w:p>
    <w:p w14:paraId="2AED6E3F" w14:textId="38E81D5B" w:rsidR="005142D1" w:rsidRPr="000807AC" w:rsidRDefault="005142D1" w:rsidP="005142D1">
      <w:pPr>
        <w:pStyle w:val="Titolo4"/>
        <w:numPr>
          <w:ilvl w:val="0"/>
          <w:numId w:val="0"/>
        </w:numPr>
        <w:rPr>
          <w:noProof w:val="0"/>
        </w:rPr>
      </w:pPr>
      <w:bookmarkStart w:id="672" w:name="_Toc321132888"/>
      <w:r w:rsidRPr="000807AC">
        <w:rPr>
          <w:noProof w:val="0"/>
        </w:rPr>
        <w:t>3.</w:t>
      </w:r>
      <w:r w:rsidR="00DA1976">
        <w:rPr>
          <w:noProof w:val="0"/>
        </w:rPr>
        <w:t>Y2</w:t>
      </w:r>
      <w:r w:rsidRPr="000807AC">
        <w:rPr>
          <w:noProof w:val="0"/>
        </w:rPr>
        <w:t>.5.1 Security Audit Considerations</w:t>
      </w:r>
      <w:bookmarkEnd w:id="672"/>
    </w:p>
    <w:p w14:paraId="71AB321D" w14:textId="77777777" w:rsidR="005142D1" w:rsidRDefault="005142D1" w:rsidP="005142D1">
      <w:pPr>
        <w:pStyle w:val="Titolo4"/>
        <w:numPr>
          <w:ilvl w:val="0"/>
          <w:numId w:val="0"/>
        </w:numPr>
        <w:rPr>
          <w:rFonts w:ascii="Times New Roman" w:hAnsi="Times New Roman"/>
          <w:b w:val="0"/>
          <w:noProof w:val="0"/>
          <w:kern w:val="0"/>
          <w:sz w:val="24"/>
        </w:rPr>
      </w:pPr>
      <w:bookmarkStart w:id="673" w:name="_Toc321132889"/>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673"/>
    </w:p>
    <w:p w14:paraId="18E9A609" w14:textId="77777777" w:rsidR="005142D1" w:rsidRDefault="005142D1" w:rsidP="00C57C6C">
      <w:pPr>
        <w:pStyle w:val="AuthorInstructions"/>
        <w:rPr>
          <w:i w:val="0"/>
        </w:rPr>
      </w:pPr>
    </w:p>
    <w:p w14:paraId="492FE9F3" w14:textId="3BDB4FF8" w:rsidR="00325406" w:rsidRPr="003651D9" w:rsidRDefault="00325406" w:rsidP="00325406">
      <w:pPr>
        <w:pStyle w:val="Titolo2"/>
        <w:numPr>
          <w:ilvl w:val="0"/>
          <w:numId w:val="0"/>
        </w:numPr>
        <w:rPr>
          <w:noProof w:val="0"/>
        </w:rPr>
      </w:pPr>
      <w:r w:rsidRPr="003651D9">
        <w:rPr>
          <w:noProof w:val="0"/>
        </w:rPr>
        <w:t>3.Y</w:t>
      </w:r>
      <w:r>
        <w:rPr>
          <w:noProof w:val="0"/>
        </w:rPr>
        <w:t>3</w:t>
      </w:r>
      <w:r w:rsidRPr="003651D9">
        <w:rPr>
          <w:noProof w:val="0"/>
        </w:rPr>
        <w:t xml:space="preserve"> </w:t>
      </w:r>
      <w:r>
        <w:t>A</w:t>
      </w:r>
      <w:r w:rsidRPr="00A14E3F">
        <w:rPr>
          <w:iCs/>
          <w:lang w:val="it-IT"/>
        </w:rPr>
        <w:t xml:space="preserve">ssign HT </w:t>
      </w:r>
      <w:r>
        <w:rPr>
          <w:iCs/>
          <w:lang w:val="it-IT"/>
        </w:rPr>
        <w:t>Participation</w:t>
      </w:r>
      <w:r>
        <w:rPr>
          <w:noProof w:val="0"/>
        </w:rPr>
        <w:t xml:space="preserve"> </w:t>
      </w:r>
      <w:r w:rsidRPr="003651D9">
        <w:rPr>
          <w:noProof w:val="0"/>
        </w:rPr>
        <w:t>[</w:t>
      </w:r>
      <w:r>
        <w:rPr>
          <w:noProof w:val="0"/>
        </w:rPr>
        <w:t>PCC</w:t>
      </w:r>
      <w:r w:rsidRPr="003651D9">
        <w:rPr>
          <w:noProof w:val="0"/>
        </w:rPr>
        <w:t>-</w:t>
      </w:r>
      <w:r>
        <w:rPr>
          <w:noProof w:val="0"/>
        </w:rPr>
        <w:t>Y3</w:t>
      </w:r>
      <w:r w:rsidRPr="003651D9">
        <w:rPr>
          <w:noProof w:val="0"/>
        </w:rPr>
        <w:t>]</w:t>
      </w:r>
      <w:r>
        <w:rPr>
          <w:noProof w:val="0"/>
        </w:rPr>
        <w:t xml:space="preserve"> </w:t>
      </w:r>
    </w:p>
    <w:p w14:paraId="7B07DAAB" w14:textId="016E28A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.1 Scope</w:t>
      </w:r>
    </w:p>
    <w:p w14:paraId="762C8083" w14:textId="4686B7FE" w:rsidR="00325406" w:rsidRPr="003651D9" w:rsidRDefault="00325406" w:rsidP="00E804AA">
      <w:pPr>
        <w:pStyle w:val="Corpodeltesto"/>
        <w:tabs>
          <w:tab w:val="right" w:pos="9360"/>
        </w:tabs>
      </w:pPr>
      <w:r w:rsidRPr="00664105">
        <w:t xml:space="preserve">The </w:t>
      </w:r>
      <w:r w:rsidR="00B27440">
        <w:t>Assign</w:t>
      </w:r>
      <w:r w:rsidRPr="00664105">
        <w:t xml:space="preserve"> HT </w:t>
      </w:r>
      <w:r w:rsidR="00B27440">
        <w:t xml:space="preserve">Participation </w:t>
      </w:r>
      <w:r w:rsidRPr="00664105">
        <w:t xml:space="preserve">transaction </w:t>
      </w:r>
      <w:r w:rsidR="00B27440">
        <w:t>updates</w:t>
      </w:r>
      <w:r w:rsidR="00E11FE8">
        <w:t xml:space="preserve"> Workflow Document</w:t>
      </w:r>
      <w:r w:rsidRPr="00664105">
        <w:t xml:space="preserve"> in order to assign HT </w:t>
      </w:r>
      <w:r w:rsidR="00B27440">
        <w:t xml:space="preserve">participation </w:t>
      </w:r>
      <w:r w:rsidRPr="00664105">
        <w:t xml:space="preserve">to </w:t>
      </w:r>
      <w:r w:rsidR="00AD78E7">
        <w:t xml:space="preserve">each </w:t>
      </w:r>
      <w:r w:rsidRPr="00664105">
        <w:t xml:space="preserve">HT </w:t>
      </w:r>
      <w:r w:rsidR="00B27440">
        <w:t>Participant</w:t>
      </w:r>
      <w:r w:rsidR="00AD78E7">
        <w:t>s</w:t>
      </w:r>
      <w:r w:rsidRPr="00664105">
        <w:t>.</w:t>
      </w:r>
      <w:r>
        <w:t xml:space="preserve"> </w:t>
      </w:r>
      <w:r w:rsidR="0038472E">
        <w:t xml:space="preserve">The identification of </w:t>
      </w:r>
      <w:r w:rsidR="00076C3F">
        <w:t xml:space="preserve">what </w:t>
      </w:r>
      <w:r w:rsidR="00A8022C">
        <w:t xml:space="preserve">group of </w:t>
      </w:r>
      <w:r w:rsidR="0038472E">
        <w:t>HT Participants to</w:t>
      </w:r>
      <w:r w:rsidR="00A8022C">
        <w:t xml:space="preserve"> be</w:t>
      </w:r>
      <w:r w:rsidR="0038472E">
        <w:t xml:space="preserve"> involve</w:t>
      </w:r>
      <w:r w:rsidR="00A8022C">
        <w:t>d</w:t>
      </w:r>
      <w:r w:rsidR="0038472E">
        <w:t xml:space="preserve"> in Heart Team is out of scope</w:t>
      </w:r>
      <w:r w:rsidR="00A8022C">
        <w:t xml:space="preserve"> for this specification</w:t>
      </w:r>
      <w:r w:rsidR="00076C3F">
        <w:t xml:space="preserve"> and should be locally defined by domain policies</w:t>
      </w:r>
      <w:r w:rsidR="0038472E">
        <w:t>.</w:t>
      </w:r>
    </w:p>
    <w:p w14:paraId="244B1E46" w14:textId="21A660B1"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.2</w:t>
      </w:r>
      <w:r>
        <w:rPr>
          <w:noProof w:val="0"/>
        </w:rPr>
        <w:t xml:space="preserve"> </w:t>
      </w:r>
      <w:r w:rsidRPr="003651D9">
        <w:rPr>
          <w:noProof w:val="0"/>
        </w:rPr>
        <w:t>Actor Roles</w:t>
      </w:r>
    </w:p>
    <w:p w14:paraId="70D5207E" w14:textId="25A91E7C" w:rsidR="00325406" w:rsidRPr="003651D9" w:rsidRDefault="00325406" w:rsidP="00325406">
      <w:pPr>
        <w:pStyle w:val="AuthorInstructions"/>
      </w:pPr>
    </w:p>
    <w:p w14:paraId="3B4C8366" w14:textId="77777777" w:rsidR="00325406" w:rsidRPr="003651D9" w:rsidRDefault="00325406" w:rsidP="00325406">
      <w:pPr>
        <w:pStyle w:val="Corpodeltesto"/>
        <w:jc w:val="center"/>
      </w:pPr>
      <w:r>
        <w:rPr>
          <w:noProof/>
          <w:lang w:val="it-IT" w:eastAsia="it-IT"/>
        </w:rPr>
        <mc:AlternateContent>
          <mc:Choice Requires="wpg">
            <w:drawing>
              <wp:inline distT="0" distB="0" distL="0" distR="0" wp14:anchorId="2A8242A8" wp14:editId="3FD80C00">
                <wp:extent cx="3749293" cy="1594537"/>
                <wp:effectExtent l="0" t="0" r="35560" b="31115"/>
                <wp:docPr id="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569FA5F" w14:textId="2E173E18" w:rsidR="00114D5E" w:rsidRDefault="00114D5E" w:rsidP="00325406">
                              <w:pPr>
                                <w:spacing w:before="0"/>
                                <w:jc w:val="center"/>
                                <w:rPr>
                                  <w:sz w:val="18"/>
                                </w:rPr>
                              </w:pPr>
                              <w:ins w:id="674" w:author="Elena Vio" w:date="2016-04-15T11:07:00Z">
                                <w:r>
                                  <w:rPr>
                                    <w:sz w:val="18"/>
                                  </w:rPr>
                                  <w:t>Assign</w:t>
                                </w:r>
                              </w:ins>
                              <w:r>
                                <w:rPr>
                                  <w:sz w:val="18"/>
                                </w:rPr>
                                <w:t xml:space="preserve"> HT </w:t>
                              </w:r>
                              <w:ins w:id="675" w:author="Elena Vio" w:date="2016-04-15T11:07:00Z">
                                <w:r>
                                  <w:rPr>
                                    <w:sz w:val="18"/>
                                  </w:rPr>
                                  <w:t>Participation</w:t>
                                </w:r>
                              </w:ins>
                              <w:r>
                                <w:rPr>
                                  <w:sz w:val="18"/>
                                </w:rPr>
                                <w:t xml:space="preserve"> [PCC-Y</w:t>
                              </w:r>
                              <w:ins w:id="676" w:author="Elena Vio" w:date="2016-04-15T11:07:00Z">
                                <w:r>
                                  <w:rPr>
                                    <w:sz w:val="18"/>
                                  </w:rPr>
                                  <w:t>3</w:t>
                                </w:r>
                              </w:ins>
                              <w:r>
                                <w:rPr>
                                  <w:sz w:val="18"/>
                                </w:rPr>
                                <w:t>]</w:t>
                              </w:r>
                            </w:p>
                            <w:p w14:paraId="7DB6F3A9" w14:textId="77777777" w:rsidR="00114D5E" w:rsidRDefault="00114D5E" w:rsidP="00325406">
                              <w:pPr>
                                <w:spacing w:before="0"/>
                              </w:pPr>
                            </w:p>
                            <w:p w14:paraId="6EAEA2FC" w14:textId="77777777" w:rsidR="00114D5E" w:rsidRDefault="00114D5E" w:rsidP="00325406">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16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CA50808" w14:textId="083AEC85" w:rsidR="00114D5E" w:rsidRDefault="00114D5E" w:rsidP="00E804AA">
                              <w:pPr>
                                <w:spacing w:before="0"/>
                                <w:rPr>
                                  <w:sz w:val="18"/>
                                </w:rPr>
                              </w:pPr>
                              <w:r>
                                <w:rPr>
                                  <w:sz w:val="18"/>
                                </w:rPr>
                                <w:t xml:space="preserve">HT </w:t>
                              </w:r>
                              <w:ins w:id="677" w:author="Elena Vio" w:date="2016-04-15T11:06:00Z">
                                <w:r>
                                  <w:rPr>
                                    <w:sz w:val="18"/>
                                  </w:rPr>
                                  <w:t>Manager</w:t>
                                </w:r>
                              </w:ins>
                            </w:p>
                          </w:txbxContent>
                        </wps:txbx>
                        <wps:bodyPr rot="0" vert="horz" wrap="square" lIns="91440" tIns="45720" rIns="91440" bIns="45720" anchor="t" anchorCtr="0" upright="1">
                          <a:noAutofit/>
                        </wps:bodyPr>
                      </wps:wsp>
                      <wps:wsp>
                        <wps:cNvPr id="16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E149CC3" w14:textId="77777777" w:rsidR="00114D5E" w:rsidRDefault="00114D5E" w:rsidP="00325406">
                              <w:pPr>
                                <w:spacing w:before="0"/>
                                <w:rPr>
                                  <w:sz w:val="18"/>
                                </w:rPr>
                              </w:pPr>
                              <w:r>
                                <w:rPr>
                                  <w:sz w:val="18"/>
                                </w:rPr>
                                <w:t>XDS Document Repository</w:t>
                              </w:r>
                            </w:p>
                          </w:txbxContent>
                        </wps:txbx>
                        <wps:bodyPr rot="0" vert="horz" wrap="square" lIns="91440" tIns="45720" rIns="91440" bIns="45720" anchor="t" anchorCtr="0" upright="1">
                          <a:noAutofit/>
                        </wps:bodyPr>
                      </wps:wsp>
                      <wps:wsp>
                        <wps:cNvPr id="16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64"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DVv6+WswQAAF0UAAAOAAAA&#10;AAAAAAAAAAAAACwCAABkcnMvZTJvRG9jLnhtbFBLAQItABQABgAIAAAAIQCblVQT3QAAAAUBAAAP&#10;AAAAAAAAAAAAAAAAAAsHAABkcnMvZG93bnJldi54bWxQSwUGAAAAAAQABADzAAAAFQgAAAAA&#10;">
                <o:lock v:ext="edit" aspectratio="t"/>
                <v:rect id="AutoShape 22" o:spid="_x0000_s1065"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QBNxAAA&#10;ANsAAAAPAAAAZHJzL2Rvd25yZXYueG1sRI9Ba4NAFITvhfyH5QVyKc3aHEIx2YQihEgohGri+eG+&#10;qtR9q+5W7b/vFgo9DjPzDbM/zqYVIw2usazgeR2BIC6tbrhScMtPTy8gnEfW2FomBd/k4HhYPOwx&#10;1nbidxozX4kAYRejgtr7LpbSlTUZdGvbEQfvww4GfZBDJfWAU4CbVm6iaCsNNhwWauwoqan8zL6M&#10;gqm8jkX+dpbXxyK13Kd9kt0vSq2W8+sOhKfZ/4f/2qlWsNnC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UATcQAAADbAAAADwAAAAAAAAAAAAAAAACXAgAAZHJzL2Rv&#10;d25yZXYueG1sUEsFBgAAAAAEAAQA9QAAAIgDAAAAAA==&#10;" filled="f" stroked="f">
                  <o:lock v:ext="edit" aspectratio="t" text="t"/>
                </v:rect>
                <v:oval id="Oval 23" o:spid="_x0000_s1066"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1MyxxAAA&#10;ANsAAAAPAAAAZHJzL2Rvd25yZXYueG1sRI9PawIxFMTvhX6H8ApeimZXqy1bo0hFkHryD3h9bJ67&#10;oZuXZZNq/PZGEDwOM/MbZjqPthFn6rxxrCAfZCCIS6cNVwoO+1X/C4QPyBobx6TgSh7ms9eXKRba&#10;XXhL512oRIKwL1BBHUJbSOnLmiz6gWuJk3dyncWQZFdJ3eElwW0jh1k2kRYNp4UaW/qpqfzb/VsF&#10;H+1iMo75xrz/npafY3fcroYmKtV7i4tvEIFieIYf7bVWMMrh/iX9AD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TMscQAAADbAAAADwAAAAAAAAAAAAAAAACXAgAAZHJzL2Rv&#10;d25yZXYueG1sUEsFBgAAAAAEAAQA9QAAAIgDAAAAAA==&#10;">
                  <v:textbox inset="0,.72pt,0,.72pt">
                    <w:txbxContent>
                      <w:p w14:paraId="7569FA5F" w14:textId="2E173E18" w:rsidR="00114D5E" w:rsidRDefault="00114D5E" w:rsidP="00325406">
                        <w:pPr>
                          <w:spacing w:before="0"/>
                          <w:jc w:val="center"/>
                          <w:rPr>
                            <w:sz w:val="18"/>
                          </w:rPr>
                        </w:pPr>
                        <w:ins w:id="678" w:author="Elena Vio" w:date="2016-04-15T11:07:00Z">
                          <w:r>
                            <w:rPr>
                              <w:sz w:val="18"/>
                            </w:rPr>
                            <w:t>Assign</w:t>
                          </w:r>
                        </w:ins>
                        <w:r>
                          <w:rPr>
                            <w:sz w:val="18"/>
                          </w:rPr>
                          <w:t xml:space="preserve"> HT </w:t>
                        </w:r>
                        <w:ins w:id="679" w:author="Elena Vio" w:date="2016-04-15T11:07:00Z">
                          <w:r>
                            <w:rPr>
                              <w:sz w:val="18"/>
                            </w:rPr>
                            <w:t>Participation</w:t>
                          </w:r>
                        </w:ins>
                        <w:r>
                          <w:rPr>
                            <w:sz w:val="18"/>
                          </w:rPr>
                          <w:t xml:space="preserve"> [PCC-Y</w:t>
                        </w:r>
                        <w:ins w:id="680" w:author="Elena Vio" w:date="2016-04-15T11:07:00Z">
                          <w:r>
                            <w:rPr>
                              <w:sz w:val="18"/>
                            </w:rPr>
                            <w:t>3</w:t>
                          </w:r>
                        </w:ins>
                        <w:r>
                          <w:rPr>
                            <w:sz w:val="18"/>
                          </w:rPr>
                          <w:t>]</w:t>
                        </w:r>
                      </w:p>
                      <w:p w14:paraId="7DB6F3A9" w14:textId="77777777" w:rsidR="00114D5E" w:rsidRDefault="00114D5E" w:rsidP="00325406">
                        <w:pPr>
                          <w:spacing w:before="0"/>
                        </w:pPr>
                      </w:p>
                      <w:p w14:paraId="6EAEA2FC" w14:textId="77777777" w:rsidR="00114D5E" w:rsidRDefault="00114D5E" w:rsidP="00325406">
                        <w:pPr>
                          <w:spacing w:before="0"/>
                          <w:jc w:val="center"/>
                          <w:rPr>
                            <w:sz w:val="18"/>
                          </w:rPr>
                        </w:pPr>
                        <w:r>
                          <w:rPr>
                            <w:sz w:val="18"/>
                          </w:rPr>
                          <w:t>Transaction Name [DOM-#]</w:t>
                        </w:r>
                      </w:p>
                    </w:txbxContent>
                  </v:textbox>
                </v:oval>
                <v:shape id="Text Box 24" o:spid="_x0000_s1067"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D9mGxgAA&#10;ANwAAAAPAAAAZHJzL2Rvd25yZXYueG1sRI9BT8JAEIXvJv6HzZh4IbBVSYHKQoyJBm6IBK6T7tA2&#10;dmfr7lrqv3cOJN5m8t68981yPbhW9RRi49nAwyQDRVx623Bl4PD5Np6DignZYuuZDPxShPXq9maJ&#10;hfUX/qB+nyolIRwLNFCn1BVax7Imh3HiO2LRzj44TLKGStuAFwl3rX7Mslw7bFgaauzotabya//j&#10;DMynm/4Ut0+7Y5mf20Uazfr372DM/d3w8gwq0ZD+zdfrjRX8XPDlGZlAr/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D9mGxgAAANwAAAAPAAAAAAAAAAAAAAAAAJcCAABkcnMv&#10;ZG93bnJldi54bWxQSwUGAAAAAAQABAD1AAAAigMAAAAA&#10;">
                  <v:textbox>
                    <w:txbxContent>
                      <w:p w14:paraId="0CA50808" w14:textId="083AEC85" w:rsidR="00114D5E" w:rsidRDefault="00114D5E" w:rsidP="00E804AA">
                        <w:pPr>
                          <w:spacing w:before="0"/>
                          <w:rPr>
                            <w:sz w:val="18"/>
                          </w:rPr>
                        </w:pPr>
                        <w:r>
                          <w:rPr>
                            <w:sz w:val="18"/>
                          </w:rPr>
                          <w:t xml:space="preserve">HT </w:t>
                        </w:r>
                        <w:ins w:id="681" w:author="Elena Vio" w:date="2016-04-15T11:06:00Z">
                          <w:r>
                            <w:rPr>
                              <w:sz w:val="18"/>
                            </w:rPr>
                            <w:t>Manager</w:t>
                          </w:r>
                        </w:ins>
                      </w:p>
                    </w:txbxContent>
                  </v:textbox>
                </v:shape>
                <v:line id="Line 25" o:spid="_x0000_s1068"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akDlxAAAANwAAAAPAAAAAAAAAAAA&#10;AAAAAKECAABkcnMvZG93bnJldi54bWxQSwUGAAAAAAQABAD5AAAAkgMAAAAA&#10;"/>
                <v:shape id="Text Box 26" o:spid="_x0000_s1069"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eJqwwAA&#10;ANwAAAAPAAAAZHJzL2Rvd25yZXYueG1sRE9Na8JAEL0X+h+WEXopuqmWaFNXKYWK3mwUvQ7ZMQlm&#10;Z9PdbYz/3hUKvc3jfc582ZtGdOR8bVnByygBQVxYXXOpYL/7Gs5A+ICssbFMCq7kYbl4fJhjpu2F&#10;v6nLQyliCPsMFVQhtJmUvqjIoB/ZljhyJ+sMhghdKbXDSww3jRwnSSoN1hwbKmzps6LinP8aBbPX&#10;dXf0m8n2UKSn5i08T7vVj1PqadB/vIMI1Id/8Z97reP8dAz3Z+IFcn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keJqwwAAANwAAAAPAAAAAAAAAAAAAAAAAJcCAABkcnMvZG93&#10;bnJldi54bWxQSwUGAAAAAAQABAD1AAAAhwMAAAAA&#10;">
                  <v:textbox>
                    <w:txbxContent>
                      <w:p w14:paraId="3E149CC3" w14:textId="77777777" w:rsidR="00114D5E" w:rsidRDefault="00114D5E" w:rsidP="00325406">
                        <w:pPr>
                          <w:spacing w:before="0"/>
                          <w:rPr>
                            <w:sz w:val="18"/>
                          </w:rPr>
                        </w:pPr>
                        <w:r>
                          <w:rPr>
                            <w:sz w:val="18"/>
                          </w:rPr>
                          <w:t>XDS Document Repository</w:t>
                        </w:r>
                      </w:p>
                    </w:txbxContent>
                  </v:textbox>
                </v:shape>
                <v:line id="Line 27" o:spid="_x0000_s1070"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D6dsQAAADcAAAADwAAAGRycy9kb3ducmV2LnhtbERPTWsCMRC9F/wPYYReimZti+hqFBGE&#10;HrzUlhVv42bcLLuZrEmq23/fFAq9zeN9znLd21bcyIfasYLJOANBXDpdc6Xg82M3moEIEVlj65gU&#10;fFOA9WrwsMRcuzu/0+0QK5FCOOSowMTY5VKG0pDFMHYdceIuzluMCfpKao/3FG5b+ZxlU2mx5tRg&#10;sKOtobI5fFkFcrZ/uvrN+bUpmuNxboqy6E57pR6H/WYBIlIf/8V/7jed5k9f4PeZdIF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Pp2xAAAANwAAAAPAAAAAAAAAAAA&#10;AAAAAKECAABkcnMvZG93bnJldi54bWxQSwUGAAAAAAQABAD5AAAAkgMAAAAA&#10;"/>
                <w10:anchorlock/>
              </v:group>
            </w:pict>
          </mc:Fallback>
        </mc:AlternateContent>
      </w:r>
    </w:p>
    <w:p w14:paraId="0159C330" w14:textId="77777777" w:rsidR="00325406" w:rsidRPr="003651D9" w:rsidRDefault="00325406" w:rsidP="00325406">
      <w:pPr>
        <w:pStyle w:val="FigureTitle"/>
      </w:pPr>
      <w:r w:rsidRPr="003651D9">
        <w:t>Figure 3.Y.2-1: Use Case Diagram</w:t>
      </w:r>
    </w:p>
    <w:p w14:paraId="6BA1C7D3" w14:textId="77777777" w:rsidR="00325406" w:rsidRPr="003651D9" w:rsidRDefault="00325406" w:rsidP="00325406">
      <w:pPr>
        <w:pStyle w:val="TableTitle"/>
      </w:pPr>
    </w:p>
    <w:p w14:paraId="387BDD1E" w14:textId="77777777" w:rsidR="00325406" w:rsidRPr="003651D9" w:rsidRDefault="00325406" w:rsidP="00325406">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25406" w:rsidRPr="003651D9" w14:paraId="56C1BF76" w14:textId="77777777" w:rsidTr="00076C3F">
        <w:tc>
          <w:tcPr>
            <w:tcW w:w="1008" w:type="dxa"/>
            <w:shd w:val="clear" w:color="auto" w:fill="auto"/>
          </w:tcPr>
          <w:p w14:paraId="02DEA9D5" w14:textId="77777777" w:rsidR="00325406" w:rsidRPr="003651D9" w:rsidRDefault="00325406" w:rsidP="00076C3F">
            <w:pPr>
              <w:pStyle w:val="Corpodeltesto"/>
              <w:rPr>
                <w:b/>
              </w:rPr>
            </w:pPr>
            <w:r w:rsidRPr="003651D9">
              <w:rPr>
                <w:b/>
              </w:rPr>
              <w:t>Actor:</w:t>
            </w:r>
          </w:p>
        </w:tc>
        <w:tc>
          <w:tcPr>
            <w:tcW w:w="8568" w:type="dxa"/>
          </w:tcPr>
          <w:p w14:paraId="3326135E" w14:textId="692352DF" w:rsidR="00325406" w:rsidRPr="003651D9" w:rsidRDefault="00325406" w:rsidP="00B27440">
            <w:pPr>
              <w:pStyle w:val="Corpodeltesto"/>
            </w:pPr>
            <w:r>
              <w:t xml:space="preserve">HT </w:t>
            </w:r>
            <w:r w:rsidR="00B27440">
              <w:t>Manager</w:t>
            </w:r>
          </w:p>
        </w:tc>
      </w:tr>
      <w:tr w:rsidR="00325406" w:rsidRPr="003651D9" w14:paraId="3949B34F" w14:textId="77777777" w:rsidTr="00076C3F">
        <w:trPr>
          <w:trHeight w:val="435"/>
        </w:trPr>
        <w:tc>
          <w:tcPr>
            <w:tcW w:w="1008" w:type="dxa"/>
            <w:shd w:val="clear" w:color="auto" w:fill="auto"/>
          </w:tcPr>
          <w:p w14:paraId="61DAF931" w14:textId="77777777" w:rsidR="00325406" w:rsidRPr="003651D9" w:rsidRDefault="00325406" w:rsidP="00076C3F">
            <w:pPr>
              <w:pStyle w:val="Corpodeltesto"/>
              <w:rPr>
                <w:b/>
              </w:rPr>
            </w:pPr>
            <w:r w:rsidRPr="003651D9">
              <w:rPr>
                <w:b/>
              </w:rPr>
              <w:t>Role:</w:t>
            </w:r>
          </w:p>
        </w:tc>
        <w:tc>
          <w:tcPr>
            <w:tcW w:w="8568" w:type="dxa"/>
          </w:tcPr>
          <w:p w14:paraId="2896B926" w14:textId="38EAC50E" w:rsidR="00325406" w:rsidRPr="003651D9" w:rsidRDefault="00325406" w:rsidP="002879A0">
            <w:pPr>
              <w:pStyle w:val="Corpodeltesto"/>
            </w:pPr>
            <w:r>
              <w:t xml:space="preserve">Assigns the HT </w:t>
            </w:r>
            <w:r w:rsidR="002879A0">
              <w:t>participation</w:t>
            </w:r>
            <w:r>
              <w:t xml:space="preserve"> to </w:t>
            </w:r>
            <w:del w:id="682" w:author="Elena Vio" w:date="2016-04-24T17:17:00Z">
              <w:r w:rsidDel="004A6F98">
                <w:delText xml:space="preserve">an </w:delText>
              </w:r>
            </w:del>
            <w:r>
              <w:t xml:space="preserve">HT </w:t>
            </w:r>
            <w:r w:rsidR="002879A0">
              <w:t>Participant</w:t>
            </w:r>
            <w:ins w:id="683" w:author="Elena Vio" w:date="2016-04-24T17:17:00Z">
              <w:r w:rsidR="004A6F98">
                <w:t>s</w:t>
              </w:r>
            </w:ins>
            <w:r>
              <w:t xml:space="preserve"> that can </w:t>
            </w:r>
            <w:r w:rsidR="002879A0">
              <w:t>provide advices to</w:t>
            </w:r>
            <w:r>
              <w:t xml:space="preserve"> the Heart Team, </w:t>
            </w:r>
            <w:r w:rsidR="002879A0">
              <w:t xml:space="preserve">updates Heart Team Workflow Documents </w:t>
            </w:r>
            <w:r>
              <w:t xml:space="preserve">and submits the </w:t>
            </w:r>
            <w:r w:rsidR="002879A0">
              <w:t xml:space="preserve">updated </w:t>
            </w:r>
            <w:r>
              <w:t>Heart Team Workflow Documents to a Document Repository.</w:t>
            </w:r>
          </w:p>
        </w:tc>
      </w:tr>
      <w:tr w:rsidR="00325406" w:rsidRPr="003651D9" w14:paraId="4C0E22BB" w14:textId="77777777" w:rsidTr="00076C3F">
        <w:tc>
          <w:tcPr>
            <w:tcW w:w="1008" w:type="dxa"/>
            <w:shd w:val="clear" w:color="auto" w:fill="auto"/>
          </w:tcPr>
          <w:p w14:paraId="5B70A2A2" w14:textId="77777777" w:rsidR="00325406" w:rsidRPr="003651D9" w:rsidRDefault="00325406" w:rsidP="00076C3F">
            <w:pPr>
              <w:pStyle w:val="Corpodeltesto"/>
              <w:rPr>
                <w:b/>
              </w:rPr>
            </w:pPr>
            <w:r w:rsidRPr="003651D9">
              <w:rPr>
                <w:b/>
              </w:rPr>
              <w:t>Actor:</w:t>
            </w:r>
          </w:p>
        </w:tc>
        <w:tc>
          <w:tcPr>
            <w:tcW w:w="8568" w:type="dxa"/>
          </w:tcPr>
          <w:p w14:paraId="0B1BFEE4" w14:textId="77777777" w:rsidR="00325406" w:rsidRPr="003651D9" w:rsidRDefault="00325406" w:rsidP="00076C3F">
            <w:pPr>
              <w:pStyle w:val="Corpodeltesto"/>
            </w:pPr>
            <w:r>
              <w:t>XDS Document Repository</w:t>
            </w:r>
          </w:p>
        </w:tc>
      </w:tr>
      <w:tr w:rsidR="00325406" w:rsidRPr="003651D9" w14:paraId="2DD84CDE" w14:textId="77777777" w:rsidTr="00076C3F">
        <w:tc>
          <w:tcPr>
            <w:tcW w:w="1008" w:type="dxa"/>
            <w:shd w:val="clear" w:color="auto" w:fill="auto"/>
          </w:tcPr>
          <w:p w14:paraId="555738B9" w14:textId="77777777" w:rsidR="00325406" w:rsidRPr="003651D9" w:rsidRDefault="00325406" w:rsidP="00076C3F">
            <w:pPr>
              <w:pStyle w:val="Corpodeltesto"/>
              <w:rPr>
                <w:b/>
              </w:rPr>
            </w:pPr>
            <w:r w:rsidRPr="003651D9">
              <w:rPr>
                <w:b/>
              </w:rPr>
              <w:t>Role:</w:t>
            </w:r>
          </w:p>
        </w:tc>
        <w:tc>
          <w:tcPr>
            <w:tcW w:w="8568" w:type="dxa"/>
          </w:tcPr>
          <w:p w14:paraId="0E27F46A" w14:textId="6A6313EE" w:rsidR="00325406" w:rsidRDefault="00325406" w:rsidP="00076C3F">
            <w:pPr>
              <w:pStyle w:val="Corpodeltesto"/>
            </w:pPr>
            <w:r>
              <w:t xml:space="preserve">Receives, stores and eventually notifies the </w:t>
            </w:r>
            <w:r w:rsidR="002879A0">
              <w:t xml:space="preserve">updated </w:t>
            </w:r>
            <w:r>
              <w:t>Workflow Document</w:t>
            </w:r>
          </w:p>
        </w:tc>
      </w:tr>
    </w:tbl>
    <w:p w14:paraId="6FB81C51" w14:textId="33F1591E" w:rsidR="00325406" w:rsidRPr="003651D9" w:rsidRDefault="00325406" w:rsidP="00325406">
      <w:pPr>
        <w:pStyle w:val="Titolo3"/>
        <w:numPr>
          <w:ilvl w:val="0"/>
          <w:numId w:val="0"/>
        </w:numPr>
        <w:rPr>
          <w:noProof w:val="0"/>
        </w:rPr>
      </w:pPr>
      <w:r w:rsidRPr="003651D9">
        <w:rPr>
          <w:noProof w:val="0"/>
        </w:rPr>
        <w:lastRenderedPageBreak/>
        <w:t>3.Y</w:t>
      </w:r>
      <w:r w:rsidR="003450EF">
        <w:rPr>
          <w:noProof w:val="0"/>
        </w:rPr>
        <w:t>3</w:t>
      </w:r>
      <w:r w:rsidRPr="003651D9">
        <w:rPr>
          <w:noProof w:val="0"/>
        </w:rPr>
        <w:t>.3 Referenced Standards</w:t>
      </w:r>
    </w:p>
    <w:p w14:paraId="0523522E" w14:textId="77777777" w:rsidR="00325406" w:rsidRPr="00855164" w:rsidRDefault="00325406" w:rsidP="00325406">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71460D7" w14:textId="77777777" w:rsidR="00325406" w:rsidRPr="00855164" w:rsidRDefault="00325406" w:rsidP="00325406">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23D3DF70" w14:textId="188187D2" w:rsidR="00325406" w:rsidRPr="003651D9" w:rsidRDefault="00325406" w:rsidP="00325406">
      <w:pPr>
        <w:pStyle w:val="Titolo3"/>
        <w:numPr>
          <w:ilvl w:val="0"/>
          <w:numId w:val="0"/>
        </w:numPr>
        <w:rPr>
          <w:noProof w:val="0"/>
        </w:rPr>
      </w:pPr>
      <w:r w:rsidRPr="003651D9">
        <w:rPr>
          <w:noProof w:val="0"/>
        </w:rPr>
        <w:t>3.Y</w:t>
      </w:r>
      <w:r w:rsidR="003450EF">
        <w:rPr>
          <w:noProof w:val="0"/>
        </w:rPr>
        <w:t>3</w:t>
      </w:r>
      <w:r w:rsidRPr="003651D9">
        <w:rPr>
          <w:noProof w:val="0"/>
        </w:rPr>
        <w:t>.4 Interaction Diagram</w:t>
      </w:r>
    </w:p>
    <w:p w14:paraId="487B02E3" w14:textId="77777777" w:rsidR="00325406" w:rsidRPr="003651D9" w:rsidRDefault="00325406" w:rsidP="00325406">
      <w:pPr>
        <w:pStyle w:val="Corpodeltesto"/>
      </w:pPr>
      <w:r>
        <w:rPr>
          <w:noProof/>
          <w:lang w:val="it-IT" w:eastAsia="it-IT"/>
        </w:rPr>
        <mc:AlternateContent>
          <mc:Choice Requires="wpg">
            <w:drawing>
              <wp:inline distT="0" distB="0" distL="0" distR="0" wp14:anchorId="656F41DB" wp14:editId="783E5356">
                <wp:extent cx="5943600" cy="2400300"/>
                <wp:effectExtent l="0" t="0" r="0" b="12700"/>
                <wp:docPr id="16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6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50D16" w14:textId="3EA03266" w:rsidR="00114D5E" w:rsidRPr="007C1AAC" w:rsidRDefault="00114D5E" w:rsidP="00325406">
                              <w:pPr>
                                <w:spacing w:before="0"/>
                                <w:jc w:val="center"/>
                                <w:rPr>
                                  <w:sz w:val="22"/>
                                  <w:szCs w:val="22"/>
                                </w:rPr>
                              </w:pPr>
                              <w:r>
                                <w:rPr>
                                  <w:sz w:val="22"/>
                                  <w:szCs w:val="22"/>
                                </w:rPr>
                                <w:t xml:space="preserve">HT </w:t>
                              </w:r>
                              <w:ins w:id="684" w:author="Elena Vio" w:date="2016-04-15T11:11:00Z">
                                <w:r>
                                  <w:rPr>
                                    <w:sz w:val="22"/>
                                    <w:szCs w:val="22"/>
                                  </w:rPr>
                                  <w:t>Manager</w:t>
                                </w:r>
                              </w:ins>
                            </w:p>
                            <w:p w14:paraId="2113B15A" w14:textId="77777777" w:rsidR="00114D5E" w:rsidRDefault="00114D5E" w:rsidP="00325406">
                              <w:pPr>
                                <w:spacing w:before="0"/>
                              </w:pPr>
                            </w:p>
                            <w:p w14:paraId="0B87918E" w14:textId="77777777" w:rsidR="00114D5E" w:rsidRPr="007C1AAC" w:rsidRDefault="00114D5E" w:rsidP="00325406">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6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44B0" w14:textId="4F53A755" w:rsidR="00114D5E" w:rsidRPr="007C1AAC" w:rsidRDefault="00114D5E" w:rsidP="00435DB4">
                              <w:pPr>
                                <w:spacing w:before="0"/>
                                <w:rPr>
                                  <w:sz w:val="22"/>
                                  <w:szCs w:val="22"/>
                                </w:rPr>
                              </w:pPr>
                              <w:ins w:id="685" w:author="Elena Vio" w:date="2016-04-15T11:11:00Z">
                                <w:r>
                                  <w:t>A</w:t>
                                </w:r>
                              </w:ins>
                              <w:r>
                                <w:t xml:space="preserve">ssign HT </w:t>
                              </w:r>
                              <w:ins w:id="686" w:author="Elena Vio" w:date="2016-04-15T11:11:00Z">
                                <w:r>
                                  <w:t>Participation</w:t>
                                </w:r>
                              </w:ins>
                            </w:p>
                          </w:txbxContent>
                        </wps:txbx>
                        <wps:bodyPr rot="0" vert="horz" wrap="square" lIns="0" tIns="0" rIns="0" bIns="0" anchor="t" anchorCtr="0" upright="1">
                          <a:noAutofit/>
                        </wps:bodyPr>
                      </wps:wsp>
                      <wps:wsp>
                        <wps:cNvPr id="16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CA72F" w14:textId="77777777" w:rsidR="00114D5E" w:rsidRPr="007C1AAC" w:rsidRDefault="00114D5E" w:rsidP="00325406">
                              <w:pPr>
                                <w:spacing w:before="0"/>
                                <w:jc w:val="center"/>
                                <w:rPr>
                                  <w:sz w:val="22"/>
                                  <w:szCs w:val="22"/>
                                </w:rPr>
                              </w:pPr>
                              <w:r>
                                <w:rPr>
                                  <w:sz w:val="22"/>
                                  <w:szCs w:val="22"/>
                                </w:rPr>
                                <w:t>XDS Document Repository</w:t>
                              </w:r>
                            </w:p>
                            <w:p w14:paraId="42F67BD5" w14:textId="77777777" w:rsidR="00114D5E" w:rsidRDefault="00114D5E" w:rsidP="00325406">
                              <w:pPr>
                                <w:spacing w:before="0"/>
                              </w:pPr>
                            </w:p>
                            <w:p w14:paraId="04F97858" w14:textId="77777777" w:rsidR="00114D5E" w:rsidRPr="007C1AAC" w:rsidRDefault="00114D5E" w:rsidP="00325406">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83"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E4D4" w14:textId="77777777" w:rsidR="00114D5E" w:rsidRPr="007C1AAC" w:rsidRDefault="00114D5E" w:rsidP="00325406">
                              <w:pPr>
                                <w:spacing w:before="0"/>
                                <w:rPr>
                                  <w:sz w:val="22"/>
                                  <w:szCs w:val="22"/>
                                </w:rPr>
                              </w:pPr>
                              <w:r>
                                <w:t>Provide And Register Document set-b Response</w:t>
                              </w:r>
                              <w:r w:rsidDel="00281B77">
                                <w:rPr>
                                  <w:sz w:val="22"/>
                                  <w:szCs w:val="22"/>
                                </w:rPr>
                                <w:t xml:space="preserve"> </w:t>
                              </w:r>
                            </w:p>
                            <w:p w14:paraId="71657BD8" w14:textId="77777777" w:rsidR="00114D5E" w:rsidRDefault="00114D5E" w:rsidP="00325406">
                              <w:pPr>
                                <w:spacing w:before="0"/>
                              </w:pPr>
                            </w:p>
                            <w:p w14:paraId="5D4CFDB6" w14:textId="77777777" w:rsidR="00114D5E" w:rsidRPr="007C1AAC" w:rsidRDefault="00114D5E" w:rsidP="00325406">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71"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">
                <o:lock v:ext="edit" aspectratio="t"/>
                <v:rect id="AutoShape 29" o:spid="_x0000_s1072"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2t0qwwAA&#10;ANwAAAAPAAAAZHJzL2Rvd25yZXYueG1sRE9Na8JAEL0X+h+WKXgpdVNBKWk2UoRiKIKYtJ6H7DQJ&#10;zc7G7Jqk/94VBG/zeJ+TrCfTioF611hW8DqPQBCXVjdcKfguPl/eQDiPrLG1TAr+ycE6fXxIMNZ2&#10;5AMNua9ECGEXo4La+y6W0pU1GXRz2xEH7tf2Bn2AfSV1j2MIN61cRNFKGmw4NNTY0aam8i8/GwVj&#10;uR+OxW4r98/HzPIpO23yny+lZk/TxzsIT5O/i2/uTIf5qy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2t0qwwAAANwAAAAPAAAAAAAAAAAAAAAAAJcCAABkcnMvZG93&#10;bnJldi54bWxQSwUGAAAAAAQABAD1AAAAhwMAAAAA&#10;" filled="f" stroked="f">
                  <o:lock v:ext="edit" aspectratio="t" text="t"/>
                </v:rect>
                <v:shape id="Text Box 30" o:spid="_x0000_s1073"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pdewQAA&#10;ANwAAAAPAAAAZHJzL2Rvd25yZXYueG1sRE/bisIwEH0X/IcwC76ITZW1ul2jrILiq5cPmDZjW7aZ&#10;lCZr69+bBcG3OZzrrDa9qcWdWldZVjCNYhDEudUVFwqul/1kCcJ5ZI21ZVLwIAeb9XCwwlTbjk90&#10;P/tChBB2KSoovW9SKV1ekkEX2YY4cDfbGvQBtoXULXYh3NRyFseJNFhxaCixoV1J+e/5zyi4Hbvx&#10;/KvLDv66OH0mW6wWmX0oNfrof75BeOr9W/xyH3WYnyTw/0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aXXsEAAADcAAAADwAAAAAAAAAAAAAAAACXAgAAZHJzL2Rvd25y&#10;ZXYueG1sUEsFBgAAAAAEAAQA9QAAAIUDAAAAAA==&#10;" stroked="f">
                  <v:textbox>
                    <w:txbxContent>
                      <w:p w14:paraId="11450D16" w14:textId="3EA03266" w:rsidR="00114D5E" w:rsidRPr="007C1AAC" w:rsidRDefault="00114D5E" w:rsidP="00325406">
                        <w:pPr>
                          <w:spacing w:before="0"/>
                          <w:jc w:val="center"/>
                          <w:rPr>
                            <w:sz w:val="22"/>
                            <w:szCs w:val="22"/>
                          </w:rPr>
                        </w:pPr>
                        <w:r>
                          <w:rPr>
                            <w:sz w:val="22"/>
                            <w:szCs w:val="22"/>
                          </w:rPr>
                          <w:t xml:space="preserve">HT </w:t>
                        </w:r>
                        <w:ins w:id="687" w:author="Elena Vio" w:date="2016-04-15T11:11:00Z">
                          <w:r>
                            <w:rPr>
                              <w:sz w:val="22"/>
                              <w:szCs w:val="22"/>
                            </w:rPr>
                            <w:t>Manager</w:t>
                          </w:r>
                        </w:ins>
                      </w:p>
                      <w:p w14:paraId="2113B15A" w14:textId="77777777" w:rsidR="00114D5E" w:rsidRDefault="00114D5E" w:rsidP="00325406">
                        <w:pPr>
                          <w:spacing w:before="0"/>
                        </w:pPr>
                      </w:p>
                      <w:p w14:paraId="0B87918E" w14:textId="77777777" w:rsidR="00114D5E" w:rsidRPr="007C1AAC" w:rsidRDefault="00114D5E" w:rsidP="00325406">
                        <w:pPr>
                          <w:spacing w:before="0"/>
                          <w:jc w:val="center"/>
                          <w:rPr>
                            <w:sz w:val="22"/>
                            <w:szCs w:val="22"/>
                          </w:rPr>
                        </w:pPr>
                        <w:r w:rsidRPr="007C1AAC">
                          <w:rPr>
                            <w:sz w:val="22"/>
                            <w:szCs w:val="22"/>
                          </w:rPr>
                          <w:t>A</w:t>
                        </w:r>
                        <w:r>
                          <w:rPr>
                            <w:sz w:val="22"/>
                            <w:szCs w:val="22"/>
                          </w:rPr>
                          <w:t>ctor A</w:t>
                        </w:r>
                      </w:p>
                    </w:txbxContent>
                  </v:textbox>
                </v:shape>
                <v:line id="Line 31" o:spid="_x0000_s1074"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HC0exAAAANwAAAAPAAAAAAAAAAAA&#10;AAAAAKECAABkcnMvZG93bnJldi54bWxQSwUGAAAAAAQABAD5AAAAkgMAAAAA&#10;">
                  <v:stroke dashstyle="dash"/>
                </v:line>
                <v:shape id="Text Box 32" o:spid="_x0000_s1075"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7hJxQAA&#10;ANwAAAAPAAAAZHJzL2Rvd25yZXYueG1sRI9Ba8JAEIXvhf6HZQre6sYeQpu6ikgLBUGM8eBxmh2T&#10;xexsmt1q/PfOodDbDO/Ne9/Ml6Pv1IWG6AIbmE0zUMR1sI4bA4fq8/kVVEzIFrvAZOBGEZaLx4c5&#10;FjZcuaTLPjVKQjgWaKBNqS+0jnVLHuM09MSincLgMck6NNoOeJVw3+mXLMu1R8fS0GJP65bq8/7X&#10;G1gdufxwP9vvXXkqXVW9ZbzJz8ZMnsbVO6hEY/o3/11/WcHPhVa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3uEnFAAAA3AAAAA8AAAAAAAAAAAAAAAAAlwIAAGRycy9k&#10;b3ducmV2LnhtbFBLBQYAAAAABAAEAPUAAACJAwAAAAA=&#10;" filled="f" stroked="f">
                  <v:textbox inset="0,0,0,0">
                    <w:txbxContent>
                      <w:p w14:paraId="25F644B0" w14:textId="4F53A755" w:rsidR="00114D5E" w:rsidRPr="007C1AAC" w:rsidRDefault="00114D5E" w:rsidP="00435DB4">
                        <w:pPr>
                          <w:spacing w:before="0"/>
                          <w:rPr>
                            <w:sz w:val="22"/>
                            <w:szCs w:val="22"/>
                          </w:rPr>
                        </w:pPr>
                        <w:ins w:id="688" w:author="Elena Vio" w:date="2016-04-15T11:11:00Z">
                          <w:r>
                            <w:t>A</w:t>
                          </w:r>
                        </w:ins>
                        <w:r>
                          <w:t xml:space="preserve">ssign HT </w:t>
                        </w:r>
                        <w:ins w:id="689" w:author="Elena Vio" w:date="2016-04-15T11:11:00Z">
                          <w:r>
                            <w:t>Participation</w:t>
                          </w:r>
                        </w:ins>
                      </w:p>
                    </w:txbxContent>
                  </v:textbox>
                </v:shape>
                <v:line id="Line 33" o:spid="_x0000_s1076"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8c98QAAADcAAAADwAAAGRycy9kb3ducmV2LnhtbESPQYvCMBCF78L+hzALe9N09yDaNYoI&#10;ggdd0YrnoRnbrs2kJrHWf28EwdsM78373kxmnalFS85XlhV8DxIQxLnVFRcKDtmyPwLhA7LG2jIp&#10;uJOH2fSjN8FU2xvvqN2HQsQQ9ikqKENoUil9XpJBP7ANcdRO1hkMcXWF1A5vMdzU8idJhtJgxZFQ&#10;YkOLkvLz/moiNy/W7nL8P3er02a9vHA7/su2Sn19dvNfEIG68Da/rlc61h+O4flMnE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xz3xAAAANwAAAAPAAAAAAAAAAAA&#10;AAAAAKECAABkcnMvZG93bnJldi54bWxQSwUGAAAAAAQABAD5AAAAkgMAAAAA&#10;">
                  <v:stroke dashstyle="dash"/>
                </v:line>
                <v:rect id="Rectangle 34" o:spid="_x0000_s1077"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QzvxAAA&#10;ANwAAAAPAAAAZHJzL2Rvd25yZXYueG1sRI9Bb8IwDIXvSPyHyEi7QQpIY3QEhEBM7Ajlws1rvLaj&#10;caomQNmvnw9Iu9l6z+99Xqw6V6sbtaHybGA8SkAR595WXBg4ZbvhG6gQkS3WnsnAgwKslv3eAlPr&#10;73yg2zEWSkI4pGigjLFJtQ55SQ7DyDfEon371mGUtS20bfEu4a7WkyR51Q4rloYSG9qUlF+OV2fg&#10;q5qc8PeQfSRuvpvGzy77uZ63xrwMuvU7qEhd/Dc/r/dW8Ge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kM78QAAADcAAAADwAAAAAAAAAAAAAAAACXAgAAZHJzL2Rv&#10;d25yZXYueG1sUEsFBgAAAAAEAAQA9QAAAIgDAAAAAA==&#10;"/>
                <v:rect id="Rectangle 35" o:spid="_x0000_s1078"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al0wwAA&#10;ANwAAAAPAAAAZHJzL2Rvd25yZXYueG1sRE9Na8JAEL0X+h+WKfTWbLSgbcwqRbHoUZNLb2N2mqTN&#10;zobsmqT+elcQepvH+5x0NZpG9NS52rKCSRSDIC6srrlUkGfblzcQziNrbCyTgj9ysFo+PqSYaDvw&#10;gfqjL0UIYZeggsr7NpHSFRUZdJFtiQP3bTuDPsCulLrDIYSbRk7jeCYN1hwaKmxpXVHxezwbBad6&#10;muPlkH3G5n376vdj9nP+2ij1/DR+LEB4Gv2/+O7e6TB/P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5al0wwAAANwAAAAPAAAAAAAAAAAAAAAAAJcCAABkcnMvZG93&#10;bnJldi54bWxQSwUGAAAAAAQABAD1AAAAhwMAAAAA&#10;"/>
                <v:line id="Line 36" o:spid="_x0000_s1079"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ylNMIAAADcAAAADwAAAGRycy9kb3ducmV2LnhtbERP32vCMBB+F/Y/hBvsTVNl2NkZRSyD&#10;PcyBOvZ8a86m2FxKE2v23xthsLf7+H7ech1tKwbqfeNYwXSSgSCunG64VvB1fBu/gPABWWPrmBT8&#10;kof16mG0xEK7K+9pOIRapBD2BSowIXSFlL4yZNFPXEecuJPrLYYE+1rqHq8p3LZylmVzabHh1GCw&#10;o62h6ny4WAW5Kfcyl+XH8bMcmuki7uL3z0Kpp8e4eQURKIZ/8Z/7Xaf5+TPcn0kXy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fylNMIAAADcAAAADwAAAAAAAAAAAAAA&#10;AAChAgAAZHJzL2Rvd25yZXYueG1sUEsFBgAAAAAEAAQA+QAAAJADAAAAAA==&#10;">
                  <v:stroke endarrow="block"/>
                </v:line>
                <v:shape id="Text Box 37" o:spid="_x0000_s1080"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0XenvwAA&#10;ANwAAAAPAAAAZHJzL2Rvd25yZXYueG1sRE/LqsIwEN0L/kMYwY1oqnh9VKOooLj18QFjM7bFZlKa&#10;aOvfG0G4uzmc5yzXjSnEiyqXW1YwHEQgiBOrc04VXC/7/gyE88gaC8uk4E0O1qt2a4mxtjWf6HX2&#10;qQgh7GJUkHlfxlK6JCODbmBL4sDdbWXQB1ilUldYh3BTyFEUTaTBnENDhiXtMkoe56dRcD/Wvb95&#10;fTv46/Q0nmwxn97sW6lup9ksQHhq/L/45z7qMH82gu8z4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3Rd6e/AAAA3AAAAA8AAAAAAAAAAAAAAAAAlwIAAGRycy9kb3ducmV2&#10;LnhtbFBLBQYAAAAABAAEAPUAAACDAwAAAAA=&#10;" stroked="f">
                  <v:textbox>
                    <w:txbxContent>
                      <w:p w14:paraId="248CA72F" w14:textId="77777777" w:rsidR="00114D5E" w:rsidRPr="007C1AAC" w:rsidRDefault="00114D5E" w:rsidP="00325406">
                        <w:pPr>
                          <w:spacing w:before="0"/>
                          <w:jc w:val="center"/>
                          <w:rPr>
                            <w:sz w:val="22"/>
                            <w:szCs w:val="22"/>
                          </w:rPr>
                        </w:pPr>
                        <w:r>
                          <w:rPr>
                            <w:sz w:val="22"/>
                            <w:szCs w:val="22"/>
                          </w:rPr>
                          <w:t>XDS Document Repository</w:t>
                        </w:r>
                      </w:p>
                      <w:p w14:paraId="42F67BD5" w14:textId="77777777" w:rsidR="00114D5E" w:rsidRDefault="00114D5E" w:rsidP="00325406">
                        <w:pPr>
                          <w:spacing w:before="0"/>
                        </w:pPr>
                      </w:p>
                      <w:p w14:paraId="04F97858" w14:textId="77777777" w:rsidR="00114D5E" w:rsidRPr="007C1AAC" w:rsidRDefault="00114D5E" w:rsidP="00325406">
                        <w:pPr>
                          <w:spacing w:before="0"/>
                          <w:jc w:val="center"/>
                          <w:rPr>
                            <w:sz w:val="22"/>
                            <w:szCs w:val="22"/>
                          </w:rPr>
                        </w:pPr>
                        <w:r w:rsidRPr="007C1AAC">
                          <w:rPr>
                            <w:sz w:val="22"/>
                            <w:szCs w:val="22"/>
                          </w:rPr>
                          <w:t>A</w:t>
                        </w:r>
                        <w:r>
                          <w:rPr>
                            <w:sz w:val="22"/>
                            <w:szCs w:val="22"/>
                          </w:rPr>
                          <w:t>ctor D</w:t>
                        </w:r>
                      </w:p>
                    </w:txbxContent>
                  </v:textbox>
                </v:shape>
                <v:line id="Line 38" o:spid="_x0000_s1081"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8K9MUAAADcAAAADwAAAGRycy9kb3ducmV2LnhtbESPT2vCQBDF7wW/wzJCL6FubKBo6ir+&#10;qSCUHqo99DhkxySYnQ3ZUdNv7wpCbzO893vzZrboXaMu1IXas4HxKAVFXHhbc2ng57B9mYAKgmyx&#10;8UwG/ijAYj54mmFu/ZW/6bKXUsUQDjkaqETaXOtQVOQwjHxLHLWj7xxKXLtS2w6vMdw1+jVN37TD&#10;muOFCltaV1Sc9mcXa2y/eJNlycrpJJnSx698plqMeR72y3dQQr38mx/0zkZuksH9mTiBn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L8K9MUAAADcAAAADwAAAAAAAAAA&#10;AAAAAAChAgAAZHJzL2Rvd25yZXYueG1sUEsFBgAAAAAEAAQA+QAAAJMDAAAAAA==&#10;">
                  <v:stroke endarrow="block"/>
                </v:line>
                <v:shape id="Text Box 39" o:spid="_x0000_s1082"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inset="0,0,0,0">
                    <w:txbxContent>
                      <w:p w14:paraId="6766E4D4" w14:textId="77777777" w:rsidR="00114D5E" w:rsidRPr="007C1AAC" w:rsidRDefault="00114D5E" w:rsidP="00325406">
                        <w:pPr>
                          <w:spacing w:before="0"/>
                          <w:rPr>
                            <w:sz w:val="22"/>
                            <w:szCs w:val="22"/>
                          </w:rPr>
                        </w:pPr>
                        <w:r>
                          <w:t>Provide And Register Document set-b Response</w:t>
                        </w:r>
                        <w:r w:rsidDel="00281B77">
                          <w:rPr>
                            <w:sz w:val="22"/>
                            <w:szCs w:val="22"/>
                          </w:rPr>
                          <w:t xml:space="preserve"> </w:t>
                        </w:r>
                      </w:p>
                      <w:p w14:paraId="71657BD8" w14:textId="77777777" w:rsidR="00114D5E" w:rsidRDefault="00114D5E" w:rsidP="00325406">
                        <w:pPr>
                          <w:spacing w:before="0"/>
                        </w:pPr>
                      </w:p>
                      <w:p w14:paraId="5D4CFDB6" w14:textId="77777777" w:rsidR="00114D5E" w:rsidRPr="007C1AAC" w:rsidRDefault="00114D5E" w:rsidP="00325406">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322AA33F" w14:textId="2F236A52" w:rsidR="00325406" w:rsidRPr="003651D9" w:rsidRDefault="00325406" w:rsidP="00325406">
      <w:pPr>
        <w:pStyle w:val="Titolo4"/>
        <w:numPr>
          <w:ilvl w:val="0"/>
          <w:numId w:val="0"/>
        </w:numPr>
        <w:rPr>
          <w:noProof w:val="0"/>
        </w:rPr>
      </w:pPr>
      <w:r w:rsidRPr="003651D9">
        <w:rPr>
          <w:noProof w:val="0"/>
        </w:rPr>
        <w:t>3.Y</w:t>
      </w:r>
      <w:r w:rsidR="003450EF">
        <w:rPr>
          <w:noProof w:val="0"/>
        </w:rPr>
        <w:t>3</w:t>
      </w:r>
      <w:r w:rsidRPr="003651D9">
        <w:rPr>
          <w:noProof w:val="0"/>
        </w:rPr>
        <w:t xml:space="preserve">.4.1 </w:t>
      </w:r>
      <w:r>
        <w:t>A</w:t>
      </w:r>
      <w:r w:rsidRPr="00A14E3F">
        <w:rPr>
          <w:iCs/>
          <w:lang w:val="it-IT"/>
        </w:rPr>
        <w:t xml:space="preserve">ssign HT </w:t>
      </w:r>
      <w:r w:rsidR="00A2767D">
        <w:rPr>
          <w:iCs/>
          <w:lang w:val="it-IT"/>
        </w:rPr>
        <w:t>Participation</w:t>
      </w:r>
    </w:p>
    <w:p w14:paraId="29CEE2BB" w14:textId="7E13BFE2" w:rsidR="00325406" w:rsidRPr="001C002C" w:rsidRDefault="00325406" w:rsidP="00325406">
      <w:pPr>
        <w:pStyle w:val="AuthorInstructions"/>
        <w:rPr>
          <w:i w:val="0"/>
        </w:rPr>
      </w:pPr>
      <w:r w:rsidRPr="00F11D89">
        <w:rPr>
          <w:i w:val="0"/>
        </w:rPr>
        <w:t xml:space="preserve">This message </w:t>
      </w:r>
      <w:r w:rsidRPr="00E24BDE">
        <w:rPr>
          <w:i w:val="0"/>
        </w:rPr>
        <w:t>assign</w:t>
      </w:r>
      <w:r>
        <w:rPr>
          <w:i w:val="0"/>
        </w:rPr>
        <w:t>s</w:t>
      </w:r>
      <w:r w:rsidRPr="00E24BDE">
        <w:rPr>
          <w:i w:val="0"/>
        </w:rPr>
        <w:t xml:space="preserve"> </w:t>
      </w:r>
      <w:r w:rsidR="00E25F8D" w:rsidRPr="00E25F8D">
        <w:rPr>
          <w:i w:val="0"/>
        </w:rPr>
        <w:t>HT participation to each</w:t>
      </w:r>
      <w:r w:rsidR="00A2767D" w:rsidRPr="00D80F45">
        <w:rPr>
          <w:i w:val="0"/>
        </w:rPr>
        <w:t xml:space="preserve"> HT Participant that </w:t>
      </w:r>
      <w:r w:rsidR="00E11FE8">
        <w:rPr>
          <w:i w:val="0"/>
        </w:rPr>
        <w:t>has to</w:t>
      </w:r>
      <w:r w:rsidR="00A2767D" w:rsidRPr="00D80F45">
        <w:rPr>
          <w:i w:val="0"/>
        </w:rPr>
        <w:t xml:space="preserve"> </w:t>
      </w:r>
      <w:r w:rsidR="00E11FE8">
        <w:rPr>
          <w:i w:val="0"/>
        </w:rPr>
        <w:t>be involved in</w:t>
      </w:r>
      <w:r w:rsidR="00A2767D" w:rsidRPr="00D80F45">
        <w:rPr>
          <w:i w:val="0"/>
        </w:rPr>
        <w:t xml:space="preserve"> Heart Team.</w:t>
      </w:r>
    </w:p>
    <w:p w14:paraId="00DCDC41" w14:textId="77777777" w:rsidR="00325406" w:rsidRDefault="00325406" w:rsidP="00325406">
      <w:pPr>
        <w:pStyle w:val="AuthorInstructions"/>
        <w:rPr>
          <w:i w:val="0"/>
        </w:rPr>
      </w:pPr>
    </w:p>
    <w:p w14:paraId="33FA658F" w14:textId="4DE1AF1E" w:rsidR="00325406" w:rsidRPr="003651D9" w:rsidRDefault="00325406" w:rsidP="00325406">
      <w:pPr>
        <w:pStyle w:val="Titolo5"/>
        <w:numPr>
          <w:ilvl w:val="0"/>
          <w:numId w:val="0"/>
        </w:numPr>
        <w:rPr>
          <w:noProof w:val="0"/>
        </w:rPr>
      </w:pPr>
      <w:r w:rsidRPr="003651D9">
        <w:rPr>
          <w:noProof w:val="0"/>
        </w:rPr>
        <w:t>3.Y</w:t>
      </w:r>
      <w:r w:rsidR="003450EF">
        <w:rPr>
          <w:noProof w:val="0"/>
        </w:rPr>
        <w:t>3</w:t>
      </w:r>
      <w:r w:rsidRPr="003651D9">
        <w:rPr>
          <w:noProof w:val="0"/>
        </w:rPr>
        <w:t>.4.1.1 Trigger Events</w:t>
      </w:r>
    </w:p>
    <w:p w14:paraId="3728A81C" w14:textId="7E74F0BC" w:rsidR="00325406" w:rsidRDefault="00325406" w:rsidP="00D80F45">
      <w:r>
        <w:t xml:space="preserve">The </w:t>
      </w:r>
      <w:r w:rsidR="00A2767D">
        <w:t>HT</w:t>
      </w:r>
      <w:r>
        <w:t xml:space="preserve"> </w:t>
      </w:r>
      <w:r w:rsidR="00A2767D">
        <w:t>Manager</w:t>
      </w:r>
      <w:r>
        <w:t xml:space="preserve"> sends this message when</w:t>
      </w:r>
      <w:r w:rsidR="00076C3F">
        <w:t xml:space="preserve"> it has accepted to manage</w:t>
      </w:r>
      <w:r w:rsidR="00A2767D">
        <w:t xml:space="preserve"> the HT</w:t>
      </w:r>
      <w:r w:rsidR="00076C3F">
        <w:t xml:space="preserve"> and is</w:t>
      </w:r>
      <w:r w:rsidR="00A2767D">
        <w:t xml:space="preserve"> </w:t>
      </w:r>
      <w:r>
        <w:t xml:space="preserve">ready to </w:t>
      </w:r>
      <w:r w:rsidR="00076C3F">
        <w:t>be able to identify HT Participants</w:t>
      </w:r>
      <w:r>
        <w:t xml:space="preserve"> able to </w:t>
      </w:r>
      <w:r w:rsidR="00076C3F">
        <w:t>be involved in</w:t>
      </w:r>
      <w:r>
        <w:t xml:space="preserve"> the H</w:t>
      </w:r>
      <w:r w:rsidR="00076C3F">
        <w:t xml:space="preserve">eart </w:t>
      </w:r>
      <w:r>
        <w:t>T</w:t>
      </w:r>
      <w:r w:rsidR="00076C3F">
        <w:t>eam</w:t>
      </w:r>
      <w:r>
        <w:t>, but rules for assignment are out of scope for this specification, and should be locally defined by domain policies.</w:t>
      </w:r>
    </w:p>
    <w:p w14:paraId="29745427" w14:textId="77777777" w:rsidR="00325406" w:rsidRDefault="00325406" w:rsidP="00D80F45">
      <w:r>
        <w:t xml:space="preserve">The </w:t>
      </w:r>
      <w:r w:rsidRPr="00855164">
        <w:rPr>
          <w:b/>
        </w:rPr>
        <w:t>pre-conditions</w:t>
      </w:r>
      <w:r>
        <w:t xml:space="preserve"> are encoded as:</w:t>
      </w:r>
    </w:p>
    <w:p w14:paraId="50862059" w14:textId="07FF3CBD" w:rsidR="00325406" w:rsidRPr="007858B9" w:rsidRDefault="00325406" w:rsidP="00E70755">
      <w:pPr>
        <w:pStyle w:val="Paragrafoelenco"/>
        <w:numPr>
          <w:ilvl w:val="0"/>
          <w:numId w:val="57"/>
        </w:numPr>
      </w:pPr>
      <w:r>
        <w:t xml:space="preserve">The </w:t>
      </w:r>
      <w:r w:rsidR="008A4F76">
        <w:t xml:space="preserve">workflow document is active </w:t>
      </w:r>
      <w:r>
        <w:t>(</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sidR="00A65C29" w:rsidRPr="004A6F98">
        <w:t xml:space="preserve">and </w:t>
      </w:r>
      <w:del w:id="690" w:author="Elena Vio" w:date="2016-04-24T17:17:00Z">
        <w:r w:rsidR="00A65C29" w:rsidRPr="004A6F98" w:rsidDel="004A6F98">
          <w:delText>t</w:delText>
        </w:r>
        <w:r w:rsidR="00076C3F" w:rsidRPr="004A6F98" w:rsidDel="004A6F98">
          <w:delText>he last</w:delText>
        </w:r>
      </w:del>
      <w:ins w:id="691" w:author="Elena Vio" w:date="2016-04-24T17:17:00Z">
        <w:r w:rsidR="004A6F98" w:rsidRPr="004A6F98">
          <w:t>one</w:t>
        </w:r>
      </w:ins>
      <w:r w:rsidRPr="00A555FB">
        <w:t xml:space="preserve"> </w:t>
      </w:r>
      <w:r>
        <w:t>HT Lead</w:t>
      </w:r>
      <w:r w:rsidRPr="00A555FB">
        <w:t xml:space="preserve"> task is </w:t>
      </w:r>
      <w:r>
        <w:t>“</w:t>
      </w:r>
      <w:r w:rsidR="00076C3F">
        <w:t>COMPLETED</w:t>
      </w:r>
      <w:r w:rsidRPr="00A555FB">
        <w:t>”</w:t>
      </w:r>
      <w:r w:rsidRPr="00E70755">
        <w:rPr>
          <w:b/>
        </w:rPr>
        <w:t xml:space="preserve"> </w:t>
      </w:r>
      <w:r>
        <w:t>(</w:t>
      </w:r>
      <w:r w:rsidRPr="00E70755">
        <w:rPr>
          <w:rFonts w:ascii="Courier" w:hAnsi="Courier"/>
          <w:b/>
        </w:rPr>
        <w:t>WorkflowDocument/TaskList/XDWTask/taskData/taskDetails/status</w:t>
      </w:r>
      <w:r>
        <w:t>=”</w:t>
      </w:r>
      <w:r w:rsidR="00076C3F">
        <w:t>COMPLETED</w:t>
      </w:r>
      <w:r>
        <w:t xml:space="preserve">” </w:t>
      </w:r>
      <w:r w:rsidRPr="00855164">
        <w:t>and</w:t>
      </w:r>
      <w:r w:rsidRPr="00E70755">
        <w:rPr>
          <w:b/>
        </w:rPr>
        <w:t xml:space="preserve"> </w:t>
      </w:r>
      <w:r w:rsidRPr="00E70755">
        <w:rPr>
          <w:rFonts w:ascii="Courier" w:hAnsi="Courier"/>
          <w:b/>
        </w:rPr>
        <w:t>WorkflowDocument/TaskList/XDWTask/taskData/taskDetails/taskType</w:t>
      </w:r>
      <w:r>
        <w:t>=”HTLead”)</w:t>
      </w:r>
    </w:p>
    <w:p w14:paraId="4AF6EFF3" w14:textId="77777777" w:rsidR="00325406" w:rsidRPr="003651D9" w:rsidRDefault="00325406" w:rsidP="00325406">
      <w:pPr>
        <w:pStyle w:val="Corpodeltesto"/>
      </w:pPr>
    </w:p>
    <w:p w14:paraId="7E601850" w14:textId="3B84A9D0" w:rsidR="00325406" w:rsidRPr="003651D9" w:rsidRDefault="00325406" w:rsidP="00325406">
      <w:pPr>
        <w:pStyle w:val="Titolo5"/>
        <w:numPr>
          <w:ilvl w:val="0"/>
          <w:numId w:val="0"/>
        </w:numPr>
        <w:rPr>
          <w:noProof w:val="0"/>
        </w:rPr>
      </w:pPr>
      <w:r w:rsidRPr="003651D9">
        <w:rPr>
          <w:noProof w:val="0"/>
        </w:rPr>
        <w:lastRenderedPageBreak/>
        <w:t>3.Y</w:t>
      </w:r>
      <w:r w:rsidR="00E25F8D">
        <w:rPr>
          <w:noProof w:val="0"/>
        </w:rPr>
        <w:t>3</w:t>
      </w:r>
      <w:r w:rsidRPr="003651D9">
        <w:rPr>
          <w:noProof w:val="0"/>
        </w:rPr>
        <w:t>.4.1.2 Message Semantics</w:t>
      </w:r>
    </w:p>
    <w:p w14:paraId="7F6E89DF" w14:textId="229C22D2" w:rsidR="00325406" w:rsidRDefault="00325406" w:rsidP="00325406">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ins w:id="692" w:author="Elena Vio" w:date="2016-04-21T16:47:00Z">
        <w:r w:rsidR="00830B18">
          <w:t>.</w:t>
        </w:r>
      </w:ins>
    </w:p>
    <w:p w14:paraId="4EAC32B0" w14:textId="77777777" w:rsidR="00325406" w:rsidRDefault="00325406" w:rsidP="00325406">
      <w:pPr>
        <w:pStyle w:val="Corpodeltesto"/>
      </w:pPr>
      <w:r>
        <w:t xml:space="preserve"> This section defines:</w:t>
      </w:r>
    </w:p>
    <w:p w14:paraId="3F215B63" w14:textId="05A9561B" w:rsidR="00325406" w:rsidRDefault="00325406" w:rsidP="00325406">
      <w:pPr>
        <w:pStyle w:val="Corpodeltesto"/>
        <w:numPr>
          <w:ilvl w:val="0"/>
          <w:numId w:val="37"/>
        </w:numPr>
      </w:pPr>
      <w:proofErr w:type="gramStart"/>
      <w:r>
        <w:t>the</w:t>
      </w:r>
      <w:proofErr w:type="gramEnd"/>
      <w:r>
        <w:t xml:space="preserve"> Heart Team Workflow Document Content submitted in the Provide</w:t>
      </w:r>
      <w:r w:rsidR="005E4C87">
        <w:t xml:space="preserve"> and Register.  See Section 3.Y3</w:t>
      </w:r>
      <w:r>
        <w:t>.4.1.2.1.</w:t>
      </w:r>
    </w:p>
    <w:p w14:paraId="23607B5E" w14:textId="45FC3BEA" w:rsidR="00325406" w:rsidRDefault="00325406" w:rsidP="00325406">
      <w:pPr>
        <w:pStyle w:val="Corpodeltesto"/>
        <w:numPr>
          <w:ilvl w:val="0"/>
          <w:numId w:val="37"/>
        </w:numPr>
      </w:pPr>
      <w:r>
        <w:t>The Document Sharing Metadata requirements for the Submission Set and D</w:t>
      </w:r>
      <w:r w:rsidR="005E4C87">
        <w:t>ocument Entry.  See Section 3.Y3</w:t>
      </w:r>
      <w:r>
        <w:t>.4.1.2.3.</w:t>
      </w:r>
    </w:p>
    <w:p w14:paraId="37C07BB5" w14:textId="49BF684A" w:rsidR="00325406" w:rsidRDefault="00031E6D" w:rsidP="00325406">
      <w:pPr>
        <w:pStyle w:val="Titolo5"/>
        <w:numPr>
          <w:ilvl w:val="0"/>
          <w:numId w:val="0"/>
        </w:numPr>
      </w:pPr>
      <w:r>
        <w:t>3.Y3</w:t>
      </w:r>
      <w:r w:rsidR="00325406">
        <w:t>.4.1.2.1</w:t>
      </w:r>
      <w:r w:rsidR="00325406" w:rsidRPr="00322355">
        <w:t xml:space="preserve"> </w:t>
      </w:r>
      <w:r w:rsidR="00325406">
        <w:t>Heart Team Workflow Document</w:t>
      </w:r>
      <w:r w:rsidR="00325406" w:rsidRPr="00322355">
        <w:t xml:space="preserve"> Content Requirements</w:t>
      </w:r>
    </w:p>
    <w:p w14:paraId="6E569C9A" w14:textId="0A1E2957" w:rsidR="00325406" w:rsidRPr="00F909C6" w:rsidRDefault="00325406" w:rsidP="00325406">
      <w:pPr>
        <w:pStyle w:val="Corpodeltesto"/>
      </w:pPr>
      <w:r>
        <w:t xml:space="preserve">The </w:t>
      </w:r>
      <w:proofErr w:type="gramStart"/>
      <w:r>
        <w:t>Heart Team Workflow Document is updated by the HT</w:t>
      </w:r>
      <w:ins w:id="693" w:author="Elena Vio" w:date="2016-04-16T12:50:00Z">
        <w:r w:rsidR="0074406F">
          <w:t xml:space="preserve"> Manager</w:t>
        </w:r>
      </w:ins>
      <w:proofErr w:type="gramEnd"/>
      <w:r w:rsidR="00B55169">
        <w:t xml:space="preserve">. </w:t>
      </w:r>
    </w:p>
    <w:p w14:paraId="0BC2B596" w14:textId="2D6FFF6F" w:rsidR="00325406" w:rsidRPr="001D1D9D" w:rsidRDefault="00031E6D" w:rsidP="00325406">
      <w:pPr>
        <w:pStyle w:val="Titolo5"/>
        <w:numPr>
          <w:ilvl w:val="0"/>
          <w:numId w:val="0"/>
        </w:numPr>
      </w:pPr>
      <w:r>
        <w:t>3.Y3</w:t>
      </w:r>
      <w:r w:rsidR="00325406">
        <w:t>.4.1.2.1</w:t>
      </w:r>
      <w:r w:rsidR="00325406" w:rsidRPr="001D1D9D">
        <w:t xml:space="preserve">.1 Workflow Document </w:t>
      </w:r>
      <w:r w:rsidR="00325406">
        <w:t>Elements</w:t>
      </w:r>
    </w:p>
    <w:p w14:paraId="47BCF5DC" w14:textId="3F42D5CF" w:rsidR="00325406" w:rsidRDefault="00325406" w:rsidP="00325406">
      <w:pPr>
        <w:pStyle w:val="AuthorInstructions"/>
        <w:rPr>
          <w:i w:val="0"/>
        </w:rPr>
      </w:pPr>
      <w:r>
        <w:rPr>
          <w:i w:val="0"/>
        </w:rPr>
        <w:t xml:space="preserve">The HT </w:t>
      </w:r>
      <w:r w:rsidR="00B55169">
        <w:rPr>
          <w:i w:val="0"/>
        </w:rPr>
        <w:t>M</w:t>
      </w:r>
      <w:r w:rsidR="00E11FE8">
        <w:rPr>
          <w:i w:val="0"/>
        </w:rPr>
        <w:t>a</w:t>
      </w:r>
      <w:r w:rsidR="00B55169">
        <w:rPr>
          <w:i w:val="0"/>
        </w:rPr>
        <w:t>nager</w:t>
      </w:r>
      <w:r w:rsidR="00AD3CC1">
        <w:rPr>
          <w:i w:val="0"/>
        </w:rPr>
        <w:t xml:space="preserve"> shall update the </w:t>
      </w:r>
      <w:r w:rsidR="00490AB8">
        <w:rPr>
          <w:i w:val="0"/>
        </w:rPr>
        <w:t>Heart Team</w:t>
      </w:r>
      <w:r w:rsidR="00AD3CC1">
        <w:rPr>
          <w:i w:val="0"/>
        </w:rPr>
        <w:t xml:space="preserve"> Workflow Document according to the definition of an XDW Workflow Document in ITI TF-3: 5.4 with the following constraints</w:t>
      </w:r>
      <w:r>
        <w:rPr>
          <w:i w:val="0"/>
        </w:rPr>
        <w:t>:</w:t>
      </w:r>
    </w:p>
    <w:p w14:paraId="15578DD3" w14:textId="327D9F2E" w:rsidR="006E686D" w:rsidRPr="006E686D" w:rsidRDefault="00325406" w:rsidP="006E686D">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AD3CC1">
        <w:rPr>
          <w:i w:val="0"/>
        </w:rPr>
        <w:t>constraints see Section 3.Y3</w:t>
      </w:r>
      <w:r>
        <w:rPr>
          <w:i w:val="0"/>
        </w:rPr>
        <w:t>.4.1.2.1.1.1</w:t>
      </w:r>
    </w:p>
    <w:p w14:paraId="3286951E" w14:textId="1A2921C1" w:rsidR="00325406" w:rsidRPr="001D1D9D" w:rsidRDefault="00325406" w:rsidP="00325406">
      <w:pPr>
        <w:pStyle w:val="Titolo5"/>
        <w:numPr>
          <w:ilvl w:val="0"/>
          <w:numId w:val="0"/>
        </w:numPr>
      </w:pPr>
      <w:r>
        <w:t>3.Y</w:t>
      </w:r>
      <w:r w:rsidR="00031E6D">
        <w:t>3</w:t>
      </w:r>
      <w:r>
        <w:t>.4.1.2.1</w:t>
      </w:r>
      <w:r w:rsidRPr="001D1D9D">
        <w:t>.</w:t>
      </w:r>
      <w:r>
        <w:t>1.1</w:t>
      </w:r>
      <w:r w:rsidRPr="001D1D9D">
        <w:t xml:space="preserve"> Workflow Document </w:t>
      </w:r>
      <w:r>
        <w:t>taskList Element</w:t>
      </w:r>
    </w:p>
    <w:p w14:paraId="70135BFD" w14:textId="77777777" w:rsidR="00325406" w:rsidRDefault="00325406" w:rsidP="00325406">
      <w:pPr>
        <w:pStyle w:val="Corpodeltesto"/>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p>
    <w:p w14:paraId="31BCECAD" w14:textId="565CD55F" w:rsidR="00325406" w:rsidRPr="00A83835" w:rsidRDefault="00325406" w:rsidP="00325406">
      <w:pPr>
        <w:pStyle w:val="Corpodeltesto"/>
      </w:pPr>
      <w:r>
        <w:t xml:space="preserve">The HT </w:t>
      </w:r>
      <w:r w:rsidR="000D7233">
        <w:t>Manager</w:t>
      </w:r>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p>
    <w:p w14:paraId="531BC3AA" w14:textId="33A71837" w:rsidR="00325406" w:rsidRPr="00B60EB2" w:rsidRDefault="00383F07" w:rsidP="00325406">
      <w:pPr>
        <w:pStyle w:val="Corpodeltesto"/>
        <w:numPr>
          <w:ilvl w:val="0"/>
          <w:numId w:val="51"/>
        </w:numPr>
        <w:rPr>
          <w:i/>
        </w:rPr>
      </w:pPr>
      <w:ins w:id="694" w:author="Elena Vio" w:date="2016-04-24T17:20:00Z">
        <w:r>
          <w:t>One or more</w:t>
        </w:r>
      </w:ins>
      <w:del w:id="695" w:author="Elena Vio" w:date="2016-04-24T17:20:00Z">
        <w:r w:rsidR="000D7233" w:rsidDel="00383F07">
          <w:delText>A</w:delText>
        </w:r>
      </w:del>
      <w:r w:rsidR="000D7233">
        <w:t xml:space="preserve"> </w:t>
      </w:r>
      <w:r w:rsidR="00325406" w:rsidRPr="00B60EB2">
        <w:rPr>
          <w:rFonts w:ascii="Courier" w:hAnsi="Courier"/>
          <w:b/>
        </w:rPr>
        <w:t>&lt;</w:t>
      </w:r>
      <w:proofErr w:type="spellStart"/>
      <w:r w:rsidR="00325406" w:rsidRPr="00B60EB2">
        <w:rPr>
          <w:rFonts w:ascii="Courier" w:hAnsi="Courier"/>
          <w:b/>
        </w:rPr>
        <w:t>XDWTask</w:t>
      </w:r>
      <w:proofErr w:type="spellEnd"/>
      <w:r w:rsidR="00325406" w:rsidRPr="00B60EB2">
        <w:rPr>
          <w:rFonts w:ascii="Courier" w:hAnsi="Courier"/>
          <w:b/>
        </w:rPr>
        <w:t>&gt;</w:t>
      </w:r>
      <w:r w:rsidR="00325406">
        <w:t xml:space="preserve"> child element</w:t>
      </w:r>
      <w:ins w:id="696" w:author="Elena Vio" w:date="2016-04-24T17:20:00Z">
        <w:r>
          <w:t>s</w:t>
        </w:r>
      </w:ins>
      <w:r w:rsidR="00325406">
        <w:t xml:space="preserve"> that represents the HT </w:t>
      </w:r>
      <w:del w:id="697" w:author="Elena Vio" w:date="2016-04-24T17:20:00Z">
        <w:r w:rsidR="00EC76C7" w:rsidDel="00383F07">
          <w:delText>Invitation</w:delText>
        </w:r>
        <w:r w:rsidR="00325406" w:rsidDel="00383F07">
          <w:delText xml:space="preserve"> </w:delText>
        </w:r>
      </w:del>
      <w:ins w:id="698" w:author="Elena Vio" w:date="2016-04-24T17:20:00Z">
        <w:r>
          <w:t xml:space="preserve">Involvement </w:t>
        </w:r>
      </w:ins>
      <w:r w:rsidR="00325406">
        <w:t>task</w:t>
      </w:r>
      <w:ins w:id="699" w:author="Elena Vio" w:date="2016-04-24T17:21:00Z">
        <w:r>
          <w:t>s</w:t>
        </w:r>
      </w:ins>
      <w:r w:rsidR="000D7233">
        <w:t xml:space="preserve">, </w:t>
      </w:r>
      <w:ins w:id="700" w:author="Elena Vio" w:date="2016-04-24T17:21:00Z">
        <w:r>
          <w:t xml:space="preserve">one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w:t>
        </w:r>
      </w:ins>
      <w:r w:rsidR="000D7233">
        <w:t>for each HT Participant that has to be involved in Heart Team</w:t>
      </w:r>
      <w:r w:rsidR="00325406">
        <w:t>.  See Section 3.Y</w:t>
      </w:r>
      <w:r w:rsidR="000D7233">
        <w:t>3.4.1.2.1.1.1.1</w:t>
      </w:r>
    </w:p>
    <w:p w14:paraId="6B2E2965" w14:textId="77777777" w:rsidR="00325406" w:rsidRPr="00AF2757" w:rsidRDefault="00325406" w:rsidP="00325406">
      <w:pPr>
        <w:pStyle w:val="Corpodeltesto"/>
        <w:rPr>
          <w:i/>
        </w:rPr>
      </w:pPr>
      <w:r>
        <w:t xml:space="preserve">Further requirements are defined in the next sections.  </w:t>
      </w:r>
    </w:p>
    <w:p w14:paraId="68594727" w14:textId="009884E0" w:rsidR="00325406" w:rsidRPr="00E70755" w:rsidRDefault="00031E6D" w:rsidP="00325406">
      <w:pPr>
        <w:pStyle w:val="Titolo5"/>
        <w:numPr>
          <w:ilvl w:val="0"/>
          <w:numId w:val="0"/>
        </w:numPr>
      </w:pPr>
      <w:r w:rsidRPr="00E70755">
        <w:t>3.Y3.4.1.2.1.1.1.1</w:t>
      </w:r>
      <w:r w:rsidR="00325406" w:rsidRPr="00E70755">
        <w:t xml:space="preserve"> XDW Task “HT </w:t>
      </w:r>
      <w:r w:rsidR="00EC76C7">
        <w:t>Invitation</w:t>
      </w:r>
      <w:r w:rsidR="00325406" w:rsidRPr="00E70755">
        <w:t>”</w:t>
      </w:r>
    </w:p>
    <w:p w14:paraId="440B81CD" w14:textId="312FE5C6" w:rsidR="00325406" w:rsidRDefault="00325406" w:rsidP="00325406">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del w:id="701" w:author="Elena Vio" w:date="2016-04-24T17:22:00Z">
        <w:r w:rsidR="005E1AD5" w:rsidDel="001D5AE3">
          <w:rPr>
            <w:i w:val="0"/>
          </w:rPr>
          <w:delText>Invitation</w:delText>
        </w:r>
        <w:r w:rsidDel="001D5AE3">
          <w:rPr>
            <w:i w:val="0"/>
          </w:rPr>
          <w:delText xml:space="preserve"> </w:delText>
        </w:r>
      </w:del>
      <w:ins w:id="702" w:author="Elena Vio" w:date="2016-04-24T17:22:00Z">
        <w:r w:rsidR="001D5AE3">
          <w:rPr>
            <w:i w:val="0"/>
          </w:rPr>
          <w:t xml:space="preserve">Involvement </w:t>
        </w:r>
      </w:ins>
      <w:r>
        <w:rPr>
          <w:i w:val="0"/>
        </w:rPr>
        <w:t>task details:</w:t>
      </w:r>
    </w:p>
    <w:p w14:paraId="087F7F20" w14:textId="493C372A" w:rsidR="00325406" w:rsidRDefault="00325406" w:rsidP="00325406">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proofErr w:type="spellStart"/>
      <w:r>
        <w:rPr>
          <w:i w:val="0"/>
        </w:rPr>
        <w:t>HT</w:t>
      </w:r>
      <w:r w:rsidR="005E1AD5">
        <w:rPr>
          <w:i w:val="0"/>
        </w:rPr>
        <w:t>Invitation</w:t>
      </w:r>
      <w:proofErr w:type="spellEnd"/>
      <w:r w:rsidRPr="0070073A">
        <w:rPr>
          <w:i w:val="0"/>
        </w:rPr>
        <w:t>”</w:t>
      </w:r>
      <w:r>
        <w:rPr>
          <w:i w:val="0"/>
        </w:rPr>
        <w:t xml:space="preserve"> </w:t>
      </w:r>
    </w:p>
    <w:p w14:paraId="1E3CA673" w14:textId="77777777" w:rsidR="00325406" w:rsidRPr="000C2244" w:rsidRDefault="00325406" w:rsidP="00325406">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p>
    <w:p w14:paraId="17CA499E" w14:textId="162C9AC3" w:rsidR="00325406" w:rsidRPr="00830B18" w:rsidRDefault="00325406" w:rsidP="00325406">
      <w:pPr>
        <w:pStyle w:val="AuthorInstructions"/>
        <w:rPr>
          <w:i w:val="0"/>
        </w:rPr>
      </w:pPr>
      <w:r w:rsidRPr="00830B18">
        <w:rPr>
          <w:i w:val="0"/>
        </w:rPr>
        <w:t xml:space="preserve">The HT </w:t>
      </w:r>
      <w:r w:rsidR="00031E6D" w:rsidRPr="00830B18">
        <w:rPr>
          <w:i w:val="0"/>
        </w:rPr>
        <w:t>Manager</w:t>
      </w:r>
      <w:r w:rsidRPr="00830B18">
        <w:rPr>
          <w:i w:val="0"/>
        </w:rPr>
        <w:t xml:space="preserve"> shall specify the </w:t>
      </w:r>
      <w:r w:rsidRPr="00031E6D">
        <w:rPr>
          <w:i w:val="0"/>
        </w:rPr>
        <w:t xml:space="preserve">identified HT </w:t>
      </w:r>
      <w:r w:rsidR="00031E6D" w:rsidRPr="009A3F9F">
        <w:rPr>
          <w:i w:val="0"/>
        </w:rPr>
        <w:t xml:space="preserve">Participant </w:t>
      </w:r>
      <w:r w:rsidRPr="00830B18">
        <w:rPr>
          <w:i w:val="0"/>
        </w:rPr>
        <w:t xml:space="preserve">in the </w:t>
      </w:r>
      <w:r w:rsidRPr="00830B18">
        <w:rPr>
          <w:rFonts w:ascii="Courier" w:hAnsi="Courier"/>
          <w:b/>
          <w:i w:val="0"/>
        </w:rPr>
        <w:t>&lt;</w:t>
      </w:r>
      <w:proofErr w:type="spellStart"/>
      <w:r w:rsidRPr="00830B18">
        <w:rPr>
          <w:rFonts w:ascii="Courier" w:hAnsi="Courier"/>
          <w:b/>
          <w:i w:val="0"/>
        </w:rPr>
        <w:t>potentialOwner</w:t>
      </w:r>
      <w:proofErr w:type="spellEnd"/>
      <w:r w:rsidRPr="00830B18">
        <w:rPr>
          <w:rFonts w:ascii="Courier" w:hAnsi="Courier"/>
          <w:b/>
          <w:i w:val="0"/>
        </w:rPr>
        <w:t>&gt;</w:t>
      </w:r>
      <w:r w:rsidRPr="00830B18">
        <w:rPr>
          <w:i w:val="0"/>
        </w:rPr>
        <w:t xml:space="preserve"> element:</w:t>
      </w:r>
    </w:p>
    <w:p w14:paraId="467702F2" w14:textId="7C96B9FE" w:rsidR="00325406" w:rsidRPr="00830B18" w:rsidRDefault="00325406" w:rsidP="00325406">
      <w:pPr>
        <w:pStyle w:val="AuthorInstructions"/>
        <w:numPr>
          <w:ilvl w:val="0"/>
          <w:numId w:val="39"/>
        </w:numPr>
        <w:rPr>
          <w:i w:val="0"/>
        </w:rPr>
      </w:pPr>
      <w:proofErr w:type="spellStart"/>
      <w:proofErr w:type="gramStart"/>
      <w:r w:rsidRPr="00830B18">
        <w:rPr>
          <w:rFonts w:ascii="Courier" w:hAnsi="Courier"/>
          <w:b/>
          <w:i w:val="0"/>
        </w:rPr>
        <w:t>taskData</w:t>
      </w:r>
      <w:proofErr w:type="spellEnd"/>
      <w:proofErr w:type="gramEnd"/>
      <w:r w:rsidRPr="00830B18">
        <w:rPr>
          <w:rFonts w:ascii="Courier" w:hAnsi="Courier"/>
          <w:b/>
          <w:i w:val="0"/>
        </w:rPr>
        <w:t>/</w:t>
      </w:r>
      <w:proofErr w:type="spellStart"/>
      <w:r w:rsidRPr="00830B18">
        <w:rPr>
          <w:rFonts w:ascii="Courier" w:hAnsi="Courier"/>
          <w:b/>
          <w:i w:val="0"/>
        </w:rPr>
        <w:t>taskDetails</w:t>
      </w:r>
      <w:proofErr w:type="spellEnd"/>
      <w:r w:rsidRPr="00830B18">
        <w:rPr>
          <w:rFonts w:ascii="Courier" w:hAnsi="Courier"/>
          <w:b/>
          <w:i w:val="0"/>
        </w:rPr>
        <w:t>/</w:t>
      </w:r>
      <w:proofErr w:type="spellStart"/>
      <w:r w:rsidRPr="00830B18">
        <w:rPr>
          <w:rFonts w:ascii="Courier" w:hAnsi="Courier"/>
          <w:b/>
          <w:i w:val="0"/>
        </w:rPr>
        <w:t>potentialOwner</w:t>
      </w:r>
      <w:proofErr w:type="spellEnd"/>
      <w:r w:rsidRPr="00830B18">
        <w:rPr>
          <w:rFonts w:ascii="Courier" w:hAnsi="Courier"/>
          <w:b/>
          <w:i w:val="0"/>
        </w:rPr>
        <w:t xml:space="preserve">: </w:t>
      </w:r>
      <w:r w:rsidRPr="00830B18">
        <w:rPr>
          <w:i w:val="0"/>
        </w:rPr>
        <w:t xml:space="preserve">this element allows to “reserve” the task for a HT </w:t>
      </w:r>
      <w:r w:rsidR="00031E6D" w:rsidRPr="00830B18">
        <w:rPr>
          <w:i w:val="0"/>
        </w:rPr>
        <w:t>Participant</w:t>
      </w:r>
      <w:r w:rsidRPr="00830B18">
        <w:rPr>
          <w:i w:val="0"/>
        </w:rPr>
        <w:t xml:space="preserve">. The HT </w:t>
      </w:r>
      <w:r w:rsidR="00031E6D" w:rsidRPr="00830B18">
        <w:rPr>
          <w:i w:val="0"/>
        </w:rPr>
        <w:t>Participant</w:t>
      </w:r>
      <w:r w:rsidRPr="00830B18">
        <w:rPr>
          <w:i w:val="0"/>
        </w:rPr>
        <w:t xml:space="preserve"> can be a user. Only identified HT </w:t>
      </w:r>
      <w:r w:rsidR="00031E6D" w:rsidRPr="00830B18">
        <w:rPr>
          <w:i w:val="0"/>
        </w:rPr>
        <w:t>Participant</w:t>
      </w:r>
      <w:r w:rsidRPr="00830B18">
        <w:rPr>
          <w:i w:val="0"/>
        </w:rPr>
        <w:t xml:space="preserve"> can claim the task. </w:t>
      </w:r>
      <w:r w:rsidRPr="00031E6D">
        <w:rPr>
          <w:i w:val="0"/>
        </w:rPr>
        <w:t xml:space="preserve">This transaction does not define how to identify a HT </w:t>
      </w:r>
      <w:r w:rsidR="00031E6D" w:rsidRPr="009A3F9F">
        <w:rPr>
          <w:i w:val="0"/>
        </w:rPr>
        <w:t>Participant</w:t>
      </w:r>
      <w:r w:rsidRPr="00830B18">
        <w:rPr>
          <w:i w:val="0"/>
        </w:rPr>
        <w:t xml:space="preserve">. </w:t>
      </w:r>
    </w:p>
    <w:p w14:paraId="5EB8E1DE" w14:textId="7C88F960" w:rsidR="00325406" w:rsidRPr="00830B18" w:rsidRDefault="00325406" w:rsidP="00325406">
      <w:pPr>
        <w:pStyle w:val="AuthorInstructions"/>
        <w:rPr>
          <w:i w:val="0"/>
        </w:rPr>
      </w:pPr>
      <w:r w:rsidRPr="00830B18">
        <w:rPr>
          <w:i w:val="0"/>
        </w:rPr>
        <w:lastRenderedPageBreak/>
        <w:t xml:space="preserve">The HT </w:t>
      </w:r>
      <w:r w:rsidR="00031E6D" w:rsidRPr="00830B18">
        <w:rPr>
          <w:i w:val="0"/>
        </w:rPr>
        <w:t>Manager</w:t>
      </w:r>
      <w:r w:rsidRPr="00830B18">
        <w:rPr>
          <w:i w:val="0"/>
        </w:rPr>
        <w:t xml:space="preserve"> shall specify the HT </w:t>
      </w:r>
      <w:r w:rsidR="00031E6D" w:rsidRPr="00830B18">
        <w:rPr>
          <w:i w:val="0"/>
        </w:rPr>
        <w:t>Participant</w:t>
      </w:r>
      <w:r w:rsidRPr="00830B18">
        <w:rPr>
          <w:i w:val="0"/>
        </w:rPr>
        <w:t xml:space="preserve"> identified as a “</w:t>
      </w:r>
      <w:proofErr w:type="spellStart"/>
      <w:r w:rsidRPr="00830B18">
        <w:rPr>
          <w:i w:val="0"/>
        </w:rPr>
        <w:t>notificationRecipient</w:t>
      </w:r>
      <w:proofErr w:type="spellEnd"/>
      <w:r w:rsidRPr="00830B18">
        <w:rPr>
          <w:i w:val="0"/>
        </w:rPr>
        <w:t>” for the task:</w:t>
      </w:r>
    </w:p>
    <w:p w14:paraId="75BDE753" w14:textId="36769D94" w:rsidR="00325406" w:rsidRPr="00031E6D" w:rsidRDefault="00325406" w:rsidP="00325406">
      <w:pPr>
        <w:pStyle w:val="AuthorInstructions"/>
        <w:numPr>
          <w:ilvl w:val="0"/>
          <w:numId w:val="39"/>
        </w:numPr>
        <w:rPr>
          <w:i w:val="0"/>
        </w:rPr>
      </w:pPr>
      <w:proofErr w:type="spellStart"/>
      <w:proofErr w:type="gramStart"/>
      <w:r w:rsidRPr="00830B18">
        <w:rPr>
          <w:rFonts w:ascii="Courier" w:hAnsi="Courier"/>
          <w:b/>
          <w:i w:val="0"/>
        </w:rPr>
        <w:t>taskData</w:t>
      </w:r>
      <w:proofErr w:type="spellEnd"/>
      <w:proofErr w:type="gramEnd"/>
      <w:r w:rsidRPr="00830B18">
        <w:rPr>
          <w:rFonts w:ascii="Courier" w:hAnsi="Courier"/>
          <w:b/>
          <w:i w:val="0"/>
        </w:rPr>
        <w:t>/</w:t>
      </w:r>
      <w:proofErr w:type="spellStart"/>
      <w:r w:rsidRPr="00830B18">
        <w:rPr>
          <w:rFonts w:ascii="Courier" w:hAnsi="Courier"/>
          <w:b/>
          <w:i w:val="0"/>
        </w:rPr>
        <w:t>taskDetails</w:t>
      </w:r>
      <w:proofErr w:type="spellEnd"/>
      <w:r w:rsidRPr="00830B18">
        <w:rPr>
          <w:rFonts w:ascii="Courier" w:hAnsi="Courier"/>
          <w:b/>
          <w:i w:val="0"/>
        </w:rPr>
        <w:t>/</w:t>
      </w:r>
      <w:proofErr w:type="spellStart"/>
      <w:r w:rsidRPr="00830B18">
        <w:rPr>
          <w:rFonts w:ascii="Courier" w:hAnsi="Courier"/>
          <w:b/>
          <w:i w:val="0"/>
        </w:rPr>
        <w:t>notificationRecipients</w:t>
      </w:r>
      <w:proofErr w:type="spellEnd"/>
      <w:r w:rsidRPr="00830B18">
        <w:rPr>
          <w:rFonts w:ascii="Courier" w:hAnsi="Courier"/>
          <w:b/>
          <w:i w:val="0"/>
        </w:rPr>
        <w:t xml:space="preserve">: </w:t>
      </w:r>
      <w:r w:rsidRPr="00830B18">
        <w:rPr>
          <w:i w:val="0"/>
        </w:rPr>
        <w:t xml:space="preserve">this elements </w:t>
      </w:r>
      <w:r w:rsidRPr="00031E6D">
        <w:rPr>
          <w:i w:val="0"/>
        </w:rPr>
        <w:t>specifies</w:t>
      </w:r>
      <w:r w:rsidRPr="009A3F9F">
        <w:rPr>
          <w:i w:val="0"/>
        </w:rPr>
        <w:t xml:space="preserve"> user/organization that needs</w:t>
      </w:r>
      <w:ins w:id="703" w:author="Elena Vio" w:date="2016-04-24T20:15:00Z">
        <w:r w:rsidR="00CF0EFA">
          <w:rPr>
            <w:i w:val="0"/>
          </w:rPr>
          <w:t xml:space="preserve"> </w:t>
        </w:r>
      </w:ins>
      <w:del w:id="704" w:author="Elena Vio" w:date="2016-04-24T20:15:00Z">
        <w:r w:rsidRPr="009A3F9F" w:rsidDel="00CF0EFA">
          <w:rPr>
            <w:i w:val="0"/>
          </w:rPr>
          <w:delText>.</w:delText>
        </w:r>
      </w:del>
      <w:r w:rsidRPr="00830B18">
        <w:rPr>
          <w:i w:val="0"/>
        </w:rPr>
        <w:t xml:space="preserve">to be notified. </w:t>
      </w:r>
    </w:p>
    <w:p w14:paraId="116047A7" w14:textId="294DD118" w:rsidR="00325406" w:rsidRDefault="00325406" w:rsidP="00325406">
      <w:pPr>
        <w:pStyle w:val="AuthorInstructions"/>
        <w:rPr>
          <w:i w:val="0"/>
        </w:rPr>
      </w:pPr>
      <w:r>
        <w:rPr>
          <w:i w:val="0"/>
        </w:rPr>
        <w:t xml:space="preserve">The HT </w:t>
      </w:r>
      <w:r w:rsidR="00031E6D">
        <w:rPr>
          <w:i w:val="0"/>
        </w:rPr>
        <w:t>Manager</w:t>
      </w:r>
      <w:r>
        <w:rPr>
          <w:i w:val="0"/>
        </w:rPr>
        <w:t xml:space="preserve"> could set the value of additional elements that characterize the nature and the execution of the HT: </w:t>
      </w:r>
    </w:p>
    <w:p w14:paraId="35A985BE" w14:textId="39393145" w:rsidR="00325406" w:rsidRPr="00C062BE" w:rsidRDefault="00325406" w:rsidP="0032540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w:t>
      </w:r>
      <w:del w:id="705" w:author="Elena Vio" w:date="2016-04-16T15:02:00Z">
        <w:r w:rsidDel="001C2D61">
          <w:rPr>
            <w:i w:val="0"/>
          </w:rPr>
          <w:delText>the HT</w:delText>
        </w:r>
      </w:del>
      <w:ins w:id="706" w:author="Elena Vio" w:date="2016-04-16T15:02:00Z">
        <w:r w:rsidR="00DF4C8D">
          <w:rPr>
            <w:i w:val="0"/>
          </w:rPr>
          <w:t>the accept or rejection</w:t>
        </w:r>
      </w:ins>
      <w:r>
        <w:rPr>
          <w:i w:val="0"/>
        </w:rPr>
        <w:t xml:space="preserve"> needs to be completed</w:t>
      </w:r>
    </w:p>
    <w:p w14:paraId="66633EF1" w14:textId="248CC222" w:rsidR="00325406" w:rsidRDefault="00325406" w:rsidP="00325406">
      <w:pPr>
        <w:pStyle w:val="Titolo5"/>
        <w:numPr>
          <w:ilvl w:val="0"/>
          <w:numId w:val="0"/>
        </w:numPr>
        <w:rPr>
          <w:noProof w:val="0"/>
        </w:rPr>
      </w:pPr>
      <w:r w:rsidRPr="000807AC">
        <w:rPr>
          <w:noProof w:val="0"/>
        </w:rPr>
        <w:t>3.Y</w:t>
      </w:r>
      <w:r w:rsidR="009A3F9F">
        <w:rPr>
          <w:noProof w:val="0"/>
        </w:rPr>
        <w:t>3</w:t>
      </w:r>
      <w:r w:rsidRPr="000807AC">
        <w:rPr>
          <w:noProof w:val="0"/>
        </w:rPr>
        <w:t>.4.1.2</w:t>
      </w:r>
      <w:r w:rsidR="009A3F9F">
        <w:rPr>
          <w:noProof w:val="0"/>
        </w:rPr>
        <w:t>.2</w:t>
      </w:r>
      <w:r w:rsidRPr="000807AC">
        <w:rPr>
          <w:noProof w:val="0"/>
        </w:rPr>
        <w:t xml:space="preserve"> </w:t>
      </w:r>
      <w:r>
        <w:rPr>
          <w:noProof w:val="0"/>
        </w:rPr>
        <w:t>Document Sharing Metadata Requirements</w:t>
      </w:r>
    </w:p>
    <w:p w14:paraId="08729FDC" w14:textId="77777777" w:rsidR="00325406" w:rsidRDefault="00325406" w:rsidP="00325406">
      <w:pPr>
        <w:pStyle w:val="Corpodeltesto"/>
      </w:pPr>
      <w:r>
        <w:t>Document metadata for this transaction shall comply with the requirements in ITI TF-3</w:t>
      </w:r>
      <w:proofErr w:type="gramStart"/>
      <w:r>
        <w:t>:4</w:t>
      </w:r>
      <w:proofErr w:type="gramEnd"/>
      <w:r>
        <w:t xml:space="preserve"> “Metadata used in Document Sharing Profiles”.</w:t>
      </w:r>
    </w:p>
    <w:p w14:paraId="306B7B83" w14:textId="7A8039B4" w:rsidR="00325406" w:rsidRDefault="00325406" w:rsidP="00325406">
      <w:pPr>
        <w:pStyle w:val="Corpodeltesto"/>
      </w:pPr>
      <w:r>
        <w:t xml:space="preserve">This section specifies additional Document Sharing Metadata requirements for </w:t>
      </w:r>
      <w:del w:id="707" w:author="Elena Vio" w:date="2016-04-24T10:54:00Z">
        <w:r w:rsidDel="002869D8">
          <w:delText xml:space="preserve">the both </w:delText>
        </w:r>
      </w:del>
      <w:r>
        <w:t>t</w:t>
      </w:r>
      <w:r w:rsidR="009A3F9F">
        <w:t>he Heart Team Workflow Document.</w:t>
      </w:r>
    </w:p>
    <w:p w14:paraId="266E1A19" w14:textId="77777777" w:rsidR="00325406" w:rsidRDefault="00325406" w:rsidP="00325406">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8EBEBD3" w14:textId="77777777" w:rsidR="00325406" w:rsidRDefault="00325406" w:rsidP="00325406">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3DC2E714" w14:textId="77777777" w:rsidR="00325406" w:rsidRDefault="00325406" w:rsidP="00325406">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708"/>
      <w:r w:rsidRPr="00B1774E">
        <w:t>1.3.6.1.4.1.19376.1.2.3</w:t>
      </w:r>
      <w:commentRangeEnd w:id="708"/>
      <w:r>
        <w:rPr>
          <w:rStyle w:val="Rimandocommento"/>
        </w:rPr>
        <w:commentReference w:id="708"/>
      </w:r>
      <w:r>
        <w:t>”</w:t>
      </w:r>
    </w:p>
    <w:p w14:paraId="031FCE11" w14:textId="7B530282" w:rsidR="00325406" w:rsidRDefault="00EC76C7" w:rsidP="00325406">
      <w:pPr>
        <w:pStyle w:val="Corpodeltesto"/>
        <w:numPr>
          <w:ilvl w:val="0"/>
          <w:numId w:val="41"/>
        </w:numPr>
        <w:rPr>
          <w:ins w:id="709" w:author="Elena Vio" w:date="2016-04-24T20:15:00Z"/>
        </w:rPr>
      </w:pPr>
      <w:del w:id="710" w:author="Elena Vio" w:date="2016-04-16T15:04:00Z">
        <w:r w:rsidDel="00986A9E">
          <w:delText xml:space="preserve">Many </w:delText>
        </w:r>
      </w:del>
      <w:ins w:id="711" w:author="Elena Vio" w:date="2016-04-16T15:04:00Z">
        <w:r w:rsidR="00830B18">
          <w:t>A si</w:t>
        </w:r>
        <w:r w:rsidR="00986A9E">
          <w:t>n</w:t>
        </w:r>
      </w:ins>
      <w:ins w:id="712" w:author="Elena Vio" w:date="2016-04-21T16:56:00Z">
        <w:r w:rsidR="00830B18">
          <w:t>g</w:t>
        </w:r>
      </w:ins>
      <w:ins w:id="713" w:author="Elena Vio" w:date="2016-04-16T15:04:00Z">
        <w:r w:rsidR="00986A9E">
          <w:t xml:space="preserve">le </w:t>
        </w:r>
      </w:ins>
      <w:r>
        <w:t>entr</w:t>
      </w:r>
      <w:ins w:id="714" w:author="Elena Vio" w:date="2016-04-16T15:04:00Z">
        <w:r w:rsidR="00986A9E">
          <w:t>y</w:t>
        </w:r>
      </w:ins>
      <w:del w:id="715" w:author="Elena Vio" w:date="2016-04-16T15:04:00Z">
        <w:r w:rsidDel="00986A9E">
          <w:delText>ies</w:delText>
        </w:r>
      </w:del>
      <w:r>
        <w:t xml:space="preserve"> </w:t>
      </w:r>
      <w:r w:rsidR="00325406">
        <w:t xml:space="preserve">of the </w:t>
      </w:r>
      <w:proofErr w:type="spellStart"/>
      <w:r w:rsidR="00325406">
        <w:t>eventCodeList</w:t>
      </w:r>
      <w:proofErr w:type="spellEnd"/>
      <w:r w:rsidR="00325406">
        <w:t xml:space="preserve"> metadata </w:t>
      </w:r>
      <w:ins w:id="716" w:author="Elena Vio" w:date="2016-04-16T15:04:00Z">
        <w:r w:rsidR="00986A9E">
          <w:t xml:space="preserve">for each HT Invitation </w:t>
        </w:r>
      </w:ins>
      <w:r w:rsidR="00325406">
        <w:t xml:space="preserve">shall convey the status of the HT </w:t>
      </w:r>
      <w:r>
        <w:t>Invitation</w:t>
      </w:r>
      <w:r w:rsidR="00325406">
        <w:t xml:space="preserve"> task: code=”urn</w:t>
      </w:r>
      <w:proofErr w:type="gramStart"/>
      <w:r w:rsidR="00325406">
        <w:t>:ihe:</w:t>
      </w:r>
      <w:ins w:id="717" w:author="Elena Vio" w:date="2016-04-21T11:56:00Z">
        <w:r w:rsidR="006C2A49">
          <w:t>pcc:xcht</w:t>
        </w:r>
      </w:ins>
      <w:proofErr w:type="gramEnd"/>
      <w:del w:id="718" w:author="Elena Vio" w:date="2016-04-21T11:56:00Z">
        <w:r w:rsidR="00325406" w:rsidDel="006C2A49">
          <w:delText>rad:xrr</w:delText>
        </w:r>
      </w:del>
      <w:r w:rsidR="00325406">
        <w:t>-wd:2015:ev</w:t>
      </w:r>
      <w:r>
        <w:t>entCodeTaskStatus:HTInvitation</w:t>
      </w:r>
      <w:r w:rsidR="00325406">
        <w:t xml:space="preserve">Ready” </w:t>
      </w:r>
      <w:proofErr w:type="spellStart"/>
      <w:r w:rsidR="00325406">
        <w:t>codingScheme</w:t>
      </w:r>
      <w:proofErr w:type="spellEnd"/>
      <w:r w:rsidR="00325406">
        <w:t xml:space="preserve">=”1.3.6.1.4.1.19376.1.2.1” </w:t>
      </w:r>
    </w:p>
    <w:p w14:paraId="78F4188A" w14:textId="77777777" w:rsidR="00CF0EFA" w:rsidRDefault="00CF0EFA" w:rsidP="00CF0EFA">
      <w:pPr>
        <w:pStyle w:val="Corpodeltesto"/>
        <w:rPr>
          <w:ins w:id="719" w:author="Elena Vio" w:date="2016-04-24T20:15:00Z"/>
        </w:rPr>
      </w:pPr>
      <w:ins w:id="720" w:author="Elena Vio" w:date="2016-04-24T20:15:00Z">
        <w:r>
          <w:t xml:space="preserve">The </w:t>
        </w:r>
        <w:proofErr w:type="spellStart"/>
        <w:r w:rsidRPr="00ED799D">
          <w:rPr>
            <w:b/>
          </w:rPr>
          <w:t>SubmissionSet</w:t>
        </w:r>
        <w:proofErr w:type="spellEnd"/>
        <w:r w:rsidRPr="00ED799D">
          <w:rPr>
            <w:b/>
          </w:rPr>
          <w:t xml:space="preserve"> metadata of the </w:t>
        </w:r>
        <w:r>
          <w:rPr>
            <w:b/>
          </w:rPr>
          <w:t>Heart Team</w:t>
        </w:r>
        <w:r w:rsidRPr="00855164">
          <w:rPr>
            <w:b/>
          </w:rPr>
          <w:t xml:space="preserve"> </w:t>
        </w:r>
        <w:r w:rsidRPr="00ED799D">
          <w:rPr>
            <w:b/>
          </w:rPr>
          <w:t>Workflow Document</w:t>
        </w:r>
        <w:r>
          <w:t xml:space="preserve"> shall meet the following constraints: </w:t>
        </w:r>
      </w:ins>
    </w:p>
    <w:p w14:paraId="475E679C" w14:textId="67E009E8" w:rsidR="00CF0EFA" w:rsidRPr="004A6F98" w:rsidRDefault="00CF0EFA" w:rsidP="00CF0EFA">
      <w:pPr>
        <w:pStyle w:val="Corpodeltesto"/>
        <w:numPr>
          <w:ilvl w:val="0"/>
          <w:numId w:val="41"/>
        </w:numPr>
        <w:rPr>
          <w:ins w:id="721" w:author="Elena Vio" w:date="2016-04-24T20:15:00Z"/>
        </w:rPr>
      </w:pPr>
      <w:ins w:id="722" w:author="Elena Vio" w:date="2016-04-24T20:15:00Z">
        <w:r>
          <w:t xml:space="preserve">The </w:t>
        </w:r>
        <w:proofErr w:type="spellStart"/>
        <w:r>
          <w:t>intendedRecipient</w:t>
        </w:r>
        <w:proofErr w:type="spellEnd"/>
        <w:r>
          <w:t xml:space="preserve"> metadata contain the identifier of the organization, or the person intended to </w:t>
        </w:r>
        <w:r>
          <w:t>be involved in the</w:t>
        </w:r>
        <w:r>
          <w:t xml:space="preserve"> H</w:t>
        </w:r>
        <w:r>
          <w:t xml:space="preserve">eart </w:t>
        </w:r>
        <w:r>
          <w:t>T</w:t>
        </w:r>
        <w:r>
          <w:t>eam</w:t>
        </w:r>
        <w:r>
          <w:t xml:space="preserve">. This metadata shall convey the 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 xml:space="preserve">HT </w:t>
        </w:r>
        <w:r>
          <w:t>Involvement</w:t>
        </w:r>
        <w:r w:rsidRPr="00B86132">
          <w:t xml:space="preserve"> task</w:t>
        </w:r>
      </w:ins>
      <w:ins w:id="723" w:author="Elena Vio" w:date="2016-04-24T20:16:00Z">
        <w:r>
          <w:t>.</w:t>
        </w:r>
      </w:ins>
      <w:ins w:id="724" w:author="Elena Vio" w:date="2016-04-24T20:15:00Z">
        <w:r w:rsidRPr="00A434FC">
          <w:rPr>
            <w:rFonts w:ascii="Courier" w:hAnsi="Courier"/>
            <w:b/>
            <w:i/>
          </w:rPr>
          <w:t xml:space="preserve"> </w:t>
        </w:r>
      </w:ins>
    </w:p>
    <w:p w14:paraId="57DB52A1" w14:textId="77777777" w:rsidR="00CF0EFA" w:rsidRDefault="00CF0EFA" w:rsidP="00CF0EFA">
      <w:pPr>
        <w:pStyle w:val="Corpodeltesto"/>
        <w:pPrChange w:id="725" w:author="Elena Vio" w:date="2016-04-24T20:15:00Z">
          <w:pPr>
            <w:pStyle w:val="Corpodeltesto"/>
            <w:numPr>
              <w:numId w:val="41"/>
            </w:numPr>
            <w:ind w:left="1080" w:hanging="360"/>
          </w:pPr>
        </w:pPrChange>
      </w:pPr>
    </w:p>
    <w:p w14:paraId="67043C0C" w14:textId="7090A6AF" w:rsidR="00325406" w:rsidDel="00914FF7" w:rsidRDefault="00325406">
      <w:pPr>
        <w:pStyle w:val="Corpodeltesto"/>
        <w:rPr>
          <w:del w:id="726" w:author="Elena Vio" w:date="2016-04-15T16:44:00Z"/>
        </w:rPr>
      </w:pPr>
      <w:del w:id="727" w:author="Elena Vio" w:date="2016-04-15T16:44:00Z">
        <w:r w:rsidDel="00914FF7">
          <w:delText xml:space="preserve">The </w:delText>
        </w:r>
        <w:r w:rsidRPr="00ED799D" w:rsidDel="00914FF7">
          <w:rPr>
            <w:b/>
          </w:rPr>
          <w:delText xml:space="preserve">SubmissionSet metadata of the </w:delText>
        </w:r>
        <w:r w:rsidDel="00914FF7">
          <w:rPr>
            <w:b/>
          </w:rPr>
          <w:delText>Heart Team</w:delText>
        </w:r>
        <w:r w:rsidRPr="00855164" w:rsidDel="00914FF7">
          <w:rPr>
            <w:b/>
          </w:rPr>
          <w:delText xml:space="preserve"> </w:delText>
        </w:r>
        <w:r w:rsidRPr="00ED799D" w:rsidDel="00914FF7">
          <w:rPr>
            <w:b/>
          </w:rPr>
          <w:delText>Workflow Document</w:delText>
        </w:r>
        <w:r w:rsidDel="00914FF7">
          <w:delText xml:space="preserve"> shall meet the following constraints: </w:delText>
        </w:r>
      </w:del>
    </w:p>
    <w:p w14:paraId="28807A71" w14:textId="73CD5559" w:rsidR="00325406" w:rsidRPr="003651D9" w:rsidDel="00914FF7" w:rsidRDefault="00325406">
      <w:pPr>
        <w:pStyle w:val="Corpodeltesto"/>
        <w:ind w:left="720"/>
        <w:rPr>
          <w:del w:id="728" w:author="Elena Vio" w:date="2016-04-15T16:44:00Z"/>
        </w:rPr>
        <w:pPrChange w:id="729" w:author="Elena Vio" w:date="2016-04-15T16:44:00Z">
          <w:pPr>
            <w:pStyle w:val="Corpodeltesto"/>
            <w:numPr>
              <w:numId w:val="41"/>
            </w:numPr>
            <w:ind w:left="1080" w:hanging="360"/>
          </w:pPr>
        </w:pPrChange>
      </w:pPr>
      <w:del w:id="730" w:author="Elena Vio" w:date="2016-04-15T16:44:00Z">
        <w:r w:rsidDel="00914FF7">
          <w:delText xml:space="preserve">The intendedRecipient metadata contain the identifier of the organization, or the person intended to </w:delText>
        </w:r>
        <w:r w:rsidR="005E1AD5" w:rsidDel="00914FF7">
          <w:delText xml:space="preserve">be involved in </w:delText>
        </w:r>
        <w:r w:rsidDel="00914FF7">
          <w:delText>the H</w:delText>
        </w:r>
        <w:r w:rsidR="005E1AD5" w:rsidDel="00914FF7">
          <w:delText xml:space="preserve">eart </w:delText>
        </w:r>
        <w:r w:rsidDel="00914FF7">
          <w:delText>T</w:delText>
        </w:r>
        <w:r w:rsidR="005E1AD5" w:rsidDel="00914FF7">
          <w:delText>eam</w:delText>
        </w:r>
        <w:r w:rsidDel="00914FF7">
          <w:delText xml:space="preserve">. This metadata shall convey the same users/organizations identified within the Workflow Document in the </w:delText>
        </w:r>
        <w:r w:rsidRPr="00A434FC" w:rsidDel="00914FF7">
          <w:rPr>
            <w:rFonts w:ascii="Courier" w:hAnsi="Courier"/>
            <w:b/>
          </w:rPr>
          <w:delText>&lt;notificationRecipients&gt;</w:delText>
        </w:r>
        <w:r w:rsidRPr="00A434FC" w:rsidDel="00914FF7">
          <w:rPr>
            <w:rFonts w:ascii="Courier" w:hAnsi="Courier"/>
            <w:b/>
            <w:i/>
          </w:rPr>
          <w:delText xml:space="preserve"> </w:delText>
        </w:r>
        <w:r w:rsidRPr="00B86132" w:rsidDel="00914FF7">
          <w:delText xml:space="preserve">element of the </w:delText>
        </w:r>
        <w:r w:rsidDel="00914FF7">
          <w:delText xml:space="preserve">HT </w:delText>
        </w:r>
        <w:r w:rsidR="005E1AD5" w:rsidDel="00914FF7">
          <w:delText xml:space="preserve">Invitation </w:delText>
        </w:r>
        <w:r w:rsidRPr="00B86132" w:rsidDel="00914FF7">
          <w:delText>task</w:delText>
        </w:r>
        <w:r w:rsidRPr="00A434FC" w:rsidDel="00914FF7">
          <w:rPr>
            <w:rFonts w:ascii="Courier" w:hAnsi="Courier"/>
            <w:b/>
            <w:i/>
          </w:rPr>
          <w:delText xml:space="preserve"> </w:delText>
        </w:r>
      </w:del>
    </w:p>
    <w:p w14:paraId="63E611F9" w14:textId="59242EEC"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.4.1.3 Expected Actions</w:t>
      </w:r>
    </w:p>
    <w:p w14:paraId="58913037" w14:textId="0084AF9C" w:rsidR="00325406" w:rsidRPr="0070073A" w:rsidRDefault="00325406" w:rsidP="00325406">
      <w:pPr>
        <w:pStyle w:val="AuthorInstructions"/>
        <w:rPr>
          <w:i w:val="0"/>
        </w:rPr>
      </w:pPr>
      <w:r>
        <w:rPr>
          <w:i w:val="0"/>
        </w:rPr>
        <w:t xml:space="preserve">The </w:t>
      </w:r>
      <w:del w:id="731" w:author="Elena Vio" w:date="2016-04-24T11:02:00Z">
        <w:r w:rsidDel="001D7F6A">
          <w:rPr>
            <w:i w:val="0"/>
          </w:rPr>
          <w:delText xml:space="preserve">HT </w:delText>
        </w:r>
        <w:r w:rsidR="000229C9" w:rsidDel="001D7F6A">
          <w:rPr>
            <w:i w:val="0"/>
          </w:rPr>
          <w:delText>Manager</w:delText>
        </w:r>
      </w:del>
      <w:ins w:id="732" w:author="Elena Vio" w:date="2016-04-24T11:02:00Z">
        <w:r w:rsidR="001D7F6A">
          <w:rPr>
            <w:i w:val="0"/>
          </w:rPr>
          <w:t>Document Repository</w:t>
        </w:r>
      </w:ins>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54F39621" w14:textId="77777777" w:rsidR="00325406" w:rsidRPr="003651D9" w:rsidRDefault="00325406" w:rsidP="00325406">
      <w:pPr>
        <w:pStyle w:val="AuthorInstructions"/>
      </w:pPr>
    </w:p>
    <w:p w14:paraId="1FD35C43" w14:textId="7B887AD8" w:rsidR="00325406" w:rsidRPr="003651D9" w:rsidRDefault="00325406" w:rsidP="00325406">
      <w:pPr>
        <w:pStyle w:val="Titolo4"/>
        <w:numPr>
          <w:ilvl w:val="0"/>
          <w:numId w:val="0"/>
        </w:numPr>
        <w:rPr>
          <w:noProof w:val="0"/>
        </w:rPr>
      </w:pPr>
      <w:r w:rsidRPr="003651D9">
        <w:rPr>
          <w:noProof w:val="0"/>
        </w:rPr>
        <w:lastRenderedPageBreak/>
        <w:t>3.Y</w:t>
      </w:r>
      <w:r w:rsidR="00396CD0">
        <w:rPr>
          <w:noProof w:val="0"/>
        </w:rPr>
        <w:t>3</w:t>
      </w:r>
      <w:r w:rsidRPr="003651D9">
        <w:rPr>
          <w:noProof w:val="0"/>
        </w:rPr>
        <w:t xml:space="preserve">.4.2 </w:t>
      </w:r>
      <w:r>
        <w:rPr>
          <w:noProof w:val="0"/>
        </w:rPr>
        <w:t>Provide And Register Document set-b Response</w:t>
      </w:r>
    </w:p>
    <w:p w14:paraId="0196D58E" w14:textId="77777777" w:rsidR="00325406" w:rsidRPr="000807AC" w:rsidRDefault="00325406" w:rsidP="00325406">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28B54DF" w14:textId="77777777" w:rsidR="00325406" w:rsidRPr="003651D9" w:rsidRDefault="00325406" w:rsidP="00325406">
      <w:pPr>
        <w:pStyle w:val="AuthorInstructions"/>
      </w:pPr>
    </w:p>
    <w:p w14:paraId="0643AFE8" w14:textId="324C5C6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.4.2.1 Trigger Events</w:t>
      </w:r>
    </w:p>
    <w:p w14:paraId="791DB098"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.1</w:t>
      </w:r>
      <w:proofErr w:type="gramEnd"/>
    </w:p>
    <w:p w14:paraId="030CA298" w14:textId="77777777" w:rsidR="00325406" w:rsidRPr="003651D9" w:rsidRDefault="00325406" w:rsidP="00325406">
      <w:pPr>
        <w:pStyle w:val="AuthorInstructions"/>
      </w:pPr>
    </w:p>
    <w:p w14:paraId="16C65FF0" w14:textId="33C8AC2D"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.4.2.2 Message Semantics</w:t>
      </w:r>
    </w:p>
    <w:p w14:paraId="44423FE0" w14:textId="77777777" w:rsidR="00325406" w:rsidRPr="000807AC" w:rsidRDefault="00325406" w:rsidP="00325406">
      <w:pPr>
        <w:pStyle w:val="AuthorInstructions"/>
      </w:pPr>
      <w:r w:rsidRPr="00E17DE9">
        <w:rPr>
          <w:i w:val="0"/>
        </w:rPr>
        <w:t>See section ITI TF-2b</w:t>
      </w:r>
      <w:proofErr w:type="gramStart"/>
      <w:r w:rsidRPr="00E17DE9">
        <w:rPr>
          <w:i w:val="0"/>
        </w:rPr>
        <w:t>:3.41.4.2</w:t>
      </w:r>
      <w:r>
        <w:rPr>
          <w:i w:val="0"/>
        </w:rPr>
        <w:t>.2</w:t>
      </w:r>
      <w:proofErr w:type="gramEnd"/>
    </w:p>
    <w:p w14:paraId="3C9957E1" w14:textId="77777777" w:rsidR="00325406" w:rsidRPr="003651D9" w:rsidRDefault="00325406" w:rsidP="00325406">
      <w:pPr>
        <w:pStyle w:val="AuthorInstructions"/>
      </w:pPr>
    </w:p>
    <w:p w14:paraId="61CD34F8" w14:textId="7B02709E" w:rsidR="00325406" w:rsidRPr="003651D9" w:rsidRDefault="00325406" w:rsidP="00325406">
      <w:pPr>
        <w:pStyle w:val="Titolo5"/>
        <w:numPr>
          <w:ilvl w:val="0"/>
          <w:numId w:val="0"/>
        </w:numPr>
        <w:rPr>
          <w:noProof w:val="0"/>
        </w:rPr>
      </w:pPr>
      <w:r w:rsidRPr="003651D9">
        <w:rPr>
          <w:noProof w:val="0"/>
        </w:rPr>
        <w:t>3.Y</w:t>
      </w:r>
      <w:r w:rsidR="00396CD0">
        <w:rPr>
          <w:noProof w:val="0"/>
        </w:rPr>
        <w:t>3</w:t>
      </w:r>
      <w:r w:rsidRPr="003651D9">
        <w:rPr>
          <w:noProof w:val="0"/>
        </w:rPr>
        <w:t>.4.2.3 Expected Actions</w:t>
      </w:r>
    </w:p>
    <w:p w14:paraId="22602F8B" w14:textId="77777777" w:rsidR="00325406" w:rsidRDefault="00325406" w:rsidP="00325406">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F0CB3FF" w14:textId="6FB1B99C" w:rsidR="00325406" w:rsidDel="00E11360" w:rsidRDefault="00325406" w:rsidP="00325406">
      <w:pPr>
        <w:pStyle w:val="NormaleWeb"/>
        <w:rPr>
          <w:del w:id="733" w:author="Elena Vio" w:date="2016-04-16T11:28:00Z"/>
        </w:rPr>
      </w:pPr>
      <w:del w:id="734" w:author="Elena Vio" w:date="2016-04-16T11:28:00Z">
        <w:r w:rsidRPr="007C19F4" w:rsidDel="00E11360">
          <w:rPr>
            <w:szCs w:val="20"/>
          </w:rPr>
          <w:delText xml:space="preserve">In addition to the Expected Actions defined for the Provide And Register Document Set-b Response message, when </w:delText>
        </w:r>
        <w:r w:rsidDel="00E11360">
          <w:rPr>
            <w:szCs w:val="20"/>
          </w:rPr>
          <w:delText>the Document Repository sends</w:delText>
        </w:r>
        <w:r w:rsidRPr="007C19F4" w:rsidDel="00E11360">
          <w:rPr>
            <w:szCs w:val="20"/>
          </w:rPr>
          <w:delText xml:space="preserve"> a Re</w:delText>
        </w:r>
        <w:r w:rsidRPr="00B83940" w:rsidDel="00E11360">
          <w:rPr>
            <w:szCs w:val="20"/>
          </w:rPr>
          <w:delText>sponse of Success (See ITI TF-3:</w:delText>
        </w:r>
        <w:r w:rsidRPr="0070073A" w:rsidDel="00E11360">
          <w:rPr>
            <w:szCs w:val="20"/>
          </w:rPr>
          <w:delText xml:space="preserve"> 4.2.4.2</w:delText>
        </w:r>
        <w:r w:rsidRPr="007C19F4" w:rsidDel="00E11360">
          <w:delText>)</w:delText>
        </w:r>
        <w:r w:rsidDel="00E11360">
          <w:rPr>
            <w:i/>
          </w:rPr>
          <w:delText xml:space="preserve"> </w:delText>
        </w:r>
        <w:r w:rsidRPr="00B83940" w:rsidDel="00E11360">
          <w:delText xml:space="preserve">to the </w:delText>
        </w:r>
        <w:r w:rsidDel="00E11360">
          <w:delText>HT</w:delText>
        </w:r>
        <w:r w:rsidRPr="00B83940" w:rsidDel="00E11360">
          <w:delText xml:space="preserve"> </w:delText>
        </w:r>
        <w:r w:rsidR="000229C9" w:rsidDel="00E11360">
          <w:delText>Manager</w:delText>
        </w:r>
        <w:r w:rsidRPr="00B83940" w:rsidDel="00E11360">
          <w:delText xml:space="preserve"> actor,</w:delText>
        </w:r>
        <w:r w:rsidDel="00E11360">
          <w:delText xml:space="preserve"> the HT </w:delText>
        </w:r>
        <w:r w:rsidR="000229C9" w:rsidDel="00E11360">
          <w:delText>Manager</w:delText>
        </w:r>
        <w:r w:rsidDel="00E11360">
          <w:delText xml:space="preserve"> shall save the workflowInstanceId associated with the workflow for subsequents subscriptions or queries.</w:delText>
        </w:r>
      </w:del>
    </w:p>
    <w:p w14:paraId="056228F0" w14:textId="5B32D527" w:rsidR="00325406" w:rsidRDefault="00325406" w:rsidP="00325406">
      <w:pPr>
        <w:pStyle w:val="NormaleWeb"/>
        <w:shd w:val="clear" w:color="auto" w:fill="FFFFFF"/>
        <w:rPr>
          <w:lang w:val="it-IT" w:eastAsia="it-IT"/>
        </w:rPr>
      </w:pPr>
      <w:r>
        <w:t xml:space="preserve">If an error is generated by the Document Repository that error should be managed by the HT </w:t>
      </w:r>
      <w:r w:rsidR="000229C9">
        <w:t>Manage</w:t>
      </w:r>
      <w:r>
        <w:t xml:space="preserve">r in accordance to local defined behaviors, and in accordance to XDW actor behaviors (race condition) defined in section </w:t>
      </w:r>
      <w:r w:rsidRPr="00FA6C72">
        <w:rPr>
          <w:lang w:val="it-IT" w:eastAsia="it-IT"/>
        </w:rPr>
        <w:t xml:space="preserve">ITI TF-3: 5.4.5.1 </w:t>
      </w:r>
    </w:p>
    <w:p w14:paraId="21C936DD" w14:textId="77777777" w:rsidR="00325406" w:rsidRPr="000375FA" w:rsidRDefault="00325406" w:rsidP="00325406">
      <w:pPr>
        <w:pStyle w:val="NormaleWeb"/>
        <w:shd w:val="clear" w:color="auto" w:fill="FFFFFF"/>
        <w:rPr>
          <w:rFonts w:ascii="Times" w:hAnsi="Times"/>
          <w:sz w:val="20"/>
          <w:szCs w:val="20"/>
          <w:lang w:val="it-IT" w:eastAsia="it-IT"/>
        </w:rPr>
      </w:pPr>
    </w:p>
    <w:p w14:paraId="3F4A6E30" w14:textId="1FA7815E" w:rsidR="00325406" w:rsidRPr="003651D9" w:rsidRDefault="00325406" w:rsidP="00325406">
      <w:pPr>
        <w:pStyle w:val="Titolo3"/>
        <w:numPr>
          <w:ilvl w:val="0"/>
          <w:numId w:val="0"/>
        </w:numPr>
        <w:rPr>
          <w:noProof w:val="0"/>
        </w:rPr>
      </w:pPr>
      <w:r w:rsidRPr="003651D9">
        <w:rPr>
          <w:noProof w:val="0"/>
        </w:rPr>
        <w:t>3.Y</w:t>
      </w:r>
      <w:r w:rsidR="00396CD0">
        <w:rPr>
          <w:noProof w:val="0"/>
        </w:rPr>
        <w:t>3</w:t>
      </w:r>
      <w:r w:rsidRPr="003651D9">
        <w:rPr>
          <w:noProof w:val="0"/>
        </w:rPr>
        <w:t>.5 Security Considerations</w:t>
      </w:r>
    </w:p>
    <w:p w14:paraId="217F9447" w14:textId="77777777" w:rsidR="00325406" w:rsidRPr="0070073A" w:rsidRDefault="00325406" w:rsidP="00325406">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36682E27" w14:textId="77777777" w:rsidR="00325406" w:rsidRPr="003651D9" w:rsidRDefault="00325406" w:rsidP="00325406">
      <w:pPr>
        <w:pStyle w:val="AuthorInstructions"/>
      </w:pPr>
    </w:p>
    <w:p w14:paraId="55BF5726" w14:textId="781AB3F5" w:rsidR="00325406" w:rsidRPr="003651D9" w:rsidRDefault="00325406" w:rsidP="00325406">
      <w:pPr>
        <w:pStyle w:val="Titolo4"/>
        <w:numPr>
          <w:ilvl w:val="0"/>
          <w:numId w:val="0"/>
        </w:numPr>
        <w:rPr>
          <w:noProof w:val="0"/>
        </w:rPr>
      </w:pPr>
      <w:r w:rsidRPr="003651D9">
        <w:rPr>
          <w:noProof w:val="0"/>
        </w:rPr>
        <w:t>3.Y</w:t>
      </w:r>
      <w:r w:rsidR="00396CD0">
        <w:rPr>
          <w:noProof w:val="0"/>
        </w:rPr>
        <w:t>3</w:t>
      </w:r>
      <w:r w:rsidRPr="003651D9">
        <w:rPr>
          <w:noProof w:val="0"/>
        </w:rPr>
        <w:t>.5.1 Security Audit Considerations</w:t>
      </w:r>
    </w:p>
    <w:p w14:paraId="30819F0C" w14:textId="77777777" w:rsidR="00325406" w:rsidRPr="00E17DE9" w:rsidRDefault="00325406" w:rsidP="00325406">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77BF5604" w14:textId="77777777" w:rsidR="00325406" w:rsidRPr="003651D9" w:rsidRDefault="00325406" w:rsidP="00325406">
      <w:pPr>
        <w:pStyle w:val="AuthorInstructions"/>
      </w:pPr>
    </w:p>
    <w:p w14:paraId="552B8CBC" w14:textId="4C03A34D" w:rsidR="00F5323B" w:rsidRPr="00DB4351" w:rsidRDefault="00F5323B" w:rsidP="00DB4351">
      <w:pPr>
        <w:pStyle w:val="Titolo2"/>
        <w:numPr>
          <w:ilvl w:val="0"/>
          <w:numId w:val="0"/>
        </w:numPr>
        <w:rPr>
          <w:noProof w:val="0"/>
        </w:rPr>
      </w:pPr>
      <w:r w:rsidRPr="003651D9">
        <w:rPr>
          <w:noProof w:val="0"/>
        </w:rPr>
        <w:t>3.Y</w:t>
      </w:r>
      <w:r>
        <w:rPr>
          <w:noProof w:val="0"/>
        </w:rPr>
        <w:t>4</w:t>
      </w:r>
      <w:r w:rsidRPr="003651D9">
        <w:rPr>
          <w:noProof w:val="0"/>
        </w:rPr>
        <w:t xml:space="preserve"> </w:t>
      </w:r>
      <w:r>
        <w:t>Add request of more clinical information</w:t>
      </w:r>
      <w:r>
        <w:rPr>
          <w:noProof w:val="0"/>
        </w:rPr>
        <w:t xml:space="preserve"> </w:t>
      </w:r>
      <w:r w:rsidRPr="003651D9">
        <w:rPr>
          <w:noProof w:val="0"/>
        </w:rPr>
        <w:t>[</w:t>
      </w:r>
      <w:r>
        <w:rPr>
          <w:noProof w:val="0"/>
        </w:rPr>
        <w:t>PCC</w:t>
      </w:r>
      <w:r w:rsidRPr="003651D9">
        <w:rPr>
          <w:noProof w:val="0"/>
        </w:rPr>
        <w:t>-</w:t>
      </w:r>
      <w:r>
        <w:rPr>
          <w:noProof w:val="0"/>
        </w:rPr>
        <w:t>Y4</w:t>
      </w:r>
      <w:r w:rsidRPr="003651D9">
        <w:rPr>
          <w:noProof w:val="0"/>
        </w:rPr>
        <w:t>]</w:t>
      </w:r>
      <w:r>
        <w:rPr>
          <w:noProof w:val="0"/>
        </w:rPr>
        <w:t xml:space="preserve"> </w:t>
      </w:r>
    </w:p>
    <w:p w14:paraId="02C2DE3E" w14:textId="5B581DB3" w:rsidR="00F5323B" w:rsidRPr="003651D9" w:rsidRDefault="00F5323B" w:rsidP="00F5323B">
      <w:pPr>
        <w:pStyle w:val="Titolo3"/>
        <w:numPr>
          <w:ilvl w:val="0"/>
          <w:numId w:val="0"/>
        </w:numPr>
        <w:rPr>
          <w:noProof w:val="0"/>
        </w:rPr>
      </w:pPr>
      <w:r w:rsidRPr="003651D9">
        <w:rPr>
          <w:noProof w:val="0"/>
        </w:rPr>
        <w:t>3.Y</w:t>
      </w:r>
      <w:r w:rsidR="00A71BB9">
        <w:rPr>
          <w:noProof w:val="0"/>
        </w:rPr>
        <w:t>4</w:t>
      </w:r>
      <w:r w:rsidRPr="003651D9">
        <w:rPr>
          <w:noProof w:val="0"/>
        </w:rPr>
        <w:t>.1 Scope</w:t>
      </w:r>
    </w:p>
    <w:p w14:paraId="08D4B11E" w14:textId="563977F1" w:rsidR="00F5323B" w:rsidRDefault="00F5323B" w:rsidP="00F5323B">
      <w:pPr>
        <w:pStyle w:val="Corpodeltesto"/>
        <w:tabs>
          <w:tab w:val="right" w:pos="9360"/>
        </w:tabs>
      </w:pPr>
      <w:r w:rsidRPr="00664105">
        <w:t xml:space="preserve">The </w:t>
      </w:r>
      <w:r>
        <w:t>Add Request of more clinical information</w:t>
      </w:r>
      <w:r w:rsidRPr="00664105">
        <w:t xml:space="preserve"> transaction </w:t>
      </w:r>
      <w:r>
        <w:t>updates and submits an updated</w:t>
      </w:r>
      <w:r w:rsidRPr="00664105">
        <w:t xml:space="preserve"> Workflow Document, in order to</w:t>
      </w:r>
      <w:r>
        <w:t xml:space="preserve"> allow </w:t>
      </w:r>
      <w:r w:rsidR="000A735E">
        <w:t>each</w:t>
      </w:r>
      <w:r>
        <w:t xml:space="preserve"> HT Participant to</w:t>
      </w:r>
      <w:r w:rsidRPr="00664105">
        <w:t xml:space="preserve"> </w:t>
      </w:r>
      <w:r>
        <w:t xml:space="preserve">request </w:t>
      </w:r>
      <w:r w:rsidR="00DB4351">
        <w:t xml:space="preserve">that HT Request provides </w:t>
      </w:r>
      <w:r>
        <w:t>more clinical information</w:t>
      </w:r>
      <w:r w:rsidRPr="00664105">
        <w:t>.</w:t>
      </w:r>
      <w:r>
        <w:t xml:space="preserve"> </w:t>
      </w:r>
    </w:p>
    <w:p w14:paraId="629B6F0A" w14:textId="38863E0D" w:rsidR="00F5323B" w:rsidRPr="00C224CC" w:rsidDel="00817D35" w:rsidRDefault="000A735E" w:rsidP="00F5323B">
      <w:pPr>
        <w:pStyle w:val="Corpodeltesto"/>
        <w:tabs>
          <w:tab w:val="right" w:pos="9360"/>
        </w:tabs>
        <w:rPr>
          <w:del w:id="735" w:author="Elena Vio" w:date="2016-04-24T19:16:00Z"/>
          <w:highlight w:val="yellow"/>
        </w:rPr>
      </w:pPr>
      <w:del w:id="736" w:author="Elena Vio" w:date="2016-04-24T19:16:00Z">
        <w:r w:rsidRPr="00C224CC" w:rsidDel="00817D35">
          <w:rPr>
            <w:highlight w:val="yellow"/>
          </w:rPr>
          <w:delText xml:space="preserve">The </w:delText>
        </w:r>
        <w:r w:rsidR="00F5323B" w:rsidRPr="00C224CC" w:rsidDel="00817D35">
          <w:rPr>
            <w:highlight w:val="yellow"/>
          </w:rPr>
          <w:delText>transaction carries:</w:delText>
        </w:r>
        <w:r w:rsidR="00F5323B" w:rsidRPr="00C224CC" w:rsidDel="00817D35">
          <w:rPr>
            <w:highlight w:val="yellow"/>
          </w:rPr>
          <w:tab/>
        </w:r>
      </w:del>
    </w:p>
    <w:p w14:paraId="7FFFCABB" w14:textId="4832396C" w:rsidR="00F5323B" w:rsidRPr="00C224CC" w:rsidDel="00817D35" w:rsidRDefault="00F5323B" w:rsidP="00F5323B">
      <w:pPr>
        <w:pStyle w:val="Puntoelenco2"/>
        <w:contextualSpacing/>
        <w:rPr>
          <w:del w:id="737" w:author="Elena Vio" w:date="2016-04-24T19:16:00Z"/>
          <w:highlight w:val="yellow"/>
        </w:rPr>
      </w:pPr>
      <w:del w:id="738" w:author="Elena Vio" w:date="2016-04-24T19:16:00Z">
        <w:r w:rsidRPr="00C224CC" w:rsidDel="00817D35">
          <w:rPr>
            <w:highlight w:val="yellow"/>
          </w:rPr>
          <w:delText xml:space="preserve">Metadata describing </w:delText>
        </w:r>
      </w:del>
      <w:del w:id="739" w:author="Elena Vio" w:date="2016-04-24T13:06:00Z">
        <w:r w:rsidRPr="00C224CC" w:rsidDel="00C72E1C">
          <w:rPr>
            <w:highlight w:val="yellow"/>
          </w:rPr>
          <w:delText xml:space="preserve">one </w:delText>
        </w:r>
        <w:r w:rsidR="006D1DFB" w:rsidRPr="00C224CC" w:rsidDel="00C72E1C">
          <w:rPr>
            <w:highlight w:val="yellow"/>
          </w:rPr>
          <w:delText>new</w:delText>
        </w:r>
      </w:del>
      <w:del w:id="740" w:author="Elena Vio" w:date="2016-04-24T19:16:00Z">
        <w:r w:rsidR="006D1DFB" w:rsidRPr="00C224CC" w:rsidDel="00817D35">
          <w:rPr>
            <w:highlight w:val="yellow"/>
          </w:rPr>
          <w:delText xml:space="preserve"> document </w:delText>
        </w:r>
      </w:del>
      <w:del w:id="741" w:author="Elena Vio" w:date="2016-04-24T13:06:00Z">
        <w:r w:rsidR="006D1DFB" w:rsidRPr="00C224CC" w:rsidDel="00C72E1C">
          <w:rPr>
            <w:highlight w:val="yellow"/>
          </w:rPr>
          <w:delText>(</w:delText>
        </w:r>
        <w:r w:rsidR="00F9394B" w:rsidRPr="00C224CC" w:rsidDel="00C72E1C">
          <w:rPr>
            <w:highlight w:val="yellow"/>
          </w:rPr>
          <w:delText>Request of more information  document</w:delText>
        </w:r>
        <w:r w:rsidR="006D1DFB" w:rsidRPr="00C224CC" w:rsidDel="00C72E1C">
          <w:rPr>
            <w:highlight w:val="yellow"/>
          </w:rPr>
          <w:delText>)</w:delText>
        </w:r>
      </w:del>
    </w:p>
    <w:p w14:paraId="13115F5F" w14:textId="49D1AD37" w:rsidR="00F5323B" w:rsidRPr="00C224CC" w:rsidDel="00817D35" w:rsidRDefault="00F5323B" w:rsidP="00F5323B">
      <w:pPr>
        <w:pStyle w:val="Puntoelenco2"/>
        <w:contextualSpacing/>
        <w:rPr>
          <w:del w:id="742" w:author="Elena Vio" w:date="2016-04-24T19:16:00Z"/>
          <w:highlight w:val="yellow"/>
        </w:rPr>
      </w:pPr>
      <w:del w:id="743" w:author="Elena Vio" w:date="2016-04-24T19:16:00Z">
        <w:r w:rsidRPr="00C224CC" w:rsidDel="00817D35">
          <w:rPr>
            <w:highlight w:val="yellow"/>
          </w:rPr>
          <w:delText>Within metadata, one XDSDocumentEntry object per document</w:delText>
        </w:r>
      </w:del>
    </w:p>
    <w:p w14:paraId="1C8487AC" w14:textId="6820BF64" w:rsidR="00F5323B" w:rsidRPr="00C224CC" w:rsidDel="00817D35" w:rsidRDefault="00F5323B" w:rsidP="00F5323B">
      <w:pPr>
        <w:pStyle w:val="Puntoelenco2"/>
        <w:contextualSpacing/>
        <w:rPr>
          <w:del w:id="744" w:author="Elena Vio" w:date="2016-04-24T19:16:00Z"/>
          <w:highlight w:val="yellow"/>
        </w:rPr>
      </w:pPr>
      <w:del w:id="745" w:author="Elena Vio" w:date="2016-04-24T19:16:00Z">
        <w:r w:rsidRPr="00C224CC" w:rsidDel="00817D35">
          <w:rPr>
            <w:highlight w:val="yellow"/>
          </w:rPr>
          <w:delText xml:space="preserve">Submission Set definition along with the linkage to new documents and references to existing documents </w:delText>
        </w:r>
      </w:del>
    </w:p>
    <w:p w14:paraId="685171FE" w14:textId="3D85A644" w:rsidR="00D11A4A" w:rsidRDefault="00F5323B" w:rsidP="00C224CC">
      <w:pPr>
        <w:pStyle w:val="Puntoelenco2"/>
        <w:numPr>
          <w:ilvl w:val="0"/>
          <w:numId w:val="0"/>
        </w:numPr>
        <w:ind w:left="720" w:hanging="360"/>
        <w:contextualSpacing/>
        <w:rPr>
          <w:ins w:id="746" w:author="Elena Vio" w:date="2016-04-21T17:02:00Z"/>
          <w:strike/>
          <w:highlight w:val="yellow"/>
        </w:rPr>
      </w:pPr>
      <w:del w:id="747" w:author="Elena Vio" w:date="2016-04-24T19:16:00Z">
        <w:r w:rsidRPr="00C224CC" w:rsidDel="00817D35">
          <w:rPr>
            <w:highlight w:val="yellow"/>
          </w:rPr>
          <w:delText>One</w:delText>
        </w:r>
      </w:del>
      <w:del w:id="748" w:author="Elena Vio" w:date="2016-04-24T13:06:00Z">
        <w:r w:rsidRPr="00C224CC" w:rsidDel="00C72E1C">
          <w:rPr>
            <w:highlight w:val="yellow"/>
          </w:rPr>
          <w:delText xml:space="preserve"> </w:delText>
        </w:r>
        <w:r w:rsidR="00886BC4" w:rsidRPr="00C224CC" w:rsidDel="00C72E1C">
          <w:rPr>
            <w:highlight w:val="yellow"/>
          </w:rPr>
          <w:delText xml:space="preserve">added </w:delText>
        </w:r>
      </w:del>
      <w:del w:id="749" w:author="Elena Vio" w:date="2016-04-24T19:16:00Z">
        <w:r w:rsidR="00886BC4" w:rsidRPr="00C224CC" w:rsidDel="00817D35">
          <w:rPr>
            <w:highlight w:val="yellow"/>
          </w:rPr>
          <w:delText>document</w:delText>
        </w:r>
      </w:del>
    </w:p>
    <w:p w14:paraId="4B459E7F" w14:textId="77777777" w:rsidR="00D11A4A" w:rsidRPr="00D11A4A" w:rsidRDefault="00D11A4A" w:rsidP="00C224CC">
      <w:pPr>
        <w:pStyle w:val="Puntoelenco2"/>
        <w:numPr>
          <w:ilvl w:val="0"/>
          <w:numId w:val="0"/>
        </w:numPr>
        <w:ind w:left="720" w:hanging="360"/>
        <w:contextualSpacing/>
        <w:rPr>
          <w:strike/>
          <w:highlight w:val="yellow"/>
        </w:rPr>
      </w:pPr>
    </w:p>
    <w:p w14:paraId="2264C858" w14:textId="77777777" w:rsidR="00F5323B" w:rsidRPr="003651D9" w:rsidRDefault="00F5323B" w:rsidP="00F5323B">
      <w:pPr>
        <w:pStyle w:val="Corpodeltesto"/>
      </w:pPr>
    </w:p>
    <w:p w14:paraId="0F669A82" w14:textId="31CFC654" w:rsidR="00F5323B" w:rsidRPr="003651D9" w:rsidRDefault="00F5323B" w:rsidP="00F5323B">
      <w:pPr>
        <w:pStyle w:val="Titolo3"/>
        <w:numPr>
          <w:ilvl w:val="0"/>
          <w:numId w:val="0"/>
        </w:numPr>
        <w:rPr>
          <w:noProof w:val="0"/>
        </w:rPr>
      </w:pPr>
      <w:r w:rsidRPr="003651D9">
        <w:rPr>
          <w:noProof w:val="0"/>
        </w:rPr>
        <w:lastRenderedPageBreak/>
        <w:t>3.Y</w:t>
      </w:r>
      <w:r w:rsidR="00A71BB9">
        <w:rPr>
          <w:noProof w:val="0"/>
        </w:rPr>
        <w:t>4</w:t>
      </w:r>
      <w:r w:rsidRPr="003651D9">
        <w:rPr>
          <w:noProof w:val="0"/>
        </w:rPr>
        <w:t>.2</w:t>
      </w:r>
      <w:r>
        <w:rPr>
          <w:noProof w:val="0"/>
        </w:rPr>
        <w:t xml:space="preserve"> </w:t>
      </w:r>
      <w:r w:rsidRPr="003651D9">
        <w:rPr>
          <w:noProof w:val="0"/>
        </w:rPr>
        <w:t>Actor Roles</w:t>
      </w:r>
    </w:p>
    <w:p w14:paraId="7BA25767" w14:textId="77777777" w:rsidR="00F5323B" w:rsidRPr="003651D9" w:rsidRDefault="00F5323B" w:rsidP="00F5323B">
      <w:pPr>
        <w:pStyle w:val="Corpodeltesto"/>
        <w:jc w:val="center"/>
      </w:pPr>
      <w:r>
        <w:rPr>
          <w:noProof/>
          <w:lang w:val="it-IT" w:eastAsia="it-IT"/>
        </w:rPr>
        <mc:AlternateContent>
          <mc:Choice Requires="wpg">
            <w:drawing>
              <wp:inline distT="0" distB="0" distL="0" distR="0" wp14:anchorId="18C4F056" wp14:editId="5644DF98">
                <wp:extent cx="3749293" cy="1594537"/>
                <wp:effectExtent l="0" t="0" r="35560" b="31115"/>
                <wp:docPr id="205"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06"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1798FE9D" w14:textId="4917BE52" w:rsidR="00114D5E" w:rsidRDefault="00114D5E" w:rsidP="00F5323B">
                              <w:pPr>
                                <w:spacing w:before="0"/>
                                <w:jc w:val="center"/>
                                <w:rPr>
                                  <w:sz w:val="18"/>
                                </w:rPr>
                              </w:pPr>
                              <w:ins w:id="750" w:author="Elena Vio" w:date="2016-04-15T12:14:00Z">
                                <w:r w:rsidRPr="00A71BB9">
                                  <w:rPr>
                                    <w:sz w:val="18"/>
                                  </w:rPr>
                                  <w:t>A</w:t>
                                </w:r>
                                <w:r>
                                  <w:rPr>
                                    <w:sz w:val="18"/>
                                  </w:rPr>
                                  <w:t>dd</w:t>
                                </w:r>
                                <w:r w:rsidRPr="00A71BB9">
                                  <w:rPr>
                                    <w:sz w:val="18"/>
                                  </w:rPr>
                                  <w:t xml:space="preserve"> </w:t>
                                </w:r>
                              </w:ins>
                              <w:ins w:id="751" w:author="Elena Vio" w:date="2016-04-24T11:12:00Z">
                                <w:r>
                                  <w:rPr>
                                    <w:sz w:val="18"/>
                                  </w:rPr>
                                  <w:t xml:space="preserve">request of </w:t>
                                </w:r>
                              </w:ins>
                              <w:ins w:id="752" w:author="Elena Vio" w:date="2016-04-15T12:14:00Z">
                                <w:r w:rsidRPr="00A71BB9">
                                  <w:rPr>
                                    <w:sz w:val="18"/>
                                  </w:rPr>
                                  <w:t xml:space="preserve">more clinical information </w:t>
                                </w:r>
                              </w:ins>
                              <w:r>
                                <w:rPr>
                                  <w:sz w:val="18"/>
                                </w:rPr>
                                <w:t>[PCC-Y</w:t>
                              </w:r>
                              <w:ins w:id="753" w:author="Elena Vio" w:date="2016-04-15T12:14:00Z">
                                <w:r>
                                  <w:rPr>
                                    <w:sz w:val="18"/>
                                  </w:rPr>
                                  <w:t>4</w:t>
                                </w:r>
                              </w:ins>
                              <w:r>
                                <w:rPr>
                                  <w:sz w:val="18"/>
                                </w:rPr>
                                <w:t>]</w:t>
                              </w:r>
                            </w:p>
                            <w:p w14:paraId="636C93D7" w14:textId="77777777" w:rsidR="00114D5E" w:rsidRDefault="00114D5E" w:rsidP="00F5323B">
                              <w:pPr>
                                <w:spacing w:before="0"/>
                              </w:pPr>
                            </w:p>
                            <w:p w14:paraId="577091E5" w14:textId="77777777" w:rsidR="00114D5E" w:rsidRDefault="00114D5E" w:rsidP="00F5323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08"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B96FBD9" w14:textId="7B8A3C5C" w:rsidR="00114D5E" w:rsidRDefault="00114D5E" w:rsidP="00D11A4A">
                              <w:pPr>
                                <w:spacing w:before="0"/>
                                <w:rPr>
                                  <w:sz w:val="18"/>
                                </w:rPr>
                              </w:pPr>
                              <w:r>
                                <w:rPr>
                                  <w:sz w:val="18"/>
                                </w:rPr>
                                <w:t xml:space="preserve">HT </w:t>
                              </w:r>
                              <w:ins w:id="754" w:author="Elena Vio" w:date="2016-04-15T12:14:00Z">
                                <w:r>
                                  <w:rPr>
                                    <w:sz w:val="18"/>
                                  </w:rPr>
                                  <w:t>Participant</w:t>
                                </w:r>
                              </w:ins>
                            </w:p>
                          </w:txbxContent>
                        </wps:txbx>
                        <wps:bodyPr rot="0" vert="horz" wrap="square" lIns="91440" tIns="45720" rIns="91440" bIns="45720" anchor="t" anchorCtr="0" upright="1">
                          <a:noAutofit/>
                        </wps:bodyPr>
                      </wps:wsp>
                      <wps:wsp>
                        <wps:cNvPr id="209"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3CD18CC2" w14:textId="77777777" w:rsidR="00114D5E" w:rsidRDefault="00114D5E" w:rsidP="00F5323B">
                              <w:pPr>
                                <w:spacing w:before="0"/>
                                <w:rPr>
                                  <w:sz w:val="18"/>
                                </w:rPr>
                              </w:pPr>
                              <w:r>
                                <w:rPr>
                                  <w:sz w:val="18"/>
                                </w:rPr>
                                <w:t>XDS Document Repository</w:t>
                              </w:r>
                            </w:p>
                          </w:txbxContent>
                        </wps:txbx>
                        <wps:bodyPr rot="0" vert="horz" wrap="square" lIns="91440" tIns="45720" rIns="91440" bIns="45720" anchor="t" anchorCtr="0" upright="1">
                          <a:noAutofit/>
                        </wps:bodyPr>
                      </wps:wsp>
                      <wps:wsp>
                        <wps:cNvPr id="211"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83"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TTKQbq4EAABhFAAADgAAAAAAAAAA&#10;AAAAAAAsAgAAZHJzL2Uyb0RvYy54bWxQSwECLQAUAAYACAAAACEAm5VUE90AAAAFAQAADwAAAAAA&#10;AAAAAAAAAAAGBwAAZHJzL2Rvd25yZXYueG1sUEsFBgAAAAAEAAQA8wAAABAIAAAAAA==&#10;">
                <o:lock v:ext="edit" aspectratio="t"/>
                <v:rect id="AutoShape 22" o:spid="_x0000_s1084"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seBxAAA&#10;ANwAAAAPAAAAZHJzL2Rvd25yZXYueG1sRI9Pi8IwFMTvgt8hPMGLaLoeRKpRRBCLLMjWP+dH82yL&#10;zUttsm33228WFjwOM/MbZr3tTSVaalxpWcHHLAJBnFldcq7gejlMlyCcR9ZYWSYFP+RguxkO1hhr&#10;2/EXtanPRYCwi1FB4X0dS+myggy6ma2Jg/ewjUEfZJNL3WAX4KaS8yhaSIMlh4UCa9oXlD3Tb6Og&#10;y87t/fJ5lOfJPbH8Sl779HZSajzqdysQnnr/Dv+3E61gHi3g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LHgcQAAADcAAAADwAAAAAAAAAAAAAAAACXAgAAZHJzL2Rv&#10;d25yZXYueG1sUEsFBgAAAAAEAAQA9QAAAIgDAAAAAA==&#10;" filled="f" stroked="f">
                  <o:lock v:ext="edit" aspectratio="t" text="t"/>
                </v:rect>
                <v:oval id="Oval 23" o:spid="_x0000_s1085"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DQmxAAA&#10;ANwAAAAPAAAAZHJzL2Rvd25yZXYueG1sRI9PawIxFMTvBb9DeIKXolkX/7EaRSyCtCdtwetj89wN&#10;bl6WTarx2xuh0OMwM79hVptoG3GjzhvHCsajDARx6bThSsHP9364AOEDssbGMSl4kIfNuve2wkK7&#10;Ox/pdgqVSBD2BSqoQ2gLKX1Zk0U/ci1x8i6usxiS7CqpO7wnuG1knmUzadFwWqixpV1N5fX0axVM&#10;2u1sGsdf5v3z8jGfuvNxn5uo1KAft0sQgWL4D/+1D1pBns3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g0JsQAAADcAAAADwAAAAAAAAAAAAAAAACXAgAAZHJzL2Rv&#10;d25yZXYueG1sUEsFBgAAAAAEAAQA9QAAAIgDAAAAAA==&#10;">
                  <v:textbox inset="0,.72pt,0,.72pt">
                    <w:txbxContent>
                      <w:p w14:paraId="1798FE9D" w14:textId="4917BE52" w:rsidR="00114D5E" w:rsidRDefault="00114D5E" w:rsidP="00F5323B">
                        <w:pPr>
                          <w:spacing w:before="0"/>
                          <w:jc w:val="center"/>
                          <w:rPr>
                            <w:sz w:val="18"/>
                          </w:rPr>
                        </w:pPr>
                        <w:ins w:id="755" w:author="Elena Vio" w:date="2016-04-15T12:14:00Z">
                          <w:r w:rsidRPr="00A71BB9">
                            <w:rPr>
                              <w:sz w:val="18"/>
                            </w:rPr>
                            <w:t>A</w:t>
                          </w:r>
                          <w:r>
                            <w:rPr>
                              <w:sz w:val="18"/>
                            </w:rPr>
                            <w:t>dd</w:t>
                          </w:r>
                          <w:r w:rsidRPr="00A71BB9">
                            <w:rPr>
                              <w:sz w:val="18"/>
                            </w:rPr>
                            <w:t xml:space="preserve"> </w:t>
                          </w:r>
                        </w:ins>
                        <w:ins w:id="756" w:author="Elena Vio" w:date="2016-04-24T11:12:00Z">
                          <w:r>
                            <w:rPr>
                              <w:sz w:val="18"/>
                            </w:rPr>
                            <w:t xml:space="preserve">request of </w:t>
                          </w:r>
                        </w:ins>
                        <w:ins w:id="757" w:author="Elena Vio" w:date="2016-04-15T12:14:00Z">
                          <w:r w:rsidRPr="00A71BB9">
                            <w:rPr>
                              <w:sz w:val="18"/>
                            </w:rPr>
                            <w:t xml:space="preserve">more clinical information </w:t>
                          </w:r>
                        </w:ins>
                        <w:r>
                          <w:rPr>
                            <w:sz w:val="18"/>
                          </w:rPr>
                          <w:t>[PCC-Y</w:t>
                        </w:r>
                        <w:ins w:id="758" w:author="Elena Vio" w:date="2016-04-15T12:14:00Z">
                          <w:r>
                            <w:rPr>
                              <w:sz w:val="18"/>
                            </w:rPr>
                            <w:t>4</w:t>
                          </w:r>
                        </w:ins>
                        <w:r>
                          <w:rPr>
                            <w:sz w:val="18"/>
                          </w:rPr>
                          <w:t>]</w:t>
                        </w:r>
                      </w:p>
                      <w:p w14:paraId="636C93D7" w14:textId="77777777" w:rsidR="00114D5E" w:rsidRDefault="00114D5E" w:rsidP="00F5323B">
                        <w:pPr>
                          <w:spacing w:before="0"/>
                        </w:pPr>
                      </w:p>
                      <w:p w14:paraId="577091E5" w14:textId="77777777" w:rsidR="00114D5E" w:rsidRDefault="00114D5E" w:rsidP="00F5323B">
                        <w:pPr>
                          <w:spacing w:before="0"/>
                          <w:jc w:val="center"/>
                          <w:rPr>
                            <w:sz w:val="18"/>
                          </w:rPr>
                        </w:pPr>
                        <w:r>
                          <w:rPr>
                            <w:sz w:val="18"/>
                          </w:rPr>
                          <w:t>Transaction Name [DOM-#]</w:t>
                        </w:r>
                      </w:p>
                    </w:txbxContent>
                  </v:textbox>
                </v:oval>
                <v:shape id="Text Box 24" o:spid="_x0000_s1086"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1FcwgAA&#10;ANwAAAAPAAAAZHJzL2Rvd25yZXYueG1sRE/LisIwFN0P+A/hCm4GTXXERzXKIDjobkZFt5fm2hab&#10;m04Sa/17sxiY5eG8l+vWVKIh50vLCoaDBARxZnXJuYLTcdufgfABWWNlmRQ8ycN61XlbYqrtg3+o&#10;OYRcxBD2KSooQqhTKX1WkEE/sDVx5K7WGQwRulxqh48Ybio5SpKJNFhybCiwpk1B2e1wNwpm411z&#10;8fuP73M2uVbz8D5tvn6dUr1u+7kAEagN/+I/904rGCVxbTwTj4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DUVzCAAAA3AAAAA8AAAAAAAAAAAAAAAAAlwIAAGRycy9kb3du&#10;cmV2LnhtbFBLBQYAAAAABAAEAPUAAACGAwAAAAA=&#10;">
                  <v:textbox>
                    <w:txbxContent>
                      <w:p w14:paraId="3B96FBD9" w14:textId="7B8A3C5C" w:rsidR="00114D5E" w:rsidRDefault="00114D5E" w:rsidP="00D11A4A">
                        <w:pPr>
                          <w:spacing w:before="0"/>
                          <w:rPr>
                            <w:sz w:val="18"/>
                          </w:rPr>
                        </w:pPr>
                        <w:r>
                          <w:rPr>
                            <w:sz w:val="18"/>
                          </w:rPr>
                          <w:t xml:space="preserve">HT </w:t>
                        </w:r>
                        <w:ins w:id="759" w:author="Elena Vio" w:date="2016-04-15T12:14:00Z">
                          <w:r>
                            <w:rPr>
                              <w:sz w:val="18"/>
                            </w:rPr>
                            <w:t>Participant</w:t>
                          </w:r>
                        </w:ins>
                      </w:p>
                    </w:txbxContent>
                  </v:textbox>
                </v:shape>
                <v:line id="Line 25" o:spid="_x0000_s1087"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zmyD/GAAAA3AAAAA8AAAAAAAAA&#10;AAAAAAAAoQIAAGRycy9kb3ducmV2LnhtbFBLBQYAAAAABAAEAPkAAACUAwAAAAA=&#10;"/>
                <v:shape id="Text Box 26" o:spid="_x0000_s1088"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uHwgAA&#10;ANwAAAAPAAAAZHJzL2Rvd25yZXYueG1sRE/LagIxFN0L/YdwC27EyWiLj6lRimCxO2tFt5fJnQed&#10;3EyTOE7/vlkILg/nvdr0phEdOV9bVjBJUhDEudU1lwpO37vxAoQPyBoby6Tgjzxs1k+DFWba3viL&#10;umMoRQxhn6GCKoQ2k9LnFRn0iW2JI1dYZzBE6EqpHd5iuGnkNE1n0mDNsaHClrYV5T/Hq1GweN13&#10;F//5cjjns6JZhtG8+/h1Sg2f+/c3EIH68BDf3XutYDqJ8+OZe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sy4fCAAAA3AAAAA8AAAAAAAAAAAAAAAAAlwIAAGRycy9kb3du&#10;cmV2LnhtbFBLBQYAAAAABAAEAPUAAACGAwAAAAA=&#10;">
                  <v:textbox>
                    <w:txbxContent>
                      <w:p w14:paraId="3CD18CC2" w14:textId="77777777" w:rsidR="00114D5E" w:rsidRDefault="00114D5E" w:rsidP="00F5323B">
                        <w:pPr>
                          <w:spacing w:before="0"/>
                          <w:rPr>
                            <w:sz w:val="18"/>
                          </w:rPr>
                        </w:pPr>
                        <w:r>
                          <w:rPr>
                            <w:sz w:val="18"/>
                          </w:rPr>
                          <w:t>XDS Document Repository</w:t>
                        </w:r>
                      </w:p>
                    </w:txbxContent>
                  </v:textbox>
                </v:shape>
                <v:line id="Line 27" o:spid="_x0000_s1089"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3Tm8YAAADcAAAADwAAAGRycy9kb3ducmV2LnhtbESPQWsCMRSE7wX/Q3hCL0WzK6XY1ShS&#10;KPTgpVZWentunptlNy/bJNXtv28EweMwM98wy/VgO3EmHxrHCvJpBoK4crrhWsH+630yBxEissbO&#10;MSn4owDr1ehhiYV2F/6k8y7WIkE4FKjAxNgXUobKkMUwdT1x8k7OW4xJ+lpqj5cEt52cZdmLtNhw&#10;WjDY05uhqt39WgVyvn368Zvjc1u2h8OrKauy/94q9TgeNgsQkYZ4D9/aH1rBLM/heiYdAbn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5t05vGAAAA3AAAAA8AAAAAAAAA&#10;AAAAAAAAoQIAAGRycy9kb3ducmV2LnhtbFBLBQYAAAAABAAEAPkAAACUAwAAAAA=&#10;"/>
                <w10:anchorlock/>
              </v:group>
            </w:pict>
          </mc:Fallback>
        </mc:AlternateContent>
      </w:r>
    </w:p>
    <w:p w14:paraId="1DFFFDBC" w14:textId="64E037CC" w:rsidR="00F5323B" w:rsidRPr="003651D9" w:rsidRDefault="00F5323B" w:rsidP="00F5323B">
      <w:pPr>
        <w:pStyle w:val="FigureTitle"/>
      </w:pPr>
      <w:r w:rsidRPr="003651D9">
        <w:t>Figure 3.Y</w:t>
      </w:r>
      <w:r w:rsidR="00A71BB9">
        <w:t>4</w:t>
      </w:r>
      <w:r w:rsidRPr="003651D9">
        <w:t>.2-1: Use Case Diagram</w:t>
      </w:r>
    </w:p>
    <w:p w14:paraId="00B5DDC2" w14:textId="77777777" w:rsidR="00F5323B" w:rsidRPr="003651D9" w:rsidRDefault="00F5323B" w:rsidP="00F5323B">
      <w:pPr>
        <w:pStyle w:val="TableTitle"/>
      </w:pPr>
    </w:p>
    <w:p w14:paraId="5C090164" w14:textId="32597032" w:rsidR="00F5323B" w:rsidRPr="003651D9" w:rsidRDefault="00F5323B" w:rsidP="00F5323B">
      <w:pPr>
        <w:pStyle w:val="TableTitle"/>
      </w:pPr>
      <w:r w:rsidRPr="003651D9">
        <w:t>Table 3.Y</w:t>
      </w:r>
      <w:r w:rsidR="00A71BB9">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5323B" w:rsidRPr="003651D9" w14:paraId="25E83DE1" w14:textId="77777777" w:rsidTr="008677F1">
        <w:tc>
          <w:tcPr>
            <w:tcW w:w="1008" w:type="dxa"/>
            <w:shd w:val="clear" w:color="auto" w:fill="auto"/>
          </w:tcPr>
          <w:p w14:paraId="60872FB8" w14:textId="77777777" w:rsidR="00F5323B" w:rsidRPr="003651D9" w:rsidRDefault="00F5323B" w:rsidP="008677F1">
            <w:pPr>
              <w:pStyle w:val="Corpodeltesto"/>
              <w:rPr>
                <w:b/>
              </w:rPr>
            </w:pPr>
            <w:r w:rsidRPr="003651D9">
              <w:rPr>
                <w:b/>
              </w:rPr>
              <w:t>Actor:</w:t>
            </w:r>
          </w:p>
        </w:tc>
        <w:tc>
          <w:tcPr>
            <w:tcW w:w="8568" w:type="dxa"/>
          </w:tcPr>
          <w:p w14:paraId="3D3E9BB5" w14:textId="725E22E7" w:rsidR="00F5323B" w:rsidRPr="003651D9" w:rsidRDefault="00F5323B" w:rsidP="00A71BB9">
            <w:pPr>
              <w:pStyle w:val="Corpodeltesto"/>
            </w:pPr>
            <w:r>
              <w:t xml:space="preserve">HT </w:t>
            </w:r>
            <w:r w:rsidR="00A71BB9">
              <w:t>Participant</w:t>
            </w:r>
          </w:p>
        </w:tc>
      </w:tr>
      <w:tr w:rsidR="00F5323B" w:rsidRPr="003651D9" w14:paraId="2A149993" w14:textId="77777777" w:rsidTr="008677F1">
        <w:trPr>
          <w:trHeight w:val="435"/>
        </w:trPr>
        <w:tc>
          <w:tcPr>
            <w:tcW w:w="1008" w:type="dxa"/>
            <w:shd w:val="clear" w:color="auto" w:fill="auto"/>
          </w:tcPr>
          <w:p w14:paraId="599AB362" w14:textId="77777777" w:rsidR="00F5323B" w:rsidRPr="003651D9" w:rsidRDefault="00F5323B" w:rsidP="008677F1">
            <w:pPr>
              <w:pStyle w:val="Corpodeltesto"/>
              <w:rPr>
                <w:b/>
              </w:rPr>
            </w:pPr>
            <w:r w:rsidRPr="003651D9">
              <w:rPr>
                <w:b/>
              </w:rPr>
              <w:t>Role:</w:t>
            </w:r>
          </w:p>
        </w:tc>
        <w:tc>
          <w:tcPr>
            <w:tcW w:w="8568" w:type="dxa"/>
          </w:tcPr>
          <w:p w14:paraId="1EE09DDB" w14:textId="2EED1D31" w:rsidR="00F5323B" w:rsidRPr="003651D9" w:rsidRDefault="00BD1FA5" w:rsidP="00E70755">
            <w:pPr>
              <w:pStyle w:val="Corpodeltesto"/>
              <w:tabs>
                <w:tab w:val="right" w:pos="9360"/>
              </w:tabs>
              <w:rPr>
                <w:rFonts w:ascii="Arial" w:hAnsi="Arial"/>
                <w:b/>
                <w:noProof/>
                <w:kern w:val="28"/>
                <w:sz w:val="28"/>
              </w:rPr>
            </w:pPr>
            <w:proofErr w:type="gramStart"/>
            <w:r>
              <w:t>Requests that HT Request</w:t>
            </w:r>
            <w:ins w:id="760" w:author="Elena Vio" w:date="2016-04-24T11:12:00Z">
              <w:r w:rsidR="00242733">
                <w:t>er</w:t>
              </w:r>
            </w:ins>
            <w:r>
              <w:t xml:space="preserve"> provides more clinical information, updates </w:t>
            </w:r>
            <w:r w:rsidR="00F5323B">
              <w:t xml:space="preserve">and submits </w:t>
            </w:r>
            <w:r>
              <w:t>updates</w:t>
            </w:r>
            <w:proofErr w:type="gramEnd"/>
            <w:r>
              <w:t xml:space="preserve"> </w:t>
            </w:r>
            <w:r w:rsidR="00F5323B">
              <w:t>the Heart Team Workflow Documents with associated metadata to a Document Repository.</w:t>
            </w:r>
          </w:p>
        </w:tc>
      </w:tr>
      <w:tr w:rsidR="00F5323B" w:rsidRPr="003651D9" w14:paraId="30DE4914" w14:textId="77777777" w:rsidTr="008677F1">
        <w:tc>
          <w:tcPr>
            <w:tcW w:w="1008" w:type="dxa"/>
            <w:shd w:val="clear" w:color="auto" w:fill="auto"/>
          </w:tcPr>
          <w:p w14:paraId="73546D06" w14:textId="77777777" w:rsidR="00F5323B" w:rsidRPr="003651D9" w:rsidRDefault="00F5323B" w:rsidP="008677F1">
            <w:pPr>
              <w:pStyle w:val="Corpodeltesto"/>
              <w:rPr>
                <w:b/>
              </w:rPr>
            </w:pPr>
            <w:r w:rsidRPr="003651D9">
              <w:rPr>
                <w:b/>
              </w:rPr>
              <w:t>Actor:</w:t>
            </w:r>
          </w:p>
        </w:tc>
        <w:tc>
          <w:tcPr>
            <w:tcW w:w="8568" w:type="dxa"/>
          </w:tcPr>
          <w:p w14:paraId="08E76A1B" w14:textId="77777777" w:rsidR="00F5323B" w:rsidRPr="003651D9" w:rsidRDefault="00F5323B" w:rsidP="008677F1">
            <w:pPr>
              <w:pStyle w:val="Corpodeltesto"/>
            </w:pPr>
            <w:r>
              <w:t>XDS Document Repository</w:t>
            </w:r>
          </w:p>
        </w:tc>
      </w:tr>
      <w:tr w:rsidR="00F5323B" w:rsidRPr="003651D9" w14:paraId="7FB11F1C" w14:textId="77777777" w:rsidTr="008677F1">
        <w:tc>
          <w:tcPr>
            <w:tcW w:w="1008" w:type="dxa"/>
            <w:shd w:val="clear" w:color="auto" w:fill="auto"/>
          </w:tcPr>
          <w:p w14:paraId="5AA651BD" w14:textId="77777777" w:rsidR="00F5323B" w:rsidRPr="003651D9" w:rsidRDefault="00F5323B" w:rsidP="008677F1">
            <w:pPr>
              <w:pStyle w:val="Corpodeltesto"/>
              <w:rPr>
                <w:b/>
              </w:rPr>
            </w:pPr>
            <w:r w:rsidRPr="003651D9">
              <w:rPr>
                <w:b/>
              </w:rPr>
              <w:t>Role:</w:t>
            </w:r>
          </w:p>
        </w:tc>
        <w:tc>
          <w:tcPr>
            <w:tcW w:w="8568" w:type="dxa"/>
          </w:tcPr>
          <w:p w14:paraId="399AB8D2" w14:textId="77777777" w:rsidR="00F5323B" w:rsidRDefault="00F5323B" w:rsidP="008677F1">
            <w:pPr>
              <w:pStyle w:val="Corpodeltesto"/>
            </w:pPr>
            <w:r>
              <w:t>Receives, stores and eventually notifies the Workflow Document</w:t>
            </w:r>
          </w:p>
        </w:tc>
      </w:tr>
    </w:tbl>
    <w:p w14:paraId="17E3A621" w14:textId="7DFD482E" w:rsidR="00F5323B" w:rsidRPr="003651D9" w:rsidRDefault="00F5323B" w:rsidP="00F5323B">
      <w:pPr>
        <w:pStyle w:val="Titolo3"/>
        <w:numPr>
          <w:ilvl w:val="0"/>
          <w:numId w:val="0"/>
        </w:numPr>
        <w:rPr>
          <w:noProof w:val="0"/>
        </w:rPr>
      </w:pPr>
      <w:r w:rsidRPr="003651D9">
        <w:rPr>
          <w:noProof w:val="0"/>
        </w:rPr>
        <w:t>3.Y</w:t>
      </w:r>
      <w:r w:rsidR="00BD1FA5">
        <w:rPr>
          <w:noProof w:val="0"/>
        </w:rPr>
        <w:t>4</w:t>
      </w:r>
      <w:r w:rsidRPr="003651D9">
        <w:rPr>
          <w:noProof w:val="0"/>
        </w:rPr>
        <w:t>.3 Referenced Standards</w:t>
      </w:r>
    </w:p>
    <w:p w14:paraId="136907FF" w14:textId="77777777" w:rsidR="00F5323B" w:rsidRPr="00855164" w:rsidRDefault="00F5323B" w:rsidP="00F5323B">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F648A78" w14:textId="77777777" w:rsidR="00F5323B" w:rsidRPr="00855164" w:rsidRDefault="00F5323B" w:rsidP="00F5323B">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0F20E65A" w14:textId="1132A32D" w:rsidR="00F5323B" w:rsidRPr="003651D9" w:rsidRDefault="00F5323B" w:rsidP="00F5323B">
      <w:pPr>
        <w:pStyle w:val="Titolo3"/>
        <w:numPr>
          <w:ilvl w:val="0"/>
          <w:numId w:val="0"/>
        </w:numPr>
        <w:rPr>
          <w:noProof w:val="0"/>
        </w:rPr>
      </w:pPr>
      <w:r w:rsidRPr="003651D9">
        <w:rPr>
          <w:noProof w:val="0"/>
        </w:rPr>
        <w:lastRenderedPageBreak/>
        <w:t>3.Y</w:t>
      </w:r>
      <w:r w:rsidR="00BD1FA5">
        <w:rPr>
          <w:noProof w:val="0"/>
        </w:rPr>
        <w:t>4</w:t>
      </w:r>
      <w:r w:rsidRPr="003651D9">
        <w:rPr>
          <w:noProof w:val="0"/>
        </w:rPr>
        <w:t>.4 Interaction Diagram</w:t>
      </w:r>
    </w:p>
    <w:p w14:paraId="1D7E76F5" w14:textId="77777777" w:rsidR="00F5323B" w:rsidRPr="003651D9" w:rsidRDefault="00F5323B" w:rsidP="00F5323B">
      <w:pPr>
        <w:pStyle w:val="Corpodeltesto"/>
      </w:pPr>
      <w:r>
        <w:rPr>
          <w:noProof/>
          <w:lang w:val="it-IT" w:eastAsia="it-IT"/>
        </w:rPr>
        <mc:AlternateContent>
          <mc:Choice Requires="wpg">
            <w:drawing>
              <wp:inline distT="0" distB="0" distL="0" distR="0" wp14:anchorId="2B42A795" wp14:editId="3723BF0B">
                <wp:extent cx="5943600" cy="2400300"/>
                <wp:effectExtent l="0" t="0" r="0" b="12700"/>
                <wp:docPr id="212"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13"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D06DB" w14:textId="449C789E" w:rsidR="00114D5E" w:rsidRPr="007C1AAC" w:rsidRDefault="00114D5E" w:rsidP="00F5323B">
                              <w:pPr>
                                <w:spacing w:before="0"/>
                                <w:jc w:val="center"/>
                                <w:rPr>
                                  <w:sz w:val="22"/>
                                  <w:szCs w:val="22"/>
                                </w:rPr>
                              </w:pPr>
                              <w:r>
                                <w:rPr>
                                  <w:sz w:val="22"/>
                                  <w:szCs w:val="22"/>
                                </w:rPr>
                                <w:t xml:space="preserve">HT </w:t>
                              </w:r>
                              <w:ins w:id="761" w:author="Elena Vio" w:date="2016-04-15T16:03:00Z">
                                <w:r>
                                  <w:rPr>
                                    <w:sz w:val="22"/>
                                    <w:szCs w:val="22"/>
                                  </w:rPr>
                                  <w:t>Participant</w:t>
                                </w:r>
                              </w:ins>
                              <w:del w:id="762" w:author="Elena Vio" w:date="2016-04-15T16:03:00Z">
                                <w:r w:rsidDel="00F07FA7">
                                  <w:rPr>
                                    <w:sz w:val="22"/>
                                    <w:szCs w:val="22"/>
                                  </w:rPr>
                                  <w:delText>Requester</w:delText>
                                </w:r>
                              </w:del>
                            </w:p>
                            <w:p w14:paraId="636CC6AA" w14:textId="77777777" w:rsidR="00114D5E" w:rsidRDefault="00114D5E" w:rsidP="00F5323B">
                              <w:pPr>
                                <w:spacing w:before="0"/>
                              </w:pPr>
                            </w:p>
                            <w:p w14:paraId="5F0E500E" w14:textId="77777777" w:rsidR="00114D5E" w:rsidRPr="007C1AAC" w:rsidRDefault="00114D5E" w:rsidP="00F5323B">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15"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0D7E7" w14:textId="3AC49C0F" w:rsidR="00114D5E" w:rsidDel="00BD1FA5" w:rsidRDefault="00114D5E" w:rsidP="00F5323B">
                              <w:pPr>
                                <w:spacing w:before="0"/>
                                <w:rPr>
                                  <w:del w:id="763" w:author="Elena Vio" w:date="2016-04-15T12:46:00Z"/>
                                </w:rPr>
                              </w:pPr>
                              <w:ins w:id="764" w:author="Elena Vio" w:date="2016-04-15T12:46:00Z">
                                <w:r>
                                  <w:t>Add Request of more clinical information</w:t>
                                </w:r>
                                <w:r w:rsidRPr="00664105">
                                  <w:t xml:space="preserve"> </w:t>
                                </w:r>
                              </w:ins>
                              <w:del w:id="765" w:author="Elena Vio" w:date="2016-04-15T12:46:00Z">
                                <w:r w:rsidDel="00BD1FA5">
                                  <w:delText>Submit and assign HT Management</w:delText>
                                </w:r>
                              </w:del>
                            </w:p>
                            <w:p w14:paraId="0E5782BA" w14:textId="77777777" w:rsidR="00114D5E" w:rsidRPr="007C1AAC" w:rsidRDefault="00114D5E" w:rsidP="00F5323B">
                              <w:pPr>
                                <w:spacing w:before="0"/>
                                <w:rPr>
                                  <w:sz w:val="22"/>
                                  <w:szCs w:val="22"/>
                                </w:rPr>
                              </w:pPr>
                              <w:del w:id="766" w:author="Elena Vio" w:date="2016-04-24T17:24:00Z">
                                <w:r w:rsidDel="00C224CC">
                                  <w:rPr>
                                    <w:sz w:val="22"/>
                                    <w:szCs w:val="22"/>
                                  </w:rPr>
                                  <w:delText xml:space="preserve">Message </w:delText>
                                </w:r>
                                <w:r w:rsidRPr="007C1AAC" w:rsidDel="00C224CC">
                                  <w:rPr>
                                    <w:sz w:val="22"/>
                                    <w:szCs w:val="22"/>
                                  </w:rPr>
                                  <w:delText>1</w:delText>
                                </w:r>
                              </w:del>
                            </w:p>
                          </w:txbxContent>
                        </wps:txbx>
                        <wps:bodyPr rot="0" vert="horz" wrap="square" lIns="0" tIns="0" rIns="0" bIns="0" anchor="t" anchorCtr="0" upright="1">
                          <a:noAutofit/>
                        </wps:bodyPr>
                      </wps:wsp>
                      <wps:wsp>
                        <wps:cNvPr id="217"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9"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0"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17C97" w14:textId="77777777" w:rsidR="00114D5E" w:rsidRPr="007C1AAC" w:rsidRDefault="00114D5E" w:rsidP="00F5323B">
                              <w:pPr>
                                <w:spacing w:before="0"/>
                                <w:jc w:val="center"/>
                                <w:rPr>
                                  <w:sz w:val="22"/>
                                  <w:szCs w:val="22"/>
                                </w:rPr>
                              </w:pPr>
                              <w:r>
                                <w:rPr>
                                  <w:sz w:val="22"/>
                                  <w:szCs w:val="22"/>
                                </w:rPr>
                                <w:t>XDS Document Repository</w:t>
                              </w:r>
                            </w:p>
                            <w:p w14:paraId="54A59DFF" w14:textId="77777777" w:rsidR="00114D5E" w:rsidRDefault="00114D5E" w:rsidP="00F5323B">
                              <w:pPr>
                                <w:spacing w:before="0"/>
                              </w:pPr>
                            </w:p>
                            <w:p w14:paraId="70AB241D" w14:textId="77777777" w:rsidR="00114D5E" w:rsidRPr="007C1AAC" w:rsidRDefault="00114D5E" w:rsidP="00F5323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22"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F5C23" w14:textId="77777777" w:rsidR="00114D5E" w:rsidRPr="007C1AAC" w:rsidRDefault="00114D5E" w:rsidP="00F5323B">
                              <w:pPr>
                                <w:spacing w:before="0"/>
                                <w:rPr>
                                  <w:sz w:val="22"/>
                                  <w:szCs w:val="22"/>
                                </w:rPr>
                              </w:pPr>
                              <w:r>
                                <w:t>Provide And Register Document set-b Response</w:t>
                              </w:r>
                              <w:r w:rsidDel="00281B77">
                                <w:rPr>
                                  <w:sz w:val="22"/>
                                  <w:szCs w:val="22"/>
                                </w:rPr>
                                <w:t xml:space="preserve"> </w:t>
                              </w:r>
                            </w:p>
                            <w:p w14:paraId="414E87DA" w14:textId="77777777" w:rsidR="00114D5E" w:rsidRDefault="00114D5E" w:rsidP="00F5323B">
                              <w:pPr>
                                <w:spacing w:before="0"/>
                              </w:pPr>
                            </w:p>
                            <w:p w14:paraId="7CBE8790" w14:textId="77777777" w:rsidR="00114D5E" w:rsidRPr="007C1AAC" w:rsidRDefault="00114D5E" w:rsidP="00F5323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90"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">
                <o:lock v:ext="edit" aspectratio="t"/>
                <v:rect id="AutoShape 29" o:spid="_x0000_s1091"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PLExgAA&#10;ANwAAAAPAAAAZHJzL2Rvd25yZXYueG1sRI/dasJAFITvC77DcgRvSt1ooUiajYggDSJI48/1IXua&#10;hGbPxuw2iW/fLRS8HGbmGyZZj6YRPXWutqxgMY9AEBdW11wqOJ92LysQziNrbCyTgjs5WKeTpwRj&#10;bQf+pD73pQgQdjEqqLxvYyldUZFBN7ctcfC+bGfQB9mVUnc4BLhp5DKK3qTBmsNChS1tKyq+8x+j&#10;YCiO/fV0+JDH52tm+Zbdtvllr9RsOm7eQXga/SP83860guXiFf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XPLExgAAANwAAAAPAAAAAAAAAAAAAAAAAJcCAABkcnMv&#10;ZG93bnJldi54bWxQSwUGAAAAAAQABAD1AAAAigMAAAAA&#10;" filled="f" stroked="f">
                  <o:lock v:ext="edit" aspectratio="t" text="t"/>
                </v:rect>
                <v:shape id="Text Box 30" o:spid="_x0000_s1092"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76zwgAA&#10;ANwAAAAPAAAAZHJzL2Rvd25yZXYueG1sRI/disIwFITvBd8hHMEb2aaKv9UoKuzira4PcNoc22Jz&#10;Uppo69ubhQUvh5n5htnsOlOJJzWutKxgHMUgiDOrS84VXH+/v5YgnEfWWFkmBS9ysNv2extMtG35&#10;TM+Lz0WAsEtQQeF9nUjpsoIMusjWxMG72cagD7LJpW6wDXBTyUkcz6XBksNCgTUdC8rul4dRcDu1&#10;o9mqTX/8dXGezg9YLlL7Umo46PZrEJ46/wn/t09awWQ8hb8z4QjI7R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5bvrPCAAAA3AAAAA8AAAAAAAAAAAAAAAAAlwIAAGRycy9kb3du&#10;cmV2LnhtbFBLBQYAAAAABAAEAPUAAACGAwAAAAA=&#10;" stroked="f">
                  <v:textbox>
                    <w:txbxContent>
                      <w:p w14:paraId="1D2D06DB" w14:textId="449C789E" w:rsidR="00114D5E" w:rsidRPr="007C1AAC" w:rsidRDefault="00114D5E" w:rsidP="00F5323B">
                        <w:pPr>
                          <w:spacing w:before="0"/>
                          <w:jc w:val="center"/>
                          <w:rPr>
                            <w:sz w:val="22"/>
                            <w:szCs w:val="22"/>
                          </w:rPr>
                        </w:pPr>
                        <w:r>
                          <w:rPr>
                            <w:sz w:val="22"/>
                            <w:szCs w:val="22"/>
                          </w:rPr>
                          <w:t xml:space="preserve">HT </w:t>
                        </w:r>
                        <w:ins w:id="767" w:author="Elena Vio" w:date="2016-04-15T16:03:00Z">
                          <w:r>
                            <w:rPr>
                              <w:sz w:val="22"/>
                              <w:szCs w:val="22"/>
                            </w:rPr>
                            <w:t>Participant</w:t>
                          </w:r>
                        </w:ins>
                        <w:del w:id="768" w:author="Elena Vio" w:date="2016-04-15T16:03:00Z">
                          <w:r w:rsidDel="00F07FA7">
                            <w:rPr>
                              <w:sz w:val="22"/>
                              <w:szCs w:val="22"/>
                            </w:rPr>
                            <w:delText>Requester</w:delText>
                          </w:r>
                        </w:del>
                      </w:p>
                      <w:p w14:paraId="636CC6AA" w14:textId="77777777" w:rsidR="00114D5E" w:rsidRDefault="00114D5E" w:rsidP="00F5323B">
                        <w:pPr>
                          <w:spacing w:before="0"/>
                        </w:pPr>
                      </w:p>
                      <w:p w14:paraId="5F0E500E" w14:textId="77777777" w:rsidR="00114D5E" w:rsidRPr="007C1AAC" w:rsidRDefault="00114D5E" w:rsidP="00F5323B">
                        <w:pPr>
                          <w:spacing w:before="0"/>
                          <w:jc w:val="center"/>
                          <w:rPr>
                            <w:sz w:val="22"/>
                            <w:szCs w:val="22"/>
                          </w:rPr>
                        </w:pPr>
                        <w:r w:rsidRPr="007C1AAC">
                          <w:rPr>
                            <w:sz w:val="22"/>
                            <w:szCs w:val="22"/>
                          </w:rPr>
                          <w:t>A</w:t>
                        </w:r>
                        <w:r>
                          <w:rPr>
                            <w:sz w:val="22"/>
                            <w:szCs w:val="22"/>
                          </w:rPr>
                          <w:t>ctor A</w:t>
                        </w:r>
                      </w:p>
                    </w:txbxContent>
                  </v:textbox>
                </v:shape>
                <v:line id="Line 31" o:spid="_x0000_s1093"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hBPPDAAAA3AAAAA8AAAAAAAAAAAAA&#10;AAAAoQIAAGRycy9kb3ducmV2LnhtbFBLBQYAAAAABAAEAPkAAACRAwAAAAA=&#10;">
                  <v:stroke dashstyle="dash"/>
                </v:line>
                <v:shape id="Text Box 32" o:spid="_x0000_s1094"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0FB0D7E7" w14:textId="3AC49C0F" w:rsidR="00114D5E" w:rsidDel="00BD1FA5" w:rsidRDefault="00114D5E" w:rsidP="00F5323B">
                        <w:pPr>
                          <w:spacing w:before="0"/>
                          <w:rPr>
                            <w:del w:id="769" w:author="Elena Vio" w:date="2016-04-15T12:46:00Z"/>
                          </w:rPr>
                        </w:pPr>
                        <w:ins w:id="770" w:author="Elena Vio" w:date="2016-04-15T12:46:00Z">
                          <w:r>
                            <w:t>Add Request of more clinical information</w:t>
                          </w:r>
                          <w:r w:rsidRPr="00664105">
                            <w:t xml:space="preserve"> </w:t>
                          </w:r>
                        </w:ins>
                        <w:del w:id="771" w:author="Elena Vio" w:date="2016-04-15T12:46:00Z">
                          <w:r w:rsidDel="00BD1FA5">
                            <w:delText>Submit and assign HT Management</w:delText>
                          </w:r>
                        </w:del>
                      </w:p>
                      <w:p w14:paraId="0E5782BA" w14:textId="77777777" w:rsidR="00114D5E" w:rsidRPr="007C1AAC" w:rsidRDefault="00114D5E" w:rsidP="00F5323B">
                        <w:pPr>
                          <w:spacing w:before="0"/>
                          <w:rPr>
                            <w:sz w:val="22"/>
                            <w:szCs w:val="22"/>
                          </w:rPr>
                        </w:pPr>
                        <w:del w:id="772" w:author="Elena Vio" w:date="2016-04-24T17:24:00Z">
                          <w:r w:rsidDel="00C224CC">
                            <w:rPr>
                              <w:sz w:val="22"/>
                              <w:szCs w:val="22"/>
                            </w:rPr>
                            <w:delText xml:space="preserve">Message </w:delText>
                          </w:r>
                          <w:r w:rsidRPr="007C1AAC" w:rsidDel="00C224CC">
                            <w:rPr>
                              <w:sz w:val="22"/>
                              <w:szCs w:val="22"/>
                            </w:rPr>
                            <w:delText>1</w:delText>
                          </w:r>
                        </w:del>
                      </w:p>
                    </w:txbxContent>
                  </v:textbox>
                </v:shape>
                <v:line id="Line 33" o:spid="_x0000_s1095"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8/H8MAAADcAAAADwAAAGRycy9kb3ducmV2LnhtbESPS4vCMBSF98L8h3AHZqepLkanGkUG&#10;BBc+UAfXl+baVpubmmRq/fdGEFwezuPjTGatqURDzpeWFfR7CQjizOqScwV/h0V3BMIHZI2VZVJw&#10;Jw+z6Udngqm2N95Rsw+5iCPsU1RQhFCnUvqsIIO+Z2vi6J2sMxiidLnUDm9x3FRykCTf0mDJkVBg&#10;Tb8FZZf9v4ncLF+56/F8aZen9Wpx5eZnc9gq9fXZzscgArXhHX61l1rBoD+E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Y/Px/DAAAA3AAAAA8AAAAAAAAAAAAA&#10;AAAAoQIAAGRycy9kb3ducmV2LnhtbFBLBQYAAAAABAAEAPkAAACRAwAAAAA=&#10;">
                  <v:stroke dashstyle="dash"/>
                </v:line>
                <v:rect id="Rectangle 34" o:spid="_x0000_s1096"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YQ1wQAA&#10;ANwAAAAPAAAAZHJzL2Rvd25yZXYueG1sRE9Ni8IwEL0v+B/CCN7WtBVktxqLKIoetV72NjZjW20m&#10;pYla/fWbw8IeH+97nvWmEQ/qXG1ZQTyOQBAXVtdcKjjlm88vEM4ja2wsk4IXOcgWg485pto++UCP&#10;oy9FCGGXooLK+zaV0hUVGXRj2xIH7mI7gz7ArpS6w2cIN41MomgqDdYcGipsaVVRcTvejYJznZzw&#10;fci3kfneTPy+z6/3n7VSo2G/nIHw1Pt/8Z97pxUkcVgbzoQj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iWENcEAAADcAAAADwAAAAAAAAAAAAAAAACXAgAAZHJzL2Rvd25y&#10;ZXYueG1sUEsFBgAAAAAEAAQA9QAAAIUDAAAAAA==&#10;"/>
                <v:rect id="Rectangle 35" o:spid="_x0000_s1097"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aSGuxQAA&#10;ANwAAAAPAAAAZHJzL2Rvd25yZXYueG1sRI9Pa8JAFMTvQr/D8gq9mY0RpEldRRSlHvPn0ttr9jVJ&#10;zb4N2VXTfvpuodDjMDO/YdbbyfTiRqPrLCtYRDEI4trqjhsFVXmcP4NwHlljb5kUfJGD7eZhtsZM&#10;2zvndCt8IwKEXYYKWu+HTEpXt2TQRXYgDt6HHQ36IMdG6hHvAW56mcTxShrsOCy0ONC+pfpSXI2C&#10;9y6p8DsvT7FJj0t/nsrP69tBqafHafcCwtPk/8N/7VetIFmk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pIa7FAAAA3AAAAA8AAAAAAAAAAAAAAAAAlwIAAGRycy9k&#10;b3ducmV2LnhtbFBLBQYAAAAABAAEAPUAAACJAwAAAAA=&#10;"/>
                <v:line id="Line 36" o:spid="_x0000_s1098"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HtVsIAAADcAAAADwAAAGRycy9kb3ducmV2LnhtbERPu2rDMBTdC/0HcQvdGtkemsaJYkJN&#10;oUMbyIPMN9aNZWJdGUt11L+vhkDHw3mvqmh7MdHoO8cK8lkGgrhxuuNWwfHw8fIGwgdkjb1jUvBL&#10;Hqr148MKS+1uvKNpH1qRQtiXqMCEMJRS+saQRT9zA3HiLm60GBIcW6lHvKVw28siy16lxY5Tg8GB&#10;3g011/2PVTA39U7OZf112NZTly/idzydF0o9P8XNEkSgGP7Fd/enVlAUaX46k46AX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HtVsIAAADcAAAADwAAAAAAAAAAAAAA&#10;AAChAgAAZHJzL2Rvd25yZXYueG1sUEsFBgAAAAAEAAQA+QAAAJADAAAAAA==&#10;">
                  <v:stroke endarrow="block"/>
                </v:line>
                <v:shape id="Text Box 37" o:spid="_x0000_s1099"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NeWxAAA&#10;ANwAAAAPAAAAZHJzL2Rvd25yZXYueG1sRI9bi8IwFITfhf0P4Sz4ItvU4mWtRlkFF1+9/IBjc3ph&#10;m5PSRFv/vREWfBxm5htmtelNLe7UusqygnEUgyDOrK64UHA577++QTiPrLG2TAoe5GCz/hisMNW2&#10;4yPdT74QAcIuRQWl900qpctKMugi2xAHL7etQR9kW0jdYhfgppZJHM+kwYrDQokN7UrK/k43oyA/&#10;dKPporv++sv8OJltsZpf7UOp4Wf/swThqffv8H/7oBUkyRheZ8IR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EDXlsQAAADcAAAADwAAAAAAAAAAAAAAAACXAgAAZHJzL2Rv&#10;d25yZXYueG1sUEsFBgAAAAAEAAQA9QAAAIgDAAAAAA==&#10;" stroked="f">
                  <v:textbox>
                    <w:txbxContent>
                      <w:p w14:paraId="59D17C97" w14:textId="77777777" w:rsidR="00114D5E" w:rsidRPr="007C1AAC" w:rsidRDefault="00114D5E" w:rsidP="00F5323B">
                        <w:pPr>
                          <w:spacing w:before="0"/>
                          <w:jc w:val="center"/>
                          <w:rPr>
                            <w:sz w:val="22"/>
                            <w:szCs w:val="22"/>
                          </w:rPr>
                        </w:pPr>
                        <w:r>
                          <w:rPr>
                            <w:sz w:val="22"/>
                            <w:szCs w:val="22"/>
                          </w:rPr>
                          <w:t>XDS Document Repository</w:t>
                        </w:r>
                      </w:p>
                      <w:p w14:paraId="54A59DFF" w14:textId="77777777" w:rsidR="00114D5E" w:rsidRDefault="00114D5E" w:rsidP="00F5323B">
                        <w:pPr>
                          <w:spacing w:before="0"/>
                        </w:pPr>
                      </w:p>
                      <w:p w14:paraId="70AB241D" w14:textId="77777777" w:rsidR="00114D5E" w:rsidRPr="007C1AAC" w:rsidRDefault="00114D5E" w:rsidP="00F5323B">
                        <w:pPr>
                          <w:spacing w:before="0"/>
                          <w:jc w:val="center"/>
                          <w:rPr>
                            <w:sz w:val="22"/>
                            <w:szCs w:val="22"/>
                          </w:rPr>
                        </w:pPr>
                        <w:r w:rsidRPr="007C1AAC">
                          <w:rPr>
                            <w:sz w:val="22"/>
                            <w:szCs w:val="22"/>
                          </w:rPr>
                          <w:t>A</w:t>
                        </w:r>
                        <w:r>
                          <w:rPr>
                            <w:sz w:val="22"/>
                            <w:szCs w:val="22"/>
                          </w:rPr>
                          <w:t>ctor D</w:t>
                        </w:r>
                      </w:p>
                    </w:txbxContent>
                  </v:textbox>
                </v:shape>
                <v:line id="Line 38" o:spid="_x0000_s1100"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RKcQAAADcAAAADwAAAGRycy9kb3ducmV2LnhtbESPQWvCQBCF7wX/wzJCL6FuGkFsdBVr&#10;FQTpodpDj0N2TILZ2ZAdNf57t1Do8fHmfW/efNm7Rl2pC7VnA6+jFBRx4W3NpYHv4/ZlCioIssXG&#10;Mxm4U4DlYvA0x9z6G3/R9SClihAOORqoRNpc61BU5DCMfEscvZPvHEqUXalth7cId43O0nSiHdYc&#10;GypsaV1RcT5cXHxj+8kf43Hy7nSSvNHmR/apFmOeh/1qBkqol//jv/TOGsiyDH7HRALo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EpxAAAANwAAAAPAAAAAAAAAAAA&#10;AAAAAKECAABkcnMvZG93bnJldi54bWxQSwUGAAAAAAQABAD5AAAAkgMAAAAA&#10;">
                  <v:stroke endarrow="block"/>
                </v:line>
                <v:shape id="Text Box 39" o:spid="_x0000_s1101"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inset="0,0,0,0">
                    <w:txbxContent>
                      <w:p w14:paraId="2D0F5C23" w14:textId="77777777" w:rsidR="00114D5E" w:rsidRPr="007C1AAC" w:rsidRDefault="00114D5E" w:rsidP="00F5323B">
                        <w:pPr>
                          <w:spacing w:before="0"/>
                          <w:rPr>
                            <w:sz w:val="22"/>
                            <w:szCs w:val="22"/>
                          </w:rPr>
                        </w:pPr>
                        <w:r>
                          <w:t>Provide And Register Document set-b Response</w:t>
                        </w:r>
                        <w:r w:rsidDel="00281B77">
                          <w:rPr>
                            <w:sz w:val="22"/>
                            <w:szCs w:val="22"/>
                          </w:rPr>
                          <w:t xml:space="preserve"> </w:t>
                        </w:r>
                      </w:p>
                      <w:p w14:paraId="414E87DA" w14:textId="77777777" w:rsidR="00114D5E" w:rsidRDefault="00114D5E" w:rsidP="00F5323B">
                        <w:pPr>
                          <w:spacing w:before="0"/>
                        </w:pPr>
                      </w:p>
                      <w:p w14:paraId="7CBE8790" w14:textId="77777777" w:rsidR="00114D5E" w:rsidRPr="007C1AAC" w:rsidRDefault="00114D5E" w:rsidP="00F5323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643B5DFD" w14:textId="129432D8" w:rsidR="00F5323B" w:rsidRDefault="00F5323B" w:rsidP="00E70755">
      <w:pPr>
        <w:pStyle w:val="Titolo4"/>
        <w:numPr>
          <w:ilvl w:val="0"/>
          <w:numId w:val="0"/>
        </w:numPr>
      </w:pPr>
      <w:r w:rsidRPr="003651D9">
        <w:rPr>
          <w:noProof w:val="0"/>
        </w:rPr>
        <w:t>3.Y</w:t>
      </w:r>
      <w:r w:rsidR="00F62FDC">
        <w:rPr>
          <w:noProof w:val="0"/>
        </w:rPr>
        <w:t>4</w:t>
      </w:r>
      <w:r w:rsidRPr="003651D9">
        <w:rPr>
          <w:noProof w:val="0"/>
        </w:rPr>
        <w:t xml:space="preserve">.4.1 </w:t>
      </w:r>
      <w:r w:rsidR="00D41247">
        <w:t>Add Request of more clinical information</w:t>
      </w:r>
    </w:p>
    <w:p w14:paraId="163A07FD" w14:textId="58FCAED6" w:rsidR="00D95DE4" w:rsidRPr="001C002C" w:rsidRDefault="00D95DE4" w:rsidP="00D95DE4">
      <w:pPr>
        <w:pStyle w:val="AuthorInstructions"/>
        <w:rPr>
          <w:i w:val="0"/>
        </w:rPr>
      </w:pPr>
      <w:r w:rsidRPr="00F11D89">
        <w:rPr>
          <w:i w:val="0"/>
        </w:rPr>
        <w:t xml:space="preserve">This message </w:t>
      </w:r>
      <w:r>
        <w:rPr>
          <w:i w:val="0"/>
        </w:rPr>
        <w:t>requests</w:t>
      </w:r>
      <w:ins w:id="773" w:author="Elena Vio" w:date="2016-04-21T17:03:00Z">
        <w:r w:rsidR="00743AD8">
          <w:rPr>
            <w:i w:val="0"/>
          </w:rPr>
          <w:t xml:space="preserve"> that</w:t>
        </w:r>
      </w:ins>
      <w:r w:rsidRPr="00E24BDE">
        <w:rPr>
          <w:i w:val="0"/>
        </w:rPr>
        <w:t xml:space="preserve"> </w:t>
      </w:r>
      <w:r w:rsidRPr="00E25F8D">
        <w:rPr>
          <w:i w:val="0"/>
        </w:rPr>
        <w:t xml:space="preserve">HT </w:t>
      </w:r>
      <w:r>
        <w:rPr>
          <w:i w:val="0"/>
        </w:rPr>
        <w:t>Requester</w:t>
      </w:r>
      <w:r w:rsidRPr="00E25F8D">
        <w:rPr>
          <w:i w:val="0"/>
        </w:rPr>
        <w:t xml:space="preserve"> </w:t>
      </w:r>
      <w:r>
        <w:rPr>
          <w:i w:val="0"/>
        </w:rPr>
        <w:t xml:space="preserve">provides </w:t>
      </w:r>
      <w:r w:rsidRPr="00D95DE4">
        <w:rPr>
          <w:i w:val="0"/>
        </w:rPr>
        <w:t>more clinical information</w:t>
      </w:r>
      <w:r w:rsidRPr="00C062BE">
        <w:rPr>
          <w:i w:val="0"/>
        </w:rPr>
        <w:t xml:space="preserve"> </w:t>
      </w:r>
      <w:r w:rsidR="000B40A3">
        <w:rPr>
          <w:i w:val="0"/>
        </w:rPr>
        <w:t xml:space="preserve">to </w:t>
      </w:r>
      <w:r w:rsidRPr="00C062BE">
        <w:rPr>
          <w:i w:val="0"/>
        </w:rPr>
        <w:t>Heart Team.</w:t>
      </w:r>
    </w:p>
    <w:p w14:paraId="6F2A8F69" w14:textId="77777777" w:rsidR="00F5323B" w:rsidRDefault="00F5323B" w:rsidP="00F5323B">
      <w:pPr>
        <w:pStyle w:val="AuthorInstructions"/>
        <w:rPr>
          <w:i w:val="0"/>
        </w:rPr>
      </w:pPr>
    </w:p>
    <w:p w14:paraId="4ECCA23C" w14:textId="0420A01C" w:rsidR="00F5323B" w:rsidRPr="003651D9" w:rsidRDefault="00F5323B" w:rsidP="00F5323B">
      <w:pPr>
        <w:pStyle w:val="Titolo5"/>
        <w:numPr>
          <w:ilvl w:val="0"/>
          <w:numId w:val="0"/>
        </w:numPr>
        <w:rPr>
          <w:noProof w:val="0"/>
        </w:rPr>
      </w:pPr>
      <w:r w:rsidRPr="003651D9">
        <w:rPr>
          <w:noProof w:val="0"/>
        </w:rPr>
        <w:t>3.Y</w:t>
      </w:r>
      <w:r w:rsidR="00E91F7F">
        <w:rPr>
          <w:noProof w:val="0"/>
        </w:rPr>
        <w:t>4</w:t>
      </w:r>
      <w:r w:rsidRPr="003651D9">
        <w:rPr>
          <w:noProof w:val="0"/>
        </w:rPr>
        <w:t>.4.1.1 Trigger Events</w:t>
      </w:r>
    </w:p>
    <w:p w14:paraId="274590E4" w14:textId="5F868DEB" w:rsidR="000B40A3" w:rsidRPr="00743AD8" w:rsidRDefault="000B40A3" w:rsidP="000B40A3">
      <w:r>
        <w:t xml:space="preserve">The HT Participant sends this message when it has accepted to be involved in the HT and is </w:t>
      </w:r>
      <w:r w:rsidRPr="00743AD8">
        <w:t xml:space="preserve">ready to </w:t>
      </w:r>
      <w:r w:rsidR="004A7724" w:rsidRPr="00F43FCC">
        <w:t>request</w:t>
      </w:r>
      <w:r w:rsidRPr="00F43FCC">
        <w:t xml:space="preserve"> </w:t>
      </w:r>
      <w:r w:rsidR="004A7724" w:rsidRPr="00F43FCC">
        <w:t xml:space="preserve">that </w:t>
      </w:r>
      <w:r w:rsidRPr="00F43FCC">
        <w:t xml:space="preserve">HT Requester provides </w:t>
      </w:r>
      <w:r w:rsidRPr="00743AD8">
        <w:t xml:space="preserve">more clinical information </w:t>
      </w:r>
      <w:r w:rsidRPr="00F43FCC">
        <w:t xml:space="preserve">to </w:t>
      </w:r>
      <w:r w:rsidRPr="00743AD8">
        <w:t>Heart Team.</w:t>
      </w:r>
    </w:p>
    <w:p w14:paraId="020A1580" w14:textId="77777777" w:rsidR="000B40A3" w:rsidRDefault="000B40A3" w:rsidP="000B40A3">
      <w:r>
        <w:t xml:space="preserve">The </w:t>
      </w:r>
      <w:r w:rsidRPr="00855164">
        <w:rPr>
          <w:b/>
        </w:rPr>
        <w:t>pre-conditions</w:t>
      </w:r>
      <w:r>
        <w:t xml:space="preserve"> are encoded as:</w:t>
      </w:r>
    </w:p>
    <w:p w14:paraId="57E78A9E" w14:textId="14EB5C5B" w:rsidR="000B40A3" w:rsidRPr="007858B9" w:rsidRDefault="000B40A3" w:rsidP="000B40A3">
      <w:pPr>
        <w:pStyle w:val="Paragrafoelenco"/>
        <w:numPr>
          <w:ilvl w:val="0"/>
          <w:numId w:val="60"/>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he HT Involv</w:t>
      </w:r>
      <w:r w:rsidR="00346182">
        <w:t>e</w:t>
      </w:r>
      <w:r>
        <w:t>ment</w:t>
      </w:r>
      <w:r w:rsidRPr="00A555FB">
        <w:t xml:space="preserve"> task</w:t>
      </w:r>
      <w:r w:rsidR="00346182">
        <w:t xml:space="preserve"> to which HT participant is owner</w:t>
      </w:r>
      <w:r w:rsidRPr="00A555FB">
        <w:t xml:space="preserve"> is </w:t>
      </w:r>
      <w:r>
        <w:t>“IN PROGRESS</w:t>
      </w:r>
      <w:r w:rsidRPr="00A555FB">
        <w:t>”</w:t>
      </w:r>
      <w:r w:rsidRPr="00C062BE">
        <w:rPr>
          <w:b/>
        </w:rPr>
        <w:t xml:space="preserve"> </w:t>
      </w:r>
      <w:r>
        <w:t>(</w:t>
      </w:r>
      <w:proofErr w:type="spellStart"/>
      <w:r w:rsidRPr="00C062BE">
        <w:rPr>
          <w:rFonts w:ascii="Courier" w:hAnsi="Courier"/>
          <w:b/>
        </w:rPr>
        <w:t>WorkflowDocument</w:t>
      </w:r>
      <w:proofErr w:type="spellEnd"/>
      <w:r w:rsidRPr="00C062BE">
        <w:rPr>
          <w:rFonts w:ascii="Courier" w:hAnsi="Courier"/>
          <w:b/>
        </w:rPr>
        <w:t>/</w:t>
      </w:r>
      <w:proofErr w:type="spellStart"/>
      <w:r w:rsidRPr="00C062BE">
        <w:rPr>
          <w:rFonts w:ascii="Courier" w:hAnsi="Courier"/>
          <w:b/>
        </w:rPr>
        <w:t>TaskList</w:t>
      </w:r>
      <w:proofErr w:type="spellEnd"/>
      <w:r w:rsidRPr="00C062BE">
        <w:rPr>
          <w:rFonts w:ascii="Courier" w:hAnsi="Courier"/>
          <w:b/>
        </w:rPr>
        <w:t>/</w:t>
      </w:r>
      <w:proofErr w:type="spellStart"/>
      <w:r w:rsidRPr="00C062BE">
        <w:rPr>
          <w:rFonts w:ascii="Courier" w:hAnsi="Courier"/>
          <w:b/>
        </w:rPr>
        <w:t>XDWTask</w:t>
      </w:r>
      <w:proofErr w:type="spellEnd"/>
      <w:r w:rsidRPr="00C062BE">
        <w:rPr>
          <w:rFonts w:ascii="Courier" w:hAnsi="Courier"/>
          <w:b/>
        </w:rPr>
        <w:t>/</w:t>
      </w:r>
      <w:proofErr w:type="spellStart"/>
      <w:r w:rsidRPr="00C062BE">
        <w:rPr>
          <w:rFonts w:ascii="Courier" w:hAnsi="Courier"/>
          <w:b/>
        </w:rPr>
        <w:t>taskData</w:t>
      </w:r>
      <w:proofErr w:type="spellEnd"/>
      <w:r w:rsidRPr="00C062BE">
        <w:rPr>
          <w:rFonts w:ascii="Courier" w:hAnsi="Courier"/>
          <w:b/>
        </w:rPr>
        <w:t>/</w:t>
      </w:r>
      <w:proofErr w:type="spellStart"/>
      <w:r w:rsidRPr="00C062BE">
        <w:rPr>
          <w:rFonts w:ascii="Courier" w:hAnsi="Courier"/>
          <w:b/>
        </w:rPr>
        <w:t>taskDetails</w:t>
      </w:r>
      <w:proofErr w:type="spellEnd"/>
      <w:r w:rsidRPr="00C062BE">
        <w:rPr>
          <w:rFonts w:ascii="Courier" w:hAnsi="Courier"/>
          <w:b/>
        </w:rPr>
        <w:t>/status</w:t>
      </w:r>
      <w:r>
        <w:t xml:space="preserve">=”IN PROGRESS” </w:t>
      </w:r>
      <w:r w:rsidRPr="00855164">
        <w:t>and</w:t>
      </w:r>
      <w:r w:rsidRPr="00C062BE">
        <w:rPr>
          <w:b/>
        </w:rPr>
        <w:t xml:space="preserve"> </w:t>
      </w:r>
      <w:r w:rsidRPr="00C062BE">
        <w:rPr>
          <w:rFonts w:ascii="Courier" w:hAnsi="Courier"/>
          <w:b/>
        </w:rPr>
        <w:t>WorkflowDocument/TaskList/XDWTask/taskData/taskDetails/taskType</w:t>
      </w:r>
      <w:r>
        <w:t>=”HTInvolvment”)</w:t>
      </w:r>
    </w:p>
    <w:p w14:paraId="5EAD5E90" w14:textId="5D434427" w:rsidR="00F5323B" w:rsidRPr="0070073A" w:rsidRDefault="00C97FA2" w:rsidP="00F5323B">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is</w:t>
      </w:r>
      <w:r w:rsidR="00F5323B">
        <w:rPr>
          <w:rFonts w:ascii="Times New Roman" w:hAnsi="Times New Roman"/>
          <w:b w:val="0"/>
          <w:noProof w:val="0"/>
          <w:kern w:val="0"/>
          <w:sz w:val="24"/>
        </w:rPr>
        <w:t xml:space="preserve">: </w:t>
      </w:r>
      <w:r w:rsidR="00F5323B" w:rsidRPr="00513E1A">
        <w:rPr>
          <w:rFonts w:ascii="Times New Roman" w:hAnsi="Times New Roman"/>
          <w:b w:val="0"/>
          <w:noProof w:val="0"/>
          <w:kern w:val="0"/>
          <w:sz w:val="24"/>
        </w:rPr>
        <w:t xml:space="preserve"> </w:t>
      </w:r>
    </w:p>
    <w:p w14:paraId="3C11A7B5" w14:textId="4C629D68" w:rsidR="00F5323B" w:rsidRDefault="00B86C23" w:rsidP="00F5323B">
      <w:pPr>
        <w:pStyle w:val="Corpodeltesto"/>
        <w:numPr>
          <w:ilvl w:val="0"/>
          <w:numId w:val="36"/>
        </w:numPr>
      </w:pPr>
      <w:r w:rsidRPr="00B86C23">
        <w:t>Request of more information document</w:t>
      </w:r>
      <w:r w:rsidR="00F5323B">
        <w:t xml:space="preserve">: the request for </w:t>
      </w:r>
      <w:r w:rsidR="00F67D27">
        <w:t>HT Requester</w:t>
      </w:r>
      <w:r w:rsidR="00F5323B">
        <w:t xml:space="preserve"> to </w:t>
      </w:r>
      <w:r w:rsidR="00F67D27">
        <w:t>provide</w:t>
      </w:r>
      <w:r w:rsidR="00F5323B">
        <w:t xml:space="preserve"> </w:t>
      </w:r>
      <w:r w:rsidR="00F67D27">
        <w:t xml:space="preserve">more clinical information (reports, images, </w:t>
      </w:r>
      <w:proofErr w:type="spellStart"/>
      <w:r w:rsidR="00F67D27">
        <w:t>etc</w:t>
      </w:r>
      <w:proofErr w:type="spellEnd"/>
      <w:r w:rsidR="00F67D27">
        <w:t>)</w:t>
      </w:r>
      <w:r w:rsidR="00F5323B">
        <w:t>.</w:t>
      </w:r>
    </w:p>
    <w:p w14:paraId="5A55185E" w14:textId="77777777" w:rsidR="00F5323B" w:rsidRPr="003651D9" w:rsidRDefault="00F5323B" w:rsidP="00F5323B">
      <w:pPr>
        <w:pStyle w:val="Corpodeltesto"/>
      </w:pPr>
    </w:p>
    <w:p w14:paraId="0D94AA8A" w14:textId="5B87E52C" w:rsidR="00F5323B" w:rsidRPr="003651D9" w:rsidRDefault="00F5323B" w:rsidP="00F5323B">
      <w:pPr>
        <w:pStyle w:val="Titolo5"/>
        <w:numPr>
          <w:ilvl w:val="0"/>
          <w:numId w:val="0"/>
        </w:numPr>
        <w:rPr>
          <w:noProof w:val="0"/>
        </w:rPr>
      </w:pPr>
      <w:r w:rsidRPr="003651D9">
        <w:rPr>
          <w:noProof w:val="0"/>
        </w:rPr>
        <w:t>3.Y</w:t>
      </w:r>
      <w:r w:rsidR="00B0623E">
        <w:rPr>
          <w:noProof w:val="0"/>
        </w:rPr>
        <w:t>4</w:t>
      </w:r>
      <w:r w:rsidRPr="003651D9">
        <w:rPr>
          <w:noProof w:val="0"/>
        </w:rPr>
        <w:t>.4.1.2 Message Semantics</w:t>
      </w:r>
    </w:p>
    <w:p w14:paraId="1DC4D9CC" w14:textId="695DAC68" w:rsidR="00F5323B" w:rsidRDefault="00F5323B" w:rsidP="00F5323B">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del w:id="774" w:author="Elena Vio" w:date="2016-04-24T17:27:00Z">
        <w:r w:rsidRPr="001E657B" w:rsidDel="00C224CC">
          <w:delText>Requester</w:delText>
        </w:r>
        <w:r w:rsidDel="00C224CC">
          <w:delText xml:space="preserve"> </w:delText>
        </w:r>
      </w:del>
      <w:ins w:id="775" w:author="Elena Vio" w:date="2016-04-24T17:27:00Z">
        <w:r w:rsidR="00C224CC">
          <w:t xml:space="preserve">Participant </w:t>
        </w:r>
      </w:ins>
      <w:r>
        <w:t>is the Document Source</w:t>
      </w:r>
    </w:p>
    <w:p w14:paraId="23E42920" w14:textId="77777777" w:rsidR="00F5323B" w:rsidRDefault="00F5323B" w:rsidP="00F5323B">
      <w:pPr>
        <w:pStyle w:val="Corpodeltesto"/>
      </w:pPr>
      <w:r>
        <w:lastRenderedPageBreak/>
        <w:t xml:space="preserve"> This section defines:</w:t>
      </w:r>
    </w:p>
    <w:p w14:paraId="030A6514" w14:textId="6A6B9B80" w:rsidR="00F5323B" w:rsidRDefault="00F5323B" w:rsidP="00F5323B">
      <w:pPr>
        <w:pStyle w:val="Corpodeltesto"/>
        <w:numPr>
          <w:ilvl w:val="0"/>
          <w:numId w:val="37"/>
        </w:numPr>
      </w:pPr>
      <w:proofErr w:type="gramStart"/>
      <w:r>
        <w:t>the</w:t>
      </w:r>
      <w:proofErr w:type="gramEnd"/>
      <w:r>
        <w:t xml:space="preserve"> Heart Team Workflow Document Content submitted in the Provide and Register.  See Section 3.Y</w:t>
      </w:r>
      <w:r w:rsidR="001251EF">
        <w:t>4</w:t>
      </w:r>
      <w:r>
        <w:t>.4.1.2.1.</w:t>
      </w:r>
    </w:p>
    <w:p w14:paraId="40D46970" w14:textId="5F0B9028" w:rsidR="00F5323B" w:rsidRDefault="00F5323B" w:rsidP="00F5323B">
      <w:pPr>
        <w:pStyle w:val="Corpodeltesto"/>
        <w:numPr>
          <w:ilvl w:val="0"/>
          <w:numId w:val="37"/>
        </w:numPr>
      </w:pPr>
      <w:r>
        <w:t xml:space="preserve">The Heart Team Request </w:t>
      </w:r>
      <w:r w:rsidR="001251EF">
        <w:t>of more clinical information</w:t>
      </w:r>
      <w:r>
        <w:t xml:space="preserve"> </w:t>
      </w:r>
      <w:ins w:id="776" w:author="Elena Vio" w:date="2016-04-21T17:04:00Z">
        <w:r w:rsidR="00F43FCC">
          <w:t xml:space="preserve">content </w:t>
        </w:r>
      </w:ins>
      <w:r>
        <w:t>submitted in the Provide and Register.  See Section 3.Y</w:t>
      </w:r>
      <w:r w:rsidR="001251EF">
        <w:t>4</w:t>
      </w:r>
      <w:r>
        <w:t>.4.1.2.2</w:t>
      </w:r>
      <w:proofErr w:type="gramStart"/>
      <w:r>
        <w:t>..</w:t>
      </w:r>
      <w:proofErr w:type="gramEnd"/>
      <w:r>
        <w:t xml:space="preserve"> </w:t>
      </w:r>
    </w:p>
    <w:p w14:paraId="2FDDB7DF" w14:textId="5DD7CB82" w:rsidR="00F5323B" w:rsidRDefault="00F5323B" w:rsidP="00F5323B">
      <w:pPr>
        <w:pStyle w:val="Corpodeltesto"/>
        <w:numPr>
          <w:ilvl w:val="0"/>
          <w:numId w:val="37"/>
        </w:numPr>
      </w:pPr>
      <w:r>
        <w:t>The Document Sharing Metadata requirements for the Submission Set and Document Entry.  See Section 3.Y</w:t>
      </w:r>
      <w:r w:rsidR="001251EF">
        <w:t>4</w:t>
      </w:r>
      <w:r>
        <w:t>.4.1.2.3.</w:t>
      </w:r>
    </w:p>
    <w:p w14:paraId="67E3A9BF" w14:textId="2106373D" w:rsidR="00F5323B" w:rsidDel="00914FF7" w:rsidRDefault="00F5323B" w:rsidP="00F5323B">
      <w:pPr>
        <w:pStyle w:val="Corpodeltesto"/>
        <w:rPr>
          <w:del w:id="777" w:author="Elena Vio" w:date="2016-04-15T16:43:00Z"/>
        </w:rPr>
      </w:pPr>
      <w:del w:id="778" w:author="Elena Vio" w:date="2016-04-15T16:43:00Z">
        <w:r w:rsidDel="00914FF7">
          <w:delText>This specification does not require that all the documents referenced as input or output documents within the Workflow Document are included in the same submissionSet.</w:delText>
        </w:r>
      </w:del>
    </w:p>
    <w:p w14:paraId="23F3E605" w14:textId="65B9316D" w:rsidR="00F5323B" w:rsidRDefault="00F5323B" w:rsidP="00F5323B">
      <w:pPr>
        <w:pStyle w:val="Titolo5"/>
        <w:numPr>
          <w:ilvl w:val="0"/>
          <w:numId w:val="0"/>
        </w:numPr>
      </w:pPr>
      <w:r>
        <w:t>3.Y</w:t>
      </w:r>
      <w:r w:rsidR="00EC79AF">
        <w:t>4</w:t>
      </w:r>
      <w:r>
        <w:t>.4.1.2.1</w:t>
      </w:r>
      <w:r w:rsidRPr="00322355">
        <w:t xml:space="preserve"> </w:t>
      </w:r>
      <w:r>
        <w:t>Heart Team Workflow Document</w:t>
      </w:r>
      <w:r w:rsidRPr="00322355">
        <w:t xml:space="preserve"> Content Requirements</w:t>
      </w:r>
    </w:p>
    <w:p w14:paraId="20817BF1" w14:textId="55B6449C" w:rsidR="00BA510F" w:rsidRPr="00F909C6" w:rsidRDefault="00BA510F" w:rsidP="00BA510F">
      <w:pPr>
        <w:pStyle w:val="Corpodeltesto"/>
      </w:pPr>
      <w:r>
        <w:t xml:space="preserve">The </w:t>
      </w:r>
      <w:proofErr w:type="gramStart"/>
      <w:r>
        <w:t>Heart Team Workflow Document is updated by the HT Participant</w:t>
      </w:r>
      <w:proofErr w:type="gramEnd"/>
      <w:r>
        <w:t>.</w:t>
      </w:r>
    </w:p>
    <w:p w14:paraId="573FDF0A" w14:textId="1C84D5F0" w:rsidR="00F5323B" w:rsidRPr="001D1D9D" w:rsidRDefault="00F5323B" w:rsidP="00F5323B">
      <w:pPr>
        <w:pStyle w:val="Titolo5"/>
        <w:numPr>
          <w:ilvl w:val="0"/>
          <w:numId w:val="0"/>
        </w:numPr>
      </w:pPr>
      <w:r>
        <w:t>3.Y</w:t>
      </w:r>
      <w:r w:rsidR="00EC79AF">
        <w:t>4</w:t>
      </w:r>
      <w:r>
        <w:t>.4.1.2.1</w:t>
      </w:r>
      <w:r w:rsidRPr="001D1D9D">
        <w:t xml:space="preserve">.1 Workflow Document </w:t>
      </w:r>
      <w:r>
        <w:t>Elements</w:t>
      </w:r>
    </w:p>
    <w:p w14:paraId="2DDA2B10" w14:textId="17232B2C" w:rsidR="006A2CB3" w:rsidRDefault="00EC79AF" w:rsidP="006A2CB3">
      <w:pPr>
        <w:pStyle w:val="AuthorInstructions"/>
        <w:rPr>
          <w:i w:val="0"/>
        </w:rPr>
      </w:pPr>
      <w:r>
        <w:rPr>
          <w:i w:val="0"/>
        </w:rPr>
        <w:t xml:space="preserve">The </w:t>
      </w:r>
      <w:r w:rsidRPr="00FB1453">
        <w:rPr>
          <w:i w:val="0"/>
        </w:rPr>
        <w:t xml:space="preserve">HT </w:t>
      </w:r>
      <w:r>
        <w:rPr>
          <w:i w:val="0"/>
        </w:rPr>
        <w:t xml:space="preserve">Participant shall update the Heart Team Workflow Document according to the definition of an XDW Workflow Document in ITI TF-3: </w:t>
      </w:r>
      <w:proofErr w:type="gramStart"/>
      <w:r>
        <w:rPr>
          <w:i w:val="0"/>
        </w:rPr>
        <w:t xml:space="preserve">5.4 </w:t>
      </w:r>
      <w:r w:rsidR="006A2CB3">
        <w:rPr>
          <w:i w:val="0"/>
        </w:rPr>
        <w:t xml:space="preserve"> with</w:t>
      </w:r>
      <w:proofErr w:type="gramEnd"/>
      <w:r w:rsidR="006A2CB3">
        <w:rPr>
          <w:i w:val="0"/>
        </w:rPr>
        <w:t xml:space="preserve"> the following constraints:</w:t>
      </w:r>
    </w:p>
    <w:p w14:paraId="67389092" w14:textId="0EF1706D" w:rsidR="006A2CB3" w:rsidRDefault="006A2CB3" w:rsidP="006A2CB3">
      <w:pPr>
        <w:pStyle w:val="AuthorInstructions"/>
        <w:numPr>
          <w:ilvl w:val="0"/>
          <w:numId w:val="49"/>
        </w:numPr>
        <w:rPr>
          <w:i w:val="0"/>
        </w:rPr>
      </w:pPr>
      <w:proofErr w:type="gramStart"/>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Pr>
          <w:i w:val="0"/>
        </w:rPr>
        <w:t>constraints s</w:t>
      </w:r>
      <w:r w:rsidR="00714B86">
        <w:rPr>
          <w:i w:val="0"/>
        </w:rPr>
        <w:t>ee Section 3.Y4</w:t>
      </w:r>
      <w:r>
        <w:rPr>
          <w:i w:val="0"/>
        </w:rPr>
        <w:t>.4.1.2.1.1.1</w:t>
      </w:r>
    </w:p>
    <w:p w14:paraId="73E38E3D" w14:textId="5371383A" w:rsidR="00F5323B" w:rsidRPr="001D1D9D" w:rsidRDefault="00F5323B" w:rsidP="00F5323B">
      <w:pPr>
        <w:pStyle w:val="Titolo5"/>
        <w:numPr>
          <w:ilvl w:val="0"/>
          <w:numId w:val="0"/>
        </w:numPr>
      </w:pPr>
      <w:r>
        <w:t>3.Y</w:t>
      </w:r>
      <w:ins w:id="779" w:author="Elena Vio" w:date="2016-04-16T13:03:00Z">
        <w:r w:rsidR="009E73C9">
          <w:t>4</w:t>
        </w:r>
      </w:ins>
      <w:del w:id="780" w:author="Elena Vio" w:date="2016-04-16T13:03:00Z">
        <w:r w:rsidDel="009E73C9">
          <w:delText>1</w:delText>
        </w:r>
      </w:del>
      <w:r>
        <w:t>.4.1.2.1</w:t>
      </w:r>
      <w:r w:rsidRPr="001D1D9D">
        <w:t>.</w:t>
      </w:r>
      <w:r>
        <w:t>1.1</w:t>
      </w:r>
      <w:r w:rsidRPr="001D1D9D">
        <w:t xml:space="preserve"> Workflow Document </w:t>
      </w:r>
      <w:r>
        <w:t>taskList Element</w:t>
      </w:r>
    </w:p>
    <w:p w14:paraId="4D7D9EA7" w14:textId="77777777" w:rsidR="00231B74" w:rsidRDefault="00F5323B" w:rsidP="00A0159D">
      <w:pPr>
        <w:pStyle w:val="Corpodeltesto"/>
        <w:rPr>
          <w:ins w:id="781" w:author="Elena Vio" w:date="2016-04-16T13:01:00Z"/>
        </w:rPr>
      </w:pPr>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t>
      </w:r>
      <w:r w:rsidR="00C85E53">
        <w:t>with the additional constraints</w:t>
      </w:r>
      <w:ins w:id="782" w:author="Elena Vio" w:date="2016-04-16T13:01:00Z">
        <w:r w:rsidR="00231B74">
          <w:t xml:space="preserve"> specified below.</w:t>
        </w:r>
      </w:ins>
    </w:p>
    <w:p w14:paraId="168C2A4E" w14:textId="72C47FE9" w:rsidR="00231B74" w:rsidRPr="00A83835" w:rsidRDefault="00231B74" w:rsidP="00231B74">
      <w:pPr>
        <w:pStyle w:val="Corpodeltesto"/>
        <w:rPr>
          <w:ins w:id="783" w:author="Elena Vio" w:date="2016-04-16T13:02:00Z"/>
        </w:rPr>
      </w:pPr>
      <w:ins w:id="784" w:author="Elena Vio" w:date="2016-04-16T13:02:00Z">
        <w:r>
          <w:t xml:space="preserve">The HT </w:t>
        </w:r>
      </w:ins>
      <w:ins w:id="785" w:author="Elena Vio" w:date="2016-04-21T17:05:00Z">
        <w:r w:rsidR="00F42EE3">
          <w:t>Participant</w:t>
        </w:r>
      </w:ins>
      <w:ins w:id="786" w:author="Elena Vio" w:date="2016-04-16T13:02:00Z">
        <w:r>
          <w:t xml:space="preserve">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1A3FA9C9" w14:textId="76AF5DBF" w:rsidR="00231B74" w:rsidRPr="00B60EB2" w:rsidRDefault="00C224CC" w:rsidP="00231B74">
      <w:pPr>
        <w:pStyle w:val="Corpodeltesto"/>
        <w:numPr>
          <w:ilvl w:val="0"/>
          <w:numId w:val="51"/>
        </w:numPr>
        <w:rPr>
          <w:ins w:id="787" w:author="Elena Vio" w:date="2016-04-16T13:02:00Z"/>
          <w:i/>
        </w:rPr>
      </w:pPr>
      <w:ins w:id="788" w:author="Elena Vio" w:date="2016-04-16T13:02:00Z">
        <w:r>
          <w:t>One or more</w:t>
        </w:r>
        <w:r w:rsidR="00231B74">
          <w:t xml:space="preserve"> </w:t>
        </w:r>
        <w:r w:rsidR="00231B74" w:rsidRPr="00B60EB2">
          <w:rPr>
            <w:rFonts w:ascii="Courier" w:hAnsi="Courier"/>
            <w:b/>
          </w:rPr>
          <w:t>&lt;</w:t>
        </w:r>
        <w:proofErr w:type="spellStart"/>
        <w:r w:rsidR="00231B74" w:rsidRPr="00B60EB2">
          <w:rPr>
            <w:rFonts w:ascii="Courier" w:hAnsi="Courier"/>
            <w:b/>
          </w:rPr>
          <w:t>XDWTask</w:t>
        </w:r>
        <w:proofErr w:type="spellEnd"/>
        <w:r w:rsidR="00231B74" w:rsidRPr="00B60EB2">
          <w:rPr>
            <w:rFonts w:ascii="Courier" w:hAnsi="Courier"/>
            <w:b/>
          </w:rPr>
          <w:t>&gt;</w:t>
        </w:r>
        <w:r w:rsidR="00231B74">
          <w:t xml:space="preserve"> child element that represents the HT Preparation task</w:t>
        </w:r>
      </w:ins>
      <w:ins w:id="789" w:author="Elena Vio" w:date="2016-04-24T17:27:00Z">
        <w:r>
          <w:t>s</w:t>
        </w:r>
      </w:ins>
      <w:ins w:id="790" w:author="Elena Vio" w:date="2016-04-16T13:02:00Z">
        <w:r w:rsidR="00231B74">
          <w:t xml:space="preserve">, </w:t>
        </w:r>
      </w:ins>
      <w:ins w:id="791" w:author="Elena Vio" w:date="2016-04-24T17:27:00Z">
        <w:r w:rsidR="004B6D9F">
          <w:t xml:space="preserve">one </w:t>
        </w:r>
        <w:r w:rsidR="004B6D9F" w:rsidRPr="00B60EB2">
          <w:rPr>
            <w:rFonts w:ascii="Courier" w:hAnsi="Courier"/>
            <w:b/>
          </w:rPr>
          <w:t>&lt;</w:t>
        </w:r>
        <w:proofErr w:type="spellStart"/>
        <w:r w:rsidR="004B6D9F" w:rsidRPr="00B60EB2">
          <w:rPr>
            <w:rFonts w:ascii="Courier" w:hAnsi="Courier"/>
            <w:b/>
          </w:rPr>
          <w:t>XDWTask</w:t>
        </w:r>
        <w:proofErr w:type="spellEnd"/>
        <w:r w:rsidR="004B6D9F" w:rsidRPr="00B60EB2">
          <w:rPr>
            <w:rFonts w:ascii="Courier" w:hAnsi="Courier"/>
            <w:b/>
          </w:rPr>
          <w:t>&gt;</w:t>
        </w:r>
      </w:ins>
      <w:ins w:id="792" w:author="Elena Vio" w:date="2016-04-24T17:28:00Z">
        <w:r w:rsidR="00C53F06">
          <w:rPr>
            <w:rFonts w:ascii="Courier" w:hAnsi="Courier"/>
            <w:b/>
          </w:rPr>
          <w:t xml:space="preserve"> </w:t>
        </w:r>
      </w:ins>
      <w:ins w:id="793" w:author="Elena Vio" w:date="2016-04-16T13:02:00Z">
        <w:r w:rsidR="00231B74">
          <w:t>for each HT Participant</w:t>
        </w:r>
      </w:ins>
      <w:ins w:id="794" w:author="Elena Vio" w:date="2016-04-16T13:04:00Z">
        <w:r w:rsidR="000C37A2">
          <w:t xml:space="preserve"> </w:t>
        </w:r>
      </w:ins>
      <w:ins w:id="795" w:author="Elena Vio" w:date="2016-04-16T13:02:00Z">
        <w:r w:rsidR="00231B74">
          <w:t xml:space="preserve">that has to be involved </w:t>
        </w:r>
        <w:r w:rsidR="009E73C9">
          <w:t>in Heart Team</w:t>
        </w:r>
      </w:ins>
      <w:ins w:id="796" w:author="Elena Vio" w:date="2016-04-24T17:28:00Z">
        <w:r w:rsidR="00874A4C">
          <w:t xml:space="preserve"> and for each request of more information</w:t>
        </w:r>
      </w:ins>
      <w:ins w:id="797" w:author="Elena Vio" w:date="2016-04-16T13:02:00Z">
        <w:r w:rsidR="009E73C9">
          <w:t>.  See Section 3.Y4</w:t>
        </w:r>
        <w:r w:rsidR="00231B74">
          <w:t>.4.1.2.1.1.1.1</w:t>
        </w:r>
      </w:ins>
    </w:p>
    <w:p w14:paraId="000EB1A8" w14:textId="77777777" w:rsidR="00F5323B" w:rsidRDefault="00F5323B" w:rsidP="00F5323B">
      <w:pPr>
        <w:pStyle w:val="Corpodeltesto"/>
        <w:rPr>
          <w:ins w:id="798" w:author="Elena Vio" w:date="2016-04-16T13:01:00Z"/>
        </w:rPr>
      </w:pPr>
      <w:r>
        <w:t xml:space="preserve">Further requirements are defined in the next sections.  </w:t>
      </w:r>
    </w:p>
    <w:p w14:paraId="4EC22557" w14:textId="37EE93C8" w:rsidR="00F5323B" w:rsidRPr="001D1D9D" w:rsidRDefault="00C30CD8" w:rsidP="00F5323B">
      <w:pPr>
        <w:pStyle w:val="Titolo5"/>
        <w:numPr>
          <w:ilvl w:val="0"/>
          <w:numId w:val="0"/>
        </w:numPr>
      </w:pPr>
      <w:r>
        <w:t>3.Y4</w:t>
      </w:r>
      <w:r w:rsidR="00F5323B">
        <w:t>.4.1.2.1</w:t>
      </w:r>
      <w:r w:rsidR="00F5323B" w:rsidRPr="001D1D9D">
        <w:t>.</w:t>
      </w:r>
      <w:r w:rsidR="00F5323B">
        <w:t>1.1.1</w:t>
      </w:r>
      <w:r w:rsidR="00F5323B" w:rsidRPr="001D1D9D">
        <w:t xml:space="preserve"> </w:t>
      </w:r>
      <w:r w:rsidR="00F5323B">
        <w:t xml:space="preserve">XDW Task “HT </w:t>
      </w:r>
      <w:r w:rsidR="00B92ED6">
        <w:t>Preparation</w:t>
      </w:r>
      <w:r w:rsidR="00F5323B">
        <w:t>”</w:t>
      </w:r>
    </w:p>
    <w:p w14:paraId="091F5400" w14:textId="025D227D" w:rsidR="00F5323B" w:rsidRDefault="00F5323B" w:rsidP="00F5323B">
      <w:pPr>
        <w:pStyle w:val="AuthorInstructions"/>
        <w:rPr>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r w:rsidR="003661DE">
        <w:rPr>
          <w:i w:val="0"/>
        </w:rPr>
        <w:t>Preparation</w:t>
      </w:r>
      <w:r>
        <w:rPr>
          <w:i w:val="0"/>
        </w:rPr>
        <w:t xml:space="preserve"> task details:</w:t>
      </w:r>
    </w:p>
    <w:p w14:paraId="11E63980" w14:textId="0D912DBE" w:rsidR="00F5323B" w:rsidRDefault="00F5323B" w:rsidP="00F5323B">
      <w:pPr>
        <w:pStyle w:val="AuthorInstructions"/>
        <w:numPr>
          <w:ilvl w:val="0"/>
          <w:numId w:val="49"/>
        </w:numPr>
        <w:rPr>
          <w:i w:val="0"/>
        </w:rPr>
      </w:pPr>
      <w:proofErr w:type="gramStart"/>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r>
        <w:rPr>
          <w:i w:val="0"/>
        </w:rPr>
        <w:t xml:space="preserve">HT </w:t>
      </w:r>
      <w:r w:rsidR="00167D69">
        <w:rPr>
          <w:i w:val="0"/>
        </w:rPr>
        <w:t>Preparation</w:t>
      </w:r>
      <w:r w:rsidRPr="0070073A">
        <w:rPr>
          <w:i w:val="0"/>
        </w:rPr>
        <w:t>”</w:t>
      </w:r>
      <w:r>
        <w:rPr>
          <w:i w:val="0"/>
        </w:rPr>
        <w:t xml:space="preserve"> </w:t>
      </w:r>
    </w:p>
    <w:p w14:paraId="0CB27341" w14:textId="564CA4EF" w:rsidR="000C769D" w:rsidRPr="000C769D" w:rsidRDefault="00F5323B" w:rsidP="00E70755">
      <w:pPr>
        <w:pStyle w:val="AuthorInstructions"/>
        <w:numPr>
          <w:ilvl w:val="0"/>
          <w:numId w:val="49"/>
        </w:numPr>
        <w:rPr>
          <w:i w:val="0"/>
        </w:rPr>
      </w:pPr>
      <w:proofErr w:type="gramStart"/>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r w:rsidR="00167D69">
        <w:rPr>
          <w:rFonts w:eastAsia="?l?r ??’c"/>
          <w:i w:val="0"/>
        </w:rPr>
        <w:t>READY</w:t>
      </w:r>
      <w:r w:rsidRPr="0070073A">
        <w:rPr>
          <w:rFonts w:eastAsia="?l?r ??’c"/>
          <w:i w:val="0"/>
        </w:rPr>
        <w:t>”</w:t>
      </w:r>
      <w:r>
        <w:rPr>
          <w:i w:val="0"/>
        </w:rPr>
        <w:t>.</w:t>
      </w:r>
      <w:r w:rsidRPr="0070073A">
        <w:rPr>
          <w:i w:val="0"/>
        </w:rPr>
        <w:t xml:space="preserve"> </w:t>
      </w:r>
    </w:p>
    <w:p w14:paraId="3673CD0C" w14:textId="6E67B288"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w:t>
      </w:r>
      <w:r w:rsidRPr="00396CD0">
        <w:rPr>
          <w:i w:val="0"/>
        </w:rPr>
        <w:t xml:space="preserve">HT </w:t>
      </w:r>
      <w:r>
        <w:rPr>
          <w:i w:val="0"/>
        </w:rPr>
        <w:t>Requester</w:t>
      </w:r>
      <w:r w:rsidRPr="00396CD0">
        <w:rPr>
          <w:i w:val="0"/>
        </w:rPr>
        <w:t xml:space="preserve"> </w:t>
      </w:r>
      <w:r w:rsidRPr="00C062BE">
        <w:rPr>
          <w:i w:val="0"/>
        </w:rPr>
        <w:t xml:space="preserve">in the </w:t>
      </w:r>
      <w:r w:rsidRPr="00C062BE">
        <w:rPr>
          <w:rFonts w:ascii="Courier" w:hAnsi="Courier"/>
          <w:b/>
          <w:i w:val="0"/>
        </w:rPr>
        <w:t>&lt;</w:t>
      </w:r>
      <w:proofErr w:type="spellStart"/>
      <w:r w:rsidRPr="00C062BE">
        <w:rPr>
          <w:rFonts w:ascii="Courier" w:hAnsi="Courier"/>
          <w:b/>
          <w:i w:val="0"/>
        </w:rPr>
        <w:t>potentialOwner</w:t>
      </w:r>
      <w:proofErr w:type="spellEnd"/>
      <w:r w:rsidRPr="00C062BE">
        <w:rPr>
          <w:rFonts w:ascii="Courier" w:hAnsi="Courier"/>
          <w:b/>
          <w:i w:val="0"/>
        </w:rPr>
        <w:t>&gt;</w:t>
      </w:r>
      <w:r w:rsidRPr="00C062BE">
        <w:rPr>
          <w:i w:val="0"/>
        </w:rPr>
        <w:t xml:space="preserve"> element:</w:t>
      </w:r>
    </w:p>
    <w:p w14:paraId="138E2007" w14:textId="15BE5A7A" w:rsidR="000C769D" w:rsidRPr="00C062BE" w:rsidRDefault="000C769D" w:rsidP="000C769D">
      <w:pPr>
        <w:pStyle w:val="AuthorInstructions"/>
        <w:numPr>
          <w:ilvl w:val="0"/>
          <w:numId w:val="39"/>
        </w:numPr>
        <w:rPr>
          <w:i w:val="0"/>
        </w:rPr>
      </w:pPr>
      <w:proofErr w:type="spellStart"/>
      <w:proofErr w:type="gramStart"/>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potentialOwner</w:t>
      </w:r>
      <w:proofErr w:type="spellEnd"/>
      <w:r w:rsidRPr="00C062BE">
        <w:rPr>
          <w:rFonts w:ascii="Courier" w:hAnsi="Courier"/>
          <w:b/>
          <w:i w:val="0"/>
        </w:rPr>
        <w:t xml:space="preserve">: </w:t>
      </w:r>
      <w:r w:rsidRPr="00C062BE">
        <w:rPr>
          <w:i w:val="0"/>
        </w:rPr>
        <w:t xml:space="preserve">this element allows to “reserve” the task for a HT </w:t>
      </w:r>
      <w:r>
        <w:rPr>
          <w:i w:val="0"/>
        </w:rPr>
        <w:t>Requester</w:t>
      </w:r>
      <w:r w:rsidRPr="00C062BE">
        <w:rPr>
          <w:i w:val="0"/>
        </w:rPr>
        <w:t xml:space="preserve">. Only identified HT </w:t>
      </w:r>
      <w:r>
        <w:rPr>
          <w:i w:val="0"/>
        </w:rPr>
        <w:t>Requester</w:t>
      </w:r>
      <w:r w:rsidRPr="00C062BE">
        <w:rPr>
          <w:i w:val="0"/>
        </w:rPr>
        <w:t xml:space="preserve"> can claim the task. </w:t>
      </w:r>
    </w:p>
    <w:p w14:paraId="4E6F57C7" w14:textId="6F75546B" w:rsidR="000C769D" w:rsidRPr="00C062BE" w:rsidRDefault="000C769D" w:rsidP="000C769D">
      <w:pPr>
        <w:pStyle w:val="AuthorInstructions"/>
        <w:rPr>
          <w:i w:val="0"/>
        </w:rPr>
      </w:pPr>
      <w:r w:rsidRPr="00C062BE">
        <w:rPr>
          <w:i w:val="0"/>
        </w:rPr>
        <w:t xml:space="preserve">The HT </w:t>
      </w:r>
      <w:r>
        <w:rPr>
          <w:i w:val="0"/>
        </w:rPr>
        <w:t>Participant</w:t>
      </w:r>
      <w:r w:rsidRPr="00C062BE">
        <w:rPr>
          <w:i w:val="0"/>
        </w:rPr>
        <w:t xml:space="preserve"> shall specify the HT </w:t>
      </w:r>
      <w:r>
        <w:rPr>
          <w:i w:val="0"/>
        </w:rPr>
        <w:t>Requester</w:t>
      </w:r>
      <w:r w:rsidRPr="00C062BE">
        <w:rPr>
          <w:i w:val="0"/>
        </w:rPr>
        <w:t xml:space="preserve"> identified as a “</w:t>
      </w:r>
      <w:proofErr w:type="spellStart"/>
      <w:r w:rsidRPr="00C062BE">
        <w:rPr>
          <w:i w:val="0"/>
        </w:rPr>
        <w:t>notificationRecipient</w:t>
      </w:r>
      <w:proofErr w:type="spellEnd"/>
      <w:r w:rsidRPr="00C062BE">
        <w:rPr>
          <w:i w:val="0"/>
        </w:rPr>
        <w:t>” for the task:</w:t>
      </w:r>
    </w:p>
    <w:p w14:paraId="20873FB7" w14:textId="5B4C6EB3" w:rsidR="000C769D" w:rsidRPr="00396CD0" w:rsidRDefault="000C769D" w:rsidP="000C769D">
      <w:pPr>
        <w:pStyle w:val="AuthorInstructions"/>
        <w:numPr>
          <w:ilvl w:val="0"/>
          <w:numId w:val="39"/>
        </w:numPr>
        <w:rPr>
          <w:i w:val="0"/>
        </w:rPr>
      </w:pPr>
      <w:proofErr w:type="spellStart"/>
      <w:proofErr w:type="gramStart"/>
      <w:r w:rsidRPr="00C062BE">
        <w:rPr>
          <w:rFonts w:ascii="Courier" w:hAnsi="Courier"/>
          <w:b/>
          <w:i w:val="0"/>
        </w:rPr>
        <w:t>taskData</w:t>
      </w:r>
      <w:proofErr w:type="spellEnd"/>
      <w:proofErr w:type="gramEnd"/>
      <w:r w:rsidRPr="00C062BE">
        <w:rPr>
          <w:rFonts w:ascii="Courier" w:hAnsi="Courier"/>
          <w:b/>
          <w:i w:val="0"/>
        </w:rPr>
        <w:t>/</w:t>
      </w:r>
      <w:proofErr w:type="spellStart"/>
      <w:r w:rsidRPr="00C062BE">
        <w:rPr>
          <w:rFonts w:ascii="Courier" w:hAnsi="Courier"/>
          <w:b/>
          <w:i w:val="0"/>
        </w:rPr>
        <w:t>taskDetails</w:t>
      </w:r>
      <w:proofErr w:type="spellEnd"/>
      <w:r w:rsidRPr="00C062BE">
        <w:rPr>
          <w:rFonts w:ascii="Courier" w:hAnsi="Courier"/>
          <w:b/>
          <w:i w:val="0"/>
        </w:rPr>
        <w:t>/</w:t>
      </w:r>
      <w:proofErr w:type="spellStart"/>
      <w:r w:rsidRPr="00C062BE">
        <w:rPr>
          <w:rFonts w:ascii="Courier" w:hAnsi="Courier"/>
          <w:b/>
          <w:i w:val="0"/>
        </w:rPr>
        <w:t>notificationRecipients</w:t>
      </w:r>
      <w:proofErr w:type="spellEnd"/>
      <w:r w:rsidRPr="00C062BE">
        <w:rPr>
          <w:rFonts w:ascii="Courier" w:hAnsi="Courier"/>
          <w:b/>
          <w:i w:val="0"/>
        </w:rPr>
        <w:t xml:space="preserve">: </w:t>
      </w:r>
      <w:r w:rsidRPr="00C062BE">
        <w:rPr>
          <w:i w:val="0"/>
        </w:rPr>
        <w:t xml:space="preserve">this elements </w:t>
      </w:r>
      <w:r w:rsidRPr="00396CD0">
        <w:rPr>
          <w:i w:val="0"/>
        </w:rPr>
        <w:t>specifies user/organiz</w:t>
      </w:r>
      <w:r>
        <w:rPr>
          <w:i w:val="0"/>
        </w:rPr>
        <w:t xml:space="preserve">ation that needs </w:t>
      </w:r>
      <w:r w:rsidRPr="00C062BE">
        <w:rPr>
          <w:i w:val="0"/>
        </w:rPr>
        <w:t xml:space="preserve">to be notified. </w:t>
      </w:r>
    </w:p>
    <w:p w14:paraId="4FC7D220" w14:textId="1978D8A4" w:rsidR="000C769D" w:rsidRDefault="000C769D" w:rsidP="000C769D">
      <w:pPr>
        <w:pStyle w:val="AuthorInstructions"/>
        <w:rPr>
          <w:i w:val="0"/>
        </w:rPr>
      </w:pPr>
      <w:r>
        <w:rPr>
          <w:i w:val="0"/>
        </w:rPr>
        <w:lastRenderedPageBreak/>
        <w:t>The HT</w:t>
      </w:r>
      <w:r w:rsidRPr="00350723">
        <w:rPr>
          <w:i w:val="0"/>
        </w:rPr>
        <w:t xml:space="preserve"> </w:t>
      </w:r>
      <w:r>
        <w:rPr>
          <w:i w:val="0"/>
        </w:rPr>
        <w:t xml:space="preserve">Participant </w:t>
      </w:r>
      <w:r>
        <w:rPr>
          <w:b/>
          <w:i w:val="0"/>
        </w:rPr>
        <w:t>may</w:t>
      </w:r>
      <w:r w:rsidRPr="00332D34">
        <w:rPr>
          <w:b/>
          <w:i w:val="0"/>
        </w:rPr>
        <w:t xml:space="preserve"> </w:t>
      </w:r>
      <w:r>
        <w:rPr>
          <w:i w:val="0"/>
        </w:rPr>
        <w:t xml:space="preserve">set the value of additional elements that characterize the nature and the execution of the activity requested: </w:t>
      </w:r>
    </w:p>
    <w:p w14:paraId="3CCBECBC" w14:textId="70E472E5" w:rsidR="000C769D" w:rsidRPr="003661DE" w:rsidRDefault="000C769D" w:rsidP="00E70755">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Participant to specify a date/time by which the task needs to be completed</w:t>
      </w:r>
    </w:p>
    <w:p w14:paraId="51EFF76C" w14:textId="77777777" w:rsidR="00F5323B" w:rsidRDefault="00F5323B" w:rsidP="00F5323B">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input document referenced. The </w:t>
      </w:r>
      <w:proofErr w:type="gramStart"/>
      <w:r>
        <w:rPr>
          <w:i w:val="0"/>
        </w:rPr>
        <w:t>document referenced as input are</w:t>
      </w:r>
      <w:proofErr w:type="gramEnd"/>
      <w:r>
        <w:rPr>
          <w:i w:val="0"/>
        </w:rPr>
        <w:t xml:space="preserve"> listed below.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/input/part</w:t>
      </w:r>
      <w:r>
        <w:rPr>
          <w:i w:val="0"/>
        </w:rPr>
        <w:t xml:space="preserve"> are specified at ITI TF-3: Table 5.4.3-9 </w:t>
      </w:r>
      <w:proofErr w:type="spellStart"/>
      <w:r>
        <w:rPr>
          <w:i w:val="0"/>
        </w:rPr>
        <w:t>AttachmentInfo</w:t>
      </w:r>
      <w:proofErr w:type="spellEnd"/>
      <w:r>
        <w:rPr>
          <w:i w:val="0"/>
        </w:rPr>
        <w:t xml:space="preserve"> Element</w:t>
      </w:r>
    </w:p>
    <w:p w14:paraId="7DF3D754" w14:textId="37680107" w:rsidR="00F5323B" w:rsidRPr="005D708A" w:rsidRDefault="00F5323B" w:rsidP="00F5323B">
      <w:pPr>
        <w:pStyle w:val="AuthorInstructions"/>
        <w:numPr>
          <w:ilvl w:val="0"/>
          <w:numId w:val="40"/>
        </w:numPr>
        <w:rPr>
          <w:i w:val="0"/>
        </w:rPr>
      </w:pPr>
      <w:commentRangeStart w:id="799"/>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r w:rsidR="00681D12">
        <w:rPr>
          <w:i w:val="0"/>
        </w:rPr>
        <w:t>MoreInformation</w:t>
      </w:r>
      <w:proofErr w:type="spellEnd"/>
      <w:r>
        <w:rPr>
          <w:i w:val="0"/>
        </w:rPr>
        <w:t xml:space="preserve">”: (1..1) </w:t>
      </w:r>
      <w:proofErr w:type="gramStart"/>
      <w:r>
        <w:rPr>
          <w:i w:val="0"/>
        </w:rPr>
        <w:t>this</w:t>
      </w:r>
      <w:proofErr w:type="gramEnd"/>
      <w:r>
        <w:rPr>
          <w:i w:val="0"/>
        </w:rPr>
        <w:t xml:space="preserve"> is a required input that identifies the </w:t>
      </w:r>
      <w:r w:rsidR="00F9394B" w:rsidRPr="00E70755">
        <w:rPr>
          <w:i w:val="0"/>
        </w:rPr>
        <w:t>Request of more information  document</w:t>
      </w:r>
      <w:r w:rsidR="00F9394B">
        <w:rPr>
          <w:b/>
          <w:i w:val="0"/>
        </w:rPr>
        <w:t xml:space="preserve">. </w:t>
      </w:r>
      <w:r w:rsidR="00F9394B" w:rsidRPr="00F9394B">
        <w:t xml:space="preserve"> </w:t>
      </w:r>
      <w:r w:rsidR="00681D12">
        <w:rPr>
          <w:i w:val="0"/>
        </w:rPr>
        <w:t>See Section 3.Y4</w:t>
      </w:r>
      <w:r>
        <w:rPr>
          <w:i w:val="0"/>
        </w:rPr>
        <w:t xml:space="preserve"> 4.1.2.2.</w:t>
      </w:r>
      <w:commentRangeEnd w:id="799"/>
      <w:r w:rsidR="00E70755">
        <w:rPr>
          <w:rStyle w:val="Rimandocommento"/>
          <w:i w:val="0"/>
        </w:rPr>
        <w:commentReference w:id="799"/>
      </w:r>
    </w:p>
    <w:p w14:paraId="71D9A6EE" w14:textId="49FEE9BE" w:rsidR="00F5323B" w:rsidDel="00393583" w:rsidRDefault="00F5323B" w:rsidP="00F5323B">
      <w:pPr>
        <w:pStyle w:val="AuthorInstructions"/>
        <w:rPr>
          <w:del w:id="800" w:author="Elena Vio" w:date="2016-04-21T17:07:00Z"/>
          <w:i w:val="0"/>
        </w:rPr>
      </w:pPr>
      <w:del w:id="801" w:author="Elena Vio" w:date="2016-04-21T17:07:00Z">
        <w:r w:rsidDel="00393583">
          <w:rPr>
            <w:i w:val="0"/>
          </w:rPr>
          <w:delText>The element</w:delText>
        </w:r>
        <w:r w:rsidRPr="0070073A" w:rsidDel="00393583">
          <w:rPr>
            <w:i w:val="0"/>
          </w:rPr>
          <w:delText xml:space="preserve"> </w:delText>
        </w:r>
        <w:r w:rsidRPr="0070073A" w:rsidDel="00393583">
          <w:rPr>
            <w:rFonts w:ascii="Courier" w:hAnsi="Courier"/>
            <w:b/>
            <w:i w:val="0"/>
          </w:rPr>
          <w:delText>&lt;XDWTask&gt;</w:delText>
        </w:r>
        <w:r w:rsidRPr="0070073A" w:rsidDel="00393583">
          <w:rPr>
            <w:i w:val="0"/>
          </w:rPr>
          <w:delText xml:space="preserve"> </w:delText>
        </w:r>
        <w:r w:rsidR="00681D12" w:rsidDel="00393583">
          <w:rPr>
            <w:i w:val="0"/>
          </w:rPr>
          <w:delText>may</w:delText>
        </w:r>
        <w:r w:rsidRPr="0070073A" w:rsidDel="00393583">
          <w:rPr>
            <w:i w:val="0"/>
          </w:rPr>
          <w:delText xml:space="preserve"> have </w:delText>
        </w:r>
        <w:r w:rsidR="00681D12" w:rsidDel="00393583">
          <w:rPr>
            <w:i w:val="0"/>
          </w:rPr>
          <w:delText>many</w:delText>
        </w:r>
        <w:r w:rsidRPr="0070073A" w:rsidDel="00393583">
          <w:rPr>
            <w:i w:val="0"/>
          </w:rPr>
          <w:delText xml:space="preserve"> child element</w:delText>
        </w:r>
        <w:r w:rsidDel="00393583">
          <w:delText xml:space="preserve"> </w:delText>
        </w:r>
        <w:r w:rsidRPr="0070073A" w:rsidDel="00393583">
          <w:rPr>
            <w:rFonts w:ascii="Courier" w:hAnsi="Courier"/>
            <w:b/>
            <w:i w:val="0"/>
          </w:rPr>
          <w:delText>taskEventHistory/taskEvent</w:delText>
        </w:r>
        <w:r w:rsidDel="00393583">
          <w:delText xml:space="preserve"> </w:delText>
        </w:r>
        <w:r w:rsidRPr="0070073A" w:rsidDel="00393583">
          <w:rPr>
            <w:i w:val="0"/>
          </w:rPr>
          <w:delText>characterized by</w:delText>
        </w:r>
        <w:r w:rsidDel="00393583">
          <w:rPr>
            <w:i w:val="0"/>
          </w:rPr>
          <w:delText xml:space="preserve"> &lt;</w:delText>
        </w:r>
        <w:r w:rsidRPr="0070073A" w:rsidDel="00393583">
          <w:rPr>
            <w:rFonts w:ascii="Courier" w:hAnsi="Courier"/>
            <w:b/>
            <w:i w:val="0"/>
          </w:rPr>
          <w:delText>status</w:delText>
        </w:r>
        <w:r w:rsidDel="00393583">
          <w:rPr>
            <w:rFonts w:ascii="Courier" w:hAnsi="Courier"/>
            <w:b/>
            <w:i w:val="0"/>
          </w:rPr>
          <w:delText>&gt;</w:delText>
        </w:r>
        <w:r w:rsidRPr="00AA5A60" w:rsidDel="00393583">
          <w:rPr>
            <w:i w:val="0"/>
          </w:rPr>
          <w:delText xml:space="preserve"> = </w:delText>
        </w:r>
        <w:r w:rsidDel="00393583">
          <w:rPr>
            <w:i w:val="0"/>
          </w:rPr>
          <w:delText>“</w:delText>
        </w:r>
        <w:r w:rsidR="00681D12" w:rsidDel="00393583">
          <w:rPr>
            <w:i w:val="0"/>
          </w:rPr>
          <w:delText>READY</w:delText>
        </w:r>
        <w:r w:rsidDel="00393583">
          <w:rPr>
            <w:i w:val="0"/>
          </w:rPr>
          <w:delText xml:space="preserve">”. </w:delText>
        </w:r>
      </w:del>
    </w:p>
    <w:p w14:paraId="0BA64DB7" w14:textId="4F0FA7D1" w:rsidR="00F5323B" w:rsidRDefault="00C30CD8" w:rsidP="00F5323B">
      <w:pPr>
        <w:pStyle w:val="Titolo5"/>
        <w:numPr>
          <w:ilvl w:val="0"/>
          <w:numId w:val="0"/>
        </w:numPr>
      </w:pPr>
      <w:r>
        <w:t>3.Y4</w:t>
      </w:r>
      <w:r w:rsidR="00F5323B">
        <w:t>.4.1.2.2</w:t>
      </w:r>
      <w:r w:rsidR="00F5323B" w:rsidRPr="00E17DE9">
        <w:t xml:space="preserve"> </w:t>
      </w:r>
      <w:r w:rsidRPr="00E70755">
        <w:t>Request of more information document</w:t>
      </w:r>
      <w:r w:rsidR="00F5323B" w:rsidRPr="00E17DE9">
        <w:t xml:space="preserve"> Content Requirements</w:t>
      </w:r>
    </w:p>
    <w:p w14:paraId="06000EB2" w14:textId="380E78D4" w:rsidR="00F5323B" w:rsidRPr="000C2244" w:rsidRDefault="00C30CD8" w:rsidP="00F5323B">
      <w:pPr>
        <w:pStyle w:val="AuthorInstructions"/>
        <w:rPr>
          <w:i w:val="0"/>
        </w:rPr>
      </w:pPr>
      <w:r>
        <w:rPr>
          <w:i w:val="0"/>
        </w:rPr>
        <w:t xml:space="preserve">The </w:t>
      </w:r>
      <w:r w:rsidRPr="00E70755">
        <w:rPr>
          <w:i w:val="0"/>
        </w:rPr>
        <w:t>Request of more information document</w:t>
      </w:r>
      <w:r w:rsidRPr="00C30CD8">
        <w:t xml:space="preserve"> </w:t>
      </w:r>
      <w:r w:rsidR="00F5323B">
        <w:rPr>
          <w:i w:val="0"/>
        </w:rPr>
        <w:t xml:space="preserve">shall contain the </w:t>
      </w:r>
      <w:r>
        <w:rPr>
          <w:i w:val="0"/>
        </w:rPr>
        <w:t>list of information the participants need before the discussion of</w:t>
      </w:r>
      <w:r w:rsidR="00F5323B">
        <w:rPr>
          <w:i w:val="0"/>
        </w:rPr>
        <w:t xml:space="preserve"> Heart Team</w:t>
      </w:r>
      <w:r w:rsidR="00F5323B" w:rsidRPr="00547482">
        <w:rPr>
          <w:i w:val="0"/>
        </w:rPr>
        <w:t xml:space="preserve">. </w:t>
      </w:r>
      <w:r w:rsidR="00F5323B">
        <w:rPr>
          <w:i w:val="0"/>
        </w:rPr>
        <w:t xml:space="preserve">This specification does not mandate any specific structure for this document. </w:t>
      </w:r>
    </w:p>
    <w:p w14:paraId="4B407265" w14:textId="0C8BB49D" w:rsidR="00F5323B" w:rsidRDefault="00F5323B" w:rsidP="00F5323B">
      <w:pPr>
        <w:pStyle w:val="Titolo5"/>
        <w:numPr>
          <w:ilvl w:val="0"/>
          <w:numId w:val="0"/>
        </w:numPr>
        <w:rPr>
          <w:noProof w:val="0"/>
        </w:rPr>
      </w:pPr>
      <w:r w:rsidRPr="000807AC">
        <w:rPr>
          <w:noProof w:val="0"/>
        </w:rPr>
        <w:t>3.Y</w:t>
      </w:r>
      <w:r w:rsidR="0044043C">
        <w:rPr>
          <w:noProof w:val="0"/>
        </w:rPr>
        <w:t>4</w:t>
      </w:r>
      <w:r w:rsidRPr="000807AC">
        <w:rPr>
          <w:noProof w:val="0"/>
        </w:rPr>
        <w:t>.4.1.2</w:t>
      </w:r>
      <w:r>
        <w:rPr>
          <w:noProof w:val="0"/>
        </w:rPr>
        <w:t>.3</w:t>
      </w:r>
      <w:r w:rsidRPr="000807AC">
        <w:rPr>
          <w:noProof w:val="0"/>
        </w:rPr>
        <w:t xml:space="preserve"> </w:t>
      </w:r>
      <w:r>
        <w:rPr>
          <w:noProof w:val="0"/>
        </w:rPr>
        <w:t>Document Sharing Metadata Requirements</w:t>
      </w:r>
    </w:p>
    <w:p w14:paraId="02715B38" w14:textId="77777777" w:rsidR="00F5323B" w:rsidRDefault="00F5323B" w:rsidP="00F5323B">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C5349B" w14:textId="4C4EC84A" w:rsidR="00F5323B" w:rsidRDefault="00F5323B" w:rsidP="00F5323B">
      <w:pPr>
        <w:pStyle w:val="Corpodeltesto"/>
      </w:pPr>
      <w:r>
        <w:t xml:space="preserve">This section specifies additional Document Sharing Metadata requirements for the both the Heart Team Workflow Document and for the </w:t>
      </w:r>
      <w:r w:rsidR="00A62738" w:rsidRPr="00AC0F0D">
        <w:t xml:space="preserve">Request of more </w:t>
      </w:r>
      <w:proofErr w:type="gramStart"/>
      <w:r w:rsidR="00A62738" w:rsidRPr="00AC0F0D">
        <w:t>information  document</w:t>
      </w:r>
      <w:proofErr w:type="gramEnd"/>
      <w:r>
        <w:t>.</w:t>
      </w:r>
    </w:p>
    <w:p w14:paraId="1580002C" w14:textId="77777777" w:rsidR="00F5323B" w:rsidRDefault="00F5323B" w:rsidP="00F5323B">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6A9344A4" w14:textId="77777777" w:rsidR="00F5323B" w:rsidRDefault="00F5323B" w:rsidP="00F5323B">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2EBD2B4F" w14:textId="77777777" w:rsidR="00F5323B" w:rsidRDefault="00F5323B" w:rsidP="00F5323B">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802"/>
      <w:r w:rsidRPr="00B1774E">
        <w:t>1.3.6.1.4.1.19376.1.2.3</w:t>
      </w:r>
      <w:commentRangeEnd w:id="802"/>
      <w:r>
        <w:rPr>
          <w:rStyle w:val="Rimandocommento"/>
        </w:rPr>
        <w:commentReference w:id="802"/>
      </w:r>
      <w:r>
        <w:t>”</w:t>
      </w:r>
    </w:p>
    <w:p w14:paraId="2A334679" w14:textId="01E0F8A6" w:rsidR="00F5323B" w:rsidRDefault="00F63B67" w:rsidP="00F5323B">
      <w:pPr>
        <w:pStyle w:val="Corpodeltesto"/>
        <w:numPr>
          <w:ilvl w:val="0"/>
          <w:numId w:val="41"/>
        </w:numPr>
        <w:rPr>
          <w:ins w:id="803" w:author="Elena Vio" w:date="2016-04-24T20:16:00Z"/>
        </w:rPr>
      </w:pPr>
      <w:del w:id="804" w:author="Elena Vio" w:date="2016-04-16T15:10:00Z">
        <w:r w:rsidDel="00FA36E1">
          <w:delText>Some  entries</w:delText>
        </w:r>
        <w:r w:rsidR="00F5323B" w:rsidDel="00FA36E1">
          <w:delText xml:space="preserve"> </w:delText>
        </w:r>
      </w:del>
      <w:ins w:id="805" w:author="Elena Vio" w:date="2016-04-16T15:10:00Z">
        <w:r w:rsidR="00FA36E1">
          <w:t xml:space="preserve">A single entry </w:t>
        </w:r>
      </w:ins>
      <w:r w:rsidR="00F5323B">
        <w:t xml:space="preserve">of the </w:t>
      </w:r>
      <w:proofErr w:type="spellStart"/>
      <w:r w:rsidR="00F5323B">
        <w:t>eventCodeList</w:t>
      </w:r>
      <w:proofErr w:type="spellEnd"/>
      <w:r w:rsidR="00F5323B">
        <w:t xml:space="preserve"> metadata</w:t>
      </w:r>
      <w:ins w:id="806" w:author="Elena Vio" w:date="2016-04-16T15:10:00Z">
        <w:r w:rsidR="00FA36E1">
          <w:t xml:space="preserve"> for each HT Preparation task</w:t>
        </w:r>
      </w:ins>
      <w:r w:rsidR="00F5323B">
        <w:t xml:space="preserve"> </w:t>
      </w:r>
      <w:r w:rsidR="00140685">
        <w:t>shall convey the status of the HT Preparation task:</w:t>
      </w:r>
      <w:r w:rsidR="00F5323B">
        <w:t xml:space="preserve"> code=”urn</w:t>
      </w:r>
      <w:proofErr w:type="gramStart"/>
      <w:r w:rsidR="00F5323B">
        <w:t>:ihe:rad:xcht</w:t>
      </w:r>
      <w:proofErr w:type="gramEnd"/>
      <w:r w:rsidR="00F5323B">
        <w:t>-wd:2015:eventCodeTaskStatus:HT</w:t>
      </w:r>
      <w:r>
        <w:t>PreparationReady</w:t>
      </w:r>
      <w:r w:rsidR="00F5323B">
        <w:t xml:space="preserve">” </w:t>
      </w:r>
      <w:proofErr w:type="spellStart"/>
      <w:r w:rsidR="00F5323B">
        <w:t>codingScheme</w:t>
      </w:r>
      <w:proofErr w:type="spellEnd"/>
      <w:r w:rsidR="00F5323B">
        <w:t>=”1.3.6.1.4.1.19376.1.2.1”</w:t>
      </w:r>
    </w:p>
    <w:p w14:paraId="4DD7352B" w14:textId="77777777" w:rsidR="00CF0EFA" w:rsidRDefault="00CF0EFA" w:rsidP="00CF0EFA">
      <w:pPr>
        <w:pStyle w:val="Corpodeltesto"/>
        <w:rPr>
          <w:ins w:id="807" w:author="Elena Vio" w:date="2016-04-24T20:16:00Z"/>
        </w:rPr>
      </w:pPr>
      <w:ins w:id="808" w:author="Elena Vio" w:date="2016-04-24T20:16:00Z">
        <w:r>
          <w:t xml:space="preserve">The </w:t>
        </w:r>
        <w:proofErr w:type="spellStart"/>
        <w:r w:rsidRPr="00ED799D">
          <w:rPr>
            <w:b/>
          </w:rPr>
          <w:t>SubmissionSet</w:t>
        </w:r>
        <w:proofErr w:type="spellEnd"/>
        <w:r w:rsidRPr="00ED799D">
          <w:rPr>
            <w:b/>
          </w:rPr>
          <w:t xml:space="preserve"> metadata of the </w:t>
        </w:r>
        <w:r>
          <w:rPr>
            <w:b/>
          </w:rPr>
          <w:t>Heart Team</w:t>
        </w:r>
        <w:r w:rsidRPr="00855164">
          <w:rPr>
            <w:b/>
          </w:rPr>
          <w:t xml:space="preserve"> </w:t>
        </w:r>
        <w:r w:rsidRPr="00ED799D">
          <w:rPr>
            <w:b/>
          </w:rPr>
          <w:t>Workflow Document</w:t>
        </w:r>
        <w:r>
          <w:t xml:space="preserve"> shall meet the following constraints: </w:t>
        </w:r>
      </w:ins>
    </w:p>
    <w:p w14:paraId="541FA0B1" w14:textId="13A9F012" w:rsidR="00CF0EFA" w:rsidRPr="004A6F98" w:rsidRDefault="00CF0EFA" w:rsidP="00CF0EFA">
      <w:pPr>
        <w:pStyle w:val="Corpodeltesto"/>
        <w:numPr>
          <w:ilvl w:val="0"/>
          <w:numId w:val="41"/>
        </w:numPr>
        <w:rPr>
          <w:ins w:id="809" w:author="Elena Vio" w:date="2016-04-24T20:16:00Z"/>
        </w:rPr>
      </w:pPr>
      <w:ins w:id="810" w:author="Elena Vio" w:date="2016-04-24T20:16:00Z">
        <w:r>
          <w:t xml:space="preserve">The </w:t>
        </w:r>
        <w:proofErr w:type="spellStart"/>
        <w:r>
          <w:t>intendedRecipient</w:t>
        </w:r>
        <w:proofErr w:type="spellEnd"/>
        <w:r>
          <w:t xml:space="preserve"> metadata contain the identifier of the organization, or the person intended to </w:t>
        </w:r>
        <w:r>
          <w:t xml:space="preserve">provide </w:t>
        </w:r>
      </w:ins>
      <w:ins w:id="811" w:author="Elena Vio" w:date="2016-04-24T20:17:00Z">
        <w:r>
          <w:t xml:space="preserve">more </w:t>
        </w:r>
      </w:ins>
      <w:ins w:id="812" w:author="Elena Vio" w:date="2016-04-24T20:16:00Z">
        <w:r>
          <w:t xml:space="preserve">clinical </w:t>
        </w:r>
        <w:proofErr w:type="spellStart"/>
        <w:r>
          <w:t>infomration</w:t>
        </w:r>
        <w:proofErr w:type="spellEnd"/>
        <w:r>
          <w:t xml:space="preserve">. This metadata shall convey the </w:t>
        </w:r>
        <w:r>
          <w:lastRenderedPageBreak/>
          <w:t xml:space="preserve">same users/organizations identified within the Workflow Document in the </w:t>
        </w:r>
        <w:r w:rsidRPr="00A434FC">
          <w:rPr>
            <w:rFonts w:ascii="Courier" w:hAnsi="Courier"/>
            <w:b/>
          </w:rPr>
          <w:t>&lt;</w:t>
        </w:r>
        <w:proofErr w:type="spellStart"/>
        <w:r w:rsidRPr="00A434FC">
          <w:rPr>
            <w:rFonts w:ascii="Courier" w:hAnsi="Courier"/>
            <w:b/>
          </w:rPr>
          <w:t>notificationRecipients</w:t>
        </w:r>
        <w:proofErr w:type="spellEnd"/>
        <w:r w:rsidRPr="00A434FC">
          <w:rPr>
            <w:rFonts w:ascii="Courier" w:hAnsi="Courier"/>
            <w:b/>
          </w:rPr>
          <w:t>&gt;</w:t>
        </w:r>
        <w:r w:rsidRPr="00A434FC">
          <w:rPr>
            <w:rFonts w:ascii="Courier" w:hAnsi="Courier"/>
            <w:b/>
            <w:i/>
          </w:rPr>
          <w:t xml:space="preserve"> </w:t>
        </w:r>
        <w:r w:rsidRPr="00B86132">
          <w:t xml:space="preserve">element of the </w:t>
        </w:r>
        <w:r>
          <w:t xml:space="preserve">HT </w:t>
        </w:r>
      </w:ins>
      <w:ins w:id="813" w:author="Elena Vio" w:date="2016-04-24T20:17:00Z">
        <w:r>
          <w:t>Preparation</w:t>
        </w:r>
      </w:ins>
      <w:ins w:id="814" w:author="Elena Vio" w:date="2016-04-24T20:16:00Z">
        <w:r w:rsidRPr="00B86132">
          <w:t xml:space="preserve"> task</w:t>
        </w:r>
        <w:r w:rsidRPr="00A434FC">
          <w:rPr>
            <w:rFonts w:ascii="Courier" w:hAnsi="Courier"/>
            <w:b/>
            <w:i/>
          </w:rPr>
          <w:t xml:space="preserve"> </w:t>
        </w:r>
      </w:ins>
    </w:p>
    <w:p w14:paraId="2B812423" w14:textId="77777777" w:rsidR="00CF0EFA" w:rsidRDefault="00CF0EFA" w:rsidP="00CF0EFA">
      <w:pPr>
        <w:pStyle w:val="Corpodeltesto"/>
        <w:rPr>
          <w:ins w:id="815" w:author="Elena Vio" w:date="2016-04-16T15:09:00Z"/>
        </w:rPr>
        <w:pPrChange w:id="816" w:author="Elena Vio" w:date="2016-04-24T20:16:00Z">
          <w:pPr>
            <w:pStyle w:val="Corpodeltesto"/>
            <w:numPr>
              <w:numId w:val="41"/>
            </w:numPr>
            <w:ind w:left="1080" w:hanging="360"/>
          </w:pPr>
        </w:pPrChange>
      </w:pPr>
    </w:p>
    <w:p w14:paraId="01371133" w14:textId="4DCF75F8" w:rsidR="00FA36E1" w:rsidRPr="00D552F0" w:rsidRDefault="00FA36E1" w:rsidP="00FA36E1">
      <w:pPr>
        <w:pStyle w:val="Corpodeltesto"/>
        <w:rPr>
          <w:ins w:id="817" w:author="Elena Vio" w:date="2016-04-16T15:10:00Z"/>
        </w:rPr>
      </w:pPr>
      <w:ins w:id="818" w:author="Elena Vio" w:date="2016-04-16T15:10:00Z">
        <w:r>
          <w:t xml:space="preserve">This transaction does not define document sharing metadata requirements for the </w:t>
        </w:r>
      </w:ins>
      <w:ins w:id="819" w:author="Elena Vio" w:date="2016-04-16T15:11:00Z">
        <w:r w:rsidRPr="00E70755">
          <w:t>Request of more information document</w:t>
        </w:r>
      </w:ins>
      <w:ins w:id="820" w:author="Elena Vio" w:date="2016-04-16T15:10:00Z">
        <w:r>
          <w:t xml:space="preserve">. The document may be included in the same Submission Set as the </w:t>
        </w:r>
      </w:ins>
      <w:ins w:id="821" w:author="Elena Vio" w:date="2016-04-21T11:59:00Z">
        <w:r w:rsidR="006C2A49">
          <w:t>Heart Team</w:t>
        </w:r>
      </w:ins>
      <w:ins w:id="822" w:author="Elena Vio" w:date="2016-04-16T15:10:00Z">
        <w:r>
          <w:t xml:space="preserve"> Workflow Document in this transaction ([</w:t>
        </w:r>
      </w:ins>
      <w:ins w:id="823" w:author="Elena Vio" w:date="2016-04-16T15:11:00Z">
        <w:r>
          <w:t>PCC</w:t>
        </w:r>
      </w:ins>
      <w:ins w:id="824" w:author="Elena Vio" w:date="2016-04-16T15:10:00Z">
        <w:r w:rsidR="00AC0F0D">
          <w:t>-Y4]) or in a different Submiss</w:t>
        </w:r>
        <w:r>
          <w:t xml:space="preserve">ion Set using a [ITI-41] Provide and Register Document Set-b transaction.  </w:t>
        </w:r>
      </w:ins>
    </w:p>
    <w:p w14:paraId="214565CF" w14:textId="77777777" w:rsidR="00FA36E1" w:rsidRDefault="00FA36E1" w:rsidP="00FA36E1">
      <w:pPr>
        <w:pStyle w:val="Corpodeltesto"/>
      </w:pPr>
    </w:p>
    <w:p w14:paraId="7EBC5014" w14:textId="0DF7F084" w:rsidR="00F5323B" w:rsidDel="00914FF7" w:rsidRDefault="00F5323B" w:rsidP="00F5323B">
      <w:pPr>
        <w:pStyle w:val="Corpodeltesto"/>
        <w:rPr>
          <w:del w:id="825" w:author="Elena Vio" w:date="2016-04-15T16:42:00Z"/>
        </w:rPr>
      </w:pPr>
      <w:del w:id="826" w:author="Elena Vio" w:date="2016-04-15T16:42:00Z">
        <w:r w:rsidDel="00914FF7">
          <w:delText xml:space="preserve">The </w:delText>
        </w:r>
        <w:r w:rsidRPr="00ED799D" w:rsidDel="00914FF7">
          <w:rPr>
            <w:b/>
          </w:rPr>
          <w:delText xml:space="preserve">SubmissionSet metadata of the </w:delText>
        </w:r>
        <w:r w:rsidDel="00914FF7">
          <w:rPr>
            <w:b/>
          </w:rPr>
          <w:delText>Heart Team</w:delText>
        </w:r>
        <w:r w:rsidRPr="00855164" w:rsidDel="00914FF7">
          <w:rPr>
            <w:b/>
          </w:rPr>
          <w:delText xml:space="preserve"> </w:delText>
        </w:r>
        <w:r w:rsidRPr="00ED799D" w:rsidDel="00914FF7">
          <w:rPr>
            <w:b/>
          </w:rPr>
          <w:delText>Workflow Document</w:delText>
        </w:r>
        <w:r w:rsidDel="00914FF7">
          <w:delText xml:space="preserve"> shall meet the following constraints: </w:delText>
        </w:r>
      </w:del>
    </w:p>
    <w:p w14:paraId="19591A09" w14:textId="1F8ACE9A" w:rsidR="00F5323B" w:rsidRPr="003651D9" w:rsidDel="00914FF7" w:rsidRDefault="00F5323B" w:rsidP="00F5323B">
      <w:pPr>
        <w:pStyle w:val="Corpodeltesto"/>
        <w:numPr>
          <w:ilvl w:val="0"/>
          <w:numId w:val="41"/>
        </w:numPr>
        <w:rPr>
          <w:del w:id="827" w:author="Elena Vio" w:date="2016-04-15T16:42:00Z"/>
        </w:rPr>
      </w:pPr>
      <w:del w:id="828" w:author="Elena Vio" w:date="2016-04-15T16:42:00Z">
        <w:r w:rsidDel="00914FF7">
          <w:delText xml:space="preserve">The intendedRecipient metadata contain the identifier of the organization, or the person intended to manage the HT. This metadata shall convey the same users/organizations identified within the Workflow Document in the </w:delText>
        </w:r>
        <w:r w:rsidRPr="00A434FC" w:rsidDel="00914FF7">
          <w:rPr>
            <w:rFonts w:ascii="Courier" w:hAnsi="Courier"/>
            <w:b/>
          </w:rPr>
          <w:delText>&lt;notificationRecipients&gt;</w:delText>
        </w:r>
        <w:r w:rsidRPr="00A434FC" w:rsidDel="00914FF7">
          <w:rPr>
            <w:rFonts w:ascii="Courier" w:hAnsi="Courier"/>
            <w:b/>
            <w:i/>
          </w:rPr>
          <w:delText xml:space="preserve"> </w:delText>
        </w:r>
        <w:r w:rsidRPr="00B86132" w:rsidDel="00914FF7">
          <w:delText xml:space="preserve">element of the </w:delText>
        </w:r>
        <w:r w:rsidDel="00914FF7">
          <w:delText xml:space="preserve">HT </w:delText>
        </w:r>
        <w:r w:rsidR="00140685" w:rsidDel="00914FF7">
          <w:delText>Preparation</w:delText>
        </w:r>
        <w:r w:rsidRPr="00B86132" w:rsidDel="00914FF7">
          <w:delText xml:space="preserve"> task</w:delText>
        </w:r>
        <w:r w:rsidRPr="00A434FC" w:rsidDel="00914FF7">
          <w:rPr>
            <w:rFonts w:ascii="Courier" w:hAnsi="Courier"/>
            <w:b/>
            <w:i/>
          </w:rPr>
          <w:delText xml:space="preserve"> </w:delText>
        </w:r>
      </w:del>
    </w:p>
    <w:p w14:paraId="0A488E09" w14:textId="7F041C97"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.4.1.3 Expected Actions</w:t>
      </w:r>
    </w:p>
    <w:p w14:paraId="75DCE0BD" w14:textId="483E6DE9" w:rsidR="00F5323B" w:rsidRPr="0070073A" w:rsidRDefault="00F5323B" w:rsidP="00F5323B">
      <w:pPr>
        <w:pStyle w:val="AuthorInstructions"/>
        <w:rPr>
          <w:i w:val="0"/>
        </w:rPr>
      </w:pPr>
      <w:r>
        <w:rPr>
          <w:i w:val="0"/>
        </w:rPr>
        <w:t xml:space="preserve">The </w:t>
      </w:r>
      <w:del w:id="829" w:author="Elena Vio" w:date="2016-04-24T11:03:00Z">
        <w:r w:rsidDel="001D7F6A">
          <w:rPr>
            <w:i w:val="0"/>
          </w:rPr>
          <w:delText xml:space="preserve">HT </w:delText>
        </w:r>
        <w:r w:rsidR="00F54C6F" w:rsidDel="001D7F6A">
          <w:rPr>
            <w:i w:val="0"/>
          </w:rPr>
          <w:delText>Participant</w:delText>
        </w:r>
      </w:del>
      <w:ins w:id="830" w:author="Elena Vio" w:date="2016-04-24T11:03:00Z">
        <w:r w:rsidR="001D7F6A">
          <w:rPr>
            <w:i w:val="0"/>
          </w:rPr>
          <w:t>Document Repository</w:t>
        </w:r>
      </w:ins>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35A6B868" w14:textId="77777777" w:rsidR="00F5323B" w:rsidRPr="003651D9" w:rsidRDefault="00F5323B" w:rsidP="00F5323B">
      <w:pPr>
        <w:pStyle w:val="AuthorInstructions"/>
      </w:pPr>
    </w:p>
    <w:p w14:paraId="6F4DD1A1" w14:textId="688C61C2" w:rsidR="00F5323B" w:rsidRDefault="00F5323B" w:rsidP="00FA36E1">
      <w:pPr>
        <w:pStyle w:val="Titolo4"/>
        <w:numPr>
          <w:ilvl w:val="0"/>
          <w:numId w:val="0"/>
        </w:numPr>
      </w:pPr>
      <w:r w:rsidRPr="003651D9">
        <w:rPr>
          <w:noProof w:val="0"/>
        </w:rPr>
        <w:t>3.Y</w:t>
      </w:r>
      <w:r w:rsidR="0044043C">
        <w:rPr>
          <w:noProof w:val="0"/>
        </w:rPr>
        <w:t>4</w:t>
      </w:r>
      <w:r w:rsidRPr="003651D9">
        <w:rPr>
          <w:noProof w:val="0"/>
        </w:rPr>
        <w:t xml:space="preserve">.4.2 </w:t>
      </w:r>
      <w:r>
        <w:rPr>
          <w:noProof w:val="0"/>
        </w:rPr>
        <w:t>Provide And Register Document set-b Response</w:t>
      </w:r>
    </w:p>
    <w:p w14:paraId="1770060D" w14:textId="77777777" w:rsidR="00F5323B" w:rsidRPr="000807AC" w:rsidRDefault="00F5323B" w:rsidP="00F5323B">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3FA4DE3D" w14:textId="77777777" w:rsidR="00F5323B" w:rsidRPr="003651D9" w:rsidRDefault="00F5323B" w:rsidP="00F5323B">
      <w:pPr>
        <w:pStyle w:val="AuthorInstructions"/>
      </w:pPr>
    </w:p>
    <w:p w14:paraId="32EEA8DF" w14:textId="6DD01CD6"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.4.2.1 Trigger Events</w:t>
      </w:r>
    </w:p>
    <w:p w14:paraId="5E2833C4"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.1</w:t>
      </w:r>
      <w:proofErr w:type="gramEnd"/>
    </w:p>
    <w:p w14:paraId="4756CCC8" w14:textId="77777777" w:rsidR="00F5323B" w:rsidRPr="003651D9" w:rsidRDefault="00F5323B" w:rsidP="00F5323B">
      <w:pPr>
        <w:pStyle w:val="AuthorInstructions"/>
      </w:pPr>
    </w:p>
    <w:p w14:paraId="67FAE1AE" w14:textId="220D297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.4.2.2 Message Semantics</w:t>
      </w:r>
    </w:p>
    <w:p w14:paraId="0416415D" w14:textId="77777777" w:rsidR="00F5323B" w:rsidRPr="000807AC" w:rsidRDefault="00F5323B" w:rsidP="00F5323B">
      <w:pPr>
        <w:pStyle w:val="AuthorInstructions"/>
      </w:pPr>
      <w:r w:rsidRPr="00E17DE9">
        <w:rPr>
          <w:i w:val="0"/>
        </w:rPr>
        <w:t>See section ITI TF-2b</w:t>
      </w:r>
      <w:proofErr w:type="gramStart"/>
      <w:r w:rsidRPr="00E17DE9">
        <w:rPr>
          <w:i w:val="0"/>
        </w:rPr>
        <w:t>:3.41.4.2</w:t>
      </w:r>
      <w:r>
        <w:rPr>
          <w:i w:val="0"/>
        </w:rPr>
        <w:t>.2</w:t>
      </w:r>
      <w:proofErr w:type="gramEnd"/>
    </w:p>
    <w:p w14:paraId="64D63372" w14:textId="77777777" w:rsidR="00F5323B" w:rsidRPr="003651D9" w:rsidRDefault="00F5323B" w:rsidP="00F5323B">
      <w:pPr>
        <w:pStyle w:val="AuthorInstructions"/>
      </w:pPr>
    </w:p>
    <w:p w14:paraId="08809221" w14:textId="1BFEFDC8" w:rsidR="00F5323B" w:rsidRPr="003651D9" w:rsidRDefault="00F5323B" w:rsidP="00F5323B">
      <w:pPr>
        <w:pStyle w:val="Titolo5"/>
        <w:numPr>
          <w:ilvl w:val="0"/>
          <w:numId w:val="0"/>
        </w:numPr>
        <w:rPr>
          <w:noProof w:val="0"/>
        </w:rPr>
      </w:pPr>
      <w:r w:rsidRPr="003651D9">
        <w:rPr>
          <w:noProof w:val="0"/>
        </w:rPr>
        <w:t>3.Y</w:t>
      </w:r>
      <w:r w:rsidR="0044043C">
        <w:rPr>
          <w:noProof w:val="0"/>
        </w:rPr>
        <w:t>4</w:t>
      </w:r>
      <w:r w:rsidRPr="003651D9">
        <w:rPr>
          <w:noProof w:val="0"/>
        </w:rPr>
        <w:t>.4.2.3 Expected Actions</w:t>
      </w:r>
    </w:p>
    <w:p w14:paraId="28E86461" w14:textId="77777777" w:rsidR="00F5323B" w:rsidRDefault="00F5323B" w:rsidP="00F5323B">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765F9E0C" w14:textId="55FE44A7" w:rsidR="00F5323B" w:rsidDel="00241893" w:rsidRDefault="00F5323B" w:rsidP="00F5323B">
      <w:pPr>
        <w:pStyle w:val="NormaleWeb"/>
        <w:rPr>
          <w:del w:id="831" w:author="Elena Vio" w:date="2016-04-16T15:13:00Z"/>
        </w:rPr>
      </w:pPr>
      <w:del w:id="832" w:author="Elena Vio" w:date="2016-04-16T15:13:00Z">
        <w:r w:rsidRPr="007C19F4" w:rsidDel="00241893">
          <w:rPr>
            <w:szCs w:val="20"/>
          </w:rPr>
          <w:delText xml:space="preserve">In addition to the Expected Actions defined for the Provide And Register Document Set-b Response message, when </w:delText>
        </w:r>
        <w:r w:rsidDel="00241893">
          <w:rPr>
            <w:szCs w:val="20"/>
          </w:rPr>
          <w:delText>the Document Repository sends</w:delText>
        </w:r>
        <w:r w:rsidRPr="007C19F4" w:rsidDel="00241893">
          <w:rPr>
            <w:szCs w:val="20"/>
          </w:rPr>
          <w:delText xml:space="preserve"> a Re</w:delText>
        </w:r>
        <w:r w:rsidRPr="00B83940" w:rsidDel="00241893">
          <w:rPr>
            <w:szCs w:val="20"/>
          </w:rPr>
          <w:delText>sponse of Success (See ITI TF-3:</w:delText>
        </w:r>
        <w:r w:rsidRPr="0070073A" w:rsidDel="00241893">
          <w:rPr>
            <w:szCs w:val="20"/>
          </w:rPr>
          <w:delText xml:space="preserve"> 4.2.4.2</w:delText>
        </w:r>
        <w:r w:rsidRPr="007C19F4" w:rsidDel="00241893">
          <w:delText>)</w:delText>
        </w:r>
        <w:r w:rsidDel="00241893">
          <w:rPr>
            <w:i/>
          </w:rPr>
          <w:delText xml:space="preserve"> </w:delText>
        </w:r>
        <w:r w:rsidRPr="00B83940" w:rsidDel="00241893">
          <w:delText xml:space="preserve">to the </w:delText>
        </w:r>
        <w:r w:rsidDel="00241893">
          <w:delText>HT</w:delText>
        </w:r>
        <w:r w:rsidRPr="00B83940" w:rsidDel="00241893">
          <w:delText xml:space="preserve"> </w:delText>
        </w:r>
        <w:r w:rsidR="00140685" w:rsidDel="00241893">
          <w:delText>Participant</w:delText>
        </w:r>
        <w:r w:rsidRPr="00B83940" w:rsidDel="00241893">
          <w:delText>,</w:delText>
        </w:r>
        <w:r w:rsidDel="00241893">
          <w:delText xml:space="preserve"> the HT </w:delText>
        </w:r>
        <w:r w:rsidR="00140685" w:rsidDel="00241893">
          <w:delText>Participant</w:delText>
        </w:r>
        <w:r w:rsidDel="00241893">
          <w:delText xml:space="preserve"> shall save the workflowInstanceId associated with the workflow for subsequents subscriptions or queries.</w:delText>
        </w:r>
      </w:del>
    </w:p>
    <w:p w14:paraId="4D3F3722" w14:textId="5A18875E" w:rsidR="00F5323B" w:rsidRDefault="00F5323B" w:rsidP="00F5323B">
      <w:pPr>
        <w:pStyle w:val="NormaleWeb"/>
        <w:shd w:val="clear" w:color="auto" w:fill="FFFFFF"/>
        <w:rPr>
          <w:lang w:val="it-IT" w:eastAsia="it-IT"/>
        </w:rPr>
      </w:pPr>
      <w:r>
        <w:t xml:space="preserve">If an error is generated by the Document Repository that error should be managed by the HT </w:t>
      </w:r>
      <w:r w:rsidR="00140685">
        <w:t>Participant</w:t>
      </w:r>
      <w:r>
        <w:t xml:space="preserve"> in accordance to local defined behaviors, and in accordance to XDW actor behaviors (race condition) defined in section </w:t>
      </w:r>
      <w:r w:rsidRPr="00FA6C72">
        <w:rPr>
          <w:lang w:val="it-IT" w:eastAsia="it-IT"/>
        </w:rPr>
        <w:t xml:space="preserve">ITI TF-3: 5.4.5.1 </w:t>
      </w:r>
    </w:p>
    <w:p w14:paraId="0D32E819" w14:textId="77777777" w:rsidR="00F5323B" w:rsidRPr="000375FA" w:rsidRDefault="00F5323B" w:rsidP="00F5323B">
      <w:pPr>
        <w:pStyle w:val="NormaleWeb"/>
        <w:shd w:val="clear" w:color="auto" w:fill="FFFFFF"/>
        <w:rPr>
          <w:rFonts w:ascii="Times" w:hAnsi="Times"/>
          <w:sz w:val="20"/>
          <w:szCs w:val="20"/>
          <w:lang w:val="it-IT" w:eastAsia="it-IT"/>
        </w:rPr>
      </w:pPr>
    </w:p>
    <w:p w14:paraId="74FECB44" w14:textId="5CE75F41" w:rsidR="00F5323B" w:rsidRPr="003651D9" w:rsidRDefault="00F5323B" w:rsidP="00F5323B">
      <w:pPr>
        <w:pStyle w:val="Titolo3"/>
        <w:numPr>
          <w:ilvl w:val="0"/>
          <w:numId w:val="0"/>
        </w:numPr>
        <w:rPr>
          <w:noProof w:val="0"/>
        </w:rPr>
      </w:pPr>
      <w:r w:rsidRPr="003651D9">
        <w:rPr>
          <w:noProof w:val="0"/>
        </w:rPr>
        <w:t>3.Y</w:t>
      </w:r>
      <w:r w:rsidR="0044043C">
        <w:rPr>
          <w:noProof w:val="0"/>
        </w:rPr>
        <w:t>4</w:t>
      </w:r>
      <w:r w:rsidRPr="003651D9">
        <w:rPr>
          <w:noProof w:val="0"/>
        </w:rPr>
        <w:t>.5 Security Considerations</w:t>
      </w:r>
    </w:p>
    <w:p w14:paraId="4C97D7D8" w14:textId="77777777" w:rsidR="00F5323B" w:rsidRPr="0070073A" w:rsidRDefault="00F5323B" w:rsidP="00F5323B">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7840558D" w14:textId="77777777" w:rsidR="00F5323B" w:rsidRPr="003651D9" w:rsidRDefault="00F5323B" w:rsidP="00F5323B">
      <w:pPr>
        <w:pStyle w:val="AuthorInstructions"/>
      </w:pPr>
    </w:p>
    <w:p w14:paraId="571F0B7D" w14:textId="2B318497" w:rsidR="00F5323B" w:rsidRPr="003651D9" w:rsidRDefault="00F5323B" w:rsidP="00F5323B">
      <w:pPr>
        <w:pStyle w:val="Titolo4"/>
        <w:numPr>
          <w:ilvl w:val="0"/>
          <w:numId w:val="0"/>
        </w:numPr>
        <w:rPr>
          <w:noProof w:val="0"/>
        </w:rPr>
      </w:pPr>
      <w:r w:rsidRPr="003651D9">
        <w:rPr>
          <w:noProof w:val="0"/>
        </w:rPr>
        <w:lastRenderedPageBreak/>
        <w:t>3.Y</w:t>
      </w:r>
      <w:r w:rsidR="0044043C">
        <w:rPr>
          <w:noProof w:val="0"/>
        </w:rPr>
        <w:t>4</w:t>
      </w:r>
      <w:r w:rsidRPr="003651D9">
        <w:rPr>
          <w:noProof w:val="0"/>
        </w:rPr>
        <w:t>.5.1 Security Audit Considerations</w:t>
      </w:r>
    </w:p>
    <w:p w14:paraId="3192FA3A" w14:textId="77777777" w:rsidR="00F5323B" w:rsidRPr="00E17DE9" w:rsidRDefault="00F5323B" w:rsidP="00F5323B">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6E965843" w14:textId="77777777" w:rsidR="00F5323B" w:rsidRPr="003651D9" w:rsidRDefault="00F5323B" w:rsidP="00F5323B">
      <w:pPr>
        <w:pStyle w:val="AuthorInstructions"/>
      </w:pPr>
    </w:p>
    <w:p w14:paraId="15D0394E" w14:textId="4936213E" w:rsidR="00F07FA7" w:rsidRPr="00DB4351" w:rsidRDefault="00F07FA7" w:rsidP="00B23B46">
      <w:pPr>
        <w:pStyle w:val="Titolo2"/>
        <w:numPr>
          <w:ilvl w:val="0"/>
          <w:numId w:val="0"/>
        </w:numPr>
        <w:ind w:left="576" w:hanging="576"/>
      </w:pPr>
      <w:r w:rsidRPr="003651D9">
        <w:rPr>
          <w:noProof w:val="0"/>
        </w:rPr>
        <w:t>3.Y</w:t>
      </w:r>
      <w:r>
        <w:rPr>
          <w:noProof w:val="0"/>
        </w:rPr>
        <w:t>5</w:t>
      </w:r>
      <w:r w:rsidRPr="003651D9">
        <w:rPr>
          <w:noProof w:val="0"/>
        </w:rPr>
        <w:t xml:space="preserve"> </w:t>
      </w:r>
      <w:r w:rsidR="00D82C8E" w:rsidRPr="00D82C8E">
        <w:t xml:space="preserve">Add </w:t>
      </w:r>
      <w:r w:rsidR="00D82C8E" w:rsidRPr="00B23B46">
        <w:t>more clinical information</w:t>
      </w:r>
      <w:r w:rsidR="00D82C8E" w:rsidRPr="00D82C8E">
        <w:rPr>
          <w:noProof w:val="0"/>
        </w:rPr>
        <w:t xml:space="preserve"> </w:t>
      </w:r>
      <w:r w:rsidRPr="003651D9">
        <w:rPr>
          <w:noProof w:val="0"/>
        </w:rPr>
        <w:t>[</w:t>
      </w:r>
      <w:r>
        <w:rPr>
          <w:noProof w:val="0"/>
        </w:rPr>
        <w:t>PCC</w:t>
      </w:r>
      <w:r w:rsidRPr="003651D9">
        <w:rPr>
          <w:noProof w:val="0"/>
        </w:rPr>
        <w:t>-</w:t>
      </w:r>
      <w:r>
        <w:rPr>
          <w:noProof w:val="0"/>
        </w:rPr>
        <w:t>Y5</w:t>
      </w:r>
      <w:r w:rsidRPr="003651D9">
        <w:rPr>
          <w:noProof w:val="0"/>
        </w:rPr>
        <w:t>]</w:t>
      </w:r>
      <w:r>
        <w:rPr>
          <w:noProof w:val="0"/>
        </w:rPr>
        <w:t xml:space="preserve"> </w:t>
      </w:r>
    </w:p>
    <w:p w14:paraId="70331E21" w14:textId="61870338"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.1 Scope</w:t>
      </w:r>
    </w:p>
    <w:p w14:paraId="7417CC0D" w14:textId="0440146A" w:rsidR="00F07FA7" w:rsidRDefault="00F07FA7" w:rsidP="00F07FA7">
      <w:pPr>
        <w:pStyle w:val="Corpodeltesto"/>
        <w:tabs>
          <w:tab w:val="right" w:pos="9360"/>
        </w:tabs>
      </w:pPr>
      <w:r w:rsidRPr="00664105">
        <w:t xml:space="preserve">The </w:t>
      </w:r>
      <w:r>
        <w:t>Add more clinical information</w:t>
      </w:r>
      <w:r w:rsidRPr="00664105">
        <w:t xml:space="preserve"> transaction </w:t>
      </w:r>
      <w:r>
        <w:t>updates and submits an updated</w:t>
      </w:r>
      <w:r w:rsidRPr="00664105">
        <w:t xml:space="preserve"> Workflow Document, in order </w:t>
      </w:r>
      <w:r w:rsidR="00B26C49">
        <w:t>to</w:t>
      </w:r>
      <w:r>
        <w:t xml:space="preserve"> </w:t>
      </w:r>
      <w:del w:id="833" w:author="Elena Vio" w:date="2016-04-24T17:31:00Z">
        <w:r w:rsidDel="00B6307A">
          <w:delText xml:space="preserve">HT Request </w:delText>
        </w:r>
      </w:del>
      <w:r>
        <w:t xml:space="preserve">provides </w:t>
      </w:r>
      <w:del w:id="834" w:author="Elena Vio" w:date="2016-04-24T17:33:00Z">
        <w:r w:rsidDel="00A04BA7">
          <w:delText xml:space="preserve">more </w:delText>
        </w:r>
      </w:del>
      <w:r>
        <w:t>clinical information</w:t>
      </w:r>
      <w:ins w:id="835" w:author="Elena Vio" w:date="2016-04-24T17:31:00Z">
        <w:r w:rsidR="00657FCE">
          <w:t xml:space="preserve"> </w:t>
        </w:r>
        <w:r w:rsidR="00231FF2">
          <w:t>requested by</w:t>
        </w:r>
        <w:r w:rsidR="00B6307A">
          <w:t xml:space="preserve"> </w:t>
        </w:r>
      </w:ins>
      <w:ins w:id="836" w:author="Elena Vio" w:date="2016-04-24T17:33:00Z">
        <w:r w:rsidR="00690226">
          <w:t xml:space="preserve">one or more </w:t>
        </w:r>
      </w:ins>
      <w:ins w:id="837" w:author="Elena Vio" w:date="2016-04-24T17:31:00Z">
        <w:r w:rsidR="00B6307A">
          <w:t>PCC-Y4 transaction</w:t>
        </w:r>
      </w:ins>
      <w:r w:rsidRPr="00664105">
        <w:t>.</w:t>
      </w:r>
      <w:r>
        <w:t xml:space="preserve"> </w:t>
      </w:r>
    </w:p>
    <w:p w14:paraId="4FFBF67F" w14:textId="1719987F" w:rsidR="00F07FA7" w:rsidRPr="0007394F" w:rsidDel="00817D35" w:rsidRDefault="00F07FA7" w:rsidP="00F07FA7">
      <w:pPr>
        <w:pStyle w:val="Corpodeltesto"/>
        <w:tabs>
          <w:tab w:val="right" w:pos="9360"/>
        </w:tabs>
        <w:rPr>
          <w:del w:id="838" w:author="Elena Vio" w:date="2016-04-24T19:16:00Z"/>
          <w:highlight w:val="yellow"/>
        </w:rPr>
      </w:pPr>
      <w:del w:id="839" w:author="Elena Vio" w:date="2016-04-24T19:16:00Z">
        <w:r w:rsidRPr="0007394F" w:rsidDel="00817D35">
          <w:rPr>
            <w:highlight w:val="yellow"/>
          </w:rPr>
          <w:delText>The transaction carries:</w:delText>
        </w:r>
        <w:r w:rsidRPr="0007394F" w:rsidDel="00817D35">
          <w:rPr>
            <w:highlight w:val="yellow"/>
          </w:rPr>
          <w:tab/>
        </w:r>
      </w:del>
    </w:p>
    <w:p w14:paraId="102C5602" w14:textId="27DF651A" w:rsidR="00F07FA7" w:rsidRPr="0007394F" w:rsidDel="00817D35" w:rsidRDefault="00F07FA7" w:rsidP="00F07FA7">
      <w:pPr>
        <w:pStyle w:val="Puntoelenco2"/>
        <w:contextualSpacing/>
        <w:rPr>
          <w:del w:id="840" w:author="Elena Vio" w:date="2016-04-24T19:16:00Z"/>
          <w:highlight w:val="yellow"/>
        </w:rPr>
      </w:pPr>
      <w:del w:id="841" w:author="Elena Vio" w:date="2016-04-24T19:16:00Z">
        <w:r w:rsidRPr="0007394F" w:rsidDel="00817D35">
          <w:rPr>
            <w:highlight w:val="yellow"/>
          </w:rPr>
          <w:delText xml:space="preserve">Metadata describing one </w:delText>
        </w:r>
        <w:r w:rsidR="00D777D6" w:rsidRPr="0007394F" w:rsidDel="00817D35">
          <w:rPr>
            <w:highlight w:val="yellow"/>
          </w:rPr>
          <w:delText xml:space="preserve">or more </w:delText>
        </w:r>
        <w:r w:rsidRPr="0007394F" w:rsidDel="00817D35">
          <w:rPr>
            <w:highlight w:val="yellow"/>
          </w:rPr>
          <w:delText>new document (more information document</w:delText>
        </w:r>
        <w:r w:rsidR="00D777D6" w:rsidRPr="0007394F" w:rsidDel="00817D35">
          <w:rPr>
            <w:highlight w:val="yellow"/>
          </w:rPr>
          <w:delText>s</w:delText>
        </w:r>
        <w:r w:rsidRPr="0007394F" w:rsidDel="00817D35">
          <w:rPr>
            <w:highlight w:val="yellow"/>
          </w:rPr>
          <w:delText>)</w:delText>
        </w:r>
      </w:del>
    </w:p>
    <w:p w14:paraId="0FEC4579" w14:textId="1DD07F5D" w:rsidR="00F07FA7" w:rsidRPr="0007394F" w:rsidDel="00817D35" w:rsidRDefault="00F07FA7" w:rsidP="00F07FA7">
      <w:pPr>
        <w:pStyle w:val="Puntoelenco2"/>
        <w:contextualSpacing/>
        <w:rPr>
          <w:del w:id="842" w:author="Elena Vio" w:date="2016-04-24T19:16:00Z"/>
          <w:highlight w:val="yellow"/>
        </w:rPr>
      </w:pPr>
      <w:del w:id="843" w:author="Elena Vio" w:date="2016-04-24T19:16:00Z">
        <w:r w:rsidRPr="0007394F" w:rsidDel="00817D35">
          <w:rPr>
            <w:highlight w:val="yellow"/>
          </w:rPr>
          <w:delText>Within metadata, one</w:delText>
        </w:r>
        <w:r w:rsidR="00D777D6" w:rsidRPr="0007394F" w:rsidDel="00817D35">
          <w:rPr>
            <w:highlight w:val="yellow"/>
          </w:rPr>
          <w:delText xml:space="preserve"> or more</w:delText>
        </w:r>
        <w:r w:rsidRPr="0007394F" w:rsidDel="00817D35">
          <w:rPr>
            <w:highlight w:val="yellow"/>
          </w:rPr>
          <w:delText xml:space="preserve"> XDSDocumentEntry object per document</w:delText>
        </w:r>
      </w:del>
    </w:p>
    <w:p w14:paraId="7631F604" w14:textId="03C25819" w:rsidR="00F07FA7" w:rsidRPr="0007394F" w:rsidDel="00817D35" w:rsidRDefault="00F07FA7" w:rsidP="00F07FA7">
      <w:pPr>
        <w:pStyle w:val="Puntoelenco2"/>
        <w:contextualSpacing/>
        <w:rPr>
          <w:del w:id="844" w:author="Elena Vio" w:date="2016-04-24T19:16:00Z"/>
          <w:highlight w:val="yellow"/>
        </w:rPr>
      </w:pPr>
      <w:del w:id="845" w:author="Elena Vio" w:date="2016-04-24T19:16:00Z">
        <w:r w:rsidRPr="0007394F" w:rsidDel="00817D35">
          <w:rPr>
            <w:highlight w:val="yellow"/>
          </w:rPr>
          <w:delText xml:space="preserve">Submission Set definition along with the linkage to new documents and references to existing documents </w:delText>
        </w:r>
      </w:del>
    </w:p>
    <w:p w14:paraId="75B7E718" w14:textId="0A7A7049" w:rsidR="00F07FA7" w:rsidRPr="0007394F" w:rsidDel="00817D35" w:rsidRDefault="00F07FA7" w:rsidP="00F07FA7">
      <w:pPr>
        <w:pStyle w:val="Puntoelenco2"/>
        <w:contextualSpacing/>
        <w:rPr>
          <w:del w:id="846" w:author="Elena Vio" w:date="2016-04-24T19:16:00Z"/>
          <w:highlight w:val="yellow"/>
        </w:rPr>
      </w:pPr>
      <w:del w:id="847" w:author="Elena Vio" w:date="2016-04-24T19:16:00Z">
        <w:r w:rsidRPr="0007394F" w:rsidDel="00817D35">
          <w:rPr>
            <w:highlight w:val="yellow"/>
          </w:rPr>
          <w:delText xml:space="preserve">One </w:delText>
        </w:r>
        <w:r w:rsidR="00D777D6" w:rsidRPr="0007394F" w:rsidDel="00817D35">
          <w:rPr>
            <w:highlight w:val="yellow"/>
          </w:rPr>
          <w:delText xml:space="preserve">or more </w:delText>
        </w:r>
      </w:del>
      <w:del w:id="848" w:author="Elena Vio" w:date="2016-04-24T17:32:00Z">
        <w:r w:rsidRPr="0007394F" w:rsidDel="0007394F">
          <w:rPr>
            <w:highlight w:val="yellow"/>
          </w:rPr>
          <w:delText xml:space="preserve">added </w:delText>
        </w:r>
      </w:del>
      <w:del w:id="849" w:author="Elena Vio" w:date="2016-04-24T19:16:00Z">
        <w:r w:rsidRPr="0007394F" w:rsidDel="00817D35">
          <w:rPr>
            <w:highlight w:val="yellow"/>
          </w:rPr>
          <w:delText>document</w:delText>
        </w:r>
      </w:del>
    </w:p>
    <w:p w14:paraId="2B297670" w14:textId="77777777" w:rsidR="00F07FA7" w:rsidRPr="003651D9" w:rsidRDefault="00F07FA7" w:rsidP="00F07FA7">
      <w:pPr>
        <w:pStyle w:val="Corpodeltesto"/>
      </w:pPr>
    </w:p>
    <w:p w14:paraId="70B15DC2" w14:textId="13215F99"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.2</w:t>
      </w:r>
      <w:r>
        <w:rPr>
          <w:noProof w:val="0"/>
        </w:rPr>
        <w:t xml:space="preserve"> </w:t>
      </w:r>
      <w:r w:rsidRPr="003651D9">
        <w:rPr>
          <w:noProof w:val="0"/>
        </w:rPr>
        <w:t>Actor Roles</w:t>
      </w:r>
    </w:p>
    <w:p w14:paraId="5F66C8B8" w14:textId="77777777" w:rsidR="00F07FA7" w:rsidRPr="003651D9" w:rsidRDefault="00F07FA7" w:rsidP="00F07FA7">
      <w:pPr>
        <w:pStyle w:val="Corpodeltesto"/>
        <w:jc w:val="center"/>
      </w:pPr>
      <w:r>
        <w:rPr>
          <w:noProof/>
          <w:lang w:val="it-IT" w:eastAsia="it-IT"/>
        </w:rPr>
        <mc:AlternateContent>
          <mc:Choice Requires="wpg">
            <w:drawing>
              <wp:inline distT="0" distB="0" distL="0" distR="0" wp14:anchorId="20F957E8" wp14:editId="18AE2784">
                <wp:extent cx="3749293" cy="1594537"/>
                <wp:effectExtent l="0" t="0" r="35560" b="31115"/>
                <wp:docPr id="22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25"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D76E8E9" w14:textId="637E9455" w:rsidR="00114D5E" w:rsidRDefault="00114D5E"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w:t>
                              </w:r>
                              <w:ins w:id="850" w:author="Elena Vio" w:date="2016-04-15T16:07:00Z">
                                <w:r>
                                  <w:rPr>
                                    <w:sz w:val="18"/>
                                  </w:rPr>
                                  <w:t>5</w:t>
                                </w:r>
                              </w:ins>
                              <w:r>
                                <w:rPr>
                                  <w:sz w:val="18"/>
                                </w:rPr>
                                <w:t>]</w:t>
                              </w:r>
                            </w:p>
                            <w:p w14:paraId="55D2238F" w14:textId="77777777" w:rsidR="00114D5E" w:rsidRDefault="00114D5E" w:rsidP="00F07FA7">
                              <w:pPr>
                                <w:spacing w:before="0"/>
                              </w:pPr>
                            </w:p>
                            <w:p w14:paraId="79AB1AF5" w14:textId="77777777" w:rsidR="00114D5E" w:rsidRDefault="00114D5E" w:rsidP="00F07FA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27"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087ABE24" w14:textId="3B70DE21" w:rsidR="00114D5E" w:rsidRDefault="00114D5E" w:rsidP="002314B9">
                              <w:pPr>
                                <w:spacing w:before="0"/>
                                <w:rPr>
                                  <w:sz w:val="18"/>
                                </w:rPr>
                              </w:pPr>
                              <w:r>
                                <w:rPr>
                                  <w:sz w:val="18"/>
                                </w:rPr>
                                <w:t xml:space="preserve">HT </w:t>
                              </w:r>
                              <w:ins w:id="851" w:author="Elena Vio" w:date="2016-04-15T16:06:00Z">
                                <w:r>
                                  <w:rPr>
                                    <w:sz w:val="18"/>
                                  </w:rPr>
                                  <w:t>Requester</w:t>
                                </w:r>
                              </w:ins>
                            </w:p>
                          </w:txbxContent>
                        </wps:txbx>
                        <wps:bodyPr rot="0" vert="horz" wrap="square" lIns="91440" tIns="45720" rIns="91440" bIns="45720" anchor="t" anchorCtr="0" upright="1">
                          <a:noAutofit/>
                        </wps:bodyPr>
                      </wps:wsp>
                      <wps:wsp>
                        <wps:cNvPr id="228"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2737F2CA" w14:textId="77777777" w:rsidR="00114D5E" w:rsidRDefault="00114D5E" w:rsidP="00F07FA7">
                              <w:pPr>
                                <w:spacing w:before="0"/>
                                <w:rPr>
                                  <w:sz w:val="18"/>
                                </w:rPr>
                              </w:pPr>
                              <w:r>
                                <w:rPr>
                                  <w:sz w:val="18"/>
                                </w:rPr>
                                <w:t>XDS Document Repository</w:t>
                              </w:r>
                            </w:p>
                          </w:txbxContent>
                        </wps:txbx>
                        <wps:bodyPr rot="0" vert="horz" wrap="square" lIns="91440" tIns="45720" rIns="91440" bIns="45720" anchor="t" anchorCtr="0" upright="1">
                          <a:noAutofit/>
                        </wps:bodyPr>
                      </wps:wsp>
                      <wps:wsp>
                        <wps:cNvPr id="230"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02"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bLoNWK4EAABhFAAADgAAAAAAAAAA&#10;AAAAAAAsAgAAZHJzL2Uyb0RvYy54bWxQSwECLQAUAAYACAAAACEAm5VUE90AAAAFAQAADwAAAAAA&#10;AAAAAAAAAAAGBwAAZHJzL2Rvd25yZXYueG1sUEsFBgAAAAAEAAQA8wAAABAIAAAAAA==&#10;">
                <o:lock v:ext="edit" aspectratio="t"/>
                <v:rect id="AutoShape 22" o:spid="_x0000_s1103"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oval id="Oval 23" o:spid="_x0000_s1104"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c3dxQAA&#10;ANwAAAAPAAAAZHJzL2Rvd25yZXYueG1sRI9Ba8JAFITvgv9heYVepG4MmpY0GxGLUOpJLfT6yD6T&#10;pdm3IbvV7b/vCgWPw8x8w1TraHtxodEbxwoW8wwEceO04VbB52n39ALCB2SNvWNS8Ese1vV0UmGp&#10;3ZUPdDmGViQI+xIVdCEMpZS+6ciin7uBOHlnN1oMSY6t1CNeE9z2Ms+yQlo0nBY6HGjbUfN9/LEK&#10;lsOmWMXF3sw+zm/PK/d12OUmKvX4EDevIALFcA//t9+1gjwv4HYmHQF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hzd3FAAAA3AAAAA8AAAAAAAAAAAAAAAAAlwIAAGRycy9k&#10;b3ducmV2LnhtbFBLBQYAAAAABAAEAPUAAACJAwAAAAA=&#10;">
                  <v:textbox inset="0,.72pt,0,.72pt">
                    <w:txbxContent>
                      <w:p w14:paraId="7D76E8E9" w14:textId="637E9455" w:rsidR="00114D5E" w:rsidRDefault="00114D5E" w:rsidP="00F07FA7">
                        <w:pPr>
                          <w:spacing w:before="0"/>
                          <w:jc w:val="center"/>
                          <w:rPr>
                            <w:sz w:val="18"/>
                          </w:rPr>
                        </w:pPr>
                        <w:proofErr w:type="gramStart"/>
                        <w:r w:rsidRPr="00A71BB9">
                          <w:rPr>
                            <w:sz w:val="18"/>
                          </w:rPr>
                          <w:t>Add  more</w:t>
                        </w:r>
                        <w:proofErr w:type="gramEnd"/>
                        <w:r w:rsidRPr="00A71BB9">
                          <w:rPr>
                            <w:sz w:val="18"/>
                          </w:rPr>
                          <w:t xml:space="preserve"> clinical information </w:t>
                        </w:r>
                        <w:r>
                          <w:rPr>
                            <w:sz w:val="18"/>
                          </w:rPr>
                          <w:t>[PCC-Y</w:t>
                        </w:r>
                        <w:ins w:id="852" w:author="Elena Vio" w:date="2016-04-15T16:07:00Z">
                          <w:r>
                            <w:rPr>
                              <w:sz w:val="18"/>
                            </w:rPr>
                            <w:t>5</w:t>
                          </w:r>
                        </w:ins>
                        <w:r>
                          <w:rPr>
                            <w:sz w:val="18"/>
                          </w:rPr>
                          <w:t>]</w:t>
                        </w:r>
                      </w:p>
                      <w:p w14:paraId="55D2238F" w14:textId="77777777" w:rsidR="00114D5E" w:rsidRDefault="00114D5E" w:rsidP="00F07FA7">
                        <w:pPr>
                          <w:spacing w:before="0"/>
                        </w:pPr>
                      </w:p>
                      <w:p w14:paraId="79AB1AF5" w14:textId="77777777" w:rsidR="00114D5E" w:rsidRDefault="00114D5E" w:rsidP="00F07FA7">
                        <w:pPr>
                          <w:spacing w:before="0"/>
                          <w:jc w:val="center"/>
                          <w:rPr>
                            <w:sz w:val="18"/>
                          </w:rPr>
                        </w:pPr>
                        <w:r>
                          <w:rPr>
                            <w:sz w:val="18"/>
                          </w:rPr>
                          <w:t>Transaction Name [DOM-#]</w:t>
                        </w:r>
                      </w:p>
                    </w:txbxContent>
                  </v:textbox>
                </v:oval>
                <v:shape id="Text Box 24" o:spid="_x0000_s1105"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qZlOxQAA&#10;ANwAAAAPAAAAZHJzL2Rvd25yZXYueG1sRI9Ba8JAFITvQv/D8gpeRDdNi9rUVURo0ZtNRa+P7DMJ&#10;zb6Nu9uY/vuuUPA4zMw3zGLVm0Z05HxtWcHTJAFBXFhdc6ng8PU+noPwAVljY5kU/JKH1fJhsMBM&#10;2yt/UpeHUkQI+wwVVCG0mZS+qMign9iWOHpn6wyGKF0ptcNrhJtGpkkylQZrjgsVtrSpqPjOf4yC&#10;+cu2O/nd8/5YTM/NaxjNuo+LU2r42K/fQATqwz38395qBWk6g9uZeATk8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pmU7FAAAA3AAAAA8AAAAAAAAAAAAAAAAAlwIAAGRycy9k&#10;b3ducmV2LnhtbFBLBQYAAAAABAAEAPUAAACJAwAAAAA=&#10;">
                  <v:textbox>
                    <w:txbxContent>
                      <w:p w14:paraId="087ABE24" w14:textId="3B70DE21" w:rsidR="00114D5E" w:rsidRDefault="00114D5E" w:rsidP="002314B9">
                        <w:pPr>
                          <w:spacing w:before="0"/>
                          <w:rPr>
                            <w:sz w:val="18"/>
                          </w:rPr>
                        </w:pPr>
                        <w:r>
                          <w:rPr>
                            <w:sz w:val="18"/>
                          </w:rPr>
                          <w:t xml:space="preserve">HT </w:t>
                        </w:r>
                        <w:ins w:id="853" w:author="Elena Vio" w:date="2016-04-15T16:06:00Z">
                          <w:r>
                            <w:rPr>
                              <w:sz w:val="18"/>
                            </w:rPr>
                            <w:t>Requester</w:t>
                          </w:r>
                        </w:ins>
                      </w:p>
                    </w:txbxContent>
                  </v:textbox>
                </v:shape>
                <v:line id="Line 25" o:spid="_x0000_s1106"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8xxMMAAADcAAAADwAAAGRycy9kb3ducmV2LnhtbERPz2vCMBS+C/sfwht409QKZXRGEUXQ&#10;HUTdYDs+m7e2W/NSkqyt/705DDx+fL8Xq8E0oiPna8sKZtMEBHFhdc2lgo/33eQFhA/IGhvLpOBG&#10;HlbLp9ECc217PlN3CaWIIexzVFCF0OZS+qIig35qW+LIfVtnMEToSqkd9jHcNDJNkkwarDk2VNjS&#10;pqLi9/JnFBznp6xbH972w+chuxbb8/Xrp3dKjZ+H9SuIQEN4iP/de60gTePaeCYeAbm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gfMcTDAAAA3AAAAA8AAAAAAAAAAAAA&#10;AAAAoQIAAGRycy9kb3ducmV2LnhtbFBLBQYAAAAABAAEAPkAAACRAwAAAAA=&#10;"/>
                <v:shape id="Text Box 26" o:spid="_x0000_s1107"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qinxgAA&#10;ANwAAAAPAAAAZHJzL2Rvd25yZXYueG1sRI9Pa8JAFMTvQr/D8gpeRDdNi39SVxGhRW82FXt9ZJ9J&#10;aPZt3N3G9Nt3hYLHYWZ+wyzXvWlER87XlhU8TRIQxIXVNZcKjp9v4zkIH5A1NpZJwS95WK8eBkvM&#10;tL3yB3V5KEWEsM9QQRVCm0npi4oM+oltiaN3ts5giNKVUju8RrhpZJokU2mw5rhQYUvbiorv/Mco&#10;mL/sui+/fz6cium5WYTRrHu/OKWGj/3mFUSgPtzD/+2dVpCmC7idiUdAr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eqinxgAAANwAAAAPAAAAAAAAAAAAAAAAAJcCAABkcnMv&#10;ZG93bnJldi54bWxQSwUGAAAAAAQABAD1AAAAigMAAAAA&#10;">
                  <v:textbox>
                    <w:txbxContent>
                      <w:p w14:paraId="2737F2CA" w14:textId="77777777" w:rsidR="00114D5E" w:rsidRDefault="00114D5E" w:rsidP="00F07FA7">
                        <w:pPr>
                          <w:spacing w:before="0"/>
                          <w:rPr>
                            <w:sz w:val="18"/>
                          </w:rPr>
                        </w:pPr>
                        <w:r>
                          <w:rPr>
                            <w:sz w:val="18"/>
                          </w:rPr>
                          <w:t>XDS Document Repository</w:t>
                        </w:r>
                      </w:p>
                    </w:txbxContent>
                  </v:textbox>
                </v:shape>
                <v:line id="Line 27" o:spid="_x0000_s1108"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lCpgxAAAANwAAAAPAAAAAAAAAAAA&#10;AAAAAKECAABkcnMvZG93bnJldi54bWxQSwUGAAAAAAQABAD5AAAAkgMAAAAA&#10;"/>
                <w10:anchorlock/>
              </v:group>
            </w:pict>
          </mc:Fallback>
        </mc:AlternateContent>
      </w:r>
    </w:p>
    <w:p w14:paraId="052F34C2" w14:textId="77777777" w:rsidR="00F07FA7" w:rsidRPr="003651D9" w:rsidRDefault="00F07FA7" w:rsidP="00F07FA7">
      <w:pPr>
        <w:pStyle w:val="FigureTitle"/>
      </w:pPr>
      <w:r w:rsidRPr="003651D9">
        <w:t>Figure 3.Y</w:t>
      </w:r>
      <w:r>
        <w:t>4</w:t>
      </w:r>
      <w:r w:rsidRPr="003651D9">
        <w:t>.2-1: Use Case Diagram</w:t>
      </w:r>
    </w:p>
    <w:p w14:paraId="7F0797E4" w14:textId="77777777" w:rsidR="00F07FA7" w:rsidRPr="003651D9" w:rsidRDefault="00F07FA7" w:rsidP="00F07FA7">
      <w:pPr>
        <w:pStyle w:val="TableTitle"/>
      </w:pPr>
    </w:p>
    <w:p w14:paraId="615B067A" w14:textId="77777777" w:rsidR="00F07FA7" w:rsidRPr="003651D9" w:rsidRDefault="00F07FA7" w:rsidP="00F07FA7">
      <w:pPr>
        <w:pStyle w:val="TableTitle"/>
      </w:pPr>
      <w:r w:rsidRPr="003651D9">
        <w:t>Table 3.Y</w:t>
      </w:r>
      <w:r>
        <w:t>4</w:t>
      </w:r>
      <w:r w:rsidRPr="003651D9">
        <w:t>.2-1: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F07FA7" w:rsidRPr="003651D9" w14:paraId="3452E4DD" w14:textId="77777777" w:rsidTr="00702308">
        <w:tc>
          <w:tcPr>
            <w:tcW w:w="1008" w:type="dxa"/>
            <w:shd w:val="clear" w:color="auto" w:fill="auto"/>
          </w:tcPr>
          <w:p w14:paraId="7C1471E0" w14:textId="77777777" w:rsidR="00F07FA7" w:rsidRPr="003651D9" w:rsidRDefault="00F07FA7" w:rsidP="00702308">
            <w:pPr>
              <w:pStyle w:val="Corpodeltesto"/>
              <w:rPr>
                <w:b/>
              </w:rPr>
            </w:pPr>
            <w:r w:rsidRPr="003651D9">
              <w:rPr>
                <w:b/>
              </w:rPr>
              <w:t>Actor:</w:t>
            </w:r>
          </w:p>
        </w:tc>
        <w:tc>
          <w:tcPr>
            <w:tcW w:w="8568" w:type="dxa"/>
          </w:tcPr>
          <w:p w14:paraId="37618C5F" w14:textId="1A2AFC35" w:rsidR="00F07FA7" w:rsidRPr="003651D9" w:rsidRDefault="00F07FA7" w:rsidP="00D777D6">
            <w:pPr>
              <w:pStyle w:val="Corpodeltesto"/>
            </w:pPr>
            <w:r>
              <w:t xml:space="preserve">HT </w:t>
            </w:r>
            <w:r w:rsidR="00D777D6">
              <w:t>Requester</w:t>
            </w:r>
          </w:p>
        </w:tc>
      </w:tr>
      <w:tr w:rsidR="00F07FA7" w:rsidRPr="003651D9" w14:paraId="4FA7E2EF" w14:textId="77777777" w:rsidTr="00702308">
        <w:trPr>
          <w:trHeight w:val="435"/>
        </w:trPr>
        <w:tc>
          <w:tcPr>
            <w:tcW w:w="1008" w:type="dxa"/>
            <w:shd w:val="clear" w:color="auto" w:fill="auto"/>
          </w:tcPr>
          <w:p w14:paraId="6B22CFA5" w14:textId="77777777" w:rsidR="00F07FA7" w:rsidRPr="003651D9" w:rsidRDefault="00F07FA7" w:rsidP="00702308">
            <w:pPr>
              <w:pStyle w:val="Corpodeltesto"/>
              <w:rPr>
                <w:b/>
              </w:rPr>
            </w:pPr>
            <w:r w:rsidRPr="003651D9">
              <w:rPr>
                <w:b/>
              </w:rPr>
              <w:t>Role:</w:t>
            </w:r>
          </w:p>
        </w:tc>
        <w:tc>
          <w:tcPr>
            <w:tcW w:w="8568" w:type="dxa"/>
          </w:tcPr>
          <w:p w14:paraId="3184D338" w14:textId="7E6EB155" w:rsidR="00F07FA7" w:rsidRPr="003651D9" w:rsidRDefault="00D777D6" w:rsidP="00702308">
            <w:pPr>
              <w:pStyle w:val="Corpodeltesto"/>
              <w:tabs>
                <w:tab w:val="right" w:pos="9360"/>
              </w:tabs>
            </w:pPr>
            <w:r>
              <w:t>P</w:t>
            </w:r>
            <w:r w:rsidR="00F07FA7">
              <w:t>rovides more clinical information</w:t>
            </w:r>
            <w:ins w:id="854" w:author="Elena Vio" w:date="2016-04-16T13:50:00Z">
              <w:r w:rsidR="00147A4C">
                <w:t xml:space="preserve"> requested by HT Participants</w:t>
              </w:r>
            </w:ins>
            <w:r w:rsidR="00F07FA7">
              <w:t>, updates and submits updates the Heart Team Workflow Documents with associated metadata to a Document Repository.</w:t>
            </w:r>
          </w:p>
        </w:tc>
      </w:tr>
      <w:tr w:rsidR="00F07FA7" w:rsidRPr="003651D9" w14:paraId="464D0783" w14:textId="77777777" w:rsidTr="00702308">
        <w:tc>
          <w:tcPr>
            <w:tcW w:w="1008" w:type="dxa"/>
            <w:shd w:val="clear" w:color="auto" w:fill="auto"/>
          </w:tcPr>
          <w:p w14:paraId="76B9D19F" w14:textId="77777777" w:rsidR="00F07FA7" w:rsidRPr="003651D9" w:rsidRDefault="00F07FA7" w:rsidP="00702308">
            <w:pPr>
              <w:pStyle w:val="Corpodeltesto"/>
              <w:rPr>
                <w:b/>
              </w:rPr>
            </w:pPr>
            <w:r w:rsidRPr="003651D9">
              <w:rPr>
                <w:b/>
              </w:rPr>
              <w:t>Actor:</w:t>
            </w:r>
          </w:p>
        </w:tc>
        <w:tc>
          <w:tcPr>
            <w:tcW w:w="8568" w:type="dxa"/>
          </w:tcPr>
          <w:p w14:paraId="51ABC90E" w14:textId="77777777" w:rsidR="00F07FA7" w:rsidRPr="003651D9" w:rsidRDefault="00F07FA7" w:rsidP="00702308">
            <w:pPr>
              <w:pStyle w:val="Corpodeltesto"/>
            </w:pPr>
            <w:r>
              <w:t>XDS Document Repository</w:t>
            </w:r>
          </w:p>
        </w:tc>
      </w:tr>
      <w:tr w:rsidR="00F07FA7" w:rsidRPr="003651D9" w14:paraId="79B76567" w14:textId="77777777" w:rsidTr="00702308">
        <w:tc>
          <w:tcPr>
            <w:tcW w:w="1008" w:type="dxa"/>
            <w:shd w:val="clear" w:color="auto" w:fill="auto"/>
          </w:tcPr>
          <w:p w14:paraId="1425F5DF" w14:textId="77777777" w:rsidR="00F07FA7" w:rsidRPr="003651D9" w:rsidRDefault="00F07FA7" w:rsidP="00702308">
            <w:pPr>
              <w:pStyle w:val="Corpodeltesto"/>
              <w:rPr>
                <w:b/>
              </w:rPr>
            </w:pPr>
            <w:r w:rsidRPr="003651D9">
              <w:rPr>
                <w:b/>
              </w:rPr>
              <w:t>Role:</w:t>
            </w:r>
          </w:p>
        </w:tc>
        <w:tc>
          <w:tcPr>
            <w:tcW w:w="8568" w:type="dxa"/>
          </w:tcPr>
          <w:p w14:paraId="0F563838" w14:textId="77777777" w:rsidR="00F07FA7" w:rsidRDefault="00F07FA7" w:rsidP="00702308">
            <w:pPr>
              <w:pStyle w:val="Corpodeltesto"/>
            </w:pPr>
            <w:r>
              <w:t>Receives, stores and eventually notifies the Workflow Document</w:t>
            </w:r>
          </w:p>
        </w:tc>
      </w:tr>
    </w:tbl>
    <w:p w14:paraId="0BBA0EF1" w14:textId="58D527CF" w:rsidR="00F07FA7" w:rsidRPr="003651D9" w:rsidRDefault="00F07FA7" w:rsidP="00F07FA7">
      <w:pPr>
        <w:pStyle w:val="Titolo3"/>
        <w:numPr>
          <w:ilvl w:val="0"/>
          <w:numId w:val="0"/>
        </w:numPr>
        <w:rPr>
          <w:noProof w:val="0"/>
        </w:rPr>
      </w:pPr>
      <w:r w:rsidRPr="003651D9">
        <w:rPr>
          <w:noProof w:val="0"/>
        </w:rPr>
        <w:t>3.Y</w:t>
      </w:r>
      <w:r w:rsidR="00702308">
        <w:rPr>
          <w:noProof w:val="0"/>
        </w:rPr>
        <w:t>5</w:t>
      </w:r>
      <w:r w:rsidRPr="003651D9">
        <w:rPr>
          <w:noProof w:val="0"/>
        </w:rPr>
        <w:t>.3 Referenced Standards</w:t>
      </w:r>
    </w:p>
    <w:p w14:paraId="7BDBE407" w14:textId="77777777" w:rsidR="00F07FA7" w:rsidRPr="00855164" w:rsidRDefault="00F07FA7" w:rsidP="00F07FA7">
      <w:pPr>
        <w:pStyle w:val="AuthorInstructions"/>
        <w:rPr>
          <w:i w:val="0"/>
        </w:rPr>
      </w:pPr>
      <w:proofErr w:type="spellStart"/>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p>
    <w:p w14:paraId="3DC7CE63" w14:textId="77777777" w:rsidR="00F07FA7" w:rsidRPr="00855164" w:rsidRDefault="00F07FA7" w:rsidP="00F07FA7">
      <w:pPr>
        <w:pStyle w:val="AuthorInstructions"/>
        <w:rPr>
          <w:i w:val="0"/>
        </w:rPr>
      </w:pPr>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p>
    <w:p w14:paraId="354590E5" w14:textId="2B0D926D" w:rsidR="00F07FA7" w:rsidRPr="003651D9" w:rsidRDefault="00F07FA7" w:rsidP="00F07FA7">
      <w:pPr>
        <w:pStyle w:val="Titolo3"/>
        <w:numPr>
          <w:ilvl w:val="0"/>
          <w:numId w:val="0"/>
        </w:numPr>
        <w:rPr>
          <w:noProof w:val="0"/>
        </w:rPr>
      </w:pPr>
      <w:r w:rsidRPr="003651D9">
        <w:rPr>
          <w:noProof w:val="0"/>
        </w:rPr>
        <w:lastRenderedPageBreak/>
        <w:t>3.Y</w:t>
      </w:r>
      <w:r w:rsidR="00702308">
        <w:rPr>
          <w:noProof w:val="0"/>
        </w:rPr>
        <w:t>5</w:t>
      </w:r>
      <w:r w:rsidRPr="003651D9">
        <w:rPr>
          <w:noProof w:val="0"/>
        </w:rPr>
        <w:t>.4 Interaction Diagram</w:t>
      </w:r>
    </w:p>
    <w:p w14:paraId="48D46E5E" w14:textId="77777777" w:rsidR="00F07FA7" w:rsidRPr="003651D9" w:rsidRDefault="00F07FA7" w:rsidP="00F07FA7">
      <w:pPr>
        <w:pStyle w:val="Corpodeltesto"/>
      </w:pPr>
      <w:r>
        <w:rPr>
          <w:noProof/>
          <w:lang w:val="it-IT" w:eastAsia="it-IT"/>
        </w:rPr>
        <mc:AlternateContent>
          <mc:Choice Requires="wpg">
            <w:drawing>
              <wp:inline distT="0" distB="0" distL="0" distR="0" wp14:anchorId="6C2EAA53" wp14:editId="49B82F5E">
                <wp:extent cx="5943600" cy="2400300"/>
                <wp:effectExtent l="0" t="0" r="0" b="12700"/>
                <wp:docPr id="231"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32"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75C3" w14:textId="3F2D6B20" w:rsidR="00114D5E" w:rsidRPr="007C1AAC" w:rsidRDefault="00114D5E" w:rsidP="00F07FA7">
                              <w:pPr>
                                <w:spacing w:before="0"/>
                                <w:jc w:val="center"/>
                                <w:rPr>
                                  <w:sz w:val="22"/>
                                  <w:szCs w:val="22"/>
                                </w:rPr>
                              </w:pPr>
                              <w:r>
                                <w:rPr>
                                  <w:sz w:val="22"/>
                                  <w:szCs w:val="22"/>
                                </w:rPr>
                                <w:t xml:space="preserve">HT </w:t>
                              </w:r>
                              <w:ins w:id="855" w:author="Elena Vio" w:date="2016-04-15T16:07:00Z">
                                <w:r>
                                  <w:rPr>
                                    <w:sz w:val="22"/>
                                    <w:szCs w:val="22"/>
                                  </w:rPr>
                                  <w:t>Requester</w:t>
                                </w:r>
                              </w:ins>
                            </w:p>
                            <w:p w14:paraId="630659E8" w14:textId="77777777" w:rsidR="00114D5E" w:rsidRDefault="00114D5E" w:rsidP="00F07FA7">
                              <w:pPr>
                                <w:spacing w:before="0"/>
                              </w:pPr>
                            </w:p>
                            <w:p w14:paraId="05B40F99" w14:textId="77777777" w:rsidR="00114D5E" w:rsidRPr="007C1AAC" w:rsidRDefault="00114D5E" w:rsidP="00F07FA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34"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5"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4F9F6" w14:textId="23271615" w:rsidR="00114D5E" w:rsidRPr="007C1AAC" w:rsidRDefault="00114D5E" w:rsidP="00F07FA7">
                              <w:pPr>
                                <w:spacing w:before="0"/>
                                <w:rPr>
                                  <w:sz w:val="22"/>
                                  <w:szCs w:val="22"/>
                                </w:rPr>
                              </w:pPr>
                              <w:r>
                                <w:t xml:space="preserve">Add </w:t>
                              </w:r>
                              <w:del w:id="856" w:author="Elena Vio" w:date="2016-04-24T11:13:00Z">
                                <w:r w:rsidDel="00242733">
                                  <w:delText xml:space="preserve">Request of </w:delText>
                                </w:r>
                              </w:del>
                              <w:r>
                                <w:t>more clinical information</w:t>
                              </w:r>
                              <w:r w:rsidRPr="00664105">
                                <w:t xml:space="preserve"> </w:t>
                              </w:r>
                            </w:p>
                          </w:txbxContent>
                        </wps:txbx>
                        <wps:bodyPr rot="0" vert="horz" wrap="square" lIns="0" tIns="0" rIns="0" bIns="0" anchor="t" anchorCtr="0" upright="1">
                          <a:noAutofit/>
                        </wps:bodyPr>
                      </wps:wsp>
                      <wps:wsp>
                        <wps:cNvPr id="236"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32279" w14:textId="77777777" w:rsidR="00114D5E" w:rsidRPr="007C1AAC" w:rsidRDefault="00114D5E" w:rsidP="00F07FA7">
                              <w:pPr>
                                <w:spacing w:before="0"/>
                                <w:jc w:val="center"/>
                                <w:rPr>
                                  <w:sz w:val="22"/>
                                  <w:szCs w:val="22"/>
                                </w:rPr>
                              </w:pPr>
                              <w:r>
                                <w:rPr>
                                  <w:sz w:val="22"/>
                                  <w:szCs w:val="22"/>
                                </w:rPr>
                                <w:t>XDS Document Repository</w:t>
                              </w:r>
                            </w:p>
                            <w:p w14:paraId="543E636F" w14:textId="77777777" w:rsidR="00114D5E" w:rsidRDefault="00114D5E" w:rsidP="00F07FA7">
                              <w:pPr>
                                <w:spacing w:before="0"/>
                              </w:pPr>
                            </w:p>
                            <w:p w14:paraId="7879843E" w14:textId="77777777" w:rsidR="00114D5E" w:rsidRPr="007C1AAC" w:rsidRDefault="00114D5E" w:rsidP="00F07FA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1"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24A13" w14:textId="77777777" w:rsidR="00114D5E" w:rsidRPr="007C1AAC" w:rsidRDefault="00114D5E" w:rsidP="00F07FA7">
                              <w:pPr>
                                <w:spacing w:before="0"/>
                                <w:rPr>
                                  <w:sz w:val="22"/>
                                  <w:szCs w:val="22"/>
                                </w:rPr>
                              </w:pPr>
                              <w:r>
                                <w:t>Provide And Register Document set-b Response</w:t>
                              </w:r>
                              <w:r w:rsidDel="00281B77">
                                <w:rPr>
                                  <w:sz w:val="22"/>
                                  <w:szCs w:val="22"/>
                                </w:rPr>
                                <w:t xml:space="preserve"> </w:t>
                              </w:r>
                            </w:p>
                            <w:p w14:paraId="66207964" w14:textId="77777777" w:rsidR="00114D5E" w:rsidRDefault="00114D5E" w:rsidP="00F07FA7">
                              <w:pPr>
                                <w:spacing w:before="0"/>
                              </w:pPr>
                            </w:p>
                            <w:p w14:paraId="06DDDDE7" w14:textId="77777777" w:rsidR="00114D5E" w:rsidRPr="007C1AAC" w:rsidRDefault="00114D5E" w:rsidP="00F07FA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09"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">
                <o:lock v:ext="edit" aspectratio="t"/>
                <v:rect id="AutoShape 29" o:spid="_x0000_s1110"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pQs/xQAA&#10;ANwAAAAPAAAAZHJzL2Rvd25yZXYueG1sRI/dasJAFITvC77DcoTeFN2YQpHoKiKIoRSk8ef6kD0m&#10;wezZmF2T9O27hYKXw8x8wyzXg6lFR62rLCuYTSMQxLnVFRcKTsfdZA7CeWSNtWVS8EMO1qvRyxIT&#10;bXv+pi7zhQgQdgkqKL1vEildXpJBN7UNcfCutjXog2wLqVvsA9zUMo6iD2mw4rBQYkPbkvJb9jAK&#10;+vzQXY5fe3l4u6SW7+l9m50/lXodD5sFCE+Df4b/26lWEL/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lCz/FAAAA3AAAAA8AAAAAAAAAAAAAAAAAlwIAAGRycy9k&#10;b3ducmV2LnhtbFBLBQYAAAAABAAEAPUAAACJAwAAAAA=&#10;" filled="f" stroked="f">
                  <o:lock v:ext="edit" aspectratio="t" text="t"/>
                </v:rect>
                <v:shape id="Text Box 30" o:spid="_x0000_s1111"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3qnwgAA&#10;ANwAAAAPAAAAZHJzL2Rvd25yZXYueG1sRI/disIwFITvF3yHcARvFk3912oUFVa89ecBjs2xLTYn&#10;pYm2vv1GELwcZuYbZrluTCGeVLncsoJ+LwJBnFidc6rgcv7rzkA4j6yxsEwKXuRgvWr9LDHWtuYj&#10;PU8+FQHCLkYFmfdlLKVLMjLoerYkDt7NVgZ9kFUqdYV1gJtCDqJoIg3mHBYyLGmXUXI/PYyC26H+&#10;Hc/r695fpsfRZIv59GpfSnXazWYBwlPjv+FP+6AVDIZDeJ8JR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HeqfCAAAA3AAAAA8AAAAAAAAAAAAAAAAAlwIAAGRycy9kb3du&#10;cmV2LnhtbFBLBQYAAAAABAAEAPUAAACGAwAAAAA=&#10;" stroked="f">
                  <v:textbox>
                    <w:txbxContent>
                      <w:p w14:paraId="026475C3" w14:textId="3F2D6B20" w:rsidR="00114D5E" w:rsidRPr="007C1AAC" w:rsidRDefault="00114D5E" w:rsidP="00F07FA7">
                        <w:pPr>
                          <w:spacing w:before="0"/>
                          <w:jc w:val="center"/>
                          <w:rPr>
                            <w:sz w:val="22"/>
                            <w:szCs w:val="22"/>
                          </w:rPr>
                        </w:pPr>
                        <w:r>
                          <w:rPr>
                            <w:sz w:val="22"/>
                            <w:szCs w:val="22"/>
                          </w:rPr>
                          <w:t xml:space="preserve">HT </w:t>
                        </w:r>
                        <w:ins w:id="857" w:author="Elena Vio" w:date="2016-04-15T16:07:00Z">
                          <w:r>
                            <w:rPr>
                              <w:sz w:val="22"/>
                              <w:szCs w:val="22"/>
                            </w:rPr>
                            <w:t>Requester</w:t>
                          </w:r>
                        </w:ins>
                      </w:p>
                      <w:p w14:paraId="630659E8" w14:textId="77777777" w:rsidR="00114D5E" w:rsidRDefault="00114D5E" w:rsidP="00F07FA7">
                        <w:pPr>
                          <w:spacing w:before="0"/>
                        </w:pPr>
                      </w:p>
                      <w:p w14:paraId="05B40F99" w14:textId="77777777" w:rsidR="00114D5E" w:rsidRPr="007C1AAC" w:rsidRDefault="00114D5E" w:rsidP="00F07FA7">
                        <w:pPr>
                          <w:spacing w:before="0"/>
                          <w:jc w:val="center"/>
                          <w:rPr>
                            <w:sz w:val="22"/>
                            <w:szCs w:val="22"/>
                          </w:rPr>
                        </w:pPr>
                        <w:r w:rsidRPr="007C1AAC">
                          <w:rPr>
                            <w:sz w:val="22"/>
                            <w:szCs w:val="22"/>
                          </w:rPr>
                          <w:t>A</w:t>
                        </w:r>
                        <w:r>
                          <w:rPr>
                            <w:sz w:val="22"/>
                            <w:szCs w:val="22"/>
                          </w:rPr>
                          <w:t>ctor A</w:t>
                        </w:r>
                      </w:p>
                    </w:txbxContent>
                  </v:textbox>
                </v:shape>
                <v:line id="Line 31" o:spid="_x0000_s1112"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9CMQAAADcAAAADwAAAGRycy9kb3ducmV2LnhtbESPS2sCMRSF94X+h3AL3WmmKqWOE6UI&#10;ggttUYvry+TOQyc3Y5KO4783BaHLw3l8nGzRm0Z05HxtWcHbMAFBnFtdc6ng57AafIDwAVljY5kU&#10;3MjDYv78lGGq7ZV31O1DKeII+xQVVCG0qZQ+r8igH9qWOHqFdQZDlK6U2uE1jptGjpLkXRqsORIq&#10;bGlZUX7e/5rIzcuNuxxP535dbDerC3fTr8O3Uq8v/ecMRKA+/Icf7bVWMBpP4O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WP0IxAAAANwAAAAPAAAAAAAAAAAA&#10;AAAAAKECAABkcnMvZG93bnJldi54bWxQSwUGAAAAAAQABAD5AAAAkgMAAAAA&#10;">
                  <v:stroke dashstyle="dash"/>
                </v:line>
                <v:shape id="Text Box 32" o:spid="_x0000_s1113"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4Fm2xgAA&#10;ANwAAAAPAAAAZHJzL2Rvd25yZXYueG1sRI9Ba8JAFITvQv/D8gredFOl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4Fm2xgAAANwAAAAPAAAAAAAAAAAAAAAAAJcCAABkcnMv&#10;ZG93bnJldi54bWxQSwUGAAAAAAQABAD1AAAAigMAAAAA&#10;" filled="f" stroked="f">
                  <v:textbox inset="0,0,0,0">
                    <w:txbxContent>
                      <w:p w14:paraId="5DB4F9F6" w14:textId="23271615" w:rsidR="00114D5E" w:rsidRPr="007C1AAC" w:rsidRDefault="00114D5E" w:rsidP="00F07FA7">
                        <w:pPr>
                          <w:spacing w:before="0"/>
                          <w:rPr>
                            <w:sz w:val="22"/>
                            <w:szCs w:val="22"/>
                          </w:rPr>
                        </w:pPr>
                        <w:r>
                          <w:t xml:space="preserve">Add </w:t>
                        </w:r>
                        <w:del w:id="858" w:author="Elena Vio" w:date="2016-04-24T11:13:00Z">
                          <w:r w:rsidDel="00242733">
                            <w:delText xml:space="preserve">Request of </w:delText>
                          </w:r>
                        </w:del>
                        <w:r>
                          <w:t>more clinical information</w:t>
                        </w:r>
                        <w:r w:rsidRPr="00664105">
                          <w:t xml:space="preserve"> </w:t>
                        </w:r>
                      </w:p>
                    </w:txbxContent>
                  </v:textbox>
                </v:shape>
                <v:line id="Line 33" o:spid="_x0000_s1114"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GxuTDAAAA3AAAAA8AAAAAAAAAAAAA&#10;AAAAoQIAAGRycy9kb3ducmV2LnhtbFBLBQYAAAAABAAEAPkAAACRAwAAAAA=&#10;">
                  <v:stroke dashstyle="dash"/>
                </v:line>
                <v:rect id="Rectangle 34" o:spid="_x0000_s1115"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0wnxQAA&#10;ANwAAAAPAAAAZHJzL2Rvd25yZXYueG1sRI9Pa8JAFMTvQr/D8gq96cYItaauIpaU9qjx4u01+5qk&#10;Zt+G7OZP/fRuQehxmJnfMOvtaGrRU+sqywrmswgEcW51xYWCU5ZOX0A4j6yxtkwKfsnBdvMwWWOi&#10;7cAH6o++EAHCLkEFpfdNIqXLSzLoZrYhDt63bQ36INtC6haHADe1jKPoWRqsOCyU2NC+pPxy7IyC&#10;ryo+4fWQvUdmlS7855j9dOc3pZ4ex90rCE+j/w/f2x9aQbxYwt+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TCfFAAAA3AAAAA8AAAAAAAAAAAAAAAAAlwIAAGRycy9k&#10;b3ducmV2LnhtbFBLBQYAAAAABAAEAPUAAACJAwAAAAA=&#10;"/>
                <v:rect id="Rectangle 35" o:spid="_x0000_s1116"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NhVwgAA&#10;ANwAAAAPAAAAZHJzL2Rvd25yZXYueG1sRE89b8IwEN2R+h+sq9QNnAapghQToVap2hHCwnaNjyQQ&#10;nyPbCWl/fT1UYnx635t8Mp0YyfnWsoLnRQKCuLK65VrBsSzmKxA+IGvsLJOCH/KQbx9mG8y0vfGe&#10;xkOoRQxhn6GCJoQ+k9JXDRn0C9sTR+5sncEQoauldniL4aaTaZK8SIMtx4YGe3prqLoeBqPgu02P&#10;+LsvPxKzLpbhayovw+ldqafHafcKItAU7uJ/96dWkC7j2ngmHgG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2Q2FXCAAAA3AAAAA8AAAAAAAAAAAAAAAAAlwIAAGRycy9kb3du&#10;cmV2LnhtbFBLBQYAAAAABAAEAPUAAACGAwAAAAA=&#10;"/>
                <v:line id="Line 36" o:spid="_x0000_s1117"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LSFsUAAADcAAAADwAAAGRycy9kb3ducmV2LnhtbESPQWsCMRSE70L/Q3iF3jSrQu2uRild&#10;hB60oJaeXzfPzdLNy7JJ1/jvG6HgcZiZb5jVJtpWDNT7xrGC6SQDQVw53XCt4PO0Hb+A8AFZY+uY&#10;FFzJw2b9MFphod2FDzQcQy0ShH2BCkwIXSGlrwxZ9BPXESfv7HqLIcm+lrrHS4LbVs6y7FlabDgt&#10;GOzozVD1c/y1ChamPMiFLHenj3Jopnncx6/vXKmnx/i6BBEohnv4v/2uFczm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LSFsUAAADcAAAADwAAAAAAAAAA&#10;AAAAAAChAgAAZHJzL2Rvd25yZXYueG1sUEsFBgAAAAAEAAQA+QAAAJMDAAAAAA==&#10;">
                  <v:stroke endarrow="block"/>
                </v:line>
                <v:shape id="Text Box 37" o:spid="_x0000_s1118"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5etvQAA&#10;ANwAAAAPAAAAZHJzL2Rvd25yZXYueG1sRE9LCsIwEN0L3iGM4EY0VfxWo6iguPVzgLEZ22IzKU20&#10;9fZmIbh8vP9q05hCvKlyuWUFw0EEgjixOudUwe166M9BOI+ssbBMCj7kYLNut1YYa1vzmd4Xn4oQ&#10;wi5GBZn3ZSylSzIy6Aa2JA7cw1YGfYBVKnWFdQg3hRxF0VQazDk0ZFjSPqPkeXkZBY9T3Zss6vvR&#10;32bn8XSH+exuP0p1O812CcJT4//in/ukFYzGYX4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05etvQAAANwAAAAPAAAAAAAAAAAAAAAAAJcCAABkcnMvZG93bnJldi54&#10;bWxQSwUGAAAAAAQABAD1AAAAgQMAAAAA&#10;" stroked="f">
                  <v:textbox>
                    <w:txbxContent>
                      <w:p w14:paraId="55B32279" w14:textId="77777777" w:rsidR="00114D5E" w:rsidRPr="007C1AAC" w:rsidRDefault="00114D5E" w:rsidP="00F07FA7">
                        <w:pPr>
                          <w:spacing w:before="0"/>
                          <w:jc w:val="center"/>
                          <w:rPr>
                            <w:sz w:val="22"/>
                            <w:szCs w:val="22"/>
                          </w:rPr>
                        </w:pPr>
                        <w:r>
                          <w:rPr>
                            <w:sz w:val="22"/>
                            <w:szCs w:val="22"/>
                          </w:rPr>
                          <w:t>XDS Document Repository</w:t>
                        </w:r>
                      </w:p>
                      <w:p w14:paraId="543E636F" w14:textId="77777777" w:rsidR="00114D5E" w:rsidRDefault="00114D5E" w:rsidP="00F07FA7">
                        <w:pPr>
                          <w:spacing w:before="0"/>
                        </w:pPr>
                      </w:p>
                      <w:p w14:paraId="7879843E" w14:textId="77777777" w:rsidR="00114D5E" w:rsidRPr="007C1AAC" w:rsidRDefault="00114D5E" w:rsidP="00F07FA7">
                        <w:pPr>
                          <w:spacing w:before="0"/>
                          <w:jc w:val="center"/>
                          <w:rPr>
                            <w:sz w:val="22"/>
                            <w:szCs w:val="22"/>
                          </w:rPr>
                        </w:pPr>
                        <w:r w:rsidRPr="007C1AAC">
                          <w:rPr>
                            <w:sz w:val="22"/>
                            <w:szCs w:val="22"/>
                          </w:rPr>
                          <w:t>A</w:t>
                        </w:r>
                        <w:r>
                          <w:rPr>
                            <w:sz w:val="22"/>
                            <w:szCs w:val="22"/>
                          </w:rPr>
                          <w:t>ctor D</w:t>
                        </w:r>
                      </w:p>
                    </w:txbxContent>
                  </v:textbox>
                </v:shape>
                <v:line id="Line 38" o:spid="_x0000_s1119"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3q/sUAAADcAAAADwAAAGRycy9kb3ducmV2LnhtbESPQWvCQBCF74L/YRnBS9CNWopNXUVt&#10;hULpoeqhxyE7TYLZ2ZAdNf57t1Dw+HjzvjdvsepcrS7Uhsqzgck4BUWce1txYeB42I3moIIgW6w9&#10;k4EbBVgt+70FZtZf+ZsueylUhHDI0EAp0mRah7wkh2HsG+Lo/frWoUTZFtq2eI1wV+tpmj5rhxXH&#10;hhIb2paUn/ZnF9/YffHbbJZsnE6SF3r/kc9UizHDQbd+BSXUyeP4P/1hDUyfJvA3JhJAL+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73q/sUAAADcAAAADwAAAAAAAAAA&#10;AAAAAAChAgAAZHJzL2Rvd25yZXYueG1sUEsFBgAAAAAEAAQA+QAAAJMDAAAAAA==&#10;">
                  <v:stroke endarrow="block"/>
                </v:line>
                <v:shape id="Text Box 39" o:spid="_x0000_s1120"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inset="0,0,0,0">
                    <w:txbxContent>
                      <w:p w14:paraId="0C424A13" w14:textId="77777777" w:rsidR="00114D5E" w:rsidRPr="007C1AAC" w:rsidRDefault="00114D5E" w:rsidP="00F07FA7">
                        <w:pPr>
                          <w:spacing w:before="0"/>
                          <w:rPr>
                            <w:sz w:val="22"/>
                            <w:szCs w:val="22"/>
                          </w:rPr>
                        </w:pPr>
                        <w:r>
                          <w:t>Provide And Register Document set-b Response</w:t>
                        </w:r>
                        <w:r w:rsidDel="00281B77">
                          <w:rPr>
                            <w:sz w:val="22"/>
                            <w:szCs w:val="22"/>
                          </w:rPr>
                          <w:t xml:space="preserve"> </w:t>
                        </w:r>
                      </w:p>
                      <w:p w14:paraId="66207964" w14:textId="77777777" w:rsidR="00114D5E" w:rsidRDefault="00114D5E" w:rsidP="00F07FA7">
                        <w:pPr>
                          <w:spacing w:before="0"/>
                        </w:pPr>
                      </w:p>
                      <w:p w14:paraId="06DDDDE7" w14:textId="77777777" w:rsidR="00114D5E" w:rsidRPr="007C1AAC" w:rsidRDefault="00114D5E" w:rsidP="00F07FA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9AE970" w14:textId="4406F51E" w:rsidR="00F07FA7" w:rsidRDefault="00F07FA7" w:rsidP="00F07FA7">
      <w:pPr>
        <w:pStyle w:val="Titolo4"/>
        <w:numPr>
          <w:ilvl w:val="0"/>
          <w:numId w:val="0"/>
        </w:numPr>
        <w:rPr>
          <w:noProof w:val="0"/>
        </w:rPr>
      </w:pPr>
      <w:r w:rsidRPr="003651D9">
        <w:rPr>
          <w:noProof w:val="0"/>
        </w:rPr>
        <w:t>3.Y</w:t>
      </w:r>
      <w:r w:rsidR="00702308">
        <w:rPr>
          <w:noProof w:val="0"/>
        </w:rPr>
        <w:t>5</w:t>
      </w:r>
      <w:r w:rsidRPr="003651D9">
        <w:rPr>
          <w:noProof w:val="0"/>
        </w:rPr>
        <w:t xml:space="preserve">.4.1 </w:t>
      </w:r>
      <w:r w:rsidR="00702308">
        <w:t xml:space="preserve">Add </w:t>
      </w:r>
      <w:r>
        <w:t>more clinical information</w:t>
      </w:r>
    </w:p>
    <w:p w14:paraId="03881C02" w14:textId="281F7CA4" w:rsidR="00C84F90" w:rsidRDefault="00F07FA7" w:rsidP="00C84F90">
      <w:pPr>
        <w:pStyle w:val="Corpodeltesto"/>
        <w:tabs>
          <w:tab w:val="right" w:pos="9360"/>
        </w:tabs>
        <w:rPr>
          <w:ins w:id="859" w:author="Elena Vio" w:date="2016-04-24T17:35:00Z"/>
        </w:rPr>
      </w:pPr>
      <w:r w:rsidRPr="0042010F">
        <w:t>This message provides more clinical information to Heart Team.</w:t>
      </w:r>
      <w:ins w:id="860" w:author="Elena Vio" w:date="2016-04-24T17:35:00Z">
        <w:r w:rsidR="00C84F90">
          <w:rPr>
            <w:i/>
          </w:rPr>
          <w:t xml:space="preserve"> </w:t>
        </w:r>
        <w:r w:rsidR="00C84F90" w:rsidRPr="0042010F">
          <w:t>This message</w:t>
        </w:r>
        <w:r w:rsidR="00C84F90">
          <w:rPr>
            <w:i/>
          </w:rPr>
          <w:t xml:space="preserve"> </w:t>
        </w:r>
        <w:r w:rsidR="00C84F90">
          <w:t>provides clinical information requested by one or more PCC-Y4 transaction</w:t>
        </w:r>
      </w:ins>
      <w:ins w:id="861" w:author="Elena Vio" w:date="2016-04-24T17:37:00Z">
        <w:r w:rsidR="00C84F90">
          <w:t>s</w:t>
        </w:r>
      </w:ins>
      <w:ins w:id="862" w:author="Elena Vio" w:date="2016-04-24T17:36:00Z">
        <w:r w:rsidR="00C84F90">
          <w:t xml:space="preserve"> by each HT Participant</w:t>
        </w:r>
      </w:ins>
      <w:ins w:id="863" w:author="Elena Vio" w:date="2016-04-24T17:35:00Z">
        <w:r w:rsidR="00C84F90" w:rsidRPr="00664105">
          <w:t>.</w:t>
        </w:r>
        <w:r w:rsidR="00C84F90">
          <w:t xml:space="preserve"> </w:t>
        </w:r>
        <w:proofErr w:type="gramStart"/>
        <w:r w:rsidR="00C84F90">
          <w:t>This mean</w:t>
        </w:r>
        <w:proofErr w:type="gramEnd"/>
        <w:r w:rsidR="00C84F90">
          <w:t xml:space="preserve"> that </w:t>
        </w:r>
      </w:ins>
      <w:ins w:id="864" w:author="Elena Vio" w:date="2016-04-24T17:36:00Z">
        <w:r w:rsidR="00C84F90">
          <w:t xml:space="preserve">it </w:t>
        </w:r>
      </w:ins>
      <w:ins w:id="865" w:author="Elena Vio" w:date="2016-04-24T17:38:00Z">
        <w:r w:rsidR="007B7BE6">
          <w:t xml:space="preserve">concludes </w:t>
        </w:r>
      </w:ins>
      <w:ins w:id="866" w:author="Elena Vio" w:date="2016-04-24T17:36:00Z">
        <w:r w:rsidR="00C84F90">
          <w:t xml:space="preserve">HT </w:t>
        </w:r>
      </w:ins>
      <w:ins w:id="867" w:author="Elena Vio" w:date="2016-04-24T17:35:00Z">
        <w:r w:rsidR="00C84F90">
          <w:t>Preparation tasks</w:t>
        </w:r>
      </w:ins>
      <w:ins w:id="868" w:author="Elena Vio" w:date="2016-04-24T17:38:00Z">
        <w:r w:rsidR="007B7BE6">
          <w:t xml:space="preserve"> generated by HT P</w:t>
        </w:r>
        <w:r w:rsidR="00497648">
          <w:t>art</w:t>
        </w:r>
      </w:ins>
      <w:ins w:id="869" w:author="Elena Vio" w:date="2016-04-24T17:39:00Z">
        <w:r w:rsidR="00497648">
          <w:t>i</w:t>
        </w:r>
      </w:ins>
      <w:ins w:id="870" w:author="Elena Vio" w:date="2016-04-24T17:38:00Z">
        <w:r w:rsidR="00497648">
          <w:t>ci</w:t>
        </w:r>
        <w:r w:rsidR="007B7BE6">
          <w:t>pants</w:t>
        </w:r>
      </w:ins>
      <w:ins w:id="871" w:author="Elena Vio" w:date="2016-04-24T17:39:00Z">
        <w:r w:rsidR="00497648">
          <w:t xml:space="preserve"> for HT Requester</w:t>
        </w:r>
      </w:ins>
      <w:ins w:id="872" w:author="Elena Vio" w:date="2016-04-24T17:38:00Z">
        <w:r w:rsidR="007B7BE6">
          <w:t>.</w:t>
        </w:r>
      </w:ins>
    </w:p>
    <w:p w14:paraId="5CA8F07D" w14:textId="77777777" w:rsidR="00F07FA7" w:rsidRDefault="00F07FA7" w:rsidP="00F07FA7">
      <w:pPr>
        <w:pStyle w:val="AuthorInstructions"/>
        <w:rPr>
          <w:i w:val="0"/>
        </w:rPr>
      </w:pPr>
    </w:p>
    <w:p w14:paraId="581ECADE" w14:textId="0720B081" w:rsidR="00F07FA7" w:rsidRPr="003651D9" w:rsidRDefault="00F07FA7" w:rsidP="00F07FA7">
      <w:pPr>
        <w:pStyle w:val="Titolo5"/>
        <w:numPr>
          <w:ilvl w:val="0"/>
          <w:numId w:val="0"/>
        </w:numPr>
        <w:rPr>
          <w:noProof w:val="0"/>
        </w:rPr>
      </w:pPr>
      <w:r w:rsidRPr="003651D9">
        <w:rPr>
          <w:noProof w:val="0"/>
        </w:rPr>
        <w:t>3.Y</w:t>
      </w:r>
      <w:ins w:id="873" w:author="Elena Vio" w:date="2016-04-16T11:34:00Z">
        <w:r w:rsidR="00CA2472">
          <w:rPr>
            <w:noProof w:val="0"/>
          </w:rPr>
          <w:t>5</w:t>
        </w:r>
      </w:ins>
      <w:r w:rsidRPr="003651D9">
        <w:rPr>
          <w:noProof w:val="0"/>
        </w:rPr>
        <w:t>.4.1.1 Trigger Events</w:t>
      </w:r>
    </w:p>
    <w:p w14:paraId="30599039" w14:textId="4F7C5B7E" w:rsidR="00F07FA7" w:rsidRDefault="00702308" w:rsidP="00F07FA7">
      <w:r>
        <w:t>The HT Requester</w:t>
      </w:r>
      <w:r w:rsidR="00F07FA7">
        <w:t xml:space="preserve"> sends this message when </w:t>
      </w:r>
      <w:r w:rsidR="00EC1D36">
        <w:t xml:space="preserve">is ready to </w:t>
      </w:r>
      <w:del w:id="874" w:author="Elena Vio" w:date="2016-04-21T17:15:00Z">
        <w:r w:rsidR="00EC1D36" w:rsidDel="00DE57A1">
          <w:delText xml:space="preserve">provide </w:delText>
        </w:r>
      </w:del>
      <w:ins w:id="875" w:author="Elena Vio" w:date="2016-04-21T17:15:00Z">
        <w:r w:rsidR="00DE57A1">
          <w:t xml:space="preserve">response to </w:t>
        </w:r>
      </w:ins>
      <w:r>
        <w:t>request</w:t>
      </w:r>
      <w:ins w:id="876" w:author="Elena Vio" w:date="2016-04-21T17:15:00Z">
        <w:r w:rsidR="00DE57A1">
          <w:t xml:space="preserve"> of</w:t>
        </w:r>
      </w:ins>
      <w:del w:id="877" w:author="Elena Vio" w:date="2016-04-21T17:15:00Z">
        <w:r w:rsidDel="00DE57A1">
          <w:delText>ed</w:delText>
        </w:r>
      </w:del>
      <w:r>
        <w:t xml:space="preserve"> information </w:t>
      </w:r>
      <w:ins w:id="878" w:author="Elena Vio" w:date="2016-04-21T17:16:00Z">
        <w:r w:rsidR="00DE57A1">
          <w:rPr>
            <w:i/>
          </w:rPr>
          <w:t>by</w:t>
        </w:r>
      </w:ins>
      <w:del w:id="879" w:author="Elena Vio" w:date="2016-04-21T17:16:00Z">
        <w:r w:rsidR="00F07FA7" w:rsidRPr="000B40A3" w:rsidDel="00DE57A1">
          <w:rPr>
            <w:i/>
          </w:rPr>
          <w:delText>to</w:delText>
        </w:r>
      </w:del>
      <w:r w:rsidR="00F07FA7" w:rsidRPr="000B40A3">
        <w:rPr>
          <w:i/>
        </w:rPr>
        <w:t xml:space="preserve"> </w:t>
      </w:r>
      <w:r w:rsidR="00F07FA7" w:rsidRPr="000B40A3">
        <w:t>Heart Team</w:t>
      </w:r>
      <w:r w:rsidR="00F07FA7">
        <w:t>.</w:t>
      </w:r>
    </w:p>
    <w:p w14:paraId="76FEB1EC" w14:textId="77777777" w:rsidR="00F07FA7" w:rsidRDefault="00F07FA7" w:rsidP="00F07FA7">
      <w:r>
        <w:t xml:space="preserve">The </w:t>
      </w:r>
      <w:r w:rsidRPr="00855164">
        <w:rPr>
          <w:b/>
        </w:rPr>
        <w:t>pre-conditions</w:t>
      </w:r>
      <w:r>
        <w:t xml:space="preserve"> are encoded as:</w:t>
      </w:r>
    </w:p>
    <w:p w14:paraId="23FC950F" w14:textId="10389E5B" w:rsidR="00F07FA7" w:rsidRPr="007858B9" w:rsidRDefault="00F07FA7" w:rsidP="00A1212A">
      <w:pPr>
        <w:pStyle w:val="Paragrafoelenco"/>
        <w:numPr>
          <w:ilvl w:val="0"/>
          <w:numId w:val="74"/>
        </w:numPr>
      </w:pPr>
      <w:r>
        <w:t xml:space="preserve">The workflow document is </w:t>
      </w:r>
      <w:r w:rsidR="00346182">
        <w:t>open</w:t>
      </w:r>
      <w:r>
        <w:t xml:space="preser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rsidR="005A38F4">
        <w:t xml:space="preserve">he </w:t>
      </w:r>
      <w:r>
        <w:t xml:space="preserve">HT </w:t>
      </w:r>
      <w:r w:rsidR="00DB4C55">
        <w:t xml:space="preserve">Preparation </w:t>
      </w:r>
      <w:r w:rsidRPr="00A555FB">
        <w:t xml:space="preserve">task is </w:t>
      </w:r>
      <w:r>
        <w:t>“</w:t>
      </w:r>
      <w:r w:rsidR="00DB4C55">
        <w:t>READY</w:t>
      </w:r>
      <w:r w:rsidRPr="00A555FB">
        <w:t>”</w:t>
      </w:r>
      <w:r w:rsidRPr="00C062BE">
        <w:rPr>
          <w:b/>
        </w:rPr>
        <w:t xml:space="preserve"> </w:t>
      </w:r>
      <w:r>
        <w:t>(</w:t>
      </w:r>
      <w:r w:rsidRPr="00C062BE">
        <w:rPr>
          <w:rFonts w:ascii="Courier" w:hAnsi="Courier"/>
          <w:b/>
        </w:rPr>
        <w:t>WorkflowDocument/TaskList/XDWTask/taskData/taskDetails/status</w:t>
      </w:r>
      <w:r>
        <w:t>=”</w:t>
      </w:r>
      <w:r w:rsidR="00DB4C55">
        <w:t>READY</w:t>
      </w:r>
      <w:r>
        <w:t xml:space="preserve">” </w:t>
      </w:r>
      <w:r w:rsidRPr="00855164">
        <w:t>and</w:t>
      </w:r>
      <w:r w:rsidRPr="00C062BE">
        <w:rPr>
          <w:b/>
        </w:rPr>
        <w:t xml:space="preserve"> </w:t>
      </w:r>
      <w:r w:rsidRPr="00C062BE">
        <w:rPr>
          <w:rFonts w:ascii="Courier" w:hAnsi="Courier"/>
          <w:b/>
        </w:rPr>
        <w:t>WorkflowDocument/TaskList/XDWTask/taskData/taskDetails/taskType</w:t>
      </w:r>
      <w:r>
        <w:t>=”</w:t>
      </w:r>
      <w:del w:id="880" w:author="Elena Vio" w:date="2016-04-16T11:46:00Z">
        <w:r w:rsidDel="00DD21C9">
          <w:delText>HT</w:delText>
        </w:r>
        <w:r w:rsidR="00DB4C55" w:rsidDel="00DD21C9">
          <w:delText>Participant</w:delText>
        </w:r>
      </w:del>
      <w:ins w:id="881" w:author="Elena Vio" w:date="2016-04-16T11:46:00Z">
        <w:r w:rsidR="00DD21C9">
          <w:t>HTPreparation</w:t>
        </w:r>
      </w:ins>
      <w:r>
        <w:t>”)</w:t>
      </w:r>
    </w:p>
    <w:p w14:paraId="4B170C02" w14:textId="1874F571" w:rsidR="00DB4C55" w:rsidRPr="0070073A" w:rsidRDefault="00DB4C55" w:rsidP="00DB4C55">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r w:rsidR="00E429E0">
        <w:rPr>
          <w:rFonts w:ascii="Times New Roman" w:hAnsi="Times New Roman"/>
          <w:b w:val="0"/>
          <w:noProof w:val="0"/>
          <w:kern w:val="0"/>
          <w:sz w:val="24"/>
        </w:rPr>
        <w:t xml:space="preserve"> one or more of these</w:t>
      </w:r>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p w14:paraId="4E5E4876" w14:textId="29BE3ABD" w:rsidR="00E429E0" w:rsidRDefault="00E429E0" w:rsidP="00DB4C55">
      <w:pPr>
        <w:pStyle w:val="Corpodeltesto"/>
        <w:numPr>
          <w:ilvl w:val="0"/>
          <w:numId w:val="36"/>
        </w:numPr>
      </w:pPr>
      <w:r>
        <w:t xml:space="preserve">Basic </w:t>
      </w:r>
      <w:proofErr w:type="spellStart"/>
      <w:r>
        <w:t>ePrescription</w:t>
      </w:r>
      <w:proofErr w:type="spellEnd"/>
      <w:r>
        <w:t xml:space="preserve"> Workflow Document </w:t>
      </w:r>
    </w:p>
    <w:p w14:paraId="4D8ABCFB" w14:textId="77777777" w:rsidR="00DB4C55" w:rsidRDefault="00DB4C55" w:rsidP="00DB4C55">
      <w:pPr>
        <w:pStyle w:val="Corpodeltesto"/>
        <w:numPr>
          <w:ilvl w:val="0"/>
          <w:numId w:val="36"/>
        </w:numPr>
      </w:pPr>
      <w:r>
        <w:t xml:space="preserve">Images Manifest: a document </w:t>
      </w:r>
      <w:r w:rsidRPr="00B23B46">
        <w:t>identifying the key images</w:t>
      </w:r>
      <w:r>
        <w:t xml:space="preserve"> set </w:t>
      </w:r>
    </w:p>
    <w:p w14:paraId="5E80BADB" w14:textId="0F9A2AE7" w:rsidR="00DB4C55" w:rsidRDefault="00DB4C55" w:rsidP="00DB4C55">
      <w:pPr>
        <w:pStyle w:val="Corpodeltesto"/>
        <w:numPr>
          <w:ilvl w:val="0"/>
          <w:numId w:val="36"/>
        </w:numPr>
      </w:pPr>
      <w:r>
        <w:t xml:space="preserve">Images Report </w:t>
      </w:r>
    </w:p>
    <w:p w14:paraId="0B8D3CF4" w14:textId="1A9060B4" w:rsidR="00DB4C55" w:rsidRDefault="00DB4C55" w:rsidP="00DB4C55">
      <w:pPr>
        <w:pStyle w:val="Corpodeltesto"/>
        <w:numPr>
          <w:ilvl w:val="0"/>
          <w:numId w:val="36"/>
        </w:numPr>
      </w:pPr>
      <w:r>
        <w:t xml:space="preserve">Clinical Report </w:t>
      </w:r>
    </w:p>
    <w:p w14:paraId="44680481" w14:textId="3FCE9039" w:rsidR="00DB4C55" w:rsidRDefault="008E0EB0" w:rsidP="00DB4C55">
      <w:pPr>
        <w:pStyle w:val="Corpodeltesto"/>
        <w:numPr>
          <w:ilvl w:val="0"/>
          <w:numId w:val="36"/>
        </w:numPr>
      </w:pPr>
      <w:ins w:id="882" w:author="Elena Vio" w:date="2016-04-21T17:11:00Z">
        <w:r>
          <w:t xml:space="preserve">Clinical </w:t>
        </w:r>
      </w:ins>
      <w:r w:rsidR="00DB4C55">
        <w:t xml:space="preserve">Videos </w:t>
      </w:r>
    </w:p>
    <w:p w14:paraId="3EB300F9" w14:textId="77777777" w:rsidR="00F07FA7" w:rsidRPr="003651D9" w:rsidRDefault="00F07FA7" w:rsidP="00DE57A1">
      <w:pPr>
        <w:pStyle w:val="Corpodeltesto"/>
        <w:ind w:left="720"/>
      </w:pPr>
    </w:p>
    <w:p w14:paraId="74391517" w14:textId="64A43530" w:rsidR="00F07FA7" w:rsidRPr="003651D9" w:rsidRDefault="00F07FA7" w:rsidP="00F07FA7">
      <w:pPr>
        <w:pStyle w:val="Titolo5"/>
        <w:numPr>
          <w:ilvl w:val="0"/>
          <w:numId w:val="0"/>
        </w:numPr>
        <w:rPr>
          <w:noProof w:val="0"/>
        </w:rPr>
      </w:pPr>
      <w:r w:rsidRPr="003651D9">
        <w:rPr>
          <w:noProof w:val="0"/>
        </w:rPr>
        <w:t>3.Y</w:t>
      </w:r>
      <w:ins w:id="883" w:author="Elena Vio" w:date="2016-04-16T11:34:00Z">
        <w:r w:rsidR="00CA2472">
          <w:rPr>
            <w:noProof w:val="0"/>
          </w:rPr>
          <w:t>5</w:t>
        </w:r>
      </w:ins>
      <w:r w:rsidRPr="003651D9">
        <w:rPr>
          <w:noProof w:val="0"/>
        </w:rPr>
        <w:t>.4.1.2 Message Semantics</w:t>
      </w:r>
    </w:p>
    <w:p w14:paraId="4CEAFBE1" w14:textId="6D6DD4B9" w:rsidR="00F07FA7" w:rsidRDefault="00F07FA7" w:rsidP="00F07FA7">
      <w:pPr>
        <w:pStyle w:val="Corpodeltesto"/>
      </w:pPr>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r w:rsidR="00C56FB7">
        <w:t>.</w:t>
      </w:r>
    </w:p>
    <w:p w14:paraId="6DCDCF8F" w14:textId="77777777" w:rsidR="00F07FA7" w:rsidRDefault="00F07FA7" w:rsidP="00F07FA7">
      <w:pPr>
        <w:pStyle w:val="Corpodeltesto"/>
      </w:pPr>
      <w:r>
        <w:t xml:space="preserve"> This section defines:</w:t>
      </w:r>
    </w:p>
    <w:p w14:paraId="0BA0A593" w14:textId="77777777" w:rsidR="00F07FA7" w:rsidRDefault="00F07FA7" w:rsidP="00F07FA7">
      <w:pPr>
        <w:pStyle w:val="Corpodeltesto"/>
        <w:numPr>
          <w:ilvl w:val="0"/>
          <w:numId w:val="37"/>
        </w:numPr>
      </w:pPr>
      <w:proofErr w:type="gramStart"/>
      <w:r>
        <w:t>the</w:t>
      </w:r>
      <w:proofErr w:type="gramEnd"/>
      <w:r>
        <w:t xml:space="preserve"> Heart Team Workflow Document Content submitted in the Provide and Register.  See Section 3.Y4.4.1.2.1.</w:t>
      </w:r>
    </w:p>
    <w:p w14:paraId="774606C8" w14:textId="77777777" w:rsidR="00F07FA7" w:rsidRDefault="00F07FA7" w:rsidP="00F07FA7">
      <w:pPr>
        <w:pStyle w:val="Corpodeltesto"/>
        <w:numPr>
          <w:ilvl w:val="0"/>
          <w:numId w:val="37"/>
        </w:numPr>
        <w:rPr>
          <w:ins w:id="884" w:author="Elena Vio" w:date="2016-04-21T17:57:00Z"/>
        </w:rPr>
      </w:pPr>
      <w:r>
        <w:t>The Document Sharing Metadata requirements for the Submission Set and Document Entry.  See Section 3.Y4.4.1.2.3.</w:t>
      </w:r>
    </w:p>
    <w:p w14:paraId="3AC30FC5" w14:textId="0F817E58" w:rsidR="003027B4" w:rsidRDefault="003027B4" w:rsidP="003027B4">
      <w:pPr>
        <w:pStyle w:val="Corpodeltesto"/>
      </w:pPr>
      <w:ins w:id="885" w:author="Elena Vio" w:date="2016-04-21T17:58:00Z">
        <w:r w:rsidRPr="003027B4">
          <w:t xml:space="preserve">This specification does not require that all the documents referenced as input documents within the Workflow Document are included in the same </w:t>
        </w:r>
        <w:proofErr w:type="spellStart"/>
        <w:r w:rsidRPr="003027B4">
          <w:t>submissionSet</w:t>
        </w:r>
        <w:proofErr w:type="spellEnd"/>
        <w:r w:rsidRPr="003027B4">
          <w:t>.</w:t>
        </w:r>
      </w:ins>
    </w:p>
    <w:p w14:paraId="2D58D3CA" w14:textId="57AE55AC" w:rsidR="00F07FA7" w:rsidRDefault="00F07FA7" w:rsidP="00F07FA7">
      <w:pPr>
        <w:pStyle w:val="Titolo5"/>
        <w:numPr>
          <w:ilvl w:val="0"/>
          <w:numId w:val="0"/>
        </w:numPr>
      </w:pPr>
      <w:r>
        <w:t>3.Y</w:t>
      </w:r>
      <w:ins w:id="886" w:author="Elena Vio" w:date="2016-04-16T11:34:00Z">
        <w:r w:rsidR="00CA2472">
          <w:t>5</w:t>
        </w:r>
      </w:ins>
      <w:r>
        <w:t>.4.1.2.1</w:t>
      </w:r>
      <w:r w:rsidRPr="00322355">
        <w:t xml:space="preserve"> </w:t>
      </w:r>
      <w:r>
        <w:t>Heart Team Workflow Document</w:t>
      </w:r>
      <w:r w:rsidRPr="00322355">
        <w:t xml:space="preserve"> Content Requirements</w:t>
      </w:r>
    </w:p>
    <w:p w14:paraId="43C1C433" w14:textId="5AAB61BE" w:rsidR="00F07FA7" w:rsidRPr="00F909C6" w:rsidRDefault="00F07FA7" w:rsidP="00F07FA7">
      <w:pPr>
        <w:pStyle w:val="Corpodeltesto"/>
      </w:pPr>
      <w:r>
        <w:t xml:space="preserve">The </w:t>
      </w:r>
      <w:proofErr w:type="gramStart"/>
      <w:r>
        <w:t xml:space="preserve">Heart Team Workflow Document is updated by the HT </w:t>
      </w:r>
      <w:r w:rsidR="00C56FB7">
        <w:t>Requester</w:t>
      </w:r>
      <w:proofErr w:type="gramEnd"/>
      <w:r w:rsidR="00C56FB7">
        <w:t>.</w:t>
      </w:r>
    </w:p>
    <w:p w14:paraId="7B90ADDE" w14:textId="70DEABA0" w:rsidR="00F07FA7" w:rsidRPr="001D1D9D" w:rsidRDefault="00F07FA7" w:rsidP="00F07FA7">
      <w:pPr>
        <w:pStyle w:val="Titolo5"/>
        <w:numPr>
          <w:ilvl w:val="0"/>
          <w:numId w:val="0"/>
        </w:numPr>
      </w:pPr>
      <w:r>
        <w:t>3.Y</w:t>
      </w:r>
      <w:ins w:id="887" w:author="Elena Vio" w:date="2016-04-16T11:34:00Z">
        <w:r w:rsidR="00CA2472">
          <w:t>5</w:t>
        </w:r>
      </w:ins>
      <w:r>
        <w:t>.4.1.2.1</w:t>
      </w:r>
      <w:r w:rsidRPr="001D1D9D">
        <w:t xml:space="preserve">.1 Workflow Document </w:t>
      </w:r>
      <w:r>
        <w:t>Elements</w:t>
      </w:r>
    </w:p>
    <w:p w14:paraId="7F025490" w14:textId="77777777" w:rsidR="00C56FB7" w:rsidRDefault="00F07FA7" w:rsidP="00F07FA7">
      <w:pPr>
        <w:pStyle w:val="AuthorInstructions"/>
        <w:rPr>
          <w:i w:val="0"/>
        </w:rPr>
      </w:pPr>
      <w:r>
        <w:rPr>
          <w:i w:val="0"/>
        </w:rPr>
        <w:t xml:space="preserve">The </w:t>
      </w:r>
      <w:r w:rsidRPr="00FB1453">
        <w:rPr>
          <w:i w:val="0"/>
        </w:rPr>
        <w:t xml:space="preserve">HT </w:t>
      </w:r>
      <w:r w:rsidR="00C56FB7">
        <w:rPr>
          <w:i w:val="0"/>
        </w:rPr>
        <w:t>Requester</w:t>
      </w:r>
      <w:r>
        <w:rPr>
          <w:i w:val="0"/>
        </w:rPr>
        <w:t xml:space="preserve"> shall update the Heart Team Workflow Document according to the definition of an XDW Workflow Document in ITI TF-3: 5.4</w:t>
      </w:r>
      <w:r w:rsidR="00C56FB7">
        <w:rPr>
          <w:i w:val="0"/>
        </w:rPr>
        <w:t>.</w:t>
      </w:r>
    </w:p>
    <w:p w14:paraId="43D5E803" w14:textId="63135F67" w:rsidR="00C56FB7" w:rsidRDefault="00C56FB7" w:rsidP="00C56FB7">
      <w:pPr>
        <w:pStyle w:val="AuthorInstructions"/>
        <w:rPr>
          <w:i w:val="0"/>
        </w:rPr>
      </w:pPr>
      <w:r>
        <w:rPr>
          <w:i w:val="0"/>
        </w:rPr>
        <w:t xml:space="preserve">This transaction does not require the creation of new tasks within the Workflow Document; however, it requires the HT Requester to add a new </w:t>
      </w:r>
      <w:proofErr w:type="spellStart"/>
      <w:r w:rsidRPr="00C062BE">
        <w:rPr>
          <w:rFonts w:ascii="Courier" w:hAnsi="Courier"/>
          <w:b/>
        </w:rPr>
        <w:t>taskEvent</w:t>
      </w:r>
      <w:proofErr w:type="spellEnd"/>
      <w:r>
        <w:rPr>
          <w:i w:val="0"/>
        </w:rPr>
        <w:t xml:space="preserve"> in</w:t>
      </w:r>
      <w:ins w:id="888" w:author="Elena Vio" w:date="2016-04-24T17:39:00Z">
        <w:r w:rsidR="002750E9">
          <w:rPr>
            <w:i w:val="0"/>
          </w:rPr>
          <w:t xml:space="preserve"> each</w:t>
        </w:r>
      </w:ins>
      <w:del w:id="889" w:author="Elena Vio" w:date="2016-04-24T17:39:00Z">
        <w:r w:rsidDel="002750E9">
          <w:rPr>
            <w:i w:val="0"/>
          </w:rPr>
          <w:delText xml:space="preserve"> the</w:delText>
        </w:r>
      </w:del>
      <w:r>
        <w:rPr>
          <w:i w:val="0"/>
        </w:rPr>
        <w:t xml:space="preserve"> HT Preparation task.  See Section 3.VV.4.1.2.1.1.1.</w:t>
      </w:r>
    </w:p>
    <w:p w14:paraId="70F71B15" w14:textId="372C6A44" w:rsidR="00F07FA7" w:rsidRPr="00DE57A1" w:rsidDel="00806584" w:rsidRDefault="00F07FA7" w:rsidP="00F07FA7">
      <w:pPr>
        <w:pStyle w:val="Titolo5"/>
        <w:numPr>
          <w:ilvl w:val="0"/>
          <w:numId w:val="0"/>
        </w:numPr>
        <w:rPr>
          <w:del w:id="890" w:author="Elena Vio" w:date="2016-04-16T12:15:00Z"/>
          <w:strike/>
        </w:rPr>
      </w:pPr>
      <w:del w:id="891" w:author="Elena Vio" w:date="2016-04-16T12:15:00Z">
        <w:r w:rsidRPr="00DE57A1" w:rsidDel="00806584">
          <w:rPr>
            <w:b w:val="0"/>
            <w:strike/>
          </w:rPr>
          <w:delText>3.Y1.4.1.2.1.1.1 Workflow Document taskList Element</w:delText>
        </w:r>
      </w:del>
    </w:p>
    <w:p w14:paraId="52D6F8F4" w14:textId="4C33EB6C" w:rsidR="00F07FA7" w:rsidRPr="00DE57A1" w:rsidDel="00806584" w:rsidRDefault="00F07FA7" w:rsidP="00F07FA7">
      <w:pPr>
        <w:pStyle w:val="Corpodeltesto"/>
        <w:rPr>
          <w:del w:id="892" w:author="Elena Vio" w:date="2016-04-16T12:15:00Z"/>
          <w:strike/>
        </w:rPr>
      </w:pPr>
      <w:del w:id="893" w:author="Elena Vio" w:date="2016-04-16T12:15:00Z">
        <w:r w:rsidRPr="00DE57A1" w:rsidDel="00806584">
          <w:rPr>
            <w:strike/>
          </w:rPr>
          <w:delText>This element shall be structured according to ITI TF-3:5.4.2.3 “XDW Workflow Document Elements from the OASIS Human Task,” with the additional constraints in Sections 3.Y4.4.1.2.1.1</w:delText>
        </w:r>
        <w:r w:rsidRPr="00DE57A1" w:rsidDel="00806584">
          <w:rPr>
            <w:i/>
            <w:strike/>
          </w:rPr>
          <w:delText>.</w:delText>
        </w:r>
      </w:del>
    </w:p>
    <w:p w14:paraId="1C197A17" w14:textId="40CA42DF" w:rsidR="00F07FA7" w:rsidRPr="00DE57A1" w:rsidDel="00806584" w:rsidRDefault="00F07FA7" w:rsidP="00F07FA7">
      <w:pPr>
        <w:pStyle w:val="Corpodeltesto"/>
        <w:rPr>
          <w:del w:id="894" w:author="Elena Vio" w:date="2016-04-16T12:15:00Z"/>
          <w:i/>
          <w:strike/>
        </w:rPr>
      </w:pPr>
      <w:del w:id="895" w:author="Elena Vio" w:date="2016-04-16T12:15:00Z">
        <w:r w:rsidRPr="00DE57A1" w:rsidDel="00806584">
          <w:rPr>
            <w:strike/>
          </w:rPr>
          <w:delText xml:space="preserve">Further requirements are defined in the next sections.  </w:delText>
        </w:r>
      </w:del>
    </w:p>
    <w:p w14:paraId="186D88D8" w14:textId="4B666608" w:rsidR="00F07FA7" w:rsidRPr="001D1D9D" w:rsidRDefault="00F07FA7" w:rsidP="00F07FA7">
      <w:pPr>
        <w:pStyle w:val="Titolo5"/>
        <w:numPr>
          <w:ilvl w:val="0"/>
          <w:numId w:val="0"/>
        </w:numPr>
      </w:pPr>
      <w:r>
        <w:t>3.Y</w:t>
      </w:r>
      <w:ins w:id="896" w:author="Elena Vio" w:date="2016-04-16T11:35:00Z">
        <w:r w:rsidR="00CA2472">
          <w:t>5</w:t>
        </w:r>
      </w:ins>
      <w:r>
        <w:t>.4.1.2.1</w:t>
      </w:r>
      <w:r w:rsidRPr="001D1D9D">
        <w:t>.</w:t>
      </w:r>
      <w:r>
        <w:t>1.1.1</w:t>
      </w:r>
      <w:r w:rsidRPr="001D1D9D">
        <w:t xml:space="preserve"> </w:t>
      </w:r>
      <w:r>
        <w:t>XDW Task “HT Preparation”</w:t>
      </w:r>
    </w:p>
    <w:p w14:paraId="20F0461D" w14:textId="77DE45A7" w:rsidR="00F07FA7" w:rsidRPr="00C062BE" w:rsidDel="00E73036" w:rsidRDefault="001D21EB" w:rsidP="00F07FA7">
      <w:pPr>
        <w:pStyle w:val="AuthorInstructions"/>
        <w:rPr>
          <w:del w:id="897" w:author="Elena Vio" w:date="2016-04-16T12:15:00Z"/>
          <w:i w:val="0"/>
        </w:rPr>
      </w:pPr>
      <w:del w:id="898" w:author="Elena Vio" w:date="2016-04-21T17:17:00Z">
        <w:r w:rsidDel="00DE57A1">
          <w:rPr>
            <w:i w:val="0"/>
          </w:rPr>
          <w:delText xml:space="preserve">A new </w:delText>
        </w:r>
        <w:r w:rsidRPr="00B26EA5" w:rsidDel="00DE57A1">
          <w:rPr>
            <w:rFonts w:ascii="Courier" w:hAnsi="Courier"/>
            <w:b/>
            <w:i w:val="0"/>
          </w:rPr>
          <w:delText>&lt;taskEvent&gt;</w:delText>
        </w:r>
        <w:r w:rsidDel="00DE57A1">
          <w:rPr>
            <w:i w:val="0"/>
          </w:rPr>
          <w:delText xml:space="preserve"> (characterized by: status=COMPLETED, eventType=”start”) shall be added to the </w:delText>
        </w:r>
        <w:r w:rsidRPr="00B26EA5" w:rsidDel="00DE57A1">
          <w:rPr>
            <w:rFonts w:ascii="Courier" w:hAnsi="Courier"/>
            <w:b/>
            <w:i w:val="0"/>
          </w:rPr>
          <w:delText>&lt;taskEventHistory&gt;</w:delText>
        </w:r>
        <w:r w:rsidRPr="0053017B" w:rsidDel="00DE57A1">
          <w:rPr>
            <w:lang w:val="it-IT"/>
          </w:rPr>
          <w:delText xml:space="preserve"> </w:delText>
        </w:r>
        <w:r w:rsidRPr="00B26EA5" w:rsidDel="00DE57A1">
          <w:rPr>
            <w:i w:val="0"/>
          </w:rPr>
          <w:delText>element</w:delText>
        </w:r>
        <w:r w:rsidDel="00DE57A1">
          <w:rPr>
            <w:i w:val="0"/>
          </w:rPr>
          <w:delText xml:space="preserve">. </w:delText>
        </w:r>
      </w:del>
      <w:ins w:id="899" w:author="Elena Vio" w:date="2016-04-21T17:14:00Z">
        <w:r w:rsidR="00DE57A1">
          <w:rPr>
            <w:i w:val="0"/>
          </w:rPr>
          <w:t xml:space="preserve">If the HT </w:t>
        </w:r>
        <w:r w:rsidR="00DE57A1" w:rsidRPr="002750E9">
          <w:rPr>
            <w:i w:val="0"/>
          </w:rPr>
          <w:t xml:space="preserve">Requester </w:t>
        </w:r>
      </w:ins>
      <w:ins w:id="900" w:author="Elena Vio" w:date="2016-04-21T17:16:00Z">
        <w:r w:rsidR="00DE57A1" w:rsidRPr="0042010F">
          <w:rPr>
            <w:i w:val="0"/>
          </w:rPr>
          <w:t xml:space="preserve">is ready to provide requested information </w:t>
        </w:r>
        <w:r w:rsidR="00DE57A1" w:rsidRPr="002750E9">
          <w:rPr>
            <w:i w:val="0"/>
          </w:rPr>
          <w:t xml:space="preserve">to </w:t>
        </w:r>
        <w:r w:rsidR="00DE57A1" w:rsidRPr="0042010F">
          <w:rPr>
            <w:i w:val="0"/>
          </w:rPr>
          <w:t xml:space="preserve">Heart Team, </w:t>
        </w:r>
        <w:r w:rsidR="00DE57A1" w:rsidRPr="002750E9">
          <w:rPr>
            <w:i w:val="0"/>
          </w:rPr>
          <w:t xml:space="preserve">a new </w:t>
        </w:r>
        <w:r w:rsidR="00DE57A1" w:rsidRPr="00187A5B">
          <w:rPr>
            <w:rFonts w:ascii="Courier" w:hAnsi="Courier"/>
            <w:b/>
            <w:i w:val="0"/>
          </w:rPr>
          <w:t>&lt;</w:t>
        </w:r>
        <w:proofErr w:type="spellStart"/>
        <w:r w:rsidR="00DE57A1" w:rsidRPr="00187A5B">
          <w:rPr>
            <w:rFonts w:ascii="Courier" w:hAnsi="Courier"/>
            <w:b/>
            <w:i w:val="0"/>
          </w:rPr>
          <w:t>taskEvent</w:t>
        </w:r>
        <w:proofErr w:type="spellEnd"/>
        <w:r w:rsidR="00DE57A1" w:rsidRPr="00187A5B">
          <w:rPr>
            <w:rFonts w:ascii="Courier" w:hAnsi="Courier"/>
            <w:b/>
            <w:i w:val="0"/>
          </w:rPr>
          <w:t>&gt;</w:t>
        </w:r>
        <w:r w:rsidR="00DE57A1" w:rsidRPr="006E24C4">
          <w:rPr>
            <w:i w:val="0"/>
          </w:rPr>
          <w:t xml:space="preserve"> (characterized by: status=COMPLETED, </w:t>
        </w:r>
        <w:proofErr w:type="spellStart"/>
        <w:r w:rsidR="00DE57A1" w:rsidRPr="006E24C4">
          <w:rPr>
            <w:i w:val="0"/>
          </w:rPr>
          <w:t>eventType</w:t>
        </w:r>
        <w:proofErr w:type="spellEnd"/>
        <w:r w:rsidR="00DE57A1" w:rsidRPr="006E24C4">
          <w:rPr>
            <w:i w:val="0"/>
          </w:rPr>
          <w:t>=”start”)</w:t>
        </w:r>
        <w:r w:rsidR="00DE57A1">
          <w:rPr>
            <w:i w:val="0"/>
          </w:rPr>
          <w:t xml:space="preserve"> shall be added to the </w:t>
        </w:r>
        <w:r w:rsidR="00DE57A1" w:rsidRPr="00B26EA5">
          <w:rPr>
            <w:rFonts w:ascii="Courier" w:hAnsi="Courier"/>
            <w:b/>
            <w:i w:val="0"/>
          </w:rPr>
          <w:t>&lt;</w:t>
        </w:r>
        <w:proofErr w:type="spellStart"/>
        <w:r w:rsidR="00DE57A1" w:rsidRPr="00B26EA5">
          <w:rPr>
            <w:rFonts w:ascii="Courier" w:hAnsi="Courier"/>
            <w:b/>
            <w:i w:val="0"/>
          </w:rPr>
          <w:t>taskEventHistory</w:t>
        </w:r>
        <w:proofErr w:type="spellEnd"/>
        <w:r w:rsidR="00DE57A1" w:rsidRPr="00B26EA5">
          <w:rPr>
            <w:rFonts w:ascii="Courier" w:hAnsi="Courier"/>
            <w:b/>
            <w:i w:val="0"/>
          </w:rPr>
          <w:t>&gt;</w:t>
        </w:r>
        <w:r w:rsidR="00DE57A1" w:rsidRPr="0053017B">
          <w:rPr>
            <w:lang w:val="it-IT"/>
          </w:rPr>
          <w:t xml:space="preserve"> </w:t>
        </w:r>
        <w:r w:rsidR="00DE57A1" w:rsidRPr="00B26EA5">
          <w:rPr>
            <w:i w:val="0"/>
          </w:rPr>
          <w:t>element</w:t>
        </w:r>
        <w:r w:rsidR="00DE57A1">
          <w:rPr>
            <w:i w:val="0"/>
          </w:rPr>
          <w:t xml:space="preserve">. </w:t>
        </w:r>
      </w:ins>
      <w:del w:id="901" w:author="Elena Vio" w:date="2016-04-16T12:15:00Z">
        <w:r w:rsidR="00F07FA7" w:rsidRPr="00C062BE" w:rsidDel="00E73036">
          <w:rPr>
            <w:i w:val="0"/>
          </w:rPr>
          <w:delText xml:space="preserve">The HT </w:delText>
        </w:r>
        <w:r w:rsidR="00E54DA8" w:rsidDel="00E73036">
          <w:rPr>
            <w:i w:val="0"/>
          </w:rPr>
          <w:delText>Requester</w:delText>
        </w:r>
        <w:r w:rsidR="00F07FA7" w:rsidRPr="00C062BE" w:rsidDel="00E73036">
          <w:rPr>
            <w:i w:val="0"/>
          </w:rPr>
          <w:delText xml:space="preserve"> shall specify </w:delText>
        </w:r>
        <w:r w:rsidR="00E54DA8" w:rsidDel="00E73036">
          <w:rPr>
            <w:i w:val="0"/>
          </w:rPr>
          <w:delText>all</w:delText>
        </w:r>
        <w:r w:rsidR="00F07FA7" w:rsidRPr="00C062BE" w:rsidDel="00E73036">
          <w:rPr>
            <w:i w:val="0"/>
          </w:rPr>
          <w:delText xml:space="preserve"> HT </w:delText>
        </w:r>
        <w:r w:rsidR="00E54DA8" w:rsidDel="00E73036">
          <w:rPr>
            <w:i w:val="0"/>
          </w:rPr>
          <w:delText>Participant</w:delText>
        </w:r>
        <w:r w:rsidR="00F07FA7" w:rsidRPr="00C062BE" w:rsidDel="00E73036">
          <w:rPr>
            <w:i w:val="0"/>
          </w:rPr>
          <w:delText xml:space="preserve"> </w:delText>
        </w:r>
        <w:r w:rsidR="00E54DA8" w:rsidDel="00E73036">
          <w:rPr>
            <w:i w:val="0"/>
          </w:rPr>
          <w:delText xml:space="preserve">involved </w:delText>
        </w:r>
        <w:r w:rsidR="00F07FA7" w:rsidRPr="00C062BE" w:rsidDel="00E73036">
          <w:rPr>
            <w:i w:val="0"/>
          </w:rPr>
          <w:delText>as a “notificationRecipient” for the task:</w:delText>
        </w:r>
      </w:del>
    </w:p>
    <w:p w14:paraId="3CBE8AB8" w14:textId="1006187E" w:rsidR="00F07FA7" w:rsidRPr="00396CD0" w:rsidDel="00E73036" w:rsidRDefault="00F07FA7" w:rsidP="00F07FA7">
      <w:pPr>
        <w:pStyle w:val="AuthorInstructions"/>
        <w:numPr>
          <w:ilvl w:val="0"/>
          <w:numId w:val="39"/>
        </w:numPr>
        <w:rPr>
          <w:del w:id="902" w:author="Elena Vio" w:date="2016-04-16T12:15:00Z"/>
          <w:i w:val="0"/>
        </w:rPr>
      </w:pPr>
      <w:del w:id="903" w:author="Elena Vio" w:date="2016-04-16T12:15:00Z">
        <w:r w:rsidRPr="00C062BE" w:rsidDel="00E73036">
          <w:rPr>
            <w:rFonts w:ascii="Courier" w:hAnsi="Courier"/>
            <w:b/>
            <w:i w:val="0"/>
          </w:rPr>
          <w:delText xml:space="preserve">taskData/taskDetails/notificationRecipients: </w:delText>
        </w:r>
        <w:r w:rsidRPr="00C062BE" w:rsidDel="00E73036">
          <w:rPr>
            <w:i w:val="0"/>
          </w:rPr>
          <w:delText xml:space="preserve">this elements </w:delText>
        </w:r>
        <w:r w:rsidRPr="00396CD0" w:rsidDel="00E73036">
          <w:rPr>
            <w:i w:val="0"/>
          </w:rPr>
          <w:delText>specifies user/organiz</w:delText>
        </w:r>
        <w:r w:rsidDel="00E73036">
          <w:rPr>
            <w:i w:val="0"/>
          </w:rPr>
          <w:delText xml:space="preserve">ation that needs </w:delText>
        </w:r>
        <w:r w:rsidRPr="00C062BE" w:rsidDel="00E73036">
          <w:rPr>
            <w:i w:val="0"/>
          </w:rPr>
          <w:delText xml:space="preserve">to be notified. </w:delText>
        </w:r>
      </w:del>
    </w:p>
    <w:p w14:paraId="69940899" w14:textId="77777777" w:rsidR="003861C5" w:rsidRDefault="003861C5" w:rsidP="00F07FA7">
      <w:pPr>
        <w:pStyle w:val="AuthorInstructions"/>
        <w:rPr>
          <w:ins w:id="904" w:author="Elena Vio" w:date="2016-04-16T12:09:00Z"/>
          <w:i w:val="0"/>
        </w:rPr>
      </w:pPr>
    </w:p>
    <w:p w14:paraId="692AD2E0" w14:textId="149747AA" w:rsidR="00F07FA7" w:rsidRDefault="00F07FA7" w:rsidP="00F07FA7">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ins w:id="905" w:author="Elena Vio" w:date="2016-04-16T12:12:00Z">
        <w:r w:rsidR="002D2D11">
          <w:rPr>
            <w:b/>
            <w:i w:val="0"/>
          </w:rPr>
          <w:t>out</w:t>
        </w:r>
      </w:ins>
      <w:del w:id="906" w:author="Elena Vio" w:date="2016-04-16T12:12:00Z">
        <w:r w:rsidRPr="000C2244" w:rsidDel="002D2D11">
          <w:rPr>
            <w:b/>
            <w:i w:val="0"/>
          </w:rPr>
          <w:delText>in</w:delText>
        </w:r>
      </w:del>
      <w:r w:rsidRPr="000C2244">
        <w:rPr>
          <w:b/>
          <w:i w:val="0"/>
        </w:rPr>
        <w:t>put/part</w:t>
      </w:r>
      <w:r>
        <w:rPr>
          <w:i w:val="0"/>
        </w:rPr>
        <w:t xml:space="preserve"> for each </w:t>
      </w:r>
      <w:ins w:id="907" w:author="Elena Vio" w:date="2016-04-16T12:12:00Z">
        <w:r w:rsidR="002D2D11">
          <w:rPr>
            <w:i w:val="0"/>
          </w:rPr>
          <w:t>out</w:t>
        </w:r>
      </w:ins>
      <w:del w:id="908" w:author="Elena Vio" w:date="2016-04-16T12:12:00Z">
        <w:r w:rsidDel="002D2D11">
          <w:rPr>
            <w:i w:val="0"/>
          </w:rPr>
          <w:delText>in</w:delText>
        </w:r>
      </w:del>
      <w:r>
        <w:rPr>
          <w:i w:val="0"/>
        </w:rPr>
        <w:t xml:space="preserve">put document referenced. The document referenced as </w:t>
      </w:r>
      <w:ins w:id="909" w:author="Elena Vio" w:date="2016-04-16T12:12:00Z">
        <w:r w:rsidR="002D2D11">
          <w:rPr>
            <w:i w:val="0"/>
          </w:rPr>
          <w:t>out</w:t>
        </w:r>
      </w:ins>
      <w:del w:id="910" w:author="Elena Vio" w:date="2016-04-16T12:12:00Z">
        <w:r w:rsidDel="002D2D11">
          <w:rPr>
            <w:i w:val="0"/>
          </w:rPr>
          <w:delText>in</w:delText>
        </w:r>
      </w:del>
      <w:r>
        <w:rPr>
          <w:i w:val="0"/>
        </w:rPr>
        <w:t>put are listed below.</w:t>
      </w:r>
      <w:r w:rsidR="00854B89">
        <w:rPr>
          <w:i w:val="0"/>
        </w:rPr>
        <w:t xml:space="preserve"> At least one document</w:t>
      </w:r>
      <w:r>
        <w:rPr>
          <w:i w:val="0"/>
        </w:rPr>
        <w:t xml:space="preserve"> </w:t>
      </w:r>
      <w:proofErr w:type="gramStart"/>
      <w:r w:rsidR="00854B89">
        <w:rPr>
          <w:i w:val="0"/>
        </w:rPr>
        <w:t>have</w:t>
      </w:r>
      <w:proofErr w:type="gramEnd"/>
      <w:r w:rsidR="00854B89">
        <w:rPr>
          <w:i w:val="0"/>
        </w:rPr>
        <w:t xml:space="preserve"> to be presence. </w:t>
      </w:r>
      <w:r>
        <w:rPr>
          <w:i w:val="0"/>
        </w:rPr>
        <w:t xml:space="preserve">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ins w:id="911" w:author="Elena Vio" w:date="2016-04-16T12:12:00Z">
        <w:r w:rsidR="002D2D11">
          <w:rPr>
            <w:rFonts w:ascii="Courier" w:hAnsi="Courier"/>
            <w:b/>
            <w:i w:val="0"/>
          </w:rPr>
          <w:t>out</w:t>
        </w:r>
      </w:ins>
      <w:del w:id="912" w:author="Elena Vio" w:date="2016-04-16T12:12:00Z">
        <w:r w:rsidRPr="00BF5ACC" w:rsidDel="002D2D11">
          <w:rPr>
            <w:rFonts w:ascii="Courier" w:hAnsi="Courier"/>
            <w:b/>
            <w:i w:val="0"/>
          </w:rPr>
          <w:delText>in</w:delText>
        </w:r>
      </w:del>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p>
    <w:p w14:paraId="632A1066" w14:textId="3572AA6C" w:rsidR="00854B89" w:rsidRPr="00854B89"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(0..N) </w:t>
      </w:r>
      <w:proofErr w:type="gramStart"/>
      <w:r>
        <w:rPr>
          <w:i w:val="0"/>
        </w:rPr>
        <w:t>this</w:t>
      </w:r>
      <w:proofErr w:type="gramEnd"/>
      <w:r>
        <w:rPr>
          <w:i w:val="0"/>
        </w:rPr>
        <w:t xml:space="preserve"> is an optional and repeatable </w:t>
      </w:r>
      <w:ins w:id="913" w:author="Elena Vio" w:date="2016-04-16T12:12:00Z">
        <w:r w:rsidR="002D2D11">
          <w:rPr>
            <w:i w:val="0"/>
          </w:rPr>
          <w:t>out</w:t>
        </w:r>
      </w:ins>
      <w:del w:id="914" w:author="Elena Vio" w:date="2016-04-16T12:12:00Z">
        <w:r w:rsidDel="002D2D11">
          <w:rPr>
            <w:i w:val="0"/>
          </w:rPr>
          <w:delText>in</w:delText>
        </w:r>
      </w:del>
      <w:r>
        <w:rPr>
          <w:i w:val="0"/>
        </w:rPr>
        <w:t xml:space="preserve">put that identifies other Basic </w:t>
      </w:r>
      <w:proofErr w:type="spellStart"/>
      <w:r>
        <w:rPr>
          <w:i w:val="0"/>
        </w:rPr>
        <w:t>ePrescription</w:t>
      </w:r>
      <w:proofErr w:type="spellEnd"/>
      <w:r>
        <w:rPr>
          <w:i w:val="0"/>
        </w:rPr>
        <w:t xml:space="preserve"> Workflows.</w:t>
      </w:r>
    </w:p>
    <w:p w14:paraId="75ABC906" w14:textId="23A4FA44" w:rsidR="00854B89" w:rsidRPr="00332D34" w:rsidRDefault="00854B89" w:rsidP="00854B89">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w:t>
      </w:r>
      <w:ins w:id="915" w:author="Elena Vio" w:date="2016-04-16T12:12:00Z">
        <w:r w:rsidR="002D2D11">
          <w:rPr>
            <w:i w:val="0"/>
          </w:rPr>
          <w:t>out</w:t>
        </w:r>
      </w:ins>
      <w:del w:id="916" w:author="Elena Vio" w:date="2016-04-16T12:12:00Z">
        <w:r w:rsidDel="002D2D11">
          <w:rPr>
            <w:i w:val="0"/>
          </w:rPr>
          <w:delText>in</w:delText>
        </w:r>
      </w:del>
      <w:r>
        <w:rPr>
          <w:i w:val="0"/>
        </w:rPr>
        <w:t>put that identifies relevant Clinical Document.</w:t>
      </w:r>
    </w:p>
    <w:p w14:paraId="5A4BF0C7" w14:textId="26387B5D" w:rsidR="00854B89" w:rsidRDefault="00854B89" w:rsidP="00854B89">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ins w:id="917" w:author="Elena Vio" w:date="2016-04-16T12:12:00Z">
        <w:r w:rsidR="002D2D11">
          <w:rPr>
            <w:i w:val="0"/>
          </w:rPr>
          <w:t>out</w:t>
        </w:r>
      </w:ins>
      <w:del w:id="918" w:author="Elena Vio" w:date="2016-04-16T12:12:00Z">
        <w:r w:rsidDel="002D2D11">
          <w:rPr>
            <w:i w:val="0"/>
          </w:rPr>
          <w:delText>in</w:delText>
        </w:r>
      </w:del>
      <w:r>
        <w:rPr>
          <w:i w:val="0"/>
        </w:rPr>
        <w:t xml:space="preserve">put </w:t>
      </w:r>
      <w:r w:rsidRPr="00982E86">
        <w:rPr>
          <w:i w:val="0"/>
        </w:rPr>
        <w:t xml:space="preserve">that identifies the Image Manifest of the </w:t>
      </w:r>
      <w:r>
        <w:rPr>
          <w:i w:val="0"/>
        </w:rPr>
        <w:t xml:space="preserve">relevant </w:t>
      </w:r>
      <w:r w:rsidRPr="00982E86">
        <w:rPr>
          <w:i w:val="0"/>
        </w:rPr>
        <w:t xml:space="preserve">images. </w:t>
      </w:r>
    </w:p>
    <w:p w14:paraId="2E60D70A" w14:textId="22C3A6A2" w:rsidR="00854B89" w:rsidRDefault="00854B89" w:rsidP="00854B89">
      <w:pPr>
        <w:pStyle w:val="AuthorInstructions"/>
        <w:numPr>
          <w:ilvl w:val="0"/>
          <w:numId w:val="40"/>
        </w:numPr>
        <w:rPr>
          <w:ins w:id="919" w:author="Elena Vio" w:date="2016-04-21T17:17:00Z"/>
          <w:i w:val="0"/>
        </w:rPr>
      </w:pPr>
      <w:proofErr w:type="gramStart"/>
      <w:r w:rsidRPr="00982E86">
        <w:rPr>
          <w:rFonts w:ascii="Courier" w:hAnsi="Courier"/>
          <w:b/>
          <w:i w:val="0"/>
        </w:rPr>
        <w:lastRenderedPageBreak/>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w:t>
      </w:r>
      <w:ins w:id="920" w:author="Elena Vio" w:date="2016-04-16T12:12:00Z">
        <w:r w:rsidR="002D2D11">
          <w:rPr>
            <w:i w:val="0"/>
          </w:rPr>
          <w:t>out</w:t>
        </w:r>
      </w:ins>
      <w:del w:id="921" w:author="Elena Vio" w:date="2016-04-16T12:12:00Z">
        <w:r w:rsidDel="002D2D11">
          <w:rPr>
            <w:i w:val="0"/>
          </w:rPr>
          <w:delText>in</w:delText>
        </w:r>
      </w:del>
      <w:r>
        <w:rPr>
          <w:i w:val="0"/>
        </w:rPr>
        <w:t xml:space="preserve">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p>
    <w:p w14:paraId="7EBBEAF9" w14:textId="5996F1AE" w:rsidR="00DE57A1" w:rsidRDefault="00DE57A1" w:rsidP="00DB04E6">
      <w:pPr>
        <w:pStyle w:val="AuthorInstructions"/>
        <w:rPr>
          <w:ins w:id="922" w:author="Elena Vio" w:date="2016-04-21T17:19:00Z"/>
          <w:i w:val="0"/>
        </w:rPr>
      </w:pPr>
      <w:ins w:id="923" w:author="Elena Vio" w:date="2016-04-21T17:17:00Z">
        <w:r>
          <w:rPr>
            <w:i w:val="0"/>
          </w:rPr>
          <w:t xml:space="preserve">If </w:t>
        </w:r>
      </w:ins>
      <w:ins w:id="924" w:author="Elena Vio" w:date="2016-04-21T17:18:00Z">
        <w:r>
          <w:rPr>
            <w:i w:val="0"/>
          </w:rPr>
          <w:t xml:space="preserve">the HT Requester </w:t>
        </w:r>
        <w:r w:rsidR="00A54F04">
          <w:t>cannot</w:t>
        </w:r>
        <w:r>
          <w:t xml:space="preserve"> provide requested information </w:t>
        </w:r>
      </w:ins>
      <w:ins w:id="925" w:author="Elena Vio" w:date="2016-04-24T17:40:00Z">
        <w:r w:rsidR="00187A5B">
          <w:rPr>
            <w:i w:val="0"/>
          </w:rPr>
          <w:t>in HT Preparation task</w:t>
        </w:r>
      </w:ins>
      <w:ins w:id="926" w:author="Elena Vio" w:date="2016-04-21T17:18:00Z">
        <w:r w:rsidR="00A54F04">
          <w:rPr>
            <w:i w:val="0"/>
          </w:rPr>
          <w:t>, a</w:t>
        </w:r>
      </w:ins>
      <w:ins w:id="927" w:author="Elena Vio" w:date="2016-04-21T17:17:00Z">
        <w:r>
          <w:rPr>
            <w:i w:val="0"/>
          </w:rPr>
          <w:t xml:space="preserve">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 EXITED,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ins>
    </w:p>
    <w:p w14:paraId="05A8BC48" w14:textId="1667F624" w:rsidR="0042465F" w:rsidRPr="00D763E4" w:rsidRDefault="0042465F" w:rsidP="0042465F">
      <w:pPr>
        <w:pStyle w:val="Corpodeltesto"/>
        <w:rPr>
          <w:ins w:id="928" w:author="Elena Vio" w:date="2016-04-21T17:19:00Z"/>
        </w:rPr>
      </w:pPr>
      <w:ins w:id="929" w:author="Elena Vio" w:date="2016-04-21T17:19:00Z">
        <w:r>
          <w:t xml:space="preserve">The HT </w:t>
        </w:r>
        <w:r w:rsidR="00137169">
          <w:t>Re</w:t>
        </w:r>
        <w:r>
          <w:t>q</w:t>
        </w:r>
      </w:ins>
      <w:ins w:id="930" w:author="Elena Vio" w:date="2016-04-21T17:27:00Z">
        <w:r w:rsidR="00137169">
          <w:t>u</w:t>
        </w:r>
      </w:ins>
      <w:ins w:id="931" w:author="Elena Vio" w:date="2016-04-21T17:19:00Z">
        <w:r>
          <w:t xml:space="preserve">est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w:t>
        </w:r>
        <w:r w:rsidR="008B406A">
          <w:t>s for which cannot provide info</w:t>
        </w:r>
        <w:r>
          <w:t>r</w:t>
        </w:r>
      </w:ins>
      <w:ins w:id="932" w:author="Elena Vio" w:date="2016-04-21T17:28:00Z">
        <w:r w:rsidR="008B406A">
          <w:t>m</w:t>
        </w:r>
      </w:ins>
      <w:ins w:id="933" w:author="Elena Vio" w:date="2016-04-21T17:19:00Z">
        <w:r>
          <w:t xml:space="preserve">ation. </w:t>
        </w:r>
      </w:ins>
    </w:p>
    <w:p w14:paraId="555DD010" w14:textId="77777777" w:rsidR="0042465F" w:rsidRDefault="0042465F" w:rsidP="00DB04E6">
      <w:pPr>
        <w:pStyle w:val="AuthorInstructions"/>
        <w:rPr>
          <w:ins w:id="934" w:author="Elena Vio" w:date="2016-04-21T17:17:00Z"/>
          <w:i w:val="0"/>
        </w:rPr>
      </w:pPr>
    </w:p>
    <w:p w14:paraId="6772032E" w14:textId="77777777" w:rsidR="00DE57A1" w:rsidRDefault="00DE57A1" w:rsidP="00DB04E6">
      <w:pPr>
        <w:pStyle w:val="AuthorInstructions"/>
        <w:rPr>
          <w:ins w:id="935" w:author="Elena Vio" w:date="2016-04-16T15:14:00Z"/>
          <w:i w:val="0"/>
        </w:rPr>
      </w:pPr>
    </w:p>
    <w:p w14:paraId="59BF353A" w14:textId="40532FAB" w:rsidR="00F07FA7" w:rsidRDefault="00F07FA7" w:rsidP="00F07FA7">
      <w:pPr>
        <w:pStyle w:val="Titolo5"/>
        <w:numPr>
          <w:ilvl w:val="0"/>
          <w:numId w:val="0"/>
        </w:numPr>
        <w:rPr>
          <w:noProof w:val="0"/>
        </w:rPr>
      </w:pPr>
      <w:r w:rsidRPr="000807AC">
        <w:rPr>
          <w:noProof w:val="0"/>
        </w:rPr>
        <w:t>3.Y</w:t>
      </w:r>
      <w:r w:rsidR="00E91F7F">
        <w:rPr>
          <w:noProof w:val="0"/>
        </w:rPr>
        <w:t>5</w:t>
      </w:r>
      <w:r w:rsidRPr="000807AC">
        <w:rPr>
          <w:noProof w:val="0"/>
        </w:rPr>
        <w:t>.4.1.2</w:t>
      </w:r>
      <w:r>
        <w:rPr>
          <w:noProof w:val="0"/>
        </w:rPr>
        <w:t>.</w:t>
      </w:r>
      <w:ins w:id="936" w:author="Elena Vio" w:date="2016-04-16T12:17:00Z">
        <w:r w:rsidR="00F32A6D">
          <w:rPr>
            <w:noProof w:val="0"/>
          </w:rPr>
          <w:t>2</w:t>
        </w:r>
      </w:ins>
      <w:r w:rsidRPr="000807AC">
        <w:rPr>
          <w:noProof w:val="0"/>
        </w:rPr>
        <w:t xml:space="preserve"> </w:t>
      </w:r>
      <w:r>
        <w:rPr>
          <w:noProof w:val="0"/>
        </w:rPr>
        <w:t>Document Sharing Metadata Requirements</w:t>
      </w:r>
    </w:p>
    <w:p w14:paraId="1769CE4F" w14:textId="77777777" w:rsidR="00F07FA7" w:rsidRDefault="00F07FA7" w:rsidP="00F07FA7">
      <w:pPr>
        <w:pStyle w:val="Corpodeltesto"/>
      </w:pPr>
      <w:r>
        <w:t>Document metadata for this transaction shall comply with the requirements in ITI TF-3</w:t>
      </w:r>
      <w:proofErr w:type="gramStart"/>
      <w:r>
        <w:t>:4</w:t>
      </w:r>
      <w:proofErr w:type="gramEnd"/>
      <w:r>
        <w:t xml:space="preserve"> “Metadata used in Document Sharing Profiles”.</w:t>
      </w:r>
    </w:p>
    <w:p w14:paraId="511C772D" w14:textId="6473A2C7" w:rsidR="00F07FA7" w:rsidRDefault="00F07FA7" w:rsidP="00F07FA7">
      <w:pPr>
        <w:pStyle w:val="Corpodeltesto"/>
      </w:pPr>
      <w:r>
        <w:t xml:space="preserve">This section specifies additional Document Sharing Metadata requirements for </w:t>
      </w:r>
      <w:ins w:id="937" w:author="Elena Vio" w:date="2016-04-24T10:53:00Z">
        <w:r w:rsidR="002869D8">
          <w:t xml:space="preserve">the </w:t>
        </w:r>
      </w:ins>
      <w:del w:id="938" w:author="Elena Vio" w:date="2016-04-24T10:53:00Z">
        <w:r w:rsidDel="002869D8">
          <w:delText xml:space="preserve">the both the </w:delText>
        </w:r>
      </w:del>
      <w:r>
        <w:t>Heart Team Workflow Document.</w:t>
      </w:r>
    </w:p>
    <w:p w14:paraId="4C14E851" w14:textId="77777777" w:rsidR="00F07FA7" w:rsidRDefault="00F07FA7" w:rsidP="00F07FA7">
      <w:pPr>
        <w:pStyle w:val="Corpodeltesto"/>
      </w:pPr>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p>
    <w:p w14:paraId="592145A3" w14:textId="77777777" w:rsidR="00F07FA7" w:rsidRDefault="00F07FA7" w:rsidP="00F07FA7">
      <w:pPr>
        <w:pStyle w:val="Corpodeltesto"/>
        <w:numPr>
          <w:ilvl w:val="0"/>
          <w:numId w:val="53"/>
        </w:numPr>
      </w:pPr>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p>
    <w:p w14:paraId="6C7972BA" w14:textId="77777777" w:rsidR="00F07FA7" w:rsidRDefault="00F07FA7" w:rsidP="00F07FA7">
      <w:pPr>
        <w:pStyle w:val="Corpodeltesto"/>
        <w:numPr>
          <w:ilvl w:val="0"/>
          <w:numId w:val="41"/>
        </w:numPr>
      </w:pPr>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939"/>
      <w:r w:rsidRPr="00B1774E">
        <w:t>1.3.6.1.4.1.19376.1.2.3</w:t>
      </w:r>
      <w:commentRangeEnd w:id="939"/>
      <w:r>
        <w:rPr>
          <w:rStyle w:val="Rimandocommento"/>
        </w:rPr>
        <w:commentReference w:id="939"/>
      </w:r>
      <w:r>
        <w:t>”</w:t>
      </w:r>
    </w:p>
    <w:p w14:paraId="0A3334B9" w14:textId="59CBE925" w:rsidR="00F07FA7" w:rsidRDefault="00F95FA2" w:rsidP="00F07FA7">
      <w:pPr>
        <w:pStyle w:val="Corpodeltesto"/>
        <w:numPr>
          <w:ilvl w:val="0"/>
          <w:numId w:val="41"/>
        </w:numPr>
        <w:rPr>
          <w:ins w:id="940" w:author="Elena Vio" w:date="2016-04-24T17:41:00Z"/>
        </w:rPr>
      </w:pPr>
      <w:ins w:id="941" w:author="Elena Vio" w:date="2016-04-16T15:14:00Z">
        <w:r>
          <w:t>A single entry</w:t>
        </w:r>
      </w:ins>
      <w:del w:id="942" w:author="Elena Vio" w:date="2016-04-16T15:14:00Z">
        <w:r w:rsidR="00F07FA7" w:rsidDel="00F95FA2">
          <w:delText>Some</w:delText>
        </w:r>
      </w:del>
      <w:del w:id="943" w:author="Elena Vio" w:date="2016-04-16T12:20:00Z">
        <w:r w:rsidR="00F07FA7" w:rsidDel="00C97454">
          <w:delText xml:space="preserve"> </w:delText>
        </w:r>
      </w:del>
      <w:del w:id="944" w:author="Elena Vio" w:date="2016-04-16T15:14:00Z">
        <w:r w:rsidR="00F07FA7" w:rsidDel="00F95FA2">
          <w:delText xml:space="preserve"> entries</w:delText>
        </w:r>
      </w:del>
      <w:r w:rsidR="00F07FA7">
        <w:t xml:space="preserve"> of the </w:t>
      </w:r>
      <w:proofErr w:type="spellStart"/>
      <w:r w:rsidR="00F07FA7">
        <w:t>eventCodeList</w:t>
      </w:r>
      <w:proofErr w:type="spellEnd"/>
      <w:r w:rsidR="00F07FA7">
        <w:t xml:space="preserve"> metadata </w:t>
      </w:r>
      <w:ins w:id="945" w:author="Elena Vio" w:date="2016-04-16T15:15:00Z">
        <w:r>
          <w:t xml:space="preserve">for each HT Preparation task </w:t>
        </w:r>
      </w:ins>
      <w:r w:rsidR="00F07FA7">
        <w:t>shall convey the status of the HT Preparation task: code=”urn</w:t>
      </w:r>
      <w:proofErr w:type="gramStart"/>
      <w:r w:rsidR="00F07FA7">
        <w:t>:ihe:rad:xcht</w:t>
      </w:r>
      <w:proofErr w:type="gramEnd"/>
      <w:r w:rsidR="00F07FA7">
        <w:t>-wd:2015:eventCodeTaskStatus:HTPreparation</w:t>
      </w:r>
      <w:r w:rsidR="005173E5">
        <w:t>Completed</w:t>
      </w:r>
      <w:r w:rsidR="00F07FA7">
        <w:t xml:space="preserve">” </w:t>
      </w:r>
      <w:proofErr w:type="spellStart"/>
      <w:r w:rsidR="00F07FA7">
        <w:t>codingScheme</w:t>
      </w:r>
      <w:proofErr w:type="spellEnd"/>
      <w:r w:rsidR="00F07FA7">
        <w:t>=”1.3.6.1.4.1.19376.1.2.1”</w:t>
      </w:r>
    </w:p>
    <w:p w14:paraId="63143A16" w14:textId="4250B6D2" w:rsidR="006E24C4" w:rsidRDefault="006E24C4" w:rsidP="0042010F">
      <w:pPr>
        <w:pStyle w:val="Corpodeltesto"/>
        <w:ind w:left="1080"/>
        <w:rPr>
          <w:ins w:id="946" w:author="Elena Vio" w:date="2016-04-24T17:41:00Z"/>
        </w:rPr>
      </w:pPr>
      <w:ins w:id="947" w:author="Elena Vio" w:date="2016-04-24T17:41:00Z">
        <w:r>
          <w:t>OR</w:t>
        </w:r>
      </w:ins>
    </w:p>
    <w:p w14:paraId="230CEF9A" w14:textId="5EFDC455" w:rsidR="006E24C4" w:rsidRDefault="006E24C4" w:rsidP="006E24C4">
      <w:pPr>
        <w:pStyle w:val="Corpodeltesto"/>
        <w:numPr>
          <w:ilvl w:val="0"/>
          <w:numId w:val="41"/>
        </w:numPr>
        <w:rPr>
          <w:ins w:id="948" w:author="Elena Vio" w:date="2016-04-16T12:27:00Z"/>
        </w:rPr>
      </w:pPr>
      <w:ins w:id="949" w:author="Elena Vio" w:date="2016-04-24T17:41:00Z">
        <w:r>
          <w:t xml:space="preserve">A single entry of the </w:t>
        </w:r>
        <w:proofErr w:type="spellStart"/>
        <w:r>
          <w:t>eventCodeList</w:t>
        </w:r>
        <w:proofErr w:type="spellEnd"/>
        <w:r>
          <w:t xml:space="preserve"> metadata for each HT Preparation task shall convey the status of the HT Preparation task: code=”urn</w:t>
        </w:r>
        <w:proofErr w:type="gramStart"/>
        <w:r>
          <w:t>:ihe:rad:xcht</w:t>
        </w:r>
        <w:proofErr w:type="gramEnd"/>
        <w:r>
          <w:t xml:space="preserve">-wd:2015:eventCodeTaskStatus:HTPreparationExited” </w:t>
        </w:r>
        <w:proofErr w:type="spellStart"/>
        <w:r>
          <w:t>codingScheme</w:t>
        </w:r>
        <w:proofErr w:type="spellEnd"/>
        <w:r>
          <w:t>=”1.3.6.1.4.1.19376.1.2.1”</w:t>
        </w:r>
      </w:ins>
    </w:p>
    <w:p w14:paraId="6E627EBE" w14:textId="77777777" w:rsidR="00C91729" w:rsidRDefault="00C91729" w:rsidP="00DB04E6">
      <w:pPr>
        <w:pStyle w:val="Corpodeltesto"/>
      </w:pPr>
    </w:p>
    <w:p w14:paraId="6ECB2745" w14:textId="73FDA3C6" w:rsidR="00F07FA7" w:rsidRPr="003651D9" w:rsidRDefault="00F07FA7" w:rsidP="00F07FA7">
      <w:pPr>
        <w:pStyle w:val="Titolo5"/>
        <w:numPr>
          <w:ilvl w:val="0"/>
          <w:numId w:val="0"/>
        </w:numPr>
        <w:rPr>
          <w:noProof w:val="0"/>
        </w:rPr>
      </w:pPr>
      <w:r w:rsidRPr="003651D9">
        <w:rPr>
          <w:noProof w:val="0"/>
        </w:rPr>
        <w:t>3.Y</w:t>
      </w:r>
      <w:ins w:id="950" w:author="Elena Vio" w:date="2016-04-16T11:35:00Z">
        <w:r w:rsidR="00CA2472">
          <w:rPr>
            <w:noProof w:val="0"/>
          </w:rPr>
          <w:t>5</w:t>
        </w:r>
      </w:ins>
      <w:r w:rsidRPr="003651D9">
        <w:rPr>
          <w:noProof w:val="0"/>
        </w:rPr>
        <w:t>.4.1.3 Expected Actions</w:t>
      </w:r>
    </w:p>
    <w:p w14:paraId="02AE6D11" w14:textId="4FCB5436" w:rsidR="00F07FA7" w:rsidRPr="0070073A" w:rsidRDefault="00F07FA7" w:rsidP="00F07FA7">
      <w:pPr>
        <w:pStyle w:val="AuthorInstructions"/>
        <w:rPr>
          <w:i w:val="0"/>
        </w:rPr>
      </w:pPr>
      <w:r>
        <w:rPr>
          <w:i w:val="0"/>
        </w:rPr>
        <w:t xml:space="preserve">The </w:t>
      </w:r>
      <w:del w:id="951" w:author="Elena Vio" w:date="2016-04-24T11:03:00Z">
        <w:r w:rsidDel="001D7F6A">
          <w:rPr>
            <w:i w:val="0"/>
          </w:rPr>
          <w:delText xml:space="preserve">HT </w:delText>
        </w:r>
        <w:r w:rsidR="008709B2" w:rsidDel="001D7F6A">
          <w:rPr>
            <w:i w:val="0"/>
          </w:rPr>
          <w:delText>Requester</w:delText>
        </w:r>
      </w:del>
      <w:ins w:id="952" w:author="Elena Vio" w:date="2016-04-24T11:03:00Z">
        <w:r w:rsidR="001D7F6A">
          <w:rPr>
            <w:i w:val="0"/>
          </w:rPr>
          <w:t>Document Repository</w:t>
        </w:r>
      </w:ins>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789AE756" w14:textId="77777777" w:rsidR="00F07FA7" w:rsidRPr="003651D9" w:rsidRDefault="00F07FA7" w:rsidP="00F07FA7">
      <w:pPr>
        <w:pStyle w:val="AuthorInstructions"/>
      </w:pPr>
    </w:p>
    <w:p w14:paraId="69A9B6FE" w14:textId="5DD9ADAF" w:rsidR="00F07FA7" w:rsidRDefault="00F07FA7" w:rsidP="00F07FA7">
      <w:pPr>
        <w:pStyle w:val="Titolo4"/>
        <w:numPr>
          <w:ilvl w:val="0"/>
          <w:numId w:val="0"/>
        </w:numPr>
        <w:rPr>
          <w:noProof w:val="0"/>
        </w:rPr>
      </w:pPr>
      <w:r w:rsidRPr="003651D9">
        <w:rPr>
          <w:noProof w:val="0"/>
        </w:rPr>
        <w:lastRenderedPageBreak/>
        <w:t>3.Y</w:t>
      </w:r>
      <w:ins w:id="953" w:author="Elena Vio" w:date="2016-04-16T11:35:00Z">
        <w:r w:rsidR="00CA2472">
          <w:rPr>
            <w:noProof w:val="0"/>
          </w:rPr>
          <w:t>5</w:t>
        </w:r>
      </w:ins>
      <w:r w:rsidRPr="003651D9">
        <w:rPr>
          <w:noProof w:val="0"/>
        </w:rPr>
        <w:t xml:space="preserve">.4.2 </w:t>
      </w:r>
      <w:r>
        <w:rPr>
          <w:noProof w:val="0"/>
        </w:rPr>
        <w:t>Provide And Register Document set-b Response</w:t>
      </w:r>
    </w:p>
    <w:p w14:paraId="2EDE1CA5" w14:textId="77777777" w:rsidR="00F07FA7" w:rsidRPr="000807AC" w:rsidRDefault="00F07FA7" w:rsidP="00F07FA7">
      <w:pPr>
        <w:pStyle w:val="AuthorInstructions"/>
      </w:pPr>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p>
    <w:p w14:paraId="19FDAEC6" w14:textId="77777777" w:rsidR="00F07FA7" w:rsidRPr="003651D9" w:rsidRDefault="00F07FA7" w:rsidP="00F07FA7">
      <w:pPr>
        <w:pStyle w:val="AuthorInstructions"/>
      </w:pPr>
    </w:p>
    <w:p w14:paraId="3426AAB0" w14:textId="298AC248" w:rsidR="00F07FA7" w:rsidRPr="003651D9" w:rsidRDefault="00F07FA7" w:rsidP="00F07FA7">
      <w:pPr>
        <w:pStyle w:val="Titolo5"/>
        <w:numPr>
          <w:ilvl w:val="0"/>
          <w:numId w:val="0"/>
        </w:numPr>
        <w:rPr>
          <w:noProof w:val="0"/>
        </w:rPr>
      </w:pPr>
      <w:r w:rsidRPr="003651D9">
        <w:rPr>
          <w:noProof w:val="0"/>
        </w:rPr>
        <w:t>3.Y</w:t>
      </w:r>
      <w:ins w:id="954" w:author="Elena Vio" w:date="2016-04-16T11:35:00Z">
        <w:r w:rsidR="00CA2472">
          <w:rPr>
            <w:noProof w:val="0"/>
          </w:rPr>
          <w:t>5</w:t>
        </w:r>
      </w:ins>
      <w:r w:rsidRPr="003651D9">
        <w:rPr>
          <w:noProof w:val="0"/>
        </w:rPr>
        <w:t>.4.2.1 Trigger Events</w:t>
      </w:r>
    </w:p>
    <w:p w14:paraId="4A6EE3B9"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.1</w:t>
      </w:r>
      <w:proofErr w:type="gramEnd"/>
    </w:p>
    <w:p w14:paraId="1B231C7B" w14:textId="77777777" w:rsidR="00F07FA7" w:rsidRPr="003651D9" w:rsidRDefault="00F07FA7" w:rsidP="00F07FA7">
      <w:pPr>
        <w:pStyle w:val="AuthorInstructions"/>
      </w:pPr>
    </w:p>
    <w:p w14:paraId="2D086038" w14:textId="1DD0A4E0" w:rsidR="00F07FA7" w:rsidRPr="003651D9" w:rsidRDefault="00F07FA7" w:rsidP="00F07FA7">
      <w:pPr>
        <w:pStyle w:val="Titolo5"/>
        <w:numPr>
          <w:ilvl w:val="0"/>
          <w:numId w:val="0"/>
        </w:numPr>
        <w:rPr>
          <w:noProof w:val="0"/>
        </w:rPr>
      </w:pPr>
      <w:r w:rsidRPr="003651D9">
        <w:rPr>
          <w:noProof w:val="0"/>
        </w:rPr>
        <w:t>3.Y</w:t>
      </w:r>
      <w:ins w:id="955" w:author="Elena Vio" w:date="2016-04-16T11:35:00Z">
        <w:r w:rsidR="00CA2472">
          <w:rPr>
            <w:noProof w:val="0"/>
          </w:rPr>
          <w:t>5</w:t>
        </w:r>
      </w:ins>
      <w:r w:rsidRPr="003651D9">
        <w:rPr>
          <w:noProof w:val="0"/>
        </w:rPr>
        <w:t>.4.2.2 Message Semantics</w:t>
      </w:r>
    </w:p>
    <w:p w14:paraId="35600D66" w14:textId="77777777" w:rsidR="00F07FA7" w:rsidRPr="000807AC" w:rsidRDefault="00F07FA7" w:rsidP="00F07FA7">
      <w:pPr>
        <w:pStyle w:val="AuthorInstructions"/>
      </w:pPr>
      <w:r w:rsidRPr="00E17DE9">
        <w:rPr>
          <w:i w:val="0"/>
        </w:rPr>
        <w:t>See section ITI TF-2b</w:t>
      </w:r>
      <w:proofErr w:type="gramStart"/>
      <w:r w:rsidRPr="00E17DE9">
        <w:rPr>
          <w:i w:val="0"/>
        </w:rPr>
        <w:t>:3.41.4.2</w:t>
      </w:r>
      <w:r>
        <w:rPr>
          <w:i w:val="0"/>
        </w:rPr>
        <w:t>.2</w:t>
      </w:r>
      <w:proofErr w:type="gramEnd"/>
    </w:p>
    <w:p w14:paraId="40EEDFB7" w14:textId="77777777" w:rsidR="00F07FA7" w:rsidRPr="003651D9" w:rsidRDefault="00F07FA7" w:rsidP="00F07FA7">
      <w:pPr>
        <w:pStyle w:val="AuthorInstructions"/>
      </w:pPr>
    </w:p>
    <w:p w14:paraId="27094B45" w14:textId="7CEFAA8B" w:rsidR="00F07FA7" w:rsidRPr="003651D9" w:rsidRDefault="00F07FA7" w:rsidP="00F07FA7">
      <w:pPr>
        <w:pStyle w:val="Titolo5"/>
        <w:numPr>
          <w:ilvl w:val="0"/>
          <w:numId w:val="0"/>
        </w:numPr>
        <w:rPr>
          <w:noProof w:val="0"/>
        </w:rPr>
      </w:pPr>
      <w:r w:rsidRPr="003651D9">
        <w:rPr>
          <w:noProof w:val="0"/>
        </w:rPr>
        <w:t>3.Y</w:t>
      </w:r>
      <w:ins w:id="956" w:author="Elena Vio" w:date="2016-04-16T11:35:00Z">
        <w:r w:rsidR="00CA2472">
          <w:rPr>
            <w:noProof w:val="0"/>
          </w:rPr>
          <w:t>5</w:t>
        </w:r>
      </w:ins>
      <w:r w:rsidRPr="003651D9">
        <w:rPr>
          <w:noProof w:val="0"/>
        </w:rPr>
        <w:t>.4.2.3 Expected Actions</w:t>
      </w:r>
    </w:p>
    <w:p w14:paraId="2A995D1A" w14:textId="77777777" w:rsidR="00F07FA7" w:rsidRDefault="00F07FA7" w:rsidP="00F07FA7">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5895696A" w14:textId="0BC21B1D" w:rsidR="00F07FA7" w:rsidDel="006A2AFD" w:rsidRDefault="00F07FA7" w:rsidP="00F07FA7">
      <w:pPr>
        <w:pStyle w:val="NormaleWeb"/>
        <w:rPr>
          <w:del w:id="957" w:author="Elena Vio" w:date="2016-04-16T11:29:00Z"/>
        </w:rPr>
      </w:pPr>
      <w:del w:id="958" w:author="Elena Vio" w:date="2016-04-16T11:29:00Z">
        <w:r w:rsidRPr="007C19F4" w:rsidDel="006A2AFD">
          <w:rPr>
            <w:szCs w:val="20"/>
          </w:rPr>
          <w:delText xml:space="preserve">In addition to the Expected Actions defined for the Provide And Register Document Set-b Response message, when </w:delText>
        </w:r>
        <w:r w:rsidDel="006A2AFD">
          <w:rPr>
            <w:szCs w:val="20"/>
          </w:rPr>
          <w:delText>the Document Repository sends</w:delText>
        </w:r>
        <w:r w:rsidRPr="007C19F4" w:rsidDel="006A2AFD">
          <w:rPr>
            <w:szCs w:val="20"/>
          </w:rPr>
          <w:delText xml:space="preserve"> a Re</w:delText>
        </w:r>
        <w:r w:rsidRPr="00B83940" w:rsidDel="006A2AFD">
          <w:rPr>
            <w:szCs w:val="20"/>
          </w:rPr>
          <w:delText>sponse of Success (See ITI TF-3:</w:delText>
        </w:r>
        <w:r w:rsidRPr="0070073A" w:rsidDel="006A2AFD">
          <w:rPr>
            <w:szCs w:val="20"/>
          </w:rPr>
          <w:delText xml:space="preserve"> 4.2.4.2</w:delText>
        </w:r>
        <w:r w:rsidRPr="007C19F4" w:rsidDel="006A2AFD">
          <w:delText>)</w:delText>
        </w:r>
        <w:r w:rsidDel="006A2AFD">
          <w:rPr>
            <w:i/>
          </w:rPr>
          <w:delText xml:space="preserve"> </w:delText>
        </w:r>
        <w:r w:rsidRPr="00B83940" w:rsidDel="006A2AFD">
          <w:delText xml:space="preserve">to the </w:delText>
        </w:r>
        <w:r w:rsidDel="006A2AFD">
          <w:delText>HT</w:delText>
        </w:r>
        <w:r w:rsidRPr="00B83940" w:rsidDel="006A2AFD">
          <w:delText xml:space="preserve"> </w:delText>
        </w:r>
        <w:r w:rsidR="008709B2" w:rsidDel="006A2AFD">
          <w:delText>Requester</w:delText>
        </w:r>
        <w:r w:rsidRPr="00B83940" w:rsidDel="006A2AFD">
          <w:delText>,</w:delText>
        </w:r>
        <w:r w:rsidDel="006A2AFD">
          <w:delText xml:space="preserve"> the HT Participant shall save the workflowInstanceId associated with the workflow for subsequents subscriptions or queries.</w:delText>
        </w:r>
      </w:del>
    </w:p>
    <w:p w14:paraId="76F9DF78" w14:textId="2E1040F9" w:rsidR="00F07FA7" w:rsidRDefault="00F07FA7" w:rsidP="00F07FA7">
      <w:pPr>
        <w:pStyle w:val="NormaleWeb"/>
        <w:shd w:val="clear" w:color="auto" w:fill="FFFFFF"/>
        <w:rPr>
          <w:lang w:val="it-IT" w:eastAsia="it-IT"/>
        </w:rPr>
      </w:pPr>
      <w:r>
        <w:t xml:space="preserve">If an error is generated by the Document Repository that error should be managed by the HT </w:t>
      </w:r>
      <w:r w:rsidR="008709B2">
        <w:t>Requester</w:t>
      </w:r>
      <w:r>
        <w:t xml:space="preserve"> in accordance to local defined behaviors, and in accordance to XDW actor behaviors (race condition) defined in section </w:t>
      </w:r>
      <w:r w:rsidRPr="00FA6C72">
        <w:rPr>
          <w:lang w:val="it-IT" w:eastAsia="it-IT"/>
        </w:rPr>
        <w:t xml:space="preserve">ITI TF-3: 5.4.5.1 </w:t>
      </w:r>
    </w:p>
    <w:p w14:paraId="6AFF083C" w14:textId="77777777" w:rsidR="00F07FA7" w:rsidRPr="000375FA" w:rsidRDefault="00F07FA7" w:rsidP="00F07FA7">
      <w:pPr>
        <w:pStyle w:val="NormaleWeb"/>
        <w:shd w:val="clear" w:color="auto" w:fill="FFFFFF"/>
        <w:rPr>
          <w:rFonts w:ascii="Times" w:hAnsi="Times"/>
          <w:sz w:val="20"/>
          <w:szCs w:val="20"/>
          <w:lang w:val="it-IT" w:eastAsia="it-IT"/>
        </w:rPr>
      </w:pPr>
    </w:p>
    <w:p w14:paraId="54EBD98F" w14:textId="5025FB8B" w:rsidR="00F07FA7" w:rsidRPr="003651D9" w:rsidRDefault="00F07FA7" w:rsidP="00F07FA7">
      <w:pPr>
        <w:pStyle w:val="Titolo3"/>
        <w:numPr>
          <w:ilvl w:val="0"/>
          <w:numId w:val="0"/>
        </w:numPr>
        <w:rPr>
          <w:noProof w:val="0"/>
        </w:rPr>
      </w:pPr>
      <w:r w:rsidRPr="003651D9">
        <w:rPr>
          <w:noProof w:val="0"/>
        </w:rPr>
        <w:t>3.Y</w:t>
      </w:r>
      <w:ins w:id="959" w:author="Elena Vio" w:date="2016-04-16T11:35:00Z">
        <w:r w:rsidR="00CA2472">
          <w:rPr>
            <w:noProof w:val="0"/>
          </w:rPr>
          <w:t>5</w:t>
        </w:r>
      </w:ins>
      <w:r w:rsidRPr="003651D9">
        <w:rPr>
          <w:noProof w:val="0"/>
        </w:rPr>
        <w:t>.5 Security Considerations</w:t>
      </w:r>
    </w:p>
    <w:p w14:paraId="77063536" w14:textId="77777777" w:rsidR="00F07FA7" w:rsidRPr="0070073A" w:rsidRDefault="00F07FA7" w:rsidP="00F07FA7">
      <w:pPr>
        <w:pStyle w:val="Titolo4"/>
        <w:numPr>
          <w:ilvl w:val="0"/>
          <w:numId w:val="0"/>
        </w:numPr>
        <w:rPr>
          <w:rFonts w:ascii="Times New Roman" w:hAnsi="Times New Roman"/>
          <w:b w:val="0"/>
          <w:noProof w:val="0"/>
          <w:kern w:val="0"/>
          <w:sz w:val="24"/>
        </w:rPr>
      </w:pPr>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p>
    <w:p w14:paraId="443458E5" w14:textId="77777777" w:rsidR="00F07FA7" w:rsidRPr="003651D9" w:rsidRDefault="00F07FA7" w:rsidP="00F07FA7">
      <w:pPr>
        <w:pStyle w:val="AuthorInstructions"/>
      </w:pPr>
    </w:p>
    <w:p w14:paraId="274321D5" w14:textId="66846FBE" w:rsidR="00F07FA7" w:rsidRPr="003651D9" w:rsidRDefault="00F07FA7" w:rsidP="00F07FA7">
      <w:pPr>
        <w:pStyle w:val="Titolo4"/>
        <w:numPr>
          <w:ilvl w:val="0"/>
          <w:numId w:val="0"/>
        </w:numPr>
        <w:rPr>
          <w:noProof w:val="0"/>
        </w:rPr>
      </w:pPr>
      <w:r w:rsidRPr="003651D9">
        <w:rPr>
          <w:noProof w:val="0"/>
        </w:rPr>
        <w:t>3.Y</w:t>
      </w:r>
      <w:ins w:id="960" w:author="Elena Vio" w:date="2016-04-16T11:35:00Z">
        <w:r w:rsidR="00CA2472">
          <w:rPr>
            <w:noProof w:val="0"/>
          </w:rPr>
          <w:t>5</w:t>
        </w:r>
      </w:ins>
      <w:r w:rsidRPr="003651D9">
        <w:rPr>
          <w:noProof w:val="0"/>
        </w:rPr>
        <w:t>.5.1 Security Audit Considerations</w:t>
      </w:r>
    </w:p>
    <w:p w14:paraId="5575BDA5" w14:textId="77777777" w:rsidR="00F07FA7" w:rsidRPr="00E17DE9" w:rsidRDefault="00F07FA7" w:rsidP="00F07FA7">
      <w:pPr>
        <w:pStyle w:val="Titolo4"/>
        <w:numPr>
          <w:ilvl w:val="0"/>
          <w:numId w:val="0"/>
        </w:numPr>
        <w:rPr>
          <w:rFonts w:ascii="Times New Roman" w:hAnsi="Times New Roman"/>
          <w:b w:val="0"/>
          <w:noProof w:val="0"/>
          <w:kern w:val="0"/>
          <w:sz w:val="24"/>
        </w:rPr>
      </w:pPr>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p>
    <w:p w14:paraId="38745421" w14:textId="77777777" w:rsidR="00CA2472" w:rsidRDefault="00CA2472" w:rsidP="00C57C6C">
      <w:pPr>
        <w:pStyle w:val="AuthorInstructions"/>
        <w:rPr>
          <w:ins w:id="961" w:author="Elena Vio" w:date="2016-04-16T11:35:00Z"/>
          <w:i w:val="0"/>
        </w:rPr>
      </w:pPr>
    </w:p>
    <w:p w14:paraId="22C007B1" w14:textId="68334293" w:rsidR="00CA2472" w:rsidRPr="00DB4351" w:rsidRDefault="00CA2472" w:rsidP="00CA2472">
      <w:pPr>
        <w:pStyle w:val="Titolo2"/>
        <w:numPr>
          <w:ilvl w:val="0"/>
          <w:numId w:val="0"/>
        </w:numPr>
        <w:ind w:left="576" w:hanging="576"/>
        <w:rPr>
          <w:ins w:id="962" w:author="Elena Vio" w:date="2016-04-16T11:35:00Z"/>
        </w:rPr>
      </w:pPr>
      <w:ins w:id="963" w:author="Elena Vio" w:date="2016-04-16T11:35:00Z">
        <w:r w:rsidRPr="003651D9">
          <w:rPr>
            <w:noProof w:val="0"/>
          </w:rPr>
          <w:t>3.Y</w:t>
        </w:r>
        <w:r>
          <w:rPr>
            <w:noProof w:val="0"/>
          </w:rPr>
          <w:t>6</w:t>
        </w:r>
        <w:r w:rsidRPr="003651D9">
          <w:rPr>
            <w:noProof w:val="0"/>
          </w:rPr>
          <w:t xml:space="preserve"> </w:t>
        </w:r>
        <w:r w:rsidRPr="00D82C8E">
          <w:t xml:space="preserve">Add </w:t>
        </w:r>
        <w:r>
          <w:t>Individual evaluation report</w:t>
        </w:r>
        <w:r w:rsidRPr="00D82C8E">
          <w:rPr>
            <w:noProof w:val="0"/>
          </w:rPr>
          <w:t xml:space="preserve"> </w:t>
        </w:r>
        <w:r w:rsidRPr="003651D9">
          <w:rPr>
            <w:noProof w:val="0"/>
          </w:rPr>
          <w:t>[</w:t>
        </w:r>
        <w:r>
          <w:rPr>
            <w:noProof w:val="0"/>
          </w:rPr>
          <w:t>PCC</w:t>
        </w:r>
        <w:r w:rsidRPr="003651D9">
          <w:rPr>
            <w:noProof w:val="0"/>
          </w:rPr>
          <w:t>-</w:t>
        </w:r>
        <w:r>
          <w:rPr>
            <w:noProof w:val="0"/>
          </w:rPr>
          <w:t>Y6</w:t>
        </w:r>
        <w:r w:rsidRPr="003651D9">
          <w:rPr>
            <w:noProof w:val="0"/>
          </w:rPr>
          <w:t>]</w:t>
        </w:r>
        <w:r>
          <w:rPr>
            <w:noProof w:val="0"/>
          </w:rPr>
          <w:t xml:space="preserve"> </w:t>
        </w:r>
      </w:ins>
    </w:p>
    <w:p w14:paraId="3BF3D077" w14:textId="72677612" w:rsidR="00CA2472" w:rsidRPr="003651D9" w:rsidRDefault="00CA2472" w:rsidP="00CA2472">
      <w:pPr>
        <w:pStyle w:val="Titolo3"/>
        <w:numPr>
          <w:ilvl w:val="0"/>
          <w:numId w:val="0"/>
        </w:numPr>
        <w:rPr>
          <w:ins w:id="964" w:author="Elena Vio" w:date="2016-04-16T11:35:00Z"/>
          <w:noProof w:val="0"/>
        </w:rPr>
      </w:pPr>
      <w:ins w:id="965" w:author="Elena Vio" w:date="2016-04-16T11:35:00Z">
        <w:r w:rsidRPr="003651D9">
          <w:rPr>
            <w:noProof w:val="0"/>
          </w:rPr>
          <w:t>3.Y</w:t>
        </w:r>
        <w:r w:rsidR="00131D37">
          <w:rPr>
            <w:noProof w:val="0"/>
          </w:rPr>
          <w:t>6</w:t>
        </w:r>
        <w:r w:rsidRPr="003651D9">
          <w:rPr>
            <w:noProof w:val="0"/>
          </w:rPr>
          <w:t>.1 Scope</w:t>
        </w:r>
      </w:ins>
    </w:p>
    <w:p w14:paraId="139143CB" w14:textId="670EBB09" w:rsidR="00CA2472" w:rsidRDefault="00CA2472" w:rsidP="00CA2472">
      <w:pPr>
        <w:pStyle w:val="Corpodeltesto"/>
        <w:tabs>
          <w:tab w:val="right" w:pos="9360"/>
        </w:tabs>
        <w:rPr>
          <w:ins w:id="966" w:author="Elena Vio" w:date="2016-04-16T11:35:00Z"/>
        </w:rPr>
      </w:pPr>
      <w:ins w:id="967" w:author="Elena Vio" w:date="2016-04-16T11:35:00Z">
        <w:r w:rsidRPr="00664105">
          <w:t xml:space="preserve">The </w:t>
        </w:r>
        <w:r>
          <w:t xml:space="preserve">Add </w:t>
        </w:r>
      </w:ins>
      <w:ins w:id="968" w:author="Elena Vio" w:date="2016-04-16T11:36:00Z">
        <w:r>
          <w:t>Individual evaluation report</w:t>
        </w:r>
      </w:ins>
      <w:ins w:id="969" w:author="Elena Vio" w:date="2016-04-16T11:35:00Z">
        <w:r w:rsidRPr="00664105">
          <w:t xml:space="preserve"> transaction </w:t>
        </w:r>
        <w:r>
          <w:t>updates and submits an updated</w:t>
        </w:r>
        <w:r w:rsidRPr="00664105">
          <w:t xml:space="preserve"> Workflow Document, in order </w:t>
        </w:r>
        <w:r>
          <w:t xml:space="preserve">to HT </w:t>
        </w:r>
      </w:ins>
      <w:ins w:id="970" w:author="Elena Vio" w:date="2016-04-16T11:37:00Z">
        <w:r>
          <w:t>Participant</w:t>
        </w:r>
      </w:ins>
      <w:ins w:id="971" w:author="Elena Vio" w:date="2016-04-16T11:35:00Z">
        <w:r>
          <w:t xml:space="preserve"> provides </w:t>
        </w:r>
      </w:ins>
      <w:ins w:id="972" w:author="Elena Vio" w:date="2016-04-16T11:37:00Z">
        <w:r>
          <w:t>Individual evaluation report</w:t>
        </w:r>
      </w:ins>
      <w:ins w:id="973" w:author="Elena Vio" w:date="2016-04-24T17:42:00Z">
        <w:r w:rsidR="00DA0637">
          <w:t xml:space="preserve"> to support the Heart Team</w:t>
        </w:r>
      </w:ins>
      <w:ins w:id="974" w:author="Elena Vio" w:date="2016-04-16T11:35:00Z">
        <w:r w:rsidRPr="00664105">
          <w:t>.</w:t>
        </w:r>
        <w:r>
          <w:t xml:space="preserve"> </w:t>
        </w:r>
      </w:ins>
    </w:p>
    <w:p w14:paraId="2E78C63E" w14:textId="26AB2A40" w:rsidR="00CA2472" w:rsidRPr="003651D9" w:rsidRDefault="00CA2472" w:rsidP="00CA2472">
      <w:pPr>
        <w:pStyle w:val="Titolo3"/>
        <w:numPr>
          <w:ilvl w:val="0"/>
          <w:numId w:val="0"/>
        </w:numPr>
        <w:rPr>
          <w:ins w:id="975" w:author="Elena Vio" w:date="2016-04-16T11:35:00Z"/>
          <w:noProof w:val="0"/>
        </w:rPr>
      </w:pPr>
      <w:ins w:id="976" w:author="Elena Vio" w:date="2016-04-16T11:35:00Z">
        <w:r w:rsidRPr="003651D9">
          <w:rPr>
            <w:noProof w:val="0"/>
          </w:rPr>
          <w:lastRenderedPageBreak/>
          <w:t>3.Y</w:t>
        </w:r>
        <w:r w:rsidR="00131D37">
          <w:rPr>
            <w:noProof w:val="0"/>
          </w:rPr>
          <w:t>6</w:t>
        </w:r>
        <w:r w:rsidRPr="003651D9">
          <w:rPr>
            <w:noProof w:val="0"/>
          </w:rPr>
          <w:t>.2</w:t>
        </w:r>
        <w:r>
          <w:rPr>
            <w:noProof w:val="0"/>
          </w:rPr>
          <w:t xml:space="preserve"> </w:t>
        </w:r>
        <w:r w:rsidRPr="003651D9">
          <w:rPr>
            <w:noProof w:val="0"/>
          </w:rPr>
          <w:t>Actor Roles</w:t>
        </w:r>
      </w:ins>
    </w:p>
    <w:p w14:paraId="6A5A0360" w14:textId="77777777" w:rsidR="00CA2472" w:rsidRPr="003651D9" w:rsidRDefault="00CA2472" w:rsidP="00CA2472">
      <w:pPr>
        <w:pStyle w:val="Corpodeltesto"/>
        <w:jc w:val="center"/>
        <w:rPr>
          <w:ins w:id="977" w:author="Elena Vio" w:date="2016-04-16T11:35:00Z"/>
        </w:rPr>
      </w:pPr>
      <w:ins w:id="978" w:author="Elena Vio" w:date="2016-04-16T11:35:00Z">
        <w:r>
          <w:rPr>
            <w:noProof/>
            <w:lang w:val="it-IT" w:eastAsia="it-IT"/>
          </w:rPr>
          <mc:AlternateContent>
            <mc:Choice Requires="wpg">
              <w:drawing>
                <wp:inline distT="0" distB="0" distL="0" distR="0" wp14:anchorId="188D046D" wp14:editId="74EF884F">
                  <wp:extent cx="3749293" cy="1594537"/>
                  <wp:effectExtent l="0" t="0" r="35560" b="31115"/>
                  <wp:docPr id="243"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44"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7B0AB8FE" w14:textId="7294F501" w:rsidR="00114D5E" w:rsidRDefault="00114D5E" w:rsidP="00CA2472">
                                <w:pPr>
                                  <w:spacing w:before="0"/>
                                  <w:jc w:val="center"/>
                                  <w:rPr>
                                    <w:sz w:val="18"/>
                                  </w:rPr>
                                </w:pPr>
                                <w:proofErr w:type="gramStart"/>
                                <w:r w:rsidRPr="00A71BB9">
                                  <w:rPr>
                                    <w:sz w:val="18"/>
                                  </w:rPr>
                                  <w:t xml:space="preserve">Add  </w:t>
                                </w:r>
                                <w:ins w:id="979" w:author="Elena Vio" w:date="2016-04-16T11:40:00Z">
                                  <w:r>
                                    <w:rPr>
                                      <w:sz w:val="18"/>
                                    </w:rPr>
                                    <w:t>Individual</w:t>
                                  </w:r>
                                  <w:proofErr w:type="gramEnd"/>
                                  <w:r>
                                    <w:rPr>
                                      <w:sz w:val="18"/>
                                    </w:rPr>
                                    <w:t xml:space="preserve"> evaluation report</w:t>
                                  </w:r>
                                </w:ins>
                                <w:r w:rsidRPr="00A71BB9">
                                  <w:rPr>
                                    <w:sz w:val="18"/>
                                  </w:rPr>
                                  <w:t xml:space="preserve"> </w:t>
                                </w:r>
                                <w:r>
                                  <w:rPr>
                                    <w:sz w:val="18"/>
                                  </w:rPr>
                                  <w:t>[PCC-Y</w:t>
                                </w:r>
                                <w:ins w:id="980" w:author="Elena Vio" w:date="2016-04-16T11:40:00Z">
                                  <w:r>
                                    <w:rPr>
                                      <w:sz w:val="18"/>
                                    </w:rPr>
                                    <w:t>6</w:t>
                                  </w:r>
                                </w:ins>
                                <w:r>
                                  <w:rPr>
                                    <w:sz w:val="18"/>
                                  </w:rPr>
                                  <w:t>]</w:t>
                                </w:r>
                              </w:p>
                              <w:p w14:paraId="6567CF26" w14:textId="77777777" w:rsidR="00114D5E" w:rsidRDefault="00114D5E" w:rsidP="00CA2472">
                                <w:pPr>
                                  <w:spacing w:before="0"/>
                                </w:pPr>
                              </w:p>
                              <w:p w14:paraId="5A82CDC7" w14:textId="77777777" w:rsidR="00114D5E" w:rsidRDefault="00114D5E" w:rsidP="00CA2472">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46"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6E69B56" w14:textId="4B21AADF" w:rsidR="00114D5E" w:rsidRDefault="00114D5E" w:rsidP="00CA2472">
                                <w:pPr>
                                  <w:spacing w:before="0"/>
                                  <w:rPr>
                                    <w:sz w:val="18"/>
                                  </w:rPr>
                                </w:pPr>
                                <w:r>
                                  <w:rPr>
                                    <w:sz w:val="18"/>
                                  </w:rPr>
                                  <w:t xml:space="preserve">HT </w:t>
                                </w:r>
                                <w:ins w:id="981" w:author="Elena Vio" w:date="2016-04-16T11:38:00Z">
                                  <w:r>
                                    <w:rPr>
                                      <w:sz w:val="18"/>
                                    </w:rPr>
                                    <w:t>Participant</w:t>
                                  </w:r>
                                </w:ins>
                              </w:p>
                              <w:p w14:paraId="79D046F0" w14:textId="52087870" w:rsidR="00114D5E" w:rsidRDefault="00114D5E" w:rsidP="00CA2472">
                                <w:pPr>
                                  <w:spacing w:before="0"/>
                                  <w:rPr>
                                    <w:sz w:val="18"/>
                                  </w:rPr>
                                </w:pPr>
                              </w:p>
                            </w:txbxContent>
                          </wps:txbx>
                          <wps:bodyPr rot="0" vert="horz" wrap="square" lIns="91440" tIns="45720" rIns="91440" bIns="45720" anchor="t" anchorCtr="0" upright="1">
                            <a:noAutofit/>
                          </wps:bodyPr>
                        </wps:wsp>
                        <wps:wsp>
                          <wps:cNvPr id="247"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96558F" w14:textId="77777777" w:rsidR="00114D5E" w:rsidRDefault="00114D5E" w:rsidP="00CA2472">
                                <w:pPr>
                                  <w:spacing w:before="0"/>
                                  <w:rPr>
                                    <w:sz w:val="18"/>
                                  </w:rPr>
                                </w:pPr>
                                <w:r>
                                  <w:rPr>
                                    <w:sz w:val="18"/>
                                  </w:rPr>
                                  <w:t>XDS Document Repository</w:t>
                                </w:r>
                              </w:p>
                            </w:txbxContent>
                          </wps:txbx>
                          <wps:bodyPr rot="0" vert="horz" wrap="square" lIns="91440" tIns="45720" rIns="91440" bIns="45720" anchor="t" anchorCtr="0" upright="1">
                            <a:noAutofit/>
                          </wps:bodyPr>
                        </wps:wsp>
                        <wps:wsp>
                          <wps:cNvPr id="249"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21"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">
                  <o:lock v:ext="edit" aspectratio="t"/>
                  <v:rect id="AutoShape 22" o:spid="_x0000_s1122"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kWtxgAA&#10;ANwAAAAPAAAAZHJzL2Rvd25yZXYueG1sRI9Ba8JAFITvhf6H5RV6KbqpSJGYjRShNEhBmrSeH9ln&#10;Esy+jdltEv99VxA8DjPzDZNsJtOKgXrXWFbwOo9AEJdWN1wp+Ck+ZisQziNrbC2Tggs52KSPDwnG&#10;2o78TUPuKxEg7GJUUHvfxVK6siaDbm474uAdbW/QB9lXUvc4Brhp5SKK3qTBhsNCjR1taypP+Z9R&#10;MJb74VB8fcr9yyGzfM7O2/x3p9Tz0/S+BuFp8vfwrZ1pBYvlE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BkWtxgAAANwAAAAPAAAAAAAAAAAAAAAAAJcCAABkcnMv&#10;ZG93bnJldi54bWxQSwUGAAAAAAQABAD1AAAAigMAAAAA&#10;" filled="f" stroked="f">
                    <o:lock v:ext="edit" aspectratio="t" text="t"/>
                  </v:rect>
                  <v:oval id="Oval 23" o:spid="_x0000_s1123"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LYKxAAA&#10;ANwAAAAPAAAAZHJzL2Rvd25yZXYueG1sRI9BawIxFITvgv8hPMGL1KyLa8vWKFIRpJ60hV4fm+du&#10;6OZl2aQa/70RCh6HmfmGWa6jbcWFem8cK5hNMxDEldOGawXfX7uXNxA+IGtsHZOCG3lYr4aDJZba&#10;XflIl1OoRYKwL1FBE0JXSumrhiz6qeuIk3d2vcWQZF9L3eM1wW0r8yxbSIuG00KDHX00VP2e/qyC&#10;ebdZFHF2MJPP8/a1cD/HXW6iUuNR3LyDCBTDM/zf3msF+byAx5l0BOTq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2y2CsQAAADcAAAADwAAAAAAAAAAAAAAAACXAgAAZHJzL2Rv&#10;d25yZXYueG1sUEsFBgAAAAAEAAQA9QAAAIgDAAAAAA==&#10;">
                    <v:textbox inset="0,.72pt,0,.72pt">
                      <w:txbxContent>
                        <w:p w14:paraId="7B0AB8FE" w14:textId="7294F501" w:rsidR="00114D5E" w:rsidRDefault="00114D5E" w:rsidP="00CA2472">
                          <w:pPr>
                            <w:spacing w:before="0"/>
                            <w:jc w:val="center"/>
                            <w:rPr>
                              <w:sz w:val="18"/>
                            </w:rPr>
                          </w:pPr>
                          <w:proofErr w:type="gramStart"/>
                          <w:r w:rsidRPr="00A71BB9">
                            <w:rPr>
                              <w:sz w:val="18"/>
                            </w:rPr>
                            <w:t xml:space="preserve">Add  </w:t>
                          </w:r>
                          <w:ins w:id="982" w:author="Elena Vio" w:date="2016-04-16T11:40:00Z">
                            <w:r>
                              <w:rPr>
                                <w:sz w:val="18"/>
                              </w:rPr>
                              <w:t>Individual</w:t>
                            </w:r>
                            <w:proofErr w:type="gramEnd"/>
                            <w:r>
                              <w:rPr>
                                <w:sz w:val="18"/>
                              </w:rPr>
                              <w:t xml:space="preserve"> evaluation report</w:t>
                            </w:r>
                          </w:ins>
                          <w:r w:rsidRPr="00A71BB9">
                            <w:rPr>
                              <w:sz w:val="18"/>
                            </w:rPr>
                            <w:t xml:space="preserve"> </w:t>
                          </w:r>
                          <w:r>
                            <w:rPr>
                              <w:sz w:val="18"/>
                            </w:rPr>
                            <w:t>[PCC-Y</w:t>
                          </w:r>
                          <w:ins w:id="983" w:author="Elena Vio" w:date="2016-04-16T11:40:00Z">
                            <w:r>
                              <w:rPr>
                                <w:sz w:val="18"/>
                              </w:rPr>
                              <w:t>6</w:t>
                            </w:r>
                          </w:ins>
                          <w:r>
                            <w:rPr>
                              <w:sz w:val="18"/>
                            </w:rPr>
                            <w:t>]</w:t>
                          </w:r>
                        </w:p>
                        <w:p w14:paraId="6567CF26" w14:textId="77777777" w:rsidR="00114D5E" w:rsidRDefault="00114D5E" w:rsidP="00CA2472">
                          <w:pPr>
                            <w:spacing w:before="0"/>
                          </w:pPr>
                        </w:p>
                        <w:p w14:paraId="5A82CDC7" w14:textId="77777777" w:rsidR="00114D5E" w:rsidRDefault="00114D5E" w:rsidP="00CA2472">
                          <w:pPr>
                            <w:spacing w:before="0"/>
                            <w:jc w:val="center"/>
                            <w:rPr>
                              <w:sz w:val="18"/>
                            </w:rPr>
                          </w:pPr>
                          <w:r>
                            <w:rPr>
                              <w:sz w:val="18"/>
                            </w:rPr>
                            <w:t>Transaction Name [DOM-#]</w:t>
                          </w:r>
                        </w:p>
                      </w:txbxContent>
                    </v:textbox>
                  </v:oval>
                  <v:shape id="Text Box 24" o:spid="_x0000_s1124"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66E69B56" w14:textId="4B21AADF" w:rsidR="00114D5E" w:rsidRDefault="00114D5E" w:rsidP="00CA2472">
                          <w:pPr>
                            <w:spacing w:before="0"/>
                            <w:rPr>
                              <w:sz w:val="18"/>
                            </w:rPr>
                          </w:pPr>
                          <w:r>
                            <w:rPr>
                              <w:sz w:val="18"/>
                            </w:rPr>
                            <w:t xml:space="preserve">HT </w:t>
                          </w:r>
                          <w:ins w:id="984" w:author="Elena Vio" w:date="2016-04-16T11:38:00Z">
                            <w:r>
                              <w:rPr>
                                <w:sz w:val="18"/>
                              </w:rPr>
                              <w:t>Participant</w:t>
                            </w:r>
                          </w:ins>
                        </w:p>
                        <w:p w14:paraId="79D046F0" w14:textId="52087870" w:rsidR="00114D5E" w:rsidRDefault="00114D5E" w:rsidP="00CA2472">
                          <w:pPr>
                            <w:spacing w:before="0"/>
                            <w:rPr>
                              <w:sz w:val="18"/>
                            </w:rPr>
                          </w:pPr>
                        </w:p>
                      </w:txbxContent>
                    </v:textbox>
                  </v:shape>
                  <v:line id="Line 25" o:spid="_x0000_s1125"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9AFscAAADcAAAADwAAAGRycy9kb3ducmV2LnhtbESPQWvCQBSE7wX/w/IKvdVNbUkluoq0&#10;FLSHolbQ4zP7TGKzb8PuNkn/vSsUPA4z8w0znfemFi05X1lW8DRMQBDnVldcKNh9fzyOQfiArLG2&#10;TAr+yMN8NribYqZtxxtqt6EQEcI+QwVlCE0mpc9LMuiHtiGO3sk6gyFKV0jtsItwU8tRkqTSYMVx&#10;ocSG3krKf7a/RsHX8zptF6vPZb9fpcf8fXM8nDun1MN9v5iACNSHW/i/vdQKRi+vcD0Tj4CcX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X0AWxwAAANwAAAAPAAAAAAAA&#10;AAAAAAAAAKECAABkcnMvZG93bnJldi54bWxQSwUGAAAAAAQABAD5AAAAlQMAAAAA&#10;"/>
                  <v:shape id="Text Box 26" o:spid="_x0000_s1126"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eicwwAA&#10;ANwAAAAPAAAAZHJzL2Rvd25yZXYueG1sRE/LagIxFN0X+g/hFtyIk6mVUadGKQXF7qwV3V4mdx50&#10;cjNN4jj9+2YhdHk479VmMK3oyfnGsoLnJAVBXFjdcKXg9LWdLED4gKyxtUwKfsnDZv34sMJc2xt/&#10;Un8MlYgh7HNUUIfQ5VL6oiaDPrEdceRK6wyGCF0ltcNbDDetnKZpJg02HBtq7Oi9puL7eDUKFrN9&#10;f/EfL4dzkZXtMozn/e7HKTV6Gt5eQQQawr/47t5rBdNZXBv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6eicwwAAANwAAAAPAAAAAAAAAAAAAAAAAJcCAABkcnMvZG93&#10;bnJldi54bWxQSwUGAAAAAAQABAD1AAAAhwMAAAAA&#10;">
                    <v:textbox>
                      <w:txbxContent>
                        <w:p w14:paraId="6396558F" w14:textId="77777777" w:rsidR="00114D5E" w:rsidRDefault="00114D5E" w:rsidP="00CA2472">
                          <w:pPr>
                            <w:spacing w:before="0"/>
                            <w:rPr>
                              <w:sz w:val="18"/>
                            </w:rPr>
                          </w:pPr>
                          <w:r>
                            <w:rPr>
                              <w:sz w:val="18"/>
                            </w:rPr>
                            <w:t>XDS Document Repository</w:t>
                          </w:r>
                        </w:p>
                      </w:txbxContent>
                    </v:textbox>
                  </v:shape>
                  <v:line id="Line 27" o:spid="_x0000_s1127"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jwgMYAAADcAAAADwAAAGRycy9kb3ducmV2LnhtbESPQWsCMRSE7wX/Q3hCL6VmK1J0NYoI&#10;BQ9eamXF2+vmuVl287ImUbf/vikUPA4z8w2zWPW2FTfyoXas4G2UgSAuna65UnD4+nidgggRWWPr&#10;mBT8UIDVcvC0wFy7O3/SbR8rkSAcclRgYuxyKUNpyGIYuY44eWfnLcYkfSW1x3uC21aOs+xdWqw5&#10;LRjsaGOobPZXq0BOdy8Xv/6eNEVzPM5MURbdaafU87Bfz0FE6uMj/N/eagXjyQz+zqQjIJ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Oo8IDGAAAA3AAAAA8AAAAAAAAA&#10;AAAAAAAAoQIAAGRycy9kb3ducmV2LnhtbFBLBQYAAAAABAAEAPkAAACUAwAAAAA=&#10;"/>
                  <w10:anchorlock/>
                </v:group>
              </w:pict>
            </mc:Fallback>
          </mc:AlternateContent>
        </w:r>
      </w:ins>
    </w:p>
    <w:p w14:paraId="1A406553" w14:textId="53F36A3D" w:rsidR="00CA2472" w:rsidRPr="003651D9" w:rsidRDefault="00CA2472" w:rsidP="00CA2472">
      <w:pPr>
        <w:pStyle w:val="FigureTitle"/>
        <w:rPr>
          <w:ins w:id="985" w:author="Elena Vio" w:date="2016-04-16T11:35:00Z"/>
        </w:rPr>
      </w:pPr>
      <w:ins w:id="986" w:author="Elena Vio" w:date="2016-04-16T11:35:00Z">
        <w:r w:rsidRPr="003651D9">
          <w:t>Figure 3.Y</w:t>
        </w:r>
        <w:r w:rsidR="00131D37">
          <w:t>6</w:t>
        </w:r>
        <w:r w:rsidRPr="003651D9">
          <w:t>.2-1: Use Case Diagram</w:t>
        </w:r>
      </w:ins>
    </w:p>
    <w:p w14:paraId="337BE6C3" w14:textId="77777777" w:rsidR="00CA2472" w:rsidRPr="003651D9" w:rsidRDefault="00CA2472" w:rsidP="00CA2472">
      <w:pPr>
        <w:pStyle w:val="TableTitle"/>
        <w:rPr>
          <w:ins w:id="987" w:author="Elena Vio" w:date="2016-04-16T11:35:00Z"/>
        </w:rPr>
      </w:pPr>
    </w:p>
    <w:p w14:paraId="335096DD" w14:textId="606D41FB" w:rsidR="00CA2472" w:rsidRPr="003651D9" w:rsidRDefault="00CA2472" w:rsidP="00CA2472">
      <w:pPr>
        <w:pStyle w:val="TableTitle"/>
        <w:rPr>
          <w:ins w:id="988" w:author="Elena Vio" w:date="2016-04-16T11:35:00Z"/>
        </w:rPr>
      </w:pPr>
      <w:ins w:id="989" w:author="Elena Vio" w:date="2016-04-16T11:35:00Z">
        <w:r w:rsidRPr="003651D9">
          <w:t>Table 3.Y</w:t>
        </w:r>
        <w:r w:rsidR="00131D37">
          <w:t>6</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CA2472" w:rsidRPr="003651D9" w14:paraId="3BA54470" w14:textId="77777777" w:rsidTr="00CA2472">
        <w:trPr>
          <w:ins w:id="990" w:author="Elena Vio" w:date="2016-04-16T11:35:00Z"/>
        </w:trPr>
        <w:tc>
          <w:tcPr>
            <w:tcW w:w="1008" w:type="dxa"/>
            <w:shd w:val="clear" w:color="auto" w:fill="auto"/>
          </w:tcPr>
          <w:p w14:paraId="35B875D3" w14:textId="77777777" w:rsidR="00CA2472" w:rsidRPr="003651D9" w:rsidRDefault="00CA2472" w:rsidP="00CA2472">
            <w:pPr>
              <w:pStyle w:val="Corpodeltesto"/>
              <w:rPr>
                <w:ins w:id="991" w:author="Elena Vio" w:date="2016-04-16T11:35:00Z"/>
                <w:b/>
              </w:rPr>
            </w:pPr>
            <w:ins w:id="992" w:author="Elena Vio" w:date="2016-04-16T11:35:00Z">
              <w:r w:rsidRPr="003651D9">
                <w:rPr>
                  <w:b/>
                </w:rPr>
                <w:t>Actor:</w:t>
              </w:r>
            </w:ins>
          </w:p>
        </w:tc>
        <w:tc>
          <w:tcPr>
            <w:tcW w:w="8568" w:type="dxa"/>
          </w:tcPr>
          <w:p w14:paraId="008CFBD1" w14:textId="34D81DDE" w:rsidR="00CA2472" w:rsidRPr="003651D9" w:rsidRDefault="00CA2472" w:rsidP="00CA2472">
            <w:pPr>
              <w:pStyle w:val="Corpodeltesto"/>
              <w:rPr>
                <w:ins w:id="993" w:author="Elena Vio" w:date="2016-04-16T11:35:00Z"/>
              </w:rPr>
            </w:pPr>
            <w:ins w:id="994" w:author="Elena Vio" w:date="2016-04-16T11:35:00Z">
              <w:r>
                <w:t xml:space="preserve">HT </w:t>
              </w:r>
            </w:ins>
            <w:ins w:id="995" w:author="Elena Vio" w:date="2016-04-16T11:40:00Z">
              <w:r>
                <w:t>Participant</w:t>
              </w:r>
            </w:ins>
          </w:p>
        </w:tc>
      </w:tr>
      <w:tr w:rsidR="00CA2472" w:rsidRPr="003651D9" w14:paraId="59BF9137" w14:textId="77777777" w:rsidTr="00CA2472">
        <w:trPr>
          <w:trHeight w:val="435"/>
          <w:ins w:id="996" w:author="Elena Vio" w:date="2016-04-16T11:35:00Z"/>
        </w:trPr>
        <w:tc>
          <w:tcPr>
            <w:tcW w:w="1008" w:type="dxa"/>
            <w:shd w:val="clear" w:color="auto" w:fill="auto"/>
          </w:tcPr>
          <w:p w14:paraId="4E3F496A" w14:textId="77777777" w:rsidR="00CA2472" w:rsidRPr="003651D9" w:rsidRDefault="00CA2472" w:rsidP="00CA2472">
            <w:pPr>
              <w:pStyle w:val="Corpodeltesto"/>
              <w:rPr>
                <w:ins w:id="997" w:author="Elena Vio" w:date="2016-04-16T11:35:00Z"/>
                <w:b/>
              </w:rPr>
            </w:pPr>
            <w:ins w:id="998" w:author="Elena Vio" w:date="2016-04-16T11:35:00Z">
              <w:r w:rsidRPr="003651D9">
                <w:rPr>
                  <w:b/>
                </w:rPr>
                <w:t>Role:</w:t>
              </w:r>
            </w:ins>
          </w:p>
        </w:tc>
        <w:tc>
          <w:tcPr>
            <w:tcW w:w="8568" w:type="dxa"/>
          </w:tcPr>
          <w:p w14:paraId="6CF04CCF" w14:textId="6B2FBA8A" w:rsidR="00CA2472" w:rsidRPr="003651D9" w:rsidRDefault="00CA2472" w:rsidP="00CA2472">
            <w:pPr>
              <w:pStyle w:val="Corpodeltesto"/>
              <w:tabs>
                <w:tab w:val="right" w:pos="9360"/>
              </w:tabs>
              <w:rPr>
                <w:ins w:id="999" w:author="Elena Vio" w:date="2016-04-16T11:35:00Z"/>
              </w:rPr>
            </w:pPr>
            <w:ins w:id="1000" w:author="Elena Vio" w:date="2016-04-16T11:35:00Z">
              <w:r>
                <w:t xml:space="preserve">Provides </w:t>
              </w:r>
            </w:ins>
            <w:ins w:id="1001" w:author="Elena Vio" w:date="2016-04-16T11:40:00Z">
              <w:r>
                <w:t>Individual evaluation report</w:t>
              </w:r>
            </w:ins>
            <w:ins w:id="1002" w:author="Elena Vio" w:date="2016-04-16T11:35:00Z">
              <w:r>
                <w:t>, updates and submits updates the Heart Team Workflow Documents with associated metadata to a Document Repository.</w:t>
              </w:r>
            </w:ins>
          </w:p>
        </w:tc>
      </w:tr>
      <w:tr w:rsidR="00CA2472" w:rsidRPr="003651D9" w14:paraId="4ECB98B4" w14:textId="77777777" w:rsidTr="00CA2472">
        <w:trPr>
          <w:ins w:id="1003" w:author="Elena Vio" w:date="2016-04-16T11:35:00Z"/>
        </w:trPr>
        <w:tc>
          <w:tcPr>
            <w:tcW w:w="1008" w:type="dxa"/>
            <w:shd w:val="clear" w:color="auto" w:fill="auto"/>
          </w:tcPr>
          <w:p w14:paraId="2532DA1A" w14:textId="77777777" w:rsidR="00CA2472" w:rsidRPr="003651D9" w:rsidRDefault="00CA2472" w:rsidP="00CA2472">
            <w:pPr>
              <w:pStyle w:val="Corpodeltesto"/>
              <w:rPr>
                <w:ins w:id="1004" w:author="Elena Vio" w:date="2016-04-16T11:35:00Z"/>
                <w:b/>
              </w:rPr>
            </w:pPr>
            <w:ins w:id="1005" w:author="Elena Vio" w:date="2016-04-16T11:35:00Z">
              <w:r w:rsidRPr="003651D9">
                <w:rPr>
                  <w:b/>
                </w:rPr>
                <w:t>Actor:</w:t>
              </w:r>
            </w:ins>
          </w:p>
        </w:tc>
        <w:tc>
          <w:tcPr>
            <w:tcW w:w="8568" w:type="dxa"/>
          </w:tcPr>
          <w:p w14:paraId="2AE5D93C" w14:textId="77777777" w:rsidR="00CA2472" w:rsidRPr="003651D9" w:rsidRDefault="00CA2472" w:rsidP="00CA2472">
            <w:pPr>
              <w:pStyle w:val="Corpodeltesto"/>
              <w:rPr>
                <w:ins w:id="1006" w:author="Elena Vio" w:date="2016-04-16T11:35:00Z"/>
              </w:rPr>
            </w:pPr>
            <w:ins w:id="1007" w:author="Elena Vio" w:date="2016-04-16T11:35:00Z">
              <w:r>
                <w:t>XDS Document Repository</w:t>
              </w:r>
            </w:ins>
          </w:p>
        </w:tc>
      </w:tr>
      <w:tr w:rsidR="00CA2472" w:rsidRPr="003651D9" w14:paraId="00149CED" w14:textId="77777777" w:rsidTr="00CA2472">
        <w:trPr>
          <w:ins w:id="1008" w:author="Elena Vio" w:date="2016-04-16T11:35:00Z"/>
        </w:trPr>
        <w:tc>
          <w:tcPr>
            <w:tcW w:w="1008" w:type="dxa"/>
            <w:shd w:val="clear" w:color="auto" w:fill="auto"/>
          </w:tcPr>
          <w:p w14:paraId="73AE1D49" w14:textId="77777777" w:rsidR="00CA2472" w:rsidRPr="003651D9" w:rsidRDefault="00CA2472" w:rsidP="00CA2472">
            <w:pPr>
              <w:pStyle w:val="Corpodeltesto"/>
              <w:rPr>
                <w:ins w:id="1009" w:author="Elena Vio" w:date="2016-04-16T11:35:00Z"/>
                <w:b/>
              </w:rPr>
            </w:pPr>
            <w:ins w:id="1010" w:author="Elena Vio" w:date="2016-04-16T11:35:00Z">
              <w:r w:rsidRPr="003651D9">
                <w:rPr>
                  <w:b/>
                </w:rPr>
                <w:t>Role:</w:t>
              </w:r>
            </w:ins>
          </w:p>
        </w:tc>
        <w:tc>
          <w:tcPr>
            <w:tcW w:w="8568" w:type="dxa"/>
          </w:tcPr>
          <w:p w14:paraId="79A668EF" w14:textId="77777777" w:rsidR="00CA2472" w:rsidRDefault="00CA2472" w:rsidP="00CA2472">
            <w:pPr>
              <w:pStyle w:val="Corpodeltesto"/>
              <w:rPr>
                <w:ins w:id="1011" w:author="Elena Vio" w:date="2016-04-16T11:35:00Z"/>
              </w:rPr>
            </w:pPr>
            <w:ins w:id="1012" w:author="Elena Vio" w:date="2016-04-16T11:35:00Z">
              <w:r>
                <w:t>Receives, stores and eventually notifies the Workflow Document</w:t>
              </w:r>
            </w:ins>
          </w:p>
        </w:tc>
      </w:tr>
    </w:tbl>
    <w:p w14:paraId="31D4EC91" w14:textId="61070C6F" w:rsidR="00CA2472" w:rsidRPr="003651D9" w:rsidRDefault="00CA2472" w:rsidP="00CA2472">
      <w:pPr>
        <w:pStyle w:val="Titolo3"/>
        <w:numPr>
          <w:ilvl w:val="0"/>
          <w:numId w:val="0"/>
        </w:numPr>
        <w:rPr>
          <w:ins w:id="1013" w:author="Elena Vio" w:date="2016-04-16T11:35:00Z"/>
          <w:noProof w:val="0"/>
        </w:rPr>
      </w:pPr>
      <w:ins w:id="1014" w:author="Elena Vio" w:date="2016-04-16T11:35:00Z">
        <w:r w:rsidRPr="003651D9">
          <w:rPr>
            <w:noProof w:val="0"/>
          </w:rPr>
          <w:t>3.Y</w:t>
        </w:r>
        <w:r w:rsidR="00131D37">
          <w:rPr>
            <w:noProof w:val="0"/>
          </w:rPr>
          <w:t>6</w:t>
        </w:r>
        <w:r w:rsidRPr="003651D9">
          <w:rPr>
            <w:noProof w:val="0"/>
          </w:rPr>
          <w:t>.3 Referenced Standards</w:t>
        </w:r>
      </w:ins>
    </w:p>
    <w:p w14:paraId="5084408E" w14:textId="77777777" w:rsidR="00CA2472" w:rsidRPr="00855164" w:rsidRDefault="00CA2472" w:rsidP="00CA2472">
      <w:pPr>
        <w:pStyle w:val="AuthorInstructions"/>
        <w:rPr>
          <w:ins w:id="1015" w:author="Elena Vio" w:date="2016-04-16T11:35:00Z"/>
          <w:i w:val="0"/>
        </w:rPr>
      </w:pPr>
      <w:proofErr w:type="spellStart"/>
      <w:ins w:id="1016" w:author="Elena Vio" w:date="2016-04-16T11:35: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7CAD72CE" w14:textId="77777777" w:rsidR="00CA2472" w:rsidRPr="00855164" w:rsidRDefault="00CA2472" w:rsidP="00CA2472">
      <w:pPr>
        <w:pStyle w:val="AuthorInstructions"/>
        <w:rPr>
          <w:ins w:id="1017" w:author="Elena Vio" w:date="2016-04-16T11:35:00Z"/>
          <w:i w:val="0"/>
        </w:rPr>
      </w:pPr>
      <w:ins w:id="1018" w:author="Elena Vio" w:date="2016-04-16T11:35: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251A4645" w14:textId="2CD61AB8" w:rsidR="00CA2472" w:rsidRPr="003651D9" w:rsidRDefault="00CA2472" w:rsidP="00CA2472">
      <w:pPr>
        <w:pStyle w:val="Titolo3"/>
        <w:numPr>
          <w:ilvl w:val="0"/>
          <w:numId w:val="0"/>
        </w:numPr>
        <w:rPr>
          <w:ins w:id="1019" w:author="Elena Vio" w:date="2016-04-16T11:35:00Z"/>
          <w:noProof w:val="0"/>
        </w:rPr>
      </w:pPr>
      <w:ins w:id="1020" w:author="Elena Vio" w:date="2016-04-16T11:35:00Z">
        <w:r w:rsidRPr="003651D9">
          <w:rPr>
            <w:noProof w:val="0"/>
          </w:rPr>
          <w:t>3.Y</w:t>
        </w:r>
        <w:r w:rsidR="00131D37">
          <w:rPr>
            <w:noProof w:val="0"/>
          </w:rPr>
          <w:t>6</w:t>
        </w:r>
        <w:r w:rsidRPr="003651D9">
          <w:rPr>
            <w:noProof w:val="0"/>
          </w:rPr>
          <w:t>.4 Interaction Diagram</w:t>
        </w:r>
      </w:ins>
    </w:p>
    <w:p w14:paraId="7C067B3C" w14:textId="77777777" w:rsidR="00CA2472" w:rsidRPr="003651D9" w:rsidRDefault="00CA2472" w:rsidP="00CA2472">
      <w:pPr>
        <w:pStyle w:val="Corpodeltesto"/>
        <w:rPr>
          <w:ins w:id="1021" w:author="Elena Vio" w:date="2016-04-16T11:35:00Z"/>
        </w:rPr>
      </w:pPr>
      <w:ins w:id="1022" w:author="Elena Vio" w:date="2016-04-16T11:35:00Z">
        <w:r>
          <w:rPr>
            <w:noProof/>
            <w:lang w:val="it-IT" w:eastAsia="it-IT"/>
          </w:rPr>
          <mc:AlternateContent>
            <mc:Choice Requires="wpg">
              <w:drawing>
                <wp:inline distT="0" distB="0" distL="0" distR="0" wp14:anchorId="244D402D" wp14:editId="42A3D364">
                  <wp:extent cx="5943600" cy="2400300"/>
                  <wp:effectExtent l="0" t="0" r="0" b="12700"/>
                  <wp:docPr id="25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51"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A355B" w14:textId="2B561108" w:rsidR="00114D5E" w:rsidRPr="007C1AAC" w:rsidRDefault="00114D5E" w:rsidP="00CA2472">
                                <w:pPr>
                                  <w:spacing w:before="0"/>
                                  <w:jc w:val="center"/>
                                  <w:rPr>
                                    <w:sz w:val="22"/>
                                    <w:szCs w:val="22"/>
                                  </w:rPr>
                                </w:pPr>
                                <w:r>
                                  <w:rPr>
                                    <w:sz w:val="22"/>
                                    <w:szCs w:val="22"/>
                                  </w:rPr>
                                  <w:t xml:space="preserve">HT </w:t>
                                </w:r>
                                <w:ins w:id="1023" w:author="Elena Vio" w:date="2016-04-16T11:42:00Z">
                                  <w:r>
                                    <w:rPr>
                                      <w:sz w:val="22"/>
                                      <w:szCs w:val="22"/>
                                    </w:rPr>
                                    <w:t>Participant</w:t>
                                  </w:r>
                                </w:ins>
                              </w:p>
                              <w:p w14:paraId="366DBB47" w14:textId="77777777" w:rsidR="00114D5E" w:rsidRDefault="00114D5E" w:rsidP="00CA2472">
                                <w:pPr>
                                  <w:spacing w:before="0"/>
                                </w:pPr>
                              </w:p>
                              <w:p w14:paraId="2AB656C1" w14:textId="77777777" w:rsidR="00114D5E" w:rsidRPr="007C1AAC" w:rsidRDefault="00114D5E" w:rsidP="00CA2472">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53"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4"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0A9FE" w14:textId="3BBCD852" w:rsidR="00114D5E" w:rsidRPr="007C1AAC" w:rsidRDefault="00114D5E" w:rsidP="00CA2472">
                                <w:pPr>
                                  <w:spacing w:before="0"/>
                                  <w:rPr>
                                    <w:sz w:val="22"/>
                                    <w:szCs w:val="22"/>
                                  </w:rPr>
                                </w:pPr>
                                <w:r>
                                  <w:t xml:space="preserve">Add </w:t>
                                </w:r>
                                <w:ins w:id="1024" w:author="Elena Vio" w:date="2016-04-16T11:41:00Z">
                                  <w:r>
                                    <w:t>Individual Evaluation Report</w:t>
                                  </w:r>
                                </w:ins>
                              </w:p>
                            </w:txbxContent>
                          </wps:txbx>
                          <wps:bodyPr rot="0" vert="horz" wrap="square" lIns="0" tIns="0" rIns="0" bIns="0" anchor="t" anchorCtr="0" upright="1">
                            <a:noAutofit/>
                          </wps:bodyPr>
                        </wps:wsp>
                        <wps:wsp>
                          <wps:cNvPr id="255"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5"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28535" w14:textId="77777777" w:rsidR="00114D5E" w:rsidRPr="007C1AAC" w:rsidRDefault="00114D5E" w:rsidP="00CA2472">
                                <w:pPr>
                                  <w:spacing w:before="0"/>
                                  <w:jc w:val="center"/>
                                  <w:rPr>
                                    <w:sz w:val="22"/>
                                    <w:szCs w:val="22"/>
                                  </w:rPr>
                                </w:pPr>
                                <w:r>
                                  <w:rPr>
                                    <w:sz w:val="22"/>
                                    <w:szCs w:val="22"/>
                                  </w:rPr>
                                  <w:t>XDS Document Repository</w:t>
                                </w:r>
                              </w:p>
                              <w:p w14:paraId="437D2E4D" w14:textId="77777777" w:rsidR="00114D5E" w:rsidRDefault="00114D5E" w:rsidP="00CA2472">
                                <w:pPr>
                                  <w:spacing w:before="0"/>
                                </w:pPr>
                              </w:p>
                              <w:p w14:paraId="346616F7" w14:textId="77777777" w:rsidR="00114D5E" w:rsidRPr="007C1AAC" w:rsidRDefault="00114D5E" w:rsidP="00CA2472">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59"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A957" w14:textId="77777777" w:rsidR="00114D5E" w:rsidRPr="007C1AAC" w:rsidRDefault="00114D5E" w:rsidP="00CA2472">
                                <w:pPr>
                                  <w:spacing w:before="0"/>
                                  <w:rPr>
                                    <w:sz w:val="22"/>
                                    <w:szCs w:val="22"/>
                                  </w:rPr>
                                </w:pPr>
                                <w:r>
                                  <w:t>Provide And Register Document set-b Response</w:t>
                                </w:r>
                                <w:r w:rsidDel="00281B77">
                                  <w:rPr>
                                    <w:sz w:val="22"/>
                                    <w:szCs w:val="22"/>
                                  </w:rPr>
                                  <w:t xml:space="preserve"> </w:t>
                                </w:r>
                              </w:p>
                              <w:p w14:paraId="297254F6" w14:textId="77777777" w:rsidR="00114D5E" w:rsidRDefault="00114D5E" w:rsidP="00CA2472">
                                <w:pPr>
                                  <w:spacing w:before="0"/>
                                </w:pPr>
                              </w:p>
                              <w:p w14:paraId="2232197E" w14:textId="77777777" w:rsidR="00114D5E" w:rsidRPr="007C1AAC" w:rsidRDefault="00114D5E" w:rsidP="00CA2472">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28"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">
                  <o:lock v:ext="edit" aspectratio="t"/>
                  <v:rect id="AutoShape 29" o:spid="_x0000_s1129"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HDoxgAA&#10;ANwAAAAPAAAAZHJzL2Rvd25yZXYueG1sRI/dasJAFITvC77DcgRvSt0otEiajYggDSJI48/1IXua&#10;hGbPxuw2iW/fLRS8HGbmGyZZj6YRPXWutqxgMY9AEBdW11wqOJ92LysQziNrbCyTgjs5WKeTpwRj&#10;bQf+pD73pQgQdjEqqLxvYyldUZFBN7ctcfC+bGfQB9mVUnc4BLhp5DKK3qTBmsNChS1tKyq+8x+j&#10;YCiO/fV0+JDH52tm+Zbdtvllr9RsOm7eQXga/SP83860guXr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qHDoxgAAANwAAAAPAAAAAAAAAAAAAAAAAJcCAABkcnMv&#10;ZG93bnJldi54bWxQSwUGAAAAAAQABAD1AAAAigMAAAAA&#10;" filled="f" stroked="f">
                    <o:lock v:ext="edit" aspectratio="t" text="t"/>
                  </v:rect>
                  <v:shape id="Text Box 30" o:spid="_x0000_s1130"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DqcxAAA&#10;ANwAAAAPAAAAZHJzL2Rvd25yZXYueG1sRI/NasMwEITvhb6D2EIvpZZrErtxooS0kOJrfh5gY61/&#10;qLUylhLbb18VCj0OM/MNs9lNphN3GlxrWcFbFIMgLq1uuVZwOR9e30E4j6yxs0wKZnKw2z4+bDDX&#10;duQj3U++FgHCLkcFjfd9LqUrGzLoItsTB6+yg0Ef5FBLPeAY4KaTSRyn0mDLYaHBnj4bKr9PN6Og&#10;KsaX5Wq8fvlLdlykH9hmVzsr9fw07dcgPE3+P/zXLrSCZJnA75lwBOT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Q6nMQAAADcAAAADwAAAAAAAAAAAAAAAACXAgAAZHJzL2Rv&#10;d25yZXYueG1sUEsFBgAAAAAEAAQA9QAAAIgDAAAAAA==&#10;" stroked="f">
                    <v:textbox>
                      <w:txbxContent>
                        <w:p w14:paraId="26CA355B" w14:textId="2B561108" w:rsidR="00114D5E" w:rsidRPr="007C1AAC" w:rsidRDefault="00114D5E" w:rsidP="00CA2472">
                          <w:pPr>
                            <w:spacing w:before="0"/>
                            <w:jc w:val="center"/>
                            <w:rPr>
                              <w:sz w:val="22"/>
                              <w:szCs w:val="22"/>
                            </w:rPr>
                          </w:pPr>
                          <w:r>
                            <w:rPr>
                              <w:sz w:val="22"/>
                              <w:szCs w:val="22"/>
                            </w:rPr>
                            <w:t xml:space="preserve">HT </w:t>
                          </w:r>
                          <w:ins w:id="1025" w:author="Elena Vio" w:date="2016-04-16T11:42:00Z">
                            <w:r>
                              <w:rPr>
                                <w:sz w:val="22"/>
                                <w:szCs w:val="22"/>
                              </w:rPr>
                              <w:t>Participant</w:t>
                            </w:r>
                          </w:ins>
                        </w:p>
                        <w:p w14:paraId="366DBB47" w14:textId="77777777" w:rsidR="00114D5E" w:rsidRDefault="00114D5E" w:rsidP="00CA2472">
                          <w:pPr>
                            <w:spacing w:before="0"/>
                          </w:pPr>
                        </w:p>
                        <w:p w14:paraId="2AB656C1" w14:textId="77777777" w:rsidR="00114D5E" w:rsidRPr="007C1AAC" w:rsidRDefault="00114D5E" w:rsidP="00CA2472">
                          <w:pPr>
                            <w:spacing w:before="0"/>
                            <w:jc w:val="center"/>
                            <w:rPr>
                              <w:sz w:val="22"/>
                              <w:szCs w:val="22"/>
                            </w:rPr>
                          </w:pPr>
                          <w:r w:rsidRPr="007C1AAC">
                            <w:rPr>
                              <w:sz w:val="22"/>
                              <w:szCs w:val="22"/>
                            </w:rPr>
                            <w:t>A</w:t>
                          </w:r>
                          <w:r>
                            <w:rPr>
                              <w:sz w:val="22"/>
                              <w:szCs w:val="22"/>
                            </w:rPr>
                            <w:t>ctor A</w:t>
                          </w:r>
                        </w:p>
                      </w:txbxContent>
                    </v:textbox>
                  </v:shape>
                  <v:line id="Line 31" o:spid="_x0000_s1131"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oDcxAAAANwAAAAPAAAAAAAAAAAA&#10;AAAAAKECAABkcnMvZG93bnJldi54bWxQSwUGAAAAAAQABAD5AAAAkgMAAAAA&#10;">
                    <v:stroke dashstyle="dash"/>
                  </v:line>
                  <v:shape id="Text Box 32" o:spid="_x0000_s1132"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xmNxgAA&#10;ANwAAAAPAAAAZHJzL2Rvd25yZXYueG1sRI9Ba8JAFITvQv/D8gredFOx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cxmNxgAAANwAAAAPAAAAAAAAAAAAAAAAAJcCAABkcnMv&#10;ZG93bnJldi54bWxQSwUGAAAAAAQABAD1AAAAigMAAAAA&#10;" filled="f" stroked="f">
                    <v:textbox inset="0,0,0,0">
                      <w:txbxContent>
                        <w:p w14:paraId="7BD0A9FE" w14:textId="3BBCD852" w:rsidR="00114D5E" w:rsidRPr="007C1AAC" w:rsidRDefault="00114D5E" w:rsidP="00CA2472">
                          <w:pPr>
                            <w:spacing w:before="0"/>
                            <w:rPr>
                              <w:sz w:val="22"/>
                              <w:szCs w:val="22"/>
                            </w:rPr>
                          </w:pPr>
                          <w:r>
                            <w:t xml:space="preserve">Add </w:t>
                          </w:r>
                          <w:ins w:id="1026" w:author="Elena Vio" w:date="2016-04-16T11:41:00Z">
                            <w:r>
                              <w:t>Individual Evaluation Report</w:t>
                            </w:r>
                          </w:ins>
                        </w:p>
                      </w:txbxContent>
                    </v:textbox>
                  </v:shape>
                  <v:line id="Line 33" o:spid="_x0000_s1133"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u9M8MAAADcAAAADwAAAGRycy9kb3ducmV2LnhtbESPzYrCMBSF98K8Q7gD7jQdQXGqUWRA&#10;cOEo6uD60lzbanNTk1g7b28EweXh/Hyc6bw1lWjI+dKygq9+AoI4s7rkXMHfYdkbg/ABWWNlmRT8&#10;k4f57KMzxVTbO++o2YdcxBH2KSooQqhTKX1WkEHftzVx9E7WGQxRulxqh/c4bio5SJKRNFhyJBRY&#10;009B2WV/M5Gb5Wt3PZ4v7er0u15eufneHLZKdT/bxQREoDa8w6/2SisYDI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vTPDAAAA3AAAAA8AAAAAAAAAAAAA&#10;AAAAoQIAAGRycy9kb3ducmV2LnhtbFBLBQYAAAAABAAEAPkAAACRAwAAAAA=&#10;">
                    <v:stroke dashstyle="dash"/>
                  </v:line>
                  <v:rect id="Rectangle 34" o:spid="_x0000_s1134"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99QwQAA&#10;ANwAAAAPAAAAZHJzL2Rvd25yZXYueG1sRE9Ni8IwEL0L/ocwgjdNdVG0GkVclPWo9eJtbMa22kxK&#10;E7XrrzfCwt7m8T5nvmxMKR5Uu8KygkE/AkGcWl1wpuCYbHoTEM4jaywtk4JfcrBctFtzjLV98p4e&#10;B5+JEMIuRgW591UspUtzMuj6tiIO3MXWBn2AdSZ1jc8Qbko5jKKxNFhwaMixonVO6e1wNwrOxfCI&#10;r32yjcx08+V3TXK9n76V6naa1QyEp8b/i//cPzrMn4zg80y4QC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wvfUMEAAADcAAAADwAAAAAAAAAAAAAAAACXAgAAZHJzL2Rvd25y&#10;ZXYueG1sUEsFBgAAAAAEAAQA9QAAAIUDAAAAAA==&#10;"/>
                  <v:rect id="Rectangle 35" o:spid="_x0000_s1135"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AwcxQAA&#10;ANwAAAAPAAAAZHJzL2Rvd25yZXYueG1sRI9Ba8JAFITvhf6H5RV6qxsjShtdpVRS7NHES2/P7DOJ&#10;Zt+G7JpEf323UOhxmJlvmNVmNI3oqXO1ZQXTSQSCuLC65lLBIU9fXkE4j6yxsUwKbuRgs358WGGi&#10;7cB76jNfigBhl6CCyvs2kdIVFRl0E9sSB+9kO4M+yK6UusMhwE0j4yhaSIM1h4UKW/qoqLhkV6Pg&#10;WMcHvO/zz8i8pTP/Nebn6/dWqeen8X0JwtPo/8N/7Z1WEM8X8HsmH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6cDBzFAAAA3AAAAA8AAAAAAAAAAAAAAAAAlwIAAGRycy9k&#10;b3ducmV2LnhtbFBLBQYAAAAABAAEAPUAAACJAwAAAAA=&#10;"/>
                  <v:line id="Line 36" o:spid="_x0000_s1136"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GX8UAAADcAAAADwAAAGRycy9kb3ducmV2LnhtbESPQWsCMRSE74X+h/AKvdWsgt26GqW4&#10;CD1oQS09v26em6Wbl2UT1/jvG6HgcZiZb5jFKtpWDNT7xrGC8SgDQVw53XCt4Ou4eXkD4QOyxtYx&#10;KbiSh9Xy8WGBhXYX3tNwCLVIEPYFKjAhdIWUvjJk0Y9cR5y8k+sthiT7WuoeLwluWznJsldpseG0&#10;YLCjtaHq93C2CnJT7mUuy+3xsxya8Szu4vfPTKnnp/g+BxEohnv4v/2hFUymO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4GX8UAAADcAAAADwAAAAAAAAAA&#10;AAAAAAChAgAAZHJzL2Rvd25yZXYueG1sUEsFBgAAAAAEAAQA+QAAAJMDAAAAAA==&#10;">
                    <v:stroke endarrow="block"/>
                  </v:line>
                  <v:shape id="Text Box 37" o:spid="_x0000_s1137"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fA12vQAA&#10;ANwAAAAPAAAAZHJzL2Rvd25yZXYueG1sRE9LCsIwEN0L3iGM4EY0VfxWo6iguPVzgLEZ22IzKU20&#10;9fZmIbh8vP9q05hCvKlyuWUFw0EEgjixOudUwe166M9BOI+ssbBMCj7kYLNut1YYa1vzmd4Xn4oQ&#10;wi5GBZn3ZSylSzIy6Aa2JA7cw1YGfYBVKnWFdQg3hRxF0VQazDk0ZFjSPqPkeXkZBY9T3Zss6vvR&#10;32bn8XSH+exuP0p1O812CcJT4//in/ukFYwmYW04E46AXH8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5fA12vQAAANwAAAAPAAAAAAAAAAAAAAAAAJcCAABkcnMvZG93bnJldi54&#10;bWxQSwUGAAAAAAQABAD1AAAAgQMAAAAA&#10;" stroked="f">
                    <v:textbox>
                      <w:txbxContent>
                        <w:p w14:paraId="6AC28535" w14:textId="77777777" w:rsidR="00114D5E" w:rsidRPr="007C1AAC" w:rsidRDefault="00114D5E" w:rsidP="00CA2472">
                          <w:pPr>
                            <w:spacing w:before="0"/>
                            <w:jc w:val="center"/>
                            <w:rPr>
                              <w:sz w:val="22"/>
                              <w:szCs w:val="22"/>
                            </w:rPr>
                          </w:pPr>
                          <w:r>
                            <w:rPr>
                              <w:sz w:val="22"/>
                              <w:szCs w:val="22"/>
                            </w:rPr>
                            <w:t>XDS Document Repository</w:t>
                          </w:r>
                        </w:p>
                        <w:p w14:paraId="437D2E4D" w14:textId="77777777" w:rsidR="00114D5E" w:rsidRDefault="00114D5E" w:rsidP="00CA2472">
                          <w:pPr>
                            <w:spacing w:before="0"/>
                          </w:pPr>
                        </w:p>
                        <w:p w14:paraId="346616F7" w14:textId="77777777" w:rsidR="00114D5E" w:rsidRPr="007C1AAC" w:rsidRDefault="00114D5E" w:rsidP="00CA2472">
                          <w:pPr>
                            <w:spacing w:before="0"/>
                            <w:jc w:val="center"/>
                            <w:rPr>
                              <w:sz w:val="22"/>
                              <w:szCs w:val="22"/>
                            </w:rPr>
                          </w:pPr>
                          <w:r w:rsidRPr="007C1AAC">
                            <w:rPr>
                              <w:sz w:val="22"/>
                              <w:szCs w:val="22"/>
                            </w:rPr>
                            <w:t>A</w:t>
                          </w:r>
                          <w:r>
                            <w:rPr>
                              <w:sz w:val="22"/>
                              <w:szCs w:val="22"/>
                            </w:rPr>
                            <w:t>ctor D</w:t>
                          </w:r>
                        </w:p>
                      </w:txbxContent>
                    </v:textbox>
                  </v:shape>
                  <v:line id="Line 38" o:spid="_x0000_s1138"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JwJcUAAADcAAAADwAAAAAAAAAA&#10;AAAAAAChAgAAZHJzL2Rvd25yZXYueG1sUEsFBgAAAAAEAAQA+QAAAJMDAAAAAA==&#10;">
                    <v:stroke endarrow="block"/>
                  </v:line>
                  <v:shape id="Text Box 39" o:spid="_x0000_s1139"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inset="0,0,0,0">
                      <w:txbxContent>
                        <w:p w14:paraId="4EC9A957" w14:textId="77777777" w:rsidR="00114D5E" w:rsidRPr="007C1AAC" w:rsidRDefault="00114D5E" w:rsidP="00CA2472">
                          <w:pPr>
                            <w:spacing w:before="0"/>
                            <w:rPr>
                              <w:sz w:val="22"/>
                              <w:szCs w:val="22"/>
                            </w:rPr>
                          </w:pPr>
                          <w:r>
                            <w:t>Provide And Register Document set-b Response</w:t>
                          </w:r>
                          <w:r w:rsidDel="00281B77">
                            <w:rPr>
                              <w:sz w:val="22"/>
                              <w:szCs w:val="22"/>
                            </w:rPr>
                            <w:t xml:space="preserve"> </w:t>
                          </w:r>
                        </w:p>
                        <w:p w14:paraId="297254F6" w14:textId="77777777" w:rsidR="00114D5E" w:rsidRDefault="00114D5E" w:rsidP="00CA2472">
                          <w:pPr>
                            <w:spacing w:before="0"/>
                          </w:pPr>
                        </w:p>
                        <w:p w14:paraId="2232197E" w14:textId="77777777" w:rsidR="00114D5E" w:rsidRPr="007C1AAC" w:rsidRDefault="00114D5E" w:rsidP="00CA2472">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1FB2B984" w14:textId="7A5B1C78" w:rsidR="00CA2472" w:rsidRDefault="00CA2472" w:rsidP="00CA2472">
      <w:pPr>
        <w:pStyle w:val="Titolo4"/>
        <w:numPr>
          <w:ilvl w:val="0"/>
          <w:numId w:val="0"/>
        </w:numPr>
        <w:rPr>
          <w:ins w:id="1027" w:author="Elena Vio" w:date="2016-04-16T11:35:00Z"/>
          <w:noProof w:val="0"/>
        </w:rPr>
      </w:pPr>
      <w:ins w:id="1028" w:author="Elena Vio" w:date="2016-04-16T11:35:00Z">
        <w:r w:rsidRPr="003651D9">
          <w:rPr>
            <w:noProof w:val="0"/>
          </w:rPr>
          <w:lastRenderedPageBreak/>
          <w:t>3.Y</w:t>
        </w:r>
        <w:r w:rsidR="000863DC">
          <w:rPr>
            <w:noProof w:val="0"/>
          </w:rPr>
          <w:t>6.4</w:t>
        </w:r>
        <w:r w:rsidRPr="003651D9">
          <w:rPr>
            <w:noProof w:val="0"/>
          </w:rPr>
          <w:t xml:space="preserve">.1 </w:t>
        </w:r>
        <w:r>
          <w:t xml:space="preserve">Add </w:t>
        </w:r>
      </w:ins>
      <w:ins w:id="1029" w:author="Elena Vio" w:date="2016-04-16T11:45:00Z">
        <w:r w:rsidR="000863DC">
          <w:t>Individual evaluation report</w:t>
        </w:r>
      </w:ins>
      <w:ins w:id="1030" w:author="Elena Vio" w:date="2016-04-16T11:43:00Z">
        <w:r w:rsidR="000863DC">
          <w:t xml:space="preserve"> </w:t>
        </w:r>
      </w:ins>
    </w:p>
    <w:p w14:paraId="2683B53A" w14:textId="6FDDF882" w:rsidR="00CA2472" w:rsidRPr="001C002C" w:rsidRDefault="00CA2472" w:rsidP="00CA2472">
      <w:pPr>
        <w:pStyle w:val="AuthorInstructions"/>
        <w:rPr>
          <w:ins w:id="1031" w:author="Elena Vio" w:date="2016-04-16T11:35:00Z"/>
          <w:i w:val="0"/>
        </w:rPr>
      </w:pPr>
      <w:ins w:id="1032" w:author="Elena Vio" w:date="2016-04-16T11:35:00Z">
        <w:r w:rsidRPr="00F11D89">
          <w:rPr>
            <w:i w:val="0"/>
          </w:rPr>
          <w:t xml:space="preserve">This message </w:t>
        </w:r>
        <w:r>
          <w:rPr>
            <w:i w:val="0"/>
          </w:rPr>
          <w:t xml:space="preserve">provides </w:t>
        </w:r>
      </w:ins>
      <w:ins w:id="1033" w:author="Elena Vio" w:date="2016-04-16T11:44:00Z">
        <w:r w:rsidR="000863DC">
          <w:rPr>
            <w:i w:val="0"/>
          </w:rPr>
          <w:t>Individual Evaluation Report</w:t>
        </w:r>
      </w:ins>
      <w:ins w:id="1034" w:author="Elena Vio" w:date="2016-04-16T11:35:00Z">
        <w:r w:rsidRPr="00C062BE">
          <w:rPr>
            <w:i w:val="0"/>
          </w:rPr>
          <w:t xml:space="preserve"> </w:t>
        </w:r>
        <w:r>
          <w:rPr>
            <w:i w:val="0"/>
          </w:rPr>
          <w:t xml:space="preserve">to </w:t>
        </w:r>
        <w:r w:rsidRPr="00C062BE">
          <w:rPr>
            <w:i w:val="0"/>
          </w:rPr>
          <w:t>Heart Team.</w:t>
        </w:r>
      </w:ins>
    </w:p>
    <w:p w14:paraId="25CC355C" w14:textId="77777777" w:rsidR="00CA2472" w:rsidRDefault="00CA2472" w:rsidP="00CA2472">
      <w:pPr>
        <w:pStyle w:val="AuthorInstructions"/>
        <w:rPr>
          <w:ins w:id="1035" w:author="Elena Vio" w:date="2016-04-16T11:35:00Z"/>
          <w:i w:val="0"/>
        </w:rPr>
      </w:pPr>
    </w:p>
    <w:p w14:paraId="2627C23F" w14:textId="7775221B" w:rsidR="00CA2472" w:rsidRPr="003651D9" w:rsidRDefault="00CA2472" w:rsidP="00CA2472">
      <w:pPr>
        <w:pStyle w:val="Titolo5"/>
        <w:numPr>
          <w:ilvl w:val="0"/>
          <w:numId w:val="0"/>
        </w:numPr>
        <w:rPr>
          <w:ins w:id="1036" w:author="Elena Vio" w:date="2016-04-16T11:35:00Z"/>
          <w:noProof w:val="0"/>
        </w:rPr>
      </w:pPr>
      <w:ins w:id="1037" w:author="Elena Vio" w:date="2016-04-16T11:35:00Z">
        <w:r w:rsidRPr="003651D9">
          <w:rPr>
            <w:noProof w:val="0"/>
          </w:rPr>
          <w:t>3.Y</w:t>
        </w:r>
        <w:r w:rsidR="000863DC">
          <w:rPr>
            <w:noProof w:val="0"/>
          </w:rPr>
          <w:t>6</w:t>
        </w:r>
        <w:r w:rsidRPr="003651D9">
          <w:rPr>
            <w:noProof w:val="0"/>
          </w:rPr>
          <w:t>.4.1.1 Trigger Events</w:t>
        </w:r>
      </w:ins>
    </w:p>
    <w:p w14:paraId="5E53AAB9" w14:textId="1481BBD1" w:rsidR="00CA2472" w:rsidRDefault="00CA2472" w:rsidP="00CA2472">
      <w:pPr>
        <w:rPr>
          <w:ins w:id="1038" w:author="Elena Vio" w:date="2016-04-16T11:35:00Z"/>
        </w:rPr>
      </w:pPr>
      <w:ins w:id="1039" w:author="Elena Vio" w:date="2016-04-16T11:35:00Z">
        <w:r>
          <w:t xml:space="preserve">The HT </w:t>
        </w:r>
      </w:ins>
      <w:ins w:id="1040" w:author="Elena Vio" w:date="2016-04-16T11:44:00Z">
        <w:r w:rsidR="000863DC">
          <w:t>Participant</w:t>
        </w:r>
      </w:ins>
      <w:ins w:id="1041" w:author="Elena Vio" w:date="2016-04-16T11:35:00Z">
        <w:r>
          <w:t xml:space="preserve"> sends this message when</w:t>
        </w:r>
      </w:ins>
      <w:ins w:id="1042" w:author="Elena Vio" w:date="2016-04-16T12:45:00Z">
        <w:r w:rsidR="00E60A02">
          <w:t xml:space="preserve"> received all information by HT Requester</w:t>
        </w:r>
      </w:ins>
      <w:ins w:id="1043" w:author="Elena Vio" w:date="2016-04-16T12:46:00Z">
        <w:r w:rsidR="00E60A02">
          <w:t>, if needed</w:t>
        </w:r>
      </w:ins>
      <w:ins w:id="1044" w:author="Elena Vio" w:date="2016-04-16T12:45:00Z">
        <w:r w:rsidR="00E60A02">
          <w:t>, and</w:t>
        </w:r>
      </w:ins>
      <w:ins w:id="1045" w:author="Elena Vio" w:date="2016-04-16T11:35:00Z">
        <w:r>
          <w:t xml:space="preserve"> is ready to provide </w:t>
        </w:r>
      </w:ins>
      <w:ins w:id="1046" w:author="Elena Vio" w:date="2016-04-16T11:45:00Z">
        <w:r w:rsidR="000863DC" w:rsidRPr="005D66D2">
          <w:t xml:space="preserve">Individual Evaluation Report </w:t>
        </w:r>
      </w:ins>
      <w:ins w:id="1047" w:author="Elena Vio" w:date="2016-04-16T11:35:00Z">
        <w:r w:rsidRPr="005D66D2">
          <w:t xml:space="preserve">to </w:t>
        </w:r>
        <w:r w:rsidRPr="000B40A3">
          <w:t>Heart Team</w:t>
        </w:r>
        <w:r>
          <w:t>.</w:t>
        </w:r>
      </w:ins>
    </w:p>
    <w:p w14:paraId="4AC9721E" w14:textId="77777777" w:rsidR="00CA2472" w:rsidRDefault="00CA2472" w:rsidP="00CA2472">
      <w:pPr>
        <w:rPr>
          <w:ins w:id="1048" w:author="Elena Vio" w:date="2016-04-16T11:35:00Z"/>
        </w:rPr>
      </w:pPr>
      <w:ins w:id="1049" w:author="Elena Vio" w:date="2016-04-16T11:35:00Z">
        <w:r>
          <w:t xml:space="preserve">The </w:t>
        </w:r>
        <w:r w:rsidRPr="00855164">
          <w:rPr>
            <w:b/>
          </w:rPr>
          <w:t>pre-conditions</w:t>
        </w:r>
        <w:r>
          <w:t xml:space="preserve"> are encoded as:</w:t>
        </w:r>
      </w:ins>
    </w:p>
    <w:p w14:paraId="59801C5A" w14:textId="394F70D7" w:rsidR="00271794" w:rsidRPr="00933E06" w:rsidRDefault="00271794" w:rsidP="00933E06">
      <w:pPr>
        <w:rPr>
          <w:ins w:id="1050" w:author="Elena Vio" w:date="2016-04-24T17:46:00Z"/>
        </w:rPr>
      </w:pPr>
      <w:ins w:id="1051" w:author="Elena Vio" w:date="2016-04-16T11:46:00Z">
        <w:r>
          <w:t>T</w:t>
        </w:r>
        <w:r w:rsidR="0022373E">
          <w:t>he workflow document is open (</w:t>
        </w:r>
        <w:proofErr w:type="spellStart"/>
        <w:r w:rsidR="0022373E" w:rsidRPr="00271794">
          <w:rPr>
            <w:rFonts w:ascii="Courier" w:hAnsi="Courier"/>
            <w:b/>
          </w:rPr>
          <w:t>WorkflowDocument</w:t>
        </w:r>
        <w:proofErr w:type="spellEnd"/>
        <w:r w:rsidR="0022373E" w:rsidRPr="00271794">
          <w:rPr>
            <w:rFonts w:ascii="Courier" w:hAnsi="Courier"/>
            <w:b/>
          </w:rPr>
          <w:t>/</w:t>
        </w:r>
        <w:proofErr w:type="spellStart"/>
        <w:r w:rsidR="0022373E" w:rsidRPr="00271794">
          <w:rPr>
            <w:rFonts w:ascii="Courier" w:hAnsi="Courier"/>
            <w:b/>
          </w:rPr>
          <w:t>workflowStatus</w:t>
        </w:r>
        <w:proofErr w:type="spellEnd"/>
        <w:r w:rsidR="0022373E">
          <w:t>=”OPEN”</w:t>
        </w:r>
        <w:proofErr w:type="gramStart"/>
        <w:r w:rsidR="0022373E">
          <w:t>)</w:t>
        </w:r>
        <w:r w:rsidR="0022373E" w:rsidRPr="00271794">
          <w:rPr>
            <w:b/>
          </w:rPr>
          <w:t xml:space="preserve"> </w:t>
        </w:r>
      </w:ins>
      <w:ins w:id="1052" w:author="Elena Vio" w:date="2016-04-24T17:46:00Z">
        <w:r>
          <w:rPr>
            <w:b/>
          </w:rPr>
          <w:t xml:space="preserve"> and</w:t>
        </w:r>
        <w:proofErr w:type="gramEnd"/>
      </w:ins>
    </w:p>
    <w:p w14:paraId="16CE3FD3" w14:textId="209D7E66" w:rsidR="0022373E" w:rsidRDefault="00742165" w:rsidP="003027B4">
      <w:pPr>
        <w:pStyle w:val="Paragrafoelenco"/>
        <w:numPr>
          <w:ilvl w:val="0"/>
          <w:numId w:val="71"/>
        </w:numPr>
        <w:rPr>
          <w:ins w:id="1053" w:author="Elena Vio" w:date="2016-04-24T17:43:00Z"/>
        </w:rPr>
      </w:pPr>
      <w:ins w:id="1054" w:author="Elena Vio" w:date="2016-04-24T17:51:00Z">
        <w:r>
          <w:t>If</w:t>
        </w:r>
      </w:ins>
      <w:ins w:id="1055" w:author="Elena Vio" w:date="2016-04-24T17:46:00Z">
        <w:r w:rsidR="00271794">
          <w:t xml:space="preserve"> </w:t>
        </w:r>
      </w:ins>
      <w:ins w:id="1056" w:author="Elena Vio" w:date="2016-04-24T17:47:00Z">
        <w:r w:rsidR="00271794">
          <w:t xml:space="preserve">the </w:t>
        </w:r>
      </w:ins>
      <w:ins w:id="1057" w:author="Elena Vio" w:date="2016-04-24T17:46:00Z">
        <w:r w:rsidR="00271794">
          <w:t>HT Participant</w:t>
        </w:r>
        <w:r>
          <w:t xml:space="preserve"> </w:t>
        </w:r>
      </w:ins>
      <w:ins w:id="1058" w:author="Elena Vio" w:date="2016-04-24T17:47:00Z">
        <w:r w:rsidR="00271794">
          <w:t>ha</w:t>
        </w:r>
        <w:r>
          <w:t>s</w:t>
        </w:r>
        <w:r w:rsidR="00271794">
          <w:t>n’t created</w:t>
        </w:r>
      </w:ins>
      <w:ins w:id="1059" w:author="Elena Vio" w:date="2016-04-24T17:46:00Z">
        <w:r w:rsidR="00271794">
          <w:t xml:space="preserve"> any HT Preparation tasks</w:t>
        </w:r>
        <w:proofErr w:type="gramStart"/>
        <w:r w:rsidR="00271794">
          <w:t xml:space="preserve">, </w:t>
        </w:r>
      </w:ins>
      <w:ins w:id="1060" w:author="Elena Vio" w:date="2016-04-16T11:46:00Z">
        <w:r w:rsidR="0022373E">
          <w:rPr>
            <w:b/>
          </w:rPr>
          <w:t xml:space="preserve"> t</w:t>
        </w:r>
        <w:r w:rsidR="0022373E">
          <w:t>he</w:t>
        </w:r>
        <w:proofErr w:type="gramEnd"/>
        <w:r w:rsidR="0022373E">
          <w:t xml:space="preserve"> HT Involvement </w:t>
        </w:r>
        <w:r w:rsidR="0022373E" w:rsidRPr="00A555FB">
          <w:t xml:space="preserve">task is </w:t>
        </w:r>
        <w:r w:rsidR="0022373E">
          <w:t>“</w:t>
        </w:r>
      </w:ins>
      <w:ins w:id="1061" w:author="Elena Vio" w:date="2016-04-16T11:52:00Z">
        <w:r w:rsidR="00695135">
          <w:t>IN PROGRESS</w:t>
        </w:r>
      </w:ins>
      <w:ins w:id="1062" w:author="Elena Vio" w:date="2016-04-16T11:46:00Z">
        <w:r w:rsidR="0022373E" w:rsidRPr="00A555FB">
          <w:t>”</w:t>
        </w:r>
        <w:r w:rsidR="0022373E" w:rsidRPr="00C062BE">
          <w:rPr>
            <w:b/>
          </w:rPr>
          <w:t xml:space="preserve"> </w:t>
        </w:r>
        <w:r w:rsidR="0022373E">
          <w:t>(</w:t>
        </w:r>
        <w:proofErr w:type="spellStart"/>
        <w:r w:rsidR="0022373E" w:rsidRPr="00C062BE">
          <w:rPr>
            <w:rFonts w:ascii="Courier" w:hAnsi="Courier"/>
            <w:b/>
          </w:rPr>
          <w:t>WorkflowDocument</w:t>
        </w:r>
        <w:proofErr w:type="spellEnd"/>
        <w:r w:rsidR="0022373E" w:rsidRPr="00C062BE">
          <w:rPr>
            <w:rFonts w:ascii="Courier" w:hAnsi="Courier"/>
            <w:b/>
          </w:rPr>
          <w:t>/</w:t>
        </w:r>
        <w:proofErr w:type="spellStart"/>
        <w:r w:rsidR="0022373E" w:rsidRPr="00C062BE">
          <w:rPr>
            <w:rFonts w:ascii="Courier" w:hAnsi="Courier"/>
            <w:b/>
          </w:rPr>
          <w:t>TaskList</w:t>
        </w:r>
        <w:proofErr w:type="spellEnd"/>
        <w:r w:rsidR="0022373E" w:rsidRPr="00C062BE">
          <w:rPr>
            <w:rFonts w:ascii="Courier" w:hAnsi="Courier"/>
            <w:b/>
          </w:rPr>
          <w:t>/</w:t>
        </w:r>
        <w:proofErr w:type="spellStart"/>
        <w:r w:rsidR="0022373E" w:rsidRPr="00C062BE">
          <w:rPr>
            <w:rFonts w:ascii="Courier" w:hAnsi="Courier"/>
            <w:b/>
          </w:rPr>
          <w:t>XDWTask</w:t>
        </w:r>
        <w:proofErr w:type="spellEnd"/>
        <w:r w:rsidR="0022373E" w:rsidRPr="00C062BE">
          <w:rPr>
            <w:rFonts w:ascii="Courier" w:hAnsi="Courier"/>
            <w:b/>
          </w:rPr>
          <w:t>/</w:t>
        </w:r>
        <w:proofErr w:type="spellStart"/>
        <w:r w:rsidR="0022373E" w:rsidRPr="00C062BE">
          <w:rPr>
            <w:rFonts w:ascii="Courier" w:hAnsi="Courier"/>
            <w:b/>
          </w:rPr>
          <w:t>taskData</w:t>
        </w:r>
        <w:proofErr w:type="spellEnd"/>
        <w:r w:rsidR="0022373E" w:rsidRPr="00C062BE">
          <w:rPr>
            <w:rFonts w:ascii="Courier" w:hAnsi="Courier"/>
            <w:b/>
          </w:rPr>
          <w:t>/</w:t>
        </w:r>
        <w:proofErr w:type="spellStart"/>
        <w:r w:rsidR="0022373E" w:rsidRPr="00C062BE">
          <w:rPr>
            <w:rFonts w:ascii="Courier" w:hAnsi="Courier"/>
            <w:b/>
          </w:rPr>
          <w:t>taskDetails</w:t>
        </w:r>
        <w:proofErr w:type="spellEnd"/>
        <w:r w:rsidR="0022373E" w:rsidRPr="00C062BE">
          <w:rPr>
            <w:rFonts w:ascii="Courier" w:hAnsi="Courier"/>
            <w:b/>
          </w:rPr>
          <w:t>/status</w:t>
        </w:r>
        <w:r w:rsidR="0022373E">
          <w:t>=”</w:t>
        </w:r>
      </w:ins>
      <w:ins w:id="1063" w:author="Elena Vio" w:date="2016-04-16T11:52:00Z">
        <w:r w:rsidR="00695135">
          <w:t>IN PROGRESS</w:t>
        </w:r>
      </w:ins>
      <w:ins w:id="1064" w:author="Elena Vio" w:date="2016-04-16T11:46:00Z">
        <w:r w:rsidR="0022373E">
          <w:t xml:space="preserve">” </w:t>
        </w:r>
        <w:r w:rsidR="0022373E" w:rsidRPr="00855164">
          <w:t>and</w:t>
        </w:r>
        <w:r w:rsidR="0022373E" w:rsidRPr="00C062BE">
          <w:rPr>
            <w:b/>
          </w:rPr>
          <w:t xml:space="preserve"> </w:t>
        </w:r>
        <w:r w:rsidR="0022373E" w:rsidRPr="00C062BE">
          <w:rPr>
            <w:rFonts w:ascii="Courier" w:hAnsi="Courier"/>
            <w:b/>
          </w:rPr>
          <w:t>WorkflowDocument/TaskList/XDWTask/taskData/taskDetails/taskType</w:t>
        </w:r>
        <w:r w:rsidR="0022373E">
          <w:t>=”HT</w:t>
        </w:r>
      </w:ins>
      <w:ins w:id="1065" w:author="Elena Vio" w:date="2016-04-16T11:47:00Z">
        <w:r w:rsidR="0022373E">
          <w:t>Involvement</w:t>
        </w:r>
      </w:ins>
      <w:ins w:id="1066" w:author="Elena Vio" w:date="2016-04-16T11:46:00Z">
        <w:r w:rsidR="0022373E">
          <w:t>”</w:t>
        </w:r>
        <w:r w:rsidR="00271794">
          <w:t>)</w:t>
        </w:r>
      </w:ins>
    </w:p>
    <w:p w14:paraId="16A084F0" w14:textId="32C87A50" w:rsidR="00870349" w:rsidRDefault="00870349" w:rsidP="00933E06">
      <w:pPr>
        <w:pStyle w:val="Paragrafoelenco"/>
        <w:rPr>
          <w:ins w:id="1067" w:author="Elena Vio" w:date="2016-04-24T17:43:00Z"/>
        </w:rPr>
      </w:pPr>
      <w:ins w:id="1068" w:author="Elena Vio" w:date="2016-04-24T17:43:00Z">
        <w:r>
          <w:t>OR</w:t>
        </w:r>
      </w:ins>
    </w:p>
    <w:p w14:paraId="74BD2A7F" w14:textId="2C00FFC0" w:rsidR="00870349" w:rsidRDefault="00742165" w:rsidP="00870349">
      <w:pPr>
        <w:pStyle w:val="Paragrafoelenco"/>
        <w:numPr>
          <w:ilvl w:val="0"/>
          <w:numId w:val="71"/>
        </w:numPr>
        <w:rPr>
          <w:ins w:id="1069" w:author="Elena Vio" w:date="2016-04-24T17:43:00Z"/>
        </w:rPr>
      </w:pPr>
      <w:ins w:id="1070" w:author="Elena Vio" w:date="2016-04-24T17:52:00Z">
        <w:r>
          <w:t>If</w:t>
        </w:r>
      </w:ins>
      <w:ins w:id="1071" w:author="Elena Vio" w:date="2016-04-24T17:48:00Z">
        <w:r w:rsidR="00271794">
          <w:t xml:space="preserve"> the HT Participant</w:t>
        </w:r>
        <w:r>
          <w:t xml:space="preserve"> has</w:t>
        </w:r>
        <w:r w:rsidR="00271794">
          <w:t xml:space="preserve"> created HT Preparation tasks</w:t>
        </w:r>
      </w:ins>
      <w:ins w:id="1072" w:author="Elena Vio" w:date="2016-04-24T17:47:00Z">
        <w:r w:rsidR="00271794">
          <w:t>,</w:t>
        </w:r>
      </w:ins>
      <w:ins w:id="1073" w:author="Elena Vio" w:date="2016-04-24T17:43:00Z">
        <w:r w:rsidR="00870349">
          <w:rPr>
            <w:b/>
          </w:rPr>
          <w:t xml:space="preserve"> t</w:t>
        </w:r>
        <w:r w:rsidR="00870349">
          <w:t xml:space="preserve">he HT Preparation </w:t>
        </w:r>
        <w:r w:rsidR="00870349" w:rsidRPr="00A555FB">
          <w:t xml:space="preserve">task is </w:t>
        </w:r>
        <w:r w:rsidR="00870349">
          <w:t>“COMPLETED</w:t>
        </w:r>
        <w:r w:rsidR="00870349" w:rsidRPr="00A555FB">
          <w:t>”</w:t>
        </w:r>
        <w:r w:rsidR="00870349" w:rsidRPr="00C062BE">
          <w:rPr>
            <w:b/>
          </w:rPr>
          <w:t xml:space="preserve"> </w:t>
        </w:r>
      </w:ins>
      <w:ins w:id="1074" w:author="Elena Vio" w:date="2016-04-24T17:49:00Z">
        <w:r w:rsidR="00271794" w:rsidRPr="00933E06">
          <w:t>or “EXITED”</w:t>
        </w:r>
        <w:r w:rsidR="00271794">
          <w:rPr>
            <w:b/>
          </w:rPr>
          <w:t xml:space="preserve"> </w:t>
        </w:r>
      </w:ins>
      <w:ins w:id="1075" w:author="Elena Vio" w:date="2016-04-24T17:43:00Z">
        <w:r w:rsidR="00870349">
          <w:t>(</w:t>
        </w:r>
        <w:r w:rsidR="00870349" w:rsidRPr="00C062BE">
          <w:rPr>
            <w:rFonts w:ascii="Courier" w:hAnsi="Courier"/>
            <w:b/>
          </w:rPr>
          <w:t>WorkflowDocument/TaskList/XDWTask/taskData/taskDetails/status</w:t>
        </w:r>
        <w:r w:rsidR="00870349">
          <w:t xml:space="preserve">=”COMPLETED” </w:t>
        </w:r>
      </w:ins>
      <w:ins w:id="1076" w:author="Elena Vio" w:date="2016-04-24T17:49:00Z">
        <w:r w:rsidR="00271794">
          <w:t>or “EXITED ”</w:t>
        </w:r>
      </w:ins>
      <w:ins w:id="1077" w:author="Elena Vio" w:date="2016-04-24T17:43:00Z">
        <w:r w:rsidR="00870349" w:rsidRPr="00855164">
          <w:t>and</w:t>
        </w:r>
        <w:r w:rsidR="00870349" w:rsidRPr="00C062BE">
          <w:rPr>
            <w:b/>
          </w:rPr>
          <w:t xml:space="preserve"> </w:t>
        </w:r>
        <w:r w:rsidR="00870349" w:rsidRPr="00C062BE">
          <w:rPr>
            <w:rFonts w:ascii="Courier" w:hAnsi="Courier"/>
            <w:b/>
          </w:rPr>
          <w:t>WorkflowDocument/TaskList/XDWTask/taskData/taskDetails/taskType</w:t>
        </w:r>
        <w:r w:rsidR="00870349">
          <w:t xml:space="preserve">=”HTPreparation”) </w:t>
        </w:r>
      </w:ins>
    </w:p>
    <w:p w14:paraId="7569C402" w14:textId="77F7A929" w:rsidR="00870349" w:rsidRPr="007858B9" w:rsidRDefault="00870349" w:rsidP="00933E06">
      <w:pPr>
        <w:ind w:left="360"/>
        <w:rPr>
          <w:ins w:id="1078" w:author="Elena Vio" w:date="2016-04-16T11:35:00Z"/>
        </w:rPr>
      </w:pPr>
    </w:p>
    <w:p w14:paraId="6A53C2F3" w14:textId="400A8E93" w:rsidR="008930EB" w:rsidRDefault="00CA2472" w:rsidP="00CA2472">
      <w:pPr>
        <w:pStyle w:val="Titolo5"/>
        <w:numPr>
          <w:ilvl w:val="0"/>
          <w:numId w:val="0"/>
        </w:numPr>
        <w:rPr>
          <w:ins w:id="1079" w:author="Elena Vio" w:date="2016-04-16T11:53:00Z"/>
          <w:rFonts w:ascii="Times New Roman" w:hAnsi="Times New Roman"/>
          <w:b w:val="0"/>
          <w:noProof w:val="0"/>
          <w:kern w:val="0"/>
          <w:sz w:val="24"/>
        </w:rPr>
      </w:pPr>
      <w:ins w:id="1080" w:author="Elena Vio" w:date="2016-04-16T11:35:00Z">
        <w:r>
          <w:rPr>
            <w:rFonts w:ascii="Times New Roman" w:hAnsi="Times New Roman"/>
            <w:b w:val="0"/>
            <w:noProof w:val="0"/>
            <w:kern w:val="0"/>
            <w:sz w:val="24"/>
          </w:rPr>
          <w:t xml:space="preserve">The </w:t>
        </w:r>
      </w:ins>
      <w:ins w:id="1081" w:author="Elena Vio" w:date="2016-04-16T11:53:00Z">
        <w:r w:rsidR="008930EB">
          <w:rPr>
            <w:rFonts w:ascii="Times New Roman" w:hAnsi="Times New Roman"/>
            <w:b w:val="0"/>
            <w:noProof w:val="0"/>
            <w:kern w:val="0"/>
            <w:sz w:val="24"/>
          </w:rPr>
          <w:t>Docu</w:t>
        </w:r>
      </w:ins>
      <w:ins w:id="1082" w:author="Elena Vio" w:date="2016-04-16T11:55:00Z">
        <w:r w:rsidR="008930EB">
          <w:rPr>
            <w:rFonts w:ascii="Times New Roman" w:hAnsi="Times New Roman"/>
            <w:b w:val="0"/>
            <w:noProof w:val="0"/>
            <w:kern w:val="0"/>
            <w:sz w:val="24"/>
          </w:rPr>
          <w:t>m</w:t>
        </w:r>
      </w:ins>
      <w:ins w:id="1083" w:author="Elena Vio" w:date="2016-04-16T11:53:00Z">
        <w:r w:rsidR="008930EB">
          <w:rPr>
            <w:rFonts w:ascii="Times New Roman" w:hAnsi="Times New Roman"/>
            <w:b w:val="0"/>
            <w:noProof w:val="0"/>
            <w:kern w:val="0"/>
            <w:sz w:val="24"/>
          </w:rPr>
          <w:t>ent</w:t>
        </w:r>
      </w:ins>
      <w:ins w:id="1084" w:author="Elena Vio" w:date="2016-04-16T11:35:00Z">
        <w:r>
          <w:rPr>
            <w:rFonts w:ascii="Times New Roman" w:hAnsi="Times New Roman"/>
            <w:b w:val="0"/>
            <w:noProof w:val="0"/>
            <w:kern w:val="0"/>
            <w:sz w:val="24"/>
          </w:rPr>
          <w:t xml:space="preserve"> needed </w:t>
        </w:r>
      </w:ins>
      <w:ins w:id="1085" w:author="Elena Vio" w:date="2016-04-16T11:53:00Z">
        <w:r w:rsidR="00630E2E">
          <w:rPr>
            <w:rFonts w:ascii="Times New Roman" w:hAnsi="Times New Roman"/>
            <w:b w:val="0"/>
            <w:noProof w:val="0"/>
            <w:kern w:val="0"/>
            <w:sz w:val="24"/>
          </w:rPr>
          <w:t>is Individual evaluation report.</w:t>
        </w:r>
        <w:r w:rsidR="008930EB">
          <w:rPr>
            <w:rFonts w:ascii="Times New Roman" w:hAnsi="Times New Roman"/>
            <w:b w:val="0"/>
            <w:noProof w:val="0"/>
            <w:kern w:val="0"/>
            <w:sz w:val="24"/>
          </w:rPr>
          <w:t xml:space="preserve"> </w:t>
        </w:r>
      </w:ins>
    </w:p>
    <w:p w14:paraId="6338FF3D" w14:textId="752FF83C" w:rsidR="00CA2472" w:rsidRPr="003651D9" w:rsidRDefault="00CA2472" w:rsidP="00CA2472">
      <w:pPr>
        <w:pStyle w:val="Titolo5"/>
        <w:numPr>
          <w:ilvl w:val="0"/>
          <w:numId w:val="0"/>
        </w:numPr>
        <w:rPr>
          <w:ins w:id="1086" w:author="Elena Vio" w:date="2016-04-16T11:35:00Z"/>
          <w:noProof w:val="0"/>
        </w:rPr>
      </w:pPr>
      <w:ins w:id="1087" w:author="Elena Vio" w:date="2016-04-16T11:35:00Z">
        <w:r w:rsidRPr="003651D9">
          <w:rPr>
            <w:noProof w:val="0"/>
          </w:rPr>
          <w:t>3.Y</w:t>
        </w:r>
        <w:r w:rsidR="00511C99">
          <w:rPr>
            <w:noProof w:val="0"/>
          </w:rPr>
          <w:t>6</w:t>
        </w:r>
        <w:r w:rsidRPr="003651D9">
          <w:rPr>
            <w:noProof w:val="0"/>
          </w:rPr>
          <w:t>.4.1.2 Message Semantics</w:t>
        </w:r>
      </w:ins>
    </w:p>
    <w:p w14:paraId="1CA4B3A9" w14:textId="0618672E" w:rsidR="00CA2472" w:rsidRDefault="00CA2472" w:rsidP="00CA2472">
      <w:pPr>
        <w:pStyle w:val="Corpodeltesto"/>
        <w:rPr>
          <w:ins w:id="1088" w:author="Elena Vio" w:date="2016-04-16T11:35:00Z"/>
        </w:rPr>
      </w:pPr>
      <w:ins w:id="1089" w:author="Elena Vio" w:date="2016-04-16T11:35: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1090" w:author="Elena Vio" w:date="2016-04-16T11:55:00Z">
        <w:r w:rsidR="00511C99">
          <w:t>Participant</w:t>
        </w:r>
      </w:ins>
      <w:ins w:id="1091" w:author="Elena Vio" w:date="2016-04-16T11:35:00Z">
        <w:r>
          <w:t xml:space="preserve"> is the Document Source.</w:t>
        </w:r>
      </w:ins>
    </w:p>
    <w:p w14:paraId="758D0E77" w14:textId="77777777" w:rsidR="00CA2472" w:rsidRDefault="00CA2472" w:rsidP="00CA2472">
      <w:pPr>
        <w:pStyle w:val="Corpodeltesto"/>
        <w:rPr>
          <w:ins w:id="1092" w:author="Elena Vio" w:date="2016-04-16T11:35:00Z"/>
        </w:rPr>
      </w:pPr>
      <w:ins w:id="1093" w:author="Elena Vio" w:date="2016-04-16T11:35:00Z">
        <w:r>
          <w:t xml:space="preserve"> This section defines:</w:t>
        </w:r>
      </w:ins>
    </w:p>
    <w:p w14:paraId="3F70F4A6" w14:textId="6FD46BD9" w:rsidR="00CA2472" w:rsidRDefault="00CA2472" w:rsidP="00CA2472">
      <w:pPr>
        <w:pStyle w:val="Corpodeltesto"/>
        <w:numPr>
          <w:ilvl w:val="0"/>
          <w:numId w:val="37"/>
        </w:numPr>
        <w:rPr>
          <w:ins w:id="1094" w:author="Elena Vio" w:date="2016-04-16T11:57:00Z"/>
        </w:rPr>
      </w:pPr>
      <w:proofErr w:type="gramStart"/>
      <w:ins w:id="1095" w:author="Elena Vio" w:date="2016-04-16T11:35:00Z">
        <w:r>
          <w:t>the</w:t>
        </w:r>
        <w:proofErr w:type="gramEnd"/>
        <w:r>
          <w:t xml:space="preserve"> Heart Team Workflow Document Content submitted in the Provide</w:t>
        </w:r>
        <w:r w:rsidR="00511C99">
          <w:t xml:space="preserve"> and Register.  See Section 3.Y6</w:t>
        </w:r>
        <w:r>
          <w:t>.4.1.2.1.</w:t>
        </w:r>
      </w:ins>
    </w:p>
    <w:p w14:paraId="59D8D2F5" w14:textId="79860588" w:rsidR="00511C99" w:rsidRDefault="00511C99" w:rsidP="00511C99">
      <w:pPr>
        <w:pStyle w:val="Corpodeltesto"/>
        <w:numPr>
          <w:ilvl w:val="0"/>
          <w:numId w:val="37"/>
        </w:numPr>
        <w:rPr>
          <w:ins w:id="1096" w:author="Elena Vio" w:date="2016-04-16T11:35:00Z"/>
        </w:rPr>
      </w:pPr>
      <w:ins w:id="1097" w:author="Elena Vio" w:date="2016-04-16T11:57:00Z">
        <w:r>
          <w:t>The Individual Evaluation Report Document submitted in the Provide and Register.  See Section 3.Y6.4.1.2.2</w:t>
        </w:r>
        <w:proofErr w:type="gramStart"/>
        <w:r>
          <w:t>..</w:t>
        </w:r>
        <w:proofErr w:type="gramEnd"/>
        <w:r>
          <w:t xml:space="preserve"> </w:t>
        </w:r>
      </w:ins>
    </w:p>
    <w:p w14:paraId="6B66633D" w14:textId="2DF4EEDE" w:rsidR="00CA2472" w:rsidRDefault="00CA2472" w:rsidP="00CA2472">
      <w:pPr>
        <w:pStyle w:val="Corpodeltesto"/>
        <w:numPr>
          <w:ilvl w:val="0"/>
          <w:numId w:val="37"/>
        </w:numPr>
        <w:rPr>
          <w:ins w:id="1098" w:author="Elena Vio" w:date="2016-04-16T11:35:00Z"/>
        </w:rPr>
      </w:pPr>
      <w:ins w:id="1099" w:author="Elena Vio" w:date="2016-04-16T11:35:00Z">
        <w:r>
          <w:t>The Document Sharing Metadata requirements for the Submission Set and D</w:t>
        </w:r>
        <w:r w:rsidR="00511C99">
          <w:t>ocument Entry.  See Section 3.Y6</w:t>
        </w:r>
        <w:r>
          <w:t>.4.1.2.3.</w:t>
        </w:r>
      </w:ins>
    </w:p>
    <w:p w14:paraId="51F9FA51" w14:textId="533E4F13" w:rsidR="00CA2472" w:rsidRDefault="00440F1B" w:rsidP="00CA2472">
      <w:pPr>
        <w:pStyle w:val="Titolo5"/>
        <w:numPr>
          <w:ilvl w:val="0"/>
          <w:numId w:val="0"/>
        </w:numPr>
        <w:rPr>
          <w:ins w:id="1100" w:author="Elena Vio" w:date="2016-04-16T11:35:00Z"/>
        </w:rPr>
      </w:pPr>
      <w:ins w:id="1101" w:author="Elena Vio" w:date="2016-04-16T11:35:00Z">
        <w:r>
          <w:lastRenderedPageBreak/>
          <w:t>3.Y6</w:t>
        </w:r>
        <w:r w:rsidR="00CA2472">
          <w:t>.4.1.2.1</w:t>
        </w:r>
        <w:r w:rsidR="00CA2472" w:rsidRPr="00322355">
          <w:t xml:space="preserve"> </w:t>
        </w:r>
        <w:r w:rsidR="00CA2472">
          <w:t>Heart Team Workflow Document</w:t>
        </w:r>
        <w:r w:rsidR="00CA2472" w:rsidRPr="00322355">
          <w:t xml:space="preserve"> Content Requirements</w:t>
        </w:r>
      </w:ins>
    </w:p>
    <w:p w14:paraId="7E04E9A3" w14:textId="366C3C36" w:rsidR="00CA2472" w:rsidRPr="00F909C6" w:rsidRDefault="00CA2472" w:rsidP="00CA2472">
      <w:pPr>
        <w:pStyle w:val="Corpodeltesto"/>
        <w:rPr>
          <w:ins w:id="1102" w:author="Elena Vio" w:date="2016-04-16T11:35:00Z"/>
        </w:rPr>
      </w:pPr>
      <w:ins w:id="1103" w:author="Elena Vio" w:date="2016-04-16T11:35:00Z">
        <w:r>
          <w:t xml:space="preserve">The </w:t>
        </w:r>
        <w:proofErr w:type="gramStart"/>
        <w:r>
          <w:t xml:space="preserve">Heart Team Workflow Document is updated by the HT </w:t>
        </w:r>
      </w:ins>
      <w:ins w:id="1104" w:author="Elena Vio" w:date="2016-04-16T11:57:00Z">
        <w:r w:rsidR="00511C99">
          <w:t>Participant</w:t>
        </w:r>
      </w:ins>
      <w:proofErr w:type="gramEnd"/>
      <w:ins w:id="1105" w:author="Elena Vio" w:date="2016-04-16T11:35:00Z">
        <w:r>
          <w:t>.</w:t>
        </w:r>
      </w:ins>
    </w:p>
    <w:p w14:paraId="1D8407DB" w14:textId="241BF559" w:rsidR="00CA2472" w:rsidRPr="001D1D9D" w:rsidRDefault="00440F1B" w:rsidP="00CA2472">
      <w:pPr>
        <w:pStyle w:val="Titolo5"/>
        <w:numPr>
          <w:ilvl w:val="0"/>
          <w:numId w:val="0"/>
        </w:numPr>
        <w:rPr>
          <w:ins w:id="1106" w:author="Elena Vio" w:date="2016-04-16T11:35:00Z"/>
        </w:rPr>
      </w:pPr>
      <w:ins w:id="1107" w:author="Elena Vio" w:date="2016-04-16T11:35:00Z">
        <w:r>
          <w:t>3.Y6</w:t>
        </w:r>
        <w:r w:rsidR="00CA2472">
          <w:t>.4.1.2.1</w:t>
        </w:r>
        <w:r w:rsidR="00CA2472" w:rsidRPr="001D1D9D">
          <w:t xml:space="preserve">.1 Workflow Document </w:t>
        </w:r>
        <w:r w:rsidR="00CA2472">
          <w:t>Elements</w:t>
        </w:r>
      </w:ins>
    </w:p>
    <w:p w14:paraId="6D2E16ED" w14:textId="6E8EAAAF" w:rsidR="00CA2472" w:rsidRDefault="00CA2472" w:rsidP="00CA2472">
      <w:pPr>
        <w:pStyle w:val="AuthorInstructions"/>
        <w:rPr>
          <w:ins w:id="1108" w:author="Elena Vio" w:date="2016-04-16T11:35:00Z"/>
          <w:i w:val="0"/>
        </w:rPr>
      </w:pPr>
      <w:ins w:id="1109" w:author="Elena Vio" w:date="2016-04-16T11:35:00Z">
        <w:r>
          <w:rPr>
            <w:i w:val="0"/>
          </w:rPr>
          <w:t xml:space="preserve">The </w:t>
        </w:r>
        <w:r w:rsidRPr="00FB1453">
          <w:rPr>
            <w:i w:val="0"/>
          </w:rPr>
          <w:t xml:space="preserve">HT </w:t>
        </w:r>
      </w:ins>
      <w:ins w:id="1110" w:author="Elena Vio" w:date="2016-04-16T11:57:00Z">
        <w:r w:rsidR="003A7047">
          <w:rPr>
            <w:i w:val="0"/>
          </w:rPr>
          <w:t xml:space="preserve">Participant </w:t>
        </w:r>
      </w:ins>
      <w:ins w:id="1111" w:author="Elena Vio" w:date="2016-04-16T11:35:00Z">
        <w:r>
          <w:rPr>
            <w:i w:val="0"/>
          </w:rPr>
          <w:t>shall update the Heart Team Workflow Document according to the definition of an XDW Workflow Document in ITI TF-3: 5.4.</w:t>
        </w:r>
      </w:ins>
    </w:p>
    <w:p w14:paraId="1C326F0C" w14:textId="4567A1C6" w:rsidR="00CA2472" w:rsidRDefault="00CA2472" w:rsidP="00CA2472">
      <w:pPr>
        <w:pStyle w:val="AuthorInstructions"/>
        <w:rPr>
          <w:ins w:id="1112" w:author="Elena Vio" w:date="2016-04-16T11:35:00Z"/>
          <w:i w:val="0"/>
        </w:rPr>
      </w:pPr>
      <w:ins w:id="1113" w:author="Elena Vio" w:date="2016-04-16T11:35:00Z">
        <w:r>
          <w:rPr>
            <w:i w:val="0"/>
          </w:rPr>
          <w:t>This transaction does not require the creation of new tasks within the Workflow Documen</w:t>
        </w:r>
        <w:r w:rsidR="003A7047">
          <w:rPr>
            <w:i w:val="0"/>
          </w:rPr>
          <w:t xml:space="preserve">t; however, it requires the HT Participant </w:t>
        </w:r>
        <w:r>
          <w:rPr>
            <w:i w:val="0"/>
          </w:rPr>
          <w:t xml:space="preserve">to add a new </w:t>
        </w:r>
        <w:proofErr w:type="spellStart"/>
        <w:r w:rsidRPr="00C062BE">
          <w:rPr>
            <w:rFonts w:ascii="Courier" w:hAnsi="Courier"/>
            <w:b/>
          </w:rPr>
          <w:t>taskEvent</w:t>
        </w:r>
        <w:proofErr w:type="spellEnd"/>
        <w:r>
          <w:rPr>
            <w:i w:val="0"/>
          </w:rPr>
          <w:t xml:space="preserve"> in the HT </w:t>
        </w:r>
      </w:ins>
      <w:ins w:id="1114" w:author="Elena Vio" w:date="2016-04-16T11:58:00Z">
        <w:r w:rsidR="003A7047">
          <w:rPr>
            <w:i w:val="0"/>
          </w:rPr>
          <w:t>Involvement</w:t>
        </w:r>
      </w:ins>
      <w:ins w:id="1115" w:author="Elena Vio" w:date="2016-04-16T11:35:00Z">
        <w:r w:rsidR="003A7047">
          <w:rPr>
            <w:i w:val="0"/>
          </w:rPr>
          <w:t xml:space="preserve"> task.  See Section 3.Y6</w:t>
        </w:r>
        <w:r>
          <w:rPr>
            <w:i w:val="0"/>
          </w:rPr>
          <w:t>.4.1.2.1.1.1.</w:t>
        </w:r>
      </w:ins>
    </w:p>
    <w:p w14:paraId="7F3E1522" w14:textId="7FD394B8" w:rsidR="00CA2472" w:rsidRPr="001D1D9D" w:rsidRDefault="003861C5" w:rsidP="00CA2472">
      <w:pPr>
        <w:pStyle w:val="Titolo5"/>
        <w:numPr>
          <w:ilvl w:val="0"/>
          <w:numId w:val="0"/>
        </w:numPr>
        <w:rPr>
          <w:ins w:id="1116" w:author="Elena Vio" w:date="2016-04-16T11:35:00Z"/>
        </w:rPr>
      </w:pPr>
      <w:ins w:id="1117" w:author="Elena Vio" w:date="2016-04-16T11:35:00Z">
        <w:r>
          <w:t>3.Y6</w:t>
        </w:r>
        <w:r w:rsidR="00CA2472">
          <w:t>.4.1.2.1</w:t>
        </w:r>
        <w:r w:rsidR="00CA2472" w:rsidRPr="001D1D9D">
          <w:t>.</w:t>
        </w:r>
        <w:r w:rsidR="00CA2472">
          <w:t>1.1.1</w:t>
        </w:r>
        <w:r w:rsidR="00CA2472" w:rsidRPr="001D1D9D">
          <w:t xml:space="preserve"> </w:t>
        </w:r>
        <w:r w:rsidR="00CA2472">
          <w:t xml:space="preserve">XDW Task “HT </w:t>
        </w:r>
      </w:ins>
      <w:ins w:id="1118" w:author="Elena Vio" w:date="2016-04-16T12:02:00Z">
        <w:r w:rsidR="00440F1B">
          <w:t>Involvement</w:t>
        </w:r>
      </w:ins>
      <w:ins w:id="1119" w:author="Elena Vio" w:date="2016-04-16T11:35:00Z">
        <w:r w:rsidR="00CA2472">
          <w:t>”</w:t>
        </w:r>
      </w:ins>
    </w:p>
    <w:p w14:paraId="573A67AA" w14:textId="7AB62AF1" w:rsidR="00CA2472" w:rsidRPr="00396CD0" w:rsidRDefault="00CA2472" w:rsidP="0042010F">
      <w:pPr>
        <w:pStyle w:val="AuthorInstructions"/>
        <w:rPr>
          <w:ins w:id="1120" w:author="Elena Vio" w:date="2016-04-16T11:35:00Z"/>
          <w:i w:val="0"/>
        </w:rPr>
      </w:pPr>
      <w:ins w:id="1121" w:author="Elena Vio" w:date="2016-04-16T11:35:00Z">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sidR="0045087A">
          <w:rPr>
            <w:i w:val="0"/>
          </w:rPr>
          <w:t xml:space="preserve">. </w:t>
        </w:r>
        <w:r w:rsidRPr="00C062BE">
          <w:rPr>
            <w:i w:val="0"/>
          </w:rPr>
          <w:t xml:space="preserve"> </w:t>
        </w:r>
      </w:ins>
    </w:p>
    <w:p w14:paraId="292B17D2" w14:textId="5AAD26BB" w:rsidR="0045087A" w:rsidRDefault="0045087A" w:rsidP="0045087A">
      <w:pPr>
        <w:pStyle w:val="AuthorInstructions"/>
        <w:rPr>
          <w:ins w:id="1122" w:author="Elena Vio" w:date="2016-04-16T12:05:00Z"/>
          <w:i w:val="0"/>
        </w:rPr>
      </w:pPr>
      <w:ins w:id="1123" w:author="Elena Vio" w:date="2016-04-16T12:05:00Z">
        <w:r>
          <w:rPr>
            <w:i w:val="0"/>
          </w:rPr>
          <w:t xml:space="preserve">The </w:t>
        </w:r>
      </w:ins>
      <w:ins w:id="1124" w:author="Elena Vio" w:date="2016-04-16T12:07:00Z">
        <w:r>
          <w:rPr>
            <w:i w:val="0"/>
          </w:rPr>
          <w:t>HT Participant</w:t>
        </w:r>
      </w:ins>
      <w:ins w:id="1125" w:author="Elena Vio" w:date="2016-04-16T12:05:00Z">
        <w:r>
          <w:rPr>
            <w:i w:val="0"/>
          </w:rPr>
          <w:t xml:space="preserve">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ins>
    </w:p>
    <w:p w14:paraId="6DB9B316" w14:textId="3C8231B3" w:rsidR="0045087A" w:rsidRPr="00854B89" w:rsidRDefault="0045087A" w:rsidP="0045087A">
      <w:pPr>
        <w:pStyle w:val="AuthorInstructions"/>
        <w:numPr>
          <w:ilvl w:val="0"/>
          <w:numId w:val="40"/>
        </w:numPr>
        <w:rPr>
          <w:ins w:id="1126" w:author="Elena Vio" w:date="2016-04-16T12:07:00Z"/>
          <w:i w:val="0"/>
        </w:rPr>
      </w:pPr>
      <w:proofErr w:type="gramStart"/>
      <w:ins w:id="1127" w:author="Elena Vio" w:date="2016-04-16T12:07: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IndividualEvaluat</w:t>
        </w:r>
        <w:r w:rsidR="007136DA">
          <w:rPr>
            <w:i w:val="0"/>
          </w:rPr>
          <w:t>ionReport</w:t>
        </w:r>
        <w:proofErr w:type="spellEnd"/>
        <w:r w:rsidR="007136DA">
          <w:rPr>
            <w:i w:val="0"/>
          </w:rPr>
          <w:t xml:space="preserve">”: (1..1) </w:t>
        </w:r>
        <w:proofErr w:type="gramStart"/>
        <w:r w:rsidR="007136DA">
          <w:rPr>
            <w:i w:val="0"/>
          </w:rPr>
          <w:t>this</w:t>
        </w:r>
        <w:proofErr w:type="gramEnd"/>
        <w:r w:rsidR="007136DA">
          <w:rPr>
            <w:i w:val="0"/>
          </w:rPr>
          <w:t xml:space="preserve"> is an out</w:t>
        </w:r>
        <w:r>
          <w:rPr>
            <w:i w:val="0"/>
          </w:rPr>
          <w:t xml:space="preserve">put that </w:t>
        </w:r>
      </w:ins>
      <w:ins w:id="1128" w:author="Elena Vio" w:date="2016-04-16T12:08:00Z">
        <w:r>
          <w:rPr>
            <w:i w:val="0"/>
          </w:rPr>
          <w:t xml:space="preserve">describe what HT Participant thinks on this clinical case and how professional thinks patient has to be </w:t>
        </w:r>
        <w:proofErr w:type="spellStart"/>
        <w:r>
          <w:rPr>
            <w:i w:val="0"/>
          </w:rPr>
          <w:t>trated</w:t>
        </w:r>
      </w:ins>
      <w:proofErr w:type="spellEnd"/>
      <w:ins w:id="1129" w:author="Elena Vio" w:date="2016-04-16T12:07:00Z">
        <w:r>
          <w:rPr>
            <w:i w:val="0"/>
          </w:rPr>
          <w:t>.</w:t>
        </w:r>
      </w:ins>
    </w:p>
    <w:p w14:paraId="0D18A996" w14:textId="2192EBB7" w:rsidR="00F32A6D" w:rsidRDefault="00F32A6D" w:rsidP="00F32A6D">
      <w:pPr>
        <w:pStyle w:val="Titolo5"/>
        <w:numPr>
          <w:ilvl w:val="0"/>
          <w:numId w:val="0"/>
        </w:numPr>
        <w:rPr>
          <w:ins w:id="1130" w:author="Elena Vio" w:date="2016-04-16T12:17:00Z"/>
        </w:rPr>
      </w:pPr>
      <w:ins w:id="1131" w:author="Elena Vio" w:date="2016-04-16T12:17:00Z">
        <w:r>
          <w:t>3.Y6.4.1.2.2</w:t>
        </w:r>
        <w:r w:rsidRPr="00E17DE9">
          <w:t xml:space="preserve"> </w:t>
        </w:r>
      </w:ins>
      <w:ins w:id="1132" w:author="Elena Vio" w:date="2016-04-16T12:19:00Z">
        <w:r>
          <w:t>Individual Evaluation Report</w:t>
        </w:r>
      </w:ins>
      <w:ins w:id="1133" w:author="Elena Vio" w:date="2016-04-16T12:17:00Z">
        <w:r w:rsidRPr="00E17DE9">
          <w:t xml:space="preserve"> Content Requirements</w:t>
        </w:r>
      </w:ins>
    </w:p>
    <w:p w14:paraId="3A87418D" w14:textId="4DBAD5FF" w:rsidR="0045087A" w:rsidRDefault="00F32A6D" w:rsidP="00CA2472">
      <w:pPr>
        <w:pStyle w:val="AuthorInstructions"/>
        <w:rPr>
          <w:ins w:id="1134" w:author="Elena Vio" w:date="2016-04-16T12:05:00Z"/>
          <w:i w:val="0"/>
        </w:rPr>
      </w:pPr>
      <w:ins w:id="1135" w:author="Elena Vio" w:date="2016-04-16T12:17:00Z">
        <w:r>
          <w:rPr>
            <w:i w:val="0"/>
          </w:rPr>
          <w:t xml:space="preserve">The </w:t>
        </w:r>
      </w:ins>
      <w:ins w:id="1136" w:author="Elena Vio" w:date="2016-04-16T12:18:00Z">
        <w:r>
          <w:rPr>
            <w:i w:val="0"/>
          </w:rPr>
          <w:t>Individual Evaluation Report</w:t>
        </w:r>
      </w:ins>
      <w:ins w:id="1137" w:author="Elena Vio" w:date="2016-04-16T12:17:00Z">
        <w:r>
          <w:rPr>
            <w:i w:val="0"/>
          </w:rPr>
          <w:t xml:space="preserve"> Document shall contain</w:t>
        </w:r>
      </w:ins>
      <w:ins w:id="1138" w:author="Elena Vio" w:date="2016-04-16T12:18:00Z">
        <w:r>
          <w:rPr>
            <w:i w:val="0"/>
          </w:rPr>
          <w:t xml:space="preserve"> what HT Participant thinks on this clinical case and how professional thinks patient has to be treated, on basis of information provided by HT Requester.</w:t>
        </w:r>
      </w:ins>
      <w:ins w:id="1139" w:author="Elena Vio" w:date="2016-04-16T12:17:00Z">
        <w:r>
          <w:rPr>
            <w:i w:val="0"/>
          </w:rPr>
          <w:t xml:space="preserve"> This specification does not mandate any specific structure for this document. </w:t>
        </w:r>
      </w:ins>
    </w:p>
    <w:p w14:paraId="26009038" w14:textId="750DA385" w:rsidR="00CA2472" w:rsidRDefault="00CA2472" w:rsidP="00CA2472">
      <w:pPr>
        <w:pStyle w:val="Titolo5"/>
        <w:numPr>
          <w:ilvl w:val="0"/>
          <w:numId w:val="0"/>
        </w:numPr>
        <w:rPr>
          <w:ins w:id="1140" w:author="Elena Vio" w:date="2016-04-16T11:35:00Z"/>
          <w:noProof w:val="0"/>
        </w:rPr>
      </w:pPr>
      <w:ins w:id="1141" w:author="Elena Vio" w:date="2016-04-16T11:35:00Z">
        <w:r w:rsidRPr="000807AC">
          <w:rPr>
            <w:noProof w:val="0"/>
          </w:rPr>
          <w:t>3.Y</w:t>
        </w:r>
        <w:r w:rsidR="005C3B17">
          <w:rPr>
            <w:noProof w:val="0"/>
          </w:rPr>
          <w:t>6</w:t>
        </w:r>
        <w:r w:rsidRPr="000807AC">
          <w:rPr>
            <w:noProof w:val="0"/>
          </w:rPr>
          <w:t>.4.1.2</w:t>
        </w:r>
        <w:r>
          <w:rPr>
            <w:noProof w:val="0"/>
          </w:rPr>
          <w:t>.3</w:t>
        </w:r>
        <w:r w:rsidRPr="000807AC">
          <w:rPr>
            <w:noProof w:val="0"/>
          </w:rPr>
          <w:t xml:space="preserve"> </w:t>
        </w:r>
        <w:r>
          <w:rPr>
            <w:noProof w:val="0"/>
          </w:rPr>
          <w:t>Document Sharing Metadata Requirements</w:t>
        </w:r>
      </w:ins>
    </w:p>
    <w:p w14:paraId="7EA97933" w14:textId="77777777" w:rsidR="00CA2472" w:rsidRDefault="00CA2472" w:rsidP="00CA2472">
      <w:pPr>
        <w:pStyle w:val="Corpodeltesto"/>
        <w:rPr>
          <w:ins w:id="1142" w:author="Elena Vio" w:date="2016-04-16T11:35:00Z"/>
        </w:rPr>
      </w:pPr>
      <w:ins w:id="1143" w:author="Elena Vio" w:date="2016-04-16T11:35:00Z">
        <w:r>
          <w:t>Document metadata for this transaction shall comply with the requirements in ITI TF-3</w:t>
        </w:r>
        <w:proofErr w:type="gramStart"/>
        <w:r>
          <w:t>:4</w:t>
        </w:r>
        <w:proofErr w:type="gramEnd"/>
        <w:r>
          <w:t xml:space="preserve"> “Metadata used in Document Sharing Profiles”.</w:t>
        </w:r>
      </w:ins>
    </w:p>
    <w:p w14:paraId="469B96F5" w14:textId="52DD8A57" w:rsidR="00CA2472" w:rsidRDefault="00CA2472" w:rsidP="00CA2472">
      <w:pPr>
        <w:pStyle w:val="Corpodeltesto"/>
        <w:rPr>
          <w:ins w:id="1144" w:author="Elena Vio" w:date="2016-04-16T11:35:00Z"/>
        </w:rPr>
      </w:pPr>
      <w:ins w:id="1145" w:author="Elena Vio" w:date="2016-04-16T11:35:00Z">
        <w:r>
          <w:t>This section specifies additional Document Sharing Metadata requirements for the Heart Team Workflow Document.</w:t>
        </w:r>
      </w:ins>
    </w:p>
    <w:p w14:paraId="59FB118A" w14:textId="77777777" w:rsidR="00CA2472" w:rsidRDefault="00CA2472" w:rsidP="00CA2472">
      <w:pPr>
        <w:pStyle w:val="Corpodeltesto"/>
        <w:rPr>
          <w:ins w:id="1146" w:author="Elena Vio" w:date="2016-04-16T11:35:00Z"/>
        </w:rPr>
      </w:pPr>
      <w:ins w:id="1147" w:author="Elena Vio" w:date="2016-04-16T11:35: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0FDCC17D" w14:textId="77777777" w:rsidR="00CA2472" w:rsidRDefault="00CA2472" w:rsidP="00CA2472">
      <w:pPr>
        <w:pStyle w:val="Corpodeltesto"/>
        <w:numPr>
          <w:ilvl w:val="0"/>
          <w:numId w:val="53"/>
        </w:numPr>
        <w:rPr>
          <w:ins w:id="1148" w:author="Elena Vio" w:date="2016-04-16T11:35:00Z"/>
        </w:rPr>
      </w:pPr>
      <w:ins w:id="1149" w:author="Elena Vio" w:date="2016-04-16T11:35: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22F79089" w14:textId="77777777" w:rsidR="00CA2472" w:rsidRDefault="00CA2472" w:rsidP="00CA2472">
      <w:pPr>
        <w:pStyle w:val="Corpodeltesto"/>
        <w:numPr>
          <w:ilvl w:val="0"/>
          <w:numId w:val="41"/>
        </w:numPr>
        <w:rPr>
          <w:ins w:id="1150" w:author="Elena Vio" w:date="2016-04-16T11:35:00Z"/>
        </w:rPr>
      </w:pPr>
      <w:ins w:id="1151" w:author="Elena Vio" w:date="2016-04-16T11:35: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152"/>
        <w:r w:rsidRPr="00B1774E">
          <w:t>1.3.6.1.4.1.19376.1.2.3</w:t>
        </w:r>
        <w:commentRangeEnd w:id="1152"/>
        <w:r>
          <w:rPr>
            <w:rStyle w:val="Rimandocommento"/>
          </w:rPr>
          <w:commentReference w:id="1152"/>
        </w:r>
        <w:r>
          <w:t>”</w:t>
        </w:r>
      </w:ins>
    </w:p>
    <w:p w14:paraId="0E708D1F" w14:textId="7439ED92" w:rsidR="00CA2472" w:rsidRDefault="00E11D5D" w:rsidP="00CA2472">
      <w:pPr>
        <w:pStyle w:val="Corpodeltesto"/>
        <w:numPr>
          <w:ilvl w:val="0"/>
          <w:numId w:val="41"/>
        </w:numPr>
        <w:rPr>
          <w:ins w:id="1153" w:author="Elena Vio" w:date="2016-04-16T12:22:00Z"/>
        </w:rPr>
      </w:pPr>
      <w:ins w:id="1154" w:author="Elena Vio" w:date="2016-04-16T12:22:00Z">
        <w:r>
          <w:lastRenderedPageBreak/>
          <w:t>A single</w:t>
        </w:r>
      </w:ins>
      <w:ins w:id="1155" w:author="Elena Vio" w:date="2016-04-16T11:35:00Z">
        <w:r w:rsidR="00CA2472">
          <w:t xml:space="preserve"> </w:t>
        </w:r>
        <w:proofErr w:type="spellStart"/>
        <w:r w:rsidR="00CA2472">
          <w:t>eventCodeList</w:t>
        </w:r>
        <w:proofErr w:type="spellEnd"/>
        <w:r w:rsidR="00CA2472">
          <w:t xml:space="preserve"> metadata shall convey the status of the HT Preparation task: code=”urn</w:t>
        </w:r>
        <w:proofErr w:type="gramStart"/>
        <w:r w:rsidR="00CA2472">
          <w:t>:ihe:rad:xcht</w:t>
        </w:r>
        <w:proofErr w:type="gramEnd"/>
        <w:r w:rsidR="00CA2472">
          <w:t>-wd:2015:eventCodeTaskStatus:HT</w:t>
        </w:r>
      </w:ins>
      <w:ins w:id="1156" w:author="Elena Vio" w:date="2016-04-16T12:20:00Z">
        <w:r w:rsidR="00B31F2D">
          <w:t>Involvement</w:t>
        </w:r>
      </w:ins>
      <w:ins w:id="1157" w:author="Elena Vio" w:date="2016-04-16T11:35:00Z">
        <w:r w:rsidR="00CA2472">
          <w:t xml:space="preserve">Completed” </w:t>
        </w:r>
        <w:proofErr w:type="spellStart"/>
        <w:r w:rsidR="00CA2472">
          <w:t>codingScheme</w:t>
        </w:r>
        <w:proofErr w:type="spellEnd"/>
        <w:r w:rsidR="00CA2472">
          <w:t>=”1.3.6.1.4.1.19376.1.2.1”</w:t>
        </w:r>
      </w:ins>
    </w:p>
    <w:p w14:paraId="6B9682D1" w14:textId="079F32B6" w:rsidR="000108DE" w:rsidRPr="00D552F0" w:rsidRDefault="000108DE" w:rsidP="0042010F">
      <w:pPr>
        <w:pStyle w:val="Corpodeltesto"/>
        <w:rPr>
          <w:ins w:id="1158" w:author="Elena Vio" w:date="2016-04-16T12:25:00Z"/>
        </w:rPr>
      </w:pPr>
      <w:ins w:id="1159" w:author="Elena Vio" w:date="2016-04-16T12:25:00Z">
        <w:r>
          <w:t>This transaction does not define document sharing metadata requirements for the Individual Evaluation Report document. The document may be included in the same Submission Set as the Heart Team Workflow Document in this transaction ([PCC-</w:t>
        </w:r>
      </w:ins>
      <w:ins w:id="1160" w:author="Elena Vio" w:date="2016-04-16T12:26:00Z">
        <w:r>
          <w:t>Y6</w:t>
        </w:r>
      </w:ins>
      <w:ins w:id="1161" w:author="Elena Vio" w:date="2016-04-16T12:25:00Z">
        <w:r>
          <w:t xml:space="preserve">] </w:t>
        </w:r>
      </w:ins>
      <w:ins w:id="1162" w:author="Elena Vio" w:date="2016-04-16T12:26:00Z">
        <w:r>
          <w:t>Add Individual Evaluation Report</w:t>
        </w:r>
      </w:ins>
      <w:ins w:id="1163" w:author="Elena Vio" w:date="2016-04-16T12:25:00Z">
        <w:r>
          <w:t xml:space="preserve">) or in a different </w:t>
        </w:r>
        <w:proofErr w:type="spellStart"/>
        <w:r>
          <w:t>Submisstion</w:t>
        </w:r>
        <w:proofErr w:type="spellEnd"/>
        <w:r>
          <w:t xml:space="preserve"> Set using a [ITI-41] Provide and Register Document Set-b transaction.  </w:t>
        </w:r>
      </w:ins>
    </w:p>
    <w:p w14:paraId="7D7785AF" w14:textId="4C164154" w:rsidR="00E11D5D" w:rsidRDefault="00E11D5D" w:rsidP="0042010F">
      <w:pPr>
        <w:pStyle w:val="Corpodeltesto"/>
        <w:rPr>
          <w:ins w:id="1164" w:author="Elena Vio" w:date="2016-04-16T11:35:00Z"/>
        </w:rPr>
      </w:pPr>
      <w:ins w:id="1165" w:author="Elena Vio" w:date="2016-04-16T12:22:00Z">
        <w:r w:rsidRPr="00A434FC">
          <w:rPr>
            <w:rFonts w:ascii="Courier" w:hAnsi="Courier"/>
            <w:b/>
            <w:i/>
          </w:rPr>
          <w:t xml:space="preserve"> </w:t>
        </w:r>
      </w:ins>
    </w:p>
    <w:p w14:paraId="0EE29E54" w14:textId="298351D6" w:rsidR="00CA2472" w:rsidRPr="003651D9" w:rsidRDefault="00CA2472" w:rsidP="00CA2472">
      <w:pPr>
        <w:pStyle w:val="Titolo5"/>
        <w:numPr>
          <w:ilvl w:val="0"/>
          <w:numId w:val="0"/>
        </w:numPr>
        <w:rPr>
          <w:ins w:id="1166" w:author="Elena Vio" w:date="2016-04-16T11:35:00Z"/>
          <w:noProof w:val="0"/>
        </w:rPr>
      </w:pPr>
      <w:ins w:id="1167" w:author="Elena Vio" w:date="2016-04-16T11:35:00Z">
        <w:r w:rsidRPr="003651D9">
          <w:rPr>
            <w:noProof w:val="0"/>
          </w:rPr>
          <w:t>3.Y</w:t>
        </w:r>
        <w:r w:rsidR="00530056">
          <w:rPr>
            <w:noProof w:val="0"/>
          </w:rPr>
          <w:t>6</w:t>
        </w:r>
        <w:r w:rsidRPr="003651D9">
          <w:rPr>
            <w:noProof w:val="0"/>
          </w:rPr>
          <w:t>.4.1.3 Expected Actions</w:t>
        </w:r>
      </w:ins>
    </w:p>
    <w:p w14:paraId="26E0BB9B" w14:textId="6CA68BEA" w:rsidR="00CA2472" w:rsidRPr="0070073A" w:rsidRDefault="00CA2472" w:rsidP="00CA2472">
      <w:pPr>
        <w:pStyle w:val="AuthorInstructions"/>
        <w:rPr>
          <w:ins w:id="1168" w:author="Elena Vio" w:date="2016-04-16T11:35:00Z"/>
          <w:i w:val="0"/>
        </w:rPr>
      </w:pPr>
      <w:ins w:id="1169" w:author="Elena Vio" w:date="2016-04-16T11:35:00Z">
        <w:r>
          <w:rPr>
            <w:i w:val="0"/>
          </w:rPr>
          <w:t xml:space="preserve">The </w:t>
        </w:r>
      </w:ins>
      <w:ins w:id="1170" w:author="Elena Vio" w:date="2016-04-24T11:03:00Z">
        <w:r w:rsidR="001D7F6A">
          <w:rPr>
            <w:i w:val="0"/>
          </w:rPr>
          <w:t>Document Repository</w:t>
        </w:r>
      </w:ins>
      <w:ins w:id="1171" w:author="Elena Vio" w:date="2016-04-16T11:35: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168A00E7" w14:textId="77777777" w:rsidR="00CA2472" w:rsidRPr="003651D9" w:rsidRDefault="00CA2472" w:rsidP="00CA2472">
      <w:pPr>
        <w:pStyle w:val="AuthorInstructions"/>
        <w:rPr>
          <w:ins w:id="1172" w:author="Elena Vio" w:date="2016-04-16T11:35:00Z"/>
        </w:rPr>
      </w:pPr>
    </w:p>
    <w:p w14:paraId="47515E5B" w14:textId="1BD62C69" w:rsidR="00CA2472" w:rsidRDefault="00CA2472" w:rsidP="00CA2472">
      <w:pPr>
        <w:pStyle w:val="Titolo4"/>
        <w:numPr>
          <w:ilvl w:val="0"/>
          <w:numId w:val="0"/>
        </w:numPr>
        <w:rPr>
          <w:ins w:id="1173" w:author="Elena Vio" w:date="2016-04-16T11:35:00Z"/>
          <w:noProof w:val="0"/>
        </w:rPr>
      </w:pPr>
      <w:ins w:id="1174" w:author="Elena Vio" w:date="2016-04-16T11:35:00Z">
        <w:r w:rsidRPr="003651D9">
          <w:rPr>
            <w:noProof w:val="0"/>
          </w:rPr>
          <w:t>3.Y</w:t>
        </w:r>
        <w:r w:rsidR="00530056">
          <w:rPr>
            <w:noProof w:val="0"/>
          </w:rPr>
          <w:t>6</w:t>
        </w:r>
        <w:r w:rsidRPr="003651D9">
          <w:rPr>
            <w:noProof w:val="0"/>
          </w:rPr>
          <w:t xml:space="preserve">.4.2 </w:t>
        </w:r>
        <w:r>
          <w:rPr>
            <w:noProof w:val="0"/>
          </w:rPr>
          <w:t>Provide And Register Document set-b Response</w:t>
        </w:r>
      </w:ins>
    </w:p>
    <w:p w14:paraId="179DAAFE" w14:textId="77777777" w:rsidR="00CA2472" w:rsidRPr="000807AC" w:rsidRDefault="00CA2472" w:rsidP="00CA2472">
      <w:pPr>
        <w:pStyle w:val="AuthorInstructions"/>
        <w:rPr>
          <w:ins w:id="1175" w:author="Elena Vio" w:date="2016-04-16T11:35:00Z"/>
        </w:rPr>
      </w:pPr>
      <w:ins w:id="1176" w:author="Elena Vio" w:date="2016-04-16T11:35: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16B59543" w14:textId="77777777" w:rsidR="00CA2472" w:rsidRPr="003651D9" w:rsidRDefault="00CA2472" w:rsidP="00CA2472">
      <w:pPr>
        <w:pStyle w:val="AuthorInstructions"/>
        <w:rPr>
          <w:ins w:id="1177" w:author="Elena Vio" w:date="2016-04-16T11:35:00Z"/>
        </w:rPr>
      </w:pPr>
    </w:p>
    <w:p w14:paraId="4F2BEDA7" w14:textId="7C3BEAD4" w:rsidR="00CA2472" w:rsidRPr="003651D9" w:rsidRDefault="00CA2472" w:rsidP="00CA2472">
      <w:pPr>
        <w:pStyle w:val="Titolo5"/>
        <w:numPr>
          <w:ilvl w:val="0"/>
          <w:numId w:val="0"/>
        </w:numPr>
        <w:rPr>
          <w:ins w:id="1178" w:author="Elena Vio" w:date="2016-04-16T11:35:00Z"/>
          <w:noProof w:val="0"/>
        </w:rPr>
      </w:pPr>
      <w:ins w:id="1179" w:author="Elena Vio" w:date="2016-04-16T11:35:00Z">
        <w:r w:rsidRPr="003651D9">
          <w:rPr>
            <w:noProof w:val="0"/>
          </w:rPr>
          <w:t>3.Y</w:t>
        </w:r>
        <w:r w:rsidR="00530056">
          <w:rPr>
            <w:noProof w:val="0"/>
          </w:rPr>
          <w:t>6</w:t>
        </w:r>
        <w:r w:rsidRPr="003651D9">
          <w:rPr>
            <w:noProof w:val="0"/>
          </w:rPr>
          <w:t>.4.2.1 Trigger Events</w:t>
        </w:r>
      </w:ins>
    </w:p>
    <w:p w14:paraId="6348EFFD" w14:textId="77777777" w:rsidR="00CA2472" w:rsidRPr="000807AC" w:rsidRDefault="00CA2472" w:rsidP="00CA2472">
      <w:pPr>
        <w:pStyle w:val="AuthorInstructions"/>
        <w:rPr>
          <w:ins w:id="1180" w:author="Elena Vio" w:date="2016-04-16T11:35:00Z"/>
        </w:rPr>
      </w:pPr>
      <w:ins w:id="1181" w:author="Elena Vio" w:date="2016-04-16T11:35:00Z">
        <w:r w:rsidRPr="00E17DE9">
          <w:rPr>
            <w:i w:val="0"/>
          </w:rPr>
          <w:t>See section ITI TF-2b</w:t>
        </w:r>
        <w:proofErr w:type="gramStart"/>
        <w:r w:rsidRPr="00E17DE9">
          <w:rPr>
            <w:i w:val="0"/>
          </w:rPr>
          <w:t>:3.41.4.2</w:t>
        </w:r>
        <w:r>
          <w:rPr>
            <w:i w:val="0"/>
          </w:rPr>
          <w:t>.1</w:t>
        </w:r>
        <w:proofErr w:type="gramEnd"/>
      </w:ins>
    </w:p>
    <w:p w14:paraId="002BB254" w14:textId="77777777" w:rsidR="00CA2472" w:rsidRPr="003651D9" w:rsidRDefault="00CA2472" w:rsidP="00CA2472">
      <w:pPr>
        <w:pStyle w:val="AuthorInstructions"/>
        <w:rPr>
          <w:ins w:id="1182" w:author="Elena Vio" w:date="2016-04-16T11:35:00Z"/>
        </w:rPr>
      </w:pPr>
    </w:p>
    <w:p w14:paraId="2764E5D5" w14:textId="30F2C132" w:rsidR="00CA2472" w:rsidRPr="003651D9" w:rsidRDefault="00CA2472" w:rsidP="00CA2472">
      <w:pPr>
        <w:pStyle w:val="Titolo5"/>
        <w:numPr>
          <w:ilvl w:val="0"/>
          <w:numId w:val="0"/>
        </w:numPr>
        <w:rPr>
          <w:ins w:id="1183" w:author="Elena Vio" w:date="2016-04-16T11:35:00Z"/>
          <w:noProof w:val="0"/>
        </w:rPr>
      </w:pPr>
      <w:ins w:id="1184" w:author="Elena Vio" w:date="2016-04-16T11:35:00Z">
        <w:r w:rsidRPr="003651D9">
          <w:rPr>
            <w:noProof w:val="0"/>
          </w:rPr>
          <w:t>3.Y</w:t>
        </w:r>
        <w:r w:rsidR="00530056">
          <w:rPr>
            <w:noProof w:val="0"/>
          </w:rPr>
          <w:t>6</w:t>
        </w:r>
        <w:r w:rsidRPr="003651D9">
          <w:rPr>
            <w:noProof w:val="0"/>
          </w:rPr>
          <w:t>.4.2.2 Message Semantics</w:t>
        </w:r>
      </w:ins>
    </w:p>
    <w:p w14:paraId="64D1E163" w14:textId="77777777" w:rsidR="00CA2472" w:rsidRPr="000807AC" w:rsidRDefault="00CA2472" w:rsidP="00CA2472">
      <w:pPr>
        <w:pStyle w:val="AuthorInstructions"/>
        <w:rPr>
          <w:ins w:id="1185" w:author="Elena Vio" w:date="2016-04-16T11:35:00Z"/>
        </w:rPr>
      </w:pPr>
      <w:ins w:id="1186" w:author="Elena Vio" w:date="2016-04-16T11:35:00Z">
        <w:r w:rsidRPr="00E17DE9">
          <w:rPr>
            <w:i w:val="0"/>
          </w:rPr>
          <w:t>See section ITI TF-2b</w:t>
        </w:r>
        <w:proofErr w:type="gramStart"/>
        <w:r w:rsidRPr="00E17DE9">
          <w:rPr>
            <w:i w:val="0"/>
          </w:rPr>
          <w:t>:3.41.4.2</w:t>
        </w:r>
        <w:r>
          <w:rPr>
            <w:i w:val="0"/>
          </w:rPr>
          <w:t>.2</w:t>
        </w:r>
        <w:proofErr w:type="gramEnd"/>
      </w:ins>
    </w:p>
    <w:p w14:paraId="62C0865A" w14:textId="77777777" w:rsidR="00CA2472" w:rsidRPr="003651D9" w:rsidRDefault="00CA2472" w:rsidP="00CA2472">
      <w:pPr>
        <w:pStyle w:val="AuthorInstructions"/>
        <w:rPr>
          <w:ins w:id="1187" w:author="Elena Vio" w:date="2016-04-16T11:35:00Z"/>
        </w:rPr>
      </w:pPr>
    </w:p>
    <w:p w14:paraId="0EEF2069" w14:textId="3DE823A3" w:rsidR="00CA2472" w:rsidRPr="003651D9" w:rsidRDefault="00CA2472" w:rsidP="00CA2472">
      <w:pPr>
        <w:pStyle w:val="Titolo5"/>
        <w:numPr>
          <w:ilvl w:val="0"/>
          <w:numId w:val="0"/>
        </w:numPr>
        <w:rPr>
          <w:ins w:id="1188" w:author="Elena Vio" w:date="2016-04-16T11:35:00Z"/>
          <w:noProof w:val="0"/>
        </w:rPr>
      </w:pPr>
      <w:ins w:id="1189" w:author="Elena Vio" w:date="2016-04-16T11:35:00Z">
        <w:r w:rsidRPr="003651D9">
          <w:rPr>
            <w:noProof w:val="0"/>
          </w:rPr>
          <w:t>3.Y</w:t>
        </w:r>
        <w:r w:rsidR="00530056">
          <w:rPr>
            <w:noProof w:val="0"/>
          </w:rPr>
          <w:t>6</w:t>
        </w:r>
        <w:r w:rsidRPr="003651D9">
          <w:rPr>
            <w:noProof w:val="0"/>
          </w:rPr>
          <w:t>.4.2.3 Expected Actions</w:t>
        </w:r>
      </w:ins>
    </w:p>
    <w:p w14:paraId="06BB1D56" w14:textId="77777777" w:rsidR="00CA2472" w:rsidRDefault="00CA2472" w:rsidP="00CA2472">
      <w:pPr>
        <w:pStyle w:val="AuthorInstructions"/>
        <w:rPr>
          <w:ins w:id="1190" w:author="Elena Vio" w:date="2016-04-16T11:35:00Z"/>
          <w:i w:val="0"/>
        </w:rPr>
      </w:pPr>
      <w:ins w:id="1191" w:author="Elena Vio" w:date="2016-04-16T11:35:00Z">
        <w:r w:rsidRPr="00E17DE9">
          <w:rPr>
            <w:i w:val="0"/>
          </w:rPr>
          <w:t>See section ITI TF-2b</w:t>
        </w:r>
        <w:proofErr w:type="gramStart"/>
        <w:r w:rsidRPr="00E17DE9">
          <w:rPr>
            <w:i w:val="0"/>
          </w:rPr>
          <w:t>:3.41.4.2</w:t>
        </w:r>
        <w:r>
          <w:rPr>
            <w:i w:val="0"/>
          </w:rPr>
          <w:t>.3</w:t>
        </w:r>
        <w:proofErr w:type="gramEnd"/>
        <w:r>
          <w:rPr>
            <w:i w:val="0"/>
          </w:rPr>
          <w:t>.</w:t>
        </w:r>
      </w:ins>
    </w:p>
    <w:p w14:paraId="536120C4" w14:textId="374E7EE4" w:rsidR="00CA2472" w:rsidRDefault="00CA2472" w:rsidP="00CA2472">
      <w:pPr>
        <w:pStyle w:val="NormaleWeb"/>
        <w:shd w:val="clear" w:color="auto" w:fill="FFFFFF"/>
        <w:rPr>
          <w:ins w:id="1192" w:author="Elena Vio" w:date="2016-04-16T11:35:00Z"/>
          <w:lang w:val="it-IT" w:eastAsia="it-IT"/>
        </w:rPr>
      </w:pPr>
      <w:ins w:id="1193" w:author="Elena Vio" w:date="2016-04-16T11:35:00Z">
        <w:r>
          <w:t xml:space="preserve">If an error is generated by the Document Repository that error should be managed by the HT </w:t>
        </w:r>
      </w:ins>
      <w:ins w:id="1194" w:author="Elena Vio" w:date="2016-04-16T12:29:00Z">
        <w:r w:rsidR="00530056">
          <w:t xml:space="preserve">Participant </w:t>
        </w:r>
      </w:ins>
      <w:ins w:id="1195" w:author="Elena Vio" w:date="2016-04-16T11:35:00Z">
        <w:r>
          <w:t xml:space="preserve">in accordance to local defined behaviors, and in accordance to XDW actor behaviors (race condition) defined in section </w:t>
        </w:r>
        <w:r w:rsidRPr="00FA6C72">
          <w:rPr>
            <w:lang w:val="it-IT" w:eastAsia="it-IT"/>
          </w:rPr>
          <w:t xml:space="preserve">ITI TF-3: 5.4.5.1 </w:t>
        </w:r>
      </w:ins>
    </w:p>
    <w:p w14:paraId="5032E5B4" w14:textId="77777777" w:rsidR="00CA2472" w:rsidRPr="000375FA" w:rsidRDefault="00CA2472" w:rsidP="00CA2472">
      <w:pPr>
        <w:pStyle w:val="NormaleWeb"/>
        <w:shd w:val="clear" w:color="auto" w:fill="FFFFFF"/>
        <w:rPr>
          <w:ins w:id="1196" w:author="Elena Vio" w:date="2016-04-16T11:35:00Z"/>
          <w:rFonts w:ascii="Times" w:hAnsi="Times"/>
          <w:sz w:val="20"/>
          <w:szCs w:val="20"/>
          <w:lang w:val="it-IT" w:eastAsia="it-IT"/>
        </w:rPr>
      </w:pPr>
    </w:p>
    <w:p w14:paraId="4BA316D0" w14:textId="579E4812" w:rsidR="00CA2472" w:rsidRPr="003651D9" w:rsidRDefault="00CA2472" w:rsidP="00CA2472">
      <w:pPr>
        <w:pStyle w:val="Titolo3"/>
        <w:numPr>
          <w:ilvl w:val="0"/>
          <w:numId w:val="0"/>
        </w:numPr>
        <w:rPr>
          <w:ins w:id="1197" w:author="Elena Vio" w:date="2016-04-16T11:35:00Z"/>
          <w:noProof w:val="0"/>
        </w:rPr>
      </w:pPr>
      <w:ins w:id="1198" w:author="Elena Vio" w:date="2016-04-16T11:35:00Z">
        <w:r w:rsidRPr="003651D9">
          <w:rPr>
            <w:noProof w:val="0"/>
          </w:rPr>
          <w:t>3.Y</w:t>
        </w:r>
        <w:r w:rsidR="00530056">
          <w:rPr>
            <w:noProof w:val="0"/>
          </w:rPr>
          <w:t>6</w:t>
        </w:r>
        <w:r w:rsidRPr="003651D9">
          <w:rPr>
            <w:noProof w:val="0"/>
          </w:rPr>
          <w:t>.5 Security Considerations</w:t>
        </w:r>
      </w:ins>
    </w:p>
    <w:p w14:paraId="4AAEFD08" w14:textId="77777777" w:rsidR="00CA2472" w:rsidRPr="0070073A" w:rsidRDefault="00CA2472" w:rsidP="00CA2472">
      <w:pPr>
        <w:pStyle w:val="Titolo4"/>
        <w:numPr>
          <w:ilvl w:val="0"/>
          <w:numId w:val="0"/>
        </w:numPr>
        <w:rPr>
          <w:ins w:id="1199" w:author="Elena Vio" w:date="2016-04-16T11:35:00Z"/>
          <w:rFonts w:ascii="Times New Roman" w:hAnsi="Times New Roman"/>
          <w:b w:val="0"/>
          <w:noProof w:val="0"/>
          <w:kern w:val="0"/>
          <w:sz w:val="24"/>
        </w:rPr>
      </w:pPr>
      <w:ins w:id="1200" w:author="Elena Vio" w:date="2016-04-16T11:35: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362E0315" w14:textId="77777777" w:rsidR="00CA2472" w:rsidRPr="003651D9" w:rsidRDefault="00CA2472" w:rsidP="00CA2472">
      <w:pPr>
        <w:pStyle w:val="AuthorInstructions"/>
        <w:rPr>
          <w:ins w:id="1201" w:author="Elena Vio" w:date="2016-04-16T11:35:00Z"/>
        </w:rPr>
      </w:pPr>
    </w:p>
    <w:p w14:paraId="1E391B0A" w14:textId="7A21633A" w:rsidR="00CA2472" w:rsidRPr="003651D9" w:rsidRDefault="00CA2472" w:rsidP="00CA2472">
      <w:pPr>
        <w:pStyle w:val="Titolo4"/>
        <w:numPr>
          <w:ilvl w:val="0"/>
          <w:numId w:val="0"/>
        </w:numPr>
        <w:rPr>
          <w:ins w:id="1202" w:author="Elena Vio" w:date="2016-04-16T11:35:00Z"/>
          <w:noProof w:val="0"/>
        </w:rPr>
      </w:pPr>
      <w:ins w:id="1203" w:author="Elena Vio" w:date="2016-04-16T11:35:00Z">
        <w:r w:rsidRPr="003651D9">
          <w:rPr>
            <w:noProof w:val="0"/>
          </w:rPr>
          <w:lastRenderedPageBreak/>
          <w:t>3.Y</w:t>
        </w:r>
        <w:r w:rsidR="00530056">
          <w:rPr>
            <w:noProof w:val="0"/>
          </w:rPr>
          <w:t>6</w:t>
        </w:r>
        <w:r w:rsidRPr="003651D9">
          <w:rPr>
            <w:noProof w:val="0"/>
          </w:rPr>
          <w:t>.5.1 Security Audit Considerations</w:t>
        </w:r>
      </w:ins>
    </w:p>
    <w:p w14:paraId="0FCF2361" w14:textId="77777777" w:rsidR="00CA2472" w:rsidRPr="00E17DE9" w:rsidRDefault="00CA2472" w:rsidP="00CA2472">
      <w:pPr>
        <w:pStyle w:val="Titolo4"/>
        <w:numPr>
          <w:ilvl w:val="0"/>
          <w:numId w:val="0"/>
        </w:numPr>
        <w:rPr>
          <w:ins w:id="1204" w:author="Elena Vio" w:date="2016-04-16T11:35:00Z"/>
          <w:rFonts w:ascii="Times New Roman" w:hAnsi="Times New Roman"/>
          <w:b w:val="0"/>
          <w:noProof w:val="0"/>
          <w:kern w:val="0"/>
          <w:sz w:val="24"/>
        </w:rPr>
      </w:pPr>
      <w:ins w:id="1205" w:author="Elena Vio" w:date="2016-04-16T11:35: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2DB86CFD" w14:textId="77777777" w:rsidR="00E85603" w:rsidRDefault="00E85603" w:rsidP="00C57C6C">
      <w:pPr>
        <w:pStyle w:val="AuthorInstructions"/>
        <w:rPr>
          <w:ins w:id="1206" w:author="Elena Vio" w:date="2016-04-16T12:34:00Z"/>
          <w:i w:val="0"/>
        </w:rPr>
      </w:pPr>
    </w:p>
    <w:p w14:paraId="0EE4E5B0" w14:textId="4BBA8082" w:rsidR="0092087E" w:rsidRPr="003651D9" w:rsidRDefault="0092087E" w:rsidP="0092087E">
      <w:pPr>
        <w:pStyle w:val="Titolo2"/>
        <w:numPr>
          <w:ilvl w:val="0"/>
          <w:numId w:val="0"/>
        </w:numPr>
        <w:rPr>
          <w:ins w:id="1207" w:author="Elena Vio" w:date="2016-04-16T12:34:00Z"/>
          <w:noProof w:val="0"/>
        </w:rPr>
      </w:pPr>
      <w:ins w:id="1208" w:author="Elena Vio" w:date="2016-04-16T12:34:00Z">
        <w:r w:rsidRPr="003651D9">
          <w:rPr>
            <w:noProof w:val="0"/>
          </w:rPr>
          <w:t>3.Y</w:t>
        </w:r>
        <w:r>
          <w:rPr>
            <w:noProof w:val="0"/>
          </w:rPr>
          <w:t>7</w:t>
        </w:r>
        <w:r w:rsidRPr="003651D9">
          <w:rPr>
            <w:noProof w:val="0"/>
          </w:rPr>
          <w:t xml:space="preserve"> </w:t>
        </w:r>
        <w:commentRangeStart w:id="1209"/>
        <w:r>
          <w:t>Plan HT Dicussion</w:t>
        </w:r>
        <w:r>
          <w:rPr>
            <w:noProof w:val="0"/>
          </w:rPr>
          <w:t xml:space="preserve"> </w:t>
        </w:r>
        <w:r w:rsidRPr="003651D9">
          <w:rPr>
            <w:noProof w:val="0"/>
          </w:rPr>
          <w:t>[</w:t>
        </w:r>
        <w:r>
          <w:rPr>
            <w:noProof w:val="0"/>
          </w:rPr>
          <w:t>PCC</w:t>
        </w:r>
        <w:r w:rsidRPr="003651D9">
          <w:rPr>
            <w:noProof w:val="0"/>
          </w:rPr>
          <w:t>-</w:t>
        </w:r>
        <w:r>
          <w:rPr>
            <w:noProof w:val="0"/>
          </w:rPr>
          <w:t>Y7</w:t>
        </w:r>
        <w:r w:rsidRPr="003651D9">
          <w:rPr>
            <w:noProof w:val="0"/>
          </w:rPr>
          <w:t>]</w:t>
        </w:r>
        <w:r>
          <w:rPr>
            <w:noProof w:val="0"/>
          </w:rPr>
          <w:t xml:space="preserve"> </w:t>
        </w:r>
      </w:ins>
      <w:commentRangeEnd w:id="1209"/>
      <w:ins w:id="1210" w:author="Elena Vio" w:date="2016-04-16T13:11:00Z">
        <w:r w:rsidR="00E3266E">
          <w:rPr>
            <w:rStyle w:val="Rimandocommento"/>
            <w:rFonts w:ascii="Times New Roman" w:hAnsi="Times New Roman"/>
            <w:b w:val="0"/>
            <w:noProof w:val="0"/>
            <w:kern w:val="0"/>
          </w:rPr>
          <w:commentReference w:id="1209"/>
        </w:r>
      </w:ins>
    </w:p>
    <w:p w14:paraId="7E4C41A3" w14:textId="77777777" w:rsidR="0092087E" w:rsidRPr="003651D9" w:rsidRDefault="0092087E" w:rsidP="0092087E">
      <w:pPr>
        <w:pStyle w:val="Corpodeltesto"/>
        <w:rPr>
          <w:ins w:id="1212" w:author="Elena Vio" w:date="2016-04-16T12:34:00Z"/>
          <w:i/>
        </w:rPr>
      </w:pPr>
      <w:ins w:id="1213" w:author="Elena Vio" w:date="2016-04-16T12:34:00Z">
        <w:r w:rsidRPr="003651D9">
          <w:rPr>
            <w:i/>
          </w:rPr>
          <w:t>&lt;The “Y” in the heading should be the same as the # in the [Domain Acronym -#] title&gt;</w:t>
        </w:r>
      </w:ins>
    </w:p>
    <w:p w14:paraId="4E7F0CF7" w14:textId="66E50FA8" w:rsidR="0092087E" w:rsidRPr="003651D9" w:rsidRDefault="0092087E" w:rsidP="0092087E">
      <w:pPr>
        <w:pStyle w:val="Titolo3"/>
        <w:numPr>
          <w:ilvl w:val="0"/>
          <w:numId w:val="0"/>
        </w:numPr>
        <w:rPr>
          <w:ins w:id="1214" w:author="Elena Vio" w:date="2016-04-16T12:34:00Z"/>
          <w:noProof w:val="0"/>
        </w:rPr>
      </w:pPr>
      <w:ins w:id="1215" w:author="Elena Vio" w:date="2016-04-16T12:34:00Z">
        <w:r w:rsidRPr="003651D9">
          <w:rPr>
            <w:noProof w:val="0"/>
          </w:rPr>
          <w:t>3.Y</w:t>
        </w:r>
        <w:r>
          <w:rPr>
            <w:noProof w:val="0"/>
          </w:rPr>
          <w:t>7</w:t>
        </w:r>
        <w:r w:rsidRPr="003651D9">
          <w:rPr>
            <w:noProof w:val="0"/>
          </w:rPr>
          <w:t>.1 Scope</w:t>
        </w:r>
      </w:ins>
    </w:p>
    <w:p w14:paraId="69B72C04" w14:textId="720FDE5F" w:rsidR="00867DF4" w:rsidRDefault="0092087E" w:rsidP="0092087E">
      <w:pPr>
        <w:pStyle w:val="Corpodeltesto"/>
        <w:tabs>
          <w:tab w:val="right" w:pos="9360"/>
        </w:tabs>
        <w:rPr>
          <w:ins w:id="1216" w:author="Elena Vio" w:date="2016-04-16T12:35:00Z"/>
        </w:rPr>
      </w:pPr>
      <w:ins w:id="1217" w:author="Elena Vio" w:date="2016-04-16T12:34:00Z">
        <w:r w:rsidRPr="00664105">
          <w:t xml:space="preserve">The </w:t>
        </w:r>
      </w:ins>
      <w:ins w:id="1218" w:author="Elena Vio" w:date="2016-04-16T12:35:00Z">
        <w:r w:rsidR="00867DF4">
          <w:t xml:space="preserve">Plan HT Discussion </w:t>
        </w:r>
      </w:ins>
      <w:ins w:id="1219" w:author="Elena Vio" w:date="2016-04-16T12:34:00Z">
        <w:r w:rsidRPr="00664105">
          <w:t xml:space="preserve">transaction </w:t>
        </w:r>
        <w:r>
          <w:t>updates Workflow Document</w:t>
        </w:r>
        <w:r w:rsidRPr="00664105">
          <w:t xml:space="preserve"> in order to </w:t>
        </w:r>
      </w:ins>
      <w:ins w:id="1220" w:author="Elena Vio" w:date="2016-04-16T12:36:00Z">
        <w:r w:rsidR="00867DF4">
          <w:t>schedules the communication point</w:t>
        </w:r>
        <w:r w:rsidR="00D33BB3">
          <w:t xml:space="preserve"> among</w:t>
        </w:r>
      </w:ins>
      <w:ins w:id="1221" w:author="Elena Vio" w:date="2016-04-16T12:40:00Z">
        <w:r w:rsidR="00D33BB3" w:rsidRPr="00E3266E">
          <w:t xml:space="preserve"> members of Heart Team</w:t>
        </w:r>
      </w:ins>
      <w:ins w:id="1222" w:author="Elena Vio" w:date="2016-04-16T12:36:00Z">
        <w:r w:rsidR="00867DF4">
          <w:t xml:space="preserve">. </w:t>
        </w:r>
      </w:ins>
    </w:p>
    <w:p w14:paraId="4476AA0A" w14:textId="6C03F27F" w:rsidR="0092087E" w:rsidRPr="003651D9" w:rsidRDefault="0092087E" w:rsidP="0092087E">
      <w:pPr>
        <w:pStyle w:val="Titolo3"/>
        <w:numPr>
          <w:ilvl w:val="0"/>
          <w:numId w:val="0"/>
        </w:numPr>
        <w:rPr>
          <w:ins w:id="1223" w:author="Elena Vio" w:date="2016-04-16T12:34:00Z"/>
          <w:noProof w:val="0"/>
        </w:rPr>
      </w:pPr>
      <w:ins w:id="1224" w:author="Elena Vio" w:date="2016-04-16T12:34:00Z">
        <w:r w:rsidRPr="003651D9">
          <w:rPr>
            <w:noProof w:val="0"/>
          </w:rPr>
          <w:t>3.Y</w:t>
        </w:r>
        <w:r w:rsidR="00867DF4">
          <w:rPr>
            <w:noProof w:val="0"/>
          </w:rPr>
          <w:t>7</w:t>
        </w:r>
        <w:r w:rsidRPr="003651D9">
          <w:rPr>
            <w:noProof w:val="0"/>
          </w:rPr>
          <w:t>.2</w:t>
        </w:r>
        <w:r>
          <w:rPr>
            <w:noProof w:val="0"/>
          </w:rPr>
          <w:t xml:space="preserve"> </w:t>
        </w:r>
        <w:r w:rsidRPr="003651D9">
          <w:rPr>
            <w:noProof w:val="0"/>
          </w:rPr>
          <w:t>Actor Roles</w:t>
        </w:r>
      </w:ins>
    </w:p>
    <w:p w14:paraId="1766187A" w14:textId="77777777" w:rsidR="0092087E" w:rsidRPr="003651D9" w:rsidRDefault="0092087E" w:rsidP="0092087E">
      <w:pPr>
        <w:pStyle w:val="AuthorInstructions"/>
        <w:rPr>
          <w:ins w:id="1225" w:author="Elena Vio" w:date="2016-04-16T12:34:00Z"/>
        </w:rPr>
      </w:pPr>
      <w:ins w:id="1226" w:author="Elena Vio" w:date="2016-04-16T12:34:00Z">
        <w:r w:rsidRPr="003651D9">
          <w:t>&lt;Optional: if desired, in addition to the table, add a diagram as shown below to illustrate the actors included in this transaction, or delete the diagram altogether</w:t>
        </w:r>
        <w:proofErr w:type="gramStart"/>
        <w:r w:rsidRPr="003651D9">
          <w:t>.&gt;</w:t>
        </w:r>
        <w:proofErr w:type="gramEnd"/>
      </w:ins>
    </w:p>
    <w:p w14:paraId="42C5C7CD" w14:textId="77777777" w:rsidR="0092087E" w:rsidRPr="003651D9" w:rsidRDefault="0092087E" w:rsidP="0092087E">
      <w:pPr>
        <w:pStyle w:val="Corpodeltesto"/>
        <w:jc w:val="center"/>
        <w:rPr>
          <w:ins w:id="1227" w:author="Elena Vio" w:date="2016-04-16T12:34:00Z"/>
        </w:rPr>
      </w:pPr>
      <w:ins w:id="1228" w:author="Elena Vio" w:date="2016-04-16T12:34:00Z">
        <w:r>
          <w:rPr>
            <w:noProof/>
            <w:lang w:val="it-IT" w:eastAsia="it-IT"/>
          </w:rPr>
          <mc:AlternateContent>
            <mc:Choice Requires="wpg">
              <w:drawing>
                <wp:inline distT="0" distB="0" distL="0" distR="0" wp14:anchorId="283DF81C" wp14:editId="6C6410D4">
                  <wp:extent cx="3749293" cy="1594537"/>
                  <wp:effectExtent l="0" t="0" r="35560" b="31115"/>
                  <wp:docPr id="26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62"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E740112" w14:textId="508773A2" w:rsidR="00114D5E" w:rsidRDefault="00114D5E" w:rsidP="0092087E">
                                <w:pPr>
                                  <w:spacing w:before="0"/>
                                  <w:jc w:val="center"/>
                                  <w:rPr>
                                    <w:sz w:val="18"/>
                                  </w:rPr>
                                </w:pPr>
                                <w:del w:id="1229" w:author="Elena Vio" w:date="2016-04-16T12:37:00Z">
                                  <w:r w:rsidDel="00867DF4">
                                    <w:rPr>
                                      <w:sz w:val="18"/>
                                    </w:rPr>
                                    <w:delText>Assign HT Participation</w:delText>
                                  </w:r>
                                </w:del>
                                <w:ins w:id="1230" w:author="Elena Vio" w:date="2016-04-16T12:37:00Z">
                                  <w:r>
                                    <w:rPr>
                                      <w:sz w:val="18"/>
                                    </w:rPr>
                                    <w:t>Plan HT Discussion</w:t>
                                  </w:r>
                                </w:ins>
                                <w:r>
                                  <w:rPr>
                                    <w:sz w:val="18"/>
                                  </w:rPr>
                                  <w:t xml:space="preserve"> [PCC-Y</w:t>
                                </w:r>
                                <w:ins w:id="1231" w:author="Elena Vio" w:date="2016-04-16T12:37:00Z">
                                  <w:r>
                                    <w:rPr>
                                      <w:sz w:val="18"/>
                                    </w:rPr>
                                    <w:t>7</w:t>
                                  </w:r>
                                </w:ins>
                                <w:del w:id="1232" w:author="Elena Vio" w:date="2016-04-16T12:37:00Z">
                                  <w:r w:rsidDel="00867DF4">
                                    <w:rPr>
                                      <w:sz w:val="18"/>
                                    </w:rPr>
                                    <w:delText>3</w:delText>
                                  </w:r>
                                </w:del>
                                <w:r>
                                  <w:rPr>
                                    <w:sz w:val="18"/>
                                  </w:rPr>
                                  <w:t>]</w:t>
                                </w:r>
                              </w:p>
                              <w:p w14:paraId="0359F598" w14:textId="77777777" w:rsidR="00114D5E" w:rsidRDefault="00114D5E" w:rsidP="0092087E">
                                <w:pPr>
                                  <w:spacing w:before="0"/>
                                </w:pPr>
                              </w:p>
                              <w:p w14:paraId="2D2F8AD5" w14:textId="77777777" w:rsidR="00114D5E" w:rsidRDefault="00114D5E" w:rsidP="0092087E">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64"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CCA38C" w14:textId="77777777" w:rsidR="00114D5E" w:rsidRDefault="00114D5E" w:rsidP="0092087E">
                                <w:pPr>
                                  <w:spacing w:before="0"/>
                                  <w:rPr>
                                    <w:sz w:val="18"/>
                                  </w:rPr>
                                </w:pPr>
                                <w:r>
                                  <w:rPr>
                                    <w:sz w:val="18"/>
                                  </w:rPr>
                                  <w:t>HT Manager</w:t>
                                </w:r>
                              </w:p>
                              <w:p w14:paraId="36AAFF09" w14:textId="77777777" w:rsidR="00114D5E" w:rsidRDefault="00114D5E" w:rsidP="0092087E">
                                <w:pPr>
                                  <w:spacing w:before="0"/>
                                </w:pPr>
                              </w:p>
                              <w:p w14:paraId="5906D98E" w14:textId="77777777" w:rsidR="00114D5E" w:rsidRDefault="00114D5E" w:rsidP="0092087E">
                                <w:pPr>
                                  <w:spacing w:before="0"/>
                                  <w:rPr>
                                    <w:sz w:val="18"/>
                                  </w:rPr>
                                </w:pPr>
                                <w:r>
                                  <w:rPr>
                                    <w:sz w:val="18"/>
                                  </w:rPr>
                                  <w:t>Actor ABC</w:t>
                                </w:r>
                              </w:p>
                            </w:txbxContent>
                          </wps:txbx>
                          <wps:bodyPr rot="0" vert="horz" wrap="square" lIns="91440" tIns="45720" rIns="91440" bIns="45720" anchor="t" anchorCtr="0" upright="1">
                            <a:noAutofit/>
                          </wps:bodyPr>
                        </wps:wsp>
                        <wps:wsp>
                          <wps:cNvPr id="265"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3D05BD4" w14:textId="77777777" w:rsidR="00114D5E" w:rsidRDefault="00114D5E" w:rsidP="0092087E">
                                <w:pPr>
                                  <w:spacing w:before="0"/>
                                  <w:rPr>
                                    <w:sz w:val="18"/>
                                  </w:rPr>
                                </w:pPr>
                                <w:r>
                                  <w:rPr>
                                    <w:sz w:val="18"/>
                                  </w:rPr>
                                  <w:t>XDS Document Repository</w:t>
                                </w:r>
                              </w:p>
                            </w:txbxContent>
                          </wps:txbx>
                          <wps:bodyPr rot="0" vert="horz" wrap="square" lIns="91440" tIns="45720" rIns="91440" bIns="45720" anchor="t" anchorCtr="0" upright="1">
                            <a:noAutofit/>
                          </wps:bodyPr>
                        </wps:wsp>
                        <wps:wsp>
                          <wps:cNvPr id="267"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40"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BUjpNfswQAAGEUAAAOAAAA&#10;AAAAAAAAAAAAACwCAABkcnMvZTJvRG9jLnhtbFBLAQItABQABgAIAAAAIQCblVQT3QAAAAUBAAAP&#10;AAAAAAAAAAAAAAAAAAsHAABkcnMvZG93bnJldi54bWxQSwUGAAAAAAQABADzAAAAFQgAAAAA&#10;">
                  <o:lock v:ext="edit" aspectratio="t"/>
                  <v:rect id="AutoShape 22" o:spid="_x0000_s1141"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FiQixQAA&#10;ANwAAAAPAAAAZHJzL2Rvd25yZXYueG1sRI9Pa8JAFMTvBb/D8gQvRTfmICW6ighikII0/jk/ss8k&#10;mH0bs2uSfvtuodDjMDO/YVabwdSio9ZVlhXMZxEI4tzqigsFl/N++gHCeWSNtWVS8E0ONuvR2woT&#10;bXv+oi7zhQgQdgkqKL1vEildXpJBN7MNcfDutjXog2wLqVvsA9zUMo6ihTRYcVgosaFdSfkjexkF&#10;fX7qbufPgzy931LLz/S5y65HpSbjYbsE4Wnw/+G/dqoVxIs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WJCLFAAAA3AAAAA8AAAAAAAAAAAAAAAAAlwIAAGRycy9k&#10;b3ducmV2LnhtbFBLBQYAAAAABAAEAPUAAACJAwAAAAA=&#10;" filled="f" stroked="f">
                    <o:lock v:ext="edit" aspectratio="t" text="t"/>
                  </v:rect>
                  <v:oval id="Oval 23" o:spid="_x0000_s1142"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NeFxQAA&#10;ANwAAAAPAAAAZHJzL2Rvd25yZXYueG1sRI9PawIxFMTvBb9DeEIvRbNu6yqrUcQilPbkH/D62Dx3&#10;g5uXZRM1/fZNodDjMDO/YZbraFtxp94bxwom4wwEceW04VrB6bgbzUH4gKyxdUwKvsnDejV4WmKp&#10;3YP3dD+EWiQI+xIVNCF0pZS+asiiH7uOOHkX11sMSfa11D0+Ety2Ms+yQlo0nBYa7GjbUHU93KyC&#10;t25TTOPky7x8Xt5nU3fe73ITlXoexs0CRKAY/sN/7Q+tIC9e4fdMOg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814XFAAAA3AAAAA8AAAAAAAAAAAAAAAAAlwIAAGRycy9k&#10;b3ducmV2LnhtbFBLBQYAAAAABAAEAPUAAACJAwAAAAA=&#10;">
                    <v:textbox inset="0,.72pt,0,.72pt">
                      <w:txbxContent>
                        <w:p w14:paraId="3E740112" w14:textId="508773A2" w:rsidR="00114D5E" w:rsidRDefault="00114D5E" w:rsidP="0092087E">
                          <w:pPr>
                            <w:spacing w:before="0"/>
                            <w:jc w:val="center"/>
                            <w:rPr>
                              <w:sz w:val="18"/>
                            </w:rPr>
                          </w:pPr>
                          <w:del w:id="1233" w:author="Elena Vio" w:date="2016-04-16T12:37:00Z">
                            <w:r w:rsidDel="00867DF4">
                              <w:rPr>
                                <w:sz w:val="18"/>
                              </w:rPr>
                              <w:delText>Assign HT Participation</w:delText>
                            </w:r>
                          </w:del>
                          <w:ins w:id="1234" w:author="Elena Vio" w:date="2016-04-16T12:37:00Z">
                            <w:r>
                              <w:rPr>
                                <w:sz w:val="18"/>
                              </w:rPr>
                              <w:t>Plan HT Discussion</w:t>
                            </w:r>
                          </w:ins>
                          <w:r>
                            <w:rPr>
                              <w:sz w:val="18"/>
                            </w:rPr>
                            <w:t xml:space="preserve"> [PCC-Y</w:t>
                          </w:r>
                          <w:ins w:id="1235" w:author="Elena Vio" w:date="2016-04-16T12:37:00Z">
                            <w:r>
                              <w:rPr>
                                <w:sz w:val="18"/>
                              </w:rPr>
                              <w:t>7</w:t>
                            </w:r>
                          </w:ins>
                          <w:del w:id="1236" w:author="Elena Vio" w:date="2016-04-16T12:37:00Z">
                            <w:r w:rsidDel="00867DF4">
                              <w:rPr>
                                <w:sz w:val="18"/>
                              </w:rPr>
                              <w:delText>3</w:delText>
                            </w:r>
                          </w:del>
                          <w:r>
                            <w:rPr>
                              <w:sz w:val="18"/>
                            </w:rPr>
                            <w:t>]</w:t>
                          </w:r>
                        </w:p>
                        <w:p w14:paraId="0359F598" w14:textId="77777777" w:rsidR="00114D5E" w:rsidRDefault="00114D5E" w:rsidP="0092087E">
                          <w:pPr>
                            <w:spacing w:before="0"/>
                          </w:pPr>
                        </w:p>
                        <w:p w14:paraId="2D2F8AD5" w14:textId="77777777" w:rsidR="00114D5E" w:rsidRDefault="00114D5E" w:rsidP="0092087E">
                          <w:pPr>
                            <w:spacing w:before="0"/>
                            <w:jc w:val="center"/>
                            <w:rPr>
                              <w:sz w:val="18"/>
                            </w:rPr>
                          </w:pPr>
                          <w:r>
                            <w:rPr>
                              <w:sz w:val="18"/>
                            </w:rPr>
                            <w:t>Transaction Name [DOM-#]</w:t>
                          </w:r>
                        </w:p>
                      </w:txbxContent>
                    </v:textbox>
                  </v:oval>
                  <v:shape id="Text Box 24" o:spid="_x0000_s1143"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b75xgAA&#10;ANwAAAAPAAAAZHJzL2Rvd25yZXYueG1sRI9Pa8JAFMTvhX6H5RV6KXXjH1KNrlIKLXqrsdTrI/tM&#10;gtm3cXcb47d3BaHHYWZ+wyxWvWlER87XlhUMBwkI4sLqmksFP7vP1ykIH5A1NpZJwYU8rJaPDwvM&#10;tD3zlro8lCJC2GeooAqhzaT0RUUG/cC2xNE7WGcwROlKqR2eI9w0cpQkqTRYc1yosKWPiopj/mcU&#10;TCfrbu834+/fIj00s/Dy1n2dnFLPT/37HESgPvyH7+21VjBKJ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Eb75xgAAANwAAAAPAAAAAAAAAAAAAAAAAJcCAABkcnMv&#10;ZG93bnJldi54bWxQSwUGAAAAAAQABAD1AAAAigMAAAAA&#10;">
                    <v:textbox>
                      <w:txbxContent>
                        <w:p w14:paraId="25CCA38C" w14:textId="77777777" w:rsidR="00114D5E" w:rsidRDefault="00114D5E" w:rsidP="0092087E">
                          <w:pPr>
                            <w:spacing w:before="0"/>
                            <w:rPr>
                              <w:sz w:val="18"/>
                            </w:rPr>
                          </w:pPr>
                          <w:r>
                            <w:rPr>
                              <w:sz w:val="18"/>
                            </w:rPr>
                            <w:t>HT Manager</w:t>
                          </w:r>
                        </w:p>
                        <w:p w14:paraId="36AAFF09" w14:textId="77777777" w:rsidR="00114D5E" w:rsidRDefault="00114D5E" w:rsidP="0092087E">
                          <w:pPr>
                            <w:spacing w:before="0"/>
                          </w:pPr>
                        </w:p>
                        <w:p w14:paraId="5906D98E" w14:textId="77777777" w:rsidR="00114D5E" w:rsidRDefault="00114D5E" w:rsidP="0092087E">
                          <w:pPr>
                            <w:spacing w:before="0"/>
                            <w:rPr>
                              <w:sz w:val="18"/>
                            </w:rPr>
                          </w:pPr>
                          <w:r>
                            <w:rPr>
                              <w:sz w:val="18"/>
                            </w:rPr>
                            <w:t>Actor ABC</w:t>
                          </w:r>
                        </w:p>
                      </w:txbxContent>
                    </v:textbox>
                  </v:shape>
                  <v:line id="Line 25" o:spid="_x0000_s1144"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B0J5rGAAAA3AAAAA8AAAAAAAAA&#10;AAAAAAAAoQIAAGRycy9kb3ducmV2LnhtbFBLBQYAAAAABAAEAPkAAACUAwAAAAA=&#10;"/>
                  <v:shape id="Text Box 26" o:spid="_x0000_s1145"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4UVxQAA&#10;ANwAAAAPAAAAZHJzL2Rvd25yZXYueG1sRI9Ba8JAFITvQv/D8oReRDe1JdrUVUrBojerotdH9pkE&#10;s2/T3TXGf+8KhR6HmfmGmS06U4uWnK8sK3gZJSCIc6srLhTsd8vhFIQPyBpry6TgRh4W86feDDNt&#10;r/xD7TYUIkLYZ6igDKHJpPR5SQb9yDbE0TtZZzBE6QqpHV4j3NRynCSpNFhxXCixoa+S8vP2YhRM&#10;31bt0a9fN4c8PdXvYTBpv3+dUs/97vMDRKAu/If/2iutYJym8DgTj4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hRXFAAAA3AAAAA8AAAAAAAAAAAAAAAAAlwIAAGRycy9k&#10;b3ducmV2LnhtbFBLBQYAAAAABAAEAPUAAACJAwAAAAA=&#10;">
                    <v:textbox>
                      <w:txbxContent>
                        <w:p w14:paraId="63D05BD4" w14:textId="77777777" w:rsidR="00114D5E" w:rsidRDefault="00114D5E" w:rsidP="0092087E">
                          <w:pPr>
                            <w:spacing w:before="0"/>
                            <w:rPr>
                              <w:sz w:val="18"/>
                            </w:rPr>
                          </w:pPr>
                          <w:r>
                            <w:rPr>
                              <w:sz w:val="18"/>
                            </w:rPr>
                            <w:t>XDS Document Repository</w:t>
                          </w:r>
                        </w:p>
                      </w:txbxContent>
                    </v:textbox>
                  </v:shape>
                  <v:line id="Line 27" o:spid="_x0000_s1146"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bOnQnGAAAA3AAAAA8AAAAAAAAA&#10;AAAAAAAAoQIAAGRycy9kb3ducmV2LnhtbFBLBQYAAAAABAAEAPkAAACUAwAAAAA=&#10;"/>
                  <w10:anchorlock/>
                </v:group>
              </w:pict>
            </mc:Fallback>
          </mc:AlternateContent>
        </w:r>
      </w:ins>
    </w:p>
    <w:p w14:paraId="388EE841" w14:textId="126CA582" w:rsidR="0092087E" w:rsidRPr="003651D9" w:rsidRDefault="00867DF4" w:rsidP="0092087E">
      <w:pPr>
        <w:pStyle w:val="FigureTitle"/>
        <w:rPr>
          <w:ins w:id="1237" w:author="Elena Vio" w:date="2016-04-16T12:34:00Z"/>
        </w:rPr>
      </w:pPr>
      <w:ins w:id="1238" w:author="Elena Vio" w:date="2016-04-16T12:34:00Z">
        <w:r>
          <w:t>Figure 3.Y.7</w:t>
        </w:r>
        <w:r w:rsidR="0092087E" w:rsidRPr="003651D9">
          <w:t>-1: Use Case Diagram</w:t>
        </w:r>
      </w:ins>
    </w:p>
    <w:p w14:paraId="5D70C4DA" w14:textId="77777777" w:rsidR="0092087E" w:rsidRPr="003651D9" w:rsidRDefault="0092087E" w:rsidP="0092087E">
      <w:pPr>
        <w:pStyle w:val="TableTitle"/>
        <w:rPr>
          <w:ins w:id="1239" w:author="Elena Vio" w:date="2016-04-16T12:34:00Z"/>
        </w:rPr>
      </w:pPr>
    </w:p>
    <w:p w14:paraId="4A3CC4B9" w14:textId="0A42CCD0" w:rsidR="0092087E" w:rsidRPr="003651D9" w:rsidRDefault="00867DF4" w:rsidP="0092087E">
      <w:pPr>
        <w:pStyle w:val="TableTitle"/>
        <w:rPr>
          <w:ins w:id="1240" w:author="Elena Vio" w:date="2016-04-16T12:34:00Z"/>
        </w:rPr>
      </w:pPr>
      <w:ins w:id="1241" w:author="Elena Vio" w:date="2016-04-16T12:34:00Z">
        <w:r>
          <w:t>Table 3.Y.7</w:t>
        </w:r>
        <w:r w:rsidR="0092087E" w:rsidRPr="003651D9">
          <w:t>-1: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92087E" w:rsidRPr="003651D9" w14:paraId="2AD7C069" w14:textId="77777777" w:rsidTr="00A0159D">
        <w:trPr>
          <w:ins w:id="1242" w:author="Elena Vio" w:date="2016-04-16T12:34:00Z"/>
        </w:trPr>
        <w:tc>
          <w:tcPr>
            <w:tcW w:w="1008" w:type="dxa"/>
            <w:shd w:val="clear" w:color="auto" w:fill="auto"/>
          </w:tcPr>
          <w:p w14:paraId="1853CBC5" w14:textId="77777777" w:rsidR="0092087E" w:rsidRPr="003651D9" w:rsidRDefault="0092087E" w:rsidP="00A0159D">
            <w:pPr>
              <w:pStyle w:val="Corpodeltesto"/>
              <w:rPr>
                <w:ins w:id="1243" w:author="Elena Vio" w:date="2016-04-16T12:34:00Z"/>
                <w:b/>
              </w:rPr>
            </w:pPr>
            <w:ins w:id="1244" w:author="Elena Vio" w:date="2016-04-16T12:34:00Z">
              <w:r w:rsidRPr="003651D9">
                <w:rPr>
                  <w:b/>
                </w:rPr>
                <w:t>Actor:</w:t>
              </w:r>
            </w:ins>
          </w:p>
        </w:tc>
        <w:tc>
          <w:tcPr>
            <w:tcW w:w="8568" w:type="dxa"/>
          </w:tcPr>
          <w:p w14:paraId="61BD00E2" w14:textId="77777777" w:rsidR="0092087E" w:rsidRPr="003651D9" w:rsidRDefault="0092087E" w:rsidP="00A0159D">
            <w:pPr>
              <w:pStyle w:val="Corpodeltesto"/>
              <w:rPr>
                <w:ins w:id="1245" w:author="Elena Vio" w:date="2016-04-16T12:34:00Z"/>
              </w:rPr>
            </w:pPr>
            <w:ins w:id="1246" w:author="Elena Vio" w:date="2016-04-16T12:34:00Z">
              <w:r>
                <w:t>HT Manager</w:t>
              </w:r>
            </w:ins>
          </w:p>
        </w:tc>
      </w:tr>
      <w:tr w:rsidR="0092087E" w:rsidRPr="003651D9" w14:paraId="106A8239" w14:textId="77777777" w:rsidTr="00A0159D">
        <w:trPr>
          <w:trHeight w:val="435"/>
          <w:ins w:id="1247" w:author="Elena Vio" w:date="2016-04-16T12:34:00Z"/>
        </w:trPr>
        <w:tc>
          <w:tcPr>
            <w:tcW w:w="1008" w:type="dxa"/>
            <w:shd w:val="clear" w:color="auto" w:fill="auto"/>
          </w:tcPr>
          <w:p w14:paraId="31FD3B9C" w14:textId="77777777" w:rsidR="0092087E" w:rsidRPr="003651D9" w:rsidRDefault="0092087E" w:rsidP="00A0159D">
            <w:pPr>
              <w:pStyle w:val="Corpodeltesto"/>
              <w:rPr>
                <w:ins w:id="1248" w:author="Elena Vio" w:date="2016-04-16T12:34:00Z"/>
                <w:b/>
              </w:rPr>
            </w:pPr>
            <w:ins w:id="1249" w:author="Elena Vio" w:date="2016-04-16T12:34:00Z">
              <w:r w:rsidRPr="003651D9">
                <w:rPr>
                  <w:b/>
                </w:rPr>
                <w:t>Role:</w:t>
              </w:r>
            </w:ins>
          </w:p>
        </w:tc>
        <w:tc>
          <w:tcPr>
            <w:tcW w:w="8568" w:type="dxa"/>
          </w:tcPr>
          <w:p w14:paraId="5AE4A3BD" w14:textId="58DC52BA" w:rsidR="0092087E" w:rsidRPr="003651D9" w:rsidRDefault="00867DF4" w:rsidP="00A0159D">
            <w:pPr>
              <w:pStyle w:val="Corpodeltesto"/>
              <w:rPr>
                <w:ins w:id="1250" w:author="Elena Vio" w:date="2016-04-16T12:34:00Z"/>
              </w:rPr>
            </w:pPr>
            <w:ins w:id="1251" w:author="Elena Vio" w:date="2016-04-16T12:37:00Z">
              <w:r>
                <w:t>Schedules the communication point</w:t>
              </w:r>
              <w:r w:rsidR="00D33BB3">
                <w:t xml:space="preserve"> </w:t>
              </w:r>
            </w:ins>
            <w:ins w:id="1252" w:author="Elena Vio" w:date="2016-04-16T12:41:00Z">
              <w:r w:rsidR="00D33BB3" w:rsidRPr="00C062BE">
                <w:rPr>
                  <w:i/>
                </w:rPr>
                <w:t>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ins>
            <w:ins w:id="1253" w:author="Elena Vio" w:date="2016-04-16T12:34:00Z">
              <w:r w:rsidR="0092087E">
                <w:t>, updates Heart Team Workflow Documents and submits the updated Heart Team Workflow Documents to a Document Repository.</w:t>
              </w:r>
            </w:ins>
          </w:p>
        </w:tc>
      </w:tr>
      <w:tr w:rsidR="0092087E" w:rsidRPr="003651D9" w14:paraId="10B5A03D" w14:textId="77777777" w:rsidTr="00A0159D">
        <w:trPr>
          <w:ins w:id="1254" w:author="Elena Vio" w:date="2016-04-16T12:34:00Z"/>
        </w:trPr>
        <w:tc>
          <w:tcPr>
            <w:tcW w:w="1008" w:type="dxa"/>
            <w:shd w:val="clear" w:color="auto" w:fill="auto"/>
          </w:tcPr>
          <w:p w14:paraId="61128226" w14:textId="77777777" w:rsidR="0092087E" w:rsidRPr="003651D9" w:rsidRDefault="0092087E" w:rsidP="00A0159D">
            <w:pPr>
              <w:pStyle w:val="Corpodeltesto"/>
              <w:rPr>
                <w:ins w:id="1255" w:author="Elena Vio" w:date="2016-04-16T12:34:00Z"/>
                <w:b/>
              </w:rPr>
            </w:pPr>
            <w:ins w:id="1256" w:author="Elena Vio" w:date="2016-04-16T12:34:00Z">
              <w:r w:rsidRPr="003651D9">
                <w:rPr>
                  <w:b/>
                </w:rPr>
                <w:t>Actor:</w:t>
              </w:r>
            </w:ins>
          </w:p>
        </w:tc>
        <w:tc>
          <w:tcPr>
            <w:tcW w:w="8568" w:type="dxa"/>
          </w:tcPr>
          <w:p w14:paraId="1E17C38C" w14:textId="77777777" w:rsidR="0092087E" w:rsidRPr="003651D9" w:rsidRDefault="0092087E" w:rsidP="00A0159D">
            <w:pPr>
              <w:pStyle w:val="Corpodeltesto"/>
              <w:rPr>
                <w:ins w:id="1257" w:author="Elena Vio" w:date="2016-04-16T12:34:00Z"/>
              </w:rPr>
            </w:pPr>
            <w:ins w:id="1258" w:author="Elena Vio" w:date="2016-04-16T12:34:00Z">
              <w:r>
                <w:t>XDS Document Repository</w:t>
              </w:r>
            </w:ins>
          </w:p>
        </w:tc>
      </w:tr>
      <w:tr w:rsidR="0092087E" w:rsidRPr="003651D9" w14:paraId="07CA7F14" w14:textId="77777777" w:rsidTr="00A0159D">
        <w:trPr>
          <w:ins w:id="1259" w:author="Elena Vio" w:date="2016-04-16T12:34:00Z"/>
        </w:trPr>
        <w:tc>
          <w:tcPr>
            <w:tcW w:w="1008" w:type="dxa"/>
            <w:shd w:val="clear" w:color="auto" w:fill="auto"/>
          </w:tcPr>
          <w:p w14:paraId="22D0F77D" w14:textId="77777777" w:rsidR="0092087E" w:rsidRPr="003651D9" w:rsidRDefault="0092087E" w:rsidP="00A0159D">
            <w:pPr>
              <w:pStyle w:val="Corpodeltesto"/>
              <w:rPr>
                <w:ins w:id="1260" w:author="Elena Vio" w:date="2016-04-16T12:34:00Z"/>
                <w:b/>
              </w:rPr>
            </w:pPr>
            <w:ins w:id="1261" w:author="Elena Vio" w:date="2016-04-16T12:34:00Z">
              <w:r w:rsidRPr="003651D9">
                <w:rPr>
                  <w:b/>
                </w:rPr>
                <w:t>Role:</w:t>
              </w:r>
            </w:ins>
          </w:p>
        </w:tc>
        <w:tc>
          <w:tcPr>
            <w:tcW w:w="8568" w:type="dxa"/>
          </w:tcPr>
          <w:p w14:paraId="45B33A25" w14:textId="77777777" w:rsidR="0092087E" w:rsidRDefault="0092087E" w:rsidP="00A0159D">
            <w:pPr>
              <w:pStyle w:val="Corpodeltesto"/>
              <w:rPr>
                <w:ins w:id="1262" w:author="Elena Vio" w:date="2016-04-16T12:34:00Z"/>
              </w:rPr>
            </w:pPr>
            <w:ins w:id="1263" w:author="Elena Vio" w:date="2016-04-16T12:34:00Z">
              <w:r>
                <w:t>Receives, stores and eventually notifies the updated Workflow Document</w:t>
              </w:r>
            </w:ins>
          </w:p>
        </w:tc>
      </w:tr>
    </w:tbl>
    <w:p w14:paraId="7E79C960" w14:textId="66591533" w:rsidR="0092087E" w:rsidRPr="003651D9" w:rsidRDefault="0092087E" w:rsidP="0092087E">
      <w:pPr>
        <w:pStyle w:val="Titolo3"/>
        <w:numPr>
          <w:ilvl w:val="0"/>
          <w:numId w:val="0"/>
        </w:numPr>
        <w:rPr>
          <w:ins w:id="1264" w:author="Elena Vio" w:date="2016-04-16T12:34:00Z"/>
          <w:noProof w:val="0"/>
        </w:rPr>
      </w:pPr>
      <w:ins w:id="1265" w:author="Elena Vio" w:date="2016-04-16T12:34:00Z">
        <w:r w:rsidRPr="003651D9">
          <w:rPr>
            <w:noProof w:val="0"/>
          </w:rPr>
          <w:t>3.Y</w:t>
        </w:r>
        <w:r w:rsidR="00867DF4">
          <w:rPr>
            <w:noProof w:val="0"/>
          </w:rPr>
          <w:t>7</w:t>
        </w:r>
        <w:r w:rsidRPr="003651D9">
          <w:rPr>
            <w:noProof w:val="0"/>
          </w:rPr>
          <w:t>.3 Referenced Standards</w:t>
        </w:r>
      </w:ins>
    </w:p>
    <w:p w14:paraId="212F6109" w14:textId="77777777" w:rsidR="0092087E" w:rsidRPr="00855164" w:rsidRDefault="0092087E" w:rsidP="0092087E">
      <w:pPr>
        <w:pStyle w:val="AuthorInstructions"/>
        <w:rPr>
          <w:ins w:id="1266" w:author="Elena Vio" w:date="2016-04-16T12:34:00Z"/>
          <w:i w:val="0"/>
        </w:rPr>
      </w:pPr>
      <w:proofErr w:type="spellStart"/>
      <w:ins w:id="1267" w:author="Elena Vio" w:date="2016-04-16T12:34: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31AA652C" w14:textId="77777777" w:rsidR="0092087E" w:rsidRPr="00855164" w:rsidRDefault="0092087E" w:rsidP="0092087E">
      <w:pPr>
        <w:pStyle w:val="AuthorInstructions"/>
        <w:rPr>
          <w:ins w:id="1268" w:author="Elena Vio" w:date="2016-04-16T12:34:00Z"/>
          <w:i w:val="0"/>
        </w:rPr>
      </w:pPr>
      <w:ins w:id="1269" w:author="Elena Vio" w:date="2016-04-16T12:34: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70F806B9" w14:textId="492BB9E1" w:rsidR="0092087E" w:rsidRPr="003651D9" w:rsidRDefault="0092087E" w:rsidP="0092087E">
      <w:pPr>
        <w:pStyle w:val="Titolo3"/>
        <w:numPr>
          <w:ilvl w:val="0"/>
          <w:numId w:val="0"/>
        </w:numPr>
        <w:rPr>
          <w:ins w:id="1270" w:author="Elena Vio" w:date="2016-04-16T12:34:00Z"/>
          <w:noProof w:val="0"/>
        </w:rPr>
      </w:pPr>
      <w:ins w:id="1271" w:author="Elena Vio" w:date="2016-04-16T12:34:00Z">
        <w:r w:rsidRPr="003651D9">
          <w:rPr>
            <w:noProof w:val="0"/>
          </w:rPr>
          <w:lastRenderedPageBreak/>
          <w:t>3.Y</w:t>
        </w:r>
        <w:r w:rsidR="00867DF4">
          <w:rPr>
            <w:noProof w:val="0"/>
          </w:rPr>
          <w:t>7</w:t>
        </w:r>
        <w:r w:rsidRPr="003651D9">
          <w:rPr>
            <w:noProof w:val="0"/>
          </w:rPr>
          <w:t>.4 Interaction Diagram</w:t>
        </w:r>
      </w:ins>
    </w:p>
    <w:p w14:paraId="7626DAD2" w14:textId="77777777" w:rsidR="0092087E" w:rsidRPr="003651D9" w:rsidRDefault="0092087E" w:rsidP="0092087E">
      <w:pPr>
        <w:pStyle w:val="Corpodeltesto"/>
        <w:rPr>
          <w:ins w:id="1272" w:author="Elena Vio" w:date="2016-04-16T12:34:00Z"/>
        </w:rPr>
      </w:pPr>
      <w:ins w:id="1273" w:author="Elena Vio" w:date="2016-04-16T12:34:00Z">
        <w:r>
          <w:rPr>
            <w:noProof/>
            <w:lang w:val="it-IT" w:eastAsia="it-IT"/>
          </w:rPr>
          <mc:AlternateContent>
            <mc:Choice Requires="wpg">
              <w:drawing>
                <wp:inline distT="0" distB="0" distL="0" distR="0" wp14:anchorId="55E679DE" wp14:editId="05DE2660">
                  <wp:extent cx="5943600" cy="2400300"/>
                  <wp:effectExtent l="0" t="0" r="0" b="12700"/>
                  <wp:docPr id="26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69"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F267" w14:textId="77777777" w:rsidR="00114D5E" w:rsidRPr="007C1AAC" w:rsidRDefault="00114D5E" w:rsidP="0092087E">
                                <w:pPr>
                                  <w:spacing w:before="0"/>
                                  <w:jc w:val="center"/>
                                  <w:rPr>
                                    <w:sz w:val="22"/>
                                    <w:szCs w:val="22"/>
                                  </w:rPr>
                                </w:pPr>
                                <w:r>
                                  <w:rPr>
                                    <w:sz w:val="22"/>
                                    <w:szCs w:val="22"/>
                                  </w:rPr>
                                  <w:t>HT Manager</w:t>
                                </w:r>
                              </w:p>
                              <w:p w14:paraId="619B2C83" w14:textId="77777777" w:rsidR="00114D5E" w:rsidRDefault="00114D5E" w:rsidP="0092087E">
                                <w:pPr>
                                  <w:spacing w:before="0"/>
                                </w:pPr>
                              </w:p>
                              <w:p w14:paraId="1907884A" w14:textId="77777777" w:rsidR="00114D5E" w:rsidRPr="007C1AAC" w:rsidRDefault="00114D5E" w:rsidP="0092087E">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271"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299A4" w14:textId="17EAD909" w:rsidR="00114D5E" w:rsidRPr="007C1AAC" w:rsidRDefault="00114D5E" w:rsidP="0092087E">
                                <w:pPr>
                                  <w:spacing w:before="0"/>
                                  <w:rPr>
                                    <w:sz w:val="22"/>
                                    <w:szCs w:val="22"/>
                                  </w:rPr>
                                </w:pPr>
                                <w:del w:id="1274" w:author="Elena Vio" w:date="2016-04-16T12:38:00Z">
                                  <w:r w:rsidDel="00867DF4">
                                    <w:delText>Aassign HT Participation</w:delText>
                                  </w:r>
                                </w:del>
                                <w:ins w:id="1275" w:author="Elena Vio" w:date="2016-04-16T12:38:00Z">
                                  <w:r>
                                    <w:t>Plan HT Discussion</w:t>
                                  </w:r>
                                </w:ins>
                              </w:p>
                            </w:txbxContent>
                          </wps:txbx>
                          <wps:bodyPr rot="0" vert="horz" wrap="square" lIns="0" tIns="0" rIns="0" bIns="0" anchor="t" anchorCtr="0" upright="1">
                            <a:noAutofit/>
                          </wps:bodyPr>
                        </wps:wsp>
                        <wps:wsp>
                          <wps:cNvPr id="273"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4"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5"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975B86" w14:textId="77777777" w:rsidR="00114D5E" w:rsidRPr="007C1AAC" w:rsidRDefault="00114D5E" w:rsidP="0092087E">
                                <w:pPr>
                                  <w:spacing w:before="0"/>
                                  <w:jc w:val="center"/>
                                  <w:rPr>
                                    <w:sz w:val="22"/>
                                    <w:szCs w:val="22"/>
                                  </w:rPr>
                                </w:pPr>
                                <w:r>
                                  <w:rPr>
                                    <w:sz w:val="22"/>
                                    <w:szCs w:val="22"/>
                                  </w:rPr>
                                  <w:t>XDS Document Repository</w:t>
                                </w:r>
                              </w:p>
                              <w:p w14:paraId="419F1BCA" w14:textId="77777777" w:rsidR="00114D5E" w:rsidRDefault="00114D5E" w:rsidP="0092087E">
                                <w:pPr>
                                  <w:spacing w:before="0"/>
                                </w:pPr>
                              </w:p>
                              <w:p w14:paraId="0FF9F4BE" w14:textId="77777777" w:rsidR="00114D5E" w:rsidRPr="007C1AAC" w:rsidRDefault="00114D5E" w:rsidP="0092087E">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78"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5A91E" w14:textId="77777777" w:rsidR="00114D5E" w:rsidRPr="007C1AAC" w:rsidRDefault="00114D5E" w:rsidP="0092087E">
                                <w:pPr>
                                  <w:spacing w:before="0"/>
                                  <w:rPr>
                                    <w:sz w:val="22"/>
                                    <w:szCs w:val="22"/>
                                  </w:rPr>
                                </w:pPr>
                                <w:r>
                                  <w:t>Provide And Register Document set-b Response</w:t>
                                </w:r>
                                <w:r w:rsidDel="00281B77">
                                  <w:rPr>
                                    <w:sz w:val="22"/>
                                    <w:szCs w:val="22"/>
                                  </w:rPr>
                                  <w:t xml:space="preserve"> </w:t>
                                </w:r>
                              </w:p>
                              <w:p w14:paraId="0C15AC5C" w14:textId="77777777" w:rsidR="00114D5E" w:rsidRDefault="00114D5E" w:rsidP="0092087E">
                                <w:pPr>
                                  <w:spacing w:before="0"/>
                                </w:pPr>
                              </w:p>
                              <w:p w14:paraId="36820257" w14:textId="77777777" w:rsidR="00114D5E" w:rsidRPr="007C1AAC" w:rsidRDefault="00114D5E" w:rsidP="0092087E">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47"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">
                  <o:lock v:ext="edit" aspectratio="t"/>
                  <v:rect id="AutoShape 29" o:spid="_x0000_s1148"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rZTxgAA&#10;ANwAAAAPAAAAZHJzL2Rvd25yZXYueG1sRI9Ba8JAFITvhf6H5RV6KbqpB6kxGylCaZCCNGk9P7LP&#10;JJh9G7PbJP77riB4HGbmGybZTKYVA/WusazgdR6BIC6tbrhS8FN8zN5AOI+ssbVMCi7kYJM+PiQY&#10;azvyNw25r0SAsItRQe19F0vpypoMurntiIN3tL1BH2RfSd3jGOCmlYsoWkqDDYeFGjva1lSe8j+j&#10;YCz3w6H4+pT7l0Nm+Zydt/nvTqnnp+l9DcLT5O/hWzvTChbLFVzPhCMg0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srZTxgAAANwAAAAPAAAAAAAAAAAAAAAAAJcCAABkcnMv&#10;ZG93bnJldi54bWxQSwUGAAAAAAQABAD1AAAAigMAAAAA&#10;" filled="f" stroked="f">
                    <o:lock v:ext="edit" aspectratio="t" text="t"/>
                  </v:rect>
                  <v:shape id="Text Box 30" o:spid="_x0000_s1149"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10QwQAA&#10;ANwAAAAPAAAAZHJzL2Rvd25yZXYueG1sRE9LbsIwEN1X4g7WIHVTgQOiCQQMaitRsU3gAEM8JBHx&#10;OIrdfG5fLyp1+fT+h9NoGtFT52rLClbLCARxYXXNpYLb9bzYgnAeWWNjmRRM5OB0nL0cMNV24Iz6&#10;3JcihLBLUUHlfZtK6YqKDLqlbYkD97CdQR9gV0rd4RDCTSPXURRLgzWHhgpb+qqoeOY/RsHjMry9&#10;74b7t78l2Sb+xDq520mp1/n4sQfhafT/4j/3RStYJ2F+OBOOgD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9dEMEAAADcAAAADwAAAAAAAAAAAAAAAACXAgAAZHJzL2Rvd25y&#10;ZXYueG1sUEsFBgAAAAAEAAQA9QAAAIUDAAAAAA==&#10;" stroked="f">
                    <v:textbox>
                      <w:txbxContent>
                        <w:p w14:paraId="3177F267" w14:textId="77777777" w:rsidR="00114D5E" w:rsidRPr="007C1AAC" w:rsidRDefault="00114D5E" w:rsidP="0092087E">
                          <w:pPr>
                            <w:spacing w:before="0"/>
                            <w:jc w:val="center"/>
                            <w:rPr>
                              <w:sz w:val="22"/>
                              <w:szCs w:val="22"/>
                            </w:rPr>
                          </w:pPr>
                          <w:r>
                            <w:rPr>
                              <w:sz w:val="22"/>
                              <w:szCs w:val="22"/>
                            </w:rPr>
                            <w:t>HT Manager</w:t>
                          </w:r>
                        </w:p>
                        <w:p w14:paraId="619B2C83" w14:textId="77777777" w:rsidR="00114D5E" w:rsidRDefault="00114D5E" w:rsidP="0092087E">
                          <w:pPr>
                            <w:spacing w:before="0"/>
                          </w:pPr>
                        </w:p>
                        <w:p w14:paraId="1907884A" w14:textId="77777777" w:rsidR="00114D5E" w:rsidRPr="007C1AAC" w:rsidRDefault="00114D5E" w:rsidP="0092087E">
                          <w:pPr>
                            <w:spacing w:before="0"/>
                            <w:jc w:val="center"/>
                            <w:rPr>
                              <w:sz w:val="22"/>
                              <w:szCs w:val="22"/>
                            </w:rPr>
                          </w:pPr>
                          <w:r w:rsidRPr="007C1AAC">
                            <w:rPr>
                              <w:sz w:val="22"/>
                              <w:szCs w:val="22"/>
                            </w:rPr>
                            <w:t>A</w:t>
                          </w:r>
                          <w:r>
                            <w:rPr>
                              <w:sz w:val="22"/>
                              <w:szCs w:val="22"/>
                            </w:rPr>
                            <w:t>ctor A</w:t>
                          </w:r>
                        </w:p>
                      </w:txbxContent>
                    </v:textbox>
                  </v:shape>
                  <v:line id="Line 31" o:spid="_x0000_s1150"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XnUMMAAADcAAAADwAAAGRycy9kb3ducmV2LnhtbESPS4vCMBSF98L8h3AHZqepLkanGkUG&#10;BBc+UAfXl+baVpubmmRq/fdGEFwezuPjTGatqURDzpeWFfR7CQjizOqScwV/h0V3BMIHZI2VZVJw&#10;Jw+z6Udngqm2N95Rsw+5iCPsU1RQhFCnUvqsIIO+Z2vi6J2sMxiidLnUDm9x3FRykCTf0mDJkVBg&#10;Tb8FZZf9v4ncLF+56/F8aZen9Wpx5eZnc9gq9fXZzscgArXhHX61l1rBYNiH55l4BOT0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F51DDAAAA3AAAAA8AAAAAAAAAAAAA&#10;AAAAoQIAAGRycy9kb3ducmV2LnhtbFBLBQYAAAAABAAEAPkAAACRAwAAAAA=&#10;">
                    <v:stroke dashstyle="dash"/>
                  </v:line>
                  <v:shape id="Text Box 32" o:spid="_x0000_s1151"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3gCxQAA&#10;ANwAAAAPAAAAZHJzL2Rvd25yZXYueG1sRI9Ba8JAFITvBf/D8oTe6sYcbI2uItKCUJDGePD4zD6T&#10;xezbmF01/vtuoeBxmJlvmPmyt424UeeNYwXjUQKCuHTacKVgX3y9fYDwAVlj45gUPMjDcjF4mWOm&#10;3Z1zuu1CJSKEfYYK6hDaTEpf1mTRj1xLHL2T6yyGKLtK6g7vEW4bmSbJRFo0HBdqbGldU3neXa2C&#10;1YHzT3PZHn/yU26KYprw9+Ss1OuwX81ABOrDM/zf3mgF6XsK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1jeALFAAAA3AAAAA8AAAAAAAAAAAAAAAAAlwIAAGRycy9k&#10;b3ducmV2LnhtbFBLBQYAAAAABAAEAPUAAACJAwAAAAA=&#10;" filled="f" stroked="f">
                    <v:textbox inset="0,0,0,0">
                      <w:txbxContent>
                        <w:p w14:paraId="2CD299A4" w14:textId="17EAD909" w:rsidR="00114D5E" w:rsidRPr="007C1AAC" w:rsidRDefault="00114D5E" w:rsidP="0092087E">
                          <w:pPr>
                            <w:spacing w:before="0"/>
                            <w:rPr>
                              <w:sz w:val="22"/>
                              <w:szCs w:val="22"/>
                            </w:rPr>
                          </w:pPr>
                          <w:del w:id="1276" w:author="Elena Vio" w:date="2016-04-16T12:38:00Z">
                            <w:r w:rsidDel="00867DF4">
                              <w:delText>Aassign HT Participation</w:delText>
                            </w:r>
                          </w:del>
                          <w:ins w:id="1277" w:author="Elena Vio" w:date="2016-04-16T12:38:00Z">
                            <w:r>
                              <w:t>Plan HT Discussion</w:t>
                            </w:r>
                          </w:ins>
                        </w:p>
                      </w:txbxContent>
                    </v:textbox>
                  </v:shape>
                  <v:line id="Line 33" o:spid="_x0000_s1152"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cvMQAAADcAAAADwAAAGRycy9kb3ducmV2LnhtbESPS2sCMRSF94X+h3AL3WmmCraOE6UI&#10;ggttUYvry+TOQyc3Y5KO4783BaHLw3l8nGzRm0Z05HxtWcHbMAFBnFtdc6ng57AafIDwAVljY5kU&#10;3MjDYv78lGGq7ZV31O1DKeII+xQVVCG0qZQ+r8igH9qWOHqFdQZDlK6U2uE1jptGjpJkIg3WHAkV&#10;trSsKD/vf03k5uXGXY6nc78utpvVhbvp1+FbqdeX/nMGIlAf/sOP9lorGL2P4e9MPAJyf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29y8xAAAANwAAAAPAAAAAAAAAAAA&#10;AAAAAKECAABkcnMvZG93bnJldi54bWxQSwUGAAAAAAQABAD5AAAAkgMAAAAA&#10;">
                    <v:stroke dashstyle="dash"/>
                  </v:line>
                  <v:rect id="Rectangle 34" o:spid="_x0000_s1153"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t2uQxQAA&#10;ANwAAAAPAAAAZHJzL2Rvd25yZXYueG1sRI9Ba8JAFITvQv/D8gq96ca0tDVmI2Kx2KMmF2/P7GuS&#10;mn0bsqum/npXKPQ4zMw3TLoYTCvO1LvGsoLpJAJBXFrdcKWgyNfjdxDOI2tsLZOCX3KwyB5GKSba&#10;XnhL552vRICwS1BB7X2XSOnKmgy6ie2Ig/dte4M+yL6SusdLgJtWxlH0Kg02HBZq7GhVU3ncnYyC&#10;QxMXeN3mn5GZrZ/915D/nPYfSj09Dss5CE+D/w//tTdaQfz2Av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3a5DFAAAA3AAAAA8AAAAAAAAAAAAAAAAAlwIAAGRycy9k&#10;b3ducmV2LnhtbFBLBQYAAAAABAAEAPUAAACJAwAAAAA=&#10;"/>
                  <v:rect id="Rectangle 35" o:spid="_x0000_s1154"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4LxQAA&#10;ANwAAAAPAAAAZHJzL2Rvd25yZXYueG1sRI/NbsIwEITvSH0Hayv1Bg6p+kOIgxAVFT1CcuG2xNsk&#10;JV5HsYGUp8dIlXoczcw3mnQxmFacqXeNZQXTSQSCuLS64UpBka/H7yCcR9bYWiYFv+RgkT2MUky0&#10;vfCWzjtfiQBhl6CC2vsukdKVNRl0E9sRB+/b9gZ9kH0ldY+XADetjKPoVRpsOCzU2NGqpvK4OxkF&#10;hyYu8LrNPyMzWz/7ryH/Oe0/lHp6HJZzEJ4G/x/+a2+0gvjtBe5nwh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7zgvFAAAA3AAAAA8AAAAAAAAAAAAAAAAAlwIAAGRycy9k&#10;b3ducmV2LnhtbFBLBQYAAAAABAAEAPUAAACJAwAAAAA=&#10;"/>
                  <v:line id="Line 36" o:spid="_x0000_s1155"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f/pMUAAADcAAAADwAAAGRycy9kb3ducmV2LnhtbESPQWvCQBSE74X+h+UVeqsbPRiNrlIa&#10;Ch5qwSg9v2af2dDs25Bd4/bfd4WCx2FmvmHW22g7MdLgW8cKppMMBHHtdMuNgtPx/WUBwgdkjZ1j&#10;UvBLHrabx4c1Ftpd+UBjFRqRIOwLVGBC6AspfW3Iop+4njh5ZzdYDEkOjdQDXhPcdnKWZXNpseW0&#10;YLCnN0P1T3WxCnJTHmQuy4/jZzm202Xcx6/vpVLPT/F1BSJQDPfwf3unFczyOdzOpCM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Uf/pMUAAADcAAAADwAAAAAAAAAA&#10;AAAAAAChAgAAZHJzL2Rvd25yZXYueG1sUEsFBgAAAAAEAAQA+QAAAJMDAAAAAA==&#10;">
                    <v:stroke endarrow="block"/>
                  </v:line>
                  <v:shape id="Text Box 37" o:spid="_x0000_s1156"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sVkxAAA&#10;ANwAAAAPAAAAZHJzL2Rvd25yZXYueG1sRI/NasMwEITvhb6D2EIuJZEbmrh1LZs2kOJrfh5gY61/&#10;qLUylhrbbx8VCjkOM/MNk+aT6cSVBtdaVvCyikAQl1a3XCs4n/bLNxDOI2vsLJOCmRzk2eNDiom2&#10;Ix/oevS1CBB2CSpovO8TKV3ZkEG3sj1x8Co7GPRBDrXUA44Bbjq5jqKtNNhyWGiwp11D5c/x1yio&#10;ivF58z5evv05Prxuv7CNL3ZWavE0fX6A8DT5e/i/XWgF6ziGvzPh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1bFZMQAAADcAAAADwAAAAAAAAAAAAAAAACXAgAAZHJzL2Rv&#10;d25yZXYueG1sUEsFBgAAAAAEAAQA9QAAAIgDAAAAAA==&#10;" stroked="f">
                    <v:textbox>
                      <w:txbxContent>
                        <w:p w14:paraId="58975B86" w14:textId="77777777" w:rsidR="00114D5E" w:rsidRPr="007C1AAC" w:rsidRDefault="00114D5E" w:rsidP="0092087E">
                          <w:pPr>
                            <w:spacing w:before="0"/>
                            <w:jc w:val="center"/>
                            <w:rPr>
                              <w:sz w:val="22"/>
                              <w:szCs w:val="22"/>
                            </w:rPr>
                          </w:pPr>
                          <w:r>
                            <w:rPr>
                              <w:sz w:val="22"/>
                              <w:szCs w:val="22"/>
                            </w:rPr>
                            <w:t>XDS Document Repository</w:t>
                          </w:r>
                        </w:p>
                        <w:p w14:paraId="419F1BCA" w14:textId="77777777" w:rsidR="00114D5E" w:rsidRDefault="00114D5E" w:rsidP="0092087E">
                          <w:pPr>
                            <w:spacing w:before="0"/>
                          </w:pPr>
                        </w:p>
                        <w:p w14:paraId="0FF9F4BE" w14:textId="77777777" w:rsidR="00114D5E" w:rsidRPr="007C1AAC" w:rsidRDefault="00114D5E" w:rsidP="0092087E">
                          <w:pPr>
                            <w:spacing w:before="0"/>
                            <w:jc w:val="center"/>
                            <w:rPr>
                              <w:sz w:val="22"/>
                              <w:szCs w:val="22"/>
                            </w:rPr>
                          </w:pPr>
                          <w:r w:rsidRPr="007C1AAC">
                            <w:rPr>
                              <w:sz w:val="22"/>
                              <w:szCs w:val="22"/>
                            </w:rPr>
                            <w:t>A</w:t>
                          </w:r>
                          <w:r>
                            <w:rPr>
                              <w:sz w:val="22"/>
                              <w:szCs w:val="22"/>
                            </w:rPr>
                            <w:t>ctor D</w:t>
                          </w:r>
                        </w:p>
                      </w:txbxContent>
                    </v:textbox>
                  </v:shape>
                  <v:line id="Line 38" o:spid="_x0000_s1157"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uJ3sUAAADcAAAADwAAAGRycy9kb3ducmV2LnhtbESPTUvDQBCG74L/YRnBS7AbW6gasyl+&#10;tFAQD7Y9eByyYxLMzobs2Kb/3jkIHod33meeKVdT6M2RxtRFdnA7y8EQ19F33Dg47Dc392CSIHvs&#10;I5ODMyVYVZcXJRY+nviDjjtpjEI4FeigFRkKa1PdUsA0iwOxZl9xDCg6jo31I54UHno7z/OlDdix&#10;XmhxoJeW6u/dT1CNzTu/LhbZc7BZ9kDrT3nLrTh3fTU9PYIRmuR/+a+99Q7md2qrzygBb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OuJ3sUAAADcAAAADwAAAAAAAAAA&#10;AAAAAAChAgAAZHJzL2Rvd25yZXYueG1sUEsFBgAAAAAEAAQA+QAAAJMDAAAAAA==&#10;">
                    <v:stroke endarrow="block"/>
                  </v:line>
                  <v:shape id="Text Box 39" o:spid="_x0000_s1158"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pzxQAA&#10;ANwAAAAPAAAAZHJzL2Rvd25yZXYueG1sRI9Ba8JAFITvBf/D8oTe6kYP1kRXEWlBKEhjevD4zD6T&#10;xezbmF01/vtuQehxmJlvmMWqt424UeeNYwXjUQKCuHTacKXgp/h8m4HwAVlj45gUPMjDajl4WWCm&#10;3Z1zuu1DJSKEfYYK6hDaTEpf1mTRj1xLHL2T6yyGKLtK6g7vEW4bOUmSqbRoOC7U2NKmpvK8v1oF&#10;6wPnH+ayO37np9wURZrw1/Ss1OuwX89BBOrDf/jZ3moFk/cU/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H6nPFAAAA3AAAAA8AAAAAAAAAAAAAAAAAlwIAAGRycy9k&#10;b3ducmV2LnhtbFBLBQYAAAAABAAEAPUAAACJAwAAAAA=&#10;" filled="f" stroked="f">
                    <v:textbox inset="0,0,0,0">
                      <w:txbxContent>
                        <w:p w14:paraId="3965A91E" w14:textId="77777777" w:rsidR="00114D5E" w:rsidRPr="007C1AAC" w:rsidRDefault="00114D5E" w:rsidP="0092087E">
                          <w:pPr>
                            <w:spacing w:before="0"/>
                            <w:rPr>
                              <w:sz w:val="22"/>
                              <w:szCs w:val="22"/>
                            </w:rPr>
                          </w:pPr>
                          <w:r>
                            <w:t>Provide And Register Document set-b Response</w:t>
                          </w:r>
                          <w:r w:rsidDel="00281B77">
                            <w:rPr>
                              <w:sz w:val="22"/>
                              <w:szCs w:val="22"/>
                            </w:rPr>
                            <w:t xml:space="preserve"> </w:t>
                          </w:r>
                        </w:p>
                        <w:p w14:paraId="0C15AC5C" w14:textId="77777777" w:rsidR="00114D5E" w:rsidRDefault="00114D5E" w:rsidP="0092087E">
                          <w:pPr>
                            <w:spacing w:before="0"/>
                          </w:pPr>
                        </w:p>
                        <w:p w14:paraId="36820257" w14:textId="77777777" w:rsidR="00114D5E" w:rsidRPr="007C1AAC" w:rsidRDefault="00114D5E" w:rsidP="0092087E">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4BA58E9E" w14:textId="0E10003E" w:rsidR="0092087E" w:rsidRPr="003651D9" w:rsidRDefault="0092087E" w:rsidP="0092087E">
      <w:pPr>
        <w:pStyle w:val="Titolo4"/>
        <w:numPr>
          <w:ilvl w:val="0"/>
          <w:numId w:val="0"/>
        </w:numPr>
        <w:rPr>
          <w:ins w:id="1278" w:author="Elena Vio" w:date="2016-04-16T12:34:00Z"/>
          <w:noProof w:val="0"/>
        </w:rPr>
      </w:pPr>
      <w:ins w:id="1279" w:author="Elena Vio" w:date="2016-04-16T12:34:00Z">
        <w:r w:rsidRPr="003651D9">
          <w:rPr>
            <w:noProof w:val="0"/>
          </w:rPr>
          <w:t>3.Y</w:t>
        </w:r>
        <w:r w:rsidR="00867DF4">
          <w:rPr>
            <w:noProof w:val="0"/>
          </w:rPr>
          <w:t>7</w:t>
        </w:r>
        <w:r w:rsidRPr="003651D9">
          <w:rPr>
            <w:noProof w:val="0"/>
          </w:rPr>
          <w:t xml:space="preserve">.4.1 </w:t>
        </w:r>
      </w:ins>
      <w:ins w:id="1280" w:author="Elena Vio" w:date="2016-04-16T13:10:00Z">
        <w:r w:rsidR="005F6A25">
          <w:t>Plan HT Discussion</w:t>
        </w:r>
      </w:ins>
    </w:p>
    <w:p w14:paraId="295D25A2" w14:textId="405B1F89" w:rsidR="0092087E" w:rsidRPr="001C002C" w:rsidRDefault="0092087E" w:rsidP="0092087E">
      <w:pPr>
        <w:pStyle w:val="AuthorInstructions"/>
        <w:rPr>
          <w:ins w:id="1281" w:author="Elena Vio" w:date="2016-04-16T12:34:00Z"/>
          <w:i w:val="0"/>
        </w:rPr>
      </w:pPr>
      <w:ins w:id="1282" w:author="Elena Vio" w:date="2016-04-16T12:34:00Z">
        <w:r w:rsidRPr="00F11D89">
          <w:rPr>
            <w:i w:val="0"/>
          </w:rPr>
          <w:t xml:space="preserve">This message </w:t>
        </w:r>
      </w:ins>
      <w:ins w:id="1283" w:author="Elena Vio" w:date="2016-04-16T12:38:00Z">
        <w:r w:rsidR="00867DF4" w:rsidRPr="00560D7E">
          <w:rPr>
            <w:i w:val="0"/>
          </w:rPr>
          <w:t>schedules the communication point among me</w:t>
        </w:r>
      </w:ins>
      <w:ins w:id="1284" w:author="Elena Vio" w:date="2016-04-16T12:40:00Z">
        <w:r w:rsidR="00D33BB3">
          <w:rPr>
            <w:i w:val="0"/>
          </w:rPr>
          <w:t>m</w:t>
        </w:r>
      </w:ins>
      <w:ins w:id="1285" w:author="Elena Vio" w:date="2016-04-16T12:38:00Z">
        <w:r w:rsidR="00867DF4" w:rsidRPr="00560D7E">
          <w:rPr>
            <w:i w:val="0"/>
          </w:rPr>
          <w:t>ber</w:t>
        </w:r>
      </w:ins>
      <w:ins w:id="1286" w:author="Elena Vio" w:date="2016-04-16T12:40:00Z">
        <w:r w:rsidR="00D33BB3">
          <w:rPr>
            <w:i w:val="0"/>
          </w:rPr>
          <w:t>s</w:t>
        </w:r>
      </w:ins>
      <w:ins w:id="1287" w:author="Elena Vio" w:date="2016-04-16T12:38:00Z">
        <w:r w:rsidR="00867DF4" w:rsidRPr="00560D7E">
          <w:rPr>
            <w:i w:val="0"/>
          </w:rPr>
          <w:t xml:space="preserve"> of Heart Tea</w:t>
        </w:r>
        <w:r w:rsidR="00867DF4" w:rsidRPr="00D33BB3">
          <w:rPr>
            <w:i w:val="0"/>
          </w:rPr>
          <w:t>m</w:t>
        </w:r>
        <w:r w:rsidR="00867DF4" w:rsidRPr="00560D7E">
          <w:rPr>
            <w:i w:val="0"/>
          </w:rPr>
          <w:t>.</w:t>
        </w:r>
        <w:r w:rsidR="00867DF4">
          <w:t xml:space="preserve"> </w:t>
        </w:r>
        <w:r w:rsidR="00867DF4" w:rsidRPr="00E24BDE">
          <w:rPr>
            <w:i w:val="0"/>
          </w:rPr>
          <w:t xml:space="preserve"> </w:t>
        </w:r>
      </w:ins>
    </w:p>
    <w:p w14:paraId="75797058" w14:textId="77777777" w:rsidR="0092087E" w:rsidRDefault="0092087E" w:rsidP="0092087E">
      <w:pPr>
        <w:pStyle w:val="AuthorInstructions"/>
        <w:rPr>
          <w:ins w:id="1288" w:author="Elena Vio" w:date="2016-04-16T12:34:00Z"/>
          <w:i w:val="0"/>
        </w:rPr>
      </w:pPr>
    </w:p>
    <w:p w14:paraId="4ED7DE86" w14:textId="7D370D70" w:rsidR="0092087E" w:rsidRPr="003651D9" w:rsidRDefault="0092087E" w:rsidP="0092087E">
      <w:pPr>
        <w:pStyle w:val="Titolo5"/>
        <w:numPr>
          <w:ilvl w:val="0"/>
          <w:numId w:val="0"/>
        </w:numPr>
        <w:rPr>
          <w:ins w:id="1289" w:author="Elena Vio" w:date="2016-04-16T12:34:00Z"/>
          <w:noProof w:val="0"/>
        </w:rPr>
      </w:pPr>
      <w:ins w:id="1290" w:author="Elena Vio" w:date="2016-04-16T12:34:00Z">
        <w:r w:rsidRPr="003651D9">
          <w:rPr>
            <w:noProof w:val="0"/>
          </w:rPr>
          <w:t>3.Y</w:t>
        </w:r>
        <w:r w:rsidR="00F46EE1">
          <w:rPr>
            <w:noProof w:val="0"/>
          </w:rPr>
          <w:t>7</w:t>
        </w:r>
        <w:r w:rsidRPr="003651D9">
          <w:rPr>
            <w:noProof w:val="0"/>
          </w:rPr>
          <w:t>.4.1.1 Trigger Events</w:t>
        </w:r>
      </w:ins>
    </w:p>
    <w:p w14:paraId="4A808C93" w14:textId="0E66CA21" w:rsidR="0092087E" w:rsidRDefault="0092087E" w:rsidP="004647EE">
      <w:pPr>
        <w:rPr>
          <w:ins w:id="1291" w:author="Elena Vio" w:date="2016-04-16T12:34:00Z"/>
        </w:rPr>
      </w:pPr>
      <w:ins w:id="1292" w:author="Elena Vio" w:date="2016-04-16T12:34:00Z">
        <w:r>
          <w:t>The HT Manager sends this message when</w:t>
        </w:r>
      </w:ins>
      <w:ins w:id="1293" w:author="Elena Vio" w:date="2016-04-16T12:42:00Z">
        <w:r w:rsidR="000A542A">
          <w:t xml:space="preserve"> all HT Participants are been involved</w:t>
        </w:r>
      </w:ins>
      <w:ins w:id="1294" w:author="Elena Vio" w:date="2016-04-16T12:43:00Z">
        <w:r w:rsidR="000A542A">
          <w:t xml:space="preserve"> in Heart Team, and eventually they received needed information and they provided </w:t>
        </w:r>
        <w:proofErr w:type="spellStart"/>
        <w:r w:rsidR="000A542A">
          <w:t>invidual</w:t>
        </w:r>
        <w:proofErr w:type="spellEnd"/>
        <w:r w:rsidR="000A542A">
          <w:t xml:space="preserve"> evaluation report, and HT Manager</w:t>
        </w:r>
      </w:ins>
      <w:ins w:id="1295" w:author="Elena Vio" w:date="2016-04-16T12:34:00Z">
        <w:r>
          <w:t xml:space="preserve"> is ready to be able to</w:t>
        </w:r>
      </w:ins>
      <w:ins w:id="1296" w:author="Elena Vio" w:date="2016-04-16T12:40:00Z">
        <w:r w:rsidR="00D33BB3">
          <w:t xml:space="preserve"> </w:t>
        </w:r>
        <w:r w:rsidR="00D33BB3">
          <w:rPr>
            <w:i/>
          </w:rPr>
          <w:t>schedule</w:t>
        </w:r>
        <w:r w:rsidR="00D33BB3" w:rsidRPr="00C062BE">
          <w:rPr>
            <w:i/>
          </w:rPr>
          <w:t xml:space="preserve"> the communication point among me</w:t>
        </w:r>
        <w:r w:rsidR="00D33BB3">
          <w:rPr>
            <w:i/>
          </w:rPr>
          <w:t>m</w:t>
        </w:r>
        <w:r w:rsidR="00D33BB3" w:rsidRPr="00C062BE">
          <w:rPr>
            <w:i/>
          </w:rPr>
          <w:t>ber</w:t>
        </w:r>
        <w:r w:rsidR="00D33BB3">
          <w:rPr>
            <w:i/>
          </w:rPr>
          <w:t>s</w:t>
        </w:r>
        <w:r w:rsidR="00D33BB3" w:rsidRPr="00C062BE">
          <w:rPr>
            <w:i/>
          </w:rPr>
          <w:t xml:space="preserve"> of Heart Tea</w:t>
        </w:r>
        <w:r w:rsidR="00D33BB3" w:rsidRPr="00D33BB3">
          <w:rPr>
            <w:i/>
          </w:rPr>
          <w:t>m</w:t>
        </w:r>
      </w:ins>
      <w:ins w:id="1297" w:author="Elena Vio" w:date="2016-04-16T12:34:00Z">
        <w:r>
          <w:t>.</w:t>
        </w:r>
      </w:ins>
    </w:p>
    <w:p w14:paraId="409DD1B2" w14:textId="77777777" w:rsidR="0092087E" w:rsidRDefault="0092087E" w:rsidP="0092087E">
      <w:pPr>
        <w:rPr>
          <w:ins w:id="1298" w:author="Elena Vio" w:date="2016-04-16T12:34:00Z"/>
        </w:rPr>
      </w:pPr>
      <w:ins w:id="1299" w:author="Elena Vio" w:date="2016-04-16T12:34:00Z">
        <w:r>
          <w:t xml:space="preserve">The </w:t>
        </w:r>
        <w:r w:rsidRPr="00855164">
          <w:rPr>
            <w:b/>
          </w:rPr>
          <w:t>pre-conditions</w:t>
        </w:r>
        <w:r>
          <w:t xml:space="preserve"> are encoded as:</w:t>
        </w:r>
      </w:ins>
    </w:p>
    <w:p w14:paraId="018281E5" w14:textId="4E1868C2" w:rsidR="0092087E" w:rsidRPr="007858B9" w:rsidRDefault="0092087E" w:rsidP="00560D7E">
      <w:pPr>
        <w:pStyle w:val="Paragrafoelenco"/>
        <w:numPr>
          <w:ilvl w:val="0"/>
          <w:numId w:val="72"/>
        </w:numPr>
        <w:rPr>
          <w:ins w:id="1300" w:author="Elena Vio" w:date="2016-04-16T12:34:00Z"/>
        </w:rPr>
      </w:pPr>
      <w:ins w:id="1301" w:author="Elena Vio" w:date="2016-04-16T12:34:00Z">
        <w:r>
          <w:t>The workflow document is active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 xml:space="preserve">and </w:t>
        </w:r>
      </w:ins>
      <w:ins w:id="1302" w:author="Elena Vio" w:date="2016-04-24T17:54:00Z">
        <w:r w:rsidR="00560D7E">
          <w:t>all</w:t>
        </w:r>
      </w:ins>
      <w:ins w:id="1303" w:author="Elena Vio" w:date="2016-04-16T12:34:00Z">
        <w:r w:rsidRPr="00A555FB">
          <w:t xml:space="preserve"> </w:t>
        </w:r>
        <w:r>
          <w:t xml:space="preserve">HT </w:t>
        </w:r>
      </w:ins>
      <w:ins w:id="1304" w:author="Elena Vio" w:date="2016-04-16T12:44:00Z">
        <w:r w:rsidR="00C96167">
          <w:t>Involvement</w:t>
        </w:r>
      </w:ins>
      <w:ins w:id="1305" w:author="Elena Vio" w:date="2016-04-16T12:34:00Z">
        <w:r w:rsidRPr="00A555FB">
          <w:t xml:space="preserve"> task is </w:t>
        </w:r>
        <w:r>
          <w:t>“COMPLETED</w:t>
        </w:r>
        <w:r w:rsidRPr="00A555FB">
          <w:t>”</w:t>
        </w:r>
        <w:r w:rsidRPr="00C062BE">
          <w:rPr>
            <w:b/>
          </w:rPr>
          <w:t xml:space="preserve"> </w:t>
        </w:r>
      </w:ins>
      <w:ins w:id="1306" w:author="Elena Vio" w:date="2016-04-24T17:54:00Z">
        <w:r w:rsidR="00010C3A" w:rsidRPr="00010C3A">
          <w:rPr>
            <w:rPrChange w:id="1307" w:author="Elena Vio" w:date="2016-04-24T17:54:00Z">
              <w:rPr>
                <w:b/>
              </w:rPr>
            </w:rPrChange>
          </w:rPr>
          <w:t xml:space="preserve">or “EXITED” </w:t>
        </w:r>
      </w:ins>
      <w:ins w:id="1308" w:author="Elena Vio" w:date="2016-04-16T12:34:00Z">
        <w:r>
          <w:t>(</w:t>
        </w:r>
        <w:r w:rsidRPr="00C062BE">
          <w:rPr>
            <w:rFonts w:ascii="Courier" w:hAnsi="Courier"/>
            <w:b/>
          </w:rPr>
          <w:t>WorkflowDocument/TaskList/XDWTask/taskData/taskDetails/status</w:t>
        </w:r>
        <w:r>
          <w:t xml:space="preserve">=”COMPLETED” </w:t>
        </w:r>
      </w:ins>
      <w:ins w:id="1309" w:author="Elena Vio" w:date="2016-04-24T17:55:00Z">
        <w:r w:rsidR="00010C3A" w:rsidRPr="00914D8F">
          <w:t xml:space="preserve">or “EXITED” </w:t>
        </w:r>
        <w:r w:rsidR="00010C3A">
          <w:t xml:space="preserve">and </w:t>
        </w:r>
      </w:ins>
      <w:ins w:id="1310" w:author="Elena Vio" w:date="2016-04-16T12:34:00Z">
        <w:r w:rsidRPr="00C062BE">
          <w:rPr>
            <w:rFonts w:ascii="Courier" w:hAnsi="Courier"/>
            <w:b/>
          </w:rPr>
          <w:t>WorkflowDocument/TaskList/XDWTask/taskData/taskDetails/taskType</w:t>
        </w:r>
        <w:r w:rsidR="00C96167">
          <w:t>=”HTInvolvement</w:t>
        </w:r>
        <w:r>
          <w:t>”)</w:t>
        </w:r>
      </w:ins>
    </w:p>
    <w:p w14:paraId="06BDD4B5" w14:textId="77777777" w:rsidR="0092087E" w:rsidRPr="003651D9" w:rsidRDefault="0092087E" w:rsidP="0092087E">
      <w:pPr>
        <w:pStyle w:val="Corpodeltesto"/>
        <w:rPr>
          <w:ins w:id="1311" w:author="Elena Vio" w:date="2016-04-16T12:34:00Z"/>
        </w:rPr>
      </w:pPr>
    </w:p>
    <w:p w14:paraId="3B95E52B" w14:textId="388F64C3" w:rsidR="0092087E" w:rsidRPr="003651D9" w:rsidRDefault="0092087E" w:rsidP="0092087E">
      <w:pPr>
        <w:pStyle w:val="Titolo5"/>
        <w:numPr>
          <w:ilvl w:val="0"/>
          <w:numId w:val="0"/>
        </w:numPr>
        <w:rPr>
          <w:ins w:id="1312" w:author="Elena Vio" w:date="2016-04-16T12:34:00Z"/>
          <w:noProof w:val="0"/>
        </w:rPr>
      </w:pPr>
      <w:ins w:id="1313" w:author="Elena Vio" w:date="2016-04-16T12:34:00Z">
        <w:r w:rsidRPr="003651D9">
          <w:rPr>
            <w:noProof w:val="0"/>
          </w:rPr>
          <w:t>3.Y</w:t>
        </w:r>
        <w:r w:rsidR="00F46EE1">
          <w:rPr>
            <w:noProof w:val="0"/>
          </w:rPr>
          <w:t>7</w:t>
        </w:r>
        <w:r w:rsidRPr="003651D9">
          <w:rPr>
            <w:noProof w:val="0"/>
          </w:rPr>
          <w:t>.4.1.2 Message Semantics</w:t>
        </w:r>
      </w:ins>
    </w:p>
    <w:p w14:paraId="0085778E" w14:textId="67AFB7DB" w:rsidR="0092087E" w:rsidRDefault="0092087E" w:rsidP="0092087E">
      <w:pPr>
        <w:pStyle w:val="Corpodeltesto"/>
        <w:rPr>
          <w:ins w:id="1314" w:author="Elena Vio" w:date="2016-04-16T12:34:00Z"/>
        </w:rPr>
      </w:pPr>
      <w:ins w:id="1315" w:author="Elena Vio" w:date="2016-04-16T12:34: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1316" w:author="Elena Vio" w:date="2016-04-16T12:49:00Z">
        <w:r w:rsidR="00F46EE1">
          <w:t>Manager</w:t>
        </w:r>
      </w:ins>
      <w:ins w:id="1317" w:author="Elena Vio" w:date="2016-04-16T12:34:00Z">
        <w:r>
          <w:t xml:space="preserve"> is the Document Source</w:t>
        </w:r>
      </w:ins>
      <w:ins w:id="1318" w:author="Elena Vio" w:date="2016-04-16T12:49:00Z">
        <w:r w:rsidR="001B3489">
          <w:t>.</w:t>
        </w:r>
      </w:ins>
    </w:p>
    <w:p w14:paraId="1B4844FA" w14:textId="77777777" w:rsidR="0092087E" w:rsidRDefault="0092087E" w:rsidP="0092087E">
      <w:pPr>
        <w:pStyle w:val="Corpodeltesto"/>
        <w:rPr>
          <w:ins w:id="1319" w:author="Elena Vio" w:date="2016-04-16T12:34:00Z"/>
        </w:rPr>
      </w:pPr>
      <w:ins w:id="1320" w:author="Elena Vio" w:date="2016-04-16T12:34:00Z">
        <w:r>
          <w:t xml:space="preserve"> This section defines:</w:t>
        </w:r>
      </w:ins>
    </w:p>
    <w:p w14:paraId="3E8ADBC0" w14:textId="37F8BC3E" w:rsidR="0092087E" w:rsidRDefault="0092087E" w:rsidP="0092087E">
      <w:pPr>
        <w:pStyle w:val="Corpodeltesto"/>
        <w:numPr>
          <w:ilvl w:val="0"/>
          <w:numId w:val="37"/>
        </w:numPr>
        <w:rPr>
          <w:ins w:id="1321" w:author="Elena Vio" w:date="2016-04-16T12:34:00Z"/>
        </w:rPr>
      </w:pPr>
      <w:proofErr w:type="gramStart"/>
      <w:ins w:id="1322" w:author="Elena Vio" w:date="2016-04-16T12:34:00Z">
        <w:r>
          <w:lastRenderedPageBreak/>
          <w:t>the</w:t>
        </w:r>
        <w:proofErr w:type="gramEnd"/>
        <w:r>
          <w:t xml:space="preserve"> Heart Team Workflow Document Content submitted in the Provide</w:t>
        </w:r>
        <w:r w:rsidR="001B3489">
          <w:t xml:space="preserve"> and Register.  See Section 3.Y7</w:t>
        </w:r>
        <w:r>
          <w:t>.4.1.2.1.</w:t>
        </w:r>
      </w:ins>
    </w:p>
    <w:p w14:paraId="701D2B2D" w14:textId="45014D53" w:rsidR="0092087E" w:rsidRDefault="0092087E" w:rsidP="0092087E">
      <w:pPr>
        <w:pStyle w:val="Corpodeltesto"/>
        <w:numPr>
          <w:ilvl w:val="0"/>
          <w:numId w:val="37"/>
        </w:numPr>
        <w:rPr>
          <w:ins w:id="1323" w:author="Elena Vio" w:date="2016-04-16T12:34:00Z"/>
        </w:rPr>
      </w:pPr>
      <w:ins w:id="1324" w:author="Elena Vio" w:date="2016-04-16T12:34:00Z">
        <w:r>
          <w:t>The Document Sharing Metadata requirements for the Submission Set and D</w:t>
        </w:r>
        <w:r w:rsidR="001B3489">
          <w:t>ocument Entry.  See Section 3.Y7</w:t>
        </w:r>
        <w:r>
          <w:t>.4.1.2.3.</w:t>
        </w:r>
      </w:ins>
    </w:p>
    <w:p w14:paraId="2A0E5E60" w14:textId="0AF98EC0" w:rsidR="0092087E" w:rsidRDefault="0074406F" w:rsidP="0092087E">
      <w:pPr>
        <w:pStyle w:val="Titolo5"/>
        <w:numPr>
          <w:ilvl w:val="0"/>
          <w:numId w:val="0"/>
        </w:numPr>
        <w:rPr>
          <w:ins w:id="1325" w:author="Elena Vio" w:date="2016-04-16T12:34:00Z"/>
        </w:rPr>
      </w:pPr>
      <w:ins w:id="1326" w:author="Elena Vio" w:date="2016-04-16T12:34:00Z">
        <w:r>
          <w:t>3.Y7</w:t>
        </w:r>
        <w:r w:rsidR="0092087E">
          <w:t>.4.1.2.1</w:t>
        </w:r>
        <w:r w:rsidR="0092087E" w:rsidRPr="00322355">
          <w:t xml:space="preserve"> </w:t>
        </w:r>
        <w:r w:rsidR="0092087E">
          <w:t>Heart Team Workflow Document</w:t>
        </w:r>
        <w:r w:rsidR="0092087E" w:rsidRPr="00322355">
          <w:t xml:space="preserve"> Content Requirements</w:t>
        </w:r>
      </w:ins>
    </w:p>
    <w:p w14:paraId="04475AA0" w14:textId="55EFD2AB" w:rsidR="0092087E" w:rsidRPr="00F909C6" w:rsidRDefault="0092087E" w:rsidP="0092087E">
      <w:pPr>
        <w:pStyle w:val="Corpodeltesto"/>
        <w:rPr>
          <w:ins w:id="1327" w:author="Elena Vio" w:date="2016-04-16T12:34:00Z"/>
        </w:rPr>
      </w:pPr>
      <w:ins w:id="1328" w:author="Elena Vio" w:date="2016-04-16T12:34:00Z">
        <w:r>
          <w:t xml:space="preserve">The </w:t>
        </w:r>
        <w:proofErr w:type="gramStart"/>
        <w:r>
          <w:t>Heart Team Workflow Document is updated by the HT</w:t>
        </w:r>
      </w:ins>
      <w:ins w:id="1329" w:author="Elena Vio" w:date="2016-04-16T12:50:00Z">
        <w:r w:rsidR="001B3489">
          <w:t xml:space="preserve"> Manager</w:t>
        </w:r>
      </w:ins>
      <w:proofErr w:type="gramEnd"/>
      <w:ins w:id="1330" w:author="Elena Vio" w:date="2016-04-16T12:34:00Z">
        <w:r>
          <w:t xml:space="preserve">. </w:t>
        </w:r>
      </w:ins>
    </w:p>
    <w:p w14:paraId="406C661F" w14:textId="55062CA7" w:rsidR="0092087E" w:rsidRPr="001D1D9D" w:rsidRDefault="00EF05A8" w:rsidP="0092087E">
      <w:pPr>
        <w:pStyle w:val="Titolo5"/>
        <w:numPr>
          <w:ilvl w:val="0"/>
          <w:numId w:val="0"/>
        </w:numPr>
        <w:rPr>
          <w:ins w:id="1331" w:author="Elena Vio" w:date="2016-04-16T12:34:00Z"/>
        </w:rPr>
      </w:pPr>
      <w:ins w:id="1332" w:author="Elena Vio" w:date="2016-04-16T12:34:00Z">
        <w:r>
          <w:t>3.Y7</w:t>
        </w:r>
        <w:r w:rsidR="0092087E">
          <w:t>.4.1.2.1</w:t>
        </w:r>
        <w:r w:rsidR="0092087E" w:rsidRPr="001D1D9D">
          <w:t xml:space="preserve">.1 Workflow Document </w:t>
        </w:r>
        <w:r w:rsidR="0092087E">
          <w:t>Elements</w:t>
        </w:r>
      </w:ins>
    </w:p>
    <w:p w14:paraId="19967D5E" w14:textId="77777777" w:rsidR="0092087E" w:rsidRDefault="0092087E" w:rsidP="0092087E">
      <w:pPr>
        <w:pStyle w:val="AuthorInstructions"/>
        <w:rPr>
          <w:ins w:id="1333" w:author="Elena Vio" w:date="2016-04-16T12:34:00Z"/>
          <w:i w:val="0"/>
        </w:rPr>
      </w:pPr>
      <w:ins w:id="1334" w:author="Elena Vio" w:date="2016-04-16T12:34:00Z">
        <w:r>
          <w:rPr>
            <w:i w:val="0"/>
          </w:rPr>
          <w:t>The HT Manager shall update the Heart Team Workflow Document according to the definition of an XDW Workflow Document in ITI TF-3: 5.4 with the following constraints:</w:t>
        </w:r>
      </w:ins>
    </w:p>
    <w:p w14:paraId="3D544B47" w14:textId="77777777" w:rsidR="0092087E" w:rsidRPr="006E686D" w:rsidRDefault="0092087E" w:rsidP="0092087E">
      <w:pPr>
        <w:pStyle w:val="AuthorInstructions"/>
        <w:numPr>
          <w:ilvl w:val="0"/>
          <w:numId w:val="49"/>
        </w:numPr>
        <w:rPr>
          <w:ins w:id="1335" w:author="Elena Vio" w:date="2016-04-16T12:34:00Z"/>
          <w:i w:val="0"/>
        </w:rPr>
      </w:pPr>
      <w:proofErr w:type="gramStart"/>
      <w:ins w:id="1336" w:author="Elena Vio" w:date="2016-04-16T12:34:00Z">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Pr>
            <w:i w:val="0"/>
          </w:rPr>
          <w:t>constraints see Section 3.Y3.4.1.2.1.1.1</w:t>
        </w:r>
      </w:ins>
    </w:p>
    <w:p w14:paraId="65D8AB3F" w14:textId="361A34ED" w:rsidR="0092087E" w:rsidRPr="001D1D9D" w:rsidRDefault="0092087E" w:rsidP="0092087E">
      <w:pPr>
        <w:pStyle w:val="Titolo5"/>
        <w:numPr>
          <w:ilvl w:val="0"/>
          <w:numId w:val="0"/>
        </w:numPr>
        <w:rPr>
          <w:ins w:id="1337" w:author="Elena Vio" w:date="2016-04-16T12:34:00Z"/>
        </w:rPr>
      </w:pPr>
      <w:ins w:id="1338" w:author="Elena Vio" w:date="2016-04-16T12:34:00Z">
        <w:r>
          <w:t>3.Y</w:t>
        </w:r>
        <w:r w:rsidR="00EF05A8">
          <w:t>7</w:t>
        </w:r>
        <w:r>
          <w:t>.4.1.2.1</w:t>
        </w:r>
        <w:r w:rsidRPr="001D1D9D">
          <w:t>.</w:t>
        </w:r>
        <w:r>
          <w:t>1.1</w:t>
        </w:r>
        <w:r w:rsidRPr="001D1D9D">
          <w:t xml:space="preserve"> Workflow Document </w:t>
        </w:r>
        <w:r>
          <w:t>taskList Element</w:t>
        </w:r>
      </w:ins>
    </w:p>
    <w:p w14:paraId="442E8287" w14:textId="77777777" w:rsidR="0092087E" w:rsidRDefault="0092087E" w:rsidP="0092087E">
      <w:pPr>
        <w:pStyle w:val="Corpodeltesto"/>
        <w:rPr>
          <w:ins w:id="1339" w:author="Elena Vio" w:date="2016-04-16T12:34:00Z"/>
        </w:rPr>
      </w:pPr>
      <w:ins w:id="1340" w:author="Elena Vio" w:date="2016-04-16T12:34:00Z">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ins>
    </w:p>
    <w:p w14:paraId="47524B6F" w14:textId="77777777" w:rsidR="0092087E" w:rsidRPr="00A83835" w:rsidRDefault="0092087E" w:rsidP="0092087E">
      <w:pPr>
        <w:pStyle w:val="Corpodeltesto"/>
        <w:rPr>
          <w:ins w:id="1341" w:author="Elena Vio" w:date="2016-04-16T12:34:00Z"/>
        </w:rPr>
      </w:pPr>
      <w:ins w:id="1342" w:author="Elena Vio" w:date="2016-04-16T12:34:00Z">
        <w:r>
          <w:t xml:space="preserve">The HT Manager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3B24CBB9" w14:textId="03C0E1BB" w:rsidR="0092087E" w:rsidRPr="00B60EB2" w:rsidRDefault="0092087E" w:rsidP="0092087E">
      <w:pPr>
        <w:pStyle w:val="Corpodeltesto"/>
        <w:numPr>
          <w:ilvl w:val="0"/>
          <w:numId w:val="51"/>
        </w:numPr>
        <w:rPr>
          <w:ins w:id="1343" w:author="Elena Vio" w:date="2016-04-16T12:34:00Z"/>
          <w:i/>
        </w:rPr>
      </w:pPr>
      <w:ins w:id="1344" w:author="Elena Vio" w:date="2016-04-16T12:34:00Z">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ins>
      <w:ins w:id="1345" w:author="Elena Vio" w:date="2016-04-16T13:10:00Z">
        <w:r w:rsidR="005F6A25">
          <w:t>HT Perform</w:t>
        </w:r>
      </w:ins>
      <w:ins w:id="1346" w:author="Elena Vio" w:date="2016-04-16T12:34:00Z">
        <w:r>
          <w:t xml:space="preserve"> task.  See Section 3.Y</w:t>
        </w:r>
        <w:r w:rsidR="00EF05A8">
          <w:t>7</w:t>
        </w:r>
        <w:r>
          <w:t>.4.1.2.1.1.1.1</w:t>
        </w:r>
      </w:ins>
    </w:p>
    <w:p w14:paraId="0DA84F5A" w14:textId="77777777" w:rsidR="0092087E" w:rsidRPr="00AF2757" w:rsidRDefault="0092087E" w:rsidP="0092087E">
      <w:pPr>
        <w:pStyle w:val="Corpodeltesto"/>
        <w:rPr>
          <w:ins w:id="1347" w:author="Elena Vio" w:date="2016-04-16T12:34:00Z"/>
          <w:i/>
        </w:rPr>
      </w:pPr>
      <w:ins w:id="1348" w:author="Elena Vio" w:date="2016-04-16T12:34:00Z">
        <w:r>
          <w:t xml:space="preserve">Further requirements are defined in the next sections.  </w:t>
        </w:r>
      </w:ins>
    </w:p>
    <w:p w14:paraId="0CF8ECB1" w14:textId="087BCBE2" w:rsidR="0092087E" w:rsidRPr="00C062BE" w:rsidRDefault="001402DB">
      <w:pPr>
        <w:pStyle w:val="Titolo5"/>
        <w:numPr>
          <w:ilvl w:val="0"/>
          <w:numId w:val="0"/>
        </w:numPr>
        <w:ind w:left="720" w:hanging="720"/>
        <w:rPr>
          <w:ins w:id="1349" w:author="Elena Vio" w:date="2016-04-16T12:34:00Z"/>
        </w:rPr>
        <w:pPrChange w:id="1350" w:author="Elena Vio" w:date="2016-04-16T12:57:00Z">
          <w:pPr>
            <w:pStyle w:val="Titolo5"/>
            <w:numPr>
              <w:ilvl w:val="0"/>
              <w:numId w:val="0"/>
            </w:numPr>
            <w:tabs>
              <w:tab w:val="clear" w:pos="1859"/>
            </w:tabs>
            <w:ind w:left="0" w:firstLine="0"/>
          </w:pPr>
        </w:pPrChange>
      </w:pPr>
      <w:ins w:id="1351" w:author="Elena Vio" w:date="2016-04-16T12:34:00Z">
        <w:r>
          <w:t>3.Y7</w:t>
        </w:r>
        <w:r w:rsidR="0092087E" w:rsidRPr="00C062BE">
          <w:t xml:space="preserve">.4.1.2.1.1.1.1 XDW Task “HT </w:t>
        </w:r>
      </w:ins>
      <w:ins w:id="1352" w:author="Elena Vio" w:date="2016-04-16T13:10:00Z">
        <w:r w:rsidR="005F6A25">
          <w:t>Perform</w:t>
        </w:r>
      </w:ins>
      <w:ins w:id="1353" w:author="Elena Vio" w:date="2016-04-16T12:34:00Z">
        <w:r w:rsidR="0092087E" w:rsidRPr="00C062BE">
          <w:t>”</w:t>
        </w:r>
      </w:ins>
    </w:p>
    <w:p w14:paraId="449CF03B" w14:textId="45662283" w:rsidR="0092087E" w:rsidRDefault="0092087E" w:rsidP="0092087E">
      <w:pPr>
        <w:pStyle w:val="AuthorInstructions"/>
        <w:rPr>
          <w:ins w:id="1354" w:author="Elena Vio" w:date="2016-04-16T12:34:00Z"/>
          <w:i w:val="0"/>
        </w:rPr>
      </w:pPr>
      <w:ins w:id="1355" w:author="Elena Vio" w:date="2016-04-16T12:34:00Z">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w:t>
        </w:r>
      </w:ins>
      <w:ins w:id="1356" w:author="Elena Vio" w:date="2016-04-16T12:55:00Z">
        <w:r w:rsidR="00EF05A8">
          <w:rPr>
            <w:i w:val="0"/>
          </w:rPr>
          <w:t>Plan HT Discussion</w:t>
        </w:r>
      </w:ins>
      <w:ins w:id="1357" w:author="Elena Vio" w:date="2016-04-16T12:34:00Z">
        <w:r>
          <w:rPr>
            <w:i w:val="0"/>
          </w:rPr>
          <w:t xml:space="preserve"> task details:</w:t>
        </w:r>
      </w:ins>
    </w:p>
    <w:p w14:paraId="53B8EE89" w14:textId="76429B82" w:rsidR="0092087E" w:rsidRDefault="0092087E" w:rsidP="0092087E">
      <w:pPr>
        <w:pStyle w:val="AuthorInstructions"/>
        <w:numPr>
          <w:ilvl w:val="0"/>
          <w:numId w:val="49"/>
        </w:numPr>
        <w:rPr>
          <w:ins w:id="1358" w:author="Elena Vio" w:date="2016-04-16T12:34:00Z"/>
          <w:i w:val="0"/>
        </w:rPr>
      </w:pPr>
      <w:proofErr w:type="gramStart"/>
      <w:ins w:id="1359" w:author="Elena Vio" w:date="2016-04-16T12:34:00Z">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ins>
      <w:proofErr w:type="spellStart"/>
      <w:ins w:id="1360" w:author="Elena Vio" w:date="2016-04-16T13:10:00Z">
        <w:r w:rsidR="005F6A25">
          <w:rPr>
            <w:i w:val="0"/>
          </w:rPr>
          <w:t>HTPreform</w:t>
        </w:r>
      </w:ins>
      <w:proofErr w:type="spellEnd"/>
      <w:ins w:id="1361" w:author="Elena Vio" w:date="2016-04-16T12:34:00Z">
        <w:r w:rsidRPr="0070073A">
          <w:rPr>
            <w:i w:val="0"/>
          </w:rPr>
          <w:t>”</w:t>
        </w:r>
        <w:r>
          <w:rPr>
            <w:i w:val="0"/>
          </w:rPr>
          <w:t xml:space="preserve"> </w:t>
        </w:r>
      </w:ins>
    </w:p>
    <w:p w14:paraId="78A3D535" w14:textId="1F79AF60" w:rsidR="0092087E" w:rsidRPr="000C2244" w:rsidRDefault="0092087E" w:rsidP="0092087E">
      <w:pPr>
        <w:pStyle w:val="AuthorInstructions"/>
        <w:numPr>
          <w:ilvl w:val="0"/>
          <w:numId w:val="49"/>
        </w:numPr>
        <w:rPr>
          <w:ins w:id="1362" w:author="Elena Vio" w:date="2016-04-16T12:34:00Z"/>
          <w:i w:val="0"/>
        </w:rPr>
      </w:pPr>
      <w:proofErr w:type="gramStart"/>
      <w:ins w:id="1363" w:author="Elena Vio" w:date="2016-04-16T12:34:00Z">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00EF05A8">
          <w:rPr>
            <w:rFonts w:eastAsia="?l?r ??’c"/>
            <w:i w:val="0"/>
          </w:rPr>
          <w:t>value “IN PROGRESS</w:t>
        </w:r>
        <w:r w:rsidRPr="0070073A">
          <w:rPr>
            <w:rFonts w:eastAsia="?l?r ??’c"/>
            <w:i w:val="0"/>
          </w:rPr>
          <w:t>”</w:t>
        </w:r>
        <w:r>
          <w:rPr>
            <w:i w:val="0"/>
          </w:rPr>
          <w:t>.</w:t>
        </w:r>
        <w:r w:rsidRPr="0070073A">
          <w:rPr>
            <w:i w:val="0"/>
          </w:rPr>
          <w:t xml:space="preserve"> </w:t>
        </w:r>
      </w:ins>
    </w:p>
    <w:p w14:paraId="013963D5" w14:textId="77777777" w:rsidR="0092087E" w:rsidRDefault="0092087E" w:rsidP="0092087E">
      <w:pPr>
        <w:pStyle w:val="AuthorInstructions"/>
        <w:rPr>
          <w:ins w:id="1364" w:author="Elena Vio" w:date="2016-04-16T12:34:00Z"/>
          <w:i w:val="0"/>
        </w:rPr>
      </w:pPr>
      <w:ins w:id="1365" w:author="Elena Vio" w:date="2016-04-16T12:34:00Z">
        <w:r>
          <w:rPr>
            <w:i w:val="0"/>
          </w:rPr>
          <w:t xml:space="preserve">The HT Manager could set the value of additional elements that characterize the nature and the execution of the HT: </w:t>
        </w:r>
      </w:ins>
    </w:p>
    <w:p w14:paraId="11B78047" w14:textId="0909C96F" w:rsidR="0092087E" w:rsidRDefault="0092087E" w:rsidP="0092087E">
      <w:pPr>
        <w:pStyle w:val="AuthorInstructions"/>
        <w:numPr>
          <w:ilvl w:val="0"/>
          <w:numId w:val="39"/>
        </w:numPr>
        <w:rPr>
          <w:ins w:id="1366" w:author="Elena Vio" w:date="2016-04-16T12:56:00Z"/>
          <w:i w:val="0"/>
        </w:rPr>
      </w:pPr>
      <w:proofErr w:type="spellStart"/>
      <w:proofErr w:type="gramStart"/>
      <w:ins w:id="1367" w:author="Elena Vio" w:date="2016-04-16T12:34:00Z">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ins>
      <w:ins w:id="1368" w:author="Elena Vio" w:date="2016-04-16T12:56:00Z">
        <w:r w:rsidR="004D39F3">
          <w:rPr>
            <w:i w:val="0"/>
          </w:rPr>
          <w:t xml:space="preserve">Final Report </w:t>
        </w:r>
      </w:ins>
      <w:ins w:id="1369" w:author="Elena Vio" w:date="2016-04-16T12:34:00Z">
        <w:r>
          <w:rPr>
            <w:i w:val="0"/>
          </w:rPr>
          <w:t>needs to be completed</w:t>
        </w:r>
      </w:ins>
      <w:ins w:id="1370" w:author="Elena Vio" w:date="2016-04-16T12:56:00Z">
        <w:r w:rsidR="004D39F3">
          <w:rPr>
            <w:i w:val="0"/>
          </w:rPr>
          <w:t>.</w:t>
        </w:r>
      </w:ins>
    </w:p>
    <w:p w14:paraId="6DC9D4ED" w14:textId="6A8A8483" w:rsidR="00CF412A" w:rsidRDefault="00CF412A" w:rsidP="00CF412A">
      <w:pPr>
        <w:pStyle w:val="AuthorInstructions"/>
        <w:rPr>
          <w:ins w:id="1371" w:author="Elena Vio" w:date="2016-04-24T20:18:00Z"/>
          <w:i w:val="0"/>
        </w:rPr>
      </w:pPr>
      <w:ins w:id="1372" w:author="Elena Vio" w:date="2016-04-24T20:18:00Z">
        <w:r>
          <w:rPr>
            <w:i w:val="0"/>
          </w:rPr>
          <w:t xml:space="preserve">The </w:t>
        </w:r>
        <w:r>
          <w:rPr>
            <w:i w:val="0"/>
          </w:rPr>
          <w:t>HT Manager</w:t>
        </w:r>
        <w:r>
          <w:rPr>
            <w:i w:val="0"/>
          </w:rPr>
          <w:t xml:space="preserve">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ins>
    </w:p>
    <w:p w14:paraId="72FA7411" w14:textId="3ADBEF2D" w:rsidR="00CF412A" w:rsidRPr="00854B89" w:rsidRDefault="00CF412A" w:rsidP="00CF412A">
      <w:pPr>
        <w:pStyle w:val="AuthorInstructions"/>
        <w:numPr>
          <w:ilvl w:val="0"/>
          <w:numId w:val="40"/>
        </w:numPr>
        <w:rPr>
          <w:ins w:id="1373" w:author="Elena Vio" w:date="2016-04-24T20:18:00Z"/>
          <w:i w:val="0"/>
        </w:rPr>
      </w:pPr>
      <w:proofErr w:type="gramStart"/>
      <w:ins w:id="1374" w:author="Elena Vio" w:date="2016-04-24T20:18: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ConnectionPointInformation</w:t>
        </w:r>
        <w:proofErr w:type="spellEnd"/>
        <w:r>
          <w:rPr>
            <w:i w:val="0"/>
          </w:rPr>
          <w:t>”: (0..N</w:t>
        </w:r>
        <w:r>
          <w:rPr>
            <w:i w:val="0"/>
          </w:rPr>
          <w:t xml:space="preserve">) </w:t>
        </w:r>
        <w:proofErr w:type="gramStart"/>
        <w:r>
          <w:rPr>
            <w:i w:val="0"/>
          </w:rPr>
          <w:t>this</w:t>
        </w:r>
        <w:proofErr w:type="gramEnd"/>
        <w:r>
          <w:rPr>
            <w:i w:val="0"/>
          </w:rPr>
          <w:t xml:space="preserve"> is an output that </w:t>
        </w:r>
        <w:r>
          <w:rPr>
            <w:i w:val="0"/>
          </w:rPr>
          <w:t>contain the link that allow to access to videoconference room, for example</w:t>
        </w:r>
        <w:r>
          <w:rPr>
            <w:i w:val="0"/>
          </w:rPr>
          <w:t>.</w:t>
        </w:r>
      </w:ins>
    </w:p>
    <w:p w14:paraId="3199C1DA" w14:textId="77777777" w:rsidR="00CF412A" w:rsidRDefault="00CF412A" w:rsidP="00E12A19">
      <w:pPr>
        <w:pStyle w:val="AuthorInstructions"/>
        <w:rPr>
          <w:ins w:id="1375" w:author="Elena Vio" w:date="2016-04-24T20:18:00Z"/>
          <w:rFonts w:ascii="Courier" w:hAnsi="Courier"/>
          <w:i w:val="0"/>
          <w:highlight w:val="yellow"/>
        </w:rPr>
      </w:pPr>
    </w:p>
    <w:p w14:paraId="47C0E97A" w14:textId="31657CBB" w:rsidR="0092087E" w:rsidRDefault="0092087E" w:rsidP="0092087E">
      <w:pPr>
        <w:pStyle w:val="Titolo5"/>
        <w:numPr>
          <w:ilvl w:val="0"/>
          <w:numId w:val="0"/>
        </w:numPr>
        <w:rPr>
          <w:ins w:id="1376" w:author="Elena Vio" w:date="2016-04-16T12:34:00Z"/>
          <w:noProof w:val="0"/>
        </w:rPr>
      </w:pPr>
      <w:ins w:id="1377" w:author="Elena Vio" w:date="2016-04-16T12:34:00Z">
        <w:r w:rsidRPr="000807AC">
          <w:rPr>
            <w:noProof w:val="0"/>
          </w:rPr>
          <w:lastRenderedPageBreak/>
          <w:t>3.Y</w:t>
        </w:r>
        <w:r w:rsidR="004F591C">
          <w:rPr>
            <w:noProof w:val="0"/>
          </w:rPr>
          <w:t>7</w:t>
        </w:r>
        <w:r w:rsidRPr="000807AC">
          <w:rPr>
            <w:noProof w:val="0"/>
          </w:rPr>
          <w:t>.4.1.2</w:t>
        </w:r>
        <w:r>
          <w:rPr>
            <w:noProof w:val="0"/>
          </w:rPr>
          <w:t>.2</w:t>
        </w:r>
        <w:r w:rsidRPr="000807AC">
          <w:rPr>
            <w:noProof w:val="0"/>
          </w:rPr>
          <w:t xml:space="preserve"> </w:t>
        </w:r>
        <w:r>
          <w:rPr>
            <w:noProof w:val="0"/>
          </w:rPr>
          <w:t>Document Sharing Metadata Requirements</w:t>
        </w:r>
      </w:ins>
    </w:p>
    <w:p w14:paraId="4EC9CFD0" w14:textId="77777777" w:rsidR="0092087E" w:rsidRDefault="0092087E" w:rsidP="0092087E">
      <w:pPr>
        <w:pStyle w:val="Corpodeltesto"/>
        <w:rPr>
          <w:ins w:id="1378" w:author="Elena Vio" w:date="2016-04-16T12:34:00Z"/>
        </w:rPr>
      </w:pPr>
      <w:ins w:id="1379" w:author="Elena Vio" w:date="2016-04-16T12:34:00Z">
        <w:r>
          <w:t>Document metadata for this transaction shall comply with the requirements in ITI TF-3</w:t>
        </w:r>
        <w:proofErr w:type="gramStart"/>
        <w:r>
          <w:t>:4</w:t>
        </w:r>
        <w:proofErr w:type="gramEnd"/>
        <w:r>
          <w:t xml:space="preserve"> “Metadata used in Document Sharing Profiles”.</w:t>
        </w:r>
      </w:ins>
    </w:p>
    <w:p w14:paraId="2F3642AB" w14:textId="36540AF9" w:rsidR="0092087E" w:rsidRDefault="0092087E" w:rsidP="0092087E">
      <w:pPr>
        <w:pStyle w:val="Corpodeltesto"/>
        <w:rPr>
          <w:ins w:id="1380" w:author="Elena Vio" w:date="2016-04-16T12:34:00Z"/>
        </w:rPr>
      </w:pPr>
      <w:ins w:id="1381" w:author="Elena Vio" w:date="2016-04-16T12:34:00Z">
        <w:r>
          <w:t>This section specifies additional Document Sharing Metadata requirements for the Heart Team Workflow Document.</w:t>
        </w:r>
      </w:ins>
    </w:p>
    <w:p w14:paraId="4FA8675F" w14:textId="77777777" w:rsidR="0092087E" w:rsidRDefault="0092087E" w:rsidP="0092087E">
      <w:pPr>
        <w:pStyle w:val="Corpodeltesto"/>
        <w:rPr>
          <w:ins w:id="1382" w:author="Elena Vio" w:date="2016-04-16T12:34:00Z"/>
        </w:rPr>
      </w:pPr>
      <w:ins w:id="1383" w:author="Elena Vio" w:date="2016-04-16T12:34: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0A928BC5" w14:textId="77777777" w:rsidR="0092087E" w:rsidRDefault="0092087E" w:rsidP="0092087E">
      <w:pPr>
        <w:pStyle w:val="Corpodeltesto"/>
        <w:numPr>
          <w:ilvl w:val="0"/>
          <w:numId w:val="53"/>
        </w:numPr>
        <w:rPr>
          <w:ins w:id="1384" w:author="Elena Vio" w:date="2016-04-16T12:34:00Z"/>
        </w:rPr>
      </w:pPr>
      <w:ins w:id="1385" w:author="Elena Vio" w:date="2016-04-16T12:34: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3308B964" w14:textId="77777777" w:rsidR="0092087E" w:rsidRDefault="0092087E" w:rsidP="0092087E">
      <w:pPr>
        <w:pStyle w:val="Corpodeltesto"/>
        <w:numPr>
          <w:ilvl w:val="0"/>
          <w:numId w:val="41"/>
        </w:numPr>
        <w:rPr>
          <w:ins w:id="1386" w:author="Elena Vio" w:date="2016-04-16T12:34:00Z"/>
        </w:rPr>
      </w:pPr>
      <w:ins w:id="1387" w:author="Elena Vio" w:date="2016-04-16T12:34: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388"/>
        <w:r w:rsidRPr="00B1774E">
          <w:t>1.3.6.1.4.1.19376.1.2.3</w:t>
        </w:r>
        <w:commentRangeEnd w:id="1388"/>
        <w:r>
          <w:rPr>
            <w:rStyle w:val="Rimandocommento"/>
          </w:rPr>
          <w:commentReference w:id="1388"/>
        </w:r>
        <w:r>
          <w:t>”</w:t>
        </w:r>
      </w:ins>
    </w:p>
    <w:p w14:paraId="70BD0D56" w14:textId="2C191727" w:rsidR="0092087E" w:rsidRDefault="003C30B4" w:rsidP="0092087E">
      <w:pPr>
        <w:pStyle w:val="Corpodeltesto"/>
        <w:numPr>
          <w:ilvl w:val="0"/>
          <w:numId w:val="41"/>
        </w:numPr>
        <w:rPr>
          <w:ins w:id="1389" w:author="Elena Vio" w:date="2016-04-16T12:34:00Z"/>
        </w:rPr>
      </w:pPr>
      <w:ins w:id="1390" w:author="Elena Vio" w:date="2016-04-24T11:19:00Z">
        <w:r>
          <w:t>A single entry of</w:t>
        </w:r>
      </w:ins>
      <w:ins w:id="1391" w:author="Elena Vio" w:date="2016-04-24T11:20:00Z">
        <w:r w:rsidR="00BC04F7">
          <w:t xml:space="preserve"> the</w:t>
        </w:r>
      </w:ins>
      <w:ins w:id="1392" w:author="Elena Vio" w:date="2016-04-16T12:34:00Z">
        <w:r w:rsidR="0092087E">
          <w:t xml:space="preserve"> </w:t>
        </w:r>
        <w:proofErr w:type="spellStart"/>
        <w:r w:rsidR="0092087E">
          <w:t>eventCodeList</w:t>
        </w:r>
        <w:proofErr w:type="spellEnd"/>
        <w:r w:rsidR="0092087E">
          <w:t xml:space="preserve"> metadata shall convey the status of the HT Invitation task: code=”urn</w:t>
        </w:r>
        <w:proofErr w:type="gramStart"/>
        <w:r w:rsidR="0092087E">
          <w:t>:ihe:</w:t>
        </w:r>
      </w:ins>
      <w:ins w:id="1393" w:author="Elena Vio" w:date="2016-04-21T11:56:00Z">
        <w:r w:rsidR="006C2A49">
          <w:t>pcc:xcht</w:t>
        </w:r>
      </w:ins>
      <w:proofErr w:type="gramEnd"/>
      <w:ins w:id="1394" w:author="Elena Vio" w:date="2016-04-16T12:34:00Z">
        <w:r w:rsidR="004F591C">
          <w:t>-wd:2015:eventCodeTaskStatus:</w:t>
        </w:r>
      </w:ins>
      <w:ins w:id="1395" w:author="Elena Vio" w:date="2016-04-16T13:11:00Z">
        <w:r w:rsidR="005F6A25">
          <w:t>HTPerform</w:t>
        </w:r>
      </w:ins>
      <w:ins w:id="1396" w:author="Elena Vio" w:date="2016-04-16T13:07:00Z">
        <w:r w:rsidR="004F591C">
          <w:t>InProgress</w:t>
        </w:r>
      </w:ins>
      <w:ins w:id="1397" w:author="Elena Vio" w:date="2016-04-16T12:34:00Z">
        <w:r w:rsidR="0092087E">
          <w:t xml:space="preserve">” </w:t>
        </w:r>
        <w:proofErr w:type="spellStart"/>
        <w:r w:rsidR="0092087E">
          <w:t>codingScheme</w:t>
        </w:r>
        <w:proofErr w:type="spellEnd"/>
        <w:r w:rsidR="0092087E">
          <w:t xml:space="preserve">=”1.3.6.1.4.1.19376.1.2.1” </w:t>
        </w:r>
      </w:ins>
    </w:p>
    <w:p w14:paraId="1FB59E8B" w14:textId="72A42E48" w:rsidR="0092087E" w:rsidRPr="003651D9" w:rsidRDefault="0092087E" w:rsidP="0092087E">
      <w:pPr>
        <w:pStyle w:val="Titolo5"/>
        <w:numPr>
          <w:ilvl w:val="0"/>
          <w:numId w:val="0"/>
        </w:numPr>
        <w:rPr>
          <w:ins w:id="1398" w:author="Elena Vio" w:date="2016-04-16T12:34:00Z"/>
          <w:noProof w:val="0"/>
        </w:rPr>
      </w:pPr>
      <w:ins w:id="1399" w:author="Elena Vio" w:date="2016-04-16T12:34:00Z">
        <w:r w:rsidRPr="003651D9">
          <w:rPr>
            <w:noProof w:val="0"/>
          </w:rPr>
          <w:t>3.Y</w:t>
        </w:r>
        <w:r w:rsidR="004F591C">
          <w:rPr>
            <w:noProof w:val="0"/>
          </w:rPr>
          <w:t>7</w:t>
        </w:r>
        <w:r w:rsidRPr="003651D9">
          <w:rPr>
            <w:noProof w:val="0"/>
          </w:rPr>
          <w:t>.4.1.3 Expected Actions</w:t>
        </w:r>
      </w:ins>
    </w:p>
    <w:p w14:paraId="15900F8B" w14:textId="190EAD7E" w:rsidR="0092087E" w:rsidRPr="0070073A" w:rsidRDefault="0092087E" w:rsidP="0092087E">
      <w:pPr>
        <w:pStyle w:val="AuthorInstructions"/>
        <w:rPr>
          <w:ins w:id="1400" w:author="Elena Vio" w:date="2016-04-16T12:34:00Z"/>
          <w:i w:val="0"/>
        </w:rPr>
      </w:pPr>
      <w:ins w:id="1401" w:author="Elena Vio" w:date="2016-04-16T12:34:00Z">
        <w:r>
          <w:rPr>
            <w:i w:val="0"/>
          </w:rPr>
          <w:t xml:space="preserve">The </w:t>
        </w:r>
      </w:ins>
      <w:ins w:id="1402" w:author="Elena Vio" w:date="2016-04-24T11:04:00Z">
        <w:r w:rsidR="001D7F6A">
          <w:rPr>
            <w:i w:val="0"/>
          </w:rPr>
          <w:t>Document Repository</w:t>
        </w:r>
      </w:ins>
      <w:ins w:id="1403" w:author="Elena Vio" w:date="2016-04-16T12:34: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52B10131" w14:textId="77777777" w:rsidR="0092087E" w:rsidRPr="003651D9" w:rsidRDefault="0092087E" w:rsidP="0092087E">
      <w:pPr>
        <w:pStyle w:val="AuthorInstructions"/>
        <w:rPr>
          <w:ins w:id="1404" w:author="Elena Vio" w:date="2016-04-16T12:34:00Z"/>
        </w:rPr>
      </w:pPr>
    </w:p>
    <w:p w14:paraId="6B878964" w14:textId="07F79FC0" w:rsidR="0092087E" w:rsidRPr="003651D9" w:rsidRDefault="0092087E" w:rsidP="0092087E">
      <w:pPr>
        <w:pStyle w:val="Titolo4"/>
        <w:numPr>
          <w:ilvl w:val="0"/>
          <w:numId w:val="0"/>
        </w:numPr>
        <w:rPr>
          <w:ins w:id="1405" w:author="Elena Vio" w:date="2016-04-16T12:34:00Z"/>
          <w:noProof w:val="0"/>
        </w:rPr>
      </w:pPr>
      <w:ins w:id="1406" w:author="Elena Vio" w:date="2016-04-16T12:34:00Z">
        <w:r w:rsidRPr="003651D9">
          <w:rPr>
            <w:noProof w:val="0"/>
          </w:rPr>
          <w:t>3.Y</w:t>
        </w:r>
        <w:r w:rsidR="004F591C">
          <w:rPr>
            <w:noProof w:val="0"/>
          </w:rPr>
          <w:t>7</w:t>
        </w:r>
        <w:r w:rsidRPr="003651D9">
          <w:rPr>
            <w:noProof w:val="0"/>
          </w:rPr>
          <w:t xml:space="preserve">.4.2 </w:t>
        </w:r>
        <w:r>
          <w:rPr>
            <w:noProof w:val="0"/>
          </w:rPr>
          <w:t>Provide And Register Document set-b Response</w:t>
        </w:r>
      </w:ins>
    </w:p>
    <w:p w14:paraId="49AEC44D" w14:textId="77777777" w:rsidR="0092087E" w:rsidRPr="000807AC" w:rsidRDefault="0092087E" w:rsidP="0092087E">
      <w:pPr>
        <w:pStyle w:val="AuthorInstructions"/>
        <w:rPr>
          <w:ins w:id="1407" w:author="Elena Vio" w:date="2016-04-16T12:34:00Z"/>
        </w:rPr>
      </w:pPr>
      <w:ins w:id="1408" w:author="Elena Vio" w:date="2016-04-16T12:34: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50ADAB4B" w14:textId="77777777" w:rsidR="0092087E" w:rsidRPr="003651D9" w:rsidRDefault="0092087E" w:rsidP="0092087E">
      <w:pPr>
        <w:pStyle w:val="AuthorInstructions"/>
        <w:rPr>
          <w:ins w:id="1409" w:author="Elena Vio" w:date="2016-04-16T12:34:00Z"/>
        </w:rPr>
      </w:pPr>
    </w:p>
    <w:p w14:paraId="3191369C" w14:textId="61C57C31" w:rsidR="0092087E" w:rsidRPr="003651D9" w:rsidRDefault="0092087E" w:rsidP="0092087E">
      <w:pPr>
        <w:pStyle w:val="Titolo5"/>
        <w:numPr>
          <w:ilvl w:val="0"/>
          <w:numId w:val="0"/>
        </w:numPr>
        <w:rPr>
          <w:ins w:id="1410" w:author="Elena Vio" w:date="2016-04-16T12:34:00Z"/>
          <w:noProof w:val="0"/>
        </w:rPr>
      </w:pPr>
      <w:ins w:id="1411" w:author="Elena Vio" w:date="2016-04-16T12:34:00Z">
        <w:r w:rsidRPr="003651D9">
          <w:rPr>
            <w:noProof w:val="0"/>
          </w:rPr>
          <w:t>3.Y</w:t>
        </w:r>
        <w:r w:rsidR="004F591C">
          <w:rPr>
            <w:noProof w:val="0"/>
          </w:rPr>
          <w:t>7</w:t>
        </w:r>
        <w:r w:rsidRPr="003651D9">
          <w:rPr>
            <w:noProof w:val="0"/>
          </w:rPr>
          <w:t>.4.2.1 Trigger Events</w:t>
        </w:r>
      </w:ins>
    </w:p>
    <w:p w14:paraId="2AE8DAC3" w14:textId="77777777" w:rsidR="0092087E" w:rsidRPr="000807AC" w:rsidRDefault="0092087E" w:rsidP="0092087E">
      <w:pPr>
        <w:pStyle w:val="AuthorInstructions"/>
        <w:rPr>
          <w:ins w:id="1412" w:author="Elena Vio" w:date="2016-04-16T12:34:00Z"/>
        </w:rPr>
      </w:pPr>
      <w:ins w:id="1413" w:author="Elena Vio" w:date="2016-04-16T12:34:00Z">
        <w:r w:rsidRPr="00E17DE9">
          <w:rPr>
            <w:i w:val="0"/>
          </w:rPr>
          <w:t>See section ITI TF-2b</w:t>
        </w:r>
        <w:proofErr w:type="gramStart"/>
        <w:r w:rsidRPr="00E17DE9">
          <w:rPr>
            <w:i w:val="0"/>
          </w:rPr>
          <w:t>:3.41.4.2</w:t>
        </w:r>
        <w:r>
          <w:rPr>
            <w:i w:val="0"/>
          </w:rPr>
          <w:t>.1</w:t>
        </w:r>
        <w:proofErr w:type="gramEnd"/>
      </w:ins>
    </w:p>
    <w:p w14:paraId="421D2762" w14:textId="77777777" w:rsidR="0092087E" w:rsidRPr="003651D9" w:rsidRDefault="0092087E" w:rsidP="0092087E">
      <w:pPr>
        <w:pStyle w:val="AuthorInstructions"/>
        <w:rPr>
          <w:ins w:id="1414" w:author="Elena Vio" w:date="2016-04-16T12:34:00Z"/>
        </w:rPr>
      </w:pPr>
    </w:p>
    <w:p w14:paraId="737CAB72" w14:textId="0408C7E8" w:rsidR="0092087E" w:rsidRPr="003651D9" w:rsidRDefault="0092087E" w:rsidP="0092087E">
      <w:pPr>
        <w:pStyle w:val="Titolo5"/>
        <w:numPr>
          <w:ilvl w:val="0"/>
          <w:numId w:val="0"/>
        </w:numPr>
        <w:rPr>
          <w:ins w:id="1415" w:author="Elena Vio" w:date="2016-04-16T12:34:00Z"/>
          <w:noProof w:val="0"/>
        </w:rPr>
      </w:pPr>
      <w:ins w:id="1416" w:author="Elena Vio" w:date="2016-04-16T12:34:00Z">
        <w:r w:rsidRPr="003651D9">
          <w:rPr>
            <w:noProof w:val="0"/>
          </w:rPr>
          <w:t>3.Y</w:t>
        </w:r>
        <w:r w:rsidR="004F591C">
          <w:rPr>
            <w:noProof w:val="0"/>
          </w:rPr>
          <w:t>7</w:t>
        </w:r>
        <w:r w:rsidRPr="003651D9">
          <w:rPr>
            <w:noProof w:val="0"/>
          </w:rPr>
          <w:t>.4.2.2 Message Semantics</w:t>
        </w:r>
      </w:ins>
    </w:p>
    <w:p w14:paraId="10CA343F" w14:textId="77777777" w:rsidR="0092087E" w:rsidRPr="000807AC" w:rsidRDefault="0092087E" w:rsidP="0092087E">
      <w:pPr>
        <w:pStyle w:val="AuthorInstructions"/>
        <w:rPr>
          <w:ins w:id="1417" w:author="Elena Vio" w:date="2016-04-16T12:34:00Z"/>
        </w:rPr>
      </w:pPr>
      <w:ins w:id="1418" w:author="Elena Vio" w:date="2016-04-16T12:34:00Z">
        <w:r w:rsidRPr="00E17DE9">
          <w:rPr>
            <w:i w:val="0"/>
          </w:rPr>
          <w:t>See section ITI TF-2b</w:t>
        </w:r>
        <w:proofErr w:type="gramStart"/>
        <w:r w:rsidRPr="00E17DE9">
          <w:rPr>
            <w:i w:val="0"/>
          </w:rPr>
          <w:t>:3.41.4.2</w:t>
        </w:r>
        <w:r>
          <w:rPr>
            <w:i w:val="0"/>
          </w:rPr>
          <w:t>.2</w:t>
        </w:r>
        <w:proofErr w:type="gramEnd"/>
      </w:ins>
    </w:p>
    <w:p w14:paraId="384303DE" w14:textId="77777777" w:rsidR="0092087E" w:rsidRPr="003651D9" w:rsidRDefault="0092087E" w:rsidP="0092087E">
      <w:pPr>
        <w:pStyle w:val="AuthorInstructions"/>
        <w:rPr>
          <w:ins w:id="1419" w:author="Elena Vio" w:date="2016-04-16T12:34:00Z"/>
        </w:rPr>
      </w:pPr>
    </w:p>
    <w:p w14:paraId="7DF83137" w14:textId="1173D731" w:rsidR="0092087E" w:rsidRPr="003651D9" w:rsidRDefault="0092087E" w:rsidP="0092087E">
      <w:pPr>
        <w:pStyle w:val="Titolo5"/>
        <w:numPr>
          <w:ilvl w:val="0"/>
          <w:numId w:val="0"/>
        </w:numPr>
        <w:rPr>
          <w:ins w:id="1420" w:author="Elena Vio" w:date="2016-04-16T12:34:00Z"/>
          <w:noProof w:val="0"/>
        </w:rPr>
      </w:pPr>
      <w:ins w:id="1421" w:author="Elena Vio" w:date="2016-04-16T12:34:00Z">
        <w:r w:rsidRPr="003651D9">
          <w:rPr>
            <w:noProof w:val="0"/>
          </w:rPr>
          <w:t>3.Y</w:t>
        </w:r>
        <w:r w:rsidR="004F591C">
          <w:rPr>
            <w:noProof w:val="0"/>
          </w:rPr>
          <w:t>7</w:t>
        </w:r>
        <w:r w:rsidRPr="003651D9">
          <w:rPr>
            <w:noProof w:val="0"/>
          </w:rPr>
          <w:t>.4.2.3 Expected Actions</w:t>
        </w:r>
      </w:ins>
    </w:p>
    <w:p w14:paraId="3584F574" w14:textId="77777777" w:rsidR="0092087E" w:rsidRDefault="0092087E" w:rsidP="0092087E">
      <w:pPr>
        <w:pStyle w:val="AuthorInstructions"/>
        <w:rPr>
          <w:ins w:id="1422" w:author="Elena Vio" w:date="2016-04-16T12:34:00Z"/>
          <w:i w:val="0"/>
        </w:rPr>
      </w:pPr>
      <w:ins w:id="1423" w:author="Elena Vio" w:date="2016-04-16T12:34:00Z">
        <w:r w:rsidRPr="00E17DE9">
          <w:rPr>
            <w:i w:val="0"/>
          </w:rPr>
          <w:t>See section ITI TF-2b</w:t>
        </w:r>
        <w:proofErr w:type="gramStart"/>
        <w:r w:rsidRPr="00E17DE9">
          <w:rPr>
            <w:i w:val="0"/>
          </w:rPr>
          <w:t>:3.41.4.2</w:t>
        </w:r>
        <w:r>
          <w:rPr>
            <w:i w:val="0"/>
          </w:rPr>
          <w:t>.3</w:t>
        </w:r>
        <w:proofErr w:type="gramEnd"/>
        <w:r>
          <w:rPr>
            <w:i w:val="0"/>
          </w:rPr>
          <w:t>.</w:t>
        </w:r>
      </w:ins>
    </w:p>
    <w:p w14:paraId="48C94153" w14:textId="77777777" w:rsidR="0092087E" w:rsidRDefault="0092087E" w:rsidP="0092087E">
      <w:pPr>
        <w:pStyle w:val="NormaleWeb"/>
        <w:shd w:val="clear" w:color="auto" w:fill="FFFFFF"/>
        <w:rPr>
          <w:ins w:id="1424" w:author="Elena Vio" w:date="2016-04-16T12:34:00Z"/>
          <w:lang w:val="it-IT" w:eastAsia="it-IT"/>
        </w:rPr>
      </w:pPr>
      <w:ins w:id="1425" w:author="Elena Vio" w:date="2016-04-16T12:34:00Z">
        <w:r>
          <w:lastRenderedPageBreak/>
          <w:t xml:space="preserve">If an error is generated by the Document Repository that error should be managed by the HT Manager in accordance to local defined behaviors, and in accordance to XDW actor behaviors (race condition) defined in section </w:t>
        </w:r>
        <w:r w:rsidRPr="00FA6C72">
          <w:rPr>
            <w:lang w:val="it-IT" w:eastAsia="it-IT"/>
          </w:rPr>
          <w:t xml:space="preserve">ITI TF-3: 5.4.5.1 </w:t>
        </w:r>
      </w:ins>
    </w:p>
    <w:p w14:paraId="6BDBF35A" w14:textId="77777777" w:rsidR="0092087E" w:rsidRPr="000375FA" w:rsidRDefault="0092087E" w:rsidP="0092087E">
      <w:pPr>
        <w:pStyle w:val="NormaleWeb"/>
        <w:shd w:val="clear" w:color="auto" w:fill="FFFFFF"/>
        <w:rPr>
          <w:ins w:id="1426" w:author="Elena Vio" w:date="2016-04-16T12:34:00Z"/>
          <w:rFonts w:ascii="Times" w:hAnsi="Times"/>
          <w:sz w:val="20"/>
          <w:szCs w:val="20"/>
          <w:lang w:val="it-IT" w:eastAsia="it-IT"/>
        </w:rPr>
      </w:pPr>
    </w:p>
    <w:p w14:paraId="7013BA9B" w14:textId="217C90DE" w:rsidR="0092087E" w:rsidRPr="003651D9" w:rsidRDefault="0092087E" w:rsidP="0092087E">
      <w:pPr>
        <w:pStyle w:val="Titolo3"/>
        <w:numPr>
          <w:ilvl w:val="0"/>
          <w:numId w:val="0"/>
        </w:numPr>
        <w:rPr>
          <w:ins w:id="1427" w:author="Elena Vio" w:date="2016-04-16T12:34:00Z"/>
          <w:noProof w:val="0"/>
        </w:rPr>
      </w:pPr>
      <w:ins w:id="1428" w:author="Elena Vio" w:date="2016-04-16T12:34:00Z">
        <w:r w:rsidRPr="003651D9">
          <w:rPr>
            <w:noProof w:val="0"/>
          </w:rPr>
          <w:t>3.Y</w:t>
        </w:r>
        <w:r w:rsidR="004F591C">
          <w:rPr>
            <w:noProof w:val="0"/>
          </w:rPr>
          <w:t>7</w:t>
        </w:r>
        <w:r w:rsidRPr="003651D9">
          <w:rPr>
            <w:noProof w:val="0"/>
          </w:rPr>
          <w:t>.5 Security Considerations</w:t>
        </w:r>
      </w:ins>
    </w:p>
    <w:p w14:paraId="3FEAB057" w14:textId="77777777" w:rsidR="0092087E" w:rsidRPr="0070073A" w:rsidRDefault="0092087E" w:rsidP="0092087E">
      <w:pPr>
        <w:pStyle w:val="Titolo4"/>
        <w:numPr>
          <w:ilvl w:val="0"/>
          <w:numId w:val="0"/>
        </w:numPr>
        <w:rPr>
          <w:ins w:id="1429" w:author="Elena Vio" w:date="2016-04-16T12:34:00Z"/>
          <w:rFonts w:ascii="Times New Roman" w:hAnsi="Times New Roman"/>
          <w:b w:val="0"/>
          <w:noProof w:val="0"/>
          <w:kern w:val="0"/>
          <w:sz w:val="24"/>
        </w:rPr>
      </w:pPr>
      <w:ins w:id="1430" w:author="Elena Vio" w:date="2016-04-16T12:34: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297BBFF7" w14:textId="77777777" w:rsidR="0092087E" w:rsidRPr="003651D9" w:rsidRDefault="0092087E" w:rsidP="0092087E">
      <w:pPr>
        <w:pStyle w:val="AuthorInstructions"/>
        <w:rPr>
          <w:ins w:id="1431" w:author="Elena Vio" w:date="2016-04-16T12:34:00Z"/>
        </w:rPr>
      </w:pPr>
    </w:p>
    <w:p w14:paraId="0B802FB7" w14:textId="19656C64" w:rsidR="0092087E" w:rsidRPr="003651D9" w:rsidRDefault="0092087E" w:rsidP="0092087E">
      <w:pPr>
        <w:pStyle w:val="Titolo4"/>
        <w:numPr>
          <w:ilvl w:val="0"/>
          <w:numId w:val="0"/>
        </w:numPr>
        <w:rPr>
          <w:ins w:id="1432" w:author="Elena Vio" w:date="2016-04-16T12:34:00Z"/>
          <w:noProof w:val="0"/>
        </w:rPr>
      </w:pPr>
      <w:ins w:id="1433" w:author="Elena Vio" w:date="2016-04-16T12:34:00Z">
        <w:r w:rsidRPr="003651D9">
          <w:rPr>
            <w:noProof w:val="0"/>
          </w:rPr>
          <w:t>3.Y</w:t>
        </w:r>
        <w:r w:rsidR="004F591C">
          <w:rPr>
            <w:noProof w:val="0"/>
          </w:rPr>
          <w:t>7</w:t>
        </w:r>
        <w:r w:rsidRPr="003651D9">
          <w:rPr>
            <w:noProof w:val="0"/>
          </w:rPr>
          <w:t>.5.1 Security Audit Considerations</w:t>
        </w:r>
      </w:ins>
    </w:p>
    <w:p w14:paraId="4FB32FCF" w14:textId="77777777" w:rsidR="0092087E" w:rsidRPr="00E17DE9" w:rsidRDefault="0092087E" w:rsidP="0092087E">
      <w:pPr>
        <w:pStyle w:val="Titolo4"/>
        <w:numPr>
          <w:ilvl w:val="0"/>
          <w:numId w:val="0"/>
        </w:numPr>
        <w:rPr>
          <w:ins w:id="1434" w:author="Elena Vio" w:date="2016-04-16T12:34:00Z"/>
          <w:rFonts w:ascii="Times New Roman" w:hAnsi="Times New Roman"/>
          <w:b w:val="0"/>
          <w:noProof w:val="0"/>
          <w:kern w:val="0"/>
          <w:sz w:val="24"/>
        </w:rPr>
      </w:pPr>
      <w:ins w:id="1435" w:author="Elena Vio" w:date="2016-04-16T12:34: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6939BC80" w14:textId="77777777" w:rsidR="0092087E" w:rsidRDefault="0092087E" w:rsidP="00C57C6C">
      <w:pPr>
        <w:pStyle w:val="AuthorInstructions"/>
        <w:rPr>
          <w:ins w:id="1436" w:author="Elena Vio" w:date="2016-04-16T13:12:00Z"/>
          <w:i w:val="0"/>
        </w:rPr>
      </w:pPr>
    </w:p>
    <w:p w14:paraId="42D98ED3" w14:textId="77777777" w:rsidR="002956C1" w:rsidRDefault="002956C1" w:rsidP="00C57C6C">
      <w:pPr>
        <w:pStyle w:val="AuthorInstructions"/>
        <w:rPr>
          <w:ins w:id="1437" w:author="Elena Vio" w:date="2016-04-16T13:12:00Z"/>
          <w:i w:val="0"/>
        </w:rPr>
      </w:pPr>
    </w:p>
    <w:p w14:paraId="66ADA337" w14:textId="72249798" w:rsidR="002956C1" w:rsidRPr="00DB4351" w:rsidRDefault="002956C1" w:rsidP="002956C1">
      <w:pPr>
        <w:pStyle w:val="Titolo2"/>
        <w:numPr>
          <w:ilvl w:val="0"/>
          <w:numId w:val="0"/>
        </w:numPr>
        <w:ind w:left="576" w:hanging="576"/>
        <w:rPr>
          <w:ins w:id="1438" w:author="Elena Vio" w:date="2016-04-16T13:12:00Z"/>
        </w:rPr>
      </w:pPr>
      <w:commentRangeStart w:id="1439"/>
      <w:ins w:id="1440" w:author="Elena Vio" w:date="2016-04-16T13:12:00Z">
        <w:r w:rsidRPr="003651D9">
          <w:rPr>
            <w:noProof w:val="0"/>
          </w:rPr>
          <w:t>3.Y</w:t>
        </w:r>
        <w:r>
          <w:rPr>
            <w:noProof w:val="0"/>
          </w:rPr>
          <w:t>8</w:t>
        </w:r>
        <w:r w:rsidRPr="003651D9">
          <w:rPr>
            <w:noProof w:val="0"/>
          </w:rPr>
          <w:t xml:space="preserve"> </w:t>
        </w:r>
      </w:ins>
      <w:ins w:id="1441" w:author="Elena Vio" w:date="2016-04-16T13:18:00Z">
        <w:r>
          <w:t>Complete Heart Team</w:t>
        </w:r>
      </w:ins>
      <w:ins w:id="1442" w:author="Elena Vio" w:date="2016-04-16T13:12:00Z">
        <w:r w:rsidRPr="00D82C8E">
          <w:rPr>
            <w:noProof w:val="0"/>
          </w:rPr>
          <w:t xml:space="preserve"> </w:t>
        </w:r>
        <w:r w:rsidRPr="003651D9">
          <w:rPr>
            <w:noProof w:val="0"/>
          </w:rPr>
          <w:t>[</w:t>
        </w:r>
        <w:r>
          <w:rPr>
            <w:noProof w:val="0"/>
          </w:rPr>
          <w:t>PCC</w:t>
        </w:r>
        <w:r w:rsidRPr="003651D9">
          <w:rPr>
            <w:noProof w:val="0"/>
          </w:rPr>
          <w:t>-</w:t>
        </w:r>
        <w:r>
          <w:rPr>
            <w:noProof w:val="0"/>
          </w:rPr>
          <w:t>Y8</w:t>
        </w:r>
        <w:r w:rsidRPr="003651D9">
          <w:rPr>
            <w:noProof w:val="0"/>
          </w:rPr>
          <w:t>]</w:t>
        </w:r>
        <w:r>
          <w:rPr>
            <w:noProof w:val="0"/>
          </w:rPr>
          <w:t xml:space="preserve"> </w:t>
        </w:r>
      </w:ins>
      <w:commentRangeEnd w:id="1439"/>
      <w:ins w:id="1443" w:author="Elena Vio" w:date="2016-04-16T13:18:00Z">
        <w:r>
          <w:rPr>
            <w:rStyle w:val="Rimandocommento"/>
            <w:rFonts w:ascii="Times New Roman" w:hAnsi="Times New Roman"/>
            <w:b w:val="0"/>
            <w:noProof w:val="0"/>
            <w:kern w:val="0"/>
          </w:rPr>
          <w:commentReference w:id="1439"/>
        </w:r>
      </w:ins>
    </w:p>
    <w:p w14:paraId="5B07F698" w14:textId="632846C3" w:rsidR="002174BE" w:rsidRDefault="002956C1" w:rsidP="001036C3">
      <w:pPr>
        <w:pStyle w:val="Titolo3"/>
        <w:numPr>
          <w:ilvl w:val="0"/>
          <w:numId w:val="0"/>
        </w:numPr>
        <w:rPr>
          <w:ins w:id="1445" w:author="Elena Vio" w:date="2016-04-16T13:20:00Z"/>
        </w:rPr>
      </w:pPr>
      <w:ins w:id="1446" w:author="Elena Vio" w:date="2016-04-16T13:12:00Z">
        <w:r w:rsidRPr="003651D9">
          <w:rPr>
            <w:noProof w:val="0"/>
          </w:rPr>
          <w:t>3.Y</w:t>
        </w:r>
        <w:r>
          <w:rPr>
            <w:noProof w:val="0"/>
          </w:rPr>
          <w:t>6</w:t>
        </w:r>
        <w:r w:rsidRPr="003651D9">
          <w:rPr>
            <w:noProof w:val="0"/>
          </w:rPr>
          <w:t>.1 Scope</w:t>
        </w:r>
      </w:ins>
    </w:p>
    <w:p w14:paraId="04D98731" w14:textId="4DF5C14D" w:rsidR="002956C1" w:rsidRDefault="002956C1" w:rsidP="002956C1">
      <w:pPr>
        <w:pStyle w:val="Corpodeltesto"/>
        <w:tabs>
          <w:tab w:val="right" w:pos="9360"/>
        </w:tabs>
        <w:rPr>
          <w:ins w:id="1447" w:author="Elena Vio" w:date="2016-04-16T13:12:00Z"/>
        </w:rPr>
      </w:pPr>
      <w:ins w:id="1448" w:author="Elena Vio" w:date="2016-04-16T13:12:00Z">
        <w:r w:rsidRPr="00664105">
          <w:t xml:space="preserve">The </w:t>
        </w:r>
      </w:ins>
      <w:ins w:id="1449" w:author="Elena Vio" w:date="2016-04-16T13:18:00Z">
        <w:r>
          <w:t>Complete Heart Team</w:t>
        </w:r>
      </w:ins>
      <w:ins w:id="1450" w:author="Elena Vio" w:date="2016-04-16T13:12:00Z">
        <w:r w:rsidRPr="00664105">
          <w:t xml:space="preserve"> transaction </w:t>
        </w:r>
        <w:r>
          <w:t>updates and submits an updated</w:t>
        </w:r>
        <w:r w:rsidRPr="00664105">
          <w:t xml:space="preserve"> Workflow Document, in order </w:t>
        </w:r>
        <w:r>
          <w:t xml:space="preserve">to HT </w:t>
        </w:r>
      </w:ins>
      <w:ins w:id="1451" w:author="Elena Vio" w:date="2016-04-16T13:19:00Z">
        <w:r>
          <w:t>Manager</w:t>
        </w:r>
      </w:ins>
      <w:ins w:id="1452" w:author="Elena Vio" w:date="2016-04-16T13:12:00Z">
        <w:r>
          <w:t xml:space="preserve"> provides </w:t>
        </w:r>
      </w:ins>
      <w:ins w:id="1453" w:author="Elena Vio" w:date="2016-04-16T13:19:00Z">
        <w:r>
          <w:t>Final Report, in response to HT Request</w:t>
        </w:r>
      </w:ins>
      <w:ins w:id="1454" w:author="Elena Vio" w:date="2016-04-16T13:12:00Z">
        <w:r w:rsidRPr="00664105">
          <w:t>.</w:t>
        </w:r>
        <w:r>
          <w:t xml:space="preserve"> </w:t>
        </w:r>
      </w:ins>
    </w:p>
    <w:p w14:paraId="17A1FBE1" w14:textId="77777777" w:rsidR="002956C1" w:rsidRPr="003651D9" w:rsidRDefault="002956C1" w:rsidP="002956C1">
      <w:pPr>
        <w:pStyle w:val="Corpodeltesto"/>
        <w:rPr>
          <w:ins w:id="1455" w:author="Elena Vio" w:date="2016-04-16T13:12:00Z"/>
        </w:rPr>
      </w:pPr>
    </w:p>
    <w:p w14:paraId="3C4897BE" w14:textId="48F08F6C" w:rsidR="002956C1" w:rsidRPr="003651D9" w:rsidRDefault="002956C1" w:rsidP="002956C1">
      <w:pPr>
        <w:pStyle w:val="Titolo3"/>
        <w:numPr>
          <w:ilvl w:val="0"/>
          <w:numId w:val="0"/>
        </w:numPr>
        <w:rPr>
          <w:ins w:id="1456" w:author="Elena Vio" w:date="2016-04-16T13:12:00Z"/>
          <w:noProof w:val="0"/>
        </w:rPr>
      </w:pPr>
      <w:ins w:id="1457" w:author="Elena Vio" w:date="2016-04-16T13:12:00Z">
        <w:r w:rsidRPr="003651D9">
          <w:rPr>
            <w:noProof w:val="0"/>
          </w:rPr>
          <w:t>3.Y</w:t>
        </w:r>
        <w:r w:rsidR="002B240A">
          <w:rPr>
            <w:noProof w:val="0"/>
          </w:rPr>
          <w:t>8</w:t>
        </w:r>
        <w:r w:rsidRPr="003651D9">
          <w:rPr>
            <w:noProof w:val="0"/>
          </w:rPr>
          <w:t>.2</w:t>
        </w:r>
        <w:r>
          <w:rPr>
            <w:noProof w:val="0"/>
          </w:rPr>
          <w:t xml:space="preserve"> </w:t>
        </w:r>
        <w:r w:rsidRPr="003651D9">
          <w:rPr>
            <w:noProof w:val="0"/>
          </w:rPr>
          <w:t>Actor Roles</w:t>
        </w:r>
      </w:ins>
    </w:p>
    <w:p w14:paraId="47F225EB" w14:textId="77777777" w:rsidR="002956C1" w:rsidRPr="003651D9" w:rsidRDefault="002956C1" w:rsidP="002956C1">
      <w:pPr>
        <w:pStyle w:val="Corpodeltesto"/>
        <w:jc w:val="center"/>
        <w:rPr>
          <w:ins w:id="1458" w:author="Elena Vio" w:date="2016-04-16T13:12:00Z"/>
        </w:rPr>
      </w:pPr>
      <w:ins w:id="1459" w:author="Elena Vio" w:date="2016-04-16T13:12:00Z">
        <w:r>
          <w:rPr>
            <w:noProof/>
            <w:lang w:val="it-IT" w:eastAsia="it-IT"/>
          </w:rPr>
          <mc:AlternateContent>
            <mc:Choice Requires="wpg">
              <w:drawing>
                <wp:inline distT="0" distB="0" distL="0" distR="0" wp14:anchorId="511F0C71" wp14:editId="2F2D2138">
                  <wp:extent cx="3749293" cy="1594537"/>
                  <wp:effectExtent l="0" t="0" r="35560" b="31115"/>
                  <wp:docPr id="28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28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DF570C7" w14:textId="500D620E" w:rsidR="00114D5E" w:rsidRDefault="00114D5E" w:rsidP="002956C1">
                                <w:pPr>
                                  <w:spacing w:before="0"/>
                                  <w:jc w:val="center"/>
                                  <w:rPr>
                                    <w:sz w:val="18"/>
                                  </w:rPr>
                                </w:pPr>
                                <w:del w:id="1460" w:author="Elena Vio" w:date="2016-04-16T13:21:00Z">
                                  <w:r w:rsidRPr="00A71BB9" w:rsidDel="002B240A">
                                    <w:rPr>
                                      <w:sz w:val="18"/>
                                    </w:rPr>
                                    <w:delText xml:space="preserve">Add  </w:delText>
                                  </w:r>
                                  <w:r w:rsidDel="002B240A">
                                    <w:rPr>
                                      <w:sz w:val="18"/>
                                    </w:rPr>
                                    <w:delText>Individual evaluation report</w:delText>
                                  </w:r>
                                </w:del>
                                <w:ins w:id="1461" w:author="Elena Vio" w:date="2016-04-16T13:21:00Z">
                                  <w:r>
                                    <w:rPr>
                                      <w:sz w:val="18"/>
                                    </w:rPr>
                                    <w:t>Complete Heart Team</w:t>
                                  </w:r>
                                </w:ins>
                                <w:r w:rsidRPr="00A71BB9">
                                  <w:rPr>
                                    <w:sz w:val="18"/>
                                  </w:rPr>
                                  <w:t xml:space="preserve"> </w:t>
                                </w:r>
                                <w:r>
                                  <w:rPr>
                                    <w:sz w:val="18"/>
                                  </w:rPr>
                                  <w:t>[PCC-Y</w:t>
                                </w:r>
                                <w:ins w:id="1462" w:author="Elena Vio" w:date="2016-04-16T13:21:00Z">
                                  <w:r>
                                    <w:rPr>
                                      <w:sz w:val="18"/>
                                    </w:rPr>
                                    <w:t>8</w:t>
                                  </w:r>
                                </w:ins>
                                <w:del w:id="1463" w:author="Elena Vio" w:date="2016-04-16T13:21:00Z">
                                  <w:r w:rsidDel="002B240A">
                                    <w:rPr>
                                      <w:sz w:val="18"/>
                                    </w:rPr>
                                    <w:delText>6</w:delText>
                                  </w:r>
                                </w:del>
                                <w:r>
                                  <w:rPr>
                                    <w:sz w:val="18"/>
                                  </w:rPr>
                                  <w:t>]</w:t>
                                </w:r>
                              </w:p>
                              <w:p w14:paraId="7BF47B39" w14:textId="77777777" w:rsidR="00114D5E" w:rsidRDefault="00114D5E" w:rsidP="002956C1">
                                <w:pPr>
                                  <w:spacing w:before="0"/>
                                </w:pPr>
                              </w:p>
                              <w:p w14:paraId="6D284080" w14:textId="77777777" w:rsidR="00114D5E" w:rsidRDefault="00114D5E" w:rsidP="002956C1">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28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67395023" w14:textId="49CDA86C" w:rsidR="00114D5E" w:rsidRDefault="00114D5E" w:rsidP="002956C1">
                                <w:pPr>
                                  <w:spacing w:before="0"/>
                                  <w:rPr>
                                    <w:sz w:val="18"/>
                                  </w:rPr>
                                </w:pPr>
                                <w:r>
                                  <w:rPr>
                                    <w:sz w:val="18"/>
                                  </w:rPr>
                                  <w:t xml:space="preserve">HT </w:t>
                                </w:r>
                                <w:del w:id="1464" w:author="Elena Vio" w:date="2016-04-16T13:21:00Z">
                                  <w:r w:rsidDel="002B240A">
                                    <w:rPr>
                                      <w:sz w:val="18"/>
                                    </w:rPr>
                                    <w:delText>Participant</w:delText>
                                  </w:r>
                                </w:del>
                                <w:ins w:id="1465" w:author="Elena Vio" w:date="2016-04-16T13:21:00Z">
                                  <w:r>
                                    <w:rPr>
                                      <w:sz w:val="18"/>
                                    </w:rPr>
                                    <w:t>Manager</w:t>
                                  </w:r>
                                </w:ins>
                              </w:p>
                              <w:p w14:paraId="1CC440C2" w14:textId="77777777" w:rsidR="00114D5E" w:rsidRDefault="00114D5E" w:rsidP="002956C1">
                                <w:pPr>
                                  <w:spacing w:before="0"/>
                                </w:pPr>
                              </w:p>
                              <w:p w14:paraId="2FF5177D" w14:textId="753305B2" w:rsidR="00114D5E" w:rsidRDefault="00114D5E" w:rsidP="002956C1">
                                <w:pPr>
                                  <w:spacing w:before="0"/>
                                  <w:rPr>
                                    <w:sz w:val="18"/>
                                  </w:rPr>
                                </w:pPr>
                                <w:del w:id="1466" w:author="Elena Vio" w:date="2016-04-24T11:19:00Z">
                                  <w:r w:rsidDel="003C30B4">
                                    <w:rPr>
                                      <w:sz w:val="18"/>
                                    </w:rPr>
                                    <w:delText>Actor ABC</w:delText>
                                  </w:r>
                                </w:del>
                              </w:p>
                            </w:txbxContent>
                          </wps:txbx>
                          <wps:bodyPr rot="0" vert="horz" wrap="square" lIns="91440" tIns="45720" rIns="91440" bIns="45720" anchor="t" anchorCtr="0" upright="1">
                            <a:noAutofit/>
                          </wps:bodyPr>
                        </wps:wsp>
                        <wps:wsp>
                          <wps:cNvPr id="28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40427DE" w14:textId="77777777" w:rsidR="00114D5E" w:rsidRDefault="00114D5E" w:rsidP="002956C1">
                                <w:pPr>
                                  <w:spacing w:before="0"/>
                                  <w:rPr>
                                    <w:sz w:val="18"/>
                                  </w:rPr>
                                </w:pPr>
                                <w:r>
                                  <w:rPr>
                                    <w:sz w:val="18"/>
                                  </w:rPr>
                                  <w:t>XDS Document Repository</w:t>
                                </w:r>
                              </w:p>
                            </w:txbxContent>
                          </wps:txbx>
                          <wps:bodyPr rot="0" vert="horz" wrap="square" lIns="91440" tIns="45720" rIns="91440" bIns="45720" anchor="t" anchorCtr="0" upright="1">
                            <a:noAutofit/>
                          </wps:bodyPr>
                        </wps:wsp>
                        <wps:wsp>
                          <wps:cNvPr id="28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59"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4k4StswQAAGEUAAAOAAAA&#10;AAAAAAAAAAAAACwCAABkcnMvZTJvRG9jLnhtbFBLAQItABQABgAIAAAAIQCblVQT3QAAAAUBAAAP&#10;AAAAAAAAAAAAAAAAAAsHAABkcnMvZG93bnJldi54bWxQSwUGAAAAAAQABADzAAAAFQgAAAAA&#10;">
                  <o:lock v:ext="edit" aspectratio="t"/>
                  <v:rect id="AutoShape 22" o:spid="_x0000_s1160"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FyvxQAA&#10;ANwAAAAPAAAAZHJzL2Rvd25yZXYueG1sRI9Ba4NAFITvhfyH5QVyKc2aHIrYbEIQQiUEpKbN+eG+&#10;qtR9q+5Wzb/vFgo9DjPzDbM7zKYVIw2usaxgs45AEJdWN1wpeL+enmIQziNrbC2Tgjs5OOwXDztM&#10;tJ34jcbCVyJA2CWooPa+S6R0ZU0G3dp2xMH7tINBH+RQST3gFOCmldsoepYGGw4LNXaU1lR+Fd9G&#10;wVTm4+16eZX54y2z3Gd9WnyclVot5+MLCE+z/w//tTOtYBtv4PdMOAJ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XK/FAAAA3AAAAA8AAAAAAAAAAAAAAAAAlwIAAGRycy9k&#10;b3ducmV2LnhtbFBLBQYAAAAABAAEAPUAAACJAwAAAAA=&#10;" filled="f" stroked="f">
                    <o:lock v:ext="edit" aspectratio="t" text="t"/>
                  </v:rect>
                  <v:oval id="Oval 23" o:spid="_x0000_s1161"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PJTkxAAA&#10;ANwAAAAPAAAAZHJzL2Rvd25yZXYueG1sRI9PawIxFMTvBb9DeIKXolkX/7EaRSyCtCdtwetj89wN&#10;bl6WTarx2xuh0OMwM79hVptoG3GjzhvHCsajDARx6bThSsHP9364AOEDssbGMSl4kIfNuve2wkK7&#10;Ox/pdgqVSBD2BSqoQ2gLKX1Zk0U/ci1x8i6usxiS7CqpO7wnuG1knmUzadFwWqixpV1N5fX0axVM&#10;2u1sGsdf5v3z8jGfuvNxn5uo1KAft0sQgWL4D/+1D1pBvsjhdSYd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zyU5MQAAADcAAAADwAAAAAAAAAAAAAAAACXAgAAZHJzL2Rv&#10;d25yZXYueG1sUEsFBgAAAAAEAAQA9QAAAIgDAAAAAA==&#10;">
                    <v:textbox inset="0,.72pt,0,.72pt">
                      <w:txbxContent>
                        <w:p w14:paraId="6DF570C7" w14:textId="500D620E" w:rsidR="00114D5E" w:rsidRDefault="00114D5E" w:rsidP="002956C1">
                          <w:pPr>
                            <w:spacing w:before="0"/>
                            <w:jc w:val="center"/>
                            <w:rPr>
                              <w:sz w:val="18"/>
                            </w:rPr>
                          </w:pPr>
                          <w:del w:id="1467" w:author="Elena Vio" w:date="2016-04-16T13:21:00Z">
                            <w:r w:rsidRPr="00A71BB9" w:rsidDel="002B240A">
                              <w:rPr>
                                <w:sz w:val="18"/>
                              </w:rPr>
                              <w:delText xml:space="preserve">Add  </w:delText>
                            </w:r>
                            <w:r w:rsidDel="002B240A">
                              <w:rPr>
                                <w:sz w:val="18"/>
                              </w:rPr>
                              <w:delText>Individual evaluation report</w:delText>
                            </w:r>
                          </w:del>
                          <w:ins w:id="1468" w:author="Elena Vio" w:date="2016-04-16T13:21:00Z">
                            <w:r>
                              <w:rPr>
                                <w:sz w:val="18"/>
                              </w:rPr>
                              <w:t>Complete Heart Team</w:t>
                            </w:r>
                          </w:ins>
                          <w:r w:rsidRPr="00A71BB9">
                            <w:rPr>
                              <w:sz w:val="18"/>
                            </w:rPr>
                            <w:t xml:space="preserve"> </w:t>
                          </w:r>
                          <w:r>
                            <w:rPr>
                              <w:sz w:val="18"/>
                            </w:rPr>
                            <w:t>[PCC-Y</w:t>
                          </w:r>
                          <w:ins w:id="1469" w:author="Elena Vio" w:date="2016-04-16T13:21:00Z">
                            <w:r>
                              <w:rPr>
                                <w:sz w:val="18"/>
                              </w:rPr>
                              <w:t>8</w:t>
                            </w:r>
                          </w:ins>
                          <w:del w:id="1470" w:author="Elena Vio" w:date="2016-04-16T13:21:00Z">
                            <w:r w:rsidDel="002B240A">
                              <w:rPr>
                                <w:sz w:val="18"/>
                              </w:rPr>
                              <w:delText>6</w:delText>
                            </w:r>
                          </w:del>
                          <w:r>
                            <w:rPr>
                              <w:sz w:val="18"/>
                            </w:rPr>
                            <w:t>]</w:t>
                          </w:r>
                        </w:p>
                        <w:p w14:paraId="7BF47B39" w14:textId="77777777" w:rsidR="00114D5E" w:rsidRDefault="00114D5E" w:rsidP="002956C1">
                          <w:pPr>
                            <w:spacing w:before="0"/>
                          </w:pPr>
                        </w:p>
                        <w:p w14:paraId="6D284080" w14:textId="77777777" w:rsidR="00114D5E" w:rsidRDefault="00114D5E" w:rsidP="002956C1">
                          <w:pPr>
                            <w:spacing w:before="0"/>
                            <w:jc w:val="center"/>
                            <w:rPr>
                              <w:sz w:val="18"/>
                            </w:rPr>
                          </w:pPr>
                          <w:r>
                            <w:rPr>
                              <w:sz w:val="18"/>
                            </w:rPr>
                            <w:t>Transaction Name [DOM-#]</w:t>
                          </w:r>
                        </w:p>
                      </w:txbxContent>
                    </v:textbox>
                  </v:oval>
                  <v:shape id="Text Box 24" o:spid="_x0000_s1162"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MB3xQAA&#10;ANwAAAAPAAAAZHJzL2Rvd25yZXYueG1sRI9Ba8JAFITvhf6H5RW8lLqpFhujq4jQojeblnp9ZJ9J&#10;MPs23V1j/PeuUPA4zMw3zHzZm0Z05HxtWcHrMAFBXFhdc6ng5/vjJQXhA7LGxjIpuJCH5eLxYY6Z&#10;tmf+oi4PpYgQ9hkqqEJoMyl9UZFBP7QtcfQO1hkMUbpSaofnCDeNHCXJRBqsOS5U2NK6ouKYn4yC&#10;9G3T7f12vPstJodmGp7fu88/p9TgqV/NQATqwz38395oBaN0DLcz8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wHfFAAAA3AAAAA8AAAAAAAAAAAAAAAAAlwIAAGRycy9k&#10;b3ducmV2LnhtbFBLBQYAAAAABAAEAPUAAACJAwAAAAA=&#10;">
                    <v:textbox>
                      <w:txbxContent>
                        <w:p w14:paraId="67395023" w14:textId="49CDA86C" w:rsidR="00114D5E" w:rsidRDefault="00114D5E" w:rsidP="002956C1">
                          <w:pPr>
                            <w:spacing w:before="0"/>
                            <w:rPr>
                              <w:sz w:val="18"/>
                            </w:rPr>
                          </w:pPr>
                          <w:r>
                            <w:rPr>
                              <w:sz w:val="18"/>
                            </w:rPr>
                            <w:t xml:space="preserve">HT </w:t>
                          </w:r>
                          <w:del w:id="1471" w:author="Elena Vio" w:date="2016-04-16T13:21:00Z">
                            <w:r w:rsidDel="002B240A">
                              <w:rPr>
                                <w:sz w:val="18"/>
                              </w:rPr>
                              <w:delText>Participant</w:delText>
                            </w:r>
                          </w:del>
                          <w:ins w:id="1472" w:author="Elena Vio" w:date="2016-04-16T13:21:00Z">
                            <w:r>
                              <w:rPr>
                                <w:sz w:val="18"/>
                              </w:rPr>
                              <w:t>Manager</w:t>
                            </w:r>
                          </w:ins>
                        </w:p>
                        <w:p w14:paraId="1CC440C2" w14:textId="77777777" w:rsidR="00114D5E" w:rsidRDefault="00114D5E" w:rsidP="002956C1">
                          <w:pPr>
                            <w:spacing w:before="0"/>
                          </w:pPr>
                        </w:p>
                        <w:p w14:paraId="2FF5177D" w14:textId="753305B2" w:rsidR="00114D5E" w:rsidRDefault="00114D5E" w:rsidP="002956C1">
                          <w:pPr>
                            <w:spacing w:before="0"/>
                            <w:rPr>
                              <w:sz w:val="18"/>
                            </w:rPr>
                          </w:pPr>
                          <w:del w:id="1473" w:author="Elena Vio" w:date="2016-04-24T11:19:00Z">
                            <w:r w:rsidDel="003C30B4">
                              <w:rPr>
                                <w:sz w:val="18"/>
                              </w:rPr>
                              <w:delText>Actor ABC</w:delText>
                            </w:r>
                          </w:del>
                        </w:p>
                      </w:txbxContent>
                    </v:textbox>
                  </v:shape>
                  <v:line id="Line 25" o:spid="_x0000_s1163"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80ZPvGAAAA3AAAAA8AAAAAAAAA&#10;AAAAAAAAoQIAAGRycy9kb3ducmV2LnhtbFBLBQYAAAAABAAEAPkAAACUAwAAAAA=&#10;"/>
                  <v:shape id="Text Box 26" o:spid="_x0000_s1164"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f2YxgAA&#10;ANwAAAAPAAAAZHJzL2Rvd25yZXYueG1sRI9Ba8JAFITvBf/D8gQvpW60atPUVUSw6E1taa+P7DMJ&#10;Zt/G3TWm/74rFHocZuYbZr7sTC1acr6yrGA0TEAQ51ZXXCj4/Ng8pSB8QNZYWyYFP+Rhueg9zDHT&#10;9sYHao+hEBHCPkMFZQhNJqXPSzLoh7Yhjt7JOoMhSldI7fAW4aaW4ySZSYMVx4USG1qXlJ+PV6Mg&#10;nWzbb7973n/ls1P9Gh5f2veLU2rQ71ZvIAJ14T/8195qBeN0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Uf2YxgAAANwAAAAPAAAAAAAAAAAAAAAAAJcCAABkcnMv&#10;ZG93bnJldi54bWxQSwUGAAAAAAQABAD1AAAAigMAAAAA&#10;">
                    <v:textbox>
                      <w:txbxContent>
                        <w:p w14:paraId="640427DE" w14:textId="77777777" w:rsidR="00114D5E" w:rsidRDefault="00114D5E" w:rsidP="002956C1">
                          <w:pPr>
                            <w:spacing w:before="0"/>
                            <w:rPr>
                              <w:sz w:val="18"/>
                            </w:rPr>
                          </w:pPr>
                          <w:r>
                            <w:rPr>
                              <w:sz w:val="18"/>
                            </w:rPr>
                            <w:t>XDS Document Repository</w:t>
                          </w:r>
                        </w:p>
                      </w:txbxContent>
                    </v:textbox>
                  </v:shape>
                  <v:line id="Line 27" o:spid="_x0000_s1165"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7eaMcAAADcAAAADwAAAGRycy9kb3ducmV2LnhtbESPzWrDMBCE74W+g9hCLyWRG0JwnSgh&#10;FAo95JIfHHrbWBvL2Fq5kpq4b18VAjkOM/MNs1gNthMX8qFxrOB1nIEgrpxuuFZw2H+MchAhImvs&#10;HJOCXwqwWj4+LLDQ7spbuuxiLRKEQ4EKTIx9IWWoDFkMY9cTJ+/svMWYpK+l9nhNcNvJSZbNpMWG&#10;04LBnt4NVe3uxyqQ+ebl269P07Zsj8c3U1Zl/7VR6vlpWM9BRBriPXxrf2oFk3wG/2fSEZD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jt5oxwAAANwAAAAPAAAAAAAA&#10;AAAAAAAAAKECAABkcnMvZG93bnJldi54bWxQSwUGAAAAAAQABAD5AAAAlQMAAAAA&#10;"/>
                  <w10:anchorlock/>
                </v:group>
              </w:pict>
            </mc:Fallback>
          </mc:AlternateContent>
        </w:r>
      </w:ins>
    </w:p>
    <w:p w14:paraId="2FA596AB" w14:textId="79F876E7" w:rsidR="002956C1" w:rsidRPr="003651D9" w:rsidRDefault="002956C1" w:rsidP="002956C1">
      <w:pPr>
        <w:pStyle w:val="FigureTitle"/>
        <w:rPr>
          <w:ins w:id="1474" w:author="Elena Vio" w:date="2016-04-16T13:12:00Z"/>
        </w:rPr>
      </w:pPr>
      <w:ins w:id="1475" w:author="Elena Vio" w:date="2016-04-16T13:12:00Z">
        <w:r w:rsidRPr="003651D9">
          <w:t>Figure 3.Y</w:t>
        </w:r>
        <w:r w:rsidR="002B240A">
          <w:t>8</w:t>
        </w:r>
        <w:r w:rsidRPr="003651D9">
          <w:t>.2-1: Use Case Diagram</w:t>
        </w:r>
      </w:ins>
    </w:p>
    <w:p w14:paraId="7E91DFFB" w14:textId="77777777" w:rsidR="002956C1" w:rsidRPr="003651D9" w:rsidRDefault="002956C1" w:rsidP="002956C1">
      <w:pPr>
        <w:pStyle w:val="TableTitle"/>
        <w:rPr>
          <w:ins w:id="1476" w:author="Elena Vio" w:date="2016-04-16T13:12:00Z"/>
        </w:rPr>
      </w:pPr>
    </w:p>
    <w:p w14:paraId="3D4A936C" w14:textId="2B81F92D" w:rsidR="002956C1" w:rsidRPr="003651D9" w:rsidRDefault="002956C1" w:rsidP="002956C1">
      <w:pPr>
        <w:pStyle w:val="TableTitle"/>
        <w:rPr>
          <w:ins w:id="1477" w:author="Elena Vio" w:date="2016-04-16T13:12:00Z"/>
        </w:rPr>
      </w:pPr>
      <w:ins w:id="1478" w:author="Elena Vio" w:date="2016-04-16T13:12:00Z">
        <w:r w:rsidRPr="003651D9">
          <w:t>Table 3.Y</w:t>
        </w:r>
        <w:r w:rsidR="002B240A">
          <w:t>8</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2956C1" w:rsidRPr="003651D9" w14:paraId="4D835663" w14:textId="77777777" w:rsidTr="00A2114B">
        <w:trPr>
          <w:ins w:id="1479" w:author="Elena Vio" w:date="2016-04-16T13:12:00Z"/>
        </w:trPr>
        <w:tc>
          <w:tcPr>
            <w:tcW w:w="1008" w:type="dxa"/>
            <w:shd w:val="clear" w:color="auto" w:fill="auto"/>
          </w:tcPr>
          <w:p w14:paraId="71067E28" w14:textId="77777777" w:rsidR="002956C1" w:rsidRPr="003651D9" w:rsidRDefault="002956C1" w:rsidP="00A2114B">
            <w:pPr>
              <w:pStyle w:val="Corpodeltesto"/>
              <w:rPr>
                <w:ins w:id="1480" w:author="Elena Vio" w:date="2016-04-16T13:12:00Z"/>
                <w:b/>
              </w:rPr>
            </w:pPr>
            <w:ins w:id="1481" w:author="Elena Vio" w:date="2016-04-16T13:12:00Z">
              <w:r w:rsidRPr="003651D9">
                <w:rPr>
                  <w:b/>
                </w:rPr>
                <w:t>Actor:</w:t>
              </w:r>
            </w:ins>
          </w:p>
        </w:tc>
        <w:tc>
          <w:tcPr>
            <w:tcW w:w="8568" w:type="dxa"/>
          </w:tcPr>
          <w:p w14:paraId="2122C243" w14:textId="77777777" w:rsidR="002956C1" w:rsidRPr="003651D9" w:rsidRDefault="002956C1" w:rsidP="00A2114B">
            <w:pPr>
              <w:pStyle w:val="Corpodeltesto"/>
              <w:rPr>
                <w:ins w:id="1482" w:author="Elena Vio" w:date="2016-04-16T13:12:00Z"/>
              </w:rPr>
            </w:pPr>
            <w:ins w:id="1483" w:author="Elena Vio" w:date="2016-04-16T13:12:00Z">
              <w:r>
                <w:t>HT Participant</w:t>
              </w:r>
            </w:ins>
          </w:p>
        </w:tc>
      </w:tr>
      <w:tr w:rsidR="002956C1" w:rsidRPr="003651D9" w14:paraId="6C3B6D69" w14:textId="77777777" w:rsidTr="00A2114B">
        <w:trPr>
          <w:trHeight w:val="435"/>
          <w:ins w:id="1484" w:author="Elena Vio" w:date="2016-04-16T13:12:00Z"/>
        </w:trPr>
        <w:tc>
          <w:tcPr>
            <w:tcW w:w="1008" w:type="dxa"/>
            <w:shd w:val="clear" w:color="auto" w:fill="auto"/>
          </w:tcPr>
          <w:p w14:paraId="4295E9D5" w14:textId="77777777" w:rsidR="002956C1" w:rsidRPr="003651D9" w:rsidRDefault="002956C1" w:rsidP="00A2114B">
            <w:pPr>
              <w:pStyle w:val="Corpodeltesto"/>
              <w:rPr>
                <w:ins w:id="1485" w:author="Elena Vio" w:date="2016-04-16T13:12:00Z"/>
                <w:b/>
              </w:rPr>
            </w:pPr>
            <w:ins w:id="1486" w:author="Elena Vio" w:date="2016-04-16T13:12:00Z">
              <w:r w:rsidRPr="003651D9">
                <w:rPr>
                  <w:b/>
                </w:rPr>
                <w:t>Role:</w:t>
              </w:r>
            </w:ins>
          </w:p>
        </w:tc>
        <w:tc>
          <w:tcPr>
            <w:tcW w:w="8568" w:type="dxa"/>
          </w:tcPr>
          <w:p w14:paraId="0C38705E" w14:textId="1902DE8D" w:rsidR="002956C1" w:rsidRPr="003651D9" w:rsidRDefault="002956C1" w:rsidP="002B240A">
            <w:pPr>
              <w:pStyle w:val="Corpodeltesto"/>
              <w:tabs>
                <w:tab w:val="right" w:pos="9360"/>
              </w:tabs>
              <w:rPr>
                <w:ins w:id="1487" w:author="Elena Vio" w:date="2016-04-16T13:12:00Z"/>
              </w:rPr>
            </w:pPr>
            <w:ins w:id="1488" w:author="Elena Vio" w:date="2016-04-16T13:12:00Z">
              <w:r>
                <w:t xml:space="preserve">Provides </w:t>
              </w:r>
            </w:ins>
            <w:ins w:id="1489" w:author="Elena Vio" w:date="2016-04-16T13:21:00Z">
              <w:r w:rsidR="002B240A">
                <w:t>Final</w:t>
              </w:r>
            </w:ins>
            <w:ins w:id="1490" w:author="Elena Vio" w:date="2016-04-16T13:12:00Z">
              <w:r w:rsidR="002B240A">
                <w:t xml:space="preserve"> R</w:t>
              </w:r>
              <w:r>
                <w:t>eport, updates and submits updates the Heart Team Workflow Documents with associated metadata to a Document Repository.</w:t>
              </w:r>
            </w:ins>
          </w:p>
        </w:tc>
      </w:tr>
      <w:tr w:rsidR="002956C1" w:rsidRPr="003651D9" w14:paraId="0FA76A8C" w14:textId="77777777" w:rsidTr="00A2114B">
        <w:trPr>
          <w:ins w:id="1491" w:author="Elena Vio" w:date="2016-04-16T13:12:00Z"/>
        </w:trPr>
        <w:tc>
          <w:tcPr>
            <w:tcW w:w="1008" w:type="dxa"/>
            <w:shd w:val="clear" w:color="auto" w:fill="auto"/>
          </w:tcPr>
          <w:p w14:paraId="3EE135E1" w14:textId="77777777" w:rsidR="002956C1" w:rsidRPr="003651D9" w:rsidRDefault="002956C1" w:rsidP="00A2114B">
            <w:pPr>
              <w:pStyle w:val="Corpodeltesto"/>
              <w:rPr>
                <w:ins w:id="1492" w:author="Elena Vio" w:date="2016-04-16T13:12:00Z"/>
                <w:b/>
              </w:rPr>
            </w:pPr>
            <w:ins w:id="1493" w:author="Elena Vio" w:date="2016-04-16T13:12:00Z">
              <w:r w:rsidRPr="003651D9">
                <w:rPr>
                  <w:b/>
                </w:rPr>
                <w:t>Actor:</w:t>
              </w:r>
            </w:ins>
          </w:p>
        </w:tc>
        <w:tc>
          <w:tcPr>
            <w:tcW w:w="8568" w:type="dxa"/>
          </w:tcPr>
          <w:p w14:paraId="60DCBF65" w14:textId="77777777" w:rsidR="002956C1" w:rsidRPr="003651D9" w:rsidRDefault="002956C1" w:rsidP="00A2114B">
            <w:pPr>
              <w:pStyle w:val="Corpodeltesto"/>
              <w:rPr>
                <w:ins w:id="1494" w:author="Elena Vio" w:date="2016-04-16T13:12:00Z"/>
              </w:rPr>
            </w:pPr>
            <w:ins w:id="1495" w:author="Elena Vio" w:date="2016-04-16T13:12:00Z">
              <w:r>
                <w:t>XDS Document Repository</w:t>
              </w:r>
            </w:ins>
          </w:p>
        </w:tc>
      </w:tr>
      <w:tr w:rsidR="002956C1" w:rsidRPr="003651D9" w14:paraId="68FE6710" w14:textId="77777777" w:rsidTr="00A2114B">
        <w:trPr>
          <w:ins w:id="1496" w:author="Elena Vio" w:date="2016-04-16T13:12:00Z"/>
        </w:trPr>
        <w:tc>
          <w:tcPr>
            <w:tcW w:w="1008" w:type="dxa"/>
            <w:shd w:val="clear" w:color="auto" w:fill="auto"/>
          </w:tcPr>
          <w:p w14:paraId="24AF4312" w14:textId="77777777" w:rsidR="002956C1" w:rsidRPr="003651D9" w:rsidRDefault="002956C1" w:rsidP="00A2114B">
            <w:pPr>
              <w:pStyle w:val="Corpodeltesto"/>
              <w:rPr>
                <w:ins w:id="1497" w:author="Elena Vio" w:date="2016-04-16T13:12:00Z"/>
                <w:b/>
              </w:rPr>
            </w:pPr>
            <w:ins w:id="1498" w:author="Elena Vio" w:date="2016-04-16T13:12:00Z">
              <w:r w:rsidRPr="003651D9">
                <w:rPr>
                  <w:b/>
                </w:rPr>
                <w:lastRenderedPageBreak/>
                <w:t>Role:</w:t>
              </w:r>
            </w:ins>
          </w:p>
        </w:tc>
        <w:tc>
          <w:tcPr>
            <w:tcW w:w="8568" w:type="dxa"/>
          </w:tcPr>
          <w:p w14:paraId="72ACC494" w14:textId="77777777" w:rsidR="002956C1" w:rsidRDefault="002956C1" w:rsidP="00A2114B">
            <w:pPr>
              <w:pStyle w:val="Corpodeltesto"/>
              <w:rPr>
                <w:ins w:id="1499" w:author="Elena Vio" w:date="2016-04-16T13:12:00Z"/>
              </w:rPr>
            </w:pPr>
            <w:ins w:id="1500" w:author="Elena Vio" w:date="2016-04-16T13:12:00Z">
              <w:r>
                <w:t>Receives, stores and eventually notifies the Workflow Document</w:t>
              </w:r>
            </w:ins>
          </w:p>
        </w:tc>
      </w:tr>
    </w:tbl>
    <w:p w14:paraId="02C4B00D" w14:textId="77777777" w:rsidR="002956C1" w:rsidRPr="003651D9" w:rsidRDefault="002956C1" w:rsidP="002956C1">
      <w:pPr>
        <w:pStyle w:val="Titolo3"/>
        <w:numPr>
          <w:ilvl w:val="0"/>
          <w:numId w:val="0"/>
        </w:numPr>
        <w:rPr>
          <w:ins w:id="1501" w:author="Elena Vio" w:date="2016-04-16T13:12:00Z"/>
          <w:noProof w:val="0"/>
        </w:rPr>
      </w:pPr>
      <w:ins w:id="1502" w:author="Elena Vio" w:date="2016-04-16T13:12:00Z">
        <w:r w:rsidRPr="003651D9">
          <w:rPr>
            <w:noProof w:val="0"/>
          </w:rPr>
          <w:t>3.Y</w:t>
        </w:r>
        <w:r>
          <w:rPr>
            <w:noProof w:val="0"/>
          </w:rPr>
          <w:t>6</w:t>
        </w:r>
        <w:r w:rsidRPr="003651D9">
          <w:rPr>
            <w:noProof w:val="0"/>
          </w:rPr>
          <w:t>.3 Referenced Standards</w:t>
        </w:r>
      </w:ins>
    </w:p>
    <w:p w14:paraId="4EA29107" w14:textId="77777777" w:rsidR="002956C1" w:rsidRPr="00855164" w:rsidRDefault="002956C1" w:rsidP="002956C1">
      <w:pPr>
        <w:pStyle w:val="AuthorInstructions"/>
        <w:rPr>
          <w:ins w:id="1503" w:author="Elena Vio" w:date="2016-04-16T13:12:00Z"/>
          <w:i w:val="0"/>
        </w:rPr>
      </w:pPr>
      <w:proofErr w:type="spellStart"/>
      <w:ins w:id="1504" w:author="Elena Vio" w:date="2016-04-16T13:12: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4DA29D20" w14:textId="77777777" w:rsidR="002956C1" w:rsidRPr="00855164" w:rsidRDefault="002956C1" w:rsidP="002956C1">
      <w:pPr>
        <w:pStyle w:val="AuthorInstructions"/>
        <w:rPr>
          <w:ins w:id="1505" w:author="Elena Vio" w:date="2016-04-16T13:12:00Z"/>
          <w:i w:val="0"/>
        </w:rPr>
      </w:pPr>
      <w:ins w:id="1506" w:author="Elena Vio" w:date="2016-04-16T13:12: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7272AE76" w14:textId="77777777" w:rsidR="002956C1" w:rsidRPr="003651D9" w:rsidRDefault="002956C1" w:rsidP="002956C1">
      <w:pPr>
        <w:pStyle w:val="Titolo3"/>
        <w:numPr>
          <w:ilvl w:val="0"/>
          <w:numId w:val="0"/>
        </w:numPr>
        <w:rPr>
          <w:ins w:id="1507" w:author="Elena Vio" w:date="2016-04-16T13:12:00Z"/>
          <w:noProof w:val="0"/>
        </w:rPr>
      </w:pPr>
      <w:ins w:id="1508" w:author="Elena Vio" w:date="2016-04-16T13:12:00Z">
        <w:r w:rsidRPr="003651D9">
          <w:rPr>
            <w:noProof w:val="0"/>
          </w:rPr>
          <w:t>3.Y</w:t>
        </w:r>
        <w:r>
          <w:rPr>
            <w:noProof w:val="0"/>
          </w:rPr>
          <w:t>6</w:t>
        </w:r>
        <w:r w:rsidRPr="003651D9">
          <w:rPr>
            <w:noProof w:val="0"/>
          </w:rPr>
          <w:t>.4 Interaction Diagram</w:t>
        </w:r>
      </w:ins>
    </w:p>
    <w:p w14:paraId="349BDCE7" w14:textId="77777777" w:rsidR="002956C1" w:rsidRPr="003651D9" w:rsidRDefault="002956C1" w:rsidP="002956C1">
      <w:pPr>
        <w:pStyle w:val="Corpodeltesto"/>
        <w:rPr>
          <w:ins w:id="1509" w:author="Elena Vio" w:date="2016-04-16T13:12:00Z"/>
        </w:rPr>
      </w:pPr>
      <w:ins w:id="1510" w:author="Elena Vio" w:date="2016-04-16T13:12:00Z">
        <w:r>
          <w:rPr>
            <w:noProof/>
            <w:lang w:val="it-IT" w:eastAsia="it-IT"/>
          </w:rPr>
          <mc:AlternateContent>
            <mc:Choice Requires="wpg">
              <w:drawing>
                <wp:inline distT="0" distB="0" distL="0" distR="0" wp14:anchorId="716036D6" wp14:editId="13249340">
                  <wp:extent cx="5943600" cy="2400300"/>
                  <wp:effectExtent l="0" t="0" r="0" b="12700"/>
                  <wp:docPr id="28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28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83340" w14:textId="6F3AE082" w:rsidR="00114D5E" w:rsidRPr="007C1AAC" w:rsidRDefault="00114D5E" w:rsidP="002956C1">
                                <w:pPr>
                                  <w:spacing w:before="0"/>
                                  <w:jc w:val="center"/>
                                  <w:rPr>
                                    <w:sz w:val="22"/>
                                    <w:szCs w:val="22"/>
                                  </w:rPr>
                                </w:pPr>
                                <w:r>
                                  <w:rPr>
                                    <w:sz w:val="22"/>
                                    <w:szCs w:val="22"/>
                                  </w:rPr>
                                  <w:t xml:space="preserve">HT </w:t>
                                </w:r>
                                <w:del w:id="1511" w:author="Elena Vio" w:date="2016-04-16T13:22:00Z">
                                  <w:r w:rsidDel="00C15485">
                                    <w:rPr>
                                      <w:sz w:val="22"/>
                                      <w:szCs w:val="22"/>
                                    </w:rPr>
                                    <w:delText>Participant</w:delText>
                                  </w:r>
                                </w:del>
                                <w:ins w:id="1512" w:author="Elena Vio" w:date="2016-04-16T13:22:00Z">
                                  <w:r>
                                    <w:rPr>
                                      <w:sz w:val="22"/>
                                      <w:szCs w:val="22"/>
                                    </w:rPr>
                                    <w:t>Manager</w:t>
                                  </w:r>
                                </w:ins>
                              </w:p>
                              <w:p w14:paraId="60E2D000" w14:textId="77777777" w:rsidR="00114D5E" w:rsidRDefault="00114D5E" w:rsidP="002956C1">
                                <w:pPr>
                                  <w:spacing w:before="0"/>
                                </w:pPr>
                              </w:p>
                              <w:p w14:paraId="78528137" w14:textId="35B06261" w:rsidR="00114D5E" w:rsidRPr="007C1AAC" w:rsidRDefault="00114D5E" w:rsidP="002956C1">
                                <w:pPr>
                                  <w:spacing w:before="0"/>
                                  <w:jc w:val="center"/>
                                  <w:rPr>
                                    <w:sz w:val="22"/>
                                    <w:szCs w:val="22"/>
                                  </w:rPr>
                                </w:pPr>
                                <w:del w:id="1513" w:author="Elena Vio" w:date="2016-04-24T11:18:00Z">
                                  <w:r w:rsidRPr="007C1AAC" w:rsidDel="003C30B4">
                                    <w:rPr>
                                      <w:sz w:val="22"/>
                                      <w:szCs w:val="22"/>
                                    </w:rPr>
                                    <w:delText>A</w:delText>
                                  </w:r>
                                  <w:r w:rsidDel="003C30B4">
                                    <w:rPr>
                                      <w:sz w:val="22"/>
                                      <w:szCs w:val="22"/>
                                    </w:rPr>
                                    <w:delText>ctor A</w:delText>
                                  </w:r>
                                </w:del>
                              </w:p>
                            </w:txbxContent>
                          </wps:txbx>
                          <wps:bodyPr rot="0" vert="horz" wrap="square" lIns="91440" tIns="45720" rIns="91440" bIns="45720" anchor="t" anchorCtr="0" upright="1">
                            <a:noAutofit/>
                          </wps:bodyPr>
                        </wps:wsp>
                        <wps:wsp>
                          <wps:cNvPr id="29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6FB8" w14:textId="77777777" w:rsidR="00114D5E" w:rsidRPr="007C1AAC" w:rsidRDefault="00114D5E" w:rsidP="002956C1">
                                <w:pPr>
                                  <w:spacing w:before="0"/>
                                  <w:rPr>
                                    <w:sz w:val="22"/>
                                    <w:szCs w:val="22"/>
                                  </w:rPr>
                                </w:pPr>
                                <w:r>
                                  <w:t>Add Individual Evaluation Report</w:t>
                                </w:r>
                              </w:p>
                            </w:txbxContent>
                          </wps:txbx>
                          <wps:bodyPr rot="0" vert="horz" wrap="square" lIns="0" tIns="0" rIns="0" bIns="0" anchor="t" anchorCtr="0" upright="1">
                            <a:noAutofit/>
                          </wps:bodyPr>
                        </wps:wsp>
                        <wps:wsp>
                          <wps:cNvPr id="29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58722" w14:textId="77777777" w:rsidR="00114D5E" w:rsidRPr="007C1AAC" w:rsidRDefault="00114D5E" w:rsidP="002956C1">
                                <w:pPr>
                                  <w:spacing w:before="0"/>
                                  <w:jc w:val="center"/>
                                  <w:rPr>
                                    <w:sz w:val="22"/>
                                    <w:szCs w:val="22"/>
                                  </w:rPr>
                                </w:pPr>
                                <w:r>
                                  <w:rPr>
                                    <w:sz w:val="22"/>
                                    <w:szCs w:val="22"/>
                                  </w:rPr>
                                  <w:t>XDS Document Repository</w:t>
                                </w:r>
                              </w:p>
                              <w:p w14:paraId="11BE0044" w14:textId="77777777" w:rsidR="00114D5E" w:rsidRDefault="00114D5E" w:rsidP="002956C1">
                                <w:pPr>
                                  <w:spacing w:before="0"/>
                                </w:pPr>
                              </w:p>
                              <w:p w14:paraId="411CED2C" w14:textId="77777777" w:rsidR="00114D5E" w:rsidRPr="007C1AAC" w:rsidRDefault="00114D5E" w:rsidP="002956C1">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9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4DDF" w14:textId="77777777" w:rsidR="00114D5E" w:rsidRPr="007C1AAC" w:rsidRDefault="00114D5E" w:rsidP="002956C1">
                                <w:pPr>
                                  <w:spacing w:before="0"/>
                                  <w:rPr>
                                    <w:sz w:val="22"/>
                                    <w:szCs w:val="22"/>
                                  </w:rPr>
                                </w:pPr>
                                <w:r>
                                  <w:t>Provide And Register Document set-b Response</w:t>
                                </w:r>
                                <w:r w:rsidDel="00281B77">
                                  <w:rPr>
                                    <w:sz w:val="22"/>
                                    <w:szCs w:val="22"/>
                                  </w:rPr>
                                  <w:t xml:space="preserve"> </w:t>
                                </w:r>
                              </w:p>
                              <w:p w14:paraId="73B138D4" w14:textId="77777777" w:rsidR="00114D5E" w:rsidRDefault="00114D5E" w:rsidP="002956C1">
                                <w:pPr>
                                  <w:spacing w:before="0"/>
                                </w:pPr>
                              </w:p>
                              <w:p w14:paraId="70DE0E88" w14:textId="77777777" w:rsidR="00114D5E" w:rsidRPr="007C1AAC" w:rsidRDefault="00114D5E" w:rsidP="002956C1">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66"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">
                  <o:lock v:ext="edit" aspectratio="t"/>
                  <v:rect id="AutoShape 29" o:spid="_x0000_s1167"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 id="Text Box 30" o:spid="_x0000_s1168"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ISqxAAA&#10;ANwAAAAPAAAAZHJzL2Rvd25yZXYueG1sRI/dasJAFITvhb7Dcgq9Ed0o9S/NJtiCxduoD3DMnvzQ&#10;7NmQ3Zr49m6h4OUwM98wSTaaVtyod41lBYt5BIK4sLrhSsHlfJhtQTiPrLG1TAru5CBLXyYJxtoO&#10;nNPt5CsRIOxiVFB738VSuqImg25uO+LglbY36IPsK6l7HALctHIZRWtpsOGwUGNHXzUVP6dfo6A8&#10;DtPVbrh++8smf19/YrO52rtSb6/j/gOEp9E/w//to1aw3O7g70w4AjJ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CEqsQAAADcAAAADwAAAAAAAAAAAAAAAACXAgAAZHJzL2Rv&#10;d25yZXYueG1sUEsFBgAAAAAEAAQA9QAAAIgDAAAAAA==&#10;" stroked="f">
                    <v:textbox>
                      <w:txbxContent>
                        <w:p w14:paraId="04483340" w14:textId="6F3AE082" w:rsidR="00114D5E" w:rsidRPr="007C1AAC" w:rsidRDefault="00114D5E" w:rsidP="002956C1">
                          <w:pPr>
                            <w:spacing w:before="0"/>
                            <w:jc w:val="center"/>
                            <w:rPr>
                              <w:sz w:val="22"/>
                              <w:szCs w:val="22"/>
                            </w:rPr>
                          </w:pPr>
                          <w:r>
                            <w:rPr>
                              <w:sz w:val="22"/>
                              <w:szCs w:val="22"/>
                            </w:rPr>
                            <w:t xml:space="preserve">HT </w:t>
                          </w:r>
                          <w:del w:id="1514" w:author="Elena Vio" w:date="2016-04-16T13:22:00Z">
                            <w:r w:rsidDel="00C15485">
                              <w:rPr>
                                <w:sz w:val="22"/>
                                <w:szCs w:val="22"/>
                              </w:rPr>
                              <w:delText>Participant</w:delText>
                            </w:r>
                          </w:del>
                          <w:ins w:id="1515" w:author="Elena Vio" w:date="2016-04-16T13:22:00Z">
                            <w:r>
                              <w:rPr>
                                <w:sz w:val="22"/>
                                <w:szCs w:val="22"/>
                              </w:rPr>
                              <w:t>Manager</w:t>
                            </w:r>
                          </w:ins>
                        </w:p>
                        <w:p w14:paraId="60E2D000" w14:textId="77777777" w:rsidR="00114D5E" w:rsidRDefault="00114D5E" w:rsidP="002956C1">
                          <w:pPr>
                            <w:spacing w:before="0"/>
                          </w:pPr>
                        </w:p>
                        <w:p w14:paraId="78528137" w14:textId="35B06261" w:rsidR="00114D5E" w:rsidRPr="007C1AAC" w:rsidRDefault="00114D5E" w:rsidP="002956C1">
                          <w:pPr>
                            <w:spacing w:before="0"/>
                            <w:jc w:val="center"/>
                            <w:rPr>
                              <w:sz w:val="22"/>
                              <w:szCs w:val="22"/>
                            </w:rPr>
                          </w:pPr>
                          <w:del w:id="1516" w:author="Elena Vio" w:date="2016-04-24T11:18:00Z">
                            <w:r w:rsidRPr="007C1AAC" w:rsidDel="003C30B4">
                              <w:rPr>
                                <w:sz w:val="22"/>
                                <w:szCs w:val="22"/>
                              </w:rPr>
                              <w:delText>A</w:delText>
                            </w:r>
                            <w:r w:rsidDel="003C30B4">
                              <w:rPr>
                                <w:sz w:val="22"/>
                                <w:szCs w:val="22"/>
                              </w:rPr>
                              <w:delText>ctor A</w:delText>
                            </w:r>
                          </w:del>
                        </w:p>
                      </w:txbxContent>
                    </v:textbox>
                  </v:shape>
                  <v:line id="Line 31" o:spid="_x0000_s1169"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WkMcEAAADcAAAADwAAAGRycy9kb3ducmV2LnhtbERPS2vCQBC+F/oflin0Vjd6KJq6igiC&#10;B23xQc9Ddkyi2dm4u8b033cOgseP7z2d965RHYVYezYwHGSgiAtvay4NHA+rjzGomJAtNp7JwB9F&#10;mM9eX6aYW3/nHXX7VCoJ4ZijgSqlNtc6FhU5jAPfEgt38sFhEhhKbQPeJdw1epRln9phzdJQYUvL&#10;iorL/uaktyg34fp7vvTr03azunI3+T78GPP+1i++QCXq01P8cK+tgdFE5ssZOQJ69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BaQxwQAAANwAAAAPAAAAAAAAAAAAAAAA&#10;AKECAABkcnMvZG93bnJldi54bWxQSwUGAAAAAAQABAD5AAAAjwMAAAAA&#10;">
                    <v:stroke dashstyle="dash"/>
                  </v:line>
                  <v:shape id="Text Box 32" o:spid="_x0000_s1170"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inset="0,0,0,0">
                      <w:txbxContent>
                        <w:p w14:paraId="36E76FB8" w14:textId="77777777" w:rsidR="00114D5E" w:rsidRPr="007C1AAC" w:rsidRDefault="00114D5E" w:rsidP="002956C1">
                          <w:pPr>
                            <w:spacing w:before="0"/>
                            <w:rPr>
                              <w:sz w:val="22"/>
                              <w:szCs w:val="22"/>
                            </w:rPr>
                          </w:pPr>
                          <w:r>
                            <w:t>Add Individual Evaluation Report</w:t>
                          </w:r>
                        </w:p>
                      </w:txbxContent>
                    </v:textbox>
                  </v:shape>
                  <v:line id="Line 33" o:spid="_x0000_s1171"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uf3cMAAADcAAAADwAAAGRycy9kb3ducmV2LnhtbESPzYrCMBSF9wO+Q7iCuzG1i0GrUUQQ&#10;XDiKOsz60lzbanNTk1jr2xthYJaH8/NxZovO1KIl5yvLCkbDBARxbnXFhYKf0/pzDMIHZI21ZVLw&#10;JA+Lee9jhpm2Dz5QewyFiCPsM1RQhtBkUvq8JIN+aBvi6J2tMxiidIXUDh9x3NQyTZIvabDiSCix&#10;oVVJ+fV4N5GbF1t3+71cu835e7u+cTvZnfZKDfrdcgoiUBf+w3/tjVaQTlJ4n4lH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bn93DAAAA3AAAAA8AAAAAAAAAAAAA&#10;AAAAoQIAAGRycy9kb3ducmV2LnhtbFBLBQYAAAAABAAEAPkAAACRAwAAAAA=&#10;">
                    <v:stroke dashstyle="dash"/>
                  </v:line>
                  <v:rect id="Rectangle 34" o:spid="_x0000_s1172"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hUexQAA&#10;ANwAAAAPAAAAZHJzL2Rvd25yZXYueG1sRI9Ba8JAFITvBf/D8gq9NZsmIDW6SrFY6lGTS2/P7DOJ&#10;zb4N2dVEf70rFHocZuYbZrEaTSsu1LvGsoK3KAZBXFrdcKWgyDev7yCcR9bYWiYFV3KwWk6eFphp&#10;O/COLntfiQBhl6GC2vsuk9KVNRl0ke2Ig3e0vUEfZF9J3eMQ4KaVSRxPpcGGw0KNHa1rKn/3Z6Pg&#10;0CQF3nb5V2xmm9Rvx/x0/vlU6uV5/JiD8DT6//Bf+1srSGYp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SFR7FAAAA3AAAAA8AAAAAAAAAAAAAAAAAlwIAAGRycy9k&#10;b3ducmV2LnhtbFBLBQYAAAAABAAEAPUAAACJAwAAAAA=&#10;"/>
                  <v:rect id="Rectangle 35" o:spid="_x0000_s1173"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u41qxAAA&#10;ANwAAAAPAAAAZHJzL2Rvd25yZXYueG1sRI9Bi8IwFITvgv8hvIW9abpdWbQaRRRFj1ov3p7Ns+1u&#10;81KaqNVfb4QFj8PMfMNMZq2pxJUaV1pW8NWPQBBnVpecKzikq94QhPPIGivLpOBODmbTbmeCibY3&#10;3tF173MRIOwSVFB4XydSuqwgg65va+LgnW1j0AfZ5FI3eAtwU8k4in6kwZLDQoE1LQrK/vYXo+BU&#10;xgd87NJ1ZEarb79t09/LcanU50c7H4Pw1Pp3+L+90Qri0QBeZ8IRkNM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uNasQAAADcAAAADwAAAAAAAAAAAAAAAACXAgAAZHJzL2Rv&#10;d25yZXYueG1sUEsFBgAAAAAEAAQA9QAAAIgDAAAAAA==&#10;"/>
                  <v:line id="Line 36" o:spid="_x0000_s1174"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HKcUAAADcAAAADwAAAGRycy9kb3ducmV2LnhtbESPQWsCMRSE70L/Q3iF3jSrYO2uRild&#10;hB60oJaeXzfPzdLNy7JJ1/jvG6HgcZiZb5jVJtpWDNT7xrGC6SQDQVw53XCt4PO0Hb+A8AFZY+uY&#10;FFzJw2b9MFphod2FDzQcQy0ShH2BCkwIXSGlrwxZ9BPXESfv7HqLIcm+lrrHS4LbVs6y7FlabDgt&#10;GOzozVD1c/y1ChamPMiFLHenj3Jopnncx6/vXKmnx/i6BBEohnv4v/2uFczyO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ZmHKcUAAADcAAAADwAAAAAAAAAA&#10;AAAAAAChAgAAZHJzL2Rvd25yZXYueG1sUEsFBgAAAAAEAAQA+QAAAJMDAAAAAA==&#10;">
                    <v:stroke endarrow="block"/>
                  </v:line>
                  <v:shape id="Text Box 37" o:spid="_x0000_s1175"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oYFwwAA&#10;ANwAAAAPAAAAZHJzL2Rvd25yZXYueG1sRI/disIwFITvF3yHcARvFpsqu1WrUVxB8dafBzhtjm2x&#10;OSlN1ta3NwvCXg4z8w2z2vSmFg9qXWVZwSSKQRDnVldcKLhe9uM5COeRNdaWScGTHGzWg48Vptp2&#10;fKLH2RciQNilqKD0vkmldHlJBl1kG+Lg3Wxr0AfZFlK32AW4qeU0jhNpsOKwUGJDu5Ly+/nXKLgd&#10;u8/vRZcd/HV2+kp+sJpl9qnUaNhvlyA89f4//G4ftYLpIoG/M+EIyP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oYFwwAAANwAAAAPAAAAAAAAAAAAAAAAAJcCAABkcnMvZG93&#10;bnJldi54bWxQSwUGAAAAAAQABAD1AAAAhwMAAAAA&#10;" stroked="f">
                    <v:textbox>
                      <w:txbxContent>
                        <w:p w14:paraId="43258722" w14:textId="77777777" w:rsidR="00114D5E" w:rsidRPr="007C1AAC" w:rsidRDefault="00114D5E" w:rsidP="002956C1">
                          <w:pPr>
                            <w:spacing w:before="0"/>
                            <w:jc w:val="center"/>
                            <w:rPr>
                              <w:sz w:val="22"/>
                              <w:szCs w:val="22"/>
                            </w:rPr>
                          </w:pPr>
                          <w:r>
                            <w:rPr>
                              <w:sz w:val="22"/>
                              <w:szCs w:val="22"/>
                            </w:rPr>
                            <w:t>XDS Document Repository</w:t>
                          </w:r>
                        </w:p>
                        <w:p w14:paraId="11BE0044" w14:textId="77777777" w:rsidR="00114D5E" w:rsidRDefault="00114D5E" w:rsidP="002956C1">
                          <w:pPr>
                            <w:spacing w:before="0"/>
                          </w:pPr>
                        </w:p>
                        <w:p w14:paraId="411CED2C" w14:textId="77777777" w:rsidR="00114D5E" w:rsidRPr="007C1AAC" w:rsidRDefault="00114D5E" w:rsidP="002956C1">
                          <w:pPr>
                            <w:spacing w:before="0"/>
                            <w:jc w:val="center"/>
                            <w:rPr>
                              <w:sz w:val="22"/>
                              <w:szCs w:val="22"/>
                            </w:rPr>
                          </w:pPr>
                          <w:r w:rsidRPr="007C1AAC">
                            <w:rPr>
                              <w:sz w:val="22"/>
                              <w:szCs w:val="22"/>
                            </w:rPr>
                            <w:t>A</w:t>
                          </w:r>
                          <w:r>
                            <w:rPr>
                              <w:sz w:val="22"/>
                              <w:szCs w:val="22"/>
                            </w:rPr>
                            <w:t>ctor D</w:t>
                          </w:r>
                        </w:p>
                      </w:txbxContent>
                    </v:textbox>
                  </v:shape>
                  <v:line id="Line 38" o:spid="_x0000_s1176"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14+1bGAAAA3AAAAA8AAAAAAAAA&#10;AAAAAAAAoQIAAGRycy9kb3ducmV2LnhtbFBLBQYAAAAABAAEAPkAAACUAwAAAAA=&#10;">
                    <v:stroke endarrow="block"/>
                  </v:line>
                  <v:shape id="Text Box 39" o:spid="_x0000_s1177"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1F4D4DDF" w14:textId="77777777" w:rsidR="00114D5E" w:rsidRPr="007C1AAC" w:rsidRDefault="00114D5E" w:rsidP="002956C1">
                          <w:pPr>
                            <w:spacing w:before="0"/>
                            <w:rPr>
                              <w:sz w:val="22"/>
                              <w:szCs w:val="22"/>
                            </w:rPr>
                          </w:pPr>
                          <w:r>
                            <w:t>Provide And Register Document set-b Response</w:t>
                          </w:r>
                          <w:r w:rsidDel="00281B77">
                            <w:rPr>
                              <w:sz w:val="22"/>
                              <w:szCs w:val="22"/>
                            </w:rPr>
                            <w:t xml:space="preserve"> </w:t>
                          </w:r>
                        </w:p>
                        <w:p w14:paraId="73B138D4" w14:textId="77777777" w:rsidR="00114D5E" w:rsidRDefault="00114D5E" w:rsidP="002956C1">
                          <w:pPr>
                            <w:spacing w:before="0"/>
                          </w:pPr>
                        </w:p>
                        <w:p w14:paraId="70DE0E88" w14:textId="77777777" w:rsidR="00114D5E" w:rsidRPr="007C1AAC" w:rsidRDefault="00114D5E" w:rsidP="002956C1">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5A766375" w14:textId="4C3F0D3E" w:rsidR="002956C1" w:rsidRDefault="002956C1" w:rsidP="002956C1">
      <w:pPr>
        <w:pStyle w:val="Titolo4"/>
        <w:numPr>
          <w:ilvl w:val="0"/>
          <w:numId w:val="0"/>
        </w:numPr>
        <w:rPr>
          <w:ins w:id="1517" w:author="Elena Vio" w:date="2016-04-16T13:12:00Z"/>
          <w:noProof w:val="0"/>
        </w:rPr>
      </w:pPr>
      <w:ins w:id="1518" w:author="Elena Vio" w:date="2016-04-16T13:12:00Z">
        <w:r w:rsidRPr="003651D9">
          <w:rPr>
            <w:noProof w:val="0"/>
          </w:rPr>
          <w:t>3.Y</w:t>
        </w:r>
        <w:r w:rsidR="00C15485">
          <w:rPr>
            <w:noProof w:val="0"/>
          </w:rPr>
          <w:t>8</w:t>
        </w:r>
        <w:r>
          <w:rPr>
            <w:noProof w:val="0"/>
          </w:rPr>
          <w:t>.4</w:t>
        </w:r>
        <w:r w:rsidRPr="003651D9">
          <w:rPr>
            <w:noProof w:val="0"/>
          </w:rPr>
          <w:t xml:space="preserve">.1 </w:t>
        </w:r>
      </w:ins>
      <w:ins w:id="1519" w:author="Elena Vio" w:date="2016-04-16T13:22:00Z">
        <w:r w:rsidR="00C15485">
          <w:t>Complete Heart Team</w:t>
        </w:r>
      </w:ins>
      <w:ins w:id="1520" w:author="Elena Vio" w:date="2016-04-16T13:12:00Z">
        <w:r>
          <w:t xml:space="preserve"> </w:t>
        </w:r>
      </w:ins>
    </w:p>
    <w:p w14:paraId="0AD25BAB" w14:textId="185A353A" w:rsidR="002956C1" w:rsidRPr="001C002C" w:rsidRDefault="002956C1" w:rsidP="002956C1">
      <w:pPr>
        <w:pStyle w:val="AuthorInstructions"/>
        <w:rPr>
          <w:ins w:id="1521" w:author="Elena Vio" w:date="2016-04-16T13:12:00Z"/>
          <w:i w:val="0"/>
        </w:rPr>
      </w:pPr>
      <w:ins w:id="1522" w:author="Elena Vio" w:date="2016-04-16T13:12:00Z">
        <w:r w:rsidRPr="00F11D89">
          <w:rPr>
            <w:i w:val="0"/>
          </w:rPr>
          <w:t xml:space="preserve">This message </w:t>
        </w:r>
        <w:r>
          <w:rPr>
            <w:i w:val="0"/>
          </w:rPr>
          <w:t xml:space="preserve">provides </w:t>
        </w:r>
      </w:ins>
      <w:ins w:id="1523" w:author="Elena Vio" w:date="2016-04-16T13:22:00Z">
        <w:r w:rsidR="00C15485">
          <w:rPr>
            <w:i w:val="0"/>
          </w:rPr>
          <w:t>Final</w:t>
        </w:r>
      </w:ins>
      <w:ins w:id="1524" w:author="Elena Vio" w:date="2016-04-16T13:12:00Z">
        <w:r>
          <w:rPr>
            <w:i w:val="0"/>
          </w:rPr>
          <w:t xml:space="preserve"> Report</w:t>
        </w:r>
        <w:r w:rsidRPr="00C062BE">
          <w:rPr>
            <w:i w:val="0"/>
          </w:rPr>
          <w:t xml:space="preserve"> </w:t>
        </w:r>
        <w:r>
          <w:rPr>
            <w:i w:val="0"/>
          </w:rPr>
          <w:t xml:space="preserve">to </w:t>
        </w:r>
      </w:ins>
      <w:ins w:id="1525" w:author="Elena Vio" w:date="2016-04-16T13:22:00Z">
        <w:r w:rsidR="00C15485">
          <w:rPr>
            <w:i w:val="0"/>
          </w:rPr>
          <w:t>HT Requester</w:t>
        </w:r>
      </w:ins>
      <w:ins w:id="1526" w:author="Elena Vio" w:date="2016-04-16T13:23:00Z">
        <w:r w:rsidR="00E23BC3">
          <w:rPr>
            <w:i w:val="0"/>
          </w:rPr>
          <w:t xml:space="preserve"> and marks task as completed</w:t>
        </w:r>
      </w:ins>
      <w:ins w:id="1527" w:author="Elena Vio" w:date="2016-04-16T13:12:00Z">
        <w:r w:rsidRPr="00C062BE">
          <w:rPr>
            <w:i w:val="0"/>
          </w:rPr>
          <w:t>.</w:t>
        </w:r>
      </w:ins>
    </w:p>
    <w:p w14:paraId="431372A2" w14:textId="77777777" w:rsidR="002956C1" w:rsidRDefault="002956C1" w:rsidP="002956C1">
      <w:pPr>
        <w:pStyle w:val="AuthorInstructions"/>
        <w:rPr>
          <w:ins w:id="1528" w:author="Elena Vio" w:date="2016-04-16T13:12:00Z"/>
          <w:i w:val="0"/>
        </w:rPr>
      </w:pPr>
    </w:p>
    <w:p w14:paraId="5C217D94" w14:textId="39D07C3E" w:rsidR="002956C1" w:rsidRPr="003651D9" w:rsidRDefault="002956C1" w:rsidP="002956C1">
      <w:pPr>
        <w:pStyle w:val="Titolo5"/>
        <w:numPr>
          <w:ilvl w:val="0"/>
          <w:numId w:val="0"/>
        </w:numPr>
        <w:rPr>
          <w:ins w:id="1529" w:author="Elena Vio" w:date="2016-04-16T13:12:00Z"/>
          <w:noProof w:val="0"/>
        </w:rPr>
      </w:pPr>
      <w:ins w:id="1530" w:author="Elena Vio" w:date="2016-04-16T13:12:00Z">
        <w:r w:rsidRPr="003651D9">
          <w:rPr>
            <w:noProof w:val="0"/>
          </w:rPr>
          <w:t>3.Y</w:t>
        </w:r>
        <w:r w:rsidR="0021474A">
          <w:rPr>
            <w:noProof w:val="0"/>
          </w:rPr>
          <w:t>8</w:t>
        </w:r>
        <w:r w:rsidRPr="003651D9">
          <w:rPr>
            <w:noProof w:val="0"/>
          </w:rPr>
          <w:t>.4.1.1 Trigger Events</w:t>
        </w:r>
      </w:ins>
    </w:p>
    <w:p w14:paraId="0BDB709C" w14:textId="387C3BA2" w:rsidR="002956C1" w:rsidRDefault="002956C1" w:rsidP="002D6DF2">
      <w:pPr>
        <w:rPr>
          <w:ins w:id="1531" w:author="Elena Vio" w:date="2016-04-16T13:24:00Z"/>
        </w:rPr>
      </w:pPr>
      <w:ins w:id="1532" w:author="Elena Vio" w:date="2016-04-16T13:12:00Z">
        <w:r>
          <w:t xml:space="preserve">The HT </w:t>
        </w:r>
      </w:ins>
      <w:ins w:id="1533" w:author="Elena Vio" w:date="2016-04-16T13:25:00Z">
        <w:r w:rsidR="002D6DF2">
          <w:t>Manager</w:t>
        </w:r>
      </w:ins>
      <w:ins w:id="1534" w:author="Elena Vio" w:date="2016-04-16T13:12:00Z">
        <w:r>
          <w:t xml:space="preserve"> sends this message when </w:t>
        </w:r>
      </w:ins>
      <w:ins w:id="1535" w:author="Elena Vio" w:date="2016-04-16T13:25:00Z">
        <w:r w:rsidR="002D6DF2">
          <w:t>it</w:t>
        </w:r>
      </w:ins>
      <w:ins w:id="1536" w:author="Elena Vio" w:date="2016-04-16T13:24:00Z">
        <w:r w:rsidR="002D6DF2">
          <w:t xml:space="preserve"> completes the </w:t>
        </w:r>
      </w:ins>
      <w:ins w:id="1537" w:author="Elena Vio" w:date="2016-04-16T13:25:00Z">
        <w:r w:rsidR="002D6DF2">
          <w:t xml:space="preserve">HT Perform task and </w:t>
        </w:r>
      </w:ins>
      <w:ins w:id="1538" w:author="Elena Vio" w:date="2016-04-16T13:12:00Z">
        <w:r>
          <w:t xml:space="preserve">is ready to provide </w:t>
        </w:r>
      </w:ins>
      <w:proofErr w:type="gramStart"/>
      <w:ins w:id="1539" w:author="Elena Vio" w:date="2016-04-16T13:26:00Z">
        <w:r w:rsidR="002D6DF2">
          <w:t xml:space="preserve">Final </w:t>
        </w:r>
      </w:ins>
      <w:ins w:id="1540" w:author="Elena Vio" w:date="2016-04-16T13:12:00Z">
        <w:r w:rsidRPr="00C062BE">
          <w:t xml:space="preserve"> Report</w:t>
        </w:r>
        <w:proofErr w:type="gramEnd"/>
        <w:r w:rsidRPr="00C062BE">
          <w:t xml:space="preserve"> to </w:t>
        </w:r>
      </w:ins>
      <w:ins w:id="1541" w:author="Elena Vio" w:date="2016-04-24T17:57:00Z">
        <w:r w:rsidR="00881484">
          <w:t xml:space="preserve">Heart Team, on basis of HT Request Document, and if needed, </w:t>
        </w:r>
      </w:ins>
      <w:ins w:id="1542" w:author="Elena Vio" w:date="2016-04-24T17:58:00Z">
        <w:r w:rsidR="00881484">
          <w:t>Individual evaluation report</w:t>
        </w:r>
        <w:r w:rsidR="00B13E42">
          <w:t>s</w:t>
        </w:r>
        <w:r w:rsidR="00881484">
          <w:t xml:space="preserve"> and the discussion in communication point</w:t>
        </w:r>
      </w:ins>
      <w:ins w:id="1543" w:author="Elena Vio" w:date="2016-04-16T13:12:00Z">
        <w:r>
          <w:t>.</w:t>
        </w:r>
      </w:ins>
    </w:p>
    <w:p w14:paraId="25C0A95E" w14:textId="77777777" w:rsidR="002D6DF2" w:rsidRDefault="002D6DF2" w:rsidP="002956C1">
      <w:pPr>
        <w:rPr>
          <w:ins w:id="1544" w:author="Elena Vio" w:date="2016-04-16T13:12:00Z"/>
        </w:rPr>
      </w:pPr>
    </w:p>
    <w:p w14:paraId="7C7BBBFA" w14:textId="77777777" w:rsidR="002956C1" w:rsidRDefault="002956C1" w:rsidP="002956C1">
      <w:pPr>
        <w:rPr>
          <w:ins w:id="1545" w:author="Elena Vio" w:date="2016-04-16T13:12:00Z"/>
        </w:rPr>
      </w:pPr>
      <w:ins w:id="1546" w:author="Elena Vio" w:date="2016-04-16T13:12:00Z">
        <w:r>
          <w:t xml:space="preserve">The </w:t>
        </w:r>
        <w:r w:rsidRPr="00855164">
          <w:rPr>
            <w:b/>
          </w:rPr>
          <w:t>pre-conditions</w:t>
        </w:r>
        <w:r>
          <w:t xml:space="preserve"> are encoded as:</w:t>
        </w:r>
      </w:ins>
    </w:p>
    <w:p w14:paraId="39EC4E23" w14:textId="77777777" w:rsidR="00B13E42" w:rsidRPr="00B13E42" w:rsidRDefault="002956C1" w:rsidP="00B13E42">
      <w:pPr>
        <w:rPr>
          <w:ins w:id="1547" w:author="Elena Vio" w:date="2016-04-24T18:00:00Z"/>
          <w:rPrChange w:id="1548" w:author="Elena Vio" w:date="2016-04-24T18:00:00Z">
            <w:rPr>
              <w:ins w:id="1549" w:author="Elena Vio" w:date="2016-04-24T18:00:00Z"/>
              <w:b/>
            </w:rPr>
          </w:rPrChange>
        </w:rPr>
        <w:pPrChange w:id="1550" w:author="Elena Vio" w:date="2016-04-24T18:00:00Z">
          <w:pPr>
            <w:pStyle w:val="Paragrafoelenco"/>
            <w:numPr>
              <w:numId w:val="61"/>
            </w:numPr>
            <w:ind w:hanging="360"/>
          </w:pPr>
        </w:pPrChange>
      </w:pPr>
      <w:ins w:id="1551" w:author="Elena Vio" w:date="2016-04-16T13:12:00Z">
        <w:r>
          <w:t>The workflow document is open (</w:t>
        </w:r>
        <w:proofErr w:type="spellStart"/>
        <w:r w:rsidRPr="00B13E42">
          <w:rPr>
            <w:rFonts w:ascii="Courier" w:hAnsi="Courier"/>
            <w:b/>
          </w:rPr>
          <w:t>WorkflowDocument</w:t>
        </w:r>
        <w:proofErr w:type="spellEnd"/>
        <w:r w:rsidRPr="00B13E42">
          <w:rPr>
            <w:rFonts w:ascii="Courier" w:hAnsi="Courier"/>
            <w:b/>
          </w:rPr>
          <w:t>/</w:t>
        </w:r>
        <w:proofErr w:type="spellStart"/>
        <w:r w:rsidRPr="00B13E42">
          <w:rPr>
            <w:rFonts w:ascii="Courier" w:hAnsi="Courier"/>
            <w:b/>
          </w:rPr>
          <w:t>workflowStatus</w:t>
        </w:r>
        <w:proofErr w:type="spellEnd"/>
        <w:r>
          <w:t>=”OPEN”)</w:t>
        </w:r>
        <w:r w:rsidRPr="00B13E42">
          <w:rPr>
            <w:b/>
          </w:rPr>
          <w:t xml:space="preserve"> </w:t>
        </w:r>
        <w:r w:rsidRPr="00B13E42">
          <w:rPr>
            <w:rPrChange w:id="1552" w:author="Elena Vio" w:date="2016-04-24T18:00:00Z">
              <w:rPr>
                <w:b/>
              </w:rPr>
            </w:rPrChange>
          </w:rPr>
          <w:t>and</w:t>
        </w:r>
        <w:r w:rsidRPr="00B13E42">
          <w:rPr>
            <w:b/>
          </w:rPr>
          <w:t xml:space="preserve"> </w:t>
        </w:r>
      </w:ins>
    </w:p>
    <w:p w14:paraId="50D57264" w14:textId="0722003D" w:rsidR="002956C1" w:rsidRDefault="00B13E42" w:rsidP="00881484">
      <w:pPr>
        <w:pStyle w:val="Paragrafoelenco"/>
        <w:numPr>
          <w:ilvl w:val="0"/>
          <w:numId w:val="61"/>
        </w:numPr>
        <w:rPr>
          <w:ins w:id="1553" w:author="Elena Vio" w:date="2016-04-24T17:59:00Z"/>
        </w:rPr>
      </w:pPr>
      <w:ins w:id="1554" w:author="Elena Vio" w:date="2016-04-24T18:00:00Z">
        <w:r w:rsidRPr="00B13E42">
          <w:rPr>
            <w:rPrChange w:id="1555" w:author="Elena Vio" w:date="2016-04-24T18:01:00Z">
              <w:rPr>
                <w:b/>
              </w:rPr>
            </w:rPrChange>
          </w:rPr>
          <w:t xml:space="preserve">If </w:t>
        </w:r>
      </w:ins>
      <w:ins w:id="1556" w:author="Elena Vio" w:date="2016-04-24T18:01:00Z">
        <w:r w:rsidRPr="00B13E42">
          <w:rPr>
            <w:rPrChange w:id="1557" w:author="Elena Vio" w:date="2016-04-24T18:01:00Z">
              <w:rPr>
                <w:b/>
              </w:rPr>
            </w:rPrChange>
          </w:rPr>
          <w:t xml:space="preserve">HT Manager requires a </w:t>
        </w:r>
      </w:ins>
      <w:ins w:id="1558" w:author="Elena Vio" w:date="2016-04-24T18:00:00Z">
        <w:r w:rsidRPr="00B13E42">
          <w:rPr>
            <w:rPrChange w:id="1559" w:author="Elena Vio" w:date="2016-04-24T18:01:00Z">
              <w:rPr>
                <w:b/>
              </w:rPr>
            </w:rPrChange>
          </w:rPr>
          <w:t>communication point</w:t>
        </w:r>
      </w:ins>
      <w:ins w:id="1560" w:author="Elena Vio" w:date="2016-04-24T18:01:00Z">
        <w:r w:rsidRPr="00B13E42">
          <w:rPr>
            <w:rPrChange w:id="1561" w:author="Elena Vio" w:date="2016-04-24T18:01:00Z">
              <w:rPr>
                <w:b/>
              </w:rPr>
            </w:rPrChange>
          </w:rPr>
          <w:t>,</w:t>
        </w:r>
      </w:ins>
      <w:ins w:id="1562" w:author="Elena Vio" w:date="2016-04-24T18:00:00Z">
        <w:r>
          <w:rPr>
            <w:b/>
          </w:rPr>
          <w:t xml:space="preserve"> </w:t>
        </w:r>
      </w:ins>
      <w:ins w:id="1563" w:author="Elena Vio" w:date="2016-04-16T13:12:00Z">
        <w:r w:rsidR="002956C1">
          <w:rPr>
            <w:b/>
          </w:rPr>
          <w:t>t</w:t>
        </w:r>
        <w:r w:rsidR="002956C1">
          <w:t xml:space="preserve">he HT </w:t>
        </w:r>
      </w:ins>
      <w:ins w:id="1564" w:author="Elena Vio" w:date="2016-04-16T13:26:00Z">
        <w:r w:rsidR="00115406">
          <w:t>Perform</w:t>
        </w:r>
      </w:ins>
      <w:ins w:id="1565" w:author="Elena Vio" w:date="2016-04-16T13:12:00Z">
        <w:r w:rsidR="002956C1">
          <w:t xml:space="preserve"> </w:t>
        </w:r>
        <w:r w:rsidR="002956C1" w:rsidRPr="00A555FB">
          <w:t xml:space="preserve">task is </w:t>
        </w:r>
        <w:r w:rsidR="002956C1">
          <w:t>“IN PROGRESS</w:t>
        </w:r>
        <w:r w:rsidR="002956C1" w:rsidRPr="00A555FB">
          <w:t>”</w:t>
        </w:r>
        <w:r w:rsidR="002956C1" w:rsidRPr="00C062BE">
          <w:rPr>
            <w:b/>
          </w:rPr>
          <w:t xml:space="preserve"> </w:t>
        </w:r>
        <w:r w:rsidR="002956C1">
          <w:t>(</w:t>
        </w:r>
        <w:proofErr w:type="spellStart"/>
        <w:r w:rsidR="002956C1" w:rsidRPr="00C062BE">
          <w:rPr>
            <w:rFonts w:ascii="Courier" w:hAnsi="Courier"/>
            <w:b/>
          </w:rPr>
          <w:t>WorkflowDocument</w:t>
        </w:r>
        <w:proofErr w:type="spellEnd"/>
        <w:r w:rsidR="002956C1" w:rsidRPr="00C062BE">
          <w:rPr>
            <w:rFonts w:ascii="Courier" w:hAnsi="Courier"/>
            <w:b/>
          </w:rPr>
          <w:t>/</w:t>
        </w:r>
        <w:proofErr w:type="spellStart"/>
        <w:r w:rsidR="002956C1" w:rsidRPr="00C062BE">
          <w:rPr>
            <w:rFonts w:ascii="Courier" w:hAnsi="Courier"/>
            <w:b/>
          </w:rPr>
          <w:t>TaskList</w:t>
        </w:r>
        <w:proofErr w:type="spellEnd"/>
        <w:r w:rsidR="002956C1" w:rsidRPr="00C062BE">
          <w:rPr>
            <w:rFonts w:ascii="Courier" w:hAnsi="Courier"/>
            <w:b/>
          </w:rPr>
          <w:t>/</w:t>
        </w:r>
        <w:proofErr w:type="spellStart"/>
        <w:r w:rsidR="002956C1" w:rsidRPr="00C062BE">
          <w:rPr>
            <w:rFonts w:ascii="Courier" w:hAnsi="Courier"/>
            <w:b/>
          </w:rPr>
          <w:t>XDWTask</w:t>
        </w:r>
        <w:proofErr w:type="spellEnd"/>
        <w:r w:rsidR="002956C1" w:rsidRPr="00C062BE">
          <w:rPr>
            <w:rFonts w:ascii="Courier" w:hAnsi="Courier"/>
            <w:b/>
          </w:rPr>
          <w:t>/</w:t>
        </w:r>
        <w:proofErr w:type="spellStart"/>
        <w:r w:rsidR="002956C1" w:rsidRPr="00C062BE">
          <w:rPr>
            <w:rFonts w:ascii="Courier" w:hAnsi="Courier"/>
            <w:b/>
          </w:rPr>
          <w:t>taskData</w:t>
        </w:r>
        <w:proofErr w:type="spellEnd"/>
        <w:r w:rsidR="002956C1" w:rsidRPr="00C062BE">
          <w:rPr>
            <w:rFonts w:ascii="Courier" w:hAnsi="Courier"/>
            <w:b/>
          </w:rPr>
          <w:t>/</w:t>
        </w:r>
        <w:proofErr w:type="spellStart"/>
        <w:r w:rsidR="002956C1" w:rsidRPr="00C062BE">
          <w:rPr>
            <w:rFonts w:ascii="Courier" w:hAnsi="Courier"/>
            <w:b/>
          </w:rPr>
          <w:t>taskDetails</w:t>
        </w:r>
        <w:proofErr w:type="spellEnd"/>
        <w:r w:rsidR="002956C1" w:rsidRPr="00C062BE">
          <w:rPr>
            <w:rFonts w:ascii="Courier" w:hAnsi="Courier"/>
            <w:b/>
          </w:rPr>
          <w:t>/status</w:t>
        </w:r>
        <w:r w:rsidR="002956C1">
          <w:t xml:space="preserve">=”IN PROGRESS” </w:t>
        </w:r>
        <w:r w:rsidR="002956C1" w:rsidRPr="00855164">
          <w:t>and</w:t>
        </w:r>
        <w:r w:rsidR="002956C1" w:rsidRPr="00C062BE">
          <w:rPr>
            <w:b/>
          </w:rPr>
          <w:t xml:space="preserve"> </w:t>
        </w:r>
        <w:r w:rsidR="002956C1" w:rsidRPr="00C062BE">
          <w:rPr>
            <w:rFonts w:ascii="Courier" w:hAnsi="Courier"/>
            <w:b/>
          </w:rPr>
          <w:lastRenderedPageBreak/>
          <w:t>WorkflowDocument/TaskList/XDWTask/taskData/taskDetails/taskType</w:t>
        </w:r>
        <w:r w:rsidR="002956C1">
          <w:t>=”HT</w:t>
        </w:r>
      </w:ins>
      <w:ins w:id="1566" w:author="Elena Vio" w:date="2016-04-16T13:27:00Z">
        <w:r w:rsidR="00115406">
          <w:t>Perform</w:t>
        </w:r>
      </w:ins>
      <w:ins w:id="1567" w:author="Elena Vio" w:date="2016-04-16T13:12:00Z">
        <w:r w:rsidR="002956C1">
          <w:t>”).</w:t>
        </w:r>
      </w:ins>
    </w:p>
    <w:p w14:paraId="11088D99" w14:textId="3A248C61" w:rsidR="00B13E42" w:rsidRDefault="00B13E42" w:rsidP="00B13E42">
      <w:pPr>
        <w:pStyle w:val="Paragrafoelenco"/>
        <w:rPr>
          <w:ins w:id="1568" w:author="Elena Vio" w:date="2016-04-24T17:59:00Z"/>
        </w:rPr>
        <w:pPrChange w:id="1569" w:author="Elena Vio" w:date="2016-04-24T17:59:00Z">
          <w:pPr>
            <w:pStyle w:val="Paragrafoelenco"/>
            <w:numPr>
              <w:numId w:val="61"/>
            </w:numPr>
            <w:ind w:hanging="360"/>
          </w:pPr>
        </w:pPrChange>
      </w:pPr>
      <w:ins w:id="1570" w:author="Elena Vio" w:date="2016-04-24T17:59:00Z">
        <w:r>
          <w:t>OR</w:t>
        </w:r>
      </w:ins>
    </w:p>
    <w:p w14:paraId="21FE76E9" w14:textId="532AC6EF" w:rsidR="00B13E42" w:rsidRPr="007858B9" w:rsidRDefault="00B13E42" w:rsidP="001E1651">
      <w:pPr>
        <w:pStyle w:val="Paragrafoelenco"/>
        <w:numPr>
          <w:ilvl w:val="0"/>
          <w:numId w:val="61"/>
        </w:numPr>
        <w:rPr>
          <w:ins w:id="1571" w:author="Elena Vio" w:date="2016-04-16T13:12:00Z"/>
        </w:rPr>
      </w:pPr>
      <w:ins w:id="1572" w:author="Elena Vio" w:date="2016-04-24T18:01:00Z">
        <w:r w:rsidRPr="00914D8F">
          <w:t xml:space="preserve">If HT Manager </w:t>
        </w:r>
        <w:r>
          <w:t>doesn’t require</w:t>
        </w:r>
        <w:r w:rsidRPr="00914D8F">
          <w:t xml:space="preserve"> a communication point,</w:t>
        </w:r>
        <w:r>
          <w:rPr>
            <w:b/>
          </w:rPr>
          <w:t xml:space="preserve"> all</w:t>
        </w:r>
        <w:r>
          <w:t xml:space="preserve"> HT </w:t>
        </w:r>
      </w:ins>
      <w:ins w:id="1573" w:author="Elena Vio" w:date="2016-04-24T18:02:00Z">
        <w:r>
          <w:t>Involvement</w:t>
        </w:r>
      </w:ins>
      <w:ins w:id="1574" w:author="Elena Vio" w:date="2016-04-24T18:01:00Z">
        <w:r>
          <w:t xml:space="preserve"> </w:t>
        </w:r>
        <w:r w:rsidRPr="00A555FB">
          <w:t>task</w:t>
        </w:r>
      </w:ins>
      <w:ins w:id="1575" w:author="Elena Vio" w:date="2016-04-24T18:02:00Z">
        <w:r>
          <w:t>s</w:t>
        </w:r>
      </w:ins>
      <w:ins w:id="1576" w:author="Elena Vio" w:date="2016-04-24T18:01:00Z">
        <w:r w:rsidRPr="00A555FB">
          <w:t xml:space="preserve"> </w:t>
        </w:r>
      </w:ins>
      <w:ins w:id="1577" w:author="Elena Vio" w:date="2016-04-24T18:02:00Z">
        <w:r>
          <w:t>are</w:t>
        </w:r>
      </w:ins>
      <w:ins w:id="1578" w:author="Elena Vio" w:date="2016-04-24T18:01:00Z">
        <w:r w:rsidRPr="00A555FB">
          <w:t xml:space="preserve"> </w:t>
        </w:r>
        <w:r>
          <w:t>“</w:t>
        </w:r>
      </w:ins>
      <w:ins w:id="1579" w:author="Elena Vio" w:date="2016-04-24T18:02:00Z">
        <w:r>
          <w:t>COMPLETED</w:t>
        </w:r>
      </w:ins>
      <w:ins w:id="1580" w:author="Elena Vio" w:date="2016-04-24T18:01:00Z">
        <w:r w:rsidRPr="00A555FB">
          <w:t>”</w:t>
        </w:r>
      </w:ins>
      <w:ins w:id="1581" w:author="Elena Vio" w:date="2016-04-24T18:02:00Z">
        <w:r>
          <w:t xml:space="preserve"> or “EXITED”</w:t>
        </w:r>
      </w:ins>
      <w:ins w:id="1582" w:author="Elena Vio" w:date="2016-04-24T18:01:00Z">
        <w:r w:rsidRPr="00C062BE">
          <w:rPr>
            <w:b/>
          </w:rPr>
          <w:t xml:space="preserve"> </w:t>
        </w:r>
        <w:r>
          <w:t>(</w:t>
        </w:r>
        <w:r w:rsidRPr="00C062BE">
          <w:rPr>
            <w:rFonts w:ascii="Courier" w:hAnsi="Courier"/>
            <w:b/>
          </w:rPr>
          <w:t>WorkflowDocument/TaskList/XDWTask/taskData/taskDetails/status</w:t>
        </w:r>
        <w:r>
          <w:t>=</w:t>
        </w:r>
      </w:ins>
      <w:ins w:id="1583" w:author="Elena Vio" w:date="2016-04-24T18:02:00Z">
        <w:r>
          <w:t>“COMPLETED</w:t>
        </w:r>
        <w:r w:rsidRPr="00A555FB">
          <w:t>”</w:t>
        </w:r>
        <w:r>
          <w:t xml:space="preserve"> or “EXITED”</w:t>
        </w:r>
        <w:r w:rsidRPr="00C062BE">
          <w:rPr>
            <w:b/>
          </w:rPr>
          <w:t xml:space="preserve"> </w:t>
        </w:r>
      </w:ins>
      <w:ins w:id="1584" w:author="Elena Vio" w:date="2016-04-24T18:01:00Z">
        <w:r w:rsidRPr="00855164">
          <w:t>and</w:t>
        </w:r>
        <w:r w:rsidRPr="00C062BE">
          <w:rPr>
            <w:b/>
          </w:rPr>
          <w:t xml:space="preserve"> </w:t>
        </w:r>
        <w:r w:rsidRPr="00C062BE">
          <w:rPr>
            <w:rFonts w:ascii="Courier" w:hAnsi="Courier"/>
            <w:b/>
          </w:rPr>
          <w:t>WorkflowDocument/TaskList/XDWTask/taskData/taskDetails/taskType</w:t>
        </w:r>
        <w:r>
          <w:t>=”HT</w:t>
        </w:r>
      </w:ins>
      <w:ins w:id="1585" w:author="Elena Vio" w:date="2016-04-24T18:02:00Z">
        <w:r>
          <w:t>Involvement</w:t>
        </w:r>
      </w:ins>
      <w:ins w:id="1586" w:author="Elena Vio" w:date="2016-04-24T18:01:00Z">
        <w:r>
          <w:t>”).</w:t>
        </w:r>
      </w:ins>
    </w:p>
    <w:p w14:paraId="27924797" w14:textId="77C089A1" w:rsidR="002956C1" w:rsidRDefault="00115406" w:rsidP="002956C1">
      <w:pPr>
        <w:pStyle w:val="Titolo5"/>
        <w:numPr>
          <w:ilvl w:val="0"/>
          <w:numId w:val="0"/>
        </w:numPr>
        <w:rPr>
          <w:ins w:id="1587" w:author="Elena Vio" w:date="2016-04-16T13:12:00Z"/>
          <w:rFonts w:ascii="Times New Roman" w:hAnsi="Times New Roman"/>
          <w:b w:val="0"/>
          <w:noProof w:val="0"/>
          <w:kern w:val="0"/>
          <w:sz w:val="24"/>
        </w:rPr>
      </w:pPr>
      <w:ins w:id="1588" w:author="Elena Vio" w:date="2016-04-16T13:12:00Z">
        <w:r>
          <w:rPr>
            <w:rFonts w:ascii="Times New Roman" w:hAnsi="Times New Roman"/>
            <w:b w:val="0"/>
            <w:noProof w:val="0"/>
            <w:kern w:val="0"/>
            <w:sz w:val="24"/>
          </w:rPr>
          <w:t>The</w:t>
        </w:r>
        <w:r w:rsidR="002956C1">
          <w:rPr>
            <w:rFonts w:ascii="Times New Roman" w:hAnsi="Times New Roman"/>
            <w:b w:val="0"/>
            <w:noProof w:val="0"/>
            <w:kern w:val="0"/>
            <w:sz w:val="24"/>
          </w:rPr>
          <w:t xml:space="preserve"> Document needed is </w:t>
        </w:r>
      </w:ins>
      <w:ins w:id="1589" w:author="Elena Vio" w:date="2016-04-16T13:27:00Z">
        <w:r>
          <w:rPr>
            <w:rFonts w:ascii="Times New Roman" w:hAnsi="Times New Roman"/>
            <w:b w:val="0"/>
            <w:noProof w:val="0"/>
            <w:kern w:val="0"/>
            <w:sz w:val="24"/>
          </w:rPr>
          <w:t>Final</w:t>
        </w:r>
      </w:ins>
      <w:ins w:id="1590" w:author="Elena Vio" w:date="2016-04-16T13:12:00Z">
        <w:r>
          <w:rPr>
            <w:rFonts w:ascii="Times New Roman" w:hAnsi="Times New Roman"/>
            <w:b w:val="0"/>
            <w:noProof w:val="0"/>
            <w:kern w:val="0"/>
            <w:sz w:val="24"/>
          </w:rPr>
          <w:t xml:space="preserve"> R</w:t>
        </w:r>
        <w:r w:rsidR="002956C1">
          <w:rPr>
            <w:rFonts w:ascii="Times New Roman" w:hAnsi="Times New Roman"/>
            <w:b w:val="0"/>
            <w:noProof w:val="0"/>
            <w:kern w:val="0"/>
            <w:sz w:val="24"/>
          </w:rPr>
          <w:t xml:space="preserve">eport. </w:t>
        </w:r>
      </w:ins>
    </w:p>
    <w:p w14:paraId="31D12D7E" w14:textId="65206BA0" w:rsidR="002956C1" w:rsidRPr="003651D9" w:rsidRDefault="002956C1" w:rsidP="002956C1">
      <w:pPr>
        <w:pStyle w:val="Titolo5"/>
        <w:numPr>
          <w:ilvl w:val="0"/>
          <w:numId w:val="0"/>
        </w:numPr>
        <w:rPr>
          <w:ins w:id="1591" w:author="Elena Vio" w:date="2016-04-16T13:12:00Z"/>
          <w:noProof w:val="0"/>
        </w:rPr>
      </w:pPr>
      <w:ins w:id="1592" w:author="Elena Vio" w:date="2016-04-16T13:12:00Z">
        <w:r w:rsidRPr="003651D9">
          <w:rPr>
            <w:noProof w:val="0"/>
          </w:rPr>
          <w:t>3.Y</w:t>
        </w:r>
        <w:r w:rsidR="0013208E">
          <w:rPr>
            <w:noProof w:val="0"/>
          </w:rPr>
          <w:t>8</w:t>
        </w:r>
        <w:r w:rsidRPr="003651D9">
          <w:rPr>
            <w:noProof w:val="0"/>
          </w:rPr>
          <w:t>.4.1.2 Message Semantics</w:t>
        </w:r>
      </w:ins>
    </w:p>
    <w:p w14:paraId="40CB191C" w14:textId="0772074C" w:rsidR="002956C1" w:rsidRDefault="002956C1" w:rsidP="002956C1">
      <w:pPr>
        <w:pStyle w:val="Corpodeltesto"/>
        <w:rPr>
          <w:ins w:id="1593" w:author="Elena Vio" w:date="2016-04-16T13:12:00Z"/>
        </w:rPr>
      </w:pPr>
      <w:ins w:id="1594" w:author="Elena Vio" w:date="2016-04-16T13:12: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ins>
      <w:ins w:id="1595" w:author="Elena Vio" w:date="2016-04-16T13:27:00Z">
        <w:r w:rsidR="0021474A">
          <w:t>Manager</w:t>
        </w:r>
      </w:ins>
      <w:ins w:id="1596" w:author="Elena Vio" w:date="2016-04-16T13:12:00Z">
        <w:r>
          <w:t xml:space="preserve"> is the Document Source.</w:t>
        </w:r>
      </w:ins>
    </w:p>
    <w:p w14:paraId="4A8F14F2" w14:textId="77777777" w:rsidR="002956C1" w:rsidRDefault="002956C1" w:rsidP="002956C1">
      <w:pPr>
        <w:pStyle w:val="Corpodeltesto"/>
        <w:rPr>
          <w:ins w:id="1597" w:author="Elena Vio" w:date="2016-04-16T13:12:00Z"/>
        </w:rPr>
      </w:pPr>
      <w:ins w:id="1598" w:author="Elena Vio" w:date="2016-04-16T13:12:00Z">
        <w:r>
          <w:t xml:space="preserve"> This section defines:</w:t>
        </w:r>
      </w:ins>
    </w:p>
    <w:p w14:paraId="6E237695" w14:textId="7BAC2EE5" w:rsidR="002956C1" w:rsidRDefault="002956C1" w:rsidP="002956C1">
      <w:pPr>
        <w:pStyle w:val="Corpodeltesto"/>
        <w:numPr>
          <w:ilvl w:val="0"/>
          <w:numId w:val="37"/>
        </w:numPr>
        <w:rPr>
          <w:ins w:id="1599" w:author="Elena Vio" w:date="2016-04-16T13:12:00Z"/>
        </w:rPr>
      </w:pPr>
      <w:proofErr w:type="gramStart"/>
      <w:ins w:id="1600" w:author="Elena Vio" w:date="2016-04-16T13:12:00Z">
        <w:r>
          <w:t>the</w:t>
        </w:r>
        <w:proofErr w:type="gramEnd"/>
        <w:r>
          <w:t xml:space="preserve"> Heart Team Workflow Document Content submitted in the Provide</w:t>
        </w:r>
        <w:r w:rsidR="0021474A">
          <w:t xml:space="preserve"> and Register.  See Section 3.Y8</w:t>
        </w:r>
        <w:r>
          <w:t>.4.1.2.1.</w:t>
        </w:r>
      </w:ins>
    </w:p>
    <w:p w14:paraId="618916D5" w14:textId="0AF44564" w:rsidR="002956C1" w:rsidRDefault="002956C1" w:rsidP="002956C1">
      <w:pPr>
        <w:pStyle w:val="Corpodeltesto"/>
        <w:numPr>
          <w:ilvl w:val="0"/>
          <w:numId w:val="37"/>
        </w:numPr>
        <w:rPr>
          <w:ins w:id="1601" w:author="Elena Vio" w:date="2016-04-16T13:12:00Z"/>
        </w:rPr>
      </w:pPr>
      <w:ins w:id="1602" w:author="Elena Vio" w:date="2016-04-16T13:12:00Z">
        <w:r>
          <w:t xml:space="preserve">The </w:t>
        </w:r>
      </w:ins>
      <w:ins w:id="1603" w:author="Elena Vio" w:date="2016-04-16T13:27:00Z">
        <w:r w:rsidR="0021474A">
          <w:t>Final</w:t>
        </w:r>
      </w:ins>
      <w:ins w:id="1604" w:author="Elena Vio" w:date="2016-04-16T13:12:00Z">
        <w:r>
          <w:t xml:space="preserve"> Report Document</w:t>
        </w:r>
      </w:ins>
      <w:ins w:id="1605" w:author="Elena Vio" w:date="2016-04-16T13:27:00Z">
        <w:r w:rsidR="0021474A">
          <w:t xml:space="preserve"> Content</w:t>
        </w:r>
      </w:ins>
      <w:ins w:id="1606" w:author="Elena Vio" w:date="2016-04-16T13:12:00Z">
        <w:r>
          <w:t xml:space="preserve"> submitted in the Provide</w:t>
        </w:r>
        <w:r w:rsidR="0021474A">
          <w:t xml:space="preserve"> and Register.  See Section 3.Y8</w:t>
        </w:r>
        <w:r>
          <w:t>.4.1.2.2</w:t>
        </w:r>
        <w:proofErr w:type="gramStart"/>
        <w:r>
          <w:t>..</w:t>
        </w:r>
        <w:proofErr w:type="gramEnd"/>
        <w:r>
          <w:t xml:space="preserve"> </w:t>
        </w:r>
      </w:ins>
    </w:p>
    <w:p w14:paraId="633DC803" w14:textId="2307CB55" w:rsidR="002956C1" w:rsidRDefault="002956C1" w:rsidP="002956C1">
      <w:pPr>
        <w:pStyle w:val="Corpodeltesto"/>
        <w:numPr>
          <w:ilvl w:val="0"/>
          <w:numId w:val="37"/>
        </w:numPr>
        <w:rPr>
          <w:ins w:id="1607" w:author="Elena Vio" w:date="2016-04-16T13:12:00Z"/>
        </w:rPr>
      </w:pPr>
      <w:ins w:id="1608" w:author="Elena Vio" w:date="2016-04-16T13:12:00Z">
        <w:r>
          <w:t>The Document Sharing Metadata requirements for the Submission Set and D</w:t>
        </w:r>
        <w:r w:rsidR="0021474A">
          <w:t>ocument Entry.  See Section 3.Y8</w:t>
        </w:r>
        <w:r>
          <w:t>.4.1.2.3.</w:t>
        </w:r>
      </w:ins>
    </w:p>
    <w:p w14:paraId="542F04BD" w14:textId="528572ED" w:rsidR="002956C1" w:rsidRDefault="0013208E" w:rsidP="002956C1">
      <w:pPr>
        <w:pStyle w:val="Titolo5"/>
        <w:numPr>
          <w:ilvl w:val="0"/>
          <w:numId w:val="0"/>
        </w:numPr>
        <w:rPr>
          <w:ins w:id="1609" w:author="Elena Vio" w:date="2016-04-16T13:12:00Z"/>
        </w:rPr>
      </w:pPr>
      <w:ins w:id="1610" w:author="Elena Vio" w:date="2016-04-16T13:12:00Z">
        <w:r>
          <w:t>3.Y8</w:t>
        </w:r>
        <w:r w:rsidR="002956C1">
          <w:t>.4.1.2.1</w:t>
        </w:r>
        <w:r w:rsidR="002956C1" w:rsidRPr="00322355">
          <w:t xml:space="preserve"> </w:t>
        </w:r>
        <w:r w:rsidR="002956C1">
          <w:t>Heart Team Workflow Document</w:t>
        </w:r>
        <w:r w:rsidR="002956C1" w:rsidRPr="00322355">
          <w:t xml:space="preserve"> Content Requirements</w:t>
        </w:r>
      </w:ins>
    </w:p>
    <w:p w14:paraId="2AD5A4D9" w14:textId="508D85B5" w:rsidR="002956C1" w:rsidRPr="00F909C6" w:rsidRDefault="002956C1" w:rsidP="002956C1">
      <w:pPr>
        <w:pStyle w:val="Corpodeltesto"/>
        <w:rPr>
          <w:ins w:id="1611" w:author="Elena Vio" w:date="2016-04-16T13:12:00Z"/>
        </w:rPr>
      </w:pPr>
      <w:ins w:id="1612" w:author="Elena Vio" w:date="2016-04-16T13:12:00Z">
        <w:r>
          <w:t xml:space="preserve">The </w:t>
        </w:r>
        <w:proofErr w:type="gramStart"/>
        <w:r>
          <w:t xml:space="preserve">Heart Team Workflow Document is updated by the HT </w:t>
        </w:r>
      </w:ins>
      <w:ins w:id="1613" w:author="Elena Vio" w:date="2016-04-16T13:28:00Z">
        <w:r w:rsidR="0013208E">
          <w:t>Manager</w:t>
        </w:r>
        <w:proofErr w:type="gramEnd"/>
        <w:r w:rsidR="0013208E">
          <w:t>.</w:t>
        </w:r>
      </w:ins>
    </w:p>
    <w:p w14:paraId="6121D8AB" w14:textId="79601423" w:rsidR="002956C1" w:rsidRPr="001D1D9D" w:rsidRDefault="0013208E" w:rsidP="002956C1">
      <w:pPr>
        <w:pStyle w:val="Titolo5"/>
        <w:numPr>
          <w:ilvl w:val="0"/>
          <w:numId w:val="0"/>
        </w:numPr>
        <w:rPr>
          <w:ins w:id="1614" w:author="Elena Vio" w:date="2016-04-16T13:12:00Z"/>
        </w:rPr>
      </w:pPr>
      <w:ins w:id="1615" w:author="Elena Vio" w:date="2016-04-16T13:12:00Z">
        <w:r>
          <w:t>3.Y8</w:t>
        </w:r>
        <w:r w:rsidR="002956C1">
          <w:t>.4.1.2.1</w:t>
        </w:r>
        <w:r w:rsidR="002956C1" w:rsidRPr="001D1D9D">
          <w:t xml:space="preserve">.1 Workflow Document </w:t>
        </w:r>
        <w:r w:rsidR="002956C1">
          <w:t>Elements</w:t>
        </w:r>
      </w:ins>
    </w:p>
    <w:p w14:paraId="6A820F08" w14:textId="21A577F0" w:rsidR="002956C1" w:rsidRDefault="002956C1" w:rsidP="002956C1">
      <w:pPr>
        <w:pStyle w:val="AuthorInstructions"/>
        <w:rPr>
          <w:ins w:id="1616" w:author="Elena Vio" w:date="2016-04-16T13:12:00Z"/>
          <w:i w:val="0"/>
        </w:rPr>
      </w:pPr>
      <w:ins w:id="1617" w:author="Elena Vio" w:date="2016-04-16T13:12:00Z">
        <w:r>
          <w:rPr>
            <w:i w:val="0"/>
          </w:rPr>
          <w:t xml:space="preserve">The </w:t>
        </w:r>
        <w:r w:rsidRPr="00FB1453">
          <w:rPr>
            <w:i w:val="0"/>
          </w:rPr>
          <w:t xml:space="preserve">HT </w:t>
        </w:r>
      </w:ins>
      <w:ins w:id="1618" w:author="Elena Vio" w:date="2016-04-16T13:28:00Z">
        <w:r w:rsidR="0013208E">
          <w:rPr>
            <w:i w:val="0"/>
          </w:rPr>
          <w:t>Manager</w:t>
        </w:r>
      </w:ins>
      <w:ins w:id="1619" w:author="Elena Vio" w:date="2016-04-16T13:12:00Z">
        <w:r>
          <w:rPr>
            <w:i w:val="0"/>
          </w:rPr>
          <w:t xml:space="preserve"> shall update the Heart Team Workflow Document according to the definition of an XDW Workflow Document in ITI TF-3: 5.4.</w:t>
        </w:r>
      </w:ins>
    </w:p>
    <w:p w14:paraId="1A8789DD" w14:textId="459B0E88" w:rsidR="002956C1" w:rsidRDefault="002956C1" w:rsidP="002956C1">
      <w:pPr>
        <w:pStyle w:val="AuthorInstructions"/>
        <w:rPr>
          <w:ins w:id="1620" w:author="Elena Vio" w:date="2016-04-16T13:12:00Z"/>
          <w:i w:val="0"/>
        </w:rPr>
      </w:pPr>
      <w:ins w:id="1621" w:author="Elena Vio" w:date="2016-04-16T13:12:00Z">
        <w:r>
          <w:rPr>
            <w:i w:val="0"/>
          </w:rPr>
          <w:t xml:space="preserve">This transaction does not require the creation of new tasks within the Workflow Document; however, it requires the HT </w:t>
        </w:r>
      </w:ins>
      <w:ins w:id="1622" w:author="Elena Vio" w:date="2016-04-16T13:28:00Z">
        <w:r w:rsidR="0013208E">
          <w:rPr>
            <w:i w:val="0"/>
          </w:rPr>
          <w:t>Manager</w:t>
        </w:r>
      </w:ins>
      <w:ins w:id="1623" w:author="Elena Vio" w:date="2016-04-16T13:12:00Z">
        <w:r>
          <w:rPr>
            <w:i w:val="0"/>
          </w:rPr>
          <w:t xml:space="preserve"> to add a new </w:t>
        </w:r>
        <w:proofErr w:type="spellStart"/>
        <w:r w:rsidRPr="00C062BE">
          <w:rPr>
            <w:rFonts w:ascii="Courier" w:hAnsi="Courier"/>
            <w:b/>
          </w:rPr>
          <w:t>taskEvent</w:t>
        </w:r>
        <w:proofErr w:type="spellEnd"/>
        <w:r>
          <w:rPr>
            <w:i w:val="0"/>
          </w:rPr>
          <w:t xml:space="preserve"> in the HT </w:t>
        </w:r>
      </w:ins>
      <w:proofErr w:type="spellStart"/>
      <w:ins w:id="1624" w:author="Elena Vio" w:date="2016-04-16T13:28:00Z">
        <w:r w:rsidR="0013208E">
          <w:rPr>
            <w:i w:val="0"/>
          </w:rPr>
          <w:t>Perform</w:t>
        </w:r>
      </w:ins>
      <w:ins w:id="1625" w:author="Elena Vio" w:date="2016-04-16T13:12:00Z">
        <w:r w:rsidR="0013208E">
          <w:rPr>
            <w:i w:val="0"/>
          </w:rPr>
          <w:t>task</w:t>
        </w:r>
        <w:proofErr w:type="spellEnd"/>
        <w:r w:rsidR="0013208E">
          <w:rPr>
            <w:i w:val="0"/>
          </w:rPr>
          <w:t>.  See Section 3.Y8</w:t>
        </w:r>
        <w:r>
          <w:rPr>
            <w:i w:val="0"/>
          </w:rPr>
          <w:t>.4.1.2.1.1.1.</w:t>
        </w:r>
      </w:ins>
    </w:p>
    <w:p w14:paraId="5CC0A299" w14:textId="128EA1D4" w:rsidR="002956C1" w:rsidRPr="001D1D9D" w:rsidRDefault="00373BBB" w:rsidP="002956C1">
      <w:pPr>
        <w:pStyle w:val="Titolo5"/>
        <w:numPr>
          <w:ilvl w:val="0"/>
          <w:numId w:val="0"/>
        </w:numPr>
        <w:rPr>
          <w:ins w:id="1626" w:author="Elena Vio" w:date="2016-04-16T13:12:00Z"/>
        </w:rPr>
      </w:pPr>
      <w:ins w:id="1627" w:author="Elena Vio" w:date="2016-04-16T13:12:00Z">
        <w:r>
          <w:t>3.Y8</w:t>
        </w:r>
        <w:r w:rsidR="002956C1">
          <w:t>.4.1.2.1</w:t>
        </w:r>
        <w:r w:rsidR="002956C1" w:rsidRPr="001D1D9D">
          <w:t>.</w:t>
        </w:r>
        <w:r w:rsidR="002956C1">
          <w:t>1.1.1</w:t>
        </w:r>
        <w:r w:rsidR="002956C1" w:rsidRPr="001D1D9D">
          <w:t xml:space="preserve"> </w:t>
        </w:r>
        <w:r w:rsidR="002956C1">
          <w:t xml:space="preserve">XDW Task “HT </w:t>
        </w:r>
      </w:ins>
      <w:ins w:id="1628" w:author="Elena Vio" w:date="2016-04-16T13:29:00Z">
        <w:r>
          <w:t>Perfotm</w:t>
        </w:r>
      </w:ins>
      <w:ins w:id="1629" w:author="Elena Vio" w:date="2016-04-16T13:12:00Z">
        <w:r w:rsidR="002956C1">
          <w:t>”</w:t>
        </w:r>
      </w:ins>
    </w:p>
    <w:p w14:paraId="652AB414" w14:textId="77777777" w:rsidR="002956C1" w:rsidRPr="00396CD0" w:rsidRDefault="002956C1" w:rsidP="002956C1">
      <w:pPr>
        <w:pStyle w:val="AuthorInstructions"/>
        <w:rPr>
          <w:ins w:id="1630" w:author="Elena Vio" w:date="2016-04-16T13:12:00Z"/>
          <w:i w:val="0"/>
        </w:rPr>
      </w:pPr>
      <w:ins w:id="1631" w:author="Elena Vio" w:date="2016-04-16T13:12:00Z">
        <w:r>
          <w:rPr>
            <w:i w:val="0"/>
          </w:rPr>
          <w:t xml:space="preserve">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status=COMPLETED,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r w:rsidRPr="00C062BE">
          <w:rPr>
            <w:i w:val="0"/>
          </w:rPr>
          <w:t xml:space="preserve"> </w:t>
        </w:r>
      </w:ins>
    </w:p>
    <w:p w14:paraId="324B3DB5" w14:textId="77777777" w:rsidR="002956C1" w:rsidRDefault="002956C1" w:rsidP="002956C1">
      <w:pPr>
        <w:pStyle w:val="AuthorInstructions"/>
        <w:rPr>
          <w:ins w:id="1632" w:author="Elena Vio" w:date="2016-04-16T13:12:00Z"/>
          <w:i w:val="0"/>
        </w:rPr>
      </w:pPr>
      <w:ins w:id="1633" w:author="Elena Vio" w:date="2016-04-16T13:12:00Z">
        <w:r>
          <w:rPr>
            <w:i w:val="0"/>
          </w:rPr>
          <w:t xml:space="preserve">The HT Participant shall update 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to have a child element </w:t>
        </w:r>
        <w:proofErr w:type="spellStart"/>
        <w:r w:rsidRPr="00030837">
          <w:rPr>
            <w:rFonts w:ascii="Courier" w:hAnsi="Courier"/>
            <w:b/>
            <w:i w:val="0"/>
          </w:rPr>
          <w:t>taskData</w:t>
        </w:r>
        <w:proofErr w:type="spellEnd"/>
        <w:r w:rsidRPr="00030837">
          <w:rPr>
            <w:rFonts w:ascii="Courier" w:hAnsi="Courier"/>
            <w:b/>
            <w:i w:val="0"/>
          </w:rPr>
          <w:t>/</w:t>
        </w:r>
        <w:r>
          <w:rPr>
            <w:rFonts w:ascii="Courier" w:hAnsi="Courier"/>
            <w:b/>
            <w:i w:val="0"/>
          </w:rPr>
          <w:t>out</w:t>
        </w:r>
        <w:r w:rsidRPr="00030837">
          <w:rPr>
            <w:rFonts w:ascii="Courier" w:hAnsi="Courier"/>
            <w:b/>
            <w:i w:val="0"/>
          </w:rPr>
          <w:t>put/part</w:t>
        </w:r>
        <w:r>
          <w:rPr>
            <w:rFonts w:ascii="Courier" w:hAnsi="Courier"/>
            <w:b/>
            <w:i w:val="0"/>
          </w:rPr>
          <w:t xml:space="preserve"> </w:t>
        </w:r>
        <w:r w:rsidRPr="00236266">
          <w:rPr>
            <w:i w:val="0"/>
          </w:rPr>
          <w:t>where</w:t>
        </w:r>
        <w:r>
          <w:rPr>
            <w:i w:val="0"/>
          </w:rPr>
          <w:t xml:space="preserve">: </w:t>
        </w:r>
      </w:ins>
    </w:p>
    <w:p w14:paraId="0B8B0573" w14:textId="1807CF94" w:rsidR="002956C1" w:rsidRPr="00854B89" w:rsidRDefault="002956C1" w:rsidP="002956C1">
      <w:pPr>
        <w:pStyle w:val="AuthorInstructions"/>
        <w:numPr>
          <w:ilvl w:val="0"/>
          <w:numId w:val="40"/>
        </w:numPr>
        <w:rPr>
          <w:ins w:id="1634" w:author="Elena Vio" w:date="2016-04-16T13:12:00Z"/>
          <w:i w:val="0"/>
        </w:rPr>
      </w:pPr>
      <w:proofErr w:type="gramStart"/>
      <w:ins w:id="1635" w:author="Elena Vio" w:date="2016-04-16T13:12:00Z">
        <w:r w:rsidRPr="00E17DE9">
          <w:rPr>
            <w:rFonts w:ascii="Courier" w:hAnsi="Courier"/>
            <w:b/>
            <w:i w:val="0"/>
          </w:rPr>
          <w:lastRenderedPageBreak/>
          <w:t>part</w:t>
        </w:r>
        <w:proofErr w:type="gramEnd"/>
        <w:r w:rsidRPr="00E17DE9">
          <w:rPr>
            <w:rFonts w:ascii="Courier" w:hAnsi="Courier"/>
            <w:b/>
            <w:i w:val="0"/>
          </w:rPr>
          <w:t>/@name</w:t>
        </w:r>
        <w:r>
          <w:rPr>
            <w:i w:val="0"/>
          </w:rPr>
          <w:t xml:space="preserve"> =”</w:t>
        </w:r>
      </w:ins>
      <w:proofErr w:type="spellStart"/>
      <w:ins w:id="1636" w:author="Elena Vio" w:date="2016-04-16T13:29:00Z">
        <w:r w:rsidR="00373BBB">
          <w:rPr>
            <w:i w:val="0"/>
          </w:rPr>
          <w:t>Final</w:t>
        </w:r>
      </w:ins>
      <w:ins w:id="1637" w:author="Elena Vio" w:date="2016-04-16T13:12:00Z">
        <w:r>
          <w:rPr>
            <w:i w:val="0"/>
          </w:rPr>
          <w:t>Report</w:t>
        </w:r>
        <w:proofErr w:type="spellEnd"/>
        <w:r>
          <w:rPr>
            <w:i w:val="0"/>
          </w:rPr>
          <w:t xml:space="preserve">”: (1..1) </w:t>
        </w:r>
        <w:proofErr w:type="gramStart"/>
        <w:r>
          <w:rPr>
            <w:i w:val="0"/>
          </w:rPr>
          <w:t>this</w:t>
        </w:r>
        <w:proofErr w:type="gramEnd"/>
        <w:r>
          <w:rPr>
            <w:i w:val="0"/>
          </w:rPr>
          <w:t xml:space="preserve"> is </w:t>
        </w:r>
        <w:r w:rsidR="00547834">
          <w:rPr>
            <w:i w:val="0"/>
          </w:rPr>
          <w:t>an out</w:t>
        </w:r>
        <w:r>
          <w:rPr>
            <w:i w:val="0"/>
          </w:rPr>
          <w:t xml:space="preserve">put that describe </w:t>
        </w:r>
      </w:ins>
      <w:ins w:id="1638" w:author="Elena Vio" w:date="2016-04-16T13:29:00Z">
        <w:r w:rsidR="00547834">
          <w:rPr>
            <w:i w:val="0"/>
          </w:rPr>
          <w:t>the final decision</w:t>
        </w:r>
      </w:ins>
      <w:ins w:id="1639" w:author="Elena Vio" w:date="2016-04-16T13:31:00Z">
        <w:r w:rsidR="004828A2" w:rsidRPr="004828A2">
          <w:rPr>
            <w:i w:val="0"/>
          </w:rPr>
          <w:t xml:space="preserve"> </w:t>
        </w:r>
        <w:r w:rsidR="004828A2">
          <w:rPr>
            <w:i w:val="0"/>
          </w:rPr>
          <w:t>taken by Heart Team</w:t>
        </w:r>
      </w:ins>
      <w:ins w:id="1640" w:author="Elena Vio" w:date="2016-04-16T13:29:00Z">
        <w:r w:rsidR="00547834">
          <w:rPr>
            <w:i w:val="0"/>
          </w:rPr>
          <w:t xml:space="preserve"> on clinical case. </w:t>
        </w:r>
      </w:ins>
    </w:p>
    <w:p w14:paraId="6F5CC532" w14:textId="25DE1CE6" w:rsidR="002956C1" w:rsidRDefault="00A2114B" w:rsidP="002956C1">
      <w:pPr>
        <w:pStyle w:val="Titolo5"/>
        <w:numPr>
          <w:ilvl w:val="0"/>
          <w:numId w:val="0"/>
        </w:numPr>
        <w:rPr>
          <w:ins w:id="1641" w:author="Elena Vio" w:date="2016-04-16T13:12:00Z"/>
        </w:rPr>
      </w:pPr>
      <w:ins w:id="1642" w:author="Elena Vio" w:date="2016-04-16T13:12:00Z">
        <w:r>
          <w:t>3.Y8</w:t>
        </w:r>
        <w:r w:rsidR="002956C1">
          <w:t>.4.1.2.2</w:t>
        </w:r>
        <w:r w:rsidR="002956C1" w:rsidRPr="00E17DE9">
          <w:t xml:space="preserve"> </w:t>
        </w:r>
      </w:ins>
      <w:ins w:id="1643" w:author="Elena Vio" w:date="2016-04-16T13:30:00Z">
        <w:r w:rsidR="00547834">
          <w:t>Final</w:t>
        </w:r>
      </w:ins>
      <w:ins w:id="1644" w:author="Elena Vio" w:date="2016-04-16T13:12:00Z">
        <w:r w:rsidR="002956C1">
          <w:t xml:space="preserve"> Report</w:t>
        </w:r>
        <w:r w:rsidR="002956C1" w:rsidRPr="00E17DE9">
          <w:t xml:space="preserve"> Content Requirements</w:t>
        </w:r>
      </w:ins>
    </w:p>
    <w:p w14:paraId="550606C0" w14:textId="49910BF4" w:rsidR="002956C1" w:rsidRDefault="002956C1" w:rsidP="002956C1">
      <w:pPr>
        <w:pStyle w:val="AuthorInstructions"/>
        <w:rPr>
          <w:ins w:id="1645" w:author="Elena Vio" w:date="2016-04-16T13:12:00Z"/>
          <w:i w:val="0"/>
        </w:rPr>
      </w:pPr>
      <w:ins w:id="1646" w:author="Elena Vio" w:date="2016-04-16T13:12:00Z">
        <w:r>
          <w:rPr>
            <w:i w:val="0"/>
          </w:rPr>
          <w:t xml:space="preserve">The </w:t>
        </w:r>
      </w:ins>
      <w:ins w:id="1647" w:author="Elena Vio" w:date="2016-04-16T13:30:00Z">
        <w:r w:rsidR="004828A2">
          <w:rPr>
            <w:i w:val="0"/>
          </w:rPr>
          <w:t>Final</w:t>
        </w:r>
      </w:ins>
      <w:ins w:id="1648" w:author="Elena Vio" w:date="2016-04-16T13:12:00Z">
        <w:r>
          <w:rPr>
            <w:i w:val="0"/>
          </w:rPr>
          <w:t xml:space="preserve"> Report Document shall contain </w:t>
        </w:r>
      </w:ins>
      <w:ins w:id="1649" w:author="Elena Vio" w:date="2016-04-16T13:30:00Z">
        <w:r w:rsidR="004828A2">
          <w:rPr>
            <w:i w:val="0"/>
          </w:rPr>
          <w:t>the final decision taken by Heart Team on clinical case</w:t>
        </w:r>
        <w:proofErr w:type="gramStart"/>
        <w:r w:rsidR="004828A2">
          <w:rPr>
            <w:i w:val="0"/>
          </w:rPr>
          <w:t>.</w:t>
        </w:r>
      </w:ins>
      <w:ins w:id="1650" w:author="Elena Vio" w:date="2016-04-16T13:12:00Z">
        <w:r>
          <w:rPr>
            <w:i w:val="0"/>
          </w:rPr>
          <w:t>.</w:t>
        </w:r>
        <w:proofErr w:type="gramEnd"/>
        <w:r>
          <w:rPr>
            <w:i w:val="0"/>
          </w:rPr>
          <w:t xml:space="preserve"> This specification does not mandate any specific structure for this document. </w:t>
        </w:r>
      </w:ins>
    </w:p>
    <w:p w14:paraId="633DC9B1" w14:textId="6F958DF5" w:rsidR="002956C1" w:rsidRDefault="002956C1" w:rsidP="002956C1">
      <w:pPr>
        <w:pStyle w:val="Titolo5"/>
        <w:numPr>
          <w:ilvl w:val="0"/>
          <w:numId w:val="0"/>
        </w:numPr>
        <w:rPr>
          <w:ins w:id="1651" w:author="Elena Vio" w:date="2016-04-16T13:12:00Z"/>
          <w:noProof w:val="0"/>
        </w:rPr>
      </w:pPr>
      <w:ins w:id="1652" w:author="Elena Vio" w:date="2016-04-16T13:12:00Z">
        <w:r w:rsidRPr="000807AC">
          <w:rPr>
            <w:noProof w:val="0"/>
          </w:rPr>
          <w:t>3.Y</w:t>
        </w:r>
        <w:r w:rsidR="00A2114B">
          <w:rPr>
            <w:noProof w:val="0"/>
          </w:rPr>
          <w:t>8</w:t>
        </w:r>
        <w:r w:rsidRPr="000807AC">
          <w:rPr>
            <w:noProof w:val="0"/>
          </w:rPr>
          <w:t>.4.1.2</w:t>
        </w:r>
        <w:r>
          <w:rPr>
            <w:noProof w:val="0"/>
          </w:rPr>
          <w:t>.3</w:t>
        </w:r>
        <w:r w:rsidRPr="000807AC">
          <w:rPr>
            <w:noProof w:val="0"/>
          </w:rPr>
          <w:t xml:space="preserve"> </w:t>
        </w:r>
        <w:r>
          <w:rPr>
            <w:noProof w:val="0"/>
          </w:rPr>
          <w:t>Document Sharing Metadata Requirements</w:t>
        </w:r>
      </w:ins>
    </w:p>
    <w:p w14:paraId="546F7240" w14:textId="77777777" w:rsidR="002956C1" w:rsidRDefault="002956C1" w:rsidP="002956C1">
      <w:pPr>
        <w:pStyle w:val="Corpodeltesto"/>
        <w:rPr>
          <w:ins w:id="1653" w:author="Elena Vio" w:date="2016-04-16T13:12:00Z"/>
        </w:rPr>
      </w:pPr>
      <w:ins w:id="1654" w:author="Elena Vio" w:date="2016-04-16T13:12:00Z">
        <w:r>
          <w:t>Document metadata for this transaction shall comply with the requirements in ITI TF-3</w:t>
        </w:r>
        <w:proofErr w:type="gramStart"/>
        <w:r>
          <w:t>:4</w:t>
        </w:r>
        <w:proofErr w:type="gramEnd"/>
        <w:r>
          <w:t xml:space="preserve"> “Metadata used in Document Sharing Profiles”.</w:t>
        </w:r>
      </w:ins>
    </w:p>
    <w:p w14:paraId="527EF11E" w14:textId="578833FA" w:rsidR="002956C1" w:rsidRDefault="002956C1" w:rsidP="002956C1">
      <w:pPr>
        <w:pStyle w:val="Corpodeltesto"/>
        <w:rPr>
          <w:ins w:id="1655" w:author="Elena Vio" w:date="2016-04-16T13:12:00Z"/>
        </w:rPr>
      </w:pPr>
      <w:ins w:id="1656" w:author="Elena Vio" w:date="2016-04-16T13:12:00Z">
        <w:r>
          <w:t>This section specifies additional Document Sharing Metadata requirements for the Heart Team Workflow Document.</w:t>
        </w:r>
      </w:ins>
    </w:p>
    <w:p w14:paraId="6AF4ED01" w14:textId="77777777" w:rsidR="002956C1" w:rsidRDefault="002956C1" w:rsidP="002956C1">
      <w:pPr>
        <w:pStyle w:val="Corpodeltesto"/>
        <w:rPr>
          <w:ins w:id="1657" w:author="Elena Vio" w:date="2016-04-16T13:12:00Z"/>
        </w:rPr>
      </w:pPr>
      <w:ins w:id="1658" w:author="Elena Vio" w:date="2016-04-16T13:12: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513528C9" w14:textId="77777777" w:rsidR="002956C1" w:rsidRDefault="002956C1" w:rsidP="002956C1">
      <w:pPr>
        <w:pStyle w:val="Corpodeltesto"/>
        <w:numPr>
          <w:ilvl w:val="0"/>
          <w:numId w:val="53"/>
        </w:numPr>
        <w:rPr>
          <w:ins w:id="1659" w:author="Elena Vio" w:date="2016-04-16T13:12:00Z"/>
        </w:rPr>
      </w:pPr>
      <w:ins w:id="1660" w:author="Elena Vio" w:date="2016-04-16T13:12: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7F6A96BC" w14:textId="77777777" w:rsidR="002956C1" w:rsidRDefault="002956C1" w:rsidP="002956C1">
      <w:pPr>
        <w:pStyle w:val="Corpodeltesto"/>
        <w:numPr>
          <w:ilvl w:val="0"/>
          <w:numId w:val="41"/>
        </w:numPr>
        <w:rPr>
          <w:ins w:id="1661" w:author="Elena Vio" w:date="2016-04-16T13:12:00Z"/>
        </w:rPr>
      </w:pPr>
      <w:ins w:id="1662" w:author="Elena Vio" w:date="2016-04-16T13:12:00Z">
        <w:r>
          <w:t xml:space="preserve">A single entry of </w:t>
        </w:r>
        <w:proofErr w:type="spellStart"/>
        <w:r>
          <w:t>eventCodeList</w:t>
        </w:r>
        <w:proofErr w:type="spellEnd"/>
        <w:r>
          <w:t xml:space="preserve"> shall convey the actual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w:t>
        </w:r>
        <w:commentRangeStart w:id="1663"/>
        <w:r w:rsidRPr="00B1774E">
          <w:t>1.3.6.1.4.1.19376.1.2.3</w:t>
        </w:r>
        <w:commentRangeEnd w:id="1663"/>
        <w:r>
          <w:rPr>
            <w:rStyle w:val="Rimandocommento"/>
          </w:rPr>
          <w:commentReference w:id="1663"/>
        </w:r>
        <w:r>
          <w:t>”</w:t>
        </w:r>
      </w:ins>
    </w:p>
    <w:p w14:paraId="3725A3D5" w14:textId="47435076" w:rsidR="002956C1" w:rsidRDefault="002956C1" w:rsidP="002956C1">
      <w:pPr>
        <w:pStyle w:val="Corpodeltesto"/>
        <w:numPr>
          <w:ilvl w:val="0"/>
          <w:numId w:val="41"/>
        </w:numPr>
        <w:rPr>
          <w:ins w:id="1664" w:author="Elena Vio" w:date="2016-04-16T13:12:00Z"/>
        </w:rPr>
      </w:pPr>
      <w:ins w:id="1665" w:author="Elena Vio" w:date="2016-04-16T13:12:00Z">
        <w:r>
          <w:t xml:space="preserve">A single </w:t>
        </w:r>
        <w:proofErr w:type="spellStart"/>
        <w:r>
          <w:t>eventCodeList</w:t>
        </w:r>
        <w:proofErr w:type="spellEnd"/>
        <w:r>
          <w:t xml:space="preserve"> metadata shall convey the status of the HT Preparation task: code=”urn</w:t>
        </w:r>
        <w:proofErr w:type="gramStart"/>
        <w:r>
          <w:t>:ihe:rad:xcht</w:t>
        </w:r>
        <w:proofErr w:type="gramEnd"/>
        <w:r>
          <w:t>-wd:2015:eventCodeTaskStatus:HT</w:t>
        </w:r>
      </w:ins>
      <w:ins w:id="1666" w:author="Elena Vio" w:date="2016-04-16T13:31:00Z">
        <w:r w:rsidR="004828A2">
          <w:t>Perform</w:t>
        </w:r>
      </w:ins>
      <w:ins w:id="1667" w:author="Elena Vio" w:date="2016-04-16T13:12:00Z">
        <w:r>
          <w:t xml:space="preserve">Completed” </w:t>
        </w:r>
        <w:proofErr w:type="spellStart"/>
        <w:r>
          <w:t>codingScheme</w:t>
        </w:r>
        <w:proofErr w:type="spellEnd"/>
        <w:r>
          <w:t>=”1.3.6.1.4.1.19376.1.2.1”</w:t>
        </w:r>
      </w:ins>
    </w:p>
    <w:p w14:paraId="3A0AEDD5" w14:textId="1B713FC5" w:rsidR="002956C1" w:rsidRPr="00D552F0" w:rsidRDefault="002956C1" w:rsidP="002956C1">
      <w:pPr>
        <w:pStyle w:val="Corpodeltesto"/>
        <w:rPr>
          <w:ins w:id="1668" w:author="Elena Vio" w:date="2016-04-16T13:12:00Z"/>
        </w:rPr>
      </w:pPr>
      <w:ins w:id="1669" w:author="Elena Vio" w:date="2016-04-16T13:12:00Z">
        <w:r>
          <w:t xml:space="preserve">This transaction does not define document sharing metadata requirements for the </w:t>
        </w:r>
      </w:ins>
      <w:ins w:id="1670" w:author="Elena Vio" w:date="2016-04-16T13:31:00Z">
        <w:r w:rsidR="00A72CE8">
          <w:t>Final</w:t>
        </w:r>
      </w:ins>
      <w:ins w:id="1671" w:author="Elena Vio" w:date="2016-04-16T13:12:00Z">
        <w:r>
          <w:t xml:space="preserve"> Report document. The document may be included in the same Submission Set as the Heart Team Workflow Document in this transaction ([PCC-</w:t>
        </w:r>
        <w:r w:rsidR="00A72CE8">
          <w:t>Y8</w:t>
        </w:r>
        <w:r>
          <w:t>]</w:t>
        </w:r>
        <w:r w:rsidR="00A72CE8">
          <w:t>) or in a different Submiss</w:t>
        </w:r>
        <w:r>
          <w:t xml:space="preserve">ion Set using a [ITI-41] Provide and Register Document Set-b transaction.  </w:t>
        </w:r>
      </w:ins>
    </w:p>
    <w:p w14:paraId="5052DAD8" w14:textId="77777777" w:rsidR="002956C1" w:rsidRDefault="002956C1" w:rsidP="002956C1">
      <w:pPr>
        <w:pStyle w:val="Corpodeltesto"/>
        <w:rPr>
          <w:ins w:id="1672" w:author="Elena Vio" w:date="2016-04-16T13:12:00Z"/>
        </w:rPr>
      </w:pPr>
      <w:ins w:id="1673" w:author="Elena Vio" w:date="2016-04-16T13:12:00Z">
        <w:r w:rsidRPr="00A434FC">
          <w:rPr>
            <w:rFonts w:ascii="Courier" w:hAnsi="Courier"/>
            <w:b/>
            <w:i/>
          </w:rPr>
          <w:t xml:space="preserve"> </w:t>
        </w:r>
      </w:ins>
    </w:p>
    <w:p w14:paraId="15A281D7" w14:textId="6131FE51" w:rsidR="002956C1" w:rsidRPr="003651D9" w:rsidRDefault="002956C1" w:rsidP="002956C1">
      <w:pPr>
        <w:pStyle w:val="Titolo5"/>
        <w:numPr>
          <w:ilvl w:val="0"/>
          <w:numId w:val="0"/>
        </w:numPr>
        <w:rPr>
          <w:ins w:id="1674" w:author="Elena Vio" w:date="2016-04-16T13:12:00Z"/>
          <w:noProof w:val="0"/>
        </w:rPr>
      </w:pPr>
      <w:ins w:id="1675" w:author="Elena Vio" w:date="2016-04-16T13:12:00Z">
        <w:r w:rsidRPr="003651D9">
          <w:rPr>
            <w:noProof w:val="0"/>
          </w:rPr>
          <w:t>3.Y</w:t>
        </w:r>
        <w:r w:rsidR="00A2114B">
          <w:rPr>
            <w:noProof w:val="0"/>
          </w:rPr>
          <w:t>8</w:t>
        </w:r>
        <w:r w:rsidRPr="003651D9">
          <w:rPr>
            <w:noProof w:val="0"/>
          </w:rPr>
          <w:t>.4.1.3 Expected Actions</w:t>
        </w:r>
      </w:ins>
    </w:p>
    <w:p w14:paraId="165BC1C4" w14:textId="25A9E4DF" w:rsidR="002956C1" w:rsidRPr="0070073A" w:rsidRDefault="002956C1" w:rsidP="002956C1">
      <w:pPr>
        <w:pStyle w:val="AuthorInstructions"/>
        <w:rPr>
          <w:ins w:id="1676" w:author="Elena Vio" w:date="2016-04-16T13:12:00Z"/>
          <w:i w:val="0"/>
        </w:rPr>
      </w:pPr>
      <w:ins w:id="1677" w:author="Elena Vio" w:date="2016-04-16T13:12:00Z">
        <w:r>
          <w:rPr>
            <w:i w:val="0"/>
          </w:rPr>
          <w:t xml:space="preserve">The </w:t>
        </w:r>
      </w:ins>
      <w:ins w:id="1678" w:author="Elena Vio" w:date="2016-04-24T11:04:00Z">
        <w:r w:rsidR="001D7F6A">
          <w:rPr>
            <w:i w:val="0"/>
          </w:rPr>
          <w:t>Document Repository</w:t>
        </w:r>
      </w:ins>
      <w:ins w:id="1679" w:author="Elena Vio" w:date="2016-04-16T13:12: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59253991" w14:textId="77777777" w:rsidR="002956C1" w:rsidRPr="003651D9" w:rsidRDefault="002956C1" w:rsidP="002956C1">
      <w:pPr>
        <w:pStyle w:val="AuthorInstructions"/>
        <w:rPr>
          <w:ins w:id="1680" w:author="Elena Vio" w:date="2016-04-16T13:12:00Z"/>
        </w:rPr>
      </w:pPr>
    </w:p>
    <w:p w14:paraId="041E66D1" w14:textId="0CAC4D36" w:rsidR="002956C1" w:rsidRDefault="002956C1" w:rsidP="002956C1">
      <w:pPr>
        <w:pStyle w:val="Titolo4"/>
        <w:numPr>
          <w:ilvl w:val="0"/>
          <w:numId w:val="0"/>
        </w:numPr>
        <w:rPr>
          <w:ins w:id="1681" w:author="Elena Vio" w:date="2016-04-16T13:12:00Z"/>
          <w:noProof w:val="0"/>
        </w:rPr>
      </w:pPr>
      <w:ins w:id="1682" w:author="Elena Vio" w:date="2016-04-16T13:12:00Z">
        <w:r w:rsidRPr="003651D9">
          <w:rPr>
            <w:noProof w:val="0"/>
          </w:rPr>
          <w:t>3.Y</w:t>
        </w:r>
        <w:r w:rsidR="00A2114B">
          <w:rPr>
            <w:noProof w:val="0"/>
          </w:rPr>
          <w:t>8</w:t>
        </w:r>
        <w:r w:rsidRPr="003651D9">
          <w:rPr>
            <w:noProof w:val="0"/>
          </w:rPr>
          <w:t xml:space="preserve">.4.2 </w:t>
        </w:r>
        <w:r>
          <w:rPr>
            <w:noProof w:val="0"/>
          </w:rPr>
          <w:t>Provide And Register Document set-b Response</w:t>
        </w:r>
      </w:ins>
    </w:p>
    <w:p w14:paraId="1D5B0C10" w14:textId="77777777" w:rsidR="002956C1" w:rsidRPr="000807AC" w:rsidRDefault="002956C1" w:rsidP="002956C1">
      <w:pPr>
        <w:pStyle w:val="AuthorInstructions"/>
        <w:rPr>
          <w:ins w:id="1683" w:author="Elena Vio" w:date="2016-04-16T13:12:00Z"/>
        </w:rPr>
      </w:pPr>
      <w:ins w:id="1684" w:author="Elena Vio" w:date="2016-04-16T13:12: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48EA74C3" w14:textId="77777777" w:rsidR="002956C1" w:rsidRPr="003651D9" w:rsidRDefault="002956C1" w:rsidP="002956C1">
      <w:pPr>
        <w:pStyle w:val="AuthorInstructions"/>
        <w:rPr>
          <w:ins w:id="1685" w:author="Elena Vio" w:date="2016-04-16T13:12:00Z"/>
        </w:rPr>
      </w:pPr>
    </w:p>
    <w:p w14:paraId="658E4A75" w14:textId="12BA2771" w:rsidR="002956C1" w:rsidRPr="003651D9" w:rsidRDefault="002956C1" w:rsidP="002956C1">
      <w:pPr>
        <w:pStyle w:val="Titolo5"/>
        <w:numPr>
          <w:ilvl w:val="0"/>
          <w:numId w:val="0"/>
        </w:numPr>
        <w:rPr>
          <w:ins w:id="1686" w:author="Elena Vio" w:date="2016-04-16T13:12:00Z"/>
          <w:noProof w:val="0"/>
        </w:rPr>
      </w:pPr>
      <w:ins w:id="1687" w:author="Elena Vio" w:date="2016-04-16T13:12:00Z">
        <w:r w:rsidRPr="003651D9">
          <w:rPr>
            <w:noProof w:val="0"/>
          </w:rPr>
          <w:lastRenderedPageBreak/>
          <w:t>3.Y</w:t>
        </w:r>
        <w:r w:rsidR="00A2114B">
          <w:rPr>
            <w:noProof w:val="0"/>
          </w:rPr>
          <w:t>8</w:t>
        </w:r>
        <w:r w:rsidRPr="003651D9">
          <w:rPr>
            <w:noProof w:val="0"/>
          </w:rPr>
          <w:t>.4.2.1 Trigger Events</w:t>
        </w:r>
      </w:ins>
    </w:p>
    <w:p w14:paraId="1ECB60BE" w14:textId="77777777" w:rsidR="002956C1" w:rsidRPr="000807AC" w:rsidRDefault="002956C1" w:rsidP="002956C1">
      <w:pPr>
        <w:pStyle w:val="AuthorInstructions"/>
        <w:rPr>
          <w:ins w:id="1688" w:author="Elena Vio" w:date="2016-04-16T13:12:00Z"/>
        </w:rPr>
      </w:pPr>
      <w:ins w:id="1689" w:author="Elena Vio" w:date="2016-04-16T13:12:00Z">
        <w:r w:rsidRPr="00E17DE9">
          <w:rPr>
            <w:i w:val="0"/>
          </w:rPr>
          <w:t>See section ITI TF-2b</w:t>
        </w:r>
        <w:proofErr w:type="gramStart"/>
        <w:r w:rsidRPr="00E17DE9">
          <w:rPr>
            <w:i w:val="0"/>
          </w:rPr>
          <w:t>:3.41.4.2</w:t>
        </w:r>
        <w:r>
          <w:rPr>
            <w:i w:val="0"/>
          </w:rPr>
          <w:t>.1</w:t>
        </w:r>
        <w:proofErr w:type="gramEnd"/>
      </w:ins>
    </w:p>
    <w:p w14:paraId="7B4B249F" w14:textId="77777777" w:rsidR="002956C1" w:rsidRPr="003651D9" w:rsidRDefault="002956C1" w:rsidP="002956C1">
      <w:pPr>
        <w:pStyle w:val="AuthorInstructions"/>
        <w:rPr>
          <w:ins w:id="1690" w:author="Elena Vio" w:date="2016-04-16T13:12:00Z"/>
        </w:rPr>
      </w:pPr>
    </w:p>
    <w:p w14:paraId="0CC8F288" w14:textId="4D901760" w:rsidR="002956C1" w:rsidRPr="003651D9" w:rsidRDefault="002956C1" w:rsidP="002956C1">
      <w:pPr>
        <w:pStyle w:val="Titolo5"/>
        <w:numPr>
          <w:ilvl w:val="0"/>
          <w:numId w:val="0"/>
        </w:numPr>
        <w:rPr>
          <w:ins w:id="1691" w:author="Elena Vio" w:date="2016-04-16T13:12:00Z"/>
          <w:noProof w:val="0"/>
        </w:rPr>
      </w:pPr>
      <w:ins w:id="1692" w:author="Elena Vio" w:date="2016-04-16T13:12:00Z">
        <w:r w:rsidRPr="003651D9">
          <w:rPr>
            <w:noProof w:val="0"/>
          </w:rPr>
          <w:t>3.Y</w:t>
        </w:r>
        <w:r w:rsidR="00A2114B">
          <w:rPr>
            <w:noProof w:val="0"/>
          </w:rPr>
          <w:t>8</w:t>
        </w:r>
        <w:r w:rsidRPr="003651D9">
          <w:rPr>
            <w:noProof w:val="0"/>
          </w:rPr>
          <w:t>.4.2.2 Message Semantics</w:t>
        </w:r>
      </w:ins>
    </w:p>
    <w:p w14:paraId="140D0E2C" w14:textId="77777777" w:rsidR="002956C1" w:rsidRPr="000807AC" w:rsidRDefault="002956C1" w:rsidP="002956C1">
      <w:pPr>
        <w:pStyle w:val="AuthorInstructions"/>
        <w:rPr>
          <w:ins w:id="1693" w:author="Elena Vio" w:date="2016-04-16T13:12:00Z"/>
        </w:rPr>
      </w:pPr>
      <w:ins w:id="1694" w:author="Elena Vio" w:date="2016-04-16T13:12:00Z">
        <w:r w:rsidRPr="00E17DE9">
          <w:rPr>
            <w:i w:val="0"/>
          </w:rPr>
          <w:t>See section ITI TF-2b</w:t>
        </w:r>
        <w:proofErr w:type="gramStart"/>
        <w:r w:rsidRPr="00E17DE9">
          <w:rPr>
            <w:i w:val="0"/>
          </w:rPr>
          <w:t>:3.41.4.2</w:t>
        </w:r>
        <w:r>
          <w:rPr>
            <w:i w:val="0"/>
          </w:rPr>
          <w:t>.2</w:t>
        </w:r>
        <w:proofErr w:type="gramEnd"/>
      </w:ins>
    </w:p>
    <w:p w14:paraId="53E55B64" w14:textId="77777777" w:rsidR="002956C1" w:rsidRPr="003651D9" w:rsidRDefault="002956C1" w:rsidP="002956C1">
      <w:pPr>
        <w:pStyle w:val="AuthorInstructions"/>
        <w:rPr>
          <w:ins w:id="1695" w:author="Elena Vio" w:date="2016-04-16T13:12:00Z"/>
        </w:rPr>
      </w:pPr>
    </w:p>
    <w:p w14:paraId="20EFE804" w14:textId="462092D3" w:rsidR="002956C1" w:rsidRPr="003651D9" w:rsidRDefault="002956C1" w:rsidP="002956C1">
      <w:pPr>
        <w:pStyle w:val="Titolo5"/>
        <w:numPr>
          <w:ilvl w:val="0"/>
          <w:numId w:val="0"/>
        </w:numPr>
        <w:rPr>
          <w:ins w:id="1696" w:author="Elena Vio" w:date="2016-04-16T13:12:00Z"/>
          <w:noProof w:val="0"/>
        </w:rPr>
      </w:pPr>
      <w:ins w:id="1697" w:author="Elena Vio" w:date="2016-04-16T13:12:00Z">
        <w:r w:rsidRPr="003651D9">
          <w:rPr>
            <w:noProof w:val="0"/>
          </w:rPr>
          <w:t>3.Y</w:t>
        </w:r>
        <w:r w:rsidR="00A2114B">
          <w:rPr>
            <w:noProof w:val="0"/>
          </w:rPr>
          <w:t>8</w:t>
        </w:r>
        <w:r w:rsidRPr="003651D9">
          <w:rPr>
            <w:noProof w:val="0"/>
          </w:rPr>
          <w:t>.4.2.3 Expected Actions</w:t>
        </w:r>
      </w:ins>
    </w:p>
    <w:p w14:paraId="2EA4AF61" w14:textId="77777777" w:rsidR="002956C1" w:rsidRDefault="002956C1" w:rsidP="002956C1">
      <w:pPr>
        <w:pStyle w:val="AuthorInstructions"/>
        <w:rPr>
          <w:ins w:id="1698" w:author="Elena Vio" w:date="2016-04-16T13:12:00Z"/>
          <w:i w:val="0"/>
        </w:rPr>
      </w:pPr>
      <w:ins w:id="1699" w:author="Elena Vio" w:date="2016-04-16T13:12:00Z">
        <w:r w:rsidRPr="00E17DE9">
          <w:rPr>
            <w:i w:val="0"/>
          </w:rPr>
          <w:t>See section ITI TF-2b</w:t>
        </w:r>
        <w:proofErr w:type="gramStart"/>
        <w:r w:rsidRPr="00E17DE9">
          <w:rPr>
            <w:i w:val="0"/>
          </w:rPr>
          <w:t>:3.41.4.2</w:t>
        </w:r>
        <w:r>
          <w:rPr>
            <w:i w:val="0"/>
          </w:rPr>
          <w:t>.3</w:t>
        </w:r>
        <w:proofErr w:type="gramEnd"/>
        <w:r>
          <w:rPr>
            <w:i w:val="0"/>
          </w:rPr>
          <w:t>.</w:t>
        </w:r>
      </w:ins>
    </w:p>
    <w:p w14:paraId="7EE8F27A" w14:textId="6D7BB9CF" w:rsidR="002956C1" w:rsidRDefault="002956C1" w:rsidP="002956C1">
      <w:pPr>
        <w:pStyle w:val="NormaleWeb"/>
        <w:shd w:val="clear" w:color="auto" w:fill="FFFFFF"/>
        <w:rPr>
          <w:ins w:id="1700" w:author="Elena Vio" w:date="2016-04-16T13:12:00Z"/>
          <w:lang w:val="it-IT" w:eastAsia="it-IT"/>
        </w:rPr>
      </w:pPr>
      <w:ins w:id="1701" w:author="Elena Vio" w:date="2016-04-16T13:12:00Z">
        <w:r>
          <w:t xml:space="preserve">If an error is generated by the Document Repository that error should be managed by the HT </w:t>
        </w:r>
      </w:ins>
      <w:ins w:id="1702" w:author="Elena Vio" w:date="2016-04-16T13:32:00Z">
        <w:r w:rsidR="00A72CE8">
          <w:t xml:space="preserve">Manager </w:t>
        </w:r>
      </w:ins>
      <w:ins w:id="1703" w:author="Elena Vio" w:date="2016-04-16T13:12:00Z">
        <w:r>
          <w:t xml:space="preserve">in accordance to local defined behaviors, and in accordance to XDW actor behaviors (race condition) defined in section </w:t>
        </w:r>
        <w:r w:rsidRPr="00FA6C72">
          <w:rPr>
            <w:lang w:val="it-IT" w:eastAsia="it-IT"/>
          </w:rPr>
          <w:t xml:space="preserve">ITI TF-3: 5.4.5.1 </w:t>
        </w:r>
      </w:ins>
    </w:p>
    <w:p w14:paraId="49AB3525" w14:textId="77777777" w:rsidR="002956C1" w:rsidRPr="000375FA" w:rsidRDefault="002956C1" w:rsidP="002956C1">
      <w:pPr>
        <w:pStyle w:val="NormaleWeb"/>
        <w:shd w:val="clear" w:color="auto" w:fill="FFFFFF"/>
        <w:rPr>
          <w:ins w:id="1704" w:author="Elena Vio" w:date="2016-04-16T13:12:00Z"/>
          <w:rFonts w:ascii="Times" w:hAnsi="Times"/>
          <w:sz w:val="20"/>
          <w:szCs w:val="20"/>
          <w:lang w:val="it-IT" w:eastAsia="it-IT"/>
        </w:rPr>
      </w:pPr>
    </w:p>
    <w:p w14:paraId="4822ABFA" w14:textId="302AC1D9" w:rsidR="002956C1" w:rsidRPr="003651D9" w:rsidRDefault="002956C1" w:rsidP="002956C1">
      <w:pPr>
        <w:pStyle w:val="Titolo3"/>
        <w:numPr>
          <w:ilvl w:val="0"/>
          <w:numId w:val="0"/>
        </w:numPr>
        <w:rPr>
          <w:ins w:id="1705" w:author="Elena Vio" w:date="2016-04-16T13:12:00Z"/>
          <w:noProof w:val="0"/>
        </w:rPr>
      </w:pPr>
      <w:ins w:id="1706" w:author="Elena Vio" w:date="2016-04-16T13:12:00Z">
        <w:r w:rsidRPr="003651D9">
          <w:rPr>
            <w:noProof w:val="0"/>
          </w:rPr>
          <w:t>3.Y</w:t>
        </w:r>
        <w:r w:rsidR="00A2114B">
          <w:rPr>
            <w:noProof w:val="0"/>
          </w:rPr>
          <w:t>8</w:t>
        </w:r>
        <w:r w:rsidRPr="003651D9">
          <w:rPr>
            <w:noProof w:val="0"/>
          </w:rPr>
          <w:t>.5 Security Considerations</w:t>
        </w:r>
      </w:ins>
    </w:p>
    <w:p w14:paraId="752C5FFF" w14:textId="77777777" w:rsidR="002956C1" w:rsidRPr="0070073A" w:rsidRDefault="002956C1" w:rsidP="002956C1">
      <w:pPr>
        <w:pStyle w:val="Titolo4"/>
        <w:numPr>
          <w:ilvl w:val="0"/>
          <w:numId w:val="0"/>
        </w:numPr>
        <w:rPr>
          <w:ins w:id="1707" w:author="Elena Vio" w:date="2016-04-16T13:12:00Z"/>
          <w:rFonts w:ascii="Times New Roman" w:hAnsi="Times New Roman"/>
          <w:b w:val="0"/>
          <w:noProof w:val="0"/>
          <w:kern w:val="0"/>
          <w:sz w:val="24"/>
        </w:rPr>
      </w:pPr>
      <w:ins w:id="1708" w:author="Elena Vio" w:date="2016-04-16T13:12: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426BB318" w14:textId="77777777" w:rsidR="002956C1" w:rsidRPr="003651D9" w:rsidRDefault="002956C1" w:rsidP="002956C1">
      <w:pPr>
        <w:pStyle w:val="AuthorInstructions"/>
        <w:rPr>
          <w:ins w:id="1709" w:author="Elena Vio" w:date="2016-04-16T13:12:00Z"/>
        </w:rPr>
      </w:pPr>
    </w:p>
    <w:p w14:paraId="38C28A7E" w14:textId="04FB1B19" w:rsidR="002956C1" w:rsidRPr="003651D9" w:rsidRDefault="002956C1" w:rsidP="002956C1">
      <w:pPr>
        <w:pStyle w:val="Titolo4"/>
        <w:numPr>
          <w:ilvl w:val="0"/>
          <w:numId w:val="0"/>
        </w:numPr>
        <w:rPr>
          <w:ins w:id="1710" w:author="Elena Vio" w:date="2016-04-16T13:12:00Z"/>
          <w:noProof w:val="0"/>
        </w:rPr>
      </w:pPr>
      <w:ins w:id="1711" w:author="Elena Vio" w:date="2016-04-16T13:12:00Z">
        <w:r w:rsidRPr="003651D9">
          <w:rPr>
            <w:noProof w:val="0"/>
          </w:rPr>
          <w:t>3.Y</w:t>
        </w:r>
        <w:r w:rsidR="00A2114B">
          <w:rPr>
            <w:noProof w:val="0"/>
          </w:rPr>
          <w:t>8</w:t>
        </w:r>
        <w:r w:rsidRPr="003651D9">
          <w:rPr>
            <w:noProof w:val="0"/>
          </w:rPr>
          <w:t>.5.1 Security Audit Considerations</w:t>
        </w:r>
      </w:ins>
    </w:p>
    <w:p w14:paraId="1A47D765" w14:textId="77777777" w:rsidR="002956C1" w:rsidRPr="00E17DE9" w:rsidRDefault="002956C1" w:rsidP="002956C1">
      <w:pPr>
        <w:pStyle w:val="Titolo4"/>
        <w:numPr>
          <w:ilvl w:val="0"/>
          <w:numId w:val="0"/>
        </w:numPr>
        <w:rPr>
          <w:ins w:id="1712" w:author="Elena Vio" w:date="2016-04-16T13:12:00Z"/>
          <w:rFonts w:ascii="Times New Roman" w:hAnsi="Times New Roman"/>
          <w:b w:val="0"/>
          <w:noProof w:val="0"/>
          <w:kern w:val="0"/>
          <w:sz w:val="24"/>
        </w:rPr>
      </w:pPr>
      <w:ins w:id="1713" w:author="Elena Vio" w:date="2016-04-16T13:12: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205D7E51" w14:textId="77777777" w:rsidR="002956C1" w:rsidRDefault="002956C1" w:rsidP="00C57C6C">
      <w:pPr>
        <w:pStyle w:val="AuthorInstructions"/>
        <w:rPr>
          <w:ins w:id="1714" w:author="Elena Vio" w:date="2016-04-16T13:35:00Z"/>
          <w:i w:val="0"/>
        </w:rPr>
      </w:pPr>
    </w:p>
    <w:p w14:paraId="2A272B5E" w14:textId="0FBF8C3F" w:rsidR="005C3B17" w:rsidRPr="00DB4351" w:rsidRDefault="005C3B17" w:rsidP="005C3B17">
      <w:pPr>
        <w:pStyle w:val="Titolo2"/>
        <w:numPr>
          <w:ilvl w:val="0"/>
          <w:numId w:val="0"/>
        </w:numPr>
        <w:ind w:left="576" w:hanging="576"/>
        <w:rPr>
          <w:ins w:id="1715" w:author="Elena Vio" w:date="2016-04-16T13:35:00Z"/>
        </w:rPr>
      </w:pPr>
      <w:ins w:id="1716" w:author="Elena Vio" w:date="2016-04-16T13:35:00Z">
        <w:r w:rsidRPr="003651D9">
          <w:rPr>
            <w:noProof w:val="0"/>
          </w:rPr>
          <w:t>3.Y</w:t>
        </w:r>
        <w:r>
          <w:rPr>
            <w:noProof w:val="0"/>
          </w:rPr>
          <w:t>9</w:t>
        </w:r>
        <w:r w:rsidRPr="003651D9">
          <w:rPr>
            <w:noProof w:val="0"/>
          </w:rPr>
          <w:t xml:space="preserve"> </w:t>
        </w:r>
      </w:ins>
      <w:ins w:id="1717" w:author="Elena Vio" w:date="2016-04-16T13:36:00Z">
        <w:r>
          <w:t>Finalization</w:t>
        </w:r>
      </w:ins>
      <w:ins w:id="1718" w:author="Elena Vio" w:date="2016-04-16T13:35:00Z">
        <w:r w:rsidRPr="00D82C8E">
          <w:rPr>
            <w:noProof w:val="0"/>
          </w:rPr>
          <w:t xml:space="preserve"> </w:t>
        </w:r>
        <w:r w:rsidRPr="003651D9">
          <w:rPr>
            <w:noProof w:val="0"/>
          </w:rPr>
          <w:t>[</w:t>
        </w:r>
        <w:commentRangeStart w:id="1719"/>
        <w:r>
          <w:rPr>
            <w:noProof w:val="0"/>
          </w:rPr>
          <w:t>PCC</w:t>
        </w:r>
        <w:r w:rsidRPr="003651D9">
          <w:rPr>
            <w:noProof w:val="0"/>
          </w:rPr>
          <w:t>-</w:t>
        </w:r>
        <w:r>
          <w:rPr>
            <w:noProof w:val="0"/>
          </w:rPr>
          <w:t>Y9</w:t>
        </w:r>
      </w:ins>
      <w:commentRangeEnd w:id="1719"/>
      <w:ins w:id="1720" w:author="Elena Vio" w:date="2016-04-16T13:48:00Z">
        <w:r w:rsidR="00E53FE6">
          <w:rPr>
            <w:rStyle w:val="Rimandocommento"/>
            <w:rFonts w:ascii="Times New Roman" w:hAnsi="Times New Roman"/>
            <w:b w:val="0"/>
            <w:noProof w:val="0"/>
            <w:kern w:val="0"/>
          </w:rPr>
          <w:commentReference w:id="1719"/>
        </w:r>
      </w:ins>
      <w:ins w:id="1722" w:author="Elena Vio" w:date="2016-04-16T13:35:00Z">
        <w:r w:rsidRPr="003651D9">
          <w:rPr>
            <w:noProof w:val="0"/>
          </w:rPr>
          <w:t>]</w:t>
        </w:r>
        <w:r>
          <w:rPr>
            <w:noProof w:val="0"/>
          </w:rPr>
          <w:t xml:space="preserve"> </w:t>
        </w:r>
      </w:ins>
    </w:p>
    <w:p w14:paraId="3BB78C11" w14:textId="77777777" w:rsidR="005C3B17" w:rsidRPr="003651D9" w:rsidRDefault="005C3B17" w:rsidP="005C3B17">
      <w:pPr>
        <w:pStyle w:val="Titolo3"/>
        <w:numPr>
          <w:ilvl w:val="0"/>
          <w:numId w:val="0"/>
        </w:numPr>
        <w:rPr>
          <w:ins w:id="1723" w:author="Elena Vio" w:date="2016-04-16T13:35:00Z"/>
          <w:noProof w:val="0"/>
        </w:rPr>
      </w:pPr>
      <w:ins w:id="1724" w:author="Elena Vio" w:date="2016-04-16T13:35:00Z">
        <w:r w:rsidRPr="003651D9">
          <w:rPr>
            <w:noProof w:val="0"/>
          </w:rPr>
          <w:t>3.Y</w:t>
        </w:r>
        <w:r>
          <w:rPr>
            <w:noProof w:val="0"/>
          </w:rPr>
          <w:t>5</w:t>
        </w:r>
        <w:r w:rsidRPr="003651D9">
          <w:rPr>
            <w:noProof w:val="0"/>
          </w:rPr>
          <w:t>.1 Scope</w:t>
        </w:r>
      </w:ins>
    </w:p>
    <w:p w14:paraId="2DD1EAE3" w14:textId="220D5E1B" w:rsidR="005A1240" w:rsidRDefault="005C3B17" w:rsidP="005C3B17">
      <w:pPr>
        <w:pStyle w:val="Corpodeltesto"/>
        <w:tabs>
          <w:tab w:val="right" w:pos="9360"/>
        </w:tabs>
        <w:rPr>
          <w:ins w:id="1725" w:author="Elena Vio" w:date="2016-04-16T13:46:00Z"/>
        </w:rPr>
      </w:pPr>
      <w:ins w:id="1726" w:author="Elena Vio" w:date="2016-04-16T13:35:00Z">
        <w:r w:rsidRPr="00664105">
          <w:t xml:space="preserve">The </w:t>
        </w:r>
      </w:ins>
      <w:ins w:id="1727" w:author="Elena Vio" w:date="2016-04-16T13:47:00Z">
        <w:r w:rsidR="009D3338">
          <w:t>Finalization</w:t>
        </w:r>
      </w:ins>
      <w:ins w:id="1728" w:author="Elena Vio" w:date="2016-04-16T13:35:00Z">
        <w:r w:rsidRPr="00664105">
          <w:t xml:space="preserve"> transaction </w:t>
        </w:r>
        <w:r>
          <w:t>updates and submits an updated</w:t>
        </w:r>
        <w:r w:rsidRPr="00664105">
          <w:t xml:space="preserve"> Workflow Document, in order </w:t>
        </w:r>
        <w:r>
          <w:t xml:space="preserve">to HT Request </w:t>
        </w:r>
      </w:ins>
      <w:ins w:id="1729" w:author="Elena Vio" w:date="2016-04-16T13:47:00Z">
        <w:r w:rsidR="009D3338">
          <w:t>finalizes the Final Report providing new exams for preparation of operation for patient</w:t>
        </w:r>
      </w:ins>
      <w:ins w:id="1730" w:author="Elena Vio" w:date="2016-04-24T18:03:00Z">
        <w:r w:rsidR="00C16C9F">
          <w:t>, requested in Final Report.</w:t>
        </w:r>
      </w:ins>
    </w:p>
    <w:p w14:paraId="793BA328" w14:textId="77777777" w:rsidR="005C3B17" w:rsidRPr="003651D9" w:rsidRDefault="005C3B17" w:rsidP="005C3B17">
      <w:pPr>
        <w:pStyle w:val="Corpodeltesto"/>
        <w:rPr>
          <w:ins w:id="1731" w:author="Elena Vio" w:date="2016-04-16T13:35:00Z"/>
        </w:rPr>
      </w:pPr>
    </w:p>
    <w:p w14:paraId="7FEF276B" w14:textId="7FAA726E" w:rsidR="005C3B17" w:rsidRPr="003651D9" w:rsidRDefault="005C3B17" w:rsidP="005C3B17">
      <w:pPr>
        <w:pStyle w:val="Titolo3"/>
        <w:numPr>
          <w:ilvl w:val="0"/>
          <w:numId w:val="0"/>
        </w:numPr>
        <w:rPr>
          <w:ins w:id="1732" w:author="Elena Vio" w:date="2016-04-16T13:35:00Z"/>
          <w:noProof w:val="0"/>
        </w:rPr>
      </w:pPr>
      <w:ins w:id="1733" w:author="Elena Vio" w:date="2016-04-16T13:35:00Z">
        <w:r w:rsidRPr="003651D9">
          <w:rPr>
            <w:noProof w:val="0"/>
          </w:rPr>
          <w:lastRenderedPageBreak/>
          <w:t>3.Y</w:t>
        </w:r>
        <w:r>
          <w:rPr>
            <w:noProof w:val="0"/>
          </w:rPr>
          <w:t>5</w:t>
        </w:r>
        <w:r w:rsidR="00147A4C">
          <w:rPr>
            <w:noProof w:val="0"/>
          </w:rPr>
          <w:t>.9</w:t>
        </w:r>
        <w:r>
          <w:rPr>
            <w:noProof w:val="0"/>
          </w:rPr>
          <w:t xml:space="preserve"> </w:t>
        </w:r>
        <w:r w:rsidRPr="003651D9">
          <w:rPr>
            <w:noProof w:val="0"/>
          </w:rPr>
          <w:t>Actor Roles</w:t>
        </w:r>
      </w:ins>
    </w:p>
    <w:p w14:paraId="14C837AC" w14:textId="77777777" w:rsidR="005C3B17" w:rsidRPr="003651D9" w:rsidRDefault="005C3B17" w:rsidP="005C3B17">
      <w:pPr>
        <w:pStyle w:val="Corpodeltesto"/>
        <w:jc w:val="center"/>
        <w:rPr>
          <w:ins w:id="1734" w:author="Elena Vio" w:date="2016-04-16T13:35:00Z"/>
        </w:rPr>
      </w:pPr>
      <w:ins w:id="1735" w:author="Elena Vio" w:date="2016-04-16T13:35:00Z">
        <w:r>
          <w:rPr>
            <w:noProof/>
            <w:lang w:val="it-IT" w:eastAsia="it-IT"/>
          </w:rPr>
          <mc:AlternateContent>
            <mc:Choice Requires="wpg">
              <w:drawing>
                <wp:inline distT="0" distB="0" distL="0" distR="0" wp14:anchorId="3FD3D61F" wp14:editId="3CCA40B3">
                  <wp:extent cx="3749293" cy="1594537"/>
                  <wp:effectExtent l="0" t="0" r="35560" b="31115"/>
                  <wp:docPr id="29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0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2C64001" w14:textId="3AA994BB" w:rsidR="00114D5E" w:rsidRDefault="00114D5E" w:rsidP="005C3B17">
                                <w:pPr>
                                  <w:spacing w:before="0"/>
                                  <w:jc w:val="center"/>
                                  <w:rPr>
                                    <w:sz w:val="18"/>
                                  </w:rPr>
                                </w:pPr>
                                <w:del w:id="1736" w:author="Elena Vio" w:date="2016-04-16T13:48:00Z">
                                  <w:r w:rsidRPr="00A71BB9" w:rsidDel="00E53FE6">
                                    <w:rPr>
                                      <w:sz w:val="18"/>
                                    </w:rPr>
                                    <w:delText>Add  more clinical information</w:delText>
                                  </w:r>
                                </w:del>
                                <w:ins w:id="1737" w:author="Elena Vio" w:date="2016-04-16T13:48:00Z">
                                  <w:r>
                                    <w:rPr>
                                      <w:sz w:val="18"/>
                                    </w:rPr>
                                    <w:t>Finalization</w:t>
                                  </w:r>
                                </w:ins>
                                <w:r w:rsidRPr="00A71BB9">
                                  <w:rPr>
                                    <w:sz w:val="18"/>
                                  </w:rPr>
                                  <w:t xml:space="preserve"> </w:t>
                                </w:r>
                                <w:r>
                                  <w:rPr>
                                    <w:sz w:val="18"/>
                                  </w:rPr>
                                  <w:t>[PCC-Y</w:t>
                                </w:r>
                                <w:ins w:id="1738" w:author="Elena Vio" w:date="2016-04-16T13:48:00Z">
                                  <w:r>
                                    <w:rPr>
                                      <w:sz w:val="18"/>
                                    </w:rPr>
                                    <w:t>9</w:t>
                                  </w:r>
                                </w:ins>
                                <w:del w:id="1739" w:author="Elena Vio" w:date="2016-04-16T13:48:00Z">
                                  <w:r w:rsidDel="00E53FE6">
                                    <w:rPr>
                                      <w:sz w:val="18"/>
                                    </w:rPr>
                                    <w:delText>5</w:delText>
                                  </w:r>
                                </w:del>
                                <w:r>
                                  <w:rPr>
                                    <w:sz w:val="18"/>
                                  </w:rPr>
                                  <w:t>]</w:t>
                                </w:r>
                              </w:p>
                              <w:p w14:paraId="7A9247FE" w14:textId="77777777" w:rsidR="00114D5E" w:rsidRDefault="00114D5E" w:rsidP="005C3B17">
                                <w:pPr>
                                  <w:spacing w:before="0"/>
                                </w:pPr>
                              </w:p>
                              <w:p w14:paraId="58E0CF1D" w14:textId="77777777" w:rsidR="00114D5E" w:rsidRDefault="00114D5E" w:rsidP="005C3B17">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0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F137172" w14:textId="77777777" w:rsidR="00114D5E" w:rsidRDefault="00114D5E" w:rsidP="005C3B17">
                                <w:pPr>
                                  <w:spacing w:before="0"/>
                                  <w:rPr>
                                    <w:sz w:val="18"/>
                                  </w:rPr>
                                </w:pPr>
                                <w:r>
                                  <w:rPr>
                                    <w:sz w:val="18"/>
                                  </w:rPr>
                                  <w:t>HT Requester</w:t>
                                </w:r>
                              </w:p>
                              <w:p w14:paraId="17F3F750" w14:textId="229C8AA0" w:rsidR="00114D5E" w:rsidDel="003C30B4" w:rsidRDefault="00114D5E" w:rsidP="005C3B17">
                                <w:pPr>
                                  <w:spacing w:before="0"/>
                                  <w:rPr>
                                    <w:del w:id="1740" w:author="Elena Vio" w:date="2016-04-24T11:19:00Z"/>
                                  </w:rPr>
                                </w:pPr>
                              </w:p>
                              <w:p w14:paraId="056363D3" w14:textId="6A7ED12C" w:rsidR="00114D5E" w:rsidRDefault="00114D5E" w:rsidP="005C3B17">
                                <w:pPr>
                                  <w:spacing w:before="0"/>
                                  <w:rPr>
                                    <w:sz w:val="18"/>
                                  </w:rPr>
                                </w:pPr>
                                <w:del w:id="1741" w:author="Elena Vio" w:date="2016-04-24T11:19:00Z">
                                  <w:r w:rsidDel="003C30B4">
                                    <w:rPr>
                                      <w:sz w:val="18"/>
                                    </w:rPr>
                                    <w:delText>Actor ABC</w:delText>
                                  </w:r>
                                </w:del>
                              </w:p>
                            </w:txbxContent>
                          </wps:txbx>
                          <wps:bodyPr rot="0" vert="horz" wrap="square" lIns="91440" tIns="45720" rIns="91440" bIns="45720" anchor="t" anchorCtr="0" upright="1">
                            <a:noAutofit/>
                          </wps:bodyPr>
                        </wps:wsp>
                        <wps:wsp>
                          <wps:cNvPr id="30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6EA437E" w14:textId="77777777" w:rsidR="00114D5E" w:rsidRDefault="00114D5E" w:rsidP="005C3B17">
                                <w:pPr>
                                  <w:spacing w:before="0"/>
                                  <w:rPr>
                                    <w:sz w:val="18"/>
                                  </w:rPr>
                                </w:pPr>
                                <w:r>
                                  <w:rPr>
                                    <w:sz w:val="18"/>
                                  </w:rPr>
                                  <w:t>XDS Document Repository</w:t>
                                </w:r>
                              </w:p>
                            </w:txbxContent>
                          </wps:txbx>
                          <wps:bodyPr rot="0" vert="horz" wrap="square" lIns="91440" tIns="45720" rIns="91440" bIns="45720" anchor="t" anchorCtr="0" upright="1">
                            <a:noAutofit/>
                          </wps:bodyPr>
                        </wps:wsp>
                        <wps:wsp>
                          <wps:cNvPr id="30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78"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">
                  <o:lock v:ext="edit" aspectratio="t"/>
                  <v:rect id="AutoShape 22" o:spid="_x0000_s1179"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vXzwwAA&#10;ANwAAAAPAAAAZHJzL2Rvd25yZXYueG1sRE9Na4NAEL0H+h+WKeQSkjUtlGCyCUUokVAI1dbz4E5V&#10;6s6qu1X777uHQI6P9304zaYVIw2usaxgu4lAEJdWN1wp+Mzf1jsQziNrbC2Tgj9ycDo+LA4Yazvx&#10;B42Zr0QIYRejgtr7LpbSlTUZdBvbEQfu2w4GfYBDJfWAUwg3rXyKohdpsOHQUGNHSU3lT/ZrFEzl&#10;dSzy97O8rorUcp/2SfZ1UWr5OL/uQXia/V18c6dawXMU5ocz4QjI4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tvXzwwAAANwAAAAPAAAAAAAAAAAAAAAAAJcCAABkcnMvZG93&#10;bnJldi54bWxQSwUGAAAAAAQABAD1AAAAhwMAAAAA&#10;" filled="f" stroked="f">
                    <o:lock v:ext="edit" aspectratio="t" text="t"/>
                  </v:rect>
                  <v:oval id="Oval 23" o:spid="_x0000_s1180"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AZUxQAA&#10;ANwAAAAPAAAAZHJzL2Rvd25yZXYueG1sRI9PawIxFMTvhX6H8ApeimZXqy1bo0hFkHryD3h9bJ67&#10;oZuXZZNq/PZGEDwOM/MbZjqPthFn6rxxrCAfZCCIS6cNVwoO+1X/C4QPyBobx6TgSh7ms9eXKRba&#10;XXhL512oRIKwL1BBHUJbSOnLmiz6gWuJk3dyncWQZFdJ3eElwW0jh1k2kRYNp4UaW/qpqfzb/VsF&#10;H+1iMo75xrz/npafY3fcroYmKtV7i4tvEIFieIYf7bVWMMpyuJ9JR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cBlTFAAAA3AAAAA8AAAAAAAAAAAAAAAAAlwIAAGRycy9k&#10;b3ducmV2LnhtbFBLBQYAAAAABAAEAPUAAACJAwAAAAA=&#10;">
                    <v:textbox inset="0,.72pt,0,.72pt">
                      <w:txbxContent>
                        <w:p w14:paraId="32C64001" w14:textId="3AA994BB" w:rsidR="00114D5E" w:rsidRDefault="00114D5E" w:rsidP="005C3B17">
                          <w:pPr>
                            <w:spacing w:before="0"/>
                            <w:jc w:val="center"/>
                            <w:rPr>
                              <w:sz w:val="18"/>
                            </w:rPr>
                          </w:pPr>
                          <w:del w:id="1742" w:author="Elena Vio" w:date="2016-04-16T13:48:00Z">
                            <w:r w:rsidRPr="00A71BB9" w:rsidDel="00E53FE6">
                              <w:rPr>
                                <w:sz w:val="18"/>
                              </w:rPr>
                              <w:delText>Add  more clinical information</w:delText>
                            </w:r>
                          </w:del>
                          <w:ins w:id="1743" w:author="Elena Vio" w:date="2016-04-16T13:48:00Z">
                            <w:r>
                              <w:rPr>
                                <w:sz w:val="18"/>
                              </w:rPr>
                              <w:t>Finalization</w:t>
                            </w:r>
                          </w:ins>
                          <w:r w:rsidRPr="00A71BB9">
                            <w:rPr>
                              <w:sz w:val="18"/>
                            </w:rPr>
                            <w:t xml:space="preserve"> </w:t>
                          </w:r>
                          <w:r>
                            <w:rPr>
                              <w:sz w:val="18"/>
                            </w:rPr>
                            <w:t>[PCC-Y</w:t>
                          </w:r>
                          <w:ins w:id="1744" w:author="Elena Vio" w:date="2016-04-16T13:48:00Z">
                            <w:r>
                              <w:rPr>
                                <w:sz w:val="18"/>
                              </w:rPr>
                              <w:t>9</w:t>
                            </w:r>
                          </w:ins>
                          <w:del w:id="1745" w:author="Elena Vio" w:date="2016-04-16T13:48:00Z">
                            <w:r w:rsidDel="00E53FE6">
                              <w:rPr>
                                <w:sz w:val="18"/>
                              </w:rPr>
                              <w:delText>5</w:delText>
                            </w:r>
                          </w:del>
                          <w:r>
                            <w:rPr>
                              <w:sz w:val="18"/>
                            </w:rPr>
                            <w:t>]</w:t>
                          </w:r>
                        </w:p>
                        <w:p w14:paraId="7A9247FE" w14:textId="77777777" w:rsidR="00114D5E" w:rsidRDefault="00114D5E" w:rsidP="005C3B17">
                          <w:pPr>
                            <w:spacing w:before="0"/>
                          </w:pPr>
                        </w:p>
                        <w:p w14:paraId="58E0CF1D" w14:textId="77777777" w:rsidR="00114D5E" w:rsidRDefault="00114D5E" w:rsidP="005C3B17">
                          <w:pPr>
                            <w:spacing w:before="0"/>
                            <w:jc w:val="center"/>
                            <w:rPr>
                              <w:sz w:val="18"/>
                            </w:rPr>
                          </w:pPr>
                          <w:r>
                            <w:rPr>
                              <w:sz w:val="18"/>
                            </w:rPr>
                            <w:t>Transaction Name [DOM-#]</w:t>
                          </w:r>
                        </w:p>
                      </w:txbxContent>
                    </v:textbox>
                  </v:oval>
                  <v:shape id="Text Box 24" o:spid="_x0000_s1181"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kr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0mcD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imkrxgAAANwAAAAPAAAAAAAAAAAAAAAAAJcCAABkcnMv&#10;ZG93bnJldi54bWxQSwUGAAAAAAQABAD1AAAAigMAAAAA&#10;">
                    <v:textbox>
                      <w:txbxContent>
                        <w:p w14:paraId="2F137172" w14:textId="77777777" w:rsidR="00114D5E" w:rsidRDefault="00114D5E" w:rsidP="005C3B17">
                          <w:pPr>
                            <w:spacing w:before="0"/>
                            <w:rPr>
                              <w:sz w:val="18"/>
                            </w:rPr>
                          </w:pPr>
                          <w:r>
                            <w:rPr>
                              <w:sz w:val="18"/>
                            </w:rPr>
                            <w:t>HT Requester</w:t>
                          </w:r>
                        </w:p>
                        <w:p w14:paraId="17F3F750" w14:textId="229C8AA0" w:rsidR="00114D5E" w:rsidDel="003C30B4" w:rsidRDefault="00114D5E" w:rsidP="005C3B17">
                          <w:pPr>
                            <w:spacing w:before="0"/>
                            <w:rPr>
                              <w:del w:id="1746" w:author="Elena Vio" w:date="2016-04-24T11:19:00Z"/>
                            </w:rPr>
                          </w:pPr>
                        </w:p>
                        <w:p w14:paraId="056363D3" w14:textId="6A7ED12C" w:rsidR="00114D5E" w:rsidRDefault="00114D5E" w:rsidP="005C3B17">
                          <w:pPr>
                            <w:spacing w:before="0"/>
                            <w:rPr>
                              <w:sz w:val="18"/>
                            </w:rPr>
                          </w:pPr>
                          <w:del w:id="1747" w:author="Elena Vio" w:date="2016-04-24T11:19:00Z">
                            <w:r w:rsidDel="003C30B4">
                              <w:rPr>
                                <w:sz w:val="18"/>
                              </w:rPr>
                              <w:delText>Actor ABC</w:delText>
                            </w:r>
                          </w:del>
                        </w:p>
                      </w:txbxContent>
                    </v:textbox>
                  </v:shape>
                  <v:line id="Line 25" o:spid="_x0000_s1182"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S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nhdiYeATm/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v8EjGAAAA3AAAAA8AAAAAAAAA&#10;AAAAAAAAoQIAAGRycy9kb3ducmV2LnhtbFBLBQYAAAAABAAEAPkAAACUAwAAAAA=&#10;"/>
                  <v:shape id="Text Box 26" o:spid="_x0000_s1183"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1TExgAA&#10;ANwAAAAPAAAAZHJzL2Rvd25yZXYueG1sRI9bawIxFITfhf6HcAp9kW62VaxdjVIKFn3zhn09bM5e&#10;cHOyTeK6/fdNQfBxmJlvmPmyN43oyPnasoKXJAVBnFtdc6ngeFg9T0H4gKyxsUwKfsnDcvEwmGOm&#10;7ZV31O1DKSKEfYYKqhDaTEqfV2TQJ7Yljl5hncEQpSuldniNcNPI1zSdSIM1x4UKW/qsKD/vL0bB&#10;dLzuvv1mtD3lk6J5D8O37uvHKfX02H/MQATqwz18a6+1glE6hv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L1TExgAAANwAAAAPAAAAAAAAAAAAAAAAAJcCAABkcnMv&#10;ZG93bnJldi54bWxQSwUGAAAAAAQABAD1AAAAigMAAAAA&#10;">
                    <v:textbox>
                      <w:txbxContent>
                        <w:p w14:paraId="06EA437E" w14:textId="77777777" w:rsidR="00114D5E" w:rsidRDefault="00114D5E" w:rsidP="005C3B17">
                          <w:pPr>
                            <w:spacing w:before="0"/>
                            <w:rPr>
                              <w:sz w:val="18"/>
                            </w:rPr>
                          </w:pPr>
                          <w:r>
                            <w:rPr>
                              <w:sz w:val="18"/>
                            </w:rPr>
                            <w:t>XDS Document Repository</w:t>
                          </w:r>
                        </w:p>
                      </w:txbxContent>
                    </v:textbox>
                  </v:shape>
                  <v:line id="Line 27" o:spid="_x0000_s1184"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5M2McAAADcAAAADwAAAGRycy9kb3ducmV2LnhtbESPQWsCMRSE7wX/Q3hCL6JZWyt2NYoU&#10;Cj140ZYVb8/N62bZzcs2SXX77xuh0OMwM98wq01vW3EhH2rHCqaTDARx6XTNlYKP99fxAkSIyBpb&#10;x6TghwJs1oO7FebaXXlPl0OsRIJwyFGBibHLpQylIYth4jri5H06bzEm6SupPV4T3LbyIcvm0mLN&#10;acFgRy+GyubwbRXIxW705bfnWVM0x+OzKcqiO+2Uuh/22yWISH38D/+137SCx+wJbmfSEZDr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bkzYxwAAANwAAAAPAAAAAAAA&#10;AAAAAAAAAKECAABkcnMvZG93bnJldi54bWxQSwUGAAAAAAQABAD5AAAAlQMAAAAA&#10;"/>
                  <w10:anchorlock/>
                </v:group>
              </w:pict>
            </mc:Fallback>
          </mc:AlternateContent>
        </w:r>
      </w:ins>
    </w:p>
    <w:p w14:paraId="600C8871" w14:textId="77777777" w:rsidR="005C3B17" w:rsidRPr="003651D9" w:rsidRDefault="005C3B17" w:rsidP="005C3B17">
      <w:pPr>
        <w:pStyle w:val="FigureTitle"/>
        <w:rPr>
          <w:ins w:id="1748" w:author="Elena Vio" w:date="2016-04-16T13:35:00Z"/>
        </w:rPr>
      </w:pPr>
      <w:ins w:id="1749" w:author="Elena Vio" w:date="2016-04-16T13:35:00Z">
        <w:r w:rsidRPr="003651D9">
          <w:t>Figure 3.Y</w:t>
        </w:r>
        <w:r>
          <w:t>4</w:t>
        </w:r>
        <w:r w:rsidRPr="003651D9">
          <w:t>.2-1: Use Case Diagram</w:t>
        </w:r>
      </w:ins>
    </w:p>
    <w:p w14:paraId="5BDB316A" w14:textId="77777777" w:rsidR="005C3B17" w:rsidRPr="003651D9" w:rsidRDefault="005C3B17" w:rsidP="005C3B17">
      <w:pPr>
        <w:pStyle w:val="TableTitle"/>
        <w:rPr>
          <w:ins w:id="1750" w:author="Elena Vio" w:date="2016-04-16T13:35:00Z"/>
        </w:rPr>
      </w:pPr>
    </w:p>
    <w:p w14:paraId="03038B99" w14:textId="77777777" w:rsidR="005C3B17" w:rsidRPr="003651D9" w:rsidRDefault="005C3B17" w:rsidP="005C3B17">
      <w:pPr>
        <w:pStyle w:val="TableTitle"/>
        <w:rPr>
          <w:ins w:id="1751" w:author="Elena Vio" w:date="2016-04-16T13:35:00Z"/>
        </w:rPr>
      </w:pPr>
      <w:ins w:id="1752" w:author="Elena Vio" w:date="2016-04-16T13:35:00Z">
        <w:r w:rsidRPr="003651D9">
          <w:t>Table 3.Y</w:t>
        </w:r>
        <w:r>
          <w:t>4</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5C3B17" w:rsidRPr="003651D9" w14:paraId="6BD8EF6C" w14:textId="77777777" w:rsidTr="006E29EF">
        <w:trPr>
          <w:ins w:id="1753" w:author="Elena Vio" w:date="2016-04-16T13:35:00Z"/>
        </w:trPr>
        <w:tc>
          <w:tcPr>
            <w:tcW w:w="1008" w:type="dxa"/>
            <w:shd w:val="clear" w:color="auto" w:fill="auto"/>
          </w:tcPr>
          <w:p w14:paraId="3A0F2920" w14:textId="77777777" w:rsidR="005C3B17" w:rsidRPr="003651D9" w:rsidRDefault="005C3B17" w:rsidP="006E29EF">
            <w:pPr>
              <w:pStyle w:val="Corpodeltesto"/>
              <w:rPr>
                <w:ins w:id="1754" w:author="Elena Vio" w:date="2016-04-16T13:35:00Z"/>
                <w:b/>
              </w:rPr>
            </w:pPr>
            <w:ins w:id="1755" w:author="Elena Vio" w:date="2016-04-16T13:35:00Z">
              <w:r w:rsidRPr="003651D9">
                <w:rPr>
                  <w:b/>
                </w:rPr>
                <w:t>Actor:</w:t>
              </w:r>
            </w:ins>
          </w:p>
        </w:tc>
        <w:tc>
          <w:tcPr>
            <w:tcW w:w="8568" w:type="dxa"/>
          </w:tcPr>
          <w:p w14:paraId="72A98179" w14:textId="77777777" w:rsidR="005C3B17" w:rsidRPr="003651D9" w:rsidRDefault="005C3B17" w:rsidP="006E29EF">
            <w:pPr>
              <w:pStyle w:val="Corpodeltesto"/>
              <w:rPr>
                <w:ins w:id="1756" w:author="Elena Vio" w:date="2016-04-16T13:35:00Z"/>
              </w:rPr>
            </w:pPr>
            <w:ins w:id="1757" w:author="Elena Vio" w:date="2016-04-16T13:35:00Z">
              <w:r>
                <w:t>HT Requester</w:t>
              </w:r>
            </w:ins>
          </w:p>
        </w:tc>
      </w:tr>
      <w:tr w:rsidR="005C3B17" w:rsidRPr="003651D9" w14:paraId="6D3CBEA7" w14:textId="77777777" w:rsidTr="006E29EF">
        <w:trPr>
          <w:trHeight w:val="435"/>
          <w:ins w:id="1758" w:author="Elena Vio" w:date="2016-04-16T13:35:00Z"/>
        </w:trPr>
        <w:tc>
          <w:tcPr>
            <w:tcW w:w="1008" w:type="dxa"/>
            <w:shd w:val="clear" w:color="auto" w:fill="auto"/>
          </w:tcPr>
          <w:p w14:paraId="7C65F4CC" w14:textId="77777777" w:rsidR="005C3B17" w:rsidRPr="003651D9" w:rsidRDefault="005C3B17" w:rsidP="006E29EF">
            <w:pPr>
              <w:pStyle w:val="Corpodeltesto"/>
              <w:rPr>
                <w:ins w:id="1759" w:author="Elena Vio" w:date="2016-04-16T13:35:00Z"/>
                <w:b/>
              </w:rPr>
            </w:pPr>
            <w:ins w:id="1760" w:author="Elena Vio" w:date="2016-04-16T13:35:00Z">
              <w:r w:rsidRPr="003651D9">
                <w:rPr>
                  <w:b/>
                </w:rPr>
                <w:t>Role:</w:t>
              </w:r>
            </w:ins>
          </w:p>
        </w:tc>
        <w:tc>
          <w:tcPr>
            <w:tcW w:w="8568" w:type="dxa"/>
          </w:tcPr>
          <w:p w14:paraId="6E6D2BF8" w14:textId="40970866" w:rsidR="005C3B17" w:rsidRPr="003651D9" w:rsidRDefault="005C3B17" w:rsidP="006E29EF">
            <w:pPr>
              <w:pStyle w:val="Corpodeltesto"/>
              <w:tabs>
                <w:tab w:val="right" w:pos="9360"/>
              </w:tabs>
              <w:rPr>
                <w:ins w:id="1761" w:author="Elena Vio" w:date="2016-04-16T13:35:00Z"/>
              </w:rPr>
            </w:pPr>
            <w:ins w:id="1762" w:author="Elena Vio" w:date="2016-04-16T13:35:00Z">
              <w:r>
                <w:t>Provides more clinical information</w:t>
              </w:r>
            </w:ins>
            <w:ins w:id="1763" w:author="Elena Vio" w:date="2016-04-16T13:49:00Z">
              <w:r w:rsidR="00147A4C">
                <w:t xml:space="preserve"> requested in Final Report</w:t>
              </w:r>
            </w:ins>
            <w:ins w:id="1764" w:author="Elena Vio" w:date="2016-04-16T13:35:00Z">
              <w:r>
                <w:t>, updates and submits updates the Heart Team Workflow Documents with associated metadata to a Document Repository.</w:t>
              </w:r>
            </w:ins>
          </w:p>
        </w:tc>
      </w:tr>
      <w:tr w:rsidR="005C3B17" w:rsidRPr="003651D9" w14:paraId="0939570F" w14:textId="77777777" w:rsidTr="006E29EF">
        <w:trPr>
          <w:ins w:id="1765" w:author="Elena Vio" w:date="2016-04-16T13:35:00Z"/>
        </w:trPr>
        <w:tc>
          <w:tcPr>
            <w:tcW w:w="1008" w:type="dxa"/>
            <w:shd w:val="clear" w:color="auto" w:fill="auto"/>
          </w:tcPr>
          <w:p w14:paraId="4E6B0CB8" w14:textId="77777777" w:rsidR="005C3B17" w:rsidRPr="003651D9" w:rsidRDefault="005C3B17" w:rsidP="006E29EF">
            <w:pPr>
              <w:pStyle w:val="Corpodeltesto"/>
              <w:rPr>
                <w:ins w:id="1766" w:author="Elena Vio" w:date="2016-04-16T13:35:00Z"/>
                <w:b/>
              </w:rPr>
            </w:pPr>
            <w:ins w:id="1767" w:author="Elena Vio" w:date="2016-04-16T13:35:00Z">
              <w:r w:rsidRPr="003651D9">
                <w:rPr>
                  <w:b/>
                </w:rPr>
                <w:t>Actor:</w:t>
              </w:r>
            </w:ins>
          </w:p>
        </w:tc>
        <w:tc>
          <w:tcPr>
            <w:tcW w:w="8568" w:type="dxa"/>
          </w:tcPr>
          <w:p w14:paraId="7BD3D904" w14:textId="77777777" w:rsidR="005C3B17" w:rsidRPr="003651D9" w:rsidRDefault="005C3B17" w:rsidP="006E29EF">
            <w:pPr>
              <w:pStyle w:val="Corpodeltesto"/>
              <w:rPr>
                <w:ins w:id="1768" w:author="Elena Vio" w:date="2016-04-16T13:35:00Z"/>
              </w:rPr>
            </w:pPr>
            <w:ins w:id="1769" w:author="Elena Vio" w:date="2016-04-16T13:35:00Z">
              <w:r>
                <w:t>XDS Document Repository</w:t>
              </w:r>
            </w:ins>
          </w:p>
        </w:tc>
      </w:tr>
      <w:tr w:rsidR="005C3B17" w:rsidRPr="003651D9" w14:paraId="6850F528" w14:textId="77777777" w:rsidTr="006E29EF">
        <w:trPr>
          <w:ins w:id="1770" w:author="Elena Vio" w:date="2016-04-16T13:35:00Z"/>
        </w:trPr>
        <w:tc>
          <w:tcPr>
            <w:tcW w:w="1008" w:type="dxa"/>
            <w:shd w:val="clear" w:color="auto" w:fill="auto"/>
          </w:tcPr>
          <w:p w14:paraId="77CD7D70" w14:textId="77777777" w:rsidR="005C3B17" w:rsidRPr="003651D9" w:rsidRDefault="005C3B17" w:rsidP="006E29EF">
            <w:pPr>
              <w:pStyle w:val="Corpodeltesto"/>
              <w:rPr>
                <w:ins w:id="1771" w:author="Elena Vio" w:date="2016-04-16T13:35:00Z"/>
                <w:b/>
              </w:rPr>
            </w:pPr>
            <w:ins w:id="1772" w:author="Elena Vio" w:date="2016-04-16T13:35:00Z">
              <w:r w:rsidRPr="003651D9">
                <w:rPr>
                  <w:b/>
                </w:rPr>
                <w:t>Role:</w:t>
              </w:r>
            </w:ins>
          </w:p>
        </w:tc>
        <w:tc>
          <w:tcPr>
            <w:tcW w:w="8568" w:type="dxa"/>
          </w:tcPr>
          <w:p w14:paraId="21522B39" w14:textId="77777777" w:rsidR="005C3B17" w:rsidRDefault="005C3B17" w:rsidP="006E29EF">
            <w:pPr>
              <w:pStyle w:val="Corpodeltesto"/>
              <w:rPr>
                <w:ins w:id="1773" w:author="Elena Vio" w:date="2016-04-16T13:35:00Z"/>
              </w:rPr>
            </w:pPr>
            <w:ins w:id="1774" w:author="Elena Vio" w:date="2016-04-16T13:35:00Z">
              <w:r>
                <w:t>Receives, stores and eventually notifies the Workflow Document</w:t>
              </w:r>
            </w:ins>
          </w:p>
        </w:tc>
      </w:tr>
    </w:tbl>
    <w:p w14:paraId="04D9FC5E" w14:textId="0FFF7BEE" w:rsidR="005C3B17" w:rsidRPr="003651D9" w:rsidRDefault="005C3B17" w:rsidP="005C3B17">
      <w:pPr>
        <w:pStyle w:val="Titolo3"/>
        <w:numPr>
          <w:ilvl w:val="0"/>
          <w:numId w:val="0"/>
        </w:numPr>
        <w:rPr>
          <w:ins w:id="1775" w:author="Elena Vio" w:date="2016-04-16T13:35:00Z"/>
          <w:noProof w:val="0"/>
        </w:rPr>
      </w:pPr>
      <w:ins w:id="1776" w:author="Elena Vio" w:date="2016-04-16T13:35:00Z">
        <w:r w:rsidRPr="003651D9">
          <w:rPr>
            <w:noProof w:val="0"/>
          </w:rPr>
          <w:t>3.Y</w:t>
        </w:r>
        <w:r w:rsidR="00147A4C">
          <w:rPr>
            <w:noProof w:val="0"/>
          </w:rPr>
          <w:t>9</w:t>
        </w:r>
        <w:r w:rsidRPr="003651D9">
          <w:rPr>
            <w:noProof w:val="0"/>
          </w:rPr>
          <w:t>.3 Referenced Standards</w:t>
        </w:r>
      </w:ins>
    </w:p>
    <w:p w14:paraId="39B346CA" w14:textId="77777777" w:rsidR="005C3B17" w:rsidRPr="00855164" w:rsidRDefault="005C3B17" w:rsidP="005C3B17">
      <w:pPr>
        <w:pStyle w:val="AuthorInstructions"/>
        <w:rPr>
          <w:ins w:id="1777" w:author="Elena Vio" w:date="2016-04-16T13:35:00Z"/>
          <w:i w:val="0"/>
        </w:rPr>
      </w:pPr>
      <w:proofErr w:type="spellStart"/>
      <w:ins w:id="1778" w:author="Elena Vio" w:date="2016-04-16T13:35: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2DAF8668" w14:textId="77777777" w:rsidR="005C3B17" w:rsidRPr="00855164" w:rsidRDefault="005C3B17" w:rsidP="005C3B17">
      <w:pPr>
        <w:pStyle w:val="AuthorInstructions"/>
        <w:rPr>
          <w:ins w:id="1779" w:author="Elena Vio" w:date="2016-04-16T13:35:00Z"/>
          <w:i w:val="0"/>
        </w:rPr>
      </w:pPr>
      <w:ins w:id="1780" w:author="Elena Vio" w:date="2016-04-16T13:35:00Z">
        <w:r w:rsidRPr="00855164">
          <w:rPr>
            <w:b/>
            <w:i w:val="0"/>
          </w:rPr>
          <w:t>XDW (Cross-Enterprise Document Workflow):</w:t>
        </w:r>
        <w:r w:rsidRPr="00855164">
          <w:rPr>
            <w:i w:val="0"/>
          </w:rPr>
          <w:t xml:space="preserve">  </w:t>
        </w:r>
        <w:r>
          <w:rPr>
            <w:i w:val="0"/>
          </w:rPr>
          <w:t>For requirements and standards related to the Heart Team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41C40126" w14:textId="3B8A6CDD" w:rsidR="005C3B17" w:rsidRPr="003651D9" w:rsidRDefault="005C3B17" w:rsidP="005C3B17">
      <w:pPr>
        <w:pStyle w:val="Titolo3"/>
        <w:numPr>
          <w:ilvl w:val="0"/>
          <w:numId w:val="0"/>
        </w:numPr>
        <w:rPr>
          <w:ins w:id="1781" w:author="Elena Vio" w:date="2016-04-16T13:35:00Z"/>
          <w:noProof w:val="0"/>
        </w:rPr>
      </w:pPr>
      <w:ins w:id="1782" w:author="Elena Vio" w:date="2016-04-16T13:35:00Z">
        <w:r w:rsidRPr="003651D9">
          <w:rPr>
            <w:noProof w:val="0"/>
          </w:rPr>
          <w:lastRenderedPageBreak/>
          <w:t>3.Y</w:t>
        </w:r>
        <w:r w:rsidR="00147A4C">
          <w:rPr>
            <w:noProof w:val="0"/>
          </w:rPr>
          <w:t>9</w:t>
        </w:r>
        <w:r w:rsidRPr="003651D9">
          <w:rPr>
            <w:noProof w:val="0"/>
          </w:rPr>
          <w:t>.4 Interaction Diagram</w:t>
        </w:r>
      </w:ins>
    </w:p>
    <w:p w14:paraId="176CDF95" w14:textId="77777777" w:rsidR="005C3B17" w:rsidRPr="003651D9" w:rsidRDefault="005C3B17" w:rsidP="005C3B17">
      <w:pPr>
        <w:pStyle w:val="Corpodeltesto"/>
        <w:rPr>
          <w:ins w:id="1783" w:author="Elena Vio" w:date="2016-04-16T13:35:00Z"/>
        </w:rPr>
      </w:pPr>
      <w:ins w:id="1784" w:author="Elena Vio" w:date="2016-04-16T13:35:00Z">
        <w:r>
          <w:rPr>
            <w:noProof/>
            <w:lang w:val="it-IT" w:eastAsia="it-IT"/>
          </w:rPr>
          <mc:AlternateContent>
            <mc:Choice Requires="wpg">
              <w:drawing>
                <wp:inline distT="0" distB="0" distL="0" distR="0" wp14:anchorId="3620D9E9" wp14:editId="2554930B">
                  <wp:extent cx="5943600" cy="2400300"/>
                  <wp:effectExtent l="0" t="0" r="0" b="12700"/>
                  <wp:docPr id="30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0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F95C" w14:textId="77777777" w:rsidR="00114D5E" w:rsidRPr="007C1AAC" w:rsidRDefault="00114D5E" w:rsidP="005C3B17">
                                <w:pPr>
                                  <w:spacing w:before="0"/>
                                  <w:jc w:val="center"/>
                                  <w:rPr>
                                    <w:sz w:val="22"/>
                                    <w:szCs w:val="22"/>
                                  </w:rPr>
                                </w:pPr>
                                <w:r>
                                  <w:rPr>
                                    <w:sz w:val="22"/>
                                    <w:szCs w:val="22"/>
                                  </w:rPr>
                                  <w:t>HT Requester</w:t>
                                </w:r>
                              </w:p>
                              <w:p w14:paraId="5E06F066" w14:textId="77777777" w:rsidR="00114D5E" w:rsidRDefault="00114D5E" w:rsidP="005C3B17">
                                <w:pPr>
                                  <w:spacing w:before="0"/>
                                </w:pPr>
                              </w:p>
                              <w:p w14:paraId="4B4158D1" w14:textId="77777777" w:rsidR="00114D5E" w:rsidRPr="007C1AAC" w:rsidRDefault="00114D5E" w:rsidP="005C3B17">
                                <w:pPr>
                                  <w:spacing w:before="0"/>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30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D957" w14:textId="01A6A72F" w:rsidR="00114D5E" w:rsidRPr="007C1AAC" w:rsidRDefault="00114D5E" w:rsidP="005C3B17">
                                <w:pPr>
                                  <w:spacing w:before="0"/>
                                  <w:rPr>
                                    <w:sz w:val="22"/>
                                    <w:szCs w:val="22"/>
                                  </w:rPr>
                                </w:pPr>
                                <w:del w:id="1785"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1786" w:author="Elena Vio" w:date="2016-04-16T13:50:00Z">
                                  <w:r>
                                    <w:t>Finalization</w:t>
                                  </w:r>
                                </w:ins>
                              </w:p>
                            </w:txbxContent>
                          </wps:txbx>
                          <wps:bodyPr rot="0" vert="horz" wrap="square" lIns="0" tIns="0" rIns="0" bIns="0" anchor="t" anchorCtr="0" upright="1">
                            <a:noAutofit/>
                          </wps:bodyPr>
                        </wps:wsp>
                        <wps:wsp>
                          <wps:cNvPr id="31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9C30F" w14:textId="77777777" w:rsidR="00114D5E" w:rsidRPr="007C1AAC" w:rsidRDefault="00114D5E" w:rsidP="005C3B17">
                                <w:pPr>
                                  <w:spacing w:before="0"/>
                                  <w:jc w:val="center"/>
                                  <w:rPr>
                                    <w:sz w:val="22"/>
                                    <w:szCs w:val="22"/>
                                  </w:rPr>
                                </w:pPr>
                                <w:r>
                                  <w:rPr>
                                    <w:sz w:val="22"/>
                                    <w:szCs w:val="22"/>
                                  </w:rPr>
                                  <w:t>XDS Document Repository</w:t>
                                </w:r>
                              </w:p>
                              <w:p w14:paraId="48CCCAE6" w14:textId="77777777" w:rsidR="00114D5E" w:rsidRDefault="00114D5E" w:rsidP="005C3B17">
                                <w:pPr>
                                  <w:spacing w:before="0"/>
                                </w:pPr>
                              </w:p>
                              <w:p w14:paraId="7390B916" w14:textId="77777777" w:rsidR="00114D5E" w:rsidRPr="007C1AAC" w:rsidRDefault="00114D5E" w:rsidP="005C3B17">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1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56803" w14:textId="77777777" w:rsidR="00114D5E" w:rsidRPr="007C1AAC" w:rsidRDefault="00114D5E" w:rsidP="005C3B17">
                                <w:pPr>
                                  <w:spacing w:before="0"/>
                                  <w:rPr>
                                    <w:sz w:val="22"/>
                                    <w:szCs w:val="22"/>
                                  </w:rPr>
                                </w:pPr>
                                <w:r>
                                  <w:t>Provide And Register Document set-b Response</w:t>
                                </w:r>
                                <w:r w:rsidDel="00281B77">
                                  <w:rPr>
                                    <w:sz w:val="22"/>
                                    <w:szCs w:val="22"/>
                                  </w:rPr>
                                  <w:t xml:space="preserve"> </w:t>
                                </w:r>
                              </w:p>
                              <w:p w14:paraId="371433BA" w14:textId="77777777" w:rsidR="00114D5E" w:rsidRDefault="00114D5E" w:rsidP="005C3B17">
                                <w:pPr>
                                  <w:spacing w:before="0"/>
                                </w:pPr>
                              </w:p>
                              <w:p w14:paraId="1D112B22" w14:textId="77777777" w:rsidR="00114D5E" w:rsidRPr="007C1AAC" w:rsidRDefault="00114D5E" w:rsidP="005C3B17">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185"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">
                  <o:lock v:ext="edit" aspectratio="t"/>
                  <v:rect id="AutoShape 29" o:spid="_x0000_s1186"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22HxQAA&#10;ANwAAAAPAAAAZHJzL2Rvd25yZXYueG1sRI9Ba8JAFITvgv9heUIvRTdWUEldRYTSUAQxWs+P7GsS&#10;mn0bs9sk/ntXKHgcZuYbZrXpTSVaalxpWcF0EoEgzqwuOVdwPn2MlyCcR9ZYWSYFN3KwWQ8HK4y1&#10;7fhIbepzESDsYlRQeF/HUrqsIINuYmvi4P3YxqAPssmlbrALcFPJtyiaS4Mlh4UCa9oVlP2mf0ZB&#10;lx3ay2n/KQ+vl8TyNbnu0u8vpV5G/fYdhKfeP8P/7UQrmEUL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fbYfFAAAA3AAAAA8AAAAAAAAAAAAAAAAAlwIAAGRycy9k&#10;b3ducmV2LnhtbFBLBQYAAAAABAAEAPUAAACJAwAAAAA=&#10;" filled="f" stroked="f">
                    <o:lock v:ext="edit" aspectratio="t" text="t"/>
                  </v:rect>
                  <v:shape id="Text Box 30" o:spid="_x0000_s1187"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i32wAAA&#10;ANwAAAAPAAAAZHJzL2Rvd25yZXYueG1sRE/LisIwFN0P+A/hCm4GTR0f1WqUUVDc+viA2+baFpub&#10;0kRb/94sBmZ5OO/1tjOVeFHjSssKxqMIBHFmdcm5gtv1MFyAcB5ZY2WZFLzJwXbT+1pjom3LZ3pd&#10;fC5CCLsEFRTe14mULivIoBvZmjhwd9sY9AE2udQNtiHcVPIniubSYMmhocCa9gVlj8vTKLif2u/Z&#10;sk2P/hafp/MdlnFq30oN+t3vCoSnzv+L/9wnrWAShbXhTDgCcvM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Li32wAAAANwAAAAPAAAAAAAAAAAAAAAAAJcCAABkcnMvZG93bnJl&#10;di54bWxQSwUGAAAAAAQABAD1AAAAhAMAAAAA&#10;" stroked="f">
                    <v:textbox>
                      <w:txbxContent>
                        <w:p w14:paraId="024CF95C" w14:textId="77777777" w:rsidR="00114D5E" w:rsidRPr="007C1AAC" w:rsidRDefault="00114D5E" w:rsidP="005C3B17">
                          <w:pPr>
                            <w:spacing w:before="0"/>
                            <w:jc w:val="center"/>
                            <w:rPr>
                              <w:sz w:val="22"/>
                              <w:szCs w:val="22"/>
                            </w:rPr>
                          </w:pPr>
                          <w:r>
                            <w:rPr>
                              <w:sz w:val="22"/>
                              <w:szCs w:val="22"/>
                            </w:rPr>
                            <w:t>HT Requester</w:t>
                          </w:r>
                        </w:p>
                        <w:p w14:paraId="5E06F066" w14:textId="77777777" w:rsidR="00114D5E" w:rsidRDefault="00114D5E" w:rsidP="005C3B17">
                          <w:pPr>
                            <w:spacing w:before="0"/>
                          </w:pPr>
                        </w:p>
                        <w:p w14:paraId="4B4158D1" w14:textId="77777777" w:rsidR="00114D5E" w:rsidRPr="007C1AAC" w:rsidRDefault="00114D5E" w:rsidP="005C3B17">
                          <w:pPr>
                            <w:spacing w:before="0"/>
                            <w:jc w:val="center"/>
                            <w:rPr>
                              <w:sz w:val="22"/>
                              <w:szCs w:val="22"/>
                            </w:rPr>
                          </w:pPr>
                          <w:r w:rsidRPr="007C1AAC">
                            <w:rPr>
                              <w:sz w:val="22"/>
                              <w:szCs w:val="22"/>
                            </w:rPr>
                            <w:t>A</w:t>
                          </w:r>
                          <w:r>
                            <w:rPr>
                              <w:sz w:val="22"/>
                              <w:szCs w:val="22"/>
                            </w:rPr>
                            <w:t>ctor A</w:t>
                          </w:r>
                        </w:p>
                      </w:txbxContent>
                    </v:textbox>
                  </v:shape>
                  <v:line id="Line 31" o:spid="_x0000_s1188"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SXtsMAAADcAAAADwAAAGRycy9kb3ducmV2LnhtbESPS4vCMBSF98L8h3AH3Gk6CqIdo8iA&#10;4MJRfDDrS3Ntq81NTWLt/HsjCC4P5/FxpvPWVKIh50vLCr76CQjizOqScwXHw7I3BuEDssbKMin4&#10;Jw/z2Udniqm2d95Rsw+5iCPsU1RQhFCnUvqsIIO+b2vi6J2sMxiidLnUDu9x3FRykCQjabDkSCiw&#10;pp+Cssv+ZiI3y9fu+ne+tKvT73p55WayOWyV6n62i28QgdrwDr/aK61gmEzgeSYeATl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l7bDAAAA3AAAAA8AAAAAAAAAAAAA&#10;AAAAoQIAAGRycy9kb3ducmV2LnhtbFBLBQYAAAAABAAEAPkAAACRAwAAAAA=&#10;">
                    <v:stroke dashstyle="dash"/>
                  </v:line>
                  <v:shape id="Text Box 32" o:spid="_x0000_s1189"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0359D957" w14:textId="01A6A72F" w:rsidR="00114D5E" w:rsidRPr="007C1AAC" w:rsidRDefault="00114D5E" w:rsidP="005C3B17">
                          <w:pPr>
                            <w:spacing w:before="0"/>
                            <w:rPr>
                              <w:sz w:val="22"/>
                              <w:szCs w:val="22"/>
                            </w:rPr>
                          </w:pPr>
                          <w:del w:id="1787"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1788" w:author="Elena Vio" w:date="2016-04-16T13:50:00Z">
                            <w:r>
                              <w:t>Finalization</w:t>
                            </w:r>
                          </w:ins>
                        </w:p>
                      </w:txbxContent>
                    </v:textbox>
                  </v:shape>
                  <v:line id="Line 33" o:spid="_x0000_s1190"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sNbcQAAADcAAAADwAAAGRycy9kb3ducmV2LnhtbESPS2sCMRSF9wX/Q7gFdzUzCsVOzUgR&#10;BBfa4gPXl8mdR53cjEkcx3/fFApdHs7j4yyWg2lFT843lhWkkwQEcWF1w5WC03H9MgfhA7LG1jIp&#10;eJCHZT56WmCm7Z331B9CJeII+wwV1CF0mZS+qMmgn9iOOHqldQZDlK6S2uE9jptWTpPkVRpsOBJq&#10;7GhVU3E53EzkFtXWXc/fl2FT7rbrK/dvn8cvpcbPw8c7iEBD+A//tTdawSxN4fdMPAIy/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ew1txAAAANwAAAAPAAAAAAAAAAAA&#10;AAAAAKECAABkcnMvZG93bnJldi54bWxQSwUGAAAAAAQABAD5AAAAkgMAAAAA&#10;">
                    <v:stroke dashstyle="dash"/>
                  </v:line>
                  <v:rect id="Rectangle 34" o:spid="_x0000_s1191"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rect id="Rectangle 35" o:spid="_x0000_s1192"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line id="Line 36" o:spid="_x0000_s1193"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ecudcUAAADcAAAADwAAAAAAAAAA&#10;AAAAAAChAgAAZHJzL2Rvd25yZXYueG1sUEsFBgAAAAAEAAQA+QAAAJMDAAAAAA==&#10;">
                    <v:stroke endarrow="block"/>
                  </v:line>
                  <v:shape id="Text Box 37" o:spid="_x0000_s1194"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9hS1wwAA&#10;ANwAAAAPAAAAZHJzL2Rvd25yZXYueG1sRI/RisIwFETfF/yHcAVfFk3V1Wo1igq7+KrbD7g217bY&#10;3JQm2vr3G0HYx2FmzjDrbWcq8aDGlZYVjEcRCOLM6pJzBenv93ABwnlkjZVlUvAkB9tN72ONibYt&#10;n+hx9rkIEHYJKii8rxMpXVaQQTeyNXHwrrYx6INscqkbbAPcVHISRXNpsOSwUGBNh4Ky2/luFFyP&#10;7eds2V5+fBqfvuZ7LOOLfSo16He7FQhPnf8Pv9tHrWA6nsHrTDgC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9hS1wwAAANwAAAAPAAAAAAAAAAAAAAAAAJcCAABkcnMvZG93&#10;bnJldi54bWxQSwUGAAAAAAQABAD1AAAAhwMAAAAA&#10;" stroked="f">
                    <v:textbox>
                      <w:txbxContent>
                        <w:p w14:paraId="2049C30F" w14:textId="77777777" w:rsidR="00114D5E" w:rsidRPr="007C1AAC" w:rsidRDefault="00114D5E" w:rsidP="005C3B17">
                          <w:pPr>
                            <w:spacing w:before="0"/>
                            <w:jc w:val="center"/>
                            <w:rPr>
                              <w:sz w:val="22"/>
                              <w:szCs w:val="22"/>
                            </w:rPr>
                          </w:pPr>
                          <w:r>
                            <w:rPr>
                              <w:sz w:val="22"/>
                              <w:szCs w:val="22"/>
                            </w:rPr>
                            <w:t>XDS Document Repository</w:t>
                          </w:r>
                        </w:p>
                        <w:p w14:paraId="48CCCAE6" w14:textId="77777777" w:rsidR="00114D5E" w:rsidRDefault="00114D5E" w:rsidP="005C3B17">
                          <w:pPr>
                            <w:spacing w:before="0"/>
                          </w:pPr>
                        </w:p>
                        <w:p w14:paraId="7390B916" w14:textId="77777777" w:rsidR="00114D5E" w:rsidRPr="007C1AAC" w:rsidRDefault="00114D5E" w:rsidP="005C3B17">
                          <w:pPr>
                            <w:spacing w:before="0"/>
                            <w:jc w:val="center"/>
                            <w:rPr>
                              <w:sz w:val="22"/>
                              <w:szCs w:val="22"/>
                            </w:rPr>
                          </w:pPr>
                          <w:r w:rsidRPr="007C1AAC">
                            <w:rPr>
                              <w:sz w:val="22"/>
                              <w:szCs w:val="22"/>
                            </w:rPr>
                            <w:t>A</w:t>
                          </w:r>
                          <w:r>
                            <w:rPr>
                              <w:sz w:val="22"/>
                              <w:szCs w:val="22"/>
                            </w:rPr>
                            <w:t>ctor D</w:t>
                          </w:r>
                        </w:p>
                      </w:txbxContent>
                    </v:textbox>
                  </v:shape>
                  <v:line id="Line 38" o:spid="_x0000_s1195"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BlIKxAAAANwAAAAPAAAAAAAAAAAA&#10;AAAAAKECAABkcnMvZG93bnJldi54bWxQSwUGAAAAAAQABAD5AAAAkgMAAAAA&#10;">
                    <v:stroke endarrow="block"/>
                  </v:line>
                  <v:shape id="Text Box 39" o:spid="_x0000_s1196"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75256803" w14:textId="77777777" w:rsidR="00114D5E" w:rsidRPr="007C1AAC" w:rsidRDefault="00114D5E" w:rsidP="005C3B17">
                          <w:pPr>
                            <w:spacing w:before="0"/>
                            <w:rPr>
                              <w:sz w:val="22"/>
                              <w:szCs w:val="22"/>
                            </w:rPr>
                          </w:pPr>
                          <w:r>
                            <w:t>Provide And Register Document set-b Response</w:t>
                          </w:r>
                          <w:r w:rsidDel="00281B77">
                            <w:rPr>
                              <w:sz w:val="22"/>
                              <w:szCs w:val="22"/>
                            </w:rPr>
                            <w:t xml:space="preserve"> </w:t>
                          </w:r>
                        </w:p>
                        <w:p w14:paraId="371433BA" w14:textId="77777777" w:rsidR="00114D5E" w:rsidRDefault="00114D5E" w:rsidP="005C3B17">
                          <w:pPr>
                            <w:spacing w:before="0"/>
                          </w:pPr>
                        </w:p>
                        <w:p w14:paraId="1D112B22" w14:textId="77777777" w:rsidR="00114D5E" w:rsidRPr="007C1AAC" w:rsidRDefault="00114D5E" w:rsidP="005C3B17">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46CA0343" w14:textId="76D7AFD9" w:rsidR="005C3B17" w:rsidRDefault="005C3B17" w:rsidP="005C3B17">
      <w:pPr>
        <w:pStyle w:val="Titolo4"/>
        <w:numPr>
          <w:ilvl w:val="0"/>
          <w:numId w:val="0"/>
        </w:numPr>
        <w:rPr>
          <w:ins w:id="1789" w:author="Elena Vio" w:date="2016-04-16T13:35:00Z"/>
          <w:noProof w:val="0"/>
        </w:rPr>
      </w:pPr>
      <w:ins w:id="1790" w:author="Elena Vio" w:date="2016-04-16T13:35:00Z">
        <w:r w:rsidRPr="003651D9">
          <w:rPr>
            <w:noProof w:val="0"/>
          </w:rPr>
          <w:t>3.Y</w:t>
        </w:r>
        <w:r w:rsidR="000566E9">
          <w:rPr>
            <w:noProof w:val="0"/>
          </w:rPr>
          <w:t>9</w:t>
        </w:r>
        <w:r w:rsidRPr="003651D9">
          <w:rPr>
            <w:noProof w:val="0"/>
          </w:rPr>
          <w:t xml:space="preserve">.4.1 </w:t>
        </w:r>
      </w:ins>
      <w:ins w:id="1791" w:author="Elena Vio" w:date="2016-04-16T13:50:00Z">
        <w:r w:rsidR="0050689B">
          <w:t>Finalization</w:t>
        </w:r>
      </w:ins>
    </w:p>
    <w:p w14:paraId="4EEBFAA7" w14:textId="77777777" w:rsidR="005C3B17" w:rsidRPr="001C002C" w:rsidRDefault="005C3B17" w:rsidP="005C3B17">
      <w:pPr>
        <w:pStyle w:val="AuthorInstructions"/>
        <w:rPr>
          <w:ins w:id="1792" w:author="Elena Vio" w:date="2016-04-16T13:35:00Z"/>
          <w:i w:val="0"/>
        </w:rPr>
      </w:pPr>
      <w:ins w:id="1793" w:author="Elena Vio" w:date="2016-04-16T13:35:00Z">
        <w:r w:rsidRPr="00F11D89">
          <w:rPr>
            <w:i w:val="0"/>
          </w:rPr>
          <w:t xml:space="preserve">This message </w:t>
        </w:r>
        <w:r>
          <w:rPr>
            <w:i w:val="0"/>
          </w:rPr>
          <w:t xml:space="preserve">provides </w:t>
        </w:r>
        <w:r w:rsidRPr="00D95DE4">
          <w:rPr>
            <w:i w:val="0"/>
          </w:rPr>
          <w:t>more clinical information</w:t>
        </w:r>
        <w:r w:rsidRPr="00C062BE">
          <w:rPr>
            <w:i w:val="0"/>
          </w:rPr>
          <w:t xml:space="preserve"> </w:t>
        </w:r>
        <w:r>
          <w:rPr>
            <w:i w:val="0"/>
          </w:rPr>
          <w:t xml:space="preserve">to </w:t>
        </w:r>
        <w:r w:rsidRPr="00C062BE">
          <w:rPr>
            <w:i w:val="0"/>
          </w:rPr>
          <w:t>Heart Team.</w:t>
        </w:r>
      </w:ins>
    </w:p>
    <w:p w14:paraId="4DFBC64A" w14:textId="77777777" w:rsidR="005C3B17" w:rsidRDefault="005C3B17" w:rsidP="005C3B17">
      <w:pPr>
        <w:pStyle w:val="AuthorInstructions"/>
        <w:rPr>
          <w:ins w:id="1794" w:author="Elena Vio" w:date="2016-04-16T13:35:00Z"/>
          <w:i w:val="0"/>
        </w:rPr>
      </w:pPr>
    </w:p>
    <w:p w14:paraId="4EF2D4C1" w14:textId="57E10E9A" w:rsidR="005C3B17" w:rsidRPr="003651D9" w:rsidRDefault="005C3B17" w:rsidP="005C3B17">
      <w:pPr>
        <w:pStyle w:val="Titolo5"/>
        <w:numPr>
          <w:ilvl w:val="0"/>
          <w:numId w:val="0"/>
        </w:numPr>
        <w:rPr>
          <w:ins w:id="1795" w:author="Elena Vio" w:date="2016-04-16T13:35:00Z"/>
          <w:noProof w:val="0"/>
        </w:rPr>
      </w:pPr>
      <w:ins w:id="1796" w:author="Elena Vio" w:date="2016-04-16T13:35:00Z">
        <w:r w:rsidRPr="003651D9">
          <w:rPr>
            <w:noProof w:val="0"/>
          </w:rPr>
          <w:t>3.Y</w:t>
        </w:r>
        <w:r w:rsidR="000566E9">
          <w:rPr>
            <w:noProof w:val="0"/>
          </w:rPr>
          <w:t>9</w:t>
        </w:r>
        <w:r w:rsidRPr="003651D9">
          <w:rPr>
            <w:noProof w:val="0"/>
          </w:rPr>
          <w:t>.4.1.1 Trigger Events</w:t>
        </w:r>
      </w:ins>
    </w:p>
    <w:p w14:paraId="54D8E214" w14:textId="27A6D59A" w:rsidR="005C3B17" w:rsidRDefault="005C3B17" w:rsidP="005C3B17">
      <w:pPr>
        <w:rPr>
          <w:ins w:id="1797" w:author="Elena Vio" w:date="2016-04-16T13:35:00Z"/>
        </w:rPr>
      </w:pPr>
      <w:ins w:id="1798" w:author="Elena Vio" w:date="2016-04-16T13:35:00Z">
        <w:r>
          <w:t>The HT Requester sends this message when</w:t>
        </w:r>
      </w:ins>
      <w:ins w:id="1799" w:author="Elena Vio" w:date="2016-04-16T13:51:00Z">
        <w:r w:rsidR="00E01798">
          <w:t xml:space="preserve"> Final Report is available, and HT Requester</w:t>
        </w:r>
      </w:ins>
      <w:ins w:id="1800" w:author="Elena Vio" w:date="2016-04-16T13:35:00Z">
        <w:r>
          <w:t xml:space="preserve"> is ready to provide requested information </w:t>
        </w:r>
        <w:r w:rsidRPr="000B40A3">
          <w:rPr>
            <w:i/>
          </w:rPr>
          <w:t xml:space="preserve">to </w:t>
        </w:r>
        <w:r w:rsidRPr="000B40A3">
          <w:t>Heart Team</w:t>
        </w:r>
        <w:r w:rsidR="00662CBE">
          <w:t xml:space="preserve"> because it has acquired and collected all the information needed</w:t>
        </w:r>
      </w:ins>
      <w:ins w:id="1801" w:author="Elena Vio" w:date="2016-04-24T18:04:00Z">
        <w:r w:rsidR="00662CBE">
          <w:t>.</w:t>
        </w:r>
      </w:ins>
    </w:p>
    <w:p w14:paraId="1F65FDAC" w14:textId="77777777" w:rsidR="005C3B17" w:rsidRDefault="005C3B17" w:rsidP="005C3B17">
      <w:pPr>
        <w:rPr>
          <w:ins w:id="1802" w:author="Elena Vio" w:date="2016-04-16T13:35:00Z"/>
        </w:rPr>
      </w:pPr>
      <w:ins w:id="1803" w:author="Elena Vio" w:date="2016-04-16T13:35:00Z">
        <w:r>
          <w:t xml:space="preserve">The </w:t>
        </w:r>
        <w:r w:rsidRPr="00855164">
          <w:rPr>
            <w:b/>
          </w:rPr>
          <w:t>pre-conditions</w:t>
        </w:r>
        <w:r>
          <w:t xml:space="preserve"> are encoded as:</w:t>
        </w:r>
      </w:ins>
    </w:p>
    <w:p w14:paraId="26C1723F" w14:textId="4F6D0EDB" w:rsidR="005C3B17" w:rsidRPr="007858B9" w:rsidRDefault="005C3B17" w:rsidP="00662CBE">
      <w:pPr>
        <w:pStyle w:val="Paragrafoelenco"/>
        <w:numPr>
          <w:ilvl w:val="0"/>
          <w:numId w:val="73"/>
        </w:numPr>
        <w:rPr>
          <w:ins w:id="1804" w:author="Elena Vio" w:date="2016-04-16T13:35:00Z"/>
        </w:rPr>
      </w:pPr>
      <w:ins w:id="1805" w:author="Elena Vio" w:date="2016-04-16T13:35:00Z">
        <w:r>
          <w:t>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r>
          <w:rPr>
            <w:b/>
          </w:rPr>
          <w:t>and t</w:t>
        </w:r>
        <w:r>
          <w:t xml:space="preserve">he HT </w:t>
        </w:r>
      </w:ins>
      <w:ins w:id="1806" w:author="Elena Vio" w:date="2016-04-16T13:51:00Z">
        <w:r w:rsidR="00E01798">
          <w:t>Perform</w:t>
        </w:r>
      </w:ins>
      <w:ins w:id="1807" w:author="Elena Vio" w:date="2016-04-16T13:35:00Z">
        <w:r>
          <w:t xml:space="preserve"> </w:t>
        </w:r>
        <w:r w:rsidRPr="00A555FB">
          <w:t xml:space="preserve">task is </w:t>
        </w:r>
        <w:r>
          <w:t>“</w:t>
        </w:r>
      </w:ins>
      <w:ins w:id="1808" w:author="Elena Vio" w:date="2016-04-16T13:51:00Z">
        <w:r w:rsidR="00E01798">
          <w:t>COMPLETED</w:t>
        </w:r>
      </w:ins>
      <w:ins w:id="1809" w:author="Elena Vio" w:date="2016-04-16T13:35:00Z">
        <w:r w:rsidRPr="00A555FB">
          <w:t>”</w:t>
        </w:r>
        <w:r w:rsidRPr="00C062BE">
          <w:rPr>
            <w:b/>
          </w:rPr>
          <w:t xml:space="preserve"> </w:t>
        </w:r>
        <w:r>
          <w:t>(</w:t>
        </w:r>
        <w:r w:rsidRPr="00C062BE">
          <w:rPr>
            <w:rFonts w:ascii="Courier" w:hAnsi="Courier"/>
            <w:b/>
          </w:rPr>
          <w:t>WorkflowDocument/TaskList/XDWTask/taskData/taskDetails/status</w:t>
        </w:r>
        <w:r>
          <w:t>=”</w:t>
        </w:r>
      </w:ins>
      <w:ins w:id="1810" w:author="Elena Vio" w:date="2016-04-16T13:51:00Z">
        <w:r w:rsidR="00E01798">
          <w:t>COMPLETED</w:t>
        </w:r>
      </w:ins>
      <w:ins w:id="1811" w:author="Elena Vio" w:date="2016-04-16T13:35:00Z">
        <w:r>
          <w:t xml:space="preserve">” </w:t>
        </w:r>
        <w:r w:rsidRPr="00855164">
          <w:t>and</w:t>
        </w:r>
        <w:r w:rsidRPr="00C062BE">
          <w:rPr>
            <w:b/>
          </w:rPr>
          <w:t xml:space="preserve"> </w:t>
        </w:r>
        <w:r w:rsidRPr="00C062BE">
          <w:rPr>
            <w:rFonts w:ascii="Courier" w:hAnsi="Courier"/>
            <w:b/>
          </w:rPr>
          <w:t>WorkflowDocument/TaskList/XDWTask/taskData/taskDetails/taskType</w:t>
        </w:r>
        <w:r>
          <w:t>=”HT</w:t>
        </w:r>
      </w:ins>
      <w:ins w:id="1812" w:author="Elena Vio" w:date="2016-04-16T13:51:00Z">
        <w:r w:rsidR="00E01798">
          <w:t>Perform</w:t>
        </w:r>
      </w:ins>
      <w:ins w:id="1813" w:author="Elena Vio" w:date="2016-04-16T13:35:00Z">
        <w:r>
          <w:t>”)</w:t>
        </w:r>
      </w:ins>
    </w:p>
    <w:p w14:paraId="6648AEA8" w14:textId="77777777" w:rsidR="005C3B17" w:rsidRPr="0070073A" w:rsidRDefault="005C3B17" w:rsidP="005C3B17">
      <w:pPr>
        <w:pStyle w:val="Titolo5"/>
        <w:numPr>
          <w:ilvl w:val="0"/>
          <w:numId w:val="0"/>
        </w:numPr>
        <w:rPr>
          <w:ins w:id="1814" w:author="Elena Vio" w:date="2016-04-16T13:35:00Z"/>
          <w:rFonts w:ascii="Times New Roman" w:hAnsi="Times New Roman"/>
          <w:b w:val="0"/>
          <w:noProof w:val="0"/>
          <w:kern w:val="0"/>
          <w:sz w:val="24"/>
        </w:rPr>
      </w:pPr>
      <w:ins w:id="1815" w:author="Elena Vio" w:date="2016-04-16T13:35:00Z">
        <w:r>
          <w:rPr>
            <w:rFonts w:ascii="Times New Roman" w:hAnsi="Times New Roman"/>
            <w:b w:val="0"/>
            <w:noProof w:val="0"/>
            <w:kern w:val="0"/>
            <w:sz w:val="24"/>
          </w:rPr>
          <w:t xml:space="preserve">The information needed are one or more of these: </w:t>
        </w:r>
        <w:r w:rsidRPr="00513E1A">
          <w:rPr>
            <w:rFonts w:ascii="Times New Roman" w:hAnsi="Times New Roman"/>
            <w:b w:val="0"/>
            <w:noProof w:val="0"/>
            <w:kern w:val="0"/>
            <w:sz w:val="24"/>
          </w:rPr>
          <w:t xml:space="preserve"> </w:t>
        </w:r>
      </w:ins>
    </w:p>
    <w:p w14:paraId="0D613FB9" w14:textId="77777777" w:rsidR="005C3B17" w:rsidRDefault="005C3B17" w:rsidP="005C3B17">
      <w:pPr>
        <w:pStyle w:val="Corpodeltesto"/>
        <w:numPr>
          <w:ilvl w:val="0"/>
          <w:numId w:val="36"/>
        </w:numPr>
        <w:rPr>
          <w:ins w:id="1816" w:author="Elena Vio" w:date="2016-04-16T13:35:00Z"/>
        </w:rPr>
      </w:pPr>
      <w:ins w:id="1817" w:author="Elena Vio" w:date="2016-04-16T13:35:00Z">
        <w:r>
          <w:t xml:space="preserve">Basic </w:t>
        </w:r>
        <w:proofErr w:type="spellStart"/>
        <w:r>
          <w:t>ePrescription</w:t>
        </w:r>
        <w:proofErr w:type="spellEnd"/>
        <w:r>
          <w:t xml:space="preserve"> Workflow Document </w:t>
        </w:r>
      </w:ins>
    </w:p>
    <w:p w14:paraId="66D643C4" w14:textId="77777777" w:rsidR="005C3B17" w:rsidRDefault="005C3B17" w:rsidP="005C3B17">
      <w:pPr>
        <w:pStyle w:val="Corpodeltesto"/>
        <w:numPr>
          <w:ilvl w:val="0"/>
          <w:numId w:val="36"/>
        </w:numPr>
        <w:rPr>
          <w:ins w:id="1818" w:author="Elena Vio" w:date="2016-04-16T13:35:00Z"/>
        </w:rPr>
      </w:pPr>
      <w:ins w:id="1819" w:author="Elena Vio" w:date="2016-04-16T13:35:00Z">
        <w:r>
          <w:t xml:space="preserve">Images Manifest: a document </w:t>
        </w:r>
        <w:r w:rsidRPr="00C062BE">
          <w:t>identifying the key images</w:t>
        </w:r>
        <w:r>
          <w:t xml:space="preserve"> set </w:t>
        </w:r>
      </w:ins>
    </w:p>
    <w:p w14:paraId="44F2B2CF" w14:textId="77777777" w:rsidR="005C3B17" w:rsidRDefault="005C3B17" w:rsidP="005C3B17">
      <w:pPr>
        <w:pStyle w:val="Corpodeltesto"/>
        <w:numPr>
          <w:ilvl w:val="0"/>
          <w:numId w:val="36"/>
        </w:numPr>
        <w:rPr>
          <w:ins w:id="1820" w:author="Elena Vio" w:date="2016-04-16T13:35:00Z"/>
        </w:rPr>
      </w:pPr>
      <w:ins w:id="1821" w:author="Elena Vio" w:date="2016-04-16T13:35:00Z">
        <w:r>
          <w:t xml:space="preserve">Images Report </w:t>
        </w:r>
      </w:ins>
    </w:p>
    <w:p w14:paraId="2DC28BAA" w14:textId="77777777" w:rsidR="005C3B17" w:rsidRDefault="005C3B17" w:rsidP="005C3B17">
      <w:pPr>
        <w:pStyle w:val="Corpodeltesto"/>
        <w:numPr>
          <w:ilvl w:val="0"/>
          <w:numId w:val="36"/>
        </w:numPr>
        <w:rPr>
          <w:ins w:id="1822" w:author="Elena Vio" w:date="2016-04-16T13:35:00Z"/>
        </w:rPr>
      </w:pPr>
      <w:ins w:id="1823" w:author="Elena Vio" w:date="2016-04-16T13:35:00Z">
        <w:r>
          <w:t xml:space="preserve">Clinical Report </w:t>
        </w:r>
      </w:ins>
    </w:p>
    <w:p w14:paraId="1B74B1C8" w14:textId="77777777" w:rsidR="005C3B17" w:rsidRDefault="005C3B17" w:rsidP="005C3B17">
      <w:pPr>
        <w:pStyle w:val="Corpodeltesto"/>
        <w:numPr>
          <w:ilvl w:val="0"/>
          <w:numId w:val="36"/>
        </w:numPr>
        <w:rPr>
          <w:ins w:id="1824" w:author="Elena Vio" w:date="2016-04-16T13:35:00Z"/>
        </w:rPr>
      </w:pPr>
      <w:commentRangeStart w:id="1825"/>
      <w:ins w:id="1826" w:author="Elena Vio" w:date="2016-04-16T13:35:00Z">
        <w:r>
          <w:t>Videos</w:t>
        </w:r>
        <w:commentRangeEnd w:id="1825"/>
        <w:r>
          <w:rPr>
            <w:rStyle w:val="Rimandocommento"/>
          </w:rPr>
          <w:commentReference w:id="1825"/>
        </w:r>
        <w:r>
          <w:t xml:space="preserve"> </w:t>
        </w:r>
      </w:ins>
    </w:p>
    <w:p w14:paraId="66D501E6" w14:textId="77777777" w:rsidR="005C3B17" w:rsidRPr="003651D9" w:rsidRDefault="005C3B17" w:rsidP="005C3B17">
      <w:pPr>
        <w:pStyle w:val="Corpodeltesto"/>
        <w:numPr>
          <w:ilvl w:val="0"/>
          <w:numId w:val="36"/>
        </w:numPr>
        <w:rPr>
          <w:ins w:id="1827" w:author="Elena Vio" w:date="2016-04-16T13:35:00Z"/>
        </w:rPr>
      </w:pPr>
    </w:p>
    <w:p w14:paraId="14B6AFE5" w14:textId="6B49DC35" w:rsidR="005C3B17" w:rsidRPr="003651D9" w:rsidRDefault="005C3B17" w:rsidP="005C3B17">
      <w:pPr>
        <w:pStyle w:val="Titolo5"/>
        <w:numPr>
          <w:ilvl w:val="0"/>
          <w:numId w:val="0"/>
        </w:numPr>
        <w:rPr>
          <w:ins w:id="1828" w:author="Elena Vio" w:date="2016-04-16T13:35:00Z"/>
          <w:noProof w:val="0"/>
        </w:rPr>
      </w:pPr>
      <w:ins w:id="1829" w:author="Elena Vio" w:date="2016-04-16T13:35:00Z">
        <w:r w:rsidRPr="003651D9">
          <w:rPr>
            <w:noProof w:val="0"/>
          </w:rPr>
          <w:t>3.Y</w:t>
        </w:r>
        <w:r w:rsidR="000566E9">
          <w:rPr>
            <w:noProof w:val="0"/>
          </w:rPr>
          <w:t>9</w:t>
        </w:r>
        <w:r w:rsidRPr="003651D9">
          <w:rPr>
            <w:noProof w:val="0"/>
          </w:rPr>
          <w:t>.4.1.2 Message Semantics</w:t>
        </w:r>
      </w:ins>
    </w:p>
    <w:p w14:paraId="3F86A7C7" w14:textId="77777777" w:rsidR="005C3B17" w:rsidRDefault="005C3B17" w:rsidP="005C3B17">
      <w:pPr>
        <w:pStyle w:val="Corpodeltesto"/>
        <w:rPr>
          <w:ins w:id="1830" w:author="Elena Vio" w:date="2016-04-16T13:35:00Z"/>
        </w:rPr>
      </w:pPr>
      <w:ins w:id="1831" w:author="Elena Vio" w:date="2016-04-16T13:35: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HT </w:t>
        </w:r>
        <w:r w:rsidRPr="001E657B">
          <w:t>Requester</w:t>
        </w:r>
        <w:r>
          <w:t xml:space="preserve"> is the Document Source.</w:t>
        </w:r>
      </w:ins>
    </w:p>
    <w:p w14:paraId="2BDF50FD" w14:textId="77777777" w:rsidR="005C3B17" w:rsidRDefault="005C3B17" w:rsidP="005C3B17">
      <w:pPr>
        <w:pStyle w:val="Corpodeltesto"/>
        <w:rPr>
          <w:ins w:id="1832" w:author="Elena Vio" w:date="2016-04-16T13:35:00Z"/>
        </w:rPr>
      </w:pPr>
      <w:ins w:id="1833" w:author="Elena Vio" w:date="2016-04-16T13:35:00Z">
        <w:r>
          <w:t xml:space="preserve"> This section defines:</w:t>
        </w:r>
      </w:ins>
    </w:p>
    <w:p w14:paraId="3132CFA1" w14:textId="5B2A7DE2" w:rsidR="005C3B17" w:rsidRDefault="005C3B17" w:rsidP="005C3B17">
      <w:pPr>
        <w:pStyle w:val="Corpodeltesto"/>
        <w:numPr>
          <w:ilvl w:val="0"/>
          <w:numId w:val="37"/>
        </w:numPr>
        <w:rPr>
          <w:ins w:id="1834" w:author="Elena Vio" w:date="2016-04-16T13:35:00Z"/>
        </w:rPr>
      </w:pPr>
      <w:proofErr w:type="gramStart"/>
      <w:ins w:id="1835" w:author="Elena Vio" w:date="2016-04-16T13:35:00Z">
        <w:r>
          <w:t>the</w:t>
        </w:r>
        <w:proofErr w:type="gramEnd"/>
        <w:r>
          <w:t xml:space="preserve"> Heart Team Workflow Document Content submitted in the Provide</w:t>
        </w:r>
        <w:r w:rsidR="004C1BE8">
          <w:t xml:space="preserve"> and Register.  See Section 3.Y9</w:t>
        </w:r>
        <w:r>
          <w:t>.4.1.2.1.</w:t>
        </w:r>
      </w:ins>
    </w:p>
    <w:p w14:paraId="0554258A" w14:textId="7EB27E15" w:rsidR="005C3B17" w:rsidRDefault="005C3B17" w:rsidP="005C3B17">
      <w:pPr>
        <w:pStyle w:val="Corpodeltesto"/>
        <w:numPr>
          <w:ilvl w:val="0"/>
          <w:numId w:val="37"/>
        </w:numPr>
        <w:rPr>
          <w:ins w:id="1836" w:author="Elena Vio" w:date="2016-04-16T13:35:00Z"/>
        </w:rPr>
      </w:pPr>
      <w:ins w:id="1837" w:author="Elena Vio" w:date="2016-04-16T13:35:00Z">
        <w:r>
          <w:t>The Document Sharing Metadata requirements for the Submission Set and Document Entry.</w:t>
        </w:r>
        <w:r w:rsidR="004C1BE8">
          <w:t xml:space="preserve">  See Section 3.Y9</w:t>
        </w:r>
        <w:r>
          <w:t>.4.1.2.3.</w:t>
        </w:r>
      </w:ins>
    </w:p>
    <w:p w14:paraId="0830CEA4" w14:textId="651A941E" w:rsidR="005C3B17" w:rsidRDefault="005C3B17" w:rsidP="005C3B17">
      <w:pPr>
        <w:pStyle w:val="Titolo5"/>
        <w:numPr>
          <w:ilvl w:val="0"/>
          <w:numId w:val="0"/>
        </w:numPr>
        <w:rPr>
          <w:ins w:id="1838" w:author="Elena Vio" w:date="2016-04-16T13:35:00Z"/>
        </w:rPr>
      </w:pPr>
      <w:ins w:id="1839" w:author="Elena Vio" w:date="2016-04-16T13:35:00Z">
        <w:r>
          <w:t>3.Y</w:t>
        </w:r>
        <w:r w:rsidR="000566E9">
          <w:t>9</w:t>
        </w:r>
        <w:r>
          <w:t>.4.1.2.1</w:t>
        </w:r>
        <w:r w:rsidRPr="00322355">
          <w:t xml:space="preserve"> </w:t>
        </w:r>
        <w:r>
          <w:t>Heart Team Workflow Document</w:t>
        </w:r>
        <w:r w:rsidRPr="00322355">
          <w:t xml:space="preserve"> Content Requirements</w:t>
        </w:r>
      </w:ins>
    </w:p>
    <w:p w14:paraId="53742332" w14:textId="77777777" w:rsidR="005C3B17" w:rsidRPr="00F909C6" w:rsidRDefault="005C3B17" w:rsidP="005C3B17">
      <w:pPr>
        <w:pStyle w:val="Corpodeltesto"/>
        <w:rPr>
          <w:ins w:id="1840" w:author="Elena Vio" w:date="2016-04-16T13:35:00Z"/>
        </w:rPr>
      </w:pPr>
      <w:ins w:id="1841" w:author="Elena Vio" w:date="2016-04-16T13:35:00Z">
        <w:r>
          <w:t xml:space="preserve">The </w:t>
        </w:r>
        <w:proofErr w:type="gramStart"/>
        <w:r>
          <w:t>Heart Team Workflow Document is updated by the HT Requester</w:t>
        </w:r>
        <w:proofErr w:type="gramEnd"/>
        <w:r>
          <w:t>.</w:t>
        </w:r>
      </w:ins>
    </w:p>
    <w:p w14:paraId="29772928" w14:textId="755F9A03" w:rsidR="005C3B17" w:rsidRPr="001D1D9D" w:rsidRDefault="005C3B17" w:rsidP="005C3B17">
      <w:pPr>
        <w:pStyle w:val="Titolo5"/>
        <w:numPr>
          <w:ilvl w:val="0"/>
          <w:numId w:val="0"/>
        </w:numPr>
        <w:rPr>
          <w:ins w:id="1842" w:author="Elena Vio" w:date="2016-04-16T13:35:00Z"/>
        </w:rPr>
      </w:pPr>
      <w:ins w:id="1843" w:author="Elena Vio" w:date="2016-04-16T13:35:00Z">
        <w:r>
          <w:t>3.Y</w:t>
        </w:r>
        <w:r w:rsidR="000566E9">
          <w:t>9</w:t>
        </w:r>
        <w:r>
          <w:t>.4.1.2.1</w:t>
        </w:r>
        <w:r w:rsidRPr="001D1D9D">
          <w:t xml:space="preserve">.1 Workflow Document </w:t>
        </w:r>
        <w:r>
          <w:t>Elements</w:t>
        </w:r>
      </w:ins>
    </w:p>
    <w:p w14:paraId="5B729DE6" w14:textId="77777777" w:rsidR="005C3B17" w:rsidRDefault="005C3B17" w:rsidP="005C3B17">
      <w:pPr>
        <w:pStyle w:val="AuthorInstructions"/>
        <w:rPr>
          <w:ins w:id="1844" w:author="Elena Vio" w:date="2016-04-16T13:35:00Z"/>
          <w:i w:val="0"/>
        </w:rPr>
      </w:pPr>
      <w:ins w:id="1845" w:author="Elena Vio" w:date="2016-04-16T13:35:00Z">
        <w:r>
          <w:rPr>
            <w:i w:val="0"/>
          </w:rPr>
          <w:t xml:space="preserve">The </w:t>
        </w:r>
        <w:r w:rsidRPr="00FB1453">
          <w:rPr>
            <w:i w:val="0"/>
          </w:rPr>
          <w:t xml:space="preserve">HT </w:t>
        </w:r>
        <w:r>
          <w:rPr>
            <w:i w:val="0"/>
          </w:rPr>
          <w:t>Requester shall update the Heart Team Workflow Document according to the definition of an XDW Workflow Document in ITI TF-3: 5.4.</w:t>
        </w:r>
      </w:ins>
    </w:p>
    <w:p w14:paraId="0F07663C" w14:textId="207D8684" w:rsidR="000566E9" w:rsidRDefault="000566E9" w:rsidP="000566E9">
      <w:pPr>
        <w:pStyle w:val="AuthorInstructions"/>
        <w:rPr>
          <w:ins w:id="1846" w:author="Elena Vio" w:date="2016-04-16T13:54:00Z"/>
          <w:i w:val="0"/>
        </w:rPr>
      </w:pPr>
      <w:ins w:id="1847" w:author="Elena Vio" w:date="2016-04-16T13:54:00Z">
        <w:r>
          <w:rPr>
            <w:i w:val="0"/>
          </w:rPr>
          <w:t>The HT Requester shall update the Heart Team Workflow Document according to the definition of an XDW Workflow Document in ITI TF-3: 5.4 with the following constraints:</w:t>
        </w:r>
      </w:ins>
    </w:p>
    <w:p w14:paraId="38006C91" w14:textId="3D5BF141" w:rsidR="000566E9" w:rsidRDefault="000566E9" w:rsidP="00133CE6">
      <w:pPr>
        <w:pStyle w:val="AuthorInstructions"/>
        <w:numPr>
          <w:ilvl w:val="0"/>
          <w:numId w:val="49"/>
        </w:numPr>
        <w:rPr>
          <w:ins w:id="1848" w:author="Elena Vio" w:date="2016-04-16T14:01:00Z"/>
          <w:i w:val="0"/>
        </w:rPr>
      </w:pPr>
      <w:proofErr w:type="gramStart"/>
      <w:ins w:id="1849" w:author="Elena Vio" w:date="2016-04-16T13:54:00Z">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 xml:space="preserve">&gt; </w:t>
        </w:r>
        <w:r w:rsidR="00E50341">
          <w:rPr>
            <w:i w:val="0"/>
          </w:rPr>
          <w:t>constraints see Section 3.Y9</w:t>
        </w:r>
        <w:r>
          <w:rPr>
            <w:i w:val="0"/>
          </w:rPr>
          <w:t>.4.1.2.1.1.1</w:t>
        </w:r>
      </w:ins>
    </w:p>
    <w:p w14:paraId="2CE2E655" w14:textId="661BAC4F" w:rsidR="00E667A0" w:rsidRPr="00E37F83" w:rsidRDefault="00E667A0" w:rsidP="00133CE6">
      <w:pPr>
        <w:pStyle w:val="AuthorInstructions"/>
        <w:numPr>
          <w:ilvl w:val="0"/>
          <w:numId w:val="49"/>
        </w:numPr>
        <w:rPr>
          <w:ins w:id="1850" w:author="Elena Vio" w:date="2016-04-16T13:54:00Z"/>
          <w:i w:val="0"/>
        </w:rPr>
      </w:pPr>
      <w:ins w:id="1851" w:author="Elena Vio" w:date="2016-04-16T14:01:00Z">
        <w:r>
          <w:rPr>
            <w:i w:val="0"/>
          </w:rPr>
          <w:t xml:space="preserve">The </w:t>
        </w:r>
        <w:r w:rsidRPr="00C7383D">
          <w:rPr>
            <w:rFonts w:ascii="Courier" w:hAnsi="Courier"/>
            <w:b/>
            <w:i w:val="0"/>
          </w:rPr>
          <w:t>&lt;</w:t>
        </w:r>
        <w:proofErr w:type="spellStart"/>
        <w:r w:rsidRPr="00C7383D">
          <w:rPr>
            <w:rFonts w:ascii="Courier" w:hAnsi="Courier"/>
            <w:b/>
            <w:i w:val="0"/>
          </w:rPr>
          <w:t>workflowStatus</w:t>
        </w:r>
        <w:proofErr w:type="spellEnd"/>
        <w:r w:rsidRPr="00C7383D">
          <w:rPr>
            <w:rFonts w:ascii="Courier" w:hAnsi="Courier"/>
            <w:b/>
            <w:i w:val="0"/>
          </w:rPr>
          <w:t>&gt;</w:t>
        </w:r>
        <w:r>
          <w:rPr>
            <w:i w:val="0"/>
          </w:rPr>
          <w:t xml:space="preserve"> shall be set to “CLOSED”</w:t>
        </w:r>
        <w:r w:rsidRPr="0070073A">
          <w:rPr>
            <w:i w:val="0"/>
          </w:rPr>
          <w:t>.</w:t>
        </w:r>
        <w:r>
          <w:rPr>
            <w:i w:val="0"/>
          </w:rPr>
          <w:t xml:space="preserve">   </w:t>
        </w:r>
      </w:ins>
    </w:p>
    <w:p w14:paraId="44B972FE" w14:textId="617A4AF0" w:rsidR="00E50341" w:rsidRPr="001D1D9D" w:rsidRDefault="00E50341" w:rsidP="00E50341">
      <w:pPr>
        <w:pStyle w:val="Titolo5"/>
        <w:numPr>
          <w:ilvl w:val="0"/>
          <w:numId w:val="0"/>
        </w:numPr>
        <w:rPr>
          <w:ins w:id="1852" w:author="Elena Vio" w:date="2016-04-16T13:55:00Z"/>
        </w:rPr>
      </w:pPr>
      <w:ins w:id="1853" w:author="Elena Vio" w:date="2016-04-16T13:55:00Z">
        <w:r>
          <w:t>3.Y9.4.1.2.1</w:t>
        </w:r>
        <w:r w:rsidRPr="001D1D9D">
          <w:t>.</w:t>
        </w:r>
        <w:r>
          <w:t>1.1</w:t>
        </w:r>
        <w:r w:rsidRPr="001D1D9D">
          <w:t xml:space="preserve"> Workflow Document </w:t>
        </w:r>
        <w:r>
          <w:t>taskList Element</w:t>
        </w:r>
      </w:ins>
    </w:p>
    <w:p w14:paraId="197D5F48" w14:textId="77777777" w:rsidR="00E50341" w:rsidRDefault="00E50341" w:rsidP="00E50341">
      <w:pPr>
        <w:pStyle w:val="Corpodeltesto"/>
        <w:rPr>
          <w:ins w:id="1854" w:author="Elena Vio" w:date="2016-04-16T13:55:00Z"/>
        </w:rPr>
      </w:pPr>
      <w:ins w:id="1855" w:author="Elena Vio" w:date="2016-04-16T13:55:00Z">
        <w:r w:rsidRPr="0070073A">
          <w:t>Th</w:t>
        </w:r>
        <w:r>
          <w:t>is element shall be structured according to ITI TF-3</w:t>
        </w:r>
        <w:proofErr w:type="gramStart"/>
        <w:r>
          <w:t>:5.4.2.3</w:t>
        </w:r>
        <w:proofErr w:type="gramEnd"/>
        <w:r>
          <w:t xml:space="preserve"> “</w:t>
        </w:r>
        <w:r w:rsidRPr="000F4B84">
          <w:t>XDW Workflow Document Elements from the OASIS Human Task</w:t>
        </w:r>
        <w:r>
          <w:t>,” with the additional constraints specified below.</w:t>
        </w:r>
      </w:ins>
    </w:p>
    <w:p w14:paraId="79BCFAEF" w14:textId="5A56395E" w:rsidR="00E50341" w:rsidRPr="00A83835" w:rsidRDefault="00E50341" w:rsidP="00E50341">
      <w:pPr>
        <w:pStyle w:val="Corpodeltesto"/>
        <w:rPr>
          <w:ins w:id="1856" w:author="Elena Vio" w:date="2016-04-16T13:55:00Z"/>
        </w:rPr>
      </w:pPr>
      <w:ins w:id="1857" w:author="Elena Vio" w:date="2016-04-16T13:55:00Z">
        <w:r>
          <w:t xml:space="preserve">The HT Requester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61F3A25A" w14:textId="5A1A5AB9" w:rsidR="00E50341" w:rsidRPr="00B60EB2" w:rsidRDefault="00E50341" w:rsidP="00E50341">
      <w:pPr>
        <w:pStyle w:val="Corpodeltesto"/>
        <w:numPr>
          <w:ilvl w:val="0"/>
          <w:numId w:val="51"/>
        </w:numPr>
        <w:rPr>
          <w:ins w:id="1858" w:author="Elena Vio" w:date="2016-04-16T13:55:00Z"/>
          <w:i/>
        </w:rPr>
      </w:pPr>
      <w:ins w:id="1859" w:author="Elena Vio" w:date="2016-04-16T13:55:00Z">
        <w:r>
          <w:t xml:space="preserve">A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Finalization task.  See Section 3.Y4.4.1.2.1.1.1.1</w:t>
        </w:r>
      </w:ins>
    </w:p>
    <w:p w14:paraId="6FA46058" w14:textId="5392612A" w:rsidR="000566E9" w:rsidRPr="00E422A7" w:rsidRDefault="00E50341" w:rsidP="00133CE6">
      <w:pPr>
        <w:pStyle w:val="Corpodeltesto"/>
        <w:rPr>
          <w:ins w:id="1860" w:author="Elena Vio" w:date="2016-04-16T13:35:00Z"/>
        </w:rPr>
      </w:pPr>
      <w:ins w:id="1861" w:author="Elena Vio" w:date="2016-04-16T13:55:00Z">
        <w:r>
          <w:t xml:space="preserve">Further requirements are defined in the next sections.  </w:t>
        </w:r>
      </w:ins>
    </w:p>
    <w:p w14:paraId="1215A563" w14:textId="1A53FAD9" w:rsidR="005C3B17" w:rsidRPr="001D1D9D" w:rsidRDefault="005C3B17" w:rsidP="005C3B17">
      <w:pPr>
        <w:pStyle w:val="Titolo5"/>
        <w:numPr>
          <w:ilvl w:val="0"/>
          <w:numId w:val="0"/>
        </w:numPr>
        <w:rPr>
          <w:ins w:id="1862" w:author="Elena Vio" w:date="2016-04-16T13:35:00Z"/>
        </w:rPr>
      </w:pPr>
      <w:ins w:id="1863" w:author="Elena Vio" w:date="2016-04-16T13:35:00Z">
        <w:r>
          <w:t>3.Y</w:t>
        </w:r>
        <w:r w:rsidR="00E422A7">
          <w:t>9</w:t>
        </w:r>
        <w:r>
          <w:t>.4.1.2.1</w:t>
        </w:r>
        <w:r w:rsidRPr="001D1D9D">
          <w:t>.</w:t>
        </w:r>
        <w:r>
          <w:t>1.1.1</w:t>
        </w:r>
        <w:r w:rsidRPr="001D1D9D">
          <w:t xml:space="preserve"> </w:t>
        </w:r>
        <w:r>
          <w:t>XDW Task “</w:t>
        </w:r>
      </w:ins>
      <w:ins w:id="1864" w:author="Elena Vio" w:date="2016-04-16T13:56:00Z">
        <w:r w:rsidR="00107C6D">
          <w:t>Finalization</w:t>
        </w:r>
      </w:ins>
      <w:ins w:id="1865" w:author="Elena Vio" w:date="2016-04-16T13:35:00Z">
        <w:r>
          <w:t>”</w:t>
        </w:r>
      </w:ins>
    </w:p>
    <w:p w14:paraId="728734CF" w14:textId="42DFA3A9" w:rsidR="001113B8" w:rsidRDefault="001113B8" w:rsidP="001113B8">
      <w:pPr>
        <w:pStyle w:val="AuthorInstructions"/>
        <w:rPr>
          <w:ins w:id="1866" w:author="Elena Vio" w:date="2016-04-16T13:57:00Z"/>
          <w:i w:val="0"/>
        </w:rPr>
      </w:pPr>
      <w:ins w:id="1867" w:author="Elena Vio" w:date="2016-04-16T13:57:00Z">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Finalization task details:</w:t>
        </w:r>
      </w:ins>
    </w:p>
    <w:p w14:paraId="4801E5E1" w14:textId="7C227EA6" w:rsidR="001113B8" w:rsidRDefault="001113B8" w:rsidP="001113B8">
      <w:pPr>
        <w:pStyle w:val="AuthorInstructions"/>
        <w:numPr>
          <w:ilvl w:val="0"/>
          <w:numId w:val="49"/>
        </w:numPr>
        <w:rPr>
          <w:ins w:id="1868" w:author="Elena Vio" w:date="2016-04-16T13:57:00Z"/>
          <w:i w:val="0"/>
        </w:rPr>
      </w:pPr>
      <w:proofErr w:type="gramStart"/>
      <w:ins w:id="1869" w:author="Elena Vio" w:date="2016-04-16T13:57:00Z">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ins>
      <w:ins w:id="1870" w:author="Elena Vio" w:date="2016-04-16T13:58:00Z">
        <w:r>
          <w:rPr>
            <w:i w:val="0"/>
          </w:rPr>
          <w:t>Finalization</w:t>
        </w:r>
      </w:ins>
      <w:ins w:id="1871" w:author="Elena Vio" w:date="2016-04-16T13:57:00Z">
        <w:r w:rsidRPr="0070073A">
          <w:rPr>
            <w:i w:val="0"/>
          </w:rPr>
          <w:t>”</w:t>
        </w:r>
        <w:r>
          <w:rPr>
            <w:i w:val="0"/>
          </w:rPr>
          <w:t xml:space="preserve"> </w:t>
        </w:r>
      </w:ins>
    </w:p>
    <w:p w14:paraId="0BDCCC2C" w14:textId="199A50F1" w:rsidR="001113B8" w:rsidRDefault="001113B8" w:rsidP="001113B8">
      <w:pPr>
        <w:pStyle w:val="AuthorInstructions"/>
        <w:numPr>
          <w:ilvl w:val="0"/>
          <w:numId w:val="49"/>
        </w:numPr>
        <w:rPr>
          <w:ins w:id="1872" w:author="Elena Vio" w:date="2016-04-16T15:18:00Z"/>
          <w:i w:val="0"/>
        </w:rPr>
      </w:pPr>
      <w:proofErr w:type="gramStart"/>
      <w:ins w:id="1873" w:author="Elena Vio" w:date="2016-04-16T13:57:00Z">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sidRPr="0070073A">
          <w:rPr>
            <w:rFonts w:eastAsia="?l?r ??’c"/>
            <w:i w:val="0"/>
          </w:rPr>
          <w:t>value “</w:t>
        </w:r>
      </w:ins>
      <w:ins w:id="1874" w:author="Elena Vio" w:date="2016-04-16T13:58:00Z">
        <w:r>
          <w:rPr>
            <w:rFonts w:eastAsia="?l?r ??’c"/>
            <w:i w:val="0"/>
          </w:rPr>
          <w:t>COMPLETED</w:t>
        </w:r>
      </w:ins>
      <w:ins w:id="1875" w:author="Elena Vio" w:date="2016-04-16T13:57:00Z">
        <w:r w:rsidRPr="0070073A">
          <w:rPr>
            <w:rFonts w:eastAsia="?l?r ??’c"/>
            <w:i w:val="0"/>
          </w:rPr>
          <w:t>”</w:t>
        </w:r>
      </w:ins>
      <w:ins w:id="1876" w:author="Elena Vio" w:date="2016-04-24T18:07:00Z">
        <w:r w:rsidR="00125B01">
          <w:rPr>
            <w:rFonts w:eastAsia="?l?r ??’c"/>
            <w:i w:val="0"/>
          </w:rPr>
          <w:t xml:space="preserve"> </w:t>
        </w:r>
        <w:r w:rsidR="00125B01">
          <w:rPr>
            <w:i w:val="0"/>
          </w:rPr>
          <w:t xml:space="preserve">if the HT </w:t>
        </w:r>
        <w:r w:rsidR="00125B01" w:rsidRPr="002750E9">
          <w:rPr>
            <w:i w:val="0"/>
          </w:rPr>
          <w:t xml:space="preserve">Requester </w:t>
        </w:r>
        <w:r w:rsidR="00125B01" w:rsidRPr="0042010F">
          <w:rPr>
            <w:i w:val="0"/>
          </w:rPr>
          <w:t xml:space="preserve">is ready to provide requested information </w:t>
        </w:r>
        <w:r w:rsidR="00125B01" w:rsidRPr="002750E9">
          <w:rPr>
            <w:i w:val="0"/>
          </w:rPr>
          <w:t xml:space="preserve">to </w:t>
        </w:r>
        <w:r w:rsidR="00125B01" w:rsidRPr="0042010F">
          <w:rPr>
            <w:i w:val="0"/>
          </w:rPr>
          <w:t>Heart Team</w:t>
        </w:r>
      </w:ins>
      <w:ins w:id="1877" w:author="Elena Vio" w:date="2016-04-16T13:57:00Z">
        <w:r w:rsidR="00545B50">
          <w:rPr>
            <w:i w:val="0"/>
          </w:rPr>
          <w:t xml:space="preserve"> or </w:t>
        </w:r>
      </w:ins>
      <w:ins w:id="1878" w:author="Elena Vio" w:date="2016-04-16T15:18:00Z">
        <w:r w:rsidR="00545B50">
          <w:rPr>
            <w:i w:val="0"/>
          </w:rPr>
          <w:t>“EXITED”</w:t>
        </w:r>
      </w:ins>
      <w:ins w:id="1879" w:author="Elena Vio" w:date="2016-04-24T18:08:00Z">
        <w:r w:rsidR="00125B01">
          <w:rPr>
            <w:i w:val="0"/>
          </w:rPr>
          <w:t xml:space="preserve"> if the HT Requester </w:t>
        </w:r>
        <w:r w:rsidR="00125B01">
          <w:t>cannot provide requested information</w:t>
        </w:r>
      </w:ins>
      <w:ins w:id="1880" w:author="Elena Vio" w:date="2016-04-16T15:18:00Z">
        <w:r w:rsidR="00545B50">
          <w:rPr>
            <w:i w:val="0"/>
          </w:rPr>
          <w:t>.</w:t>
        </w:r>
      </w:ins>
    </w:p>
    <w:p w14:paraId="49DDE8D6" w14:textId="77777777" w:rsidR="00125B01" w:rsidRDefault="00125B01" w:rsidP="00133CE6">
      <w:pPr>
        <w:pStyle w:val="AuthorInstructions"/>
        <w:rPr>
          <w:ins w:id="1881" w:author="Elena Vio" w:date="2016-04-24T18:07:00Z"/>
          <w:i w:val="0"/>
          <w:highlight w:val="yellow"/>
        </w:rPr>
      </w:pPr>
    </w:p>
    <w:p w14:paraId="55C84F71" w14:textId="5BD4AB06" w:rsidR="00125B01" w:rsidRDefault="00125B01" w:rsidP="00125B01">
      <w:pPr>
        <w:pStyle w:val="AuthorInstructions"/>
        <w:rPr>
          <w:ins w:id="1882" w:author="Elena Vio" w:date="2016-04-24T18:07:00Z"/>
          <w:i w:val="0"/>
        </w:rPr>
      </w:pPr>
      <w:ins w:id="1883" w:author="Elena Vio" w:date="2016-04-24T18:07:00Z">
        <w:r>
          <w:rPr>
            <w:i w:val="0"/>
          </w:rPr>
          <w:t xml:space="preserve">If the HT </w:t>
        </w:r>
        <w:r w:rsidRPr="002750E9">
          <w:rPr>
            <w:i w:val="0"/>
          </w:rPr>
          <w:t xml:space="preserve">Requester </w:t>
        </w:r>
        <w:r w:rsidRPr="0042010F">
          <w:rPr>
            <w:i w:val="0"/>
          </w:rPr>
          <w:t xml:space="preserve">is ready to provide requested information </w:t>
        </w:r>
        <w:r w:rsidRPr="002750E9">
          <w:rPr>
            <w:i w:val="0"/>
          </w:rPr>
          <w:t xml:space="preserve">to </w:t>
        </w:r>
        <w:r w:rsidRPr="0042010F">
          <w:rPr>
            <w:i w:val="0"/>
          </w:rPr>
          <w:t xml:space="preserve">Heart Team, </w:t>
        </w: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w:t>
        </w:r>
        <w:r>
          <w:rPr>
            <w:b/>
            <w:i w:val="0"/>
          </w:rPr>
          <w:t>out</w:t>
        </w:r>
        <w:r w:rsidRPr="000C2244">
          <w:rPr>
            <w:b/>
            <w:i w:val="0"/>
          </w:rPr>
          <w:t>put/part</w:t>
        </w:r>
        <w:r>
          <w:rPr>
            <w:i w:val="0"/>
          </w:rPr>
          <w:t xml:space="preserve"> for each output document referenced. The </w:t>
        </w:r>
        <w:proofErr w:type="gramStart"/>
        <w:r>
          <w:rPr>
            <w:i w:val="0"/>
          </w:rPr>
          <w:t>document referenced as output are</w:t>
        </w:r>
        <w:proofErr w:type="gramEnd"/>
        <w:r>
          <w:rPr>
            <w:i w:val="0"/>
          </w:rPr>
          <w:t xml:space="preserve"> listed below. At least one document </w:t>
        </w:r>
        <w:proofErr w:type="gramStart"/>
        <w:r>
          <w:rPr>
            <w:i w:val="0"/>
          </w:rPr>
          <w:t>have</w:t>
        </w:r>
        <w:proofErr w:type="gramEnd"/>
        <w:r>
          <w:rPr>
            <w:i w:val="0"/>
          </w:rPr>
          <w:t xml:space="preserve"> to be presence. Further details about attachment encoding within </w:t>
        </w:r>
        <w:proofErr w:type="spellStart"/>
        <w:r>
          <w:rPr>
            <w:rFonts w:ascii="Courier" w:hAnsi="Courier"/>
            <w:b/>
            <w:i w:val="0"/>
          </w:rPr>
          <w:t>ta</w:t>
        </w:r>
        <w:r w:rsidRPr="00BF5ACC">
          <w:rPr>
            <w:rFonts w:ascii="Courier" w:hAnsi="Courier"/>
            <w:b/>
            <w:i w:val="0"/>
          </w:rPr>
          <w:t>skData</w:t>
        </w:r>
        <w:proofErr w:type="spellEnd"/>
        <w:r w:rsidRPr="00BF5ACC">
          <w:rPr>
            <w:rFonts w:ascii="Courier" w:hAnsi="Courier"/>
            <w:b/>
            <w:i w:val="0"/>
          </w:rPr>
          <w:t>/</w:t>
        </w:r>
        <w:r>
          <w:rPr>
            <w:rFonts w:ascii="Courier" w:hAnsi="Courier"/>
            <w:b/>
            <w:i w:val="0"/>
          </w:rPr>
          <w:t>out</w:t>
        </w:r>
        <w:r w:rsidRPr="00BF5ACC">
          <w:rPr>
            <w:rFonts w:ascii="Courier" w:hAnsi="Courier"/>
            <w:b/>
            <w:i w:val="0"/>
          </w:rPr>
          <w:t>put/part</w:t>
        </w:r>
        <w:r>
          <w:rPr>
            <w:i w:val="0"/>
          </w:rPr>
          <w:t xml:space="preserve"> are specified at ITI TF-3: Table 5.4.3-9 </w:t>
        </w:r>
        <w:proofErr w:type="spellStart"/>
        <w:r>
          <w:rPr>
            <w:i w:val="0"/>
          </w:rPr>
          <w:t>AttachmentInfo</w:t>
        </w:r>
        <w:proofErr w:type="spellEnd"/>
        <w:r>
          <w:rPr>
            <w:i w:val="0"/>
          </w:rPr>
          <w:t xml:space="preserve"> Element</w:t>
        </w:r>
      </w:ins>
    </w:p>
    <w:p w14:paraId="009C80C4" w14:textId="77777777" w:rsidR="00125B01" w:rsidRPr="00854B89" w:rsidRDefault="00125B01" w:rsidP="00125B01">
      <w:pPr>
        <w:pStyle w:val="AuthorInstructions"/>
        <w:numPr>
          <w:ilvl w:val="0"/>
          <w:numId w:val="40"/>
        </w:numPr>
        <w:rPr>
          <w:ins w:id="1884" w:author="Elena Vio" w:date="2016-04-24T18:07:00Z"/>
          <w:i w:val="0"/>
        </w:rPr>
      </w:pPr>
      <w:proofErr w:type="gramStart"/>
      <w:ins w:id="1885" w:author="Elena Vio" w:date="2016-04-24T18:07: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xbepWorkflowDocument</w:t>
        </w:r>
        <w:proofErr w:type="spellEnd"/>
        <w:r>
          <w:rPr>
            <w:i w:val="0"/>
          </w:rPr>
          <w:t xml:space="preserve">”: (0..N) </w:t>
        </w:r>
        <w:proofErr w:type="gramStart"/>
        <w:r>
          <w:rPr>
            <w:i w:val="0"/>
          </w:rPr>
          <w:t>this</w:t>
        </w:r>
        <w:proofErr w:type="gramEnd"/>
        <w:r>
          <w:rPr>
            <w:i w:val="0"/>
          </w:rPr>
          <w:t xml:space="preserve"> is an optional and repeatable output that identifies other Basic </w:t>
        </w:r>
        <w:proofErr w:type="spellStart"/>
        <w:r>
          <w:rPr>
            <w:i w:val="0"/>
          </w:rPr>
          <w:t>ePrescription</w:t>
        </w:r>
        <w:proofErr w:type="spellEnd"/>
        <w:r>
          <w:rPr>
            <w:i w:val="0"/>
          </w:rPr>
          <w:t xml:space="preserve"> Workflows.</w:t>
        </w:r>
      </w:ins>
    </w:p>
    <w:p w14:paraId="0F048319" w14:textId="77777777" w:rsidR="00125B01" w:rsidRPr="00332D34" w:rsidRDefault="00125B01" w:rsidP="00125B01">
      <w:pPr>
        <w:pStyle w:val="AuthorInstructions"/>
        <w:numPr>
          <w:ilvl w:val="0"/>
          <w:numId w:val="40"/>
        </w:numPr>
        <w:rPr>
          <w:ins w:id="1886" w:author="Elena Vio" w:date="2016-04-24T18:07:00Z"/>
          <w:i w:val="0"/>
        </w:rPr>
      </w:pPr>
      <w:proofErr w:type="gramStart"/>
      <w:ins w:id="1887" w:author="Elena Vio" w:date="2016-04-24T18:07:00Z">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output that identifies relevant Clinical Document.</w:t>
        </w:r>
      </w:ins>
    </w:p>
    <w:p w14:paraId="3B2609C9" w14:textId="77777777" w:rsidR="00125B01" w:rsidRDefault="00125B01" w:rsidP="00125B01">
      <w:pPr>
        <w:pStyle w:val="AuthorInstructions"/>
        <w:numPr>
          <w:ilvl w:val="0"/>
          <w:numId w:val="40"/>
        </w:numPr>
        <w:rPr>
          <w:ins w:id="1888" w:author="Elena Vio" w:date="2016-04-24T18:07:00Z"/>
          <w:i w:val="0"/>
        </w:rPr>
      </w:pPr>
      <w:proofErr w:type="gramStart"/>
      <w:ins w:id="1889" w:author="Elena Vio" w:date="2016-04-24T18:07:00Z">
        <w:r w:rsidRPr="00982E86">
          <w:rPr>
            <w:rFonts w:ascii="Courier" w:hAnsi="Courier"/>
            <w:b/>
            <w:i w:val="0"/>
          </w:rPr>
          <w:t>part</w:t>
        </w:r>
        <w:proofErr w:type="gramEnd"/>
        <w:r w:rsidRPr="00982E86">
          <w:rPr>
            <w:rFonts w:ascii="Courier" w:hAnsi="Courier"/>
            <w:b/>
            <w:i w:val="0"/>
          </w:rPr>
          <w:t>/@name</w:t>
        </w:r>
        <w:r>
          <w:rPr>
            <w:i w:val="0"/>
          </w:rPr>
          <w:t>=”</w:t>
        </w:r>
        <w:proofErr w:type="spellStart"/>
        <w:r>
          <w:rPr>
            <w:i w:val="0"/>
          </w:rPr>
          <w:t>ImageManifest</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Image Manifest of the </w:t>
        </w:r>
        <w:r>
          <w:rPr>
            <w:i w:val="0"/>
          </w:rPr>
          <w:t xml:space="preserve">relevant </w:t>
        </w:r>
        <w:r w:rsidRPr="00982E86">
          <w:rPr>
            <w:i w:val="0"/>
          </w:rPr>
          <w:t xml:space="preserve">images. </w:t>
        </w:r>
      </w:ins>
    </w:p>
    <w:p w14:paraId="3D522FBC" w14:textId="77777777" w:rsidR="00125B01" w:rsidRDefault="00125B01" w:rsidP="00125B01">
      <w:pPr>
        <w:pStyle w:val="AuthorInstructions"/>
        <w:numPr>
          <w:ilvl w:val="0"/>
          <w:numId w:val="40"/>
        </w:numPr>
        <w:rPr>
          <w:ins w:id="1890" w:author="Elena Vio" w:date="2016-04-24T18:07:00Z"/>
          <w:i w:val="0"/>
        </w:rPr>
      </w:pPr>
      <w:proofErr w:type="gramStart"/>
      <w:ins w:id="1891" w:author="Elena Vio" w:date="2016-04-24T18:07:00Z">
        <w:r w:rsidRPr="00982E86">
          <w:rPr>
            <w:rFonts w:ascii="Courier" w:hAnsi="Courier"/>
            <w:b/>
            <w:i w:val="0"/>
          </w:rPr>
          <w:t>part</w:t>
        </w:r>
        <w:proofErr w:type="gramEnd"/>
        <w:r w:rsidRPr="00982E86">
          <w:rPr>
            <w:rFonts w:ascii="Courier" w:hAnsi="Courier"/>
            <w:b/>
            <w:i w:val="0"/>
          </w:rPr>
          <w:t>/@name</w:t>
        </w:r>
        <w:r>
          <w:rPr>
            <w:rFonts w:ascii="Courier" w:hAnsi="Courier"/>
            <w:b/>
            <w:i w:val="0"/>
          </w:rPr>
          <w:t>=</w:t>
        </w:r>
        <w:r>
          <w:rPr>
            <w:i w:val="0"/>
          </w:rPr>
          <w:t>=”</w:t>
        </w:r>
        <w:proofErr w:type="spellStart"/>
        <w:r>
          <w:rPr>
            <w:i w:val="0"/>
          </w:rPr>
          <w:t>ClinicalVideo</w:t>
        </w:r>
        <w:proofErr w:type="spellEnd"/>
        <w:r>
          <w:rPr>
            <w:i w:val="0"/>
          </w:rPr>
          <w:t>”: (0</w:t>
        </w:r>
        <w:r w:rsidRPr="00982E86">
          <w:rPr>
            <w:i w:val="0"/>
          </w:rPr>
          <w:t>..</w:t>
        </w:r>
        <w:r>
          <w:rPr>
            <w:i w:val="0"/>
          </w:rPr>
          <w:t>N</w:t>
        </w:r>
        <w:r w:rsidRPr="00982E86">
          <w:rPr>
            <w:i w:val="0"/>
          </w:rPr>
          <w:t xml:space="preserve">) </w:t>
        </w:r>
        <w:proofErr w:type="gramStart"/>
        <w:r w:rsidRPr="00982E86">
          <w:rPr>
            <w:i w:val="0"/>
          </w:rPr>
          <w:t>this</w:t>
        </w:r>
        <w:proofErr w:type="gramEnd"/>
        <w:r w:rsidRPr="00982E86">
          <w:rPr>
            <w:i w:val="0"/>
          </w:rPr>
          <w:t xml:space="preserve"> is </w:t>
        </w:r>
        <w:r>
          <w:rPr>
            <w:i w:val="0"/>
          </w:rPr>
          <w:t xml:space="preserve">an optional and repeatable output </w:t>
        </w:r>
        <w:r w:rsidRPr="00982E86">
          <w:rPr>
            <w:i w:val="0"/>
          </w:rPr>
          <w:t xml:space="preserve">that identifies the </w:t>
        </w:r>
        <w:proofErr w:type="spellStart"/>
        <w:r w:rsidRPr="00982E86">
          <w:rPr>
            <w:i w:val="0"/>
          </w:rPr>
          <w:t>the</w:t>
        </w:r>
        <w:proofErr w:type="spellEnd"/>
        <w:r w:rsidRPr="00982E86">
          <w:rPr>
            <w:i w:val="0"/>
          </w:rPr>
          <w:t xml:space="preserve"> </w:t>
        </w:r>
        <w:r>
          <w:rPr>
            <w:i w:val="0"/>
          </w:rPr>
          <w:t>relevant videos</w:t>
        </w:r>
      </w:ins>
    </w:p>
    <w:p w14:paraId="613A4018" w14:textId="6ACF7F4B" w:rsidR="00125B01" w:rsidRPr="00133CE6" w:rsidRDefault="00125B01" w:rsidP="00133CE6">
      <w:pPr>
        <w:pStyle w:val="AuthorInstructions"/>
        <w:rPr>
          <w:ins w:id="1892" w:author="Elena Vio" w:date="2016-04-24T18:07:00Z"/>
          <w:i w:val="0"/>
        </w:rPr>
      </w:pPr>
      <w:ins w:id="1893" w:author="Elena Vio" w:date="2016-04-24T18:07:00Z">
        <w:r>
          <w:rPr>
            <w:i w:val="0"/>
          </w:rPr>
          <w:t xml:space="preserve">If the HT Requester </w:t>
        </w:r>
        <w:r>
          <w:t>cannot provide requested information</w:t>
        </w:r>
        <w:r>
          <w:rPr>
            <w:i w:val="0"/>
          </w:rPr>
          <w:t xml:space="preserve">, </w:t>
        </w:r>
        <w:r>
          <w:t xml:space="preserve">the HT Request shall populate </w:t>
        </w:r>
        <w:proofErr w:type="spellStart"/>
        <w:r w:rsidRPr="0006646C">
          <w:rPr>
            <w:rFonts w:ascii="Courier" w:hAnsi="Courier"/>
            <w:b/>
          </w:rPr>
          <w:t>taskData</w:t>
        </w:r>
        <w:proofErr w:type="spellEnd"/>
        <w:r w:rsidRPr="0006646C">
          <w:rPr>
            <w:rFonts w:ascii="Courier" w:hAnsi="Courier"/>
            <w:b/>
          </w:rPr>
          <w:t>/comments</w:t>
        </w:r>
        <w:r>
          <w:rPr>
            <w:rFonts w:ascii="Courier" w:hAnsi="Courier"/>
            <w:b/>
          </w:rPr>
          <w:t xml:space="preserve"> </w:t>
        </w:r>
        <w:r w:rsidRPr="0006646C">
          <w:t>child elem</w:t>
        </w:r>
        <w:r>
          <w:t>e</w:t>
        </w:r>
        <w:r w:rsidRPr="0006646C">
          <w:t>nt of the updated task</w:t>
        </w:r>
        <w:r>
          <w:t xml:space="preserve"> with reasons for which cannot provide information.</w:t>
        </w:r>
      </w:ins>
    </w:p>
    <w:p w14:paraId="12B9B735" w14:textId="77777777" w:rsidR="00125B01" w:rsidRDefault="00125B01" w:rsidP="00133CE6">
      <w:pPr>
        <w:pStyle w:val="AuthorInstructions"/>
        <w:rPr>
          <w:ins w:id="1894" w:author="Elena Vio" w:date="2016-04-24T18:07:00Z"/>
          <w:i w:val="0"/>
          <w:highlight w:val="yellow"/>
        </w:rPr>
      </w:pPr>
    </w:p>
    <w:p w14:paraId="724EBC63" w14:textId="10A9250C" w:rsidR="005C3B17" w:rsidRDefault="005C3B17" w:rsidP="005C3B17">
      <w:pPr>
        <w:pStyle w:val="Titolo5"/>
        <w:numPr>
          <w:ilvl w:val="0"/>
          <w:numId w:val="0"/>
        </w:numPr>
        <w:rPr>
          <w:ins w:id="1895" w:author="Elena Vio" w:date="2016-04-16T13:35:00Z"/>
          <w:noProof w:val="0"/>
        </w:rPr>
      </w:pPr>
      <w:ins w:id="1896" w:author="Elena Vio" w:date="2016-04-16T13:35:00Z">
        <w:r w:rsidRPr="000807AC">
          <w:rPr>
            <w:noProof w:val="0"/>
          </w:rPr>
          <w:t>3.Y</w:t>
        </w:r>
        <w:r w:rsidR="00D5416A">
          <w:rPr>
            <w:noProof w:val="0"/>
          </w:rPr>
          <w:t>9</w:t>
        </w:r>
        <w:r w:rsidRPr="000807AC">
          <w:rPr>
            <w:noProof w:val="0"/>
          </w:rPr>
          <w:t>.4.1.2</w:t>
        </w:r>
        <w:r>
          <w:rPr>
            <w:noProof w:val="0"/>
          </w:rPr>
          <w:t>.2</w:t>
        </w:r>
        <w:r w:rsidRPr="000807AC">
          <w:rPr>
            <w:noProof w:val="0"/>
          </w:rPr>
          <w:t xml:space="preserve"> </w:t>
        </w:r>
        <w:r>
          <w:rPr>
            <w:noProof w:val="0"/>
          </w:rPr>
          <w:t>Document Sharing Metadata Requirements</w:t>
        </w:r>
      </w:ins>
    </w:p>
    <w:p w14:paraId="519E1D39" w14:textId="77777777" w:rsidR="005C3B17" w:rsidRDefault="005C3B17" w:rsidP="005C3B17">
      <w:pPr>
        <w:pStyle w:val="Corpodeltesto"/>
        <w:rPr>
          <w:ins w:id="1897" w:author="Elena Vio" w:date="2016-04-16T13:35:00Z"/>
        </w:rPr>
      </w:pPr>
      <w:ins w:id="1898" w:author="Elena Vio" w:date="2016-04-16T13:35:00Z">
        <w:r>
          <w:t>Document metadata for this transaction shall comply with the requirements in ITI TF-3</w:t>
        </w:r>
        <w:proofErr w:type="gramStart"/>
        <w:r>
          <w:t>:4</w:t>
        </w:r>
        <w:proofErr w:type="gramEnd"/>
        <w:r>
          <w:t xml:space="preserve"> “Metadata used in Document Sharing Profiles”.</w:t>
        </w:r>
      </w:ins>
    </w:p>
    <w:p w14:paraId="39D3E5E7" w14:textId="668A6478" w:rsidR="005C3B17" w:rsidRDefault="005C3B17" w:rsidP="005C3B17">
      <w:pPr>
        <w:pStyle w:val="Corpodeltesto"/>
        <w:rPr>
          <w:ins w:id="1899" w:author="Elena Vio" w:date="2016-04-16T13:35:00Z"/>
        </w:rPr>
      </w:pPr>
      <w:ins w:id="1900" w:author="Elena Vio" w:date="2016-04-16T13:35:00Z">
        <w:r>
          <w:t>This section specifies additional Document Sharing Metadata requirements for the Heart Team Workflow Document.</w:t>
        </w:r>
      </w:ins>
    </w:p>
    <w:p w14:paraId="1127B2BA" w14:textId="77777777" w:rsidR="005C3B17" w:rsidRDefault="005C3B17" w:rsidP="005C3B17">
      <w:pPr>
        <w:pStyle w:val="Corpodeltesto"/>
        <w:rPr>
          <w:ins w:id="1901" w:author="Elena Vio" w:date="2016-04-16T13:35:00Z"/>
        </w:rPr>
      </w:pPr>
      <w:ins w:id="1902" w:author="Elena Vio" w:date="2016-04-16T13:35:00Z">
        <w:r>
          <w:t xml:space="preserve">The </w:t>
        </w:r>
        <w:proofErr w:type="spellStart"/>
        <w:r w:rsidRPr="00855164">
          <w:rPr>
            <w:b/>
          </w:rPr>
          <w:t>DocumentEntry</w:t>
        </w:r>
        <w:proofErr w:type="spellEnd"/>
        <w:r w:rsidRPr="00855164">
          <w:rPr>
            <w:b/>
          </w:rPr>
          <w:t xml:space="preserve"> metadata of the </w:t>
        </w:r>
        <w:r>
          <w:rPr>
            <w:b/>
          </w:rPr>
          <w:t xml:space="preserve">Heart Team </w:t>
        </w:r>
        <w:r w:rsidRPr="000C2244">
          <w:rPr>
            <w:b/>
          </w:rPr>
          <w:t>Workflow Document</w:t>
        </w:r>
        <w:r>
          <w:t xml:space="preserve"> shall meet the following constraints: </w:t>
        </w:r>
      </w:ins>
    </w:p>
    <w:p w14:paraId="2F007823" w14:textId="66C68F9D" w:rsidR="0024756A" w:rsidRDefault="005C3B17">
      <w:pPr>
        <w:pStyle w:val="Corpodeltesto"/>
        <w:numPr>
          <w:ilvl w:val="0"/>
          <w:numId w:val="53"/>
        </w:numPr>
        <w:rPr>
          <w:ins w:id="1903" w:author="Elena Vio" w:date="2016-04-16T13:35:00Z"/>
        </w:rPr>
        <w:pPrChange w:id="1904" w:author="Elena Vio" w:date="2016-04-16T14:49:00Z">
          <w:pPr>
            <w:pStyle w:val="Corpodeltesto"/>
            <w:numPr>
              <w:numId w:val="41"/>
            </w:numPr>
            <w:ind w:left="1080" w:hanging="360"/>
          </w:pPr>
        </w:pPrChange>
      </w:pPr>
      <w:ins w:id="1905" w:author="Elena Vio" w:date="2016-04-16T13:35: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52402C5A" w14:textId="1EFADEC2" w:rsidR="0024756A" w:rsidRDefault="0024756A">
      <w:pPr>
        <w:pStyle w:val="Corpodeltesto"/>
        <w:numPr>
          <w:ilvl w:val="0"/>
          <w:numId w:val="41"/>
        </w:numPr>
        <w:ind w:left="1134"/>
        <w:rPr>
          <w:ins w:id="1906" w:author="Elena Vio" w:date="2016-04-16T14:49:00Z"/>
        </w:rPr>
        <w:pPrChange w:id="1907" w:author="Elena Vio" w:date="2016-04-16T14:49:00Z">
          <w:pPr>
            <w:pStyle w:val="Corpodeltesto"/>
            <w:numPr>
              <w:numId w:val="41"/>
            </w:numPr>
            <w:ind w:left="1080" w:hanging="360"/>
          </w:pPr>
        </w:pPrChange>
      </w:pPr>
      <w:ins w:id="1908" w:author="Elena Vio" w:date="2016-04-16T14:49:00Z">
        <w:r>
          <w:t xml:space="preserve">A single entry of </w:t>
        </w:r>
        <w:proofErr w:type="spellStart"/>
        <w:r>
          <w:t>eventCodeList</w:t>
        </w:r>
        <w:proofErr w:type="spellEnd"/>
        <w:r>
          <w:t xml:space="preserve"> metadata shall convey the status (CLOSED) of the workflow: code = “</w:t>
        </w:r>
        <w:r w:rsidRPr="00B1774E">
          <w:t>urn</w:t>
        </w:r>
        <w:proofErr w:type="gramStart"/>
        <w:r w:rsidRPr="00B1774E">
          <w:t>:ihe:iti:xdw:2011:eventCode:</w:t>
        </w:r>
        <w:r>
          <w:t>closed</w:t>
        </w:r>
        <w:proofErr w:type="gramEnd"/>
        <w:r>
          <w:t xml:space="preserve">” </w:t>
        </w:r>
        <w:proofErr w:type="spellStart"/>
        <w:r>
          <w:t>codingScheme</w:t>
        </w:r>
        <w:proofErr w:type="spellEnd"/>
        <w:r>
          <w:t>=”</w:t>
        </w:r>
        <w:r w:rsidRPr="00B1774E">
          <w:t xml:space="preserve"> 1.3.6.1.4.1.19376.1.2.3</w:t>
        </w:r>
        <w:r>
          <w:t>”</w:t>
        </w:r>
      </w:ins>
    </w:p>
    <w:p w14:paraId="0E56C25C" w14:textId="6976C6B1" w:rsidR="005C3B17" w:rsidRDefault="00545B50" w:rsidP="005C3B17">
      <w:pPr>
        <w:pStyle w:val="Corpodeltesto"/>
        <w:numPr>
          <w:ilvl w:val="0"/>
          <w:numId w:val="41"/>
        </w:numPr>
        <w:rPr>
          <w:ins w:id="1909" w:author="Elena Vio" w:date="2016-04-16T13:35:00Z"/>
        </w:rPr>
      </w:pPr>
      <w:ins w:id="1910" w:author="Elena Vio" w:date="2016-04-16T15:17:00Z">
        <w:r>
          <w:t xml:space="preserve">A single entry </w:t>
        </w:r>
      </w:ins>
      <w:ins w:id="1911" w:author="Elena Vio" w:date="2016-04-16T13:35:00Z">
        <w:r w:rsidR="005C3B17">
          <w:t xml:space="preserve">of the </w:t>
        </w:r>
        <w:proofErr w:type="spellStart"/>
        <w:r w:rsidR="005C3B17">
          <w:t>eventCodeList</w:t>
        </w:r>
        <w:proofErr w:type="spellEnd"/>
        <w:r w:rsidR="005C3B17">
          <w:t xml:space="preserve"> metadata shall convey the status of the HT Preparation task: code=”urn</w:t>
        </w:r>
        <w:proofErr w:type="gramStart"/>
        <w:r w:rsidR="005C3B17">
          <w:t>:ihe:rad:xch</w:t>
        </w:r>
        <w:r w:rsidR="00BE72C9">
          <w:t>t</w:t>
        </w:r>
        <w:proofErr w:type="gramEnd"/>
        <w:r w:rsidR="00BE72C9">
          <w:t>-wd:2015:eventCodeTaskStatus:</w:t>
        </w:r>
      </w:ins>
      <w:ins w:id="1912" w:author="Elena Vio" w:date="2016-04-16T13:59:00Z">
        <w:r w:rsidR="00BE72C9">
          <w:t>Finalization</w:t>
        </w:r>
      </w:ins>
      <w:ins w:id="1913" w:author="Elena Vio" w:date="2016-04-16T13:35:00Z">
        <w:r w:rsidR="005C3B17">
          <w:t xml:space="preserve">Completed” </w:t>
        </w:r>
        <w:proofErr w:type="spellStart"/>
        <w:r w:rsidR="005C3B17">
          <w:t>codingScheme</w:t>
        </w:r>
        <w:proofErr w:type="spellEnd"/>
        <w:r w:rsidR="005C3B17">
          <w:t>=”1.3.6.1.4.1.19376.1.2.1”</w:t>
        </w:r>
      </w:ins>
    </w:p>
    <w:p w14:paraId="316B0729" w14:textId="77777777" w:rsidR="005C3B17" w:rsidRDefault="005C3B17" w:rsidP="005C3B17">
      <w:pPr>
        <w:pStyle w:val="Corpodeltesto"/>
        <w:rPr>
          <w:ins w:id="1914" w:author="Elena Vio" w:date="2016-04-16T13:35:00Z"/>
        </w:rPr>
      </w:pPr>
    </w:p>
    <w:p w14:paraId="71FE6B29" w14:textId="1D0B4D96" w:rsidR="005C3B17" w:rsidRPr="003651D9" w:rsidRDefault="005C3B17" w:rsidP="005C3B17">
      <w:pPr>
        <w:pStyle w:val="Titolo5"/>
        <w:numPr>
          <w:ilvl w:val="0"/>
          <w:numId w:val="0"/>
        </w:numPr>
        <w:rPr>
          <w:ins w:id="1915" w:author="Elena Vio" w:date="2016-04-16T13:35:00Z"/>
          <w:noProof w:val="0"/>
        </w:rPr>
      </w:pPr>
      <w:ins w:id="1916" w:author="Elena Vio" w:date="2016-04-16T13:35:00Z">
        <w:r w:rsidRPr="003651D9">
          <w:rPr>
            <w:noProof w:val="0"/>
          </w:rPr>
          <w:lastRenderedPageBreak/>
          <w:t>3.Y</w:t>
        </w:r>
        <w:r w:rsidR="00D5416A">
          <w:rPr>
            <w:noProof w:val="0"/>
          </w:rPr>
          <w:t>9</w:t>
        </w:r>
        <w:r w:rsidRPr="003651D9">
          <w:rPr>
            <w:noProof w:val="0"/>
          </w:rPr>
          <w:t>.4.1.3 Expected Actions</w:t>
        </w:r>
      </w:ins>
    </w:p>
    <w:p w14:paraId="4861F7BC" w14:textId="6C1C2D5B" w:rsidR="005C3B17" w:rsidRPr="0070073A" w:rsidRDefault="005C3B17" w:rsidP="005C3B17">
      <w:pPr>
        <w:pStyle w:val="AuthorInstructions"/>
        <w:rPr>
          <w:ins w:id="1917" w:author="Elena Vio" w:date="2016-04-16T13:35:00Z"/>
          <w:i w:val="0"/>
        </w:rPr>
      </w:pPr>
      <w:ins w:id="1918" w:author="Elena Vio" w:date="2016-04-16T13:35:00Z">
        <w:r>
          <w:rPr>
            <w:i w:val="0"/>
          </w:rPr>
          <w:t xml:space="preserve">The </w:t>
        </w:r>
      </w:ins>
      <w:ins w:id="1919" w:author="Elena Vio" w:date="2016-04-24T11:04:00Z">
        <w:r w:rsidR="001D7F6A">
          <w:rPr>
            <w:i w:val="0"/>
          </w:rPr>
          <w:t>Document Repository</w:t>
        </w:r>
      </w:ins>
      <w:ins w:id="1920" w:author="Elena Vio" w:date="2016-04-16T13:35:00Z">
        <w:r>
          <w:rPr>
            <w:i w:val="0"/>
          </w:rPr>
          <w:t xml:space="preserve">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ins>
    </w:p>
    <w:p w14:paraId="7169BA3D" w14:textId="77777777" w:rsidR="005C3B17" w:rsidRPr="003651D9" w:rsidRDefault="005C3B17" w:rsidP="005C3B17">
      <w:pPr>
        <w:pStyle w:val="AuthorInstructions"/>
        <w:rPr>
          <w:ins w:id="1921" w:author="Elena Vio" w:date="2016-04-16T13:35:00Z"/>
        </w:rPr>
      </w:pPr>
    </w:p>
    <w:p w14:paraId="001AB94A" w14:textId="7E5A3C02" w:rsidR="005C3B17" w:rsidRDefault="005C3B17" w:rsidP="005C3B17">
      <w:pPr>
        <w:pStyle w:val="Titolo4"/>
        <w:numPr>
          <w:ilvl w:val="0"/>
          <w:numId w:val="0"/>
        </w:numPr>
        <w:rPr>
          <w:ins w:id="1922" w:author="Elena Vio" w:date="2016-04-16T13:35:00Z"/>
          <w:noProof w:val="0"/>
        </w:rPr>
      </w:pPr>
      <w:ins w:id="1923" w:author="Elena Vio" w:date="2016-04-16T13:35:00Z">
        <w:r w:rsidRPr="003651D9">
          <w:rPr>
            <w:noProof w:val="0"/>
          </w:rPr>
          <w:t>3.Y</w:t>
        </w:r>
        <w:r w:rsidR="00D5416A">
          <w:rPr>
            <w:noProof w:val="0"/>
          </w:rPr>
          <w:t>9</w:t>
        </w:r>
        <w:r w:rsidRPr="003651D9">
          <w:rPr>
            <w:noProof w:val="0"/>
          </w:rPr>
          <w:t xml:space="preserve">.4.2 </w:t>
        </w:r>
        <w:r>
          <w:rPr>
            <w:noProof w:val="0"/>
          </w:rPr>
          <w:t>Provide And Register Document set-b Response</w:t>
        </w:r>
      </w:ins>
    </w:p>
    <w:p w14:paraId="1C42FA91" w14:textId="77777777" w:rsidR="005C3B17" w:rsidRPr="000807AC" w:rsidRDefault="005C3B17" w:rsidP="005C3B17">
      <w:pPr>
        <w:pStyle w:val="AuthorInstructions"/>
        <w:rPr>
          <w:ins w:id="1924" w:author="Elena Vio" w:date="2016-04-16T13:35:00Z"/>
        </w:rPr>
      </w:pPr>
      <w:ins w:id="1925" w:author="Elena Vio" w:date="2016-04-16T13:35:00Z">
        <w:r>
          <w:rPr>
            <w:i w:val="0"/>
          </w:rPr>
          <w:t>This specification does not add additional requirements for the Provide And Register Document Set-b Response message defined in</w:t>
        </w:r>
        <w:r w:rsidRPr="0070073A">
          <w:rPr>
            <w:i w:val="0"/>
          </w:rPr>
          <w:t xml:space="preserve"> ITI TF-2b</w:t>
        </w:r>
        <w:proofErr w:type="gramStart"/>
        <w:r w:rsidRPr="0070073A">
          <w:rPr>
            <w:i w:val="0"/>
          </w:rPr>
          <w:t>:3.41.4.2</w:t>
        </w:r>
        <w:proofErr w:type="gramEnd"/>
        <w:r>
          <w:rPr>
            <w:i w:val="0"/>
          </w:rPr>
          <w:t xml:space="preserve">. </w:t>
        </w:r>
      </w:ins>
    </w:p>
    <w:p w14:paraId="5093465F" w14:textId="77777777" w:rsidR="005C3B17" w:rsidRPr="003651D9" w:rsidRDefault="005C3B17" w:rsidP="005C3B17">
      <w:pPr>
        <w:pStyle w:val="AuthorInstructions"/>
        <w:rPr>
          <w:ins w:id="1926" w:author="Elena Vio" w:date="2016-04-16T13:35:00Z"/>
        </w:rPr>
      </w:pPr>
    </w:p>
    <w:p w14:paraId="3CFF8D7E" w14:textId="5E5AE353" w:rsidR="005C3B17" w:rsidRPr="003651D9" w:rsidRDefault="005C3B17" w:rsidP="005C3B17">
      <w:pPr>
        <w:pStyle w:val="Titolo5"/>
        <w:numPr>
          <w:ilvl w:val="0"/>
          <w:numId w:val="0"/>
        </w:numPr>
        <w:rPr>
          <w:ins w:id="1927" w:author="Elena Vio" w:date="2016-04-16T13:35:00Z"/>
          <w:noProof w:val="0"/>
        </w:rPr>
      </w:pPr>
      <w:ins w:id="1928" w:author="Elena Vio" w:date="2016-04-16T13:35:00Z">
        <w:r w:rsidRPr="003651D9">
          <w:rPr>
            <w:noProof w:val="0"/>
          </w:rPr>
          <w:t>3.Y</w:t>
        </w:r>
        <w:r w:rsidR="00D5416A">
          <w:rPr>
            <w:noProof w:val="0"/>
          </w:rPr>
          <w:t>9</w:t>
        </w:r>
        <w:r w:rsidRPr="003651D9">
          <w:rPr>
            <w:noProof w:val="0"/>
          </w:rPr>
          <w:t>.4.2.1 Trigger Events</w:t>
        </w:r>
      </w:ins>
    </w:p>
    <w:p w14:paraId="32E3F297" w14:textId="77777777" w:rsidR="005C3B17" w:rsidRPr="000807AC" w:rsidRDefault="005C3B17" w:rsidP="005C3B17">
      <w:pPr>
        <w:pStyle w:val="AuthorInstructions"/>
        <w:rPr>
          <w:ins w:id="1929" w:author="Elena Vio" w:date="2016-04-16T13:35:00Z"/>
        </w:rPr>
      </w:pPr>
      <w:ins w:id="1930" w:author="Elena Vio" w:date="2016-04-16T13:35:00Z">
        <w:r w:rsidRPr="00E17DE9">
          <w:rPr>
            <w:i w:val="0"/>
          </w:rPr>
          <w:t>See section ITI TF-2b</w:t>
        </w:r>
        <w:proofErr w:type="gramStart"/>
        <w:r w:rsidRPr="00E17DE9">
          <w:rPr>
            <w:i w:val="0"/>
          </w:rPr>
          <w:t>:3.41.4.2</w:t>
        </w:r>
        <w:r>
          <w:rPr>
            <w:i w:val="0"/>
          </w:rPr>
          <w:t>.1</w:t>
        </w:r>
        <w:proofErr w:type="gramEnd"/>
      </w:ins>
    </w:p>
    <w:p w14:paraId="6DDE6032" w14:textId="77777777" w:rsidR="005C3B17" w:rsidRPr="003651D9" w:rsidRDefault="005C3B17" w:rsidP="005C3B17">
      <w:pPr>
        <w:pStyle w:val="AuthorInstructions"/>
        <w:rPr>
          <w:ins w:id="1931" w:author="Elena Vio" w:date="2016-04-16T13:35:00Z"/>
        </w:rPr>
      </w:pPr>
    </w:p>
    <w:p w14:paraId="071D5A19" w14:textId="7FDD5030" w:rsidR="005C3B17" w:rsidRPr="003651D9" w:rsidRDefault="005C3B17" w:rsidP="005C3B17">
      <w:pPr>
        <w:pStyle w:val="Titolo5"/>
        <w:numPr>
          <w:ilvl w:val="0"/>
          <w:numId w:val="0"/>
        </w:numPr>
        <w:rPr>
          <w:ins w:id="1932" w:author="Elena Vio" w:date="2016-04-16T13:35:00Z"/>
          <w:noProof w:val="0"/>
        </w:rPr>
      </w:pPr>
      <w:ins w:id="1933" w:author="Elena Vio" w:date="2016-04-16T13:35:00Z">
        <w:r w:rsidRPr="003651D9">
          <w:rPr>
            <w:noProof w:val="0"/>
          </w:rPr>
          <w:t>3.Y</w:t>
        </w:r>
        <w:r w:rsidR="00D5416A">
          <w:rPr>
            <w:noProof w:val="0"/>
          </w:rPr>
          <w:t>9</w:t>
        </w:r>
        <w:r w:rsidRPr="003651D9">
          <w:rPr>
            <w:noProof w:val="0"/>
          </w:rPr>
          <w:t>.4.2.2 Message Semantics</w:t>
        </w:r>
      </w:ins>
    </w:p>
    <w:p w14:paraId="0C163558" w14:textId="77777777" w:rsidR="005C3B17" w:rsidRPr="000807AC" w:rsidRDefault="005C3B17" w:rsidP="005C3B17">
      <w:pPr>
        <w:pStyle w:val="AuthorInstructions"/>
        <w:rPr>
          <w:ins w:id="1934" w:author="Elena Vio" w:date="2016-04-16T13:35:00Z"/>
        </w:rPr>
      </w:pPr>
      <w:ins w:id="1935" w:author="Elena Vio" w:date="2016-04-16T13:35:00Z">
        <w:r w:rsidRPr="00E17DE9">
          <w:rPr>
            <w:i w:val="0"/>
          </w:rPr>
          <w:t>See section ITI TF-2b</w:t>
        </w:r>
        <w:proofErr w:type="gramStart"/>
        <w:r w:rsidRPr="00E17DE9">
          <w:rPr>
            <w:i w:val="0"/>
          </w:rPr>
          <w:t>:3.41.4.2</w:t>
        </w:r>
        <w:r>
          <w:rPr>
            <w:i w:val="0"/>
          </w:rPr>
          <w:t>.2</w:t>
        </w:r>
        <w:proofErr w:type="gramEnd"/>
      </w:ins>
    </w:p>
    <w:p w14:paraId="4B0936A7" w14:textId="77777777" w:rsidR="005C3B17" w:rsidRPr="003651D9" w:rsidRDefault="005C3B17" w:rsidP="005C3B17">
      <w:pPr>
        <w:pStyle w:val="AuthorInstructions"/>
        <w:rPr>
          <w:ins w:id="1936" w:author="Elena Vio" w:date="2016-04-16T13:35:00Z"/>
        </w:rPr>
      </w:pPr>
    </w:p>
    <w:p w14:paraId="3B827BA9" w14:textId="2DA0317B" w:rsidR="005C3B17" w:rsidRPr="003651D9" w:rsidRDefault="005C3B17" w:rsidP="005C3B17">
      <w:pPr>
        <w:pStyle w:val="Titolo5"/>
        <w:numPr>
          <w:ilvl w:val="0"/>
          <w:numId w:val="0"/>
        </w:numPr>
        <w:rPr>
          <w:ins w:id="1937" w:author="Elena Vio" w:date="2016-04-16T13:35:00Z"/>
          <w:noProof w:val="0"/>
        </w:rPr>
      </w:pPr>
      <w:ins w:id="1938" w:author="Elena Vio" w:date="2016-04-16T13:35:00Z">
        <w:r w:rsidRPr="003651D9">
          <w:rPr>
            <w:noProof w:val="0"/>
          </w:rPr>
          <w:t>3.Y</w:t>
        </w:r>
        <w:r w:rsidR="00D5416A">
          <w:rPr>
            <w:noProof w:val="0"/>
          </w:rPr>
          <w:t>9</w:t>
        </w:r>
        <w:r w:rsidRPr="003651D9">
          <w:rPr>
            <w:noProof w:val="0"/>
          </w:rPr>
          <w:t>.4.2.3 Expected Actions</w:t>
        </w:r>
      </w:ins>
    </w:p>
    <w:p w14:paraId="17CED7D1" w14:textId="77777777" w:rsidR="005C3B17" w:rsidRDefault="005C3B17" w:rsidP="005C3B17">
      <w:pPr>
        <w:pStyle w:val="AuthorInstructions"/>
        <w:rPr>
          <w:ins w:id="1939" w:author="Elena Vio" w:date="2016-04-16T13:35:00Z"/>
          <w:i w:val="0"/>
        </w:rPr>
      </w:pPr>
      <w:ins w:id="1940" w:author="Elena Vio" w:date="2016-04-16T13:35:00Z">
        <w:r w:rsidRPr="00E17DE9">
          <w:rPr>
            <w:i w:val="0"/>
          </w:rPr>
          <w:t>See section ITI TF-2b</w:t>
        </w:r>
        <w:proofErr w:type="gramStart"/>
        <w:r w:rsidRPr="00E17DE9">
          <w:rPr>
            <w:i w:val="0"/>
          </w:rPr>
          <w:t>:3.41.4.2</w:t>
        </w:r>
        <w:r>
          <w:rPr>
            <w:i w:val="0"/>
          </w:rPr>
          <w:t>.3</w:t>
        </w:r>
        <w:proofErr w:type="gramEnd"/>
        <w:r>
          <w:rPr>
            <w:i w:val="0"/>
          </w:rPr>
          <w:t>.</w:t>
        </w:r>
      </w:ins>
    </w:p>
    <w:p w14:paraId="753A2319" w14:textId="77777777" w:rsidR="005C3B17" w:rsidRDefault="005C3B17" w:rsidP="005C3B17">
      <w:pPr>
        <w:pStyle w:val="NormaleWeb"/>
        <w:shd w:val="clear" w:color="auto" w:fill="FFFFFF"/>
        <w:rPr>
          <w:ins w:id="1941" w:author="Elena Vio" w:date="2016-04-16T13:35:00Z"/>
          <w:lang w:val="it-IT" w:eastAsia="it-IT"/>
        </w:rPr>
      </w:pPr>
      <w:ins w:id="1942" w:author="Elena Vio" w:date="2016-04-16T13:35:00Z">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ins>
    </w:p>
    <w:p w14:paraId="52615C6F" w14:textId="77777777" w:rsidR="005C3B17" w:rsidRPr="000375FA" w:rsidRDefault="005C3B17" w:rsidP="005C3B17">
      <w:pPr>
        <w:pStyle w:val="NormaleWeb"/>
        <w:shd w:val="clear" w:color="auto" w:fill="FFFFFF"/>
        <w:rPr>
          <w:ins w:id="1943" w:author="Elena Vio" w:date="2016-04-16T13:35:00Z"/>
          <w:rFonts w:ascii="Times" w:hAnsi="Times"/>
          <w:sz w:val="20"/>
          <w:szCs w:val="20"/>
          <w:lang w:val="it-IT" w:eastAsia="it-IT"/>
        </w:rPr>
      </w:pPr>
    </w:p>
    <w:p w14:paraId="7C23ECF5" w14:textId="3D1C4A24" w:rsidR="005C3B17" w:rsidRPr="003651D9" w:rsidRDefault="005C3B17" w:rsidP="005C3B17">
      <w:pPr>
        <w:pStyle w:val="Titolo3"/>
        <w:numPr>
          <w:ilvl w:val="0"/>
          <w:numId w:val="0"/>
        </w:numPr>
        <w:rPr>
          <w:ins w:id="1944" w:author="Elena Vio" w:date="2016-04-16T13:35:00Z"/>
          <w:noProof w:val="0"/>
        </w:rPr>
      </w:pPr>
      <w:ins w:id="1945" w:author="Elena Vio" w:date="2016-04-16T13:35:00Z">
        <w:r w:rsidRPr="003651D9">
          <w:rPr>
            <w:noProof w:val="0"/>
          </w:rPr>
          <w:t>3.Y</w:t>
        </w:r>
        <w:r w:rsidR="00D5416A">
          <w:rPr>
            <w:noProof w:val="0"/>
          </w:rPr>
          <w:t>9</w:t>
        </w:r>
        <w:r w:rsidRPr="003651D9">
          <w:rPr>
            <w:noProof w:val="0"/>
          </w:rPr>
          <w:t>.5 Security Considerations</w:t>
        </w:r>
      </w:ins>
    </w:p>
    <w:p w14:paraId="09465CA8" w14:textId="77777777" w:rsidR="005C3B17" w:rsidRPr="0070073A" w:rsidRDefault="005C3B17" w:rsidP="005C3B17">
      <w:pPr>
        <w:pStyle w:val="Titolo4"/>
        <w:numPr>
          <w:ilvl w:val="0"/>
          <w:numId w:val="0"/>
        </w:numPr>
        <w:rPr>
          <w:ins w:id="1946" w:author="Elena Vio" w:date="2016-04-16T13:35:00Z"/>
          <w:rFonts w:ascii="Times New Roman" w:hAnsi="Times New Roman"/>
          <w:b w:val="0"/>
          <w:noProof w:val="0"/>
          <w:kern w:val="0"/>
          <w:sz w:val="24"/>
        </w:rPr>
      </w:pPr>
      <w:ins w:id="1947" w:author="Elena Vio" w:date="2016-04-16T13:35:00Z">
        <w:r w:rsidRPr="0070073A">
          <w:rPr>
            <w:rFonts w:ascii="Times New Roman" w:hAnsi="Times New Roman"/>
            <w:b w:val="0"/>
            <w:noProof w:val="0"/>
            <w:kern w:val="0"/>
            <w:sz w:val="24"/>
          </w:rPr>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ins>
    </w:p>
    <w:p w14:paraId="6B5D5100" w14:textId="77777777" w:rsidR="005C3B17" w:rsidRPr="003651D9" w:rsidRDefault="005C3B17" w:rsidP="005C3B17">
      <w:pPr>
        <w:pStyle w:val="AuthorInstructions"/>
        <w:rPr>
          <w:ins w:id="1948" w:author="Elena Vio" w:date="2016-04-16T13:35:00Z"/>
        </w:rPr>
      </w:pPr>
    </w:p>
    <w:p w14:paraId="75F96123" w14:textId="44F557E5" w:rsidR="005C3B17" w:rsidRPr="003651D9" w:rsidRDefault="005C3B17" w:rsidP="005C3B17">
      <w:pPr>
        <w:pStyle w:val="Titolo4"/>
        <w:numPr>
          <w:ilvl w:val="0"/>
          <w:numId w:val="0"/>
        </w:numPr>
        <w:rPr>
          <w:ins w:id="1949" w:author="Elena Vio" w:date="2016-04-16T13:35:00Z"/>
          <w:noProof w:val="0"/>
        </w:rPr>
      </w:pPr>
      <w:ins w:id="1950" w:author="Elena Vio" w:date="2016-04-16T13:35:00Z">
        <w:r w:rsidRPr="003651D9">
          <w:rPr>
            <w:noProof w:val="0"/>
          </w:rPr>
          <w:t>3.Y</w:t>
        </w:r>
        <w:r w:rsidR="00D5416A">
          <w:rPr>
            <w:noProof w:val="0"/>
          </w:rPr>
          <w:t>9</w:t>
        </w:r>
        <w:r w:rsidRPr="003651D9">
          <w:rPr>
            <w:noProof w:val="0"/>
          </w:rPr>
          <w:t>.5.1 Security Audit Considerations</w:t>
        </w:r>
      </w:ins>
    </w:p>
    <w:p w14:paraId="7B106A88" w14:textId="77777777" w:rsidR="005C3B17" w:rsidRPr="00E17DE9" w:rsidRDefault="005C3B17" w:rsidP="005C3B17">
      <w:pPr>
        <w:pStyle w:val="Titolo4"/>
        <w:numPr>
          <w:ilvl w:val="0"/>
          <w:numId w:val="0"/>
        </w:numPr>
        <w:rPr>
          <w:ins w:id="1951" w:author="Elena Vio" w:date="2016-04-16T13:35:00Z"/>
          <w:rFonts w:ascii="Times New Roman" w:hAnsi="Times New Roman"/>
          <w:b w:val="0"/>
          <w:noProof w:val="0"/>
          <w:kern w:val="0"/>
          <w:sz w:val="24"/>
        </w:rPr>
      </w:pPr>
      <w:ins w:id="1952" w:author="Elena Vio" w:date="2016-04-16T13:35:00Z">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44723538" w14:textId="77777777" w:rsidR="005C3B17" w:rsidRDefault="005C3B17" w:rsidP="00C57C6C">
      <w:pPr>
        <w:pStyle w:val="AuthorInstructions"/>
        <w:rPr>
          <w:ins w:id="1953" w:author="Elena Vio" w:date="2016-04-21T10:36:00Z"/>
          <w:i w:val="0"/>
        </w:rPr>
      </w:pPr>
    </w:p>
    <w:p w14:paraId="571F8A1A" w14:textId="77777777" w:rsidR="00012CBF" w:rsidRDefault="00012CBF" w:rsidP="00C57C6C">
      <w:pPr>
        <w:pStyle w:val="AuthorInstructions"/>
        <w:rPr>
          <w:ins w:id="1954" w:author="Elena Vio" w:date="2016-04-21T10:37:00Z"/>
          <w:i w:val="0"/>
        </w:rPr>
      </w:pPr>
    </w:p>
    <w:p w14:paraId="0D001900" w14:textId="2EB94238" w:rsidR="008D138B" w:rsidRDefault="008D138B" w:rsidP="008D138B">
      <w:pPr>
        <w:pStyle w:val="Titolo2"/>
        <w:numPr>
          <w:ilvl w:val="0"/>
          <w:numId w:val="0"/>
        </w:numPr>
        <w:rPr>
          <w:ins w:id="1955" w:author="Elena Vio" w:date="2016-04-21T10:37:00Z"/>
          <w:noProof w:val="0"/>
        </w:rPr>
      </w:pPr>
      <w:bookmarkStart w:id="1956" w:name="_Toc321132934"/>
      <w:ins w:id="1957" w:author="Elena Vio" w:date="2016-04-21T10:37:00Z">
        <w:r w:rsidRPr="00840ACF">
          <w:rPr>
            <w:noProof w:val="0"/>
          </w:rPr>
          <w:lastRenderedPageBreak/>
          <w:t>3.</w:t>
        </w:r>
        <w:r>
          <w:rPr>
            <w:noProof w:val="0"/>
          </w:rPr>
          <w:t>Z1</w:t>
        </w:r>
        <w:r w:rsidRPr="00840ACF">
          <w:rPr>
            <w:noProof w:val="0"/>
          </w:rPr>
          <w:t xml:space="preserve"> </w:t>
        </w:r>
        <w:r>
          <w:rPr>
            <w:noProof w:val="0"/>
          </w:rPr>
          <w:t>Cancellation HT</w:t>
        </w:r>
      </w:ins>
      <w:ins w:id="1958" w:author="Elena Vio" w:date="2016-04-21T10:39:00Z">
        <w:r>
          <w:rPr>
            <w:noProof w:val="0"/>
          </w:rPr>
          <w:t xml:space="preserve"> </w:t>
        </w:r>
      </w:ins>
      <w:ins w:id="1959" w:author="Elena Vio" w:date="2016-04-21T10:40:00Z">
        <w:r>
          <w:rPr>
            <w:noProof w:val="0"/>
          </w:rPr>
          <w:t>[</w:t>
        </w:r>
      </w:ins>
      <w:ins w:id="1960" w:author="Elena Vio" w:date="2016-04-21T10:39:00Z">
        <w:r>
          <w:rPr>
            <w:noProof w:val="0"/>
          </w:rPr>
          <w:t>PCC</w:t>
        </w:r>
      </w:ins>
      <w:ins w:id="1961" w:author="Elena Vio" w:date="2016-04-21T10:37:00Z">
        <w:r w:rsidRPr="00840ACF">
          <w:rPr>
            <w:noProof w:val="0"/>
          </w:rPr>
          <w:t>-</w:t>
        </w:r>
        <w:bookmarkEnd w:id="1956"/>
        <w:r>
          <w:rPr>
            <w:noProof w:val="0"/>
          </w:rPr>
          <w:t>Z1</w:t>
        </w:r>
      </w:ins>
      <w:ins w:id="1962" w:author="Elena Vio" w:date="2016-04-21T10:40:00Z">
        <w:r>
          <w:rPr>
            <w:noProof w:val="0"/>
          </w:rPr>
          <w:t>]</w:t>
        </w:r>
      </w:ins>
    </w:p>
    <w:p w14:paraId="57CBC81A" w14:textId="33B78ED9" w:rsidR="008D138B" w:rsidRDefault="008D138B" w:rsidP="008D138B">
      <w:pPr>
        <w:pStyle w:val="Titolo3"/>
        <w:numPr>
          <w:ilvl w:val="0"/>
          <w:numId w:val="0"/>
        </w:numPr>
        <w:rPr>
          <w:ins w:id="1963" w:author="Elena Vio" w:date="2016-04-21T10:37:00Z"/>
          <w:noProof w:val="0"/>
        </w:rPr>
      </w:pPr>
      <w:bookmarkStart w:id="1964" w:name="_Toc321132935"/>
      <w:ins w:id="1965" w:author="Elena Vio" w:date="2016-04-21T10:37:00Z">
        <w:r w:rsidRPr="000807AC">
          <w:rPr>
            <w:noProof w:val="0"/>
          </w:rPr>
          <w:t>3.</w:t>
        </w:r>
        <w:r>
          <w:rPr>
            <w:noProof w:val="0"/>
          </w:rPr>
          <w:t>Z1</w:t>
        </w:r>
        <w:r w:rsidRPr="000807AC">
          <w:rPr>
            <w:noProof w:val="0"/>
          </w:rPr>
          <w:t>.1 Scope</w:t>
        </w:r>
        <w:bookmarkEnd w:id="1964"/>
      </w:ins>
    </w:p>
    <w:p w14:paraId="3FC862A4" w14:textId="60220DB3" w:rsidR="008D138B" w:rsidRDefault="008D138B" w:rsidP="008D138B">
      <w:pPr>
        <w:pStyle w:val="Corpodeltesto"/>
        <w:rPr>
          <w:ins w:id="1966" w:author="Elena Vio" w:date="2016-04-21T10:40:00Z"/>
        </w:rPr>
      </w:pPr>
      <w:ins w:id="1967" w:author="Elena Vio" w:date="2016-04-21T10:37:00Z">
        <w:r>
          <w:t xml:space="preserve">This transaction cancels an ongoing </w:t>
        </w:r>
      </w:ins>
      <w:ins w:id="1968" w:author="Elena Vio" w:date="2016-04-21T10:40:00Z">
        <w:r>
          <w:t>Heart Team</w:t>
        </w:r>
      </w:ins>
      <w:ins w:id="1969" w:author="Elena Vio" w:date="2016-04-21T10:37:00Z">
        <w:r>
          <w:t xml:space="preserve"> process.  </w:t>
        </w:r>
      </w:ins>
    </w:p>
    <w:p w14:paraId="3A6A851F" w14:textId="0CDE5BB8" w:rsidR="008D138B" w:rsidRPr="003651D9" w:rsidRDefault="008D138B" w:rsidP="008D138B">
      <w:pPr>
        <w:pStyle w:val="Titolo3"/>
        <w:numPr>
          <w:ilvl w:val="0"/>
          <w:numId w:val="0"/>
        </w:numPr>
        <w:rPr>
          <w:ins w:id="1970" w:author="Elena Vio" w:date="2016-04-21T10:40:00Z"/>
          <w:noProof w:val="0"/>
        </w:rPr>
      </w:pPr>
      <w:ins w:id="1971" w:author="Elena Vio" w:date="2016-04-21T10:40:00Z">
        <w:r w:rsidRPr="003651D9">
          <w:rPr>
            <w:noProof w:val="0"/>
          </w:rPr>
          <w:t>3.</w:t>
        </w:r>
        <w:r w:rsidR="00133CE6">
          <w:rPr>
            <w:noProof w:val="0"/>
          </w:rPr>
          <w:t>Z1</w:t>
        </w:r>
        <w:r>
          <w:rPr>
            <w:noProof w:val="0"/>
          </w:rPr>
          <w:t xml:space="preserve">.2 </w:t>
        </w:r>
        <w:r w:rsidRPr="003651D9">
          <w:rPr>
            <w:noProof w:val="0"/>
          </w:rPr>
          <w:t>Actor Roles</w:t>
        </w:r>
      </w:ins>
    </w:p>
    <w:p w14:paraId="2381CBE8" w14:textId="77777777" w:rsidR="008D138B" w:rsidRPr="003651D9" w:rsidRDefault="008D138B" w:rsidP="008D138B">
      <w:pPr>
        <w:pStyle w:val="Corpodeltesto"/>
        <w:jc w:val="center"/>
        <w:rPr>
          <w:ins w:id="1972" w:author="Elena Vio" w:date="2016-04-21T10:40:00Z"/>
        </w:rPr>
      </w:pPr>
      <w:ins w:id="1973" w:author="Elena Vio" w:date="2016-04-21T10:40:00Z">
        <w:r>
          <w:rPr>
            <w:noProof/>
            <w:lang w:val="it-IT" w:eastAsia="it-IT"/>
          </w:rPr>
          <mc:AlternateContent>
            <mc:Choice Requires="wpg">
              <w:drawing>
                <wp:inline distT="0" distB="0" distL="0" distR="0" wp14:anchorId="72FD8D0D" wp14:editId="041921BD">
                  <wp:extent cx="3749293" cy="1594537"/>
                  <wp:effectExtent l="0" t="0" r="35560" b="31115"/>
                  <wp:docPr id="320"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21"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4A6E4229" w14:textId="208A0BE5" w:rsidR="00114D5E" w:rsidRDefault="00114D5E" w:rsidP="008D138B">
                                <w:pPr>
                                  <w:spacing w:before="0"/>
                                  <w:jc w:val="center"/>
                                  <w:rPr>
                                    <w:sz w:val="18"/>
                                  </w:rPr>
                                </w:pPr>
                                <w:ins w:id="1974" w:author="Elena Vio" w:date="2016-04-21T10:41:00Z">
                                  <w:r>
                                    <w:rPr>
                                      <w:sz w:val="18"/>
                                    </w:rPr>
                                    <w:t>Cancellation HT</w:t>
                                  </w:r>
                                </w:ins>
                                <w:del w:id="1975" w:author="Elena Vio" w:date="2016-04-21T10:41:00Z">
                                  <w:r w:rsidDel="008D138B">
                                    <w:rPr>
                                      <w:sz w:val="18"/>
                                    </w:rPr>
                                    <w:delText>Finalization</w:delText>
                                  </w:r>
                                </w:del>
                                <w:r w:rsidRPr="00A71BB9">
                                  <w:rPr>
                                    <w:sz w:val="18"/>
                                  </w:rPr>
                                  <w:t xml:space="preserve"> </w:t>
                                </w:r>
                                <w:r>
                                  <w:rPr>
                                    <w:sz w:val="18"/>
                                  </w:rPr>
                                  <w:t>[PCC-</w:t>
                                </w:r>
                                <w:ins w:id="1976" w:author="Elena Vio" w:date="2016-04-21T10:41:00Z">
                                  <w:r>
                                    <w:rPr>
                                      <w:sz w:val="18"/>
                                    </w:rPr>
                                    <w:t>Z1</w:t>
                                  </w:r>
                                </w:ins>
                                <w:del w:id="1977" w:author="Elena Vio" w:date="2016-04-21T10:41:00Z">
                                  <w:r w:rsidDel="008D138B">
                                    <w:rPr>
                                      <w:sz w:val="18"/>
                                    </w:rPr>
                                    <w:delText>Y9</w:delText>
                                  </w:r>
                                </w:del>
                                <w:r>
                                  <w:rPr>
                                    <w:sz w:val="18"/>
                                  </w:rPr>
                                  <w:t>]</w:t>
                                </w:r>
                              </w:p>
                              <w:p w14:paraId="02ED0BD8" w14:textId="77777777" w:rsidR="00114D5E" w:rsidRDefault="00114D5E" w:rsidP="008D138B">
                                <w:pPr>
                                  <w:spacing w:before="0"/>
                                </w:pPr>
                              </w:p>
                              <w:p w14:paraId="5AEC14FD" w14:textId="77777777" w:rsidR="00114D5E" w:rsidRDefault="00114D5E" w:rsidP="008D138B">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23"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318F1FC" w14:textId="790CFE31" w:rsidR="00114D5E" w:rsidRDefault="00114D5E" w:rsidP="008D138B">
                                <w:pPr>
                                  <w:spacing w:before="0"/>
                                  <w:rPr>
                                    <w:sz w:val="18"/>
                                  </w:rPr>
                                </w:pPr>
                                <w:del w:id="1978" w:author="Elena Vio" w:date="2016-04-21T10:41:00Z">
                                  <w:r w:rsidDel="008D138B">
                                    <w:rPr>
                                      <w:sz w:val="18"/>
                                    </w:rPr>
                                    <w:delText>HT Requester</w:delText>
                                  </w:r>
                                </w:del>
                                <w:ins w:id="1979" w:author="Elena Vio" w:date="2016-04-21T10:41:00Z">
                                  <w:r>
                                    <w:rPr>
                                      <w:sz w:val="18"/>
                                    </w:rPr>
                                    <w:t>Sender</w:t>
                                  </w:r>
                                </w:ins>
                              </w:p>
                              <w:p w14:paraId="417DECA1" w14:textId="4F0190AC" w:rsidR="00114D5E" w:rsidRDefault="00114D5E" w:rsidP="008D138B">
                                <w:pPr>
                                  <w:spacing w:before="0"/>
                                  <w:rPr>
                                    <w:sz w:val="18"/>
                                  </w:rPr>
                                </w:pPr>
                              </w:p>
                            </w:txbxContent>
                          </wps:txbx>
                          <wps:bodyPr rot="0" vert="horz" wrap="square" lIns="91440" tIns="45720" rIns="91440" bIns="45720" anchor="t" anchorCtr="0" upright="1">
                            <a:noAutofit/>
                          </wps:bodyPr>
                        </wps:wsp>
                        <wps:wsp>
                          <wps:cNvPr id="324"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69A21E80" w14:textId="77777777" w:rsidR="00114D5E" w:rsidRDefault="00114D5E" w:rsidP="008D138B">
                                <w:pPr>
                                  <w:spacing w:before="0"/>
                                  <w:rPr>
                                    <w:sz w:val="18"/>
                                  </w:rPr>
                                </w:pPr>
                                <w:r>
                                  <w:rPr>
                                    <w:sz w:val="18"/>
                                  </w:rPr>
                                  <w:t>XDS Document Repository</w:t>
                                </w:r>
                              </w:p>
                            </w:txbxContent>
                          </wps:txbx>
                          <wps:bodyPr rot="0" vert="horz" wrap="square" lIns="91440" tIns="45720" rIns="91440" bIns="45720" anchor="t" anchorCtr="0" upright="1">
                            <a:noAutofit/>
                          </wps:bodyPr>
                        </wps:wsp>
                        <wps:wsp>
                          <wps:cNvPr id="326"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197"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vU7XdK4EAABhFAAADgAAAAAAAAAA&#10;AAAAAAAsAgAAZHJzL2Uyb0RvYy54bWxQSwECLQAUAAYACAAAACEAm5VUE90AAAAFAQAADwAAAAAA&#10;AAAAAAAAAAAGBwAAZHJzL2Rvd25yZXYueG1sUEsFBgAAAAAEAAQA8wAAABAIAAAAAA==&#10;">
                  <o:lock v:ext="edit" aspectratio="t"/>
                  <v:rect id="AutoShape 22" o:spid="_x0000_s1198"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TwwIxgAA&#10;ANwAAAAPAAAAZHJzL2Rvd25yZXYueG1sRI/dasJAFITvC77DcgRvSt1ooUiajYggDSJI48/1IXua&#10;hGbPxuw2iW/fLRS8HGbmGyZZj6YRPXWutqxgMY9AEBdW11wqOJ92LysQziNrbCyTgjs5WKeTpwRj&#10;bQf+pD73pQgQdjEqqLxvYyldUZFBN7ctcfC+bGfQB9mVUnc4BLhp5DKK3qTBmsNChS1tKyq+8x+j&#10;YCiO/fV0+JDH52tm+Zbdtvllr9RsOm7eQXga/SP83860gtflAv7OhCMg0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TwwIxgAAANwAAAAPAAAAAAAAAAAAAAAAAJcCAABkcnMv&#10;ZG93bnJldi54bWxQSwUGAAAAAAQABAD1AAAAigMAAAAA&#10;" filled="f" stroked="f">
                    <o:lock v:ext="edit" aspectratio="t" text="t"/>
                  </v:rect>
                  <v:oval id="Oval 23" o:spid="_x0000_s1199"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8RDxQAA&#10;ANwAAAAPAAAAZHJzL2Rvd25yZXYueG1sRI9PawIxFMTvQr9DeIVeRLNu1ZatUcQiiJ78A14fm+du&#10;6OZl2URNv70pFDwOM/MbZraIthE36rxxrGA0zEAQl04brhScjuvBJwgfkDU2jknBL3lYzF96Myy0&#10;u/OebodQiQRhX6CCOoS2kNKXNVn0Q9cSJ+/iOoshya6SusN7gttG5lk2lRYNp4UaW1rVVP4crlbB&#10;uF1OJ3G0M/3t5ftj4s77dW6iUm+vcfkFIlAMz/B/e6MVvOc5/J1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7xEPFAAAA3AAAAA8AAAAAAAAAAAAAAAAAlwIAAGRycy9k&#10;b3ducmV2LnhtbFBLBQYAAAAABAAEAPUAAACJAwAAAAA=&#10;">
                    <v:textbox inset="0,.72pt,0,.72pt">
                      <w:txbxContent>
                        <w:p w14:paraId="4A6E4229" w14:textId="208A0BE5" w:rsidR="00114D5E" w:rsidRDefault="00114D5E" w:rsidP="008D138B">
                          <w:pPr>
                            <w:spacing w:before="0"/>
                            <w:jc w:val="center"/>
                            <w:rPr>
                              <w:sz w:val="18"/>
                            </w:rPr>
                          </w:pPr>
                          <w:ins w:id="1980" w:author="Elena Vio" w:date="2016-04-21T10:41:00Z">
                            <w:r>
                              <w:rPr>
                                <w:sz w:val="18"/>
                              </w:rPr>
                              <w:t>Cancellation HT</w:t>
                            </w:r>
                          </w:ins>
                          <w:del w:id="1981" w:author="Elena Vio" w:date="2016-04-21T10:41:00Z">
                            <w:r w:rsidDel="008D138B">
                              <w:rPr>
                                <w:sz w:val="18"/>
                              </w:rPr>
                              <w:delText>Finalization</w:delText>
                            </w:r>
                          </w:del>
                          <w:r w:rsidRPr="00A71BB9">
                            <w:rPr>
                              <w:sz w:val="18"/>
                            </w:rPr>
                            <w:t xml:space="preserve"> </w:t>
                          </w:r>
                          <w:r>
                            <w:rPr>
                              <w:sz w:val="18"/>
                            </w:rPr>
                            <w:t>[PCC-</w:t>
                          </w:r>
                          <w:ins w:id="1982" w:author="Elena Vio" w:date="2016-04-21T10:41:00Z">
                            <w:r>
                              <w:rPr>
                                <w:sz w:val="18"/>
                              </w:rPr>
                              <w:t>Z1</w:t>
                            </w:r>
                          </w:ins>
                          <w:del w:id="1983" w:author="Elena Vio" w:date="2016-04-21T10:41:00Z">
                            <w:r w:rsidDel="008D138B">
                              <w:rPr>
                                <w:sz w:val="18"/>
                              </w:rPr>
                              <w:delText>Y9</w:delText>
                            </w:r>
                          </w:del>
                          <w:r>
                            <w:rPr>
                              <w:sz w:val="18"/>
                            </w:rPr>
                            <w:t>]</w:t>
                          </w:r>
                        </w:p>
                        <w:p w14:paraId="02ED0BD8" w14:textId="77777777" w:rsidR="00114D5E" w:rsidRDefault="00114D5E" w:rsidP="008D138B">
                          <w:pPr>
                            <w:spacing w:before="0"/>
                          </w:pPr>
                        </w:p>
                        <w:p w14:paraId="5AEC14FD" w14:textId="77777777" w:rsidR="00114D5E" w:rsidRDefault="00114D5E" w:rsidP="008D138B">
                          <w:pPr>
                            <w:spacing w:before="0"/>
                            <w:jc w:val="center"/>
                            <w:rPr>
                              <w:sz w:val="18"/>
                            </w:rPr>
                          </w:pPr>
                          <w:r>
                            <w:rPr>
                              <w:sz w:val="18"/>
                            </w:rPr>
                            <w:t>Transaction Name [DOM-#]</w:t>
                          </w:r>
                        </w:p>
                      </w:txbxContent>
                    </v:textbox>
                  </v:oval>
                  <v:shape id="Text Box 24" o:spid="_x0000_s1200"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DQxQAA&#10;ANwAAAAPAAAAZHJzL2Rvd25yZXYueG1sRI9Ba8JAFITvhf6H5RV6KXWjEavRVUqhRW81lnp9ZJ9J&#10;MPs27m5j/PeuIPQ4zMw3zGLVm0Z05HxtWcFwkIAgLqyuuVTws/t8nYLwAVljY5kUXMjDavn4sMBM&#10;2zNvqctDKSKEfYYKqhDaTEpfVGTQD2xLHL2DdQZDlK6U2uE5wk0jR0kykQZrjgsVtvRRUXHM/4yC&#10;6Xjd7f0m/f4tJodmFl7euq+TU+r5qX+fgwjUh//wvb3WCtJR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9zkNDFAAAA3AAAAA8AAAAAAAAAAAAAAAAAlwIAAGRycy9k&#10;b3ducmV2LnhtbFBLBQYAAAAABAAEAPUAAACJAwAAAAA=&#10;">
                    <v:textbox>
                      <w:txbxContent>
                        <w:p w14:paraId="2318F1FC" w14:textId="790CFE31" w:rsidR="00114D5E" w:rsidRDefault="00114D5E" w:rsidP="008D138B">
                          <w:pPr>
                            <w:spacing w:before="0"/>
                            <w:rPr>
                              <w:sz w:val="18"/>
                            </w:rPr>
                          </w:pPr>
                          <w:del w:id="1984" w:author="Elena Vio" w:date="2016-04-21T10:41:00Z">
                            <w:r w:rsidDel="008D138B">
                              <w:rPr>
                                <w:sz w:val="18"/>
                              </w:rPr>
                              <w:delText>HT Requester</w:delText>
                            </w:r>
                          </w:del>
                          <w:ins w:id="1985" w:author="Elena Vio" w:date="2016-04-21T10:41:00Z">
                            <w:r>
                              <w:rPr>
                                <w:sz w:val="18"/>
                              </w:rPr>
                              <w:t>Sender</w:t>
                            </w:r>
                          </w:ins>
                        </w:p>
                        <w:p w14:paraId="417DECA1" w14:textId="4F0190AC" w:rsidR="00114D5E" w:rsidRDefault="00114D5E" w:rsidP="008D138B">
                          <w:pPr>
                            <w:spacing w:before="0"/>
                            <w:rPr>
                              <w:sz w:val="18"/>
                            </w:rPr>
                          </w:pPr>
                        </w:p>
                      </w:txbxContent>
                    </v:textbox>
                  </v:shape>
                  <v:line id="Line 25" o:spid="_x0000_s1201"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szRcxwAAANwAAAAPAAAAAAAA&#10;AAAAAAAAAKECAABkcnMvZG93bnJldi54bWxQSwUGAAAAAAQABAD5AAAAlQMAAAAA&#10;"/>
                  <v:shape id="Text Box 26" o:spid="_x0000_s1202"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q0/xgAA&#10;ANwAAAAPAAAAZHJzL2Rvd25yZXYueG1sRI9PawIxFMTvQr9DeEIvotlqq3Y1ShFa9Fb/YK+PzXN3&#10;6eZlm8R1/famIHgcZuY3zHzZmko05HxpWcHLIAFBnFldcq7gsP/sT0H4gKyxskwKruRhuXjqzDHV&#10;9sJbanYhFxHCPkUFRQh1KqXPCjLoB7Ymjt7JOoMhSpdL7fAS4aaSwyQZS4Mlx4UCa1oVlP3uzkbB&#10;9HXd/PjN6PuYjU/Ve+hNmq8/p9Rzt/2YgQjUhkf43l5rBaPhG/yfiUd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1q0/xgAAANwAAAAPAAAAAAAAAAAAAAAAAJcCAABkcnMv&#10;ZG93bnJldi54bWxQSwUGAAAAAAQABAD1AAAAigMAAAAA&#10;">
                    <v:textbox>
                      <w:txbxContent>
                        <w:p w14:paraId="69A21E80" w14:textId="77777777" w:rsidR="00114D5E" w:rsidRDefault="00114D5E" w:rsidP="008D138B">
                          <w:pPr>
                            <w:spacing w:before="0"/>
                            <w:rPr>
                              <w:sz w:val="18"/>
                            </w:rPr>
                          </w:pPr>
                          <w:r>
                            <w:rPr>
                              <w:sz w:val="18"/>
                            </w:rPr>
                            <w:t>XDS Document Repository</w:t>
                          </w:r>
                        </w:p>
                      </w:txbxContent>
                    </v:textbox>
                  </v:shape>
                  <v:line id="Line 27" o:spid="_x0000_s1203"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mOz8YAAADcAAAADwAAAGRycy9kb3ducmV2LnhtbESPQWsCMRSE74X+h/AKvUjNVkXsahQp&#10;FDx4qZaV3p6b182ym5dtEnX9940g9DjMzDfMYtXbVpzJh9qxgtdhBoK4dLrmSsHX/uNlBiJEZI2t&#10;Y1JwpQCr5ePDAnPtLvxJ512sRIJwyFGBibHLpQylIYth6Dri5P04bzEm6SupPV4S3LZylGVTabHm&#10;tGCwo3dDZbM7WQVyth38+vVx0hTN4fBmirLovrdKPT/16zmISH38D9/bG61gPJrC7Uw6AnL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Jjs/GAAAA3AAAAA8AAAAAAAAA&#10;AAAAAAAAoQIAAGRycy9kb3ducmV2LnhtbFBLBQYAAAAABAAEAPkAAACUAwAAAAA=&#10;"/>
                  <w10:anchorlock/>
                </v:group>
              </w:pict>
            </mc:Fallback>
          </mc:AlternateContent>
        </w:r>
      </w:ins>
    </w:p>
    <w:p w14:paraId="45784E5C" w14:textId="6B93464C" w:rsidR="008D138B" w:rsidRPr="003651D9" w:rsidRDefault="008D138B" w:rsidP="008D138B">
      <w:pPr>
        <w:pStyle w:val="FigureTitle"/>
        <w:rPr>
          <w:ins w:id="1986" w:author="Elena Vio" w:date="2016-04-21T10:40:00Z"/>
        </w:rPr>
      </w:pPr>
      <w:ins w:id="1987" w:author="Elena Vio" w:date="2016-04-21T10:40:00Z">
        <w:r>
          <w:t>Figure 3.Z1</w:t>
        </w:r>
        <w:r w:rsidRPr="003651D9">
          <w:t>.2-1: Use Case Diagram</w:t>
        </w:r>
      </w:ins>
    </w:p>
    <w:p w14:paraId="3362F969" w14:textId="77777777" w:rsidR="008D138B" w:rsidRPr="003651D9" w:rsidRDefault="008D138B" w:rsidP="008D138B">
      <w:pPr>
        <w:pStyle w:val="TableTitle"/>
        <w:rPr>
          <w:ins w:id="1988" w:author="Elena Vio" w:date="2016-04-21T10:40:00Z"/>
        </w:rPr>
      </w:pPr>
    </w:p>
    <w:p w14:paraId="770710C0" w14:textId="6C5CAC87" w:rsidR="008D138B" w:rsidRPr="003651D9" w:rsidRDefault="008D138B" w:rsidP="008D138B">
      <w:pPr>
        <w:pStyle w:val="TableTitle"/>
        <w:rPr>
          <w:ins w:id="1989" w:author="Elena Vio" w:date="2016-04-21T10:40:00Z"/>
        </w:rPr>
      </w:pPr>
      <w:ins w:id="1990" w:author="Elena Vio" w:date="2016-04-21T10:40:00Z">
        <w:r>
          <w:t>Table 3.Z1</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8D138B" w:rsidRPr="003651D9" w14:paraId="05905202" w14:textId="77777777" w:rsidTr="008D138B">
        <w:trPr>
          <w:ins w:id="1991" w:author="Elena Vio" w:date="2016-04-21T10:40:00Z"/>
        </w:trPr>
        <w:tc>
          <w:tcPr>
            <w:tcW w:w="1008" w:type="dxa"/>
            <w:shd w:val="clear" w:color="auto" w:fill="auto"/>
          </w:tcPr>
          <w:p w14:paraId="651A8D42" w14:textId="77777777" w:rsidR="008D138B" w:rsidRPr="003651D9" w:rsidRDefault="008D138B" w:rsidP="008D138B">
            <w:pPr>
              <w:pStyle w:val="Corpodeltesto"/>
              <w:rPr>
                <w:ins w:id="1992" w:author="Elena Vio" w:date="2016-04-21T10:40:00Z"/>
                <w:b/>
              </w:rPr>
            </w:pPr>
            <w:ins w:id="1993" w:author="Elena Vio" w:date="2016-04-21T10:40:00Z">
              <w:r w:rsidRPr="003651D9">
                <w:rPr>
                  <w:b/>
                </w:rPr>
                <w:t>Actor:</w:t>
              </w:r>
            </w:ins>
          </w:p>
        </w:tc>
        <w:tc>
          <w:tcPr>
            <w:tcW w:w="8568" w:type="dxa"/>
          </w:tcPr>
          <w:p w14:paraId="46AA1264" w14:textId="759E0964" w:rsidR="008D138B" w:rsidRPr="003651D9" w:rsidRDefault="008D138B" w:rsidP="008D138B">
            <w:pPr>
              <w:pStyle w:val="Corpodeltesto"/>
              <w:rPr>
                <w:ins w:id="1994" w:author="Elena Vio" w:date="2016-04-21T10:40:00Z"/>
              </w:rPr>
            </w:pPr>
            <w:ins w:id="1995" w:author="Elena Vio" w:date="2016-04-21T10:41:00Z">
              <w:r>
                <w:t xml:space="preserve">Sender: </w:t>
              </w:r>
            </w:ins>
            <w:ins w:id="1996" w:author="Elena Vio" w:date="2016-04-21T10:40:00Z">
              <w:r>
                <w:t>HT Requester</w:t>
              </w:r>
            </w:ins>
            <w:ins w:id="1997" w:author="Elena Vio" w:date="2016-04-21T10:42:00Z">
              <w:r>
                <w:t xml:space="preserve"> or HT Manager</w:t>
              </w:r>
            </w:ins>
          </w:p>
        </w:tc>
      </w:tr>
      <w:tr w:rsidR="008D138B" w:rsidRPr="003651D9" w14:paraId="153A7E1F" w14:textId="77777777" w:rsidTr="008D138B">
        <w:trPr>
          <w:trHeight w:val="435"/>
          <w:ins w:id="1998" w:author="Elena Vio" w:date="2016-04-21T10:40:00Z"/>
        </w:trPr>
        <w:tc>
          <w:tcPr>
            <w:tcW w:w="1008" w:type="dxa"/>
            <w:shd w:val="clear" w:color="auto" w:fill="auto"/>
          </w:tcPr>
          <w:p w14:paraId="0CA6DBBD" w14:textId="77777777" w:rsidR="008D138B" w:rsidRPr="003651D9" w:rsidRDefault="008D138B" w:rsidP="008D138B">
            <w:pPr>
              <w:pStyle w:val="Corpodeltesto"/>
              <w:rPr>
                <w:ins w:id="1999" w:author="Elena Vio" w:date="2016-04-21T10:40:00Z"/>
                <w:b/>
              </w:rPr>
            </w:pPr>
            <w:ins w:id="2000" w:author="Elena Vio" w:date="2016-04-21T10:40:00Z">
              <w:r w:rsidRPr="003651D9">
                <w:rPr>
                  <w:b/>
                </w:rPr>
                <w:t>Role:</w:t>
              </w:r>
            </w:ins>
          </w:p>
        </w:tc>
        <w:tc>
          <w:tcPr>
            <w:tcW w:w="8568" w:type="dxa"/>
          </w:tcPr>
          <w:p w14:paraId="7848A04C" w14:textId="4F0EF095" w:rsidR="008D138B" w:rsidRPr="003651D9" w:rsidRDefault="008D138B" w:rsidP="008D138B">
            <w:pPr>
              <w:pStyle w:val="Corpodeltesto"/>
              <w:tabs>
                <w:tab w:val="right" w:pos="9360"/>
              </w:tabs>
              <w:rPr>
                <w:ins w:id="2001" w:author="Elena Vio" w:date="2016-04-21T10:40:00Z"/>
              </w:rPr>
            </w:pPr>
            <w:ins w:id="2002" w:author="Elena Vio" w:date="2016-04-21T10:42:00Z">
              <w:r>
                <w:t>Ends the Heart Team workflow with a Failure condition</w:t>
              </w:r>
            </w:ins>
          </w:p>
        </w:tc>
      </w:tr>
      <w:tr w:rsidR="008D138B" w:rsidRPr="003651D9" w14:paraId="4F5AE925" w14:textId="77777777" w:rsidTr="008D138B">
        <w:trPr>
          <w:ins w:id="2003" w:author="Elena Vio" w:date="2016-04-21T10:40:00Z"/>
        </w:trPr>
        <w:tc>
          <w:tcPr>
            <w:tcW w:w="1008" w:type="dxa"/>
            <w:shd w:val="clear" w:color="auto" w:fill="auto"/>
          </w:tcPr>
          <w:p w14:paraId="00051E24" w14:textId="77777777" w:rsidR="008D138B" w:rsidRPr="003651D9" w:rsidRDefault="008D138B" w:rsidP="008D138B">
            <w:pPr>
              <w:pStyle w:val="Corpodeltesto"/>
              <w:rPr>
                <w:ins w:id="2004" w:author="Elena Vio" w:date="2016-04-21T10:40:00Z"/>
                <w:b/>
              </w:rPr>
            </w:pPr>
            <w:ins w:id="2005" w:author="Elena Vio" w:date="2016-04-21T10:40:00Z">
              <w:r w:rsidRPr="003651D9">
                <w:rPr>
                  <w:b/>
                </w:rPr>
                <w:t>Actor:</w:t>
              </w:r>
            </w:ins>
          </w:p>
        </w:tc>
        <w:tc>
          <w:tcPr>
            <w:tcW w:w="8568" w:type="dxa"/>
          </w:tcPr>
          <w:p w14:paraId="5F620B5D" w14:textId="77777777" w:rsidR="008D138B" w:rsidRPr="003651D9" w:rsidRDefault="008D138B" w:rsidP="008D138B">
            <w:pPr>
              <w:pStyle w:val="Corpodeltesto"/>
              <w:rPr>
                <w:ins w:id="2006" w:author="Elena Vio" w:date="2016-04-21T10:40:00Z"/>
              </w:rPr>
            </w:pPr>
            <w:ins w:id="2007" w:author="Elena Vio" w:date="2016-04-21T10:40:00Z">
              <w:r>
                <w:t>XDS Document Repository</w:t>
              </w:r>
            </w:ins>
          </w:p>
        </w:tc>
      </w:tr>
      <w:tr w:rsidR="008D138B" w:rsidRPr="003651D9" w14:paraId="73D2A47F" w14:textId="77777777" w:rsidTr="008D138B">
        <w:trPr>
          <w:ins w:id="2008" w:author="Elena Vio" w:date="2016-04-21T10:40:00Z"/>
        </w:trPr>
        <w:tc>
          <w:tcPr>
            <w:tcW w:w="1008" w:type="dxa"/>
            <w:shd w:val="clear" w:color="auto" w:fill="auto"/>
          </w:tcPr>
          <w:p w14:paraId="6DAF0987" w14:textId="77777777" w:rsidR="008D138B" w:rsidRPr="003651D9" w:rsidRDefault="008D138B" w:rsidP="008D138B">
            <w:pPr>
              <w:pStyle w:val="Corpodeltesto"/>
              <w:rPr>
                <w:ins w:id="2009" w:author="Elena Vio" w:date="2016-04-21T10:40:00Z"/>
                <w:b/>
              </w:rPr>
            </w:pPr>
            <w:ins w:id="2010" w:author="Elena Vio" w:date="2016-04-21T10:40:00Z">
              <w:r w:rsidRPr="003651D9">
                <w:rPr>
                  <w:b/>
                </w:rPr>
                <w:t>Role:</w:t>
              </w:r>
            </w:ins>
          </w:p>
        </w:tc>
        <w:tc>
          <w:tcPr>
            <w:tcW w:w="8568" w:type="dxa"/>
          </w:tcPr>
          <w:p w14:paraId="6F0D7F1E" w14:textId="77777777" w:rsidR="008D138B" w:rsidRDefault="008D138B" w:rsidP="008D138B">
            <w:pPr>
              <w:pStyle w:val="Corpodeltesto"/>
              <w:rPr>
                <w:ins w:id="2011" w:author="Elena Vio" w:date="2016-04-21T10:40:00Z"/>
              </w:rPr>
            </w:pPr>
            <w:ins w:id="2012" w:author="Elena Vio" w:date="2016-04-21T10:40:00Z">
              <w:r>
                <w:t>Receives, stores and eventually notifies the Workflow Document</w:t>
              </w:r>
            </w:ins>
          </w:p>
        </w:tc>
      </w:tr>
    </w:tbl>
    <w:p w14:paraId="771FB1DF" w14:textId="77777777" w:rsidR="008D138B" w:rsidRPr="00597DB2" w:rsidRDefault="008D138B" w:rsidP="008D138B">
      <w:pPr>
        <w:pStyle w:val="Corpodeltesto"/>
        <w:rPr>
          <w:ins w:id="2013" w:author="Elena Vio" w:date="2016-04-21T10:37:00Z"/>
        </w:rPr>
      </w:pPr>
    </w:p>
    <w:p w14:paraId="15F7B419" w14:textId="2A187D55" w:rsidR="008D138B" w:rsidRPr="000807AC" w:rsidRDefault="008D138B" w:rsidP="008D138B">
      <w:pPr>
        <w:pStyle w:val="Titolo3"/>
        <w:numPr>
          <w:ilvl w:val="0"/>
          <w:numId w:val="0"/>
        </w:numPr>
        <w:rPr>
          <w:ins w:id="2014" w:author="Elena Vio" w:date="2016-04-21T10:37:00Z"/>
          <w:noProof w:val="0"/>
        </w:rPr>
      </w:pPr>
      <w:bookmarkStart w:id="2015" w:name="_Toc321132937"/>
      <w:ins w:id="2016" w:author="Elena Vio" w:date="2016-04-21T10:37:00Z">
        <w:r>
          <w:rPr>
            <w:noProof w:val="0"/>
          </w:rPr>
          <w:t>3.Z1.3</w:t>
        </w:r>
        <w:r w:rsidRPr="000807AC">
          <w:rPr>
            <w:noProof w:val="0"/>
          </w:rPr>
          <w:t xml:space="preserve"> Referenced Standards</w:t>
        </w:r>
        <w:bookmarkEnd w:id="2015"/>
      </w:ins>
    </w:p>
    <w:p w14:paraId="5AC4CEC4" w14:textId="77777777" w:rsidR="008D138B" w:rsidRPr="007B5F8C" w:rsidRDefault="008D138B" w:rsidP="008D138B">
      <w:pPr>
        <w:pStyle w:val="AuthorInstructions"/>
        <w:rPr>
          <w:ins w:id="2017" w:author="Elena Vio" w:date="2016-04-21T10:37:00Z"/>
          <w:i w:val="0"/>
        </w:rPr>
      </w:pPr>
      <w:proofErr w:type="spellStart"/>
      <w:ins w:id="2018" w:author="Elena Vio" w:date="2016-04-21T10:37:00Z">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ins>
    </w:p>
    <w:p w14:paraId="4B3D0B12" w14:textId="51D90596" w:rsidR="008D138B" w:rsidRPr="007B5F8C" w:rsidRDefault="008D138B" w:rsidP="008D138B">
      <w:pPr>
        <w:pStyle w:val="AuthorInstructions"/>
        <w:rPr>
          <w:ins w:id="2019" w:author="Elena Vio" w:date="2016-04-21T10:37:00Z"/>
          <w:i w:val="0"/>
        </w:rPr>
      </w:pPr>
      <w:ins w:id="2020" w:author="Elena Vio" w:date="2016-04-21T10:37:00Z">
        <w:r w:rsidRPr="007B5F8C">
          <w:rPr>
            <w:b/>
            <w:i w:val="0"/>
          </w:rPr>
          <w:t>XDW (Cross-Enterprise Document Workflow):</w:t>
        </w:r>
        <w:r w:rsidRPr="007B5F8C">
          <w:rPr>
            <w:i w:val="0"/>
          </w:rPr>
          <w:t xml:space="preserve">  </w:t>
        </w:r>
        <w:r>
          <w:rPr>
            <w:i w:val="0"/>
          </w:rPr>
          <w:t xml:space="preserve">For requirements and standards related to the </w:t>
        </w:r>
      </w:ins>
      <w:ins w:id="2021" w:author="Elena Vio" w:date="2016-04-21T11:59:00Z">
        <w:r w:rsidR="006C2A49">
          <w:rPr>
            <w:i w:val="0"/>
          </w:rPr>
          <w:t>Heart Team</w:t>
        </w:r>
      </w:ins>
      <w:ins w:id="2022" w:author="Elena Vio" w:date="2016-04-21T10:37:00Z">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ins>
    </w:p>
    <w:p w14:paraId="7FDE9185" w14:textId="49A0E021" w:rsidR="008D138B" w:rsidRDefault="008D138B" w:rsidP="008D138B">
      <w:pPr>
        <w:pStyle w:val="Titolo3"/>
        <w:numPr>
          <w:ilvl w:val="0"/>
          <w:numId w:val="0"/>
        </w:numPr>
        <w:rPr>
          <w:ins w:id="2023" w:author="Elena Vio" w:date="2016-04-21T10:43:00Z"/>
          <w:noProof w:val="0"/>
        </w:rPr>
      </w:pPr>
      <w:bookmarkStart w:id="2024" w:name="_Toc321132938"/>
      <w:ins w:id="2025" w:author="Elena Vio" w:date="2016-04-21T10:37:00Z">
        <w:r w:rsidRPr="000807AC">
          <w:rPr>
            <w:noProof w:val="0"/>
          </w:rPr>
          <w:lastRenderedPageBreak/>
          <w:t>3.</w:t>
        </w:r>
        <w:r>
          <w:rPr>
            <w:noProof w:val="0"/>
          </w:rPr>
          <w:t>Z1</w:t>
        </w:r>
        <w:r w:rsidRPr="000807AC">
          <w:rPr>
            <w:noProof w:val="0"/>
          </w:rPr>
          <w:t>.4 Interaction Diagram</w:t>
        </w:r>
      </w:ins>
      <w:bookmarkEnd w:id="2024"/>
    </w:p>
    <w:p w14:paraId="0EE2E580" w14:textId="08845D92" w:rsidR="008D138B" w:rsidRPr="008D138B" w:rsidRDefault="008D138B" w:rsidP="00133CE6">
      <w:pPr>
        <w:pStyle w:val="Corpodeltesto"/>
        <w:rPr>
          <w:ins w:id="2026" w:author="Elena Vio" w:date="2016-04-21T10:37:00Z"/>
        </w:rPr>
      </w:pPr>
      <w:r w:rsidRPr="00133CE6">
        <w:rPr>
          <w:noProof/>
          <w:lang w:val="it-IT" w:eastAsia="it-IT"/>
        </w:rPr>
        <mc:AlternateContent>
          <mc:Choice Requires="wpg">
            <w:drawing>
              <wp:inline distT="0" distB="0" distL="0" distR="0" wp14:anchorId="5906551F" wp14:editId="4A488A23">
                <wp:extent cx="5943600" cy="2400300"/>
                <wp:effectExtent l="0" t="0" r="0" b="12700"/>
                <wp:docPr id="32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28"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F73A69" w14:textId="75ED58D6" w:rsidR="00114D5E" w:rsidRPr="007C1AAC" w:rsidDel="008D138B" w:rsidRDefault="00114D5E" w:rsidP="008D138B">
                              <w:pPr>
                                <w:spacing w:before="0"/>
                                <w:jc w:val="center"/>
                                <w:rPr>
                                  <w:del w:id="2027" w:author="Elena Vio" w:date="2016-04-21T10:43:00Z"/>
                                  <w:sz w:val="22"/>
                                  <w:szCs w:val="22"/>
                                </w:rPr>
                              </w:pPr>
                              <w:del w:id="2028" w:author="Elena Vio" w:date="2016-04-21T10:43:00Z">
                                <w:r w:rsidDel="008D138B">
                                  <w:rPr>
                                    <w:sz w:val="22"/>
                                    <w:szCs w:val="22"/>
                                  </w:rPr>
                                  <w:delText>HT Requester</w:delText>
                                </w:r>
                              </w:del>
                            </w:p>
                            <w:p w14:paraId="5AE50CB2" w14:textId="781D8284" w:rsidR="00114D5E" w:rsidRPr="007C1AAC" w:rsidRDefault="00114D5E" w:rsidP="00133CE6">
                              <w:pPr>
                                <w:spacing w:before="0"/>
                                <w:rPr>
                                  <w:sz w:val="22"/>
                                  <w:szCs w:val="22"/>
                                </w:rPr>
                              </w:pPr>
                              <w:ins w:id="2029" w:author="Elena Vio" w:date="2016-04-21T10:43:00Z">
                                <w:r>
                                  <w:rPr>
                                    <w:sz w:val="22"/>
                                    <w:szCs w:val="22"/>
                                  </w:rPr>
                                  <w:t>Sender</w:t>
                                </w:r>
                              </w:ins>
                            </w:p>
                          </w:txbxContent>
                        </wps:txbx>
                        <wps:bodyPr rot="0" vert="horz" wrap="square" lIns="91440" tIns="45720" rIns="91440" bIns="45720" anchor="t" anchorCtr="0" upright="1">
                          <a:noAutofit/>
                        </wps:bodyPr>
                      </wps:wsp>
                      <wps:wsp>
                        <wps:cNvPr id="330"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1"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EA7E" w14:textId="1EFF0154" w:rsidR="00114D5E" w:rsidRPr="007C1AAC" w:rsidRDefault="00114D5E" w:rsidP="008D138B">
                              <w:pPr>
                                <w:spacing w:before="0"/>
                                <w:rPr>
                                  <w:sz w:val="22"/>
                                  <w:szCs w:val="22"/>
                                </w:rPr>
                              </w:pPr>
                              <w:del w:id="2030"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2031" w:author="Elena Vio" w:date="2016-04-16T13:50:00Z">
                                <w:r>
                                  <w:t>Cancellation HT</w:t>
                                </w:r>
                              </w:ins>
                            </w:p>
                          </w:txbxContent>
                        </wps:txbx>
                        <wps:bodyPr rot="0" vert="horz" wrap="square" lIns="0" tIns="0" rIns="0" bIns="0" anchor="t" anchorCtr="0" upright="1">
                          <a:noAutofit/>
                        </wps:bodyPr>
                      </wps:wsp>
                      <wps:wsp>
                        <wps:cNvPr id="332"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3"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4"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5"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5083" w14:textId="77777777" w:rsidR="00114D5E" w:rsidRPr="007C1AAC" w:rsidRDefault="00114D5E" w:rsidP="008D138B">
                              <w:pPr>
                                <w:spacing w:before="0"/>
                                <w:jc w:val="center"/>
                                <w:rPr>
                                  <w:sz w:val="22"/>
                                  <w:szCs w:val="22"/>
                                </w:rPr>
                              </w:pPr>
                              <w:r>
                                <w:rPr>
                                  <w:sz w:val="22"/>
                                  <w:szCs w:val="22"/>
                                </w:rPr>
                                <w:t>XDS Document Repository</w:t>
                              </w:r>
                            </w:p>
                            <w:p w14:paraId="5FD2599A" w14:textId="77777777" w:rsidR="00114D5E" w:rsidRDefault="00114D5E" w:rsidP="008D138B">
                              <w:pPr>
                                <w:spacing w:before="0"/>
                              </w:pPr>
                            </w:p>
                            <w:p w14:paraId="23C442A3" w14:textId="77777777" w:rsidR="00114D5E" w:rsidRPr="007C1AAC" w:rsidRDefault="00114D5E" w:rsidP="008D138B">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37"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8DE9" w14:textId="77777777" w:rsidR="00114D5E" w:rsidRPr="007C1AAC" w:rsidRDefault="00114D5E" w:rsidP="008D138B">
                              <w:pPr>
                                <w:spacing w:before="0"/>
                                <w:rPr>
                                  <w:sz w:val="22"/>
                                  <w:szCs w:val="22"/>
                                </w:rPr>
                              </w:pPr>
                              <w:r>
                                <w:t>Provide And Register Document set-b Response</w:t>
                              </w:r>
                              <w:r w:rsidDel="00281B77">
                                <w:rPr>
                                  <w:sz w:val="22"/>
                                  <w:szCs w:val="22"/>
                                </w:rPr>
                                <w:t xml:space="preserve"> </w:t>
                              </w:r>
                            </w:p>
                            <w:p w14:paraId="4E41F11F" w14:textId="77777777" w:rsidR="00114D5E" w:rsidRDefault="00114D5E" w:rsidP="008D138B">
                              <w:pPr>
                                <w:spacing w:before="0"/>
                              </w:pPr>
                            </w:p>
                            <w:p w14:paraId="52CC050F" w14:textId="77777777" w:rsidR="00114D5E" w:rsidRPr="007C1AAC" w:rsidRDefault="00114D5E" w:rsidP="008D138B">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04"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">
                <o:lock v:ext="edit" aspectratio="t"/>
                <v:rect id="AutoShape 29" o:spid="_x0000_s1205"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daWVwwAA&#10;ANwAAAAPAAAAZHJzL2Rvd25yZXYueG1sRE9Na4NAEL0X8h+WCfRSkjUWSjHZhCCESilITZPz4E5U&#10;4s6qu1X777uHQo+P9707zKYVIw2usaxgs45AEJdWN1wp+DqfVq8gnEfW2FomBT/k4LBfPOww0Xbi&#10;TxoLX4kQwi5BBbX3XSKlK2sy6Na2Iw7czQ4GfYBDJfWAUwg3rYyj6EUabDg01NhRWlN5L76NgqnM&#10;x+v5403mT9fMcp/1aXF5V+pxOR+3IDzN/l/85860guc4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daWVwwAAANwAAAAPAAAAAAAAAAAAAAAAAJcCAABkcnMvZG93&#10;bnJldi54bWxQSwUGAAAAAAQABAD1AAAAhwMAAAAA&#10;" filled="f" stroked="f">
                  <o:lock v:ext="edit" aspectratio="t" text="t"/>
                </v:rect>
                <v:shape id="Text Box 30" o:spid="_x0000_s1206"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19QNxAAA&#10;ANwAAAAPAAAAZHJzL2Rvd25yZXYueG1sRI/disIwFITvBd8hHMEb0VRX7do1yrqgeOvPA5w2x7bY&#10;nJQma+vbm4UFL4eZ+YZZbztTiQc1rrSsYDqJQBBnVpecK7he9uNPEM4ja6wsk4InOdhu+r01Jtq2&#10;fKLH2eciQNglqKDwvk6kdFlBBt3E1sTBu9nGoA+yyaVusA1wU8lZFC2lwZLDQoE1/RSU3c+/RsHt&#10;2I4WqzY9+Gt8mi93WMapfSo1HHTfXyA8df4d/m8ftYKP2Qr+zoQjID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UDcQAAADcAAAADwAAAAAAAAAAAAAAAACXAgAAZHJzL2Rv&#10;d25yZXYueG1sUEsFBgAAAAAEAAQA9QAAAIgDAAAAAA==&#10;" stroked="f">
                  <v:textbox>
                    <w:txbxContent>
                      <w:p w14:paraId="7BF73A69" w14:textId="75ED58D6" w:rsidR="00114D5E" w:rsidRPr="007C1AAC" w:rsidDel="008D138B" w:rsidRDefault="00114D5E" w:rsidP="008D138B">
                        <w:pPr>
                          <w:spacing w:before="0"/>
                          <w:jc w:val="center"/>
                          <w:rPr>
                            <w:del w:id="2032" w:author="Elena Vio" w:date="2016-04-21T10:43:00Z"/>
                            <w:sz w:val="22"/>
                            <w:szCs w:val="22"/>
                          </w:rPr>
                        </w:pPr>
                        <w:del w:id="2033" w:author="Elena Vio" w:date="2016-04-21T10:43:00Z">
                          <w:r w:rsidDel="008D138B">
                            <w:rPr>
                              <w:sz w:val="22"/>
                              <w:szCs w:val="22"/>
                            </w:rPr>
                            <w:delText>HT Requester</w:delText>
                          </w:r>
                        </w:del>
                      </w:p>
                      <w:p w14:paraId="5AE50CB2" w14:textId="781D8284" w:rsidR="00114D5E" w:rsidRPr="007C1AAC" w:rsidRDefault="00114D5E" w:rsidP="00133CE6">
                        <w:pPr>
                          <w:spacing w:before="0"/>
                          <w:rPr>
                            <w:sz w:val="22"/>
                            <w:szCs w:val="22"/>
                          </w:rPr>
                        </w:pPr>
                        <w:ins w:id="2034" w:author="Elena Vio" w:date="2016-04-21T10:43:00Z">
                          <w:r>
                            <w:rPr>
                              <w:sz w:val="22"/>
                              <w:szCs w:val="22"/>
                            </w:rPr>
                            <w:t>Sender</w:t>
                          </w:r>
                        </w:ins>
                      </w:p>
                    </w:txbxContent>
                  </v:textbox>
                </v:shape>
                <v:line id="Line 31" o:spid="_x0000_s1207"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L0lsIAAADcAAAADwAAAGRycy9kb3ducmV2LnhtbERPTWvCQBC9C/0PyxR6040VRFNXkYLg&#10;wVqMpechOyap2dm4u43pv+8cCj0+3vdqM7hW9RRi49nAdJKBIi69bbgy8HHejRegYkK22HomAz8U&#10;YbN+GK0wt/7OJ+qLVCkJ4ZijgTqlLtc6ljU5jBPfEQt38cFhEhgqbQPeJdy1+jnL5tphw9JQY0ev&#10;NZXX4ttJb1kdwu3z6zrsL2+H3Y375fH8bszT47B9AZVoSP/iP/feGpjNZL6ckSO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L0lsIAAADcAAAADwAAAAAAAAAAAAAA&#10;AAChAgAAZHJzL2Rvd25yZXYueG1sUEsFBgAAAAAEAAQA+QAAAJADAAAAAA==&#10;">
                  <v:stroke dashstyle="dash"/>
                </v:line>
                <v:shape id="Text Box 32" o:spid="_x0000_s1208"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inset="0,0,0,0">
                    <w:txbxContent>
                      <w:p w14:paraId="4134EA7E" w14:textId="1EFF0154" w:rsidR="00114D5E" w:rsidRPr="007C1AAC" w:rsidRDefault="00114D5E" w:rsidP="008D138B">
                        <w:pPr>
                          <w:spacing w:before="0"/>
                          <w:rPr>
                            <w:sz w:val="22"/>
                            <w:szCs w:val="22"/>
                          </w:rPr>
                        </w:pPr>
                        <w:del w:id="2035" w:author="Elena Vio" w:date="2016-04-16T13:50:00Z">
                          <w:r w:rsidDel="0050689B">
                            <w:delText>Add Request of more clinical information</w:delText>
                          </w:r>
                          <w:r w:rsidRPr="00664105" w:rsidDel="0050689B">
                            <w:delText xml:space="preserve"> </w:delText>
                          </w:r>
                          <w:r w:rsidDel="0050689B">
                            <w:rPr>
                              <w:sz w:val="22"/>
                              <w:szCs w:val="22"/>
                            </w:rPr>
                            <w:delText xml:space="preserve">Message </w:delText>
                          </w:r>
                          <w:r w:rsidRPr="007C1AAC" w:rsidDel="0050689B">
                            <w:rPr>
                              <w:sz w:val="22"/>
                              <w:szCs w:val="22"/>
                            </w:rPr>
                            <w:delText>1</w:delText>
                          </w:r>
                        </w:del>
                        <w:ins w:id="2036" w:author="Elena Vio" w:date="2016-04-16T13:50:00Z">
                          <w:r>
                            <w:t>Cancellation HT</w:t>
                          </w:r>
                        </w:ins>
                      </w:p>
                    </w:txbxContent>
                  </v:textbox>
                </v:shape>
                <v:line id="Line 33" o:spid="_x0000_s1209"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zPesMAAADcAAAADwAAAGRycy9kb3ducmV2LnhtbESPzYrCMBSF98K8Q7gD7jQdBXGqUWRA&#10;cOEo6uD60lzbanNTk1g7b28EweXh/Hyc6bw1lWjI+dKygq9+AoI4s7rkXMHfYdkbg/ABWWNlmRT8&#10;k4f57KMzxVTbO++o2YdcxBH2KSooQqhTKX1WkEHftzVx9E7WGQxRulxqh/c4bio5SJKRNFhyJBRY&#10;009B2WV/M5Gb5Wt3PZ4v7er0u15eufneHLZKdT/bxQREoDa8w6/2SisYDgfwPBOPgJw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scz3rDAAAA3AAAAA8AAAAAAAAAAAAA&#10;AAAAoQIAAGRycy9kb3ducmV2LnhtbFBLBQYAAAAABAAEAPkAAACRAwAAAAA=&#10;">
                  <v:stroke dashstyle="dash"/>
                </v:line>
                <v:rect id="Rectangle 34" o:spid="_x0000_s1210"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UW5xQAA&#10;ANwAAAAPAAAAZHJzL2Rvd25yZXYueG1sRI9Pa8JAFMTvgt9heYXedFMDpUZXKRZLe4zx4u2ZfSax&#10;2bchu/nTfnpXKHgcZuY3zHo7mlr01LrKsoKXeQSCOLe64kLBMdvP3kA4j6yxtkwKfsnBdjOdrDHR&#10;duCU+oMvRICwS1BB6X2TSOnykgy6uW2Ig3exrUEfZFtI3eIQ4KaWiyh6lQYrDgslNrQrKf85dEbB&#10;uVoc8S/NPiOz3Mf+e8yu3elDqeen8X0FwtPoH+H/9pdWEMcx3M+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VRbnFAAAA3AAAAA8AAAAAAAAAAAAAAAAAlwIAAGRycy9k&#10;b3ducmV2LnhtbFBLBQYAAAAABAAEAPUAAACJAwAAAAA=&#10;"/>
                <v:rect id="Rectangle 35" o:spid="_x0000_s1211"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N3NxQAA&#10;ANwAAAAPAAAAZHJzL2Rvd25yZXYueG1sRI9Pa8JAFMTvhX6H5RV6azY1Im10ldJi0WP+XHp7Zp9J&#10;bPZtyK6a+uldQehxmJnfMIvVaDpxosG1lhW8RjEI4srqlmsFZbF+eQPhPLLGzjIp+CMHq+XjwwJT&#10;bc+c0Sn3tQgQdikqaLzvUyld1ZBBF9meOHh7Oxj0QQ611AOeA9x0chLHM2mw5bDQYE+fDVW/+dEo&#10;2LWTEi9Z8R2b93Xit2NxOP58KfX8NH7MQXga/X/43t5oBUkyh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83c3FAAAA3AAAAA8AAAAAAAAAAAAAAAAAlwIAAGRycy9k&#10;b3ducmV2LnhtbFBLBQYAAAAABAAEAPUAAACJAwAAAAA=&#10;"/>
                <v:line id="Line 36" o:spid="_x0000_s1212"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7XjsUAAADcAAAADwAAAAAAAAAA&#10;AAAAAAChAgAAZHJzL2Rvd25yZXYueG1sUEsFBgAAAAAEAAQA+QAAAJMDAAAAAA==&#10;">
                  <v:stroke endarrow="block"/>
                </v:line>
                <v:shape id="Text Box 37" o:spid="_x0000_s1213"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daiwwAA&#10;ANwAAAAPAAAAZHJzL2Rvd25yZXYueG1sRI/RisIwFETfhf2HcBf2RTTd1a1ajaKC4mtdP+DaXNuy&#10;zU1poq1/bwTBx2FmzjCLVWcqcaPGlZYVfA8jEMSZ1SXnCk5/u8EUhPPIGivLpOBODlbLj94CE21b&#10;Tul29LkIEHYJKii8rxMpXVaQQTe0NXHwLrYx6INscqkbbAPcVPInimJpsOSwUGBN24Ky/+PVKLgc&#10;2v7vrD3v/WmSjuMNlpOzvSv19dmt5yA8df4dfrUPWsFoFM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kdaiwwAAANwAAAAPAAAAAAAAAAAAAAAAAJcCAABkcnMvZG93&#10;bnJldi54bWxQSwUGAAAAAAQABAD1AAAAhwMAAAAA&#10;" stroked="f">
                  <v:textbox>
                    <w:txbxContent>
                      <w:p w14:paraId="06395083" w14:textId="77777777" w:rsidR="00114D5E" w:rsidRPr="007C1AAC" w:rsidRDefault="00114D5E" w:rsidP="008D138B">
                        <w:pPr>
                          <w:spacing w:before="0"/>
                          <w:jc w:val="center"/>
                          <w:rPr>
                            <w:sz w:val="22"/>
                            <w:szCs w:val="22"/>
                          </w:rPr>
                        </w:pPr>
                        <w:r>
                          <w:rPr>
                            <w:sz w:val="22"/>
                            <w:szCs w:val="22"/>
                          </w:rPr>
                          <w:t>XDS Document Repository</w:t>
                        </w:r>
                      </w:p>
                      <w:p w14:paraId="5FD2599A" w14:textId="77777777" w:rsidR="00114D5E" w:rsidRDefault="00114D5E" w:rsidP="008D138B">
                        <w:pPr>
                          <w:spacing w:before="0"/>
                        </w:pPr>
                      </w:p>
                      <w:p w14:paraId="23C442A3" w14:textId="77777777" w:rsidR="00114D5E" w:rsidRPr="007C1AAC" w:rsidRDefault="00114D5E" w:rsidP="008D138B">
                        <w:pPr>
                          <w:spacing w:before="0"/>
                          <w:jc w:val="center"/>
                          <w:rPr>
                            <w:sz w:val="22"/>
                            <w:szCs w:val="22"/>
                          </w:rPr>
                        </w:pPr>
                        <w:r w:rsidRPr="007C1AAC">
                          <w:rPr>
                            <w:sz w:val="22"/>
                            <w:szCs w:val="22"/>
                          </w:rPr>
                          <w:t>A</w:t>
                        </w:r>
                        <w:r>
                          <w:rPr>
                            <w:sz w:val="22"/>
                            <w:szCs w:val="22"/>
                          </w:rPr>
                          <w:t>ctor D</w:t>
                        </w:r>
                      </w:p>
                    </w:txbxContent>
                  </v:textbox>
                </v:shape>
                <v:line id="Line 38" o:spid="_x0000_s1214"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r8cUAAADcAAAADwAAAGRycy9kb3ducmV2LnhtbESPQWvCQBCF70L/wzIFL0E3NmBt6iq1&#10;rVAQD1UPPQ7ZaRKanQ3ZUeO/dwuCx8eb971582XvGnWiLtSeDUzGKSjiwtuaSwOH/Xo0AxUE2WLj&#10;mQxcKMBy8TCYY279mb/ptJNSRQiHHA1UIm2udSgqchjGviWO3q/vHEqUXalth+cId41+StOpdlhz&#10;bKiwpfeKir/d0cU31lv+yLJk5XSSvNDnj2xSLcYMH/u3V1BCvdyPb+kvayDLnuF/TCSAXl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r8cUAAADcAAAADwAAAAAAAAAA&#10;AAAAAAChAgAAZHJzL2Rvd25yZXYueG1sUEsFBgAAAAAEAAQA+QAAAJMDAAAAAA==&#10;">
                  <v:stroke endarrow="block"/>
                </v:line>
                <v:shape id="Text Box 39" o:spid="_x0000_s1215"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APm1wwAA&#10;ANwAAAAPAAAAZHJzL2Rvd25yZXYueG1sRE/Pa8IwFL4P/B/CE7zN1Amy1cZSZANhMFa7g8dn89oG&#10;m5faZNr998thsOPH9zvLJ9uLG43eOFawWiYgiGunDbcKvqq3x2cQPiBr7B2Tgh/ykO9mDxmm2t25&#10;pNsxtCKGsE9RQRfCkErp644s+qUbiCPXuNFiiHBspR7xHsNtL5+SZCMtGo4NHQ6076i+HL+tguLE&#10;5au5fpw/y6Y0VfWS8PvmotRiPhVbEIGm8C/+cx+0gvU6ro1n4hGQu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APm1wwAAANwAAAAPAAAAAAAAAAAAAAAAAJcCAABkcnMvZG93&#10;bnJldi54bWxQSwUGAAAAAAQABAD1AAAAhwMAAAAA&#10;" filled="f" stroked="f">
                  <v:textbox inset="0,0,0,0">
                    <w:txbxContent>
                      <w:p w14:paraId="34A58DE9" w14:textId="77777777" w:rsidR="00114D5E" w:rsidRPr="007C1AAC" w:rsidRDefault="00114D5E" w:rsidP="008D138B">
                        <w:pPr>
                          <w:spacing w:before="0"/>
                          <w:rPr>
                            <w:sz w:val="22"/>
                            <w:szCs w:val="22"/>
                          </w:rPr>
                        </w:pPr>
                        <w:r>
                          <w:t>Provide And Register Document set-b Response</w:t>
                        </w:r>
                        <w:r w:rsidDel="00281B77">
                          <w:rPr>
                            <w:sz w:val="22"/>
                            <w:szCs w:val="22"/>
                          </w:rPr>
                          <w:t xml:space="preserve"> </w:t>
                        </w:r>
                      </w:p>
                      <w:p w14:paraId="4E41F11F" w14:textId="77777777" w:rsidR="00114D5E" w:rsidRDefault="00114D5E" w:rsidP="008D138B">
                        <w:pPr>
                          <w:spacing w:before="0"/>
                        </w:pPr>
                      </w:p>
                      <w:p w14:paraId="52CC050F" w14:textId="77777777" w:rsidR="00114D5E" w:rsidRPr="007C1AAC" w:rsidRDefault="00114D5E" w:rsidP="008D138B">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18818F4F" w14:textId="3C997CC4" w:rsidR="008D138B" w:rsidRPr="000807AC" w:rsidRDefault="008D138B" w:rsidP="008D138B">
      <w:pPr>
        <w:pStyle w:val="Corpodeltesto"/>
        <w:jc w:val="center"/>
        <w:rPr>
          <w:ins w:id="2037" w:author="Elena Vio" w:date="2016-04-21T10:37:00Z"/>
        </w:rPr>
      </w:pPr>
    </w:p>
    <w:p w14:paraId="3D638412" w14:textId="23C4C566" w:rsidR="008D138B" w:rsidRPr="000807AC" w:rsidRDefault="008D138B" w:rsidP="008D138B">
      <w:pPr>
        <w:pStyle w:val="Titolo4"/>
        <w:numPr>
          <w:ilvl w:val="0"/>
          <w:numId w:val="0"/>
        </w:numPr>
        <w:rPr>
          <w:ins w:id="2038" w:author="Elena Vio" w:date="2016-04-21T10:37:00Z"/>
          <w:noProof w:val="0"/>
        </w:rPr>
      </w:pPr>
      <w:bookmarkStart w:id="2039" w:name="_Toc321132939"/>
      <w:ins w:id="2040" w:author="Elena Vio" w:date="2016-04-21T10:37:00Z">
        <w:r w:rsidRPr="000807AC">
          <w:rPr>
            <w:noProof w:val="0"/>
          </w:rPr>
          <w:t>3.</w:t>
        </w:r>
        <w:r>
          <w:rPr>
            <w:noProof w:val="0"/>
          </w:rPr>
          <w:t>Z1</w:t>
        </w:r>
        <w:r w:rsidRPr="000807AC">
          <w:rPr>
            <w:noProof w:val="0"/>
          </w:rPr>
          <w:t xml:space="preserve">.4.1 </w:t>
        </w:r>
      </w:ins>
      <w:bookmarkEnd w:id="2039"/>
      <w:ins w:id="2041" w:author="Elena Vio" w:date="2016-04-21T10:43:00Z">
        <w:r>
          <w:rPr>
            <w:noProof w:val="0"/>
          </w:rPr>
          <w:t>Cancellation Heart Team</w:t>
        </w:r>
      </w:ins>
      <w:ins w:id="2042" w:author="Elena Vio" w:date="2016-04-21T10:37:00Z">
        <w:r>
          <w:rPr>
            <w:noProof w:val="0"/>
          </w:rPr>
          <w:t xml:space="preserve">   </w:t>
        </w:r>
      </w:ins>
    </w:p>
    <w:p w14:paraId="2DCE6D1F" w14:textId="5490FBB8" w:rsidR="008D138B" w:rsidRDefault="008D138B" w:rsidP="008D138B">
      <w:pPr>
        <w:pStyle w:val="AuthorInstructions"/>
        <w:rPr>
          <w:ins w:id="2043" w:author="Elena Vio" w:date="2016-04-21T10:37:00Z"/>
          <w:i w:val="0"/>
        </w:rPr>
      </w:pPr>
      <w:ins w:id="2044" w:author="Elena Vio" w:date="2016-04-21T10:37:00Z">
        <w:r w:rsidRPr="0070073A">
          <w:rPr>
            <w:i w:val="0"/>
          </w:rPr>
          <w:t xml:space="preserve">This message </w:t>
        </w:r>
        <w:r>
          <w:rPr>
            <w:i w:val="0"/>
          </w:rPr>
          <w:t xml:space="preserve">cancels </w:t>
        </w:r>
        <w:proofErr w:type="gramStart"/>
        <w:r>
          <w:rPr>
            <w:i w:val="0"/>
          </w:rPr>
          <w:t>an</w:t>
        </w:r>
        <w:proofErr w:type="gramEnd"/>
        <w:r>
          <w:rPr>
            <w:i w:val="0"/>
          </w:rPr>
          <w:t xml:space="preserve"> Heart Team</w:t>
        </w:r>
      </w:ins>
      <w:ins w:id="2045" w:author="Elena Vio" w:date="2016-04-21T10:44:00Z">
        <w:r>
          <w:rPr>
            <w:i w:val="0"/>
          </w:rPr>
          <w:t xml:space="preserve"> </w:t>
        </w:r>
      </w:ins>
      <w:ins w:id="2046" w:author="Elena Vio" w:date="2016-04-21T10:37:00Z">
        <w:r>
          <w:rPr>
            <w:i w:val="0"/>
          </w:rPr>
          <w:t>workflow</w:t>
        </w:r>
        <w:r w:rsidRPr="0070073A">
          <w:rPr>
            <w:i w:val="0"/>
          </w:rPr>
          <w:t>.</w:t>
        </w:r>
        <w:r>
          <w:rPr>
            <w:i w:val="0"/>
          </w:rPr>
          <w:t xml:space="preserve"> </w:t>
        </w:r>
        <w:r w:rsidRPr="0070073A">
          <w:rPr>
            <w:i w:val="0"/>
          </w:rPr>
          <w:t xml:space="preserve"> </w:t>
        </w:r>
      </w:ins>
    </w:p>
    <w:p w14:paraId="633D1C25" w14:textId="77777777" w:rsidR="008D138B" w:rsidRDefault="008D138B" w:rsidP="008D138B">
      <w:pPr>
        <w:pStyle w:val="AuthorInstructions"/>
        <w:rPr>
          <w:ins w:id="2047" w:author="Elena Vio" w:date="2016-04-21T10:37:00Z"/>
        </w:rPr>
      </w:pPr>
    </w:p>
    <w:p w14:paraId="3A6DA822" w14:textId="6B0AB1BA" w:rsidR="008D138B" w:rsidRPr="000807AC" w:rsidRDefault="008D138B" w:rsidP="008D138B">
      <w:pPr>
        <w:pStyle w:val="Titolo5"/>
        <w:numPr>
          <w:ilvl w:val="0"/>
          <w:numId w:val="0"/>
        </w:numPr>
        <w:rPr>
          <w:ins w:id="2048" w:author="Elena Vio" w:date="2016-04-21T10:37:00Z"/>
          <w:noProof w:val="0"/>
        </w:rPr>
      </w:pPr>
      <w:bookmarkStart w:id="2049" w:name="_Toc321132940"/>
      <w:ins w:id="2050" w:author="Elena Vio" w:date="2016-04-21T10:37:00Z">
        <w:r w:rsidRPr="000807AC">
          <w:rPr>
            <w:noProof w:val="0"/>
          </w:rPr>
          <w:t>3.</w:t>
        </w:r>
        <w:r>
          <w:rPr>
            <w:noProof w:val="0"/>
          </w:rPr>
          <w:t>Z1</w:t>
        </w:r>
        <w:r w:rsidRPr="000807AC">
          <w:rPr>
            <w:noProof w:val="0"/>
          </w:rPr>
          <w:t>.4.1.1 Trigger Events</w:t>
        </w:r>
        <w:bookmarkEnd w:id="2049"/>
      </w:ins>
    </w:p>
    <w:p w14:paraId="75C3B051" w14:textId="33B8A503" w:rsidR="00FB69F2" w:rsidRDefault="008D138B" w:rsidP="008D138B">
      <w:pPr>
        <w:rPr>
          <w:ins w:id="2051" w:author="Elena Vio" w:date="2016-04-21T10:57:00Z"/>
        </w:rPr>
      </w:pPr>
      <w:ins w:id="2052" w:author="Elena Vio" w:date="2016-04-21T10:37:00Z">
        <w:r>
          <w:t xml:space="preserve">The </w:t>
        </w:r>
      </w:ins>
      <w:ins w:id="2053" w:author="Elena Vio" w:date="2016-04-21T10:54:00Z">
        <w:r w:rsidR="00826A3D">
          <w:t>HT</w:t>
        </w:r>
      </w:ins>
      <w:ins w:id="2054" w:author="Elena Vio" w:date="2016-04-21T10:37:00Z">
        <w:r>
          <w:t xml:space="preserve"> Requester or </w:t>
        </w:r>
      </w:ins>
      <w:ins w:id="2055" w:author="Elena Vio" w:date="2016-04-21T10:54:00Z">
        <w:r w:rsidR="00826A3D">
          <w:t>HT Manager</w:t>
        </w:r>
      </w:ins>
      <w:ins w:id="2056" w:author="Elena Vio" w:date="2016-04-21T10:37:00Z">
        <w:r w:rsidRPr="0070073A">
          <w:t xml:space="preserve"> </w:t>
        </w:r>
        <w:r>
          <w:t xml:space="preserve">wants to cancel a </w:t>
        </w:r>
      </w:ins>
      <w:ins w:id="2057" w:author="Elena Vio" w:date="2016-04-21T10:54:00Z">
        <w:r w:rsidR="00826A3D">
          <w:t>Heart Team</w:t>
        </w:r>
      </w:ins>
      <w:ins w:id="2058" w:author="Elena Vio" w:date="2016-04-21T10:37:00Z">
        <w:r>
          <w:t xml:space="preserve"> workflow. </w:t>
        </w:r>
      </w:ins>
    </w:p>
    <w:p w14:paraId="21EE7327" w14:textId="563710CD" w:rsidR="00FB69F2" w:rsidRDefault="008D138B">
      <w:pPr>
        <w:rPr>
          <w:ins w:id="2059" w:author="Elena Vio" w:date="2016-04-21T10:59:00Z"/>
        </w:rPr>
        <w:pPrChange w:id="2060" w:author="Elena Vio" w:date="2016-04-21T10:59:00Z">
          <w:pPr>
            <w:pStyle w:val="Paragrafoelenco"/>
            <w:numPr>
              <w:numId w:val="67"/>
            </w:numPr>
            <w:ind w:hanging="360"/>
          </w:pPr>
        </w:pPrChange>
      </w:pPr>
      <w:ins w:id="2061" w:author="Elena Vio" w:date="2016-04-21T10:37:00Z">
        <w:r>
          <w:t xml:space="preserve">The </w:t>
        </w:r>
        <w:r w:rsidRPr="00FB69F2">
          <w:rPr>
            <w:b/>
          </w:rPr>
          <w:t>pre-conditions</w:t>
        </w:r>
        <w:r>
          <w:t xml:space="preserve"> for the </w:t>
        </w:r>
      </w:ins>
      <w:ins w:id="2062" w:author="Elena Vio" w:date="2016-04-21T10:54:00Z">
        <w:r w:rsidR="00826A3D">
          <w:t>HT</w:t>
        </w:r>
      </w:ins>
      <w:ins w:id="2063" w:author="Elena Vio" w:date="2016-04-21T10:37:00Z">
        <w:r>
          <w:t xml:space="preserve"> Requester are encoded as: </w:t>
        </w:r>
        <w:r>
          <w:br/>
        </w:r>
        <w:r>
          <w:br/>
        </w:r>
      </w:ins>
      <w:ins w:id="2064" w:author="Elena Vio" w:date="2016-04-21T10:58:00Z">
        <w:r w:rsidR="00FB69F2">
          <w:t>The workflow document is open  (</w:t>
        </w:r>
      </w:ins>
      <w:proofErr w:type="spellStart"/>
      <w:ins w:id="2065" w:author="Elena Vio" w:date="2016-04-21T10:37:00Z">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=”OPEN”</w:t>
        </w:r>
        <w:r w:rsidR="00FB69F2">
          <w:t xml:space="preserve">) and </w:t>
        </w:r>
      </w:ins>
      <w:ins w:id="2066" w:author="Elena Vio" w:date="2016-04-21T10:58:00Z">
        <w:r w:rsidR="00FB69F2" w:rsidRPr="00FB69F2">
          <w:rPr>
            <w:b/>
          </w:rPr>
          <w:t>t</w:t>
        </w:r>
        <w:r w:rsidR="00FB69F2">
          <w:t xml:space="preserve">he HT Request </w:t>
        </w:r>
        <w:r w:rsidR="00FB69F2" w:rsidRPr="00A555FB">
          <w:t xml:space="preserve">task is </w:t>
        </w:r>
        <w:r w:rsidR="00FB69F2">
          <w:t>“COMPLETED</w:t>
        </w:r>
        <w:r w:rsidR="00FB69F2" w:rsidRPr="00A555FB">
          <w:t>”</w:t>
        </w:r>
        <w:r w:rsidR="00FB69F2" w:rsidRPr="00FB69F2">
          <w:rPr>
            <w:b/>
          </w:rPr>
          <w:t xml:space="preserve"> </w:t>
        </w:r>
        <w:r w:rsidR="00FB69F2">
          <w:t>(</w:t>
        </w:r>
        <w:r w:rsidR="00FB69F2" w:rsidRPr="00FB69F2">
          <w:rPr>
            <w:rFonts w:ascii="Courier" w:hAnsi="Courier"/>
            <w:b/>
          </w:rPr>
          <w:t>WorkflowDocument/TaskList/XDWTask/taskData/taskDetails/status</w:t>
        </w:r>
        <w:r w:rsidR="00FB69F2">
          <w:t xml:space="preserve">=”COMPLETED” </w:t>
        </w:r>
        <w:r w:rsidR="00FB69F2" w:rsidRPr="00855164">
          <w:t>and</w:t>
        </w:r>
        <w:r w:rsidR="00FB69F2" w:rsidRPr="00FB69F2">
          <w:rPr>
            <w:b/>
          </w:rPr>
          <w:t xml:space="preserve"> </w:t>
        </w:r>
        <w:r w:rsidR="00FB69F2" w:rsidRPr="00FB69F2">
          <w:rPr>
            <w:rFonts w:ascii="Courier" w:hAnsi="Courier"/>
            <w:b/>
          </w:rPr>
          <w:t>WorkflowDocument/TaskList/XDWTask/taskData/taskDetails/taskType</w:t>
        </w:r>
        <w:r w:rsidR="00FB69F2">
          <w:t>=”HT</w:t>
        </w:r>
      </w:ins>
      <w:ins w:id="2067" w:author="Elena Vio" w:date="2016-04-21T10:59:00Z">
        <w:r w:rsidR="00FB69F2">
          <w:t>Request</w:t>
        </w:r>
      </w:ins>
      <w:ins w:id="2068" w:author="Elena Vio" w:date="2016-04-21T10:58:00Z">
        <w:r w:rsidR="00FB69F2">
          <w:t>”)</w:t>
        </w:r>
      </w:ins>
      <w:ins w:id="2069" w:author="Elena Vio" w:date="2016-04-21T10:59:00Z">
        <w:r w:rsidR="00FB69F2">
          <w:t xml:space="preserve"> </w:t>
        </w:r>
        <w:r w:rsidR="008E2BD2">
          <w:t>and one of the following:</w:t>
        </w:r>
      </w:ins>
    </w:p>
    <w:p w14:paraId="2E9EF402" w14:textId="1E4ABD60" w:rsidR="008E2BD2" w:rsidRDefault="008E2BD2" w:rsidP="008E2BD2">
      <w:pPr>
        <w:pStyle w:val="Paragrafoelenco"/>
        <w:numPr>
          <w:ilvl w:val="0"/>
          <w:numId w:val="68"/>
        </w:numPr>
        <w:rPr>
          <w:ins w:id="2070" w:author="Elena Vio" w:date="2016-04-21T11:08:00Z"/>
        </w:rPr>
      </w:pPr>
      <w:proofErr w:type="gramStart"/>
      <w:ins w:id="2071" w:author="Elena Vio" w:date="2016-04-21T11:01:00Z">
        <w:r>
          <w:t>t</w:t>
        </w:r>
        <w:r w:rsidRPr="00B60EB2">
          <w:t>he</w:t>
        </w:r>
        <w:proofErr w:type="gramEnd"/>
        <w:r w:rsidRPr="00B60EB2">
          <w:t xml:space="preserve"> </w:t>
        </w:r>
        <w:r>
          <w:t xml:space="preserve">HT </w:t>
        </w:r>
      </w:ins>
      <w:ins w:id="2072" w:author="Elena Vio" w:date="2016-04-21T11:09:00Z">
        <w:r w:rsidR="00910F98">
          <w:t xml:space="preserve">Lead </w:t>
        </w:r>
      </w:ins>
      <w:ins w:id="2073" w:author="Elena Vio" w:date="2016-04-21T11:01:00Z">
        <w:r>
          <w:t xml:space="preserve"> task</w:t>
        </w:r>
        <w:r w:rsidRPr="00B60EB2">
          <w:t xml:space="preserve"> has been </w:t>
        </w:r>
        <w:r>
          <w:t>assigned</w:t>
        </w:r>
        <w:r w:rsidRPr="00B60EB2">
          <w:t xml:space="preserve"> but not </w:t>
        </w:r>
      </w:ins>
      <w:ins w:id="2074" w:author="Elena Vio" w:date="2016-04-21T11:02:00Z">
        <w:r>
          <w:t>accept or reject</w:t>
        </w:r>
      </w:ins>
      <w:ins w:id="2075" w:author="Elena Vio" w:date="2016-04-21T11:01:00Z">
        <w:r w:rsidRPr="00B60EB2">
          <w:t xml:space="preserve"> yet </w:t>
        </w:r>
      </w:ins>
      <w:ins w:id="2076" w:author="Elena Vio" w:date="2016-04-21T11:02:00Z">
        <w:r>
          <w:t>(</w:t>
        </w:r>
      </w:ins>
      <w:ins w:id="2077" w:author="Elena Vio" w:date="2016-04-21T11:01:00Z">
        <w:r w:rsidRPr="00236266">
          <w:rPr>
            <w:rFonts w:ascii="Courier" w:hAnsi="Courier"/>
            <w:b/>
          </w:rPr>
          <w:t>WorkflowDocument/TaskList/XDWTask/taskData/taskDetails/taskType</w:t>
        </w:r>
        <w:r w:rsidRPr="00B60EB2">
          <w:t>=”</w:t>
        </w:r>
      </w:ins>
      <w:ins w:id="2078" w:author="Elena Vio" w:date="2016-04-21T11:02:00Z">
        <w:r>
          <w:t>HTLead</w:t>
        </w:r>
      </w:ins>
      <w:ins w:id="2079" w:author="Elena Vio" w:date="2016-04-21T11:01:00Z">
        <w:r w:rsidRPr="00B60EB2">
          <w:t xml:space="preserve">” </w:t>
        </w:r>
        <w:r>
          <w:t>and</w:t>
        </w:r>
        <w:r w:rsidRPr="00B60EB2">
          <w:t xml:space="preserve"> </w:t>
        </w:r>
        <w:r w:rsidRPr="00236266">
          <w:rPr>
            <w:rFonts w:ascii="Courier" w:hAnsi="Courier"/>
            <w:b/>
          </w:rPr>
          <w:t>WorkflowDocument/TaskList/XDWTask/taskData/taskDetails/status</w:t>
        </w:r>
        <w:r w:rsidRPr="00B60EB2">
          <w:t>=”READY”</w:t>
        </w:r>
      </w:ins>
      <w:ins w:id="2080" w:author="Elena Vio" w:date="2016-04-21T11:02:00Z">
        <w:r>
          <w:t>)</w:t>
        </w:r>
      </w:ins>
    </w:p>
    <w:p w14:paraId="19D44A4A" w14:textId="55503CF3" w:rsidR="00390318" w:rsidRDefault="00390318">
      <w:pPr>
        <w:pStyle w:val="Paragrafoelenco"/>
        <w:rPr>
          <w:ins w:id="2081" w:author="Elena Vio" w:date="2016-04-21T11:01:00Z"/>
        </w:rPr>
        <w:pPrChange w:id="2082" w:author="Elena Vio" w:date="2016-04-21T11:08:00Z">
          <w:pPr>
            <w:pStyle w:val="Paragrafoelenco"/>
            <w:numPr>
              <w:numId w:val="68"/>
            </w:numPr>
            <w:ind w:hanging="360"/>
          </w:pPr>
        </w:pPrChange>
      </w:pPr>
      <w:ins w:id="2083" w:author="Elena Vio" w:date="2016-04-21T11:08:00Z">
        <w:r>
          <w:t>OR</w:t>
        </w:r>
      </w:ins>
    </w:p>
    <w:p w14:paraId="34420B20" w14:textId="5379C42D" w:rsidR="008D138B" w:rsidRPr="00B60EB2" w:rsidRDefault="008E2BD2" w:rsidP="00A60B8A">
      <w:pPr>
        <w:pStyle w:val="Paragrafoelenco"/>
        <w:numPr>
          <w:ilvl w:val="0"/>
          <w:numId w:val="68"/>
        </w:numPr>
        <w:rPr>
          <w:ins w:id="2084" w:author="Elena Vio" w:date="2016-04-21T10:37:00Z"/>
        </w:rPr>
        <w:pPrChange w:id="2085" w:author="Elena Vio" w:date="2016-04-24T18:11:00Z">
          <w:pPr>
            <w:pStyle w:val="Paragrafoelenco"/>
            <w:numPr>
              <w:numId w:val="64"/>
            </w:numPr>
            <w:ind w:left="787" w:hanging="360"/>
          </w:pPr>
        </w:pPrChange>
      </w:pPr>
      <w:proofErr w:type="gramStart"/>
      <w:ins w:id="2086" w:author="Elena Vio" w:date="2016-04-21T11:00:00Z">
        <w:r>
          <w:t>all</w:t>
        </w:r>
        <w:proofErr w:type="gramEnd"/>
        <w:r>
          <w:t xml:space="preserve"> the </w:t>
        </w:r>
      </w:ins>
      <w:ins w:id="2087" w:author="Elena Vio" w:date="2016-04-21T11:01:00Z">
        <w:r>
          <w:t>HT Managers</w:t>
        </w:r>
      </w:ins>
      <w:ins w:id="2088" w:author="Elena Vio" w:date="2016-04-21T11:00:00Z">
        <w:r w:rsidR="006C2A49">
          <w:t xml:space="preserve"> have rejected the assigned activity</w:t>
        </w:r>
        <w:r>
          <w:t xml:space="preserve"> </w:t>
        </w:r>
        <w:r w:rsidRPr="00350723">
          <w:t>(</w:t>
        </w:r>
        <w:r w:rsidRPr="00236266">
          <w:rPr>
            <w:rFonts w:ascii="Courier" w:hAnsi="Courier"/>
            <w:b/>
          </w:rPr>
          <w:t>WorkflowDocument/TaskList/XDWTask/taskData/taskDetails/taskType</w:t>
        </w:r>
        <w:r w:rsidRPr="00350723">
          <w:t>=”</w:t>
        </w:r>
        <w:r>
          <w:t>HTLead</w:t>
        </w:r>
        <w:r w:rsidRPr="00350723">
          <w:t xml:space="preserve">” </w:t>
        </w:r>
        <w:r>
          <w:t>and</w:t>
        </w:r>
        <w:r w:rsidRPr="00350723">
          <w:t xml:space="preserve"> </w:t>
        </w:r>
        <w:r w:rsidRPr="00236266">
          <w:rPr>
            <w:rFonts w:ascii="Courier" w:hAnsi="Courier"/>
            <w:b/>
          </w:rPr>
          <w:t>WorkflowDocument/TaskList/XDWTask/taskData/taskDetails/stat</w:t>
        </w:r>
        <w:r w:rsidRPr="00236266">
          <w:rPr>
            <w:rFonts w:ascii="Courier" w:hAnsi="Courier"/>
            <w:b/>
          </w:rPr>
          <w:lastRenderedPageBreak/>
          <w:t>us</w:t>
        </w:r>
        <w:r w:rsidRPr="00350723">
          <w:t>=”</w:t>
        </w:r>
        <w:r w:rsidRPr="00B46A16">
          <w:t>EXITED</w:t>
        </w:r>
        <w:r w:rsidRPr="00350723">
          <w:t>”)</w:t>
        </w:r>
      </w:ins>
      <w:ins w:id="2089" w:author="Elena Vio" w:date="2016-04-21T10:37:00Z">
        <w:r w:rsidR="008D138B">
          <w:br/>
        </w:r>
      </w:ins>
    </w:p>
    <w:p w14:paraId="1E15416D" w14:textId="4423D8D0" w:rsidR="001F67AA" w:rsidRDefault="001F67AA" w:rsidP="001F67AA">
      <w:pPr>
        <w:rPr>
          <w:ins w:id="2090" w:author="Elena Vio" w:date="2016-04-21T11:10:00Z"/>
        </w:rPr>
      </w:pPr>
      <w:ins w:id="2091" w:author="Elena Vio" w:date="2016-04-21T11:10:00Z">
        <w:r>
          <w:t xml:space="preserve">The </w:t>
        </w:r>
        <w:r w:rsidRPr="00FB69F2">
          <w:rPr>
            <w:b/>
          </w:rPr>
          <w:t>pre-conditions</w:t>
        </w:r>
        <w:r>
          <w:t xml:space="preserve"> for the HT Manager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 xml:space="preserve">he HT </w:t>
        </w:r>
      </w:ins>
      <w:ins w:id="2092" w:author="Elena Vio" w:date="2016-04-21T11:11:00Z">
        <w:r>
          <w:t>Perform</w:t>
        </w:r>
      </w:ins>
      <w:ins w:id="2093" w:author="Elena Vio" w:date="2016-04-21T11:10:00Z">
        <w:r>
          <w:t xml:space="preserve"> </w:t>
        </w:r>
      </w:ins>
      <w:ins w:id="2094" w:author="Elena Vio" w:date="2016-04-21T11:12:00Z">
        <w:r>
          <w:t xml:space="preserve">task has been claimed by the performer but not completed yet </w:t>
        </w:r>
      </w:ins>
      <w:ins w:id="2095" w:author="Elena Vio" w:date="2016-04-21T11:10:00Z">
        <w:r>
          <w:t>(</w:t>
        </w:r>
        <w:r w:rsidRPr="00FB69F2">
          <w:rPr>
            <w:rFonts w:ascii="Courier" w:hAnsi="Courier"/>
            <w:b/>
          </w:rPr>
          <w:t>WorkflowDocument/TaskList/XDWTask/taskData/taskDetails/status</w:t>
        </w:r>
        <w:r>
          <w:t xml:space="preserve">=”IN_PROGRESS” </w:t>
        </w:r>
        <w:r w:rsidRPr="00855164">
          <w:t>and</w:t>
        </w:r>
        <w:r w:rsidRPr="00FB69F2">
          <w:rPr>
            <w:b/>
          </w:rPr>
          <w:t xml:space="preserve"> </w:t>
        </w:r>
        <w:r w:rsidRPr="00FB69F2">
          <w:rPr>
            <w:rFonts w:ascii="Courier" w:hAnsi="Courier"/>
            <w:b/>
          </w:rPr>
          <w:t>WorkflowDocument/TaskList/XDWTask/taskData/taskDetails/taskType</w:t>
        </w:r>
        <w:r>
          <w:t>=”HT</w:t>
        </w:r>
      </w:ins>
      <w:ins w:id="2096" w:author="Elena Vio" w:date="2016-04-21T11:11:00Z">
        <w:r>
          <w:t>Perform</w:t>
        </w:r>
      </w:ins>
      <w:ins w:id="2097" w:author="Elena Vio" w:date="2016-04-21T11:10:00Z">
        <w:r>
          <w:t>”)</w:t>
        </w:r>
      </w:ins>
      <w:ins w:id="2098" w:author="Elena Vio" w:date="2016-04-21T11:11:00Z">
        <w:r>
          <w:t>.</w:t>
        </w:r>
      </w:ins>
    </w:p>
    <w:p w14:paraId="4AD0277F" w14:textId="77777777" w:rsidR="001F67AA" w:rsidRDefault="001F67AA" w:rsidP="008D138B">
      <w:pPr>
        <w:rPr>
          <w:ins w:id="2099" w:author="Elena Vio" w:date="2016-04-21T11:10:00Z"/>
        </w:rPr>
      </w:pPr>
    </w:p>
    <w:p w14:paraId="5CC90DE4" w14:textId="6FD68A92" w:rsidR="008D138B" w:rsidRDefault="008D138B" w:rsidP="008D138B">
      <w:pPr>
        <w:pStyle w:val="Titolo5"/>
        <w:numPr>
          <w:ilvl w:val="0"/>
          <w:numId w:val="0"/>
        </w:numPr>
        <w:rPr>
          <w:ins w:id="2100" w:author="Elena Vio" w:date="2016-04-21T10:37:00Z"/>
          <w:noProof w:val="0"/>
        </w:rPr>
      </w:pPr>
      <w:bookmarkStart w:id="2101" w:name="_Toc321132941"/>
      <w:ins w:id="2102" w:author="Elena Vio" w:date="2016-04-21T10:37:00Z">
        <w:r w:rsidRPr="000807AC">
          <w:rPr>
            <w:noProof w:val="0"/>
          </w:rPr>
          <w:t>3.</w:t>
        </w:r>
        <w:r w:rsidR="00A83082">
          <w:rPr>
            <w:noProof w:val="0"/>
          </w:rPr>
          <w:t>Z1</w:t>
        </w:r>
        <w:r w:rsidRPr="000807AC">
          <w:rPr>
            <w:noProof w:val="0"/>
          </w:rPr>
          <w:t>.4.1.2 Message Semantics</w:t>
        </w:r>
        <w:bookmarkEnd w:id="2101"/>
      </w:ins>
    </w:p>
    <w:p w14:paraId="2826BC2C" w14:textId="77777777" w:rsidR="008D138B" w:rsidRDefault="008D138B" w:rsidP="008D138B">
      <w:pPr>
        <w:pStyle w:val="Corpodeltesto"/>
        <w:rPr>
          <w:ins w:id="2103" w:author="Elena Vio" w:date="2016-04-21T10:37:00Z"/>
        </w:rPr>
      </w:pPr>
      <w:ins w:id="2104" w:author="Elena Vio" w:date="2016-04-21T10:37:00Z">
        <w:r>
          <w:t>This message is a Provide and Register Document Set-b Request message. This message shall comply with the message semantics defined for the Provide and Register Document Set-b Request message ITI TF-2b</w:t>
        </w:r>
        <w:proofErr w:type="gramStart"/>
        <w:r>
          <w:t>:3.41.4.1.2</w:t>
        </w:r>
        <w:proofErr w:type="gramEnd"/>
        <w:r>
          <w:t>. The Sender actor is the</w:t>
        </w:r>
        <w:r w:rsidRPr="00B60EB2">
          <w:t xml:space="preserve"> Document Source</w:t>
        </w:r>
        <w:r>
          <w:t xml:space="preserve">.  </w:t>
        </w:r>
      </w:ins>
    </w:p>
    <w:p w14:paraId="710D9D60" w14:textId="77777777" w:rsidR="008D138B" w:rsidRDefault="008D138B" w:rsidP="008D138B">
      <w:pPr>
        <w:pStyle w:val="Corpodeltesto"/>
        <w:rPr>
          <w:ins w:id="2105" w:author="Elena Vio" w:date="2016-04-21T10:37:00Z"/>
        </w:rPr>
      </w:pPr>
      <w:ins w:id="2106" w:author="Elena Vio" w:date="2016-04-21T10:37:00Z">
        <w:r>
          <w:t>This section also defines:</w:t>
        </w:r>
      </w:ins>
    </w:p>
    <w:p w14:paraId="203DD065" w14:textId="77777777" w:rsidR="00A83082" w:rsidRDefault="00A83082" w:rsidP="00A83082">
      <w:pPr>
        <w:pStyle w:val="Corpodeltesto"/>
        <w:rPr>
          <w:ins w:id="2107" w:author="Elena Vio" w:date="2016-04-21T11:13:00Z"/>
        </w:rPr>
      </w:pPr>
      <w:ins w:id="2108" w:author="Elena Vio" w:date="2016-04-21T11:13:00Z">
        <w:r>
          <w:t>This section defines:</w:t>
        </w:r>
      </w:ins>
    </w:p>
    <w:p w14:paraId="7E706531" w14:textId="6B016430" w:rsidR="00A83082" w:rsidRDefault="00A83082" w:rsidP="00A83082">
      <w:pPr>
        <w:pStyle w:val="Corpodeltesto"/>
        <w:numPr>
          <w:ilvl w:val="0"/>
          <w:numId w:val="37"/>
        </w:numPr>
        <w:rPr>
          <w:ins w:id="2109" w:author="Elena Vio" w:date="2016-04-21T11:13:00Z"/>
        </w:rPr>
      </w:pPr>
      <w:proofErr w:type="gramStart"/>
      <w:ins w:id="2110" w:author="Elena Vio" w:date="2016-04-21T11:13:00Z">
        <w:r>
          <w:t>the</w:t>
        </w:r>
        <w:proofErr w:type="gramEnd"/>
        <w:r>
          <w:t xml:space="preserve"> Heart Team Workflow Document Content submitted in the Provide and Register.  See Section 3.Z1.4.1.2.1.</w:t>
        </w:r>
      </w:ins>
    </w:p>
    <w:p w14:paraId="38E6F2FA" w14:textId="2C2FFADB" w:rsidR="00A83082" w:rsidRDefault="00A83082" w:rsidP="00A83082">
      <w:pPr>
        <w:pStyle w:val="Corpodeltesto"/>
        <w:numPr>
          <w:ilvl w:val="0"/>
          <w:numId w:val="37"/>
        </w:numPr>
        <w:rPr>
          <w:ins w:id="2111" w:author="Elena Vio" w:date="2016-04-21T11:13:00Z"/>
        </w:rPr>
      </w:pPr>
      <w:ins w:id="2112" w:author="Elena Vio" w:date="2016-04-21T11:13:00Z">
        <w:r>
          <w:t>The Document Sharing Metadata requirements for the Submission Set and Document Entry.  See Section 3.Z1.4.1.2.3.</w:t>
        </w:r>
      </w:ins>
    </w:p>
    <w:p w14:paraId="0C9700CC" w14:textId="77777777" w:rsidR="008D138B" w:rsidRDefault="008D138B" w:rsidP="008D138B">
      <w:pPr>
        <w:pStyle w:val="Corpodeltesto"/>
        <w:rPr>
          <w:ins w:id="2113" w:author="Elena Vio" w:date="2016-04-21T10:37:00Z"/>
        </w:rPr>
      </w:pPr>
    </w:p>
    <w:p w14:paraId="18065014" w14:textId="6F025FB9" w:rsidR="008D138B" w:rsidRDefault="00A83082" w:rsidP="008D138B">
      <w:pPr>
        <w:pStyle w:val="Titolo5"/>
        <w:numPr>
          <w:ilvl w:val="0"/>
          <w:numId w:val="0"/>
        </w:numPr>
        <w:rPr>
          <w:ins w:id="2114" w:author="Elena Vio" w:date="2016-04-21T10:37:00Z"/>
        </w:rPr>
      </w:pPr>
      <w:bookmarkStart w:id="2115" w:name="_Toc321132942"/>
      <w:ins w:id="2116" w:author="Elena Vio" w:date="2016-04-21T10:37:00Z">
        <w:r>
          <w:t>3.Z1</w:t>
        </w:r>
        <w:r w:rsidR="008D138B">
          <w:t>.4.1.2.1</w:t>
        </w:r>
        <w:r w:rsidR="008D138B" w:rsidRPr="00322355">
          <w:t xml:space="preserve"> </w:t>
        </w:r>
      </w:ins>
      <w:ins w:id="2117" w:author="Elena Vio" w:date="2016-04-21T11:13:00Z">
        <w:r>
          <w:t>Heart Team</w:t>
        </w:r>
      </w:ins>
      <w:ins w:id="2118" w:author="Elena Vio" w:date="2016-04-21T10:37:00Z">
        <w:r w:rsidR="008D138B">
          <w:t xml:space="preserve"> Workflow Document</w:t>
        </w:r>
        <w:r w:rsidR="008D138B" w:rsidRPr="00322355">
          <w:t xml:space="preserve"> Content Requirements</w:t>
        </w:r>
        <w:bookmarkEnd w:id="2115"/>
      </w:ins>
    </w:p>
    <w:p w14:paraId="453ACB0F" w14:textId="3711F840" w:rsidR="008D138B" w:rsidRPr="00F909C6" w:rsidRDefault="008D138B" w:rsidP="008D138B">
      <w:pPr>
        <w:pStyle w:val="Corpodeltesto"/>
        <w:rPr>
          <w:ins w:id="2119" w:author="Elena Vio" w:date="2016-04-21T10:37:00Z"/>
        </w:rPr>
      </w:pPr>
      <w:ins w:id="2120" w:author="Elena Vio" w:date="2016-04-21T10:37:00Z">
        <w:r w:rsidRPr="004A542A">
          <w:t xml:space="preserve">The </w:t>
        </w:r>
        <w:proofErr w:type="gramStart"/>
        <w:r w:rsidRPr="004A542A">
          <w:t xml:space="preserve">Workflow Document is updated by the </w:t>
        </w:r>
      </w:ins>
      <w:ins w:id="2121" w:author="Elena Vio" w:date="2016-04-21T11:13:00Z">
        <w:r w:rsidR="00A83082">
          <w:t>HT</w:t>
        </w:r>
      </w:ins>
      <w:ins w:id="2122" w:author="Elena Vio" w:date="2016-04-21T10:37:00Z">
        <w:r>
          <w:t xml:space="preserve"> Requester or the </w:t>
        </w:r>
      </w:ins>
      <w:ins w:id="2123" w:author="Elena Vio" w:date="2016-04-21T11:14:00Z">
        <w:r w:rsidR="00A83082">
          <w:t>HT Manager</w:t>
        </w:r>
      </w:ins>
      <w:ins w:id="2124" w:author="Elena Vio" w:date="2016-04-21T10:37:00Z">
        <w:r>
          <w:t xml:space="preserve"> Actor</w:t>
        </w:r>
        <w:proofErr w:type="gramEnd"/>
        <w:r w:rsidRPr="004A542A">
          <w:t>.</w:t>
        </w:r>
      </w:ins>
    </w:p>
    <w:p w14:paraId="7B8CD656" w14:textId="4319ABD7" w:rsidR="008D138B" w:rsidRPr="001D1D9D" w:rsidRDefault="00A83082" w:rsidP="008D138B">
      <w:pPr>
        <w:pStyle w:val="Titolo5"/>
        <w:numPr>
          <w:ilvl w:val="0"/>
          <w:numId w:val="0"/>
        </w:numPr>
        <w:rPr>
          <w:ins w:id="2125" w:author="Elena Vio" w:date="2016-04-21T10:37:00Z"/>
        </w:rPr>
      </w:pPr>
      <w:bookmarkStart w:id="2126" w:name="_Toc321132943"/>
      <w:ins w:id="2127" w:author="Elena Vio" w:date="2016-04-21T10:37:00Z">
        <w:r>
          <w:t>3.Z1</w:t>
        </w:r>
        <w:r w:rsidR="008D138B">
          <w:t>.4.1.2.1</w:t>
        </w:r>
        <w:r w:rsidR="008D138B" w:rsidRPr="001D1D9D">
          <w:t xml:space="preserve">.1 Workflow Document </w:t>
        </w:r>
        <w:r w:rsidR="008D138B">
          <w:t>Elements</w:t>
        </w:r>
        <w:bookmarkEnd w:id="2126"/>
      </w:ins>
    </w:p>
    <w:p w14:paraId="6507A3EA" w14:textId="77777777" w:rsidR="008D138B" w:rsidRDefault="008D138B" w:rsidP="008D138B">
      <w:pPr>
        <w:pStyle w:val="AuthorInstructions"/>
        <w:rPr>
          <w:ins w:id="2128" w:author="Elena Vio" w:date="2016-04-21T10:37:00Z"/>
          <w:i w:val="0"/>
        </w:rPr>
      </w:pPr>
      <w:ins w:id="2129" w:author="Elena Vio" w:date="2016-04-21T10:37:00Z">
        <w:r w:rsidRPr="0070073A">
          <w:rPr>
            <w:rFonts w:ascii="Courier" w:hAnsi="Courier"/>
            <w:b/>
            <w:i w:val="0"/>
          </w:rPr>
          <w:t>&lt;</w:t>
        </w:r>
        <w:proofErr w:type="spellStart"/>
        <w:r w:rsidRPr="0070073A">
          <w:rPr>
            <w:rFonts w:ascii="Courier" w:hAnsi="Courier"/>
            <w:b/>
            <w:i w:val="0"/>
          </w:rPr>
          <w:t>WorkflowStatus</w:t>
        </w:r>
        <w:proofErr w:type="spellEnd"/>
        <w:r w:rsidRPr="0070073A">
          <w:rPr>
            <w:rFonts w:ascii="Courier" w:hAnsi="Courier"/>
            <w:b/>
            <w:i w:val="0"/>
          </w:rPr>
          <w:t>&gt;</w:t>
        </w:r>
        <w:r>
          <w:rPr>
            <w:i w:val="0"/>
          </w:rPr>
          <w:t xml:space="preserve"> shall be set to “CLOSED”. </w:t>
        </w:r>
      </w:ins>
    </w:p>
    <w:p w14:paraId="71283FD1" w14:textId="62B4D52C" w:rsidR="008D138B" w:rsidRDefault="008D138B" w:rsidP="008D138B">
      <w:pPr>
        <w:pStyle w:val="AuthorInstructions"/>
        <w:rPr>
          <w:ins w:id="2130" w:author="Elena Vio" w:date="2016-04-21T10:37:00Z"/>
          <w:i w:val="0"/>
        </w:rPr>
      </w:pPr>
      <w:ins w:id="2131" w:author="Elena Vio" w:date="2016-04-21T10:37:00Z">
        <w:r>
          <w:rPr>
            <w:rFonts w:ascii="Courier" w:hAnsi="Courier"/>
            <w:b/>
            <w:i w:val="0"/>
          </w:rPr>
          <w:t>For &lt;</w:t>
        </w:r>
        <w:proofErr w:type="spellStart"/>
        <w:r>
          <w:rPr>
            <w:rFonts w:ascii="Courier" w:hAnsi="Courier"/>
            <w:b/>
            <w:i w:val="0"/>
          </w:rPr>
          <w:t>TaskList</w:t>
        </w:r>
        <w:proofErr w:type="spellEnd"/>
        <w:r>
          <w:rPr>
            <w:rFonts w:ascii="Courier" w:hAnsi="Courier"/>
            <w:b/>
            <w:i w:val="0"/>
          </w:rPr>
          <w:t>&gt;</w:t>
        </w:r>
        <w:r w:rsidR="00A83082">
          <w:rPr>
            <w:i w:val="0"/>
          </w:rPr>
          <w:t>constraints see Section 3.Z1</w:t>
        </w:r>
        <w:r>
          <w:rPr>
            <w:i w:val="0"/>
          </w:rPr>
          <w:t>.4.1.2.1.1.1</w:t>
        </w:r>
      </w:ins>
    </w:p>
    <w:p w14:paraId="30251FC6" w14:textId="311804D8" w:rsidR="008D138B" w:rsidRPr="001D1D9D" w:rsidRDefault="00A03792" w:rsidP="008D138B">
      <w:pPr>
        <w:pStyle w:val="Titolo5"/>
        <w:numPr>
          <w:ilvl w:val="0"/>
          <w:numId w:val="0"/>
        </w:numPr>
        <w:rPr>
          <w:ins w:id="2132" w:author="Elena Vio" w:date="2016-04-21T10:37:00Z"/>
        </w:rPr>
      </w:pPr>
      <w:bookmarkStart w:id="2133" w:name="_Toc321132944"/>
      <w:ins w:id="2134" w:author="Elena Vio" w:date="2016-04-21T10:37:00Z">
        <w:r>
          <w:t>3.Z1</w:t>
        </w:r>
        <w:r w:rsidR="008D138B">
          <w:t>.4.1.2.1</w:t>
        </w:r>
        <w:r w:rsidR="008D138B" w:rsidRPr="001D1D9D">
          <w:t>.</w:t>
        </w:r>
        <w:r w:rsidR="008D138B">
          <w:t>1.1.1</w:t>
        </w:r>
        <w:r w:rsidR="008D138B" w:rsidRPr="001D1D9D">
          <w:t xml:space="preserve"> Workflow Document </w:t>
        </w:r>
        <w:r w:rsidR="008D138B">
          <w:t>TaskList</w:t>
        </w:r>
        <w:bookmarkEnd w:id="2133"/>
        <w:r w:rsidR="008D138B">
          <w:t xml:space="preserve"> Element</w:t>
        </w:r>
      </w:ins>
    </w:p>
    <w:p w14:paraId="1B40C9AC" w14:textId="77777777" w:rsidR="008D138B" w:rsidRDefault="008D138B" w:rsidP="008D138B">
      <w:pPr>
        <w:pStyle w:val="Corpodeltesto"/>
        <w:rPr>
          <w:ins w:id="2135" w:author="Elena Vio" w:date="2016-04-21T10:37:00Z"/>
        </w:rPr>
      </w:pPr>
      <w:ins w:id="2136" w:author="Elena Vio" w:date="2016-04-21T10:37:00Z">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ins>
    </w:p>
    <w:p w14:paraId="1F857DB0" w14:textId="3C219674" w:rsidR="008D138B" w:rsidRDefault="008D138B" w:rsidP="008D138B">
      <w:pPr>
        <w:pStyle w:val="AuthorInstructions"/>
        <w:rPr>
          <w:ins w:id="2137" w:author="Elena Vio" w:date="2016-04-21T10:37:00Z"/>
          <w:i w:val="0"/>
        </w:rPr>
      </w:pPr>
      <w:ins w:id="2138" w:author="Elena Vio" w:date="2016-04-21T10:37:00Z">
        <w:r>
          <w:rPr>
            <w:i w:val="0"/>
          </w:rPr>
          <w:t xml:space="preserve">The </w:t>
        </w:r>
      </w:ins>
      <w:ins w:id="2139" w:author="Elena Vio" w:date="2016-04-21T11:15:00Z">
        <w:r w:rsidR="00A03792">
          <w:rPr>
            <w:i w:val="0"/>
          </w:rPr>
          <w:t>HT</w:t>
        </w:r>
      </w:ins>
      <w:ins w:id="2140" w:author="Elena Vio" w:date="2016-04-21T10:37:00Z">
        <w:r>
          <w:rPr>
            <w:i w:val="0"/>
          </w:rPr>
          <w:t xml:space="preserve"> Requester shall add a </w:t>
        </w:r>
        <w:r w:rsidRPr="00137137">
          <w:rPr>
            <w:rFonts w:ascii="Courier" w:hAnsi="Courier"/>
            <w:b/>
            <w:i w:val="0"/>
          </w:rPr>
          <w:t>&lt;</w:t>
        </w:r>
        <w:proofErr w:type="spellStart"/>
        <w:r w:rsidRPr="00137137">
          <w:rPr>
            <w:rFonts w:ascii="Courier" w:hAnsi="Courier"/>
            <w:b/>
            <w:i w:val="0"/>
          </w:rPr>
          <w:t>taskEvent</w:t>
        </w:r>
        <w:proofErr w:type="spellEnd"/>
        <w:r w:rsidRPr="00137137">
          <w:rPr>
            <w:rFonts w:ascii="Courier" w:hAnsi="Courier"/>
            <w:b/>
            <w:i w:val="0"/>
          </w:rPr>
          <w:t>&gt;</w:t>
        </w:r>
        <w:r>
          <w:rPr>
            <w:i w:val="0"/>
          </w:rPr>
          <w:t xml:space="preserve"> element with status “FAILED” as child element to </w:t>
        </w:r>
        <w:r w:rsidRPr="008F50FF">
          <w:rPr>
            <w:i w:val="0"/>
          </w:rPr>
          <w:t xml:space="preserve">the </w:t>
        </w:r>
      </w:ins>
      <w:ins w:id="2141" w:author="Elena Vio" w:date="2016-04-21T11:15:00Z">
        <w:r w:rsidR="00A03792">
          <w:rPr>
            <w:i w:val="0"/>
          </w:rPr>
          <w:t>HT Request</w:t>
        </w:r>
      </w:ins>
      <w:ins w:id="2142" w:author="Elena Vio" w:date="2016-04-21T10:37:00Z">
        <w:r>
          <w:rPr>
            <w:i w:val="0"/>
          </w:rPr>
          <w:t xml:space="preserve"> </w:t>
        </w:r>
        <w:r w:rsidRPr="00137137">
          <w:rPr>
            <w:rFonts w:ascii="Courier" w:hAnsi="Courier"/>
            <w:b/>
            <w:i w:val="0"/>
          </w:rPr>
          <w:t>&lt;</w:t>
        </w:r>
        <w:proofErr w:type="spellStart"/>
        <w:r w:rsidRPr="00137137">
          <w:rPr>
            <w:rFonts w:ascii="Courier" w:hAnsi="Courier"/>
            <w:b/>
            <w:i w:val="0"/>
          </w:rPr>
          <w:t>XDWTask</w:t>
        </w:r>
        <w:proofErr w:type="spellEnd"/>
        <w:r w:rsidRPr="00137137">
          <w:rPr>
            <w:rFonts w:ascii="Courier" w:hAnsi="Courier"/>
            <w:b/>
            <w:i w:val="0"/>
          </w:rPr>
          <w:t>&gt;</w:t>
        </w:r>
        <w:r>
          <w:rPr>
            <w:i w:val="0"/>
          </w:rPr>
          <w:t xml:space="preserve"> and add a child element </w:t>
        </w:r>
        <w:proofErr w:type="spellStart"/>
        <w:r w:rsidRPr="0070073A">
          <w:rPr>
            <w:rFonts w:ascii="Courier" w:hAnsi="Courier"/>
            <w:b/>
            <w:i w:val="0"/>
          </w:rPr>
          <w:t>taskData</w:t>
        </w:r>
        <w:proofErr w:type="spellEnd"/>
        <w:r w:rsidRPr="0070073A">
          <w:rPr>
            <w:rFonts w:ascii="Courier" w:hAnsi="Courier"/>
            <w:b/>
            <w:i w:val="0"/>
          </w:rPr>
          <w:t>/</w:t>
        </w:r>
        <w:r>
          <w:rPr>
            <w:rFonts w:ascii="Courier" w:hAnsi="Courier"/>
            <w:b/>
            <w:i w:val="0"/>
          </w:rPr>
          <w:t>comments</w:t>
        </w:r>
        <w:r w:rsidDel="00A4331D">
          <w:rPr>
            <w:i w:val="0"/>
          </w:rPr>
          <w:t xml:space="preserve"> </w:t>
        </w:r>
        <w:r>
          <w:rPr>
            <w:i w:val="0"/>
          </w:rPr>
          <w:t>to record reasons for the failure.</w:t>
        </w:r>
      </w:ins>
    </w:p>
    <w:p w14:paraId="5F33973C" w14:textId="418DC402" w:rsidR="008D138B" w:rsidRDefault="008D138B" w:rsidP="008D138B">
      <w:pPr>
        <w:pStyle w:val="AuthorInstructions"/>
        <w:rPr>
          <w:ins w:id="2143" w:author="Elena Vio" w:date="2016-04-21T10:37:00Z"/>
          <w:i w:val="0"/>
        </w:rPr>
      </w:pPr>
      <w:ins w:id="2144" w:author="Elena Vio" w:date="2016-04-21T10:37:00Z">
        <w:r>
          <w:rPr>
            <w:i w:val="0"/>
          </w:rPr>
          <w:lastRenderedPageBreak/>
          <w:t xml:space="preserve">The </w:t>
        </w:r>
      </w:ins>
      <w:ins w:id="2145" w:author="Elena Vio" w:date="2016-04-21T11:15:00Z">
        <w:r w:rsidR="00A03792">
          <w:rPr>
            <w:i w:val="0"/>
          </w:rPr>
          <w:t>HT Manager</w:t>
        </w:r>
      </w:ins>
      <w:ins w:id="2146" w:author="Elena Vio" w:date="2016-04-21T11:16:00Z">
        <w:r w:rsidR="00A03792">
          <w:rPr>
            <w:i w:val="0"/>
          </w:rPr>
          <w:t xml:space="preserve"> </w:t>
        </w:r>
      </w:ins>
      <w:ins w:id="2147" w:author="Elena Vio" w:date="2016-04-21T10:37:00Z">
        <w:r>
          <w:rPr>
            <w:i w:val="0"/>
          </w:rPr>
          <w:t xml:space="preserve">shall add a </w:t>
        </w:r>
        <w:r w:rsidRPr="00137137">
          <w:rPr>
            <w:rFonts w:ascii="Courier" w:hAnsi="Courier"/>
            <w:b/>
            <w:i w:val="0"/>
          </w:rPr>
          <w:t>&lt;</w:t>
        </w:r>
        <w:proofErr w:type="spellStart"/>
        <w:r w:rsidRPr="00137137">
          <w:rPr>
            <w:rFonts w:ascii="Courier" w:hAnsi="Courier"/>
            <w:b/>
            <w:i w:val="0"/>
          </w:rPr>
          <w:t>taskEvent</w:t>
        </w:r>
        <w:proofErr w:type="spellEnd"/>
        <w:r w:rsidRPr="00137137">
          <w:rPr>
            <w:rFonts w:ascii="Courier" w:hAnsi="Courier"/>
            <w:b/>
            <w:i w:val="0"/>
          </w:rPr>
          <w:t>&gt;</w:t>
        </w:r>
        <w:r>
          <w:rPr>
            <w:i w:val="0"/>
          </w:rPr>
          <w:t xml:space="preserve"> element with status “FAILED” as child element to the </w:t>
        </w:r>
      </w:ins>
      <w:ins w:id="2148" w:author="Elena Vio" w:date="2016-04-21T11:16:00Z">
        <w:r w:rsidR="00A03792">
          <w:rPr>
            <w:i w:val="0"/>
          </w:rPr>
          <w:t>HT Perform</w:t>
        </w:r>
      </w:ins>
      <w:ins w:id="2149" w:author="Elena Vio" w:date="2016-04-21T10:37:00Z">
        <w:r>
          <w:rPr>
            <w:i w:val="0"/>
          </w:rPr>
          <w:t xml:space="preserve"> </w:t>
        </w:r>
        <w:r w:rsidRPr="00137137">
          <w:rPr>
            <w:rFonts w:ascii="Courier" w:hAnsi="Courier"/>
            <w:b/>
            <w:i w:val="0"/>
          </w:rPr>
          <w:t>&lt;</w:t>
        </w:r>
        <w:proofErr w:type="spellStart"/>
        <w:r w:rsidRPr="00137137">
          <w:rPr>
            <w:rFonts w:ascii="Courier" w:hAnsi="Courier"/>
            <w:b/>
            <w:i w:val="0"/>
          </w:rPr>
          <w:t>XDWTask</w:t>
        </w:r>
        <w:proofErr w:type="spellEnd"/>
        <w:r w:rsidRPr="00137137">
          <w:rPr>
            <w:rFonts w:ascii="Courier" w:hAnsi="Courier"/>
            <w:b/>
            <w:i w:val="0"/>
          </w:rPr>
          <w:t>&gt;</w:t>
        </w:r>
        <w:r>
          <w:rPr>
            <w:i w:val="0"/>
          </w:rPr>
          <w:t xml:space="preserve"> and add a child element </w:t>
        </w:r>
        <w:proofErr w:type="spellStart"/>
        <w:r w:rsidRPr="0070073A">
          <w:rPr>
            <w:rFonts w:ascii="Courier" w:hAnsi="Courier"/>
            <w:b/>
            <w:i w:val="0"/>
          </w:rPr>
          <w:t>taskData</w:t>
        </w:r>
        <w:proofErr w:type="spellEnd"/>
        <w:r w:rsidRPr="0070073A">
          <w:rPr>
            <w:rFonts w:ascii="Courier" w:hAnsi="Courier"/>
            <w:b/>
            <w:i w:val="0"/>
          </w:rPr>
          <w:t>/</w:t>
        </w:r>
        <w:r>
          <w:rPr>
            <w:rFonts w:ascii="Courier" w:hAnsi="Courier"/>
            <w:b/>
            <w:i w:val="0"/>
          </w:rPr>
          <w:t>comments</w:t>
        </w:r>
        <w:r w:rsidDel="00A4331D">
          <w:rPr>
            <w:i w:val="0"/>
          </w:rPr>
          <w:t xml:space="preserve"> </w:t>
        </w:r>
        <w:r>
          <w:rPr>
            <w:i w:val="0"/>
          </w:rPr>
          <w:t>to record reasons for the failure.</w:t>
        </w:r>
      </w:ins>
    </w:p>
    <w:p w14:paraId="593DD1E1" w14:textId="77777777" w:rsidR="008D138B" w:rsidRDefault="008D138B" w:rsidP="008D138B">
      <w:pPr>
        <w:pStyle w:val="Corpodeltesto"/>
        <w:rPr>
          <w:ins w:id="2150" w:author="Elena Vio" w:date="2016-04-21T10:37:00Z"/>
        </w:rPr>
      </w:pPr>
    </w:p>
    <w:p w14:paraId="33A992F5" w14:textId="585CF818" w:rsidR="008D138B" w:rsidRDefault="008D138B" w:rsidP="008D138B">
      <w:pPr>
        <w:pStyle w:val="Titolo5"/>
        <w:numPr>
          <w:ilvl w:val="0"/>
          <w:numId w:val="0"/>
        </w:numPr>
        <w:rPr>
          <w:ins w:id="2151" w:author="Elena Vio" w:date="2016-04-21T10:37:00Z"/>
          <w:noProof w:val="0"/>
        </w:rPr>
      </w:pPr>
      <w:bookmarkStart w:id="2152" w:name="_Toc321132945"/>
      <w:ins w:id="2153" w:author="Elena Vio" w:date="2016-04-21T10:37:00Z">
        <w:r w:rsidRPr="000807AC">
          <w:rPr>
            <w:noProof w:val="0"/>
          </w:rPr>
          <w:t>3.</w:t>
        </w:r>
        <w:r w:rsidR="00B74F68">
          <w:rPr>
            <w:noProof w:val="0"/>
          </w:rPr>
          <w:t>Z1</w:t>
        </w:r>
        <w:r w:rsidRPr="000807AC">
          <w:rPr>
            <w:noProof w:val="0"/>
          </w:rPr>
          <w:t>.4.1.2</w:t>
        </w:r>
        <w:r>
          <w:rPr>
            <w:noProof w:val="0"/>
          </w:rPr>
          <w:t>.2</w:t>
        </w:r>
        <w:r w:rsidRPr="000807AC">
          <w:rPr>
            <w:noProof w:val="0"/>
          </w:rPr>
          <w:t xml:space="preserve"> </w:t>
        </w:r>
        <w:r>
          <w:rPr>
            <w:noProof w:val="0"/>
          </w:rPr>
          <w:t>Document Sharing Metadata requirements</w:t>
        </w:r>
        <w:bookmarkEnd w:id="2152"/>
      </w:ins>
    </w:p>
    <w:p w14:paraId="0B77A244" w14:textId="77777777" w:rsidR="008D138B" w:rsidRDefault="008D138B" w:rsidP="008D138B">
      <w:pPr>
        <w:pStyle w:val="Corpodeltesto"/>
        <w:rPr>
          <w:ins w:id="2154" w:author="Elena Vio" w:date="2016-04-21T10:37:00Z"/>
        </w:rPr>
      </w:pPr>
      <w:ins w:id="2155" w:author="Elena Vio" w:date="2016-04-21T10:37:00Z">
        <w:r>
          <w:t>Document metadata for this transaction shall comply with the requirements in ITI TF-3</w:t>
        </w:r>
        <w:proofErr w:type="gramStart"/>
        <w:r>
          <w:t>:4</w:t>
        </w:r>
        <w:proofErr w:type="gramEnd"/>
        <w:r>
          <w:t xml:space="preserve"> “Metadata used in Document Sharing Profiles”.</w:t>
        </w:r>
      </w:ins>
    </w:p>
    <w:p w14:paraId="0798B557" w14:textId="4C06F614" w:rsidR="008D138B" w:rsidRDefault="008D138B" w:rsidP="008D138B">
      <w:pPr>
        <w:pStyle w:val="Corpodeltesto"/>
        <w:rPr>
          <w:ins w:id="2156" w:author="Elena Vio" w:date="2016-04-21T10:37:00Z"/>
        </w:rPr>
      </w:pPr>
      <w:ins w:id="2157" w:author="Elena Vio" w:date="2016-04-21T10:37:00Z">
        <w:r>
          <w:t xml:space="preserve">This section specifies additional Document Sharing Metadata requirements for the </w:t>
        </w:r>
      </w:ins>
      <w:ins w:id="2158" w:author="Elena Vio" w:date="2016-04-21T11:16:00Z">
        <w:r w:rsidR="00B91F51">
          <w:t xml:space="preserve">Heart </w:t>
        </w:r>
        <w:proofErr w:type="spellStart"/>
        <w:r w:rsidR="00B91F51">
          <w:t>Team</w:t>
        </w:r>
      </w:ins>
      <w:ins w:id="2159" w:author="Elena Vio" w:date="2016-04-21T10:37:00Z">
        <w:r>
          <w:t>Workflow</w:t>
        </w:r>
        <w:proofErr w:type="spellEnd"/>
        <w:r>
          <w:t xml:space="preserve"> Document.</w:t>
        </w:r>
      </w:ins>
    </w:p>
    <w:p w14:paraId="08718BA6" w14:textId="29A5840C" w:rsidR="008D138B" w:rsidRDefault="008D138B" w:rsidP="008D138B">
      <w:pPr>
        <w:pStyle w:val="Corpodeltesto"/>
        <w:rPr>
          <w:ins w:id="2160" w:author="Elena Vio" w:date="2016-04-21T10:37:00Z"/>
        </w:rPr>
      </w:pPr>
      <w:ins w:id="2161" w:author="Elena Vio" w:date="2016-04-21T10:37:00Z">
        <w:r>
          <w:t xml:space="preserve">The </w:t>
        </w:r>
        <w:proofErr w:type="spellStart"/>
        <w:r w:rsidRPr="007B5F8C">
          <w:rPr>
            <w:b/>
          </w:rPr>
          <w:t>DocumentEntry</w:t>
        </w:r>
        <w:proofErr w:type="spellEnd"/>
        <w:r w:rsidRPr="007B5F8C">
          <w:rPr>
            <w:b/>
          </w:rPr>
          <w:t xml:space="preserve"> metadata of the </w:t>
        </w:r>
      </w:ins>
      <w:ins w:id="2162" w:author="Elena Vio" w:date="2016-04-21T11:17:00Z">
        <w:r w:rsidR="00B74F68">
          <w:rPr>
            <w:b/>
          </w:rPr>
          <w:t>Heart Team</w:t>
        </w:r>
      </w:ins>
      <w:ins w:id="2163" w:author="Elena Vio" w:date="2016-04-21T10:37:00Z">
        <w:r>
          <w:rPr>
            <w:b/>
          </w:rPr>
          <w:t xml:space="preserve"> </w:t>
        </w:r>
        <w:r w:rsidRPr="007B5F8C">
          <w:rPr>
            <w:b/>
          </w:rPr>
          <w:t>Workflow Document</w:t>
        </w:r>
        <w:r>
          <w:t xml:space="preserve"> shall meet the following constraints:</w:t>
        </w:r>
      </w:ins>
    </w:p>
    <w:p w14:paraId="070705E6" w14:textId="77777777" w:rsidR="008D138B" w:rsidRDefault="008D138B" w:rsidP="008D138B">
      <w:pPr>
        <w:pStyle w:val="Corpodeltesto"/>
        <w:numPr>
          <w:ilvl w:val="0"/>
          <w:numId w:val="41"/>
        </w:numPr>
        <w:ind w:left="900"/>
        <w:rPr>
          <w:ins w:id="2164" w:author="Elena Vio" w:date="2016-04-21T10:37:00Z"/>
        </w:rPr>
      </w:pPr>
      <w:ins w:id="2165" w:author="Elena Vio" w:date="2016-04-21T10:37: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3379EA93" w14:textId="77777777" w:rsidR="008D138B" w:rsidRDefault="008D138B" w:rsidP="008D138B">
      <w:pPr>
        <w:pStyle w:val="Corpodeltesto"/>
        <w:numPr>
          <w:ilvl w:val="0"/>
          <w:numId w:val="41"/>
        </w:numPr>
        <w:ind w:left="1800"/>
        <w:rPr>
          <w:ins w:id="2166" w:author="Elena Vio" w:date="2016-04-21T10:37:00Z"/>
        </w:rPr>
      </w:pPr>
      <w:ins w:id="2167" w:author="Elena Vio" w:date="2016-04-21T10:37:00Z">
        <w:r>
          <w:t xml:space="preserve">A single entry of </w:t>
        </w:r>
        <w:proofErr w:type="spellStart"/>
        <w:r>
          <w:t>eventCodeList</w:t>
        </w:r>
        <w:proofErr w:type="spellEnd"/>
        <w:r>
          <w:t xml:space="preserve"> metadata shall convey the status (CLOSED) of the workflow: code = “</w:t>
        </w:r>
        <w:r w:rsidRPr="00B1774E">
          <w:t>urn</w:t>
        </w:r>
        <w:proofErr w:type="gramStart"/>
        <w:r w:rsidRPr="00B1774E">
          <w:t>:ihe:iti:xdw:2011:eventCode:</w:t>
        </w:r>
        <w:r>
          <w:t>closed</w:t>
        </w:r>
        <w:proofErr w:type="gramEnd"/>
        <w:r>
          <w:t xml:space="preserve">” </w:t>
        </w:r>
        <w:proofErr w:type="spellStart"/>
        <w:r>
          <w:t>codingScheme</w:t>
        </w:r>
        <w:proofErr w:type="spellEnd"/>
        <w:r>
          <w:t>=”</w:t>
        </w:r>
        <w:r w:rsidRPr="00B1774E">
          <w:t xml:space="preserve"> 1.3.6.1.4.1.19376.1.2.3</w:t>
        </w:r>
        <w:r>
          <w:t>”</w:t>
        </w:r>
      </w:ins>
    </w:p>
    <w:p w14:paraId="6728CEB5" w14:textId="77777777" w:rsidR="008D138B" w:rsidRDefault="008D138B" w:rsidP="008D138B">
      <w:pPr>
        <w:pStyle w:val="Corpodeltesto"/>
        <w:numPr>
          <w:ilvl w:val="0"/>
          <w:numId w:val="41"/>
        </w:numPr>
        <w:ind w:left="1800"/>
        <w:rPr>
          <w:ins w:id="2168" w:author="Elena Vio" w:date="2016-04-21T10:37:00Z"/>
        </w:rPr>
      </w:pPr>
      <w:ins w:id="2169" w:author="Elena Vio" w:date="2016-04-21T10:37:00Z">
        <w:r>
          <w:t xml:space="preserve">A single entry of the </w:t>
        </w:r>
        <w:proofErr w:type="spellStart"/>
        <w:r>
          <w:t>eventCodeList</w:t>
        </w:r>
        <w:proofErr w:type="spellEnd"/>
        <w:r>
          <w:t xml:space="preserve"> metadata shall convey the status of the updated task.  The value shall be one of:</w:t>
        </w:r>
      </w:ins>
    </w:p>
    <w:p w14:paraId="238EF6A2" w14:textId="1B908B08" w:rsidR="008D138B" w:rsidRDefault="008D138B" w:rsidP="008D138B">
      <w:pPr>
        <w:pStyle w:val="Corpodeltesto"/>
        <w:numPr>
          <w:ilvl w:val="1"/>
          <w:numId w:val="41"/>
        </w:numPr>
        <w:ind w:left="2520"/>
        <w:rPr>
          <w:ins w:id="2170" w:author="Elena Vio" w:date="2016-04-21T10:37:00Z"/>
        </w:rPr>
      </w:pPr>
      <w:proofErr w:type="gramStart"/>
      <w:ins w:id="2171" w:author="Elena Vio" w:date="2016-04-21T10:37:00Z">
        <w:r>
          <w:t>code</w:t>
        </w:r>
        <w:proofErr w:type="gramEnd"/>
        <w:r>
          <w:t>=”urn:ihe:</w:t>
        </w:r>
      </w:ins>
      <w:ins w:id="2172" w:author="Elena Vio" w:date="2016-04-21T11:56:00Z">
        <w:r w:rsidR="006C2A49">
          <w:t>pcc:xcht</w:t>
        </w:r>
      </w:ins>
      <w:ins w:id="2173" w:author="Elena Vio" w:date="2016-04-21T10:37:00Z">
        <w:r>
          <w:t>-wd:2015:eventCodeTaskStatus:</w:t>
        </w:r>
      </w:ins>
      <w:ins w:id="2174" w:author="Elena Vio" w:date="2016-04-21T11:17:00Z">
        <w:r w:rsidR="00B74F68">
          <w:t>HTRequest</w:t>
        </w:r>
      </w:ins>
      <w:ins w:id="2175" w:author="Elena Vio" w:date="2016-04-21T10:37:00Z">
        <w:r>
          <w:t xml:space="preserve">Failed” </w:t>
        </w:r>
        <w:proofErr w:type="spellStart"/>
        <w:r>
          <w:t>codingScheme</w:t>
        </w:r>
        <w:proofErr w:type="spellEnd"/>
        <w:r>
          <w:t>=”1.3.6.1.4.1.19376.1.2.1”</w:t>
        </w:r>
      </w:ins>
    </w:p>
    <w:p w14:paraId="3E986883" w14:textId="5D283F4E" w:rsidR="008D138B" w:rsidRDefault="008D138B" w:rsidP="008D138B">
      <w:pPr>
        <w:pStyle w:val="Corpodeltesto"/>
        <w:numPr>
          <w:ilvl w:val="1"/>
          <w:numId w:val="41"/>
        </w:numPr>
        <w:ind w:left="2520"/>
        <w:rPr>
          <w:ins w:id="2176" w:author="Elena Vio" w:date="2016-04-21T10:37:00Z"/>
        </w:rPr>
      </w:pPr>
      <w:proofErr w:type="gramStart"/>
      <w:ins w:id="2177" w:author="Elena Vio" w:date="2016-04-21T10:37:00Z">
        <w:r>
          <w:t>code</w:t>
        </w:r>
        <w:proofErr w:type="gramEnd"/>
        <w:r>
          <w:t>=”urn:ihe:</w:t>
        </w:r>
      </w:ins>
      <w:ins w:id="2178" w:author="Elena Vio" w:date="2016-04-21T11:56:00Z">
        <w:r w:rsidR="006C2A49">
          <w:t>pcc:xcht</w:t>
        </w:r>
      </w:ins>
      <w:ins w:id="2179" w:author="Elena Vio" w:date="2016-04-21T10:37:00Z">
        <w:r>
          <w:t>-wd:2015:eventCodeTaskStatus:</w:t>
        </w:r>
      </w:ins>
      <w:ins w:id="2180" w:author="Elena Vio" w:date="2016-04-21T11:17:00Z">
        <w:r w:rsidR="00B74F68">
          <w:t>HTPerform</w:t>
        </w:r>
      </w:ins>
      <w:ins w:id="2181" w:author="Elena Vio" w:date="2016-04-21T10:37:00Z">
        <w:r>
          <w:t xml:space="preserve">Failed” </w:t>
        </w:r>
        <w:proofErr w:type="spellStart"/>
        <w:r>
          <w:t>codingScheme</w:t>
        </w:r>
        <w:proofErr w:type="spellEnd"/>
        <w:r>
          <w:t>=”1.3.6.1.4.1.19376.1.2.1”</w:t>
        </w:r>
      </w:ins>
    </w:p>
    <w:p w14:paraId="77EE4440" w14:textId="77777777" w:rsidR="008D138B" w:rsidRPr="00322355" w:rsidRDefault="008D138B" w:rsidP="008D138B">
      <w:pPr>
        <w:pStyle w:val="AuthorInstructions"/>
        <w:rPr>
          <w:ins w:id="2182" w:author="Elena Vio" w:date="2016-04-21T10:37:00Z"/>
          <w:i w:val="0"/>
        </w:rPr>
      </w:pPr>
    </w:p>
    <w:p w14:paraId="0ABD4337" w14:textId="3EDE41FD" w:rsidR="008D138B" w:rsidRPr="000807AC" w:rsidRDefault="00AA1495" w:rsidP="008D138B">
      <w:pPr>
        <w:pStyle w:val="Titolo5"/>
        <w:numPr>
          <w:ilvl w:val="0"/>
          <w:numId w:val="0"/>
        </w:numPr>
        <w:rPr>
          <w:ins w:id="2183" w:author="Elena Vio" w:date="2016-04-21T10:37:00Z"/>
          <w:noProof w:val="0"/>
        </w:rPr>
      </w:pPr>
      <w:bookmarkStart w:id="2184" w:name="_Toc321132946"/>
      <w:ins w:id="2185" w:author="Elena Vio" w:date="2016-04-21T10:37:00Z">
        <w:r>
          <w:rPr>
            <w:noProof w:val="0"/>
          </w:rPr>
          <w:t>3.Z1.</w:t>
        </w:r>
        <w:r w:rsidR="008D138B" w:rsidRPr="000807AC">
          <w:rPr>
            <w:noProof w:val="0"/>
          </w:rPr>
          <w:t>4.1.3 Expected Actions</w:t>
        </w:r>
        <w:bookmarkEnd w:id="2184"/>
      </w:ins>
    </w:p>
    <w:p w14:paraId="19C8411E" w14:textId="77777777" w:rsidR="008D138B" w:rsidRPr="0070073A" w:rsidRDefault="008D138B" w:rsidP="008D138B">
      <w:pPr>
        <w:pStyle w:val="AuthorInstructions"/>
        <w:rPr>
          <w:ins w:id="2186" w:author="Elena Vio" w:date="2016-04-21T10:37:00Z"/>
          <w:i w:val="0"/>
        </w:rPr>
      </w:pPr>
      <w:ins w:id="2187" w:author="Elena Vio" w:date="2016-04-21T10:37:00Z">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ins>
    </w:p>
    <w:p w14:paraId="3276CEDA" w14:textId="565DA12B" w:rsidR="008D138B" w:rsidRPr="000807AC" w:rsidRDefault="00AA1495" w:rsidP="008D138B">
      <w:pPr>
        <w:pStyle w:val="Titolo4"/>
        <w:numPr>
          <w:ilvl w:val="0"/>
          <w:numId w:val="0"/>
        </w:numPr>
        <w:rPr>
          <w:ins w:id="2188" w:author="Elena Vio" w:date="2016-04-21T10:37:00Z"/>
          <w:noProof w:val="0"/>
        </w:rPr>
      </w:pPr>
      <w:bookmarkStart w:id="2189" w:name="_Toc321132947"/>
      <w:ins w:id="2190" w:author="Elena Vio" w:date="2016-04-21T10:37:00Z">
        <w:r>
          <w:rPr>
            <w:noProof w:val="0"/>
          </w:rPr>
          <w:t>3.Z1</w:t>
        </w:r>
        <w:r w:rsidR="008D138B">
          <w:rPr>
            <w:noProof w:val="0"/>
          </w:rPr>
          <w:t>.</w:t>
        </w:r>
        <w:r w:rsidR="008D138B" w:rsidRPr="000807AC">
          <w:rPr>
            <w:noProof w:val="0"/>
          </w:rPr>
          <w:t xml:space="preserve">4.2 </w:t>
        </w:r>
        <w:r w:rsidR="008D138B">
          <w:rPr>
            <w:noProof w:val="0"/>
          </w:rPr>
          <w:t>Provide and Register Document set-b Response</w:t>
        </w:r>
        <w:bookmarkEnd w:id="2189"/>
      </w:ins>
    </w:p>
    <w:p w14:paraId="12EA4875" w14:textId="77777777" w:rsidR="008D138B" w:rsidRPr="000807AC" w:rsidRDefault="008D138B" w:rsidP="008D138B">
      <w:pPr>
        <w:pStyle w:val="AuthorInstructions"/>
        <w:rPr>
          <w:ins w:id="2191" w:author="Elena Vio" w:date="2016-04-21T10:37:00Z"/>
        </w:rPr>
      </w:pPr>
      <w:ins w:id="2192" w:author="Elena Vio" w:date="2016-04-21T10:37:00Z">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ins>
    </w:p>
    <w:p w14:paraId="40EA5A04" w14:textId="48BE54E4" w:rsidR="008D138B" w:rsidRPr="000807AC" w:rsidRDefault="00AA1495" w:rsidP="008D138B">
      <w:pPr>
        <w:pStyle w:val="Titolo5"/>
        <w:numPr>
          <w:ilvl w:val="0"/>
          <w:numId w:val="0"/>
        </w:numPr>
        <w:rPr>
          <w:ins w:id="2193" w:author="Elena Vio" w:date="2016-04-21T10:37:00Z"/>
          <w:noProof w:val="0"/>
        </w:rPr>
      </w:pPr>
      <w:bookmarkStart w:id="2194" w:name="_Toc321132948"/>
      <w:ins w:id="2195" w:author="Elena Vio" w:date="2016-04-21T10:37:00Z">
        <w:r>
          <w:rPr>
            <w:noProof w:val="0"/>
          </w:rPr>
          <w:t>3.Z1</w:t>
        </w:r>
        <w:r w:rsidR="008D138B" w:rsidRPr="000807AC">
          <w:rPr>
            <w:noProof w:val="0"/>
          </w:rPr>
          <w:t>.4.2.1 Trigger Events</w:t>
        </w:r>
        <w:bookmarkEnd w:id="2194"/>
      </w:ins>
    </w:p>
    <w:p w14:paraId="798C170D" w14:textId="77777777" w:rsidR="008D138B" w:rsidRPr="000807AC" w:rsidRDefault="008D138B" w:rsidP="008D138B">
      <w:pPr>
        <w:pStyle w:val="AuthorInstructions"/>
        <w:rPr>
          <w:ins w:id="2196" w:author="Elena Vio" w:date="2016-04-21T10:37:00Z"/>
        </w:rPr>
      </w:pPr>
      <w:ins w:id="2197"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ins>
    </w:p>
    <w:p w14:paraId="0E5D587E" w14:textId="27E6EBA8" w:rsidR="008D138B" w:rsidRPr="000807AC" w:rsidRDefault="008D138B" w:rsidP="008D138B">
      <w:pPr>
        <w:pStyle w:val="Titolo5"/>
        <w:numPr>
          <w:ilvl w:val="0"/>
          <w:numId w:val="0"/>
        </w:numPr>
        <w:rPr>
          <w:ins w:id="2198" w:author="Elena Vio" w:date="2016-04-21T10:37:00Z"/>
          <w:noProof w:val="0"/>
        </w:rPr>
      </w:pPr>
      <w:bookmarkStart w:id="2199" w:name="_Toc321132949"/>
      <w:ins w:id="2200" w:author="Elena Vio" w:date="2016-04-21T10:37:00Z">
        <w:r w:rsidRPr="000807AC">
          <w:rPr>
            <w:noProof w:val="0"/>
          </w:rPr>
          <w:lastRenderedPageBreak/>
          <w:t>3.</w:t>
        </w:r>
        <w:r w:rsidR="00AA1495">
          <w:rPr>
            <w:noProof w:val="0"/>
          </w:rPr>
          <w:t>Z1</w:t>
        </w:r>
        <w:r w:rsidRPr="000807AC">
          <w:rPr>
            <w:noProof w:val="0"/>
          </w:rPr>
          <w:t>.4.2.2 Message Semantics</w:t>
        </w:r>
        <w:bookmarkEnd w:id="2199"/>
      </w:ins>
    </w:p>
    <w:p w14:paraId="2E189C89" w14:textId="77777777" w:rsidR="008D138B" w:rsidRPr="000807AC" w:rsidRDefault="008D138B" w:rsidP="008D138B">
      <w:pPr>
        <w:pStyle w:val="AuthorInstructions"/>
        <w:rPr>
          <w:ins w:id="2201" w:author="Elena Vio" w:date="2016-04-21T10:37:00Z"/>
        </w:rPr>
      </w:pPr>
      <w:ins w:id="2202"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ins>
    </w:p>
    <w:p w14:paraId="013A078B" w14:textId="40683C6D" w:rsidR="008D138B" w:rsidRPr="000807AC" w:rsidRDefault="008D138B" w:rsidP="008D138B">
      <w:pPr>
        <w:pStyle w:val="Titolo5"/>
        <w:numPr>
          <w:ilvl w:val="0"/>
          <w:numId w:val="0"/>
        </w:numPr>
        <w:rPr>
          <w:ins w:id="2203" w:author="Elena Vio" w:date="2016-04-21T10:37:00Z"/>
          <w:noProof w:val="0"/>
        </w:rPr>
      </w:pPr>
      <w:bookmarkStart w:id="2204" w:name="_Toc321132950"/>
      <w:ins w:id="2205" w:author="Elena Vio" w:date="2016-04-21T10:37:00Z">
        <w:r w:rsidRPr="000807AC">
          <w:rPr>
            <w:noProof w:val="0"/>
          </w:rPr>
          <w:t>3.</w:t>
        </w:r>
        <w:r w:rsidR="00AA1495">
          <w:rPr>
            <w:noProof w:val="0"/>
          </w:rPr>
          <w:t>Z1</w:t>
        </w:r>
        <w:r w:rsidRPr="000807AC">
          <w:rPr>
            <w:noProof w:val="0"/>
          </w:rPr>
          <w:t>.4.2.3 Expected Actions</w:t>
        </w:r>
        <w:bookmarkEnd w:id="2204"/>
      </w:ins>
    </w:p>
    <w:p w14:paraId="2A4015D2" w14:textId="77777777" w:rsidR="008D138B" w:rsidRDefault="008D138B" w:rsidP="008D138B">
      <w:pPr>
        <w:pStyle w:val="AuthorInstructions"/>
        <w:rPr>
          <w:ins w:id="2206" w:author="Elena Vio" w:date="2016-04-21T10:37:00Z"/>
          <w:i w:val="0"/>
        </w:rPr>
      </w:pPr>
      <w:ins w:id="2207"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ins>
    </w:p>
    <w:p w14:paraId="7791E736" w14:textId="77777777" w:rsidR="008D138B" w:rsidRPr="00FA6C72" w:rsidRDefault="008D138B" w:rsidP="008D138B">
      <w:pPr>
        <w:pStyle w:val="NormaleWeb"/>
        <w:shd w:val="clear" w:color="auto" w:fill="FFFFFF"/>
        <w:rPr>
          <w:ins w:id="2208" w:author="Elena Vio" w:date="2016-04-21T10:37:00Z"/>
          <w:rFonts w:ascii="Times" w:hAnsi="Times"/>
          <w:sz w:val="20"/>
          <w:szCs w:val="20"/>
          <w:lang w:val="it-IT" w:eastAsia="it-IT"/>
        </w:rPr>
      </w:pPr>
      <w:ins w:id="2209" w:author="Elena Vio" w:date="2016-04-21T10:37:00Z">
        <w:r>
          <w:t>If an error is generated by the Document Repository, that error should be managed by the Sender in accordance with local defined behaviors, and with accordance to XDW actor behaviors (race condition) defined in ITI</w:t>
        </w:r>
        <w:r w:rsidRPr="00FA6C72">
          <w:rPr>
            <w:lang w:val="it-IT" w:eastAsia="it-IT"/>
          </w:rPr>
          <w:t xml:space="preserve"> TF-3: 5.4.5</w:t>
        </w:r>
        <w:r>
          <w:rPr>
            <w:lang w:val="it-IT" w:eastAsia="it-IT"/>
          </w:rPr>
          <w:t>.</w:t>
        </w:r>
        <w:r w:rsidRPr="00FA6C72">
          <w:rPr>
            <w:lang w:val="it-IT" w:eastAsia="it-IT"/>
          </w:rPr>
          <w:t xml:space="preserve"> </w:t>
        </w:r>
      </w:ins>
    </w:p>
    <w:p w14:paraId="33600ABA" w14:textId="77777777" w:rsidR="008D138B" w:rsidRPr="000807AC" w:rsidRDefault="008D138B" w:rsidP="008D138B">
      <w:pPr>
        <w:pStyle w:val="NormaleWeb"/>
        <w:rPr>
          <w:ins w:id="2210" w:author="Elena Vio" w:date="2016-04-21T10:37:00Z"/>
        </w:rPr>
      </w:pPr>
      <w:ins w:id="2211" w:author="Elena Vio" w:date="2016-04-21T10:37:00Z">
        <w:r>
          <w:t xml:space="preserve"> </w:t>
        </w:r>
      </w:ins>
    </w:p>
    <w:p w14:paraId="0688466F" w14:textId="6DF43795" w:rsidR="008D138B" w:rsidRDefault="008D138B" w:rsidP="008D138B">
      <w:pPr>
        <w:pStyle w:val="Titolo3"/>
        <w:numPr>
          <w:ilvl w:val="0"/>
          <w:numId w:val="0"/>
        </w:numPr>
        <w:rPr>
          <w:ins w:id="2212" w:author="Elena Vio" w:date="2016-04-21T11:18:00Z"/>
          <w:noProof w:val="0"/>
        </w:rPr>
      </w:pPr>
      <w:bookmarkStart w:id="2213" w:name="_Toc321132951"/>
      <w:ins w:id="2214" w:author="Elena Vio" w:date="2016-04-21T10:37:00Z">
        <w:r w:rsidRPr="000807AC">
          <w:rPr>
            <w:noProof w:val="0"/>
          </w:rPr>
          <w:t>3.</w:t>
        </w:r>
        <w:r w:rsidR="00AA1495">
          <w:rPr>
            <w:noProof w:val="0"/>
          </w:rPr>
          <w:t>Z1</w:t>
        </w:r>
        <w:r w:rsidRPr="000807AC">
          <w:rPr>
            <w:noProof w:val="0"/>
          </w:rPr>
          <w:t>.5 Security Considerations</w:t>
        </w:r>
      </w:ins>
      <w:bookmarkEnd w:id="2213"/>
    </w:p>
    <w:p w14:paraId="115624B8" w14:textId="26A7A2C4" w:rsidR="00AA1495" w:rsidRPr="00057DB6" w:rsidRDefault="00AA1495" w:rsidP="00057DB6">
      <w:pPr>
        <w:pStyle w:val="Titolo4"/>
        <w:numPr>
          <w:ilvl w:val="0"/>
          <w:numId w:val="0"/>
        </w:numPr>
        <w:rPr>
          <w:ins w:id="2215" w:author="Elena Vio" w:date="2016-04-21T10:37:00Z"/>
          <w:rFonts w:ascii="Times New Roman" w:hAnsi="Times New Roman"/>
          <w:b w:val="0"/>
          <w:noProof w:val="0"/>
          <w:kern w:val="0"/>
          <w:sz w:val="24"/>
        </w:rPr>
      </w:pPr>
      <w:ins w:id="2216" w:author="Elena Vio" w:date="2016-04-21T11:19:00Z">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ins>
    </w:p>
    <w:p w14:paraId="3502C107" w14:textId="627AD65C" w:rsidR="008D138B" w:rsidRPr="000807AC" w:rsidRDefault="008D138B" w:rsidP="008D138B">
      <w:pPr>
        <w:pStyle w:val="Titolo4"/>
        <w:numPr>
          <w:ilvl w:val="0"/>
          <w:numId w:val="0"/>
        </w:numPr>
        <w:rPr>
          <w:ins w:id="2217" w:author="Elena Vio" w:date="2016-04-21T10:37:00Z"/>
          <w:noProof w:val="0"/>
        </w:rPr>
      </w:pPr>
      <w:bookmarkStart w:id="2218" w:name="_Toc321132952"/>
      <w:ins w:id="2219" w:author="Elena Vio" w:date="2016-04-21T10:37:00Z">
        <w:r w:rsidRPr="000807AC">
          <w:rPr>
            <w:noProof w:val="0"/>
          </w:rPr>
          <w:t>3.</w:t>
        </w:r>
        <w:r w:rsidR="00AA1495">
          <w:rPr>
            <w:noProof w:val="0"/>
          </w:rPr>
          <w:t>Z1</w:t>
        </w:r>
        <w:r w:rsidRPr="000807AC">
          <w:rPr>
            <w:noProof w:val="0"/>
          </w:rPr>
          <w:t>.5.1 Security Audit Considerations</w:t>
        </w:r>
        <w:bookmarkEnd w:id="2218"/>
      </w:ins>
    </w:p>
    <w:p w14:paraId="45B405EE" w14:textId="77777777" w:rsidR="008D138B" w:rsidRPr="00E17DE9" w:rsidRDefault="008D138B" w:rsidP="008D138B">
      <w:pPr>
        <w:pStyle w:val="Titolo4"/>
        <w:numPr>
          <w:ilvl w:val="0"/>
          <w:numId w:val="0"/>
        </w:numPr>
        <w:rPr>
          <w:ins w:id="2220" w:author="Elena Vio" w:date="2016-04-21T10:37:00Z"/>
          <w:rFonts w:ascii="Times New Roman" w:hAnsi="Times New Roman"/>
          <w:b w:val="0"/>
          <w:noProof w:val="0"/>
          <w:kern w:val="0"/>
          <w:sz w:val="24"/>
        </w:rPr>
      </w:pPr>
      <w:bookmarkStart w:id="2221" w:name="_Toc321132953"/>
      <w:ins w:id="2222" w:author="Elena Vio" w:date="2016-04-21T10:37:00Z">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221"/>
      </w:ins>
    </w:p>
    <w:p w14:paraId="265453E1" w14:textId="77777777" w:rsidR="008D138B" w:rsidRPr="00012230" w:rsidRDefault="008D138B" w:rsidP="008D138B">
      <w:pPr>
        <w:pStyle w:val="Corpodeltesto"/>
        <w:rPr>
          <w:ins w:id="2223" w:author="Elena Vio" w:date="2016-04-21T10:37:00Z"/>
        </w:rPr>
      </w:pPr>
    </w:p>
    <w:p w14:paraId="0C229F1B" w14:textId="6D61E727" w:rsidR="008D138B" w:rsidRPr="00137137" w:rsidRDefault="008D138B" w:rsidP="008D138B">
      <w:pPr>
        <w:pStyle w:val="Titolo2"/>
        <w:numPr>
          <w:ilvl w:val="0"/>
          <w:numId w:val="0"/>
        </w:numPr>
        <w:rPr>
          <w:ins w:id="2224" w:author="Elena Vio" w:date="2016-04-21T10:37:00Z"/>
          <w:noProof w:val="0"/>
        </w:rPr>
      </w:pPr>
      <w:bookmarkStart w:id="2225" w:name="_Toc321132954"/>
      <w:ins w:id="2226" w:author="Elena Vio" w:date="2016-04-21T10:37:00Z">
        <w:r w:rsidRPr="00137137">
          <w:rPr>
            <w:noProof w:val="0"/>
          </w:rPr>
          <w:t>3.</w:t>
        </w:r>
        <w:r w:rsidR="00057DB6">
          <w:rPr>
            <w:noProof w:val="0"/>
          </w:rPr>
          <w:t>Z2</w:t>
        </w:r>
        <w:r w:rsidRPr="00137137">
          <w:rPr>
            <w:noProof w:val="0"/>
          </w:rPr>
          <w:t xml:space="preserve"> </w:t>
        </w:r>
      </w:ins>
      <w:ins w:id="2227" w:author="Elena Vio" w:date="2016-04-21T11:19:00Z">
        <w:r w:rsidR="00057DB6">
          <w:rPr>
            <w:noProof w:val="0"/>
          </w:rPr>
          <w:t>Cancellation HT</w:t>
        </w:r>
      </w:ins>
      <w:ins w:id="2228" w:author="Elena Vio" w:date="2016-04-21T10:37:00Z">
        <w:r w:rsidR="00057DB6">
          <w:rPr>
            <w:noProof w:val="0"/>
          </w:rPr>
          <w:t xml:space="preserve"> </w:t>
        </w:r>
      </w:ins>
      <w:ins w:id="2229" w:author="Elena Vio" w:date="2016-04-24T18:13:00Z">
        <w:r w:rsidR="00D05751">
          <w:rPr>
            <w:noProof w:val="0"/>
          </w:rPr>
          <w:t xml:space="preserve">assignment </w:t>
        </w:r>
      </w:ins>
      <w:ins w:id="2230" w:author="Elena Vio" w:date="2016-04-21T11:19:00Z">
        <w:r w:rsidR="00057DB6">
          <w:rPr>
            <w:noProof w:val="0"/>
          </w:rPr>
          <w:t>[</w:t>
        </w:r>
      </w:ins>
      <w:ins w:id="2231" w:author="Elena Vio" w:date="2016-04-21T10:37:00Z">
        <w:r w:rsidR="00057DB6">
          <w:rPr>
            <w:noProof w:val="0"/>
          </w:rPr>
          <w:t>PCC</w:t>
        </w:r>
        <w:r w:rsidRPr="00137137">
          <w:rPr>
            <w:noProof w:val="0"/>
          </w:rPr>
          <w:t>-</w:t>
        </w:r>
        <w:bookmarkEnd w:id="2225"/>
        <w:r w:rsidR="00057DB6">
          <w:rPr>
            <w:noProof w:val="0"/>
          </w:rPr>
          <w:t>Z2]</w:t>
        </w:r>
      </w:ins>
    </w:p>
    <w:p w14:paraId="273E8369" w14:textId="0075C790" w:rsidR="008D138B" w:rsidRDefault="008D138B" w:rsidP="008D138B">
      <w:pPr>
        <w:pStyle w:val="Titolo3"/>
        <w:numPr>
          <w:ilvl w:val="0"/>
          <w:numId w:val="0"/>
        </w:numPr>
        <w:rPr>
          <w:ins w:id="2232" w:author="Elena Vio" w:date="2016-04-21T10:37:00Z"/>
          <w:noProof w:val="0"/>
        </w:rPr>
      </w:pPr>
      <w:bookmarkStart w:id="2233" w:name="_Toc321132955"/>
      <w:ins w:id="2234" w:author="Elena Vio" w:date="2016-04-21T10:37:00Z">
        <w:r w:rsidRPr="000807AC">
          <w:rPr>
            <w:noProof w:val="0"/>
          </w:rPr>
          <w:t>3.</w:t>
        </w:r>
        <w:r w:rsidR="003706AD">
          <w:rPr>
            <w:noProof w:val="0"/>
          </w:rPr>
          <w:t>Z2</w:t>
        </w:r>
        <w:r w:rsidRPr="000807AC">
          <w:rPr>
            <w:noProof w:val="0"/>
          </w:rPr>
          <w:t>.1 Scope</w:t>
        </w:r>
        <w:bookmarkEnd w:id="2233"/>
      </w:ins>
    </w:p>
    <w:p w14:paraId="24441A41" w14:textId="4C8CCD2A" w:rsidR="008D138B" w:rsidRPr="00A26391" w:rsidRDefault="008D138B" w:rsidP="008D138B">
      <w:pPr>
        <w:pStyle w:val="Corpodeltesto"/>
        <w:rPr>
          <w:ins w:id="2235" w:author="Elena Vio" w:date="2016-04-21T10:37:00Z"/>
        </w:rPr>
      </w:pPr>
      <w:ins w:id="2236" w:author="Elena Vio" w:date="2016-04-21T10:37:00Z">
        <w:r>
          <w:t xml:space="preserve">This transaction revokes the assignment of a </w:t>
        </w:r>
      </w:ins>
      <w:ins w:id="2237" w:author="Elena Vio" w:date="2016-04-21T11:19:00Z">
        <w:r w:rsidR="00176311">
          <w:t>HT Lead or HT Involvement</w:t>
        </w:r>
      </w:ins>
      <w:ins w:id="2238" w:author="Elena Vio" w:date="2016-04-21T10:37:00Z">
        <w:r>
          <w:t xml:space="preserve"> task</w:t>
        </w:r>
      </w:ins>
      <w:ins w:id="2239" w:author="Elena Vio" w:date="2016-04-21T11:20:00Z">
        <w:r w:rsidR="00176311">
          <w:t>s</w:t>
        </w:r>
      </w:ins>
      <w:ins w:id="2240" w:author="Elena Vio" w:date="2016-04-21T10:37:00Z">
        <w:r>
          <w:t>.</w:t>
        </w:r>
      </w:ins>
    </w:p>
    <w:p w14:paraId="63AFF18C" w14:textId="755E5450" w:rsidR="008D138B" w:rsidRPr="000807AC" w:rsidRDefault="008D138B" w:rsidP="008D138B">
      <w:pPr>
        <w:pStyle w:val="Titolo3"/>
        <w:numPr>
          <w:ilvl w:val="0"/>
          <w:numId w:val="0"/>
        </w:numPr>
        <w:rPr>
          <w:ins w:id="2241" w:author="Elena Vio" w:date="2016-04-21T10:37:00Z"/>
          <w:noProof w:val="0"/>
        </w:rPr>
      </w:pPr>
      <w:bookmarkStart w:id="2242" w:name="_Toc321132956"/>
      <w:proofErr w:type="gramStart"/>
      <w:ins w:id="2243" w:author="Elena Vio" w:date="2016-04-21T10:37:00Z">
        <w:r w:rsidRPr="000807AC">
          <w:rPr>
            <w:noProof w:val="0"/>
          </w:rPr>
          <w:t>3.</w:t>
        </w:r>
        <w:r w:rsidR="003706AD">
          <w:rPr>
            <w:noProof w:val="0"/>
          </w:rPr>
          <w:t>Z2</w:t>
        </w:r>
        <w:r w:rsidRPr="000807AC">
          <w:rPr>
            <w:noProof w:val="0"/>
          </w:rPr>
          <w:t>.2  Actor</w:t>
        </w:r>
        <w:proofErr w:type="gramEnd"/>
        <w:r w:rsidRPr="000807AC">
          <w:rPr>
            <w:noProof w:val="0"/>
          </w:rPr>
          <w:t xml:space="preserve"> Roles</w:t>
        </w:r>
        <w:bookmarkEnd w:id="2242"/>
      </w:ins>
    </w:p>
    <w:p w14:paraId="36759D49" w14:textId="77777777" w:rsidR="003706AD" w:rsidRPr="003651D9" w:rsidRDefault="003706AD" w:rsidP="003706AD">
      <w:pPr>
        <w:pStyle w:val="Titolo3"/>
        <w:numPr>
          <w:ilvl w:val="0"/>
          <w:numId w:val="0"/>
        </w:numPr>
        <w:rPr>
          <w:ins w:id="2244" w:author="Elena Vio" w:date="2016-04-21T11:20:00Z"/>
          <w:noProof w:val="0"/>
        </w:rPr>
      </w:pPr>
      <w:bookmarkStart w:id="2245" w:name="_Toc321132957"/>
    </w:p>
    <w:p w14:paraId="591FCEF0" w14:textId="77777777" w:rsidR="003706AD" w:rsidRPr="003651D9" w:rsidRDefault="003706AD" w:rsidP="003706AD">
      <w:pPr>
        <w:pStyle w:val="Corpodeltesto"/>
        <w:jc w:val="center"/>
        <w:rPr>
          <w:ins w:id="2246" w:author="Elena Vio" w:date="2016-04-21T11:20:00Z"/>
        </w:rPr>
      </w:pPr>
      <w:ins w:id="2247" w:author="Elena Vio" w:date="2016-04-21T11:20:00Z">
        <w:r>
          <w:rPr>
            <w:noProof/>
            <w:lang w:val="it-IT" w:eastAsia="it-IT"/>
          </w:rPr>
          <mc:AlternateContent>
            <mc:Choice Requires="wpg">
              <w:drawing>
                <wp:inline distT="0" distB="0" distL="0" distR="0" wp14:anchorId="2E1B5C05" wp14:editId="6AA5E50F">
                  <wp:extent cx="3749293" cy="1594537"/>
                  <wp:effectExtent l="0" t="0" r="35560" b="31115"/>
                  <wp:docPr id="339"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340"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3B33EAC1" w14:textId="2E908662" w:rsidR="00114D5E" w:rsidRDefault="00114D5E" w:rsidP="003706AD">
                                <w:pPr>
                                  <w:spacing w:before="0"/>
                                  <w:jc w:val="center"/>
                                  <w:rPr>
                                    <w:sz w:val="18"/>
                                  </w:rPr>
                                </w:pPr>
                                <w:r>
                                  <w:rPr>
                                    <w:sz w:val="18"/>
                                  </w:rPr>
                                  <w:t xml:space="preserve">Cancellation </w:t>
                                </w:r>
                                <w:proofErr w:type="gramStart"/>
                                <w:r>
                                  <w:rPr>
                                    <w:sz w:val="18"/>
                                  </w:rPr>
                                  <w:t>HT</w:t>
                                </w:r>
                                <w:r w:rsidRPr="00A71BB9">
                                  <w:rPr>
                                    <w:sz w:val="18"/>
                                  </w:rPr>
                                  <w:t xml:space="preserve"> </w:t>
                                </w:r>
                                <w:ins w:id="2248" w:author="Elena Vio" w:date="2016-04-21T11:20:00Z">
                                  <w:r>
                                    <w:rPr>
                                      <w:sz w:val="18"/>
                                    </w:rPr>
                                    <w:t xml:space="preserve"> Assignment</w:t>
                                  </w:r>
                                  <w:proofErr w:type="gramEnd"/>
                                  <w:r>
                                    <w:rPr>
                                      <w:sz w:val="18"/>
                                    </w:rPr>
                                    <w:t xml:space="preserve"> </w:t>
                                  </w:r>
                                </w:ins>
                                <w:r>
                                  <w:rPr>
                                    <w:sz w:val="18"/>
                                  </w:rPr>
                                  <w:t>[PCC-Z</w:t>
                                </w:r>
                                <w:ins w:id="2249" w:author="Elena Vio" w:date="2016-04-21T11:21:00Z">
                                  <w:r>
                                    <w:rPr>
                                      <w:sz w:val="18"/>
                                    </w:rPr>
                                    <w:t>2</w:t>
                                  </w:r>
                                </w:ins>
                                <w:r>
                                  <w:rPr>
                                    <w:sz w:val="18"/>
                                  </w:rPr>
                                  <w:t>]</w:t>
                                </w:r>
                              </w:p>
                              <w:p w14:paraId="51C1BD9D" w14:textId="77777777" w:rsidR="00114D5E" w:rsidRDefault="00114D5E" w:rsidP="003706AD">
                                <w:pPr>
                                  <w:spacing w:before="0"/>
                                </w:pPr>
                              </w:p>
                              <w:p w14:paraId="1093FF2A" w14:textId="77777777" w:rsidR="00114D5E" w:rsidRDefault="00114D5E" w:rsidP="003706AD">
                                <w:pPr>
                                  <w:spacing w:before="0"/>
                                  <w:jc w:val="center"/>
                                  <w:rPr>
                                    <w:sz w:val="18"/>
                                  </w:rPr>
                                </w:pPr>
                                <w:r>
                                  <w:rPr>
                                    <w:sz w:val="18"/>
                                  </w:rPr>
                                  <w:t>Transaction Name [DOM-#]</w:t>
                                </w:r>
                              </w:p>
                            </w:txbxContent>
                          </wps:txbx>
                          <wps:bodyPr rot="0" vert="horz" wrap="square" lIns="0" tIns="9144" rIns="0" bIns="9144" anchor="t" anchorCtr="0" upright="1">
                            <a:noAutofit/>
                          </wps:bodyPr>
                        </wps:wsp>
                        <wps:wsp>
                          <wps:cNvPr id="342"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315130CF" w14:textId="0EDD524A" w:rsidR="00114D5E" w:rsidRDefault="00114D5E" w:rsidP="00242733">
                                <w:pPr>
                                  <w:spacing w:before="0"/>
                                  <w:rPr>
                                    <w:sz w:val="18"/>
                                  </w:rPr>
                                </w:pPr>
                                <w:r>
                                  <w:rPr>
                                    <w:sz w:val="18"/>
                                  </w:rPr>
                                  <w:t>Sender</w:t>
                                </w:r>
                              </w:p>
                            </w:txbxContent>
                          </wps:txbx>
                          <wps:bodyPr rot="0" vert="horz" wrap="square" lIns="91440" tIns="45720" rIns="91440" bIns="45720" anchor="t" anchorCtr="0" upright="1">
                            <a:noAutofit/>
                          </wps:bodyPr>
                        </wps:wsp>
                        <wps:wsp>
                          <wps:cNvPr id="343"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7316A908" w14:textId="77777777" w:rsidR="00114D5E" w:rsidRDefault="00114D5E" w:rsidP="003706AD">
                                <w:pPr>
                                  <w:spacing w:before="0"/>
                                  <w:rPr>
                                    <w:sz w:val="18"/>
                                  </w:rPr>
                                </w:pPr>
                                <w:r>
                                  <w:rPr>
                                    <w:sz w:val="18"/>
                                  </w:rPr>
                                  <w:t>XDS Document Repository</w:t>
                                </w:r>
                              </w:p>
                            </w:txbxContent>
                          </wps:txbx>
                          <wps:bodyPr rot="0" vert="horz" wrap="square" lIns="91440" tIns="45720" rIns="91440" bIns="45720" anchor="t" anchorCtr="0" upright="1">
                            <a:noAutofit/>
                          </wps:bodyPr>
                        </wps:wsp>
                        <wps:wsp>
                          <wps:cNvPr id="345"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21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">
                  <o:lock v:ext="edit" aspectratio="t"/>
                  <v:rect id="AutoShape 22" o:spid="_x0000_s121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3EwzwwAA&#10;ANwAAAAPAAAAZHJzL2Rvd25yZXYueG1sRE9Na8JAEL0X+h+WKXgR3Vil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3EwzwwAAANwAAAAPAAAAAAAAAAAAAAAAAJcCAABkcnMvZG93&#10;bnJldi54bWxQSwUGAAAAAAQABAD1AAAAhwMAAAAA&#10;" filled="f" stroked="f">
                    <o:lock v:ext="edit" aspectratio="t" text="t"/>
                  </v:rect>
                  <v:oval id="Oval 23" o:spid="_x0000_s121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r+UxAAA&#10;ANwAAAAPAAAAZHJzL2Rvd25yZXYueG1sRI9BawIxFITvBf9DeAUvpWbXqpXVKGIRRE9qodfH5rkb&#10;unlZNlHTf98IgsdhZr5h5stoG3GlzhvHCvJBBoK4dNpwpeD7tHmfgvABWWPjmBT8kYflovcyx0K7&#10;Gx/oegyVSBD2BSqoQ2gLKX1Zk0U/cC1x8s6usxiS7CqpO7wluG3kMMsm0qLhtFBjS+uayt/jxSoY&#10;tavJOOZ787Y7f32O3c9hMzRRqf5rXM1ABIrhGX60t1rBxyiH+5l0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ra/lMQAAADcAAAADwAAAAAAAAAAAAAAAACXAgAAZHJzL2Rv&#10;d25yZXYueG1sUEsFBgAAAAAEAAQA9QAAAIgDAAAAAA==&#10;">
                    <v:textbox inset="0,.72pt,0,.72pt">
                      <w:txbxContent>
                        <w:p w14:paraId="3B33EAC1" w14:textId="2E908662" w:rsidR="00114D5E" w:rsidRDefault="00114D5E" w:rsidP="003706AD">
                          <w:pPr>
                            <w:spacing w:before="0"/>
                            <w:jc w:val="center"/>
                            <w:rPr>
                              <w:sz w:val="18"/>
                            </w:rPr>
                          </w:pPr>
                          <w:r>
                            <w:rPr>
                              <w:sz w:val="18"/>
                            </w:rPr>
                            <w:t xml:space="preserve">Cancellation </w:t>
                          </w:r>
                          <w:proofErr w:type="gramStart"/>
                          <w:r>
                            <w:rPr>
                              <w:sz w:val="18"/>
                            </w:rPr>
                            <w:t>HT</w:t>
                          </w:r>
                          <w:r w:rsidRPr="00A71BB9">
                            <w:rPr>
                              <w:sz w:val="18"/>
                            </w:rPr>
                            <w:t xml:space="preserve"> </w:t>
                          </w:r>
                          <w:ins w:id="2250" w:author="Elena Vio" w:date="2016-04-21T11:20:00Z">
                            <w:r>
                              <w:rPr>
                                <w:sz w:val="18"/>
                              </w:rPr>
                              <w:t xml:space="preserve"> Assignment</w:t>
                            </w:r>
                            <w:proofErr w:type="gramEnd"/>
                            <w:r>
                              <w:rPr>
                                <w:sz w:val="18"/>
                              </w:rPr>
                              <w:t xml:space="preserve"> </w:t>
                            </w:r>
                          </w:ins>
                          <w:r>
                            <w:rPr>
                              <w:sz w:val="18"/>
                            </w:rPr>
                            <w:t>[PCC-Z</w:t>
                          </w:r>
                          <w:ins w:id="2251" w:author="Elena Vio" w:date="2016-04-21T11:21:00Z">
                            <w:r>
                              <w:rPr>
                                <w:sz w:val="18"/>
                              </w:rPr>
                              <w:t>2</w:t>
                            </w:r>
                          </w:ins>
                          <w:r>
                            <w:rPr>
                              <w:sz w:val="18"/>
                            </w:rPr>
                            <w:t>]</w:t>
                          </w:r>
                        </w:p>
                        <w:p w14:paraId="51C1BD9D" w14:textId="77777777" w:rsidR="00114D5E" w:rsidRDefault="00114D5E" w:rsidP="003706AD">
                          <w:pPr>
                            <w:spacing w:before="0"/>
                          </w:pPr>
                        </w:p>
                        <w:p w14:paraId="1093FF2A" w14:textId="77777777" w:rsidR="00114D5E" w:rsidRDefault="00114D5E" w:rsidP="003706AD">
                          <w:pPr>
                            <w:spacing w:before="0"/>
                            <w:jc w:val="center"/>
                            <w:rPr>
                              <w:sz w:val="18"/>
                            </w:rPr>
                          </w:pPr>
                          <w:r>
                            <w:rPr>
                              <w:sz w:val="18"/>
                            </w:rPr>
                            <w:t>Transaction Name [DOM-#]</w:t>
                          </w:r>
                        </w:p>
                      </w:txbxContent>
                    </v:textbox>
                  </v:oval>
                  <v:shape id="Text Box 24" o:spid="_x0000_s121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NDrxgAA&#10;ANwAAAAPAAAAZHJzL2Rvd25yZXYueG1sRI9bawIxFITfC/0P4Qh9Kd1sVbysRimFir5ZLe3rYXP2&#10;gpuTbZKu6783gtDHYWa+YZbr3jSiI+drywpekxQEcW51zaWCr+PHywyED8gaG8uk4EIe1qvHhyVm&#10;2p75k7pDKEWEsM9QQRVCm0np84oM+sS2xNErrDMYonSl1A7PEW4aOUzTiTRYc1yosKX3ivLT4c8o&#10;mI233Y/fjfbf+aRo5uF52m1+nVJPg/5tASJQH/7D9/ZWKxiNh3A7E4+AX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4NDrxgAAANwAAAAPAAAAAAAAAAAAAAAAAJcCAABkcnMv&#10;ZG93bnJldi54bWxQSwUGAAAAAAQABAD1AAAAigMAAAAA&#10;">
                    <v:textbox>
                      <w:txbxContent>
                        <w:p w14:paraId="315130CF" w14:textId="0EDD524A" w:rsidR="00114D5E" w:rsidRDefault="00114D5E" w:rsidP="00242733">
                          <w:pPr>
                            <w:spacing w:before="0"/>
                            <w:rPr>
                              <w:sz w:val="18"/>
                            </w:rPr>
                          </w:pPr>
                          <w:r>
                            <w:rPr>
                              <w:sz w:val="18"/>
                            </w:rPr>
                            <w:t>Sender</w:t>
                          </w:r>
                        </w:p>
                      </w:txbxContent>
                    </v:textbox>
                  </v:shape>
                  <v:line id="Line 25" o:spid="_x0000_s122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hUmIxwAAANwAAAAPAAAAAAAA&#10;AAAAAAAAAKECAABkcnMvZG93bnJldi54bWxQSwUGAAAAAAQABAD5AAAAlQMAAAAA&#10;"/>
                  <v:shape id="Text Box 26" o:spid="_x0000_s122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0ExQAA&#10;ANwAAAAPAAAAZHJzL2Rvd25yZXYueG1sRI9Ba8JAFITvBf/D8oReSt20BqvRVUSw6M3aUq+P7DMJ&#10;Zt+mu2tM/70rCB6HmfmGmS06U4uWnK8sK3gbJCCIc6srLhT8fK9fxyB8QNZYWyYF/+RhMe89zTDT&#10;9sJf1O5DISKEfYYKyhCaTEqfl2TQD2xDHL2jdQZDlK6Q2uElwk0t35NkJA1WHBdKbGhVUn7an42C&#10;cbppD3473P3mo2M9CS8f7eefU+q53y2nIAJ14RG+tzdawTBN4XYmHgE5v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1F7QTFAAAA3AAAAA8AAAAAAAAAAAAAAAAAlwIAAGRycy9k&#10;b3ducmV2LnhtbFBLBQYAAAAABAAEAPUAAACJAwAAAAA=&#10;">
                    <v:textbox>
                      <w:txbxContent>
                        <w:p w14:paraId="7316A908" w14:textId="77777777" w:rsidR="00114D5E" w:rsidRDefault="00114D5E" w:rsidP="003706AD">
                          <w:pPr>
                            <w:spacing w:before="0"/>
                            <w:rPr>
                              <w:sz w:val="18"/>
                            </w:rPr>
                          </w:pPr>
                          <w:r>
                            <w:rPr>
                              <w:sz w:val="18"/>
                            </w:rPr>
                            <w:t>XDS Document Repository</w:t>
                          </w:r>
                        </w:p>
                      </w:txbxContent>
                    </v:textbox>
                  </v:shape>
                  <v:line id="Line 27" o:spid="_x0000_s122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BPUYxwAAANwAAAAPAAAAAAAA&#10;AAAAAAAAAKECAABkcnMvZG93bnJldi54bWxQSwUGAAAAAAQABAD5AAAAlQMAAAAA&#10;"/>
                  <w10:anchorlock/>
                </v:group>
              </w:pict>
            </mc:Fallback>
          </mc:AlternateContent>
        </w:r>
      </w:ins>
    </w:p>
    <w:p w14:paraId="3452A9BA" w14:textId="16BF09DF" w:rsidR="003706AD" w:rsidRPr="003651D9" w:rsidRDefault="003706AD" w:rsidP="003706AD">
      <w:pPr>
        <w:pStyle w:val="FigureTitle"/>
        <w:rPr>
          <w:ins w:id="2252" w:author="Elena Vio" w:date="2016-04-21T11:20:00Z"/>
        </w:rPr>
      </w:pPr>
      <w:ins w:id="2253" w:author="Elena Vio" w:date="2016-04-21T11:20:00Z">
        <w:r>
          <w:t>Figure 3.Z2</w:t>
        </w:r>
        <w:r w:rsidRPr="003651D9">
          <w:t>.2-1: Use Case Diagram</w:t>
        </w:r>
      </w:ins>
    </w:p>
    <w:p w14:paraId="6246048F" w14:textId="77777777" w:rsidR="003706AD" w:rsidRPr="003651D9" w:rsidRDefault="003706AD" w:rsidP="003706AD">
      <w:pPr>
        <w:pStyle w:val="TableTitle"/>
        <w:rPr>
          <w:ins w:id="2254" w:author="Elena Vio" w:date="2016-04-21T11:20:00Z"/>
        </w:rPr>
      </w:pPr>
    </w:p>
    <w:p w14:paraId="3329C06F" w14:textId="72646825" w:rsidR="003706AD" w:rsidRPr="003651D9" w:rsidRDefault="003706AD" w:rsidP="003706AD">
      <w:pPr>
        <w:pStyle w:val="TableTitle"/>
        <w:rPr>
          <w:ins w:id="2255" w:author="Elena Vio" w:date="2016-04-21T11:20:00Z"/>
        </w:rPr>
      </w:pPr>
      <w:ins w:id="2256" w:author="Elena Vio" w:date="2016-04-21T11:20:00Z">
        <w:r>
          <w:t>Table 3.Z2</w:t>
        </w:r>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3706AD" w:rsidRPr="003651D9" w14:paraId="7CAD231D" w14:textId="77777777" w:rsidTr="00346EF8">
        <w:trPr>
          <w:ins w:id="2257" w:author="Elena Vio" w:date="2016-04-21T11:20:00Z"/>
        </w:trPr>
        <w:tc>
          <w:tcPr>
            <w:tcW w:w="1008" w:type="dxa"/>
            <w:shd w:val="clear" w:color="auto" w:fill="auto"/>
          </w:tcPr>
          <w:p w14:paraId="63C83E09" w14:textId="77777777" w:rsidR="003706AD" w:rsidRPr="003651D9" w:rsidRDefault="003706AD" w:rsidP="00346EF8">
            <w:pPr>
              <w:pStyle w:val="Corpodeltesto"/>
              <w:rPr>
                <w:ins w:id="2258" w:author="Elena Vio" w:date="2016-04-21T11:20:00Z"/>
                <w:b/>
              </w:rPr>
            </w:pPr>
            <w:ins w:id="2259" w:author="Elena Vio" w:date="2016-04-21T11:20:00Z">
              <w:r w:rsidRPr="003651D9">
                <w:rPr>
                  <w:b/>
                </w:rPr>
                <w:t>Actor:</w:t>
              </w:r>
            </w:ins>
          </w:p>
        </w:tc>
        <w:tc>
          <w:tcPr>
            <w:tcW w:w="8568" w:type="dxa"/>
          </w:tcPr>
          <w:p w14:paraId="1400C5B3" w14:textId="77777777" w:rsidR="003706AD" w:rsidRPr="003651D9" w:rsidRDefault="003706AD" w:rsidP="00346EF8">
            <w:pPr>
              <w:pStyle w:val="Corpodeltesto"/>
              <w:rPr>
                <w:ins w:id="2260" w:author="Elena Vio" w:date="2016-04-21T11:20:00Z"/>
              </w:rPr>
            </w:pPr>
            <w:ins w:id="2261" w:author="Elena Vio" w:date="2016-04-21T11:20:00Z">
              <w:r>
                <w:t>Sender: HT Requester or HT Manager</w:t>
              </w:r>
            </w:ins>
          </w:p>
        </w:tc>
      </w:tr>
      <w:tr w:rsidR="003706AD" w:rsidRPr="003651D9" w14:paraId="6A75E86B" w14:textId="77777777" w:rsidTr="00346EF8">
        <w:trPr>
          <w:trHeight w:val="435"/>
          <w:ins w:id="2262" w:author="Elena Vio" w:date="2016-04-21T11:20:00Z"/>
        </w:trPr>
        <w:tc>
          <w:tcPr>
            <w:tcW w:w="1008" w:type="dxa"/>
            <w:shd w:val="clear" w:color="auto" w:fill="auto"/>
          </w:tcPr>
          <w:p w14:paraId="19290D7E" w14:textId="77777777" w:rsidR="003706AD" w:rsidRPr="003651D9" w:rsidRDefault="003706AD" w:rsidP="00346EF8">
            <w:pPr>
              <w:pStyle w:val="Corpodeltesto"/>
              <w:rPr>
                <w:ins w:id="2263" w:author="Elena Vio" w:date="2016-04-21T11:20:00Z"/>
                <w:b/>
              </w:rPr>
            </w:pPr>
            <w:ins w:id="2264" w:author="Elena Vio" w:date="2016-04-21T11:20:00Z">
              <w:r w:rsidRPr="003651D9">
                <w:rPr>
                  <w:b/>
                </w:rPr>
                <w:lastRenderedPageBreak/>
                <w:t>Role:</w:t>
              </w:r>
            </w:ins>
          </w:p>
        </w:tc>
        <w:tc>
          <w:tcPr>
            <w:tcW w:w="8568" w:type="dxa"/>
          </w:tcPr>
          <w:p w14:paraId="56F75B49" w14:textId="1BCC4E12" w:rsidR="003706AD" w:rsidRPr="003651D9" w:rsidRDefault="003706AD" w:rsidP="00346EF8">
            <w:pPr>
              <w:pStyle w:val="Corpodeltesto"/>
              <w:tabs>
                <w:tab w:val="right" w:pos="9360"/>
              </w:tabs>
              <w:rPr>
                <w:ins w:id="2265" w:author="Elena Vio" w:date="2016-04-21T11:20:00Z"/>
              </w:rPr>
            </w:pPr>
            <w:ins w:id="2266" w:author="Elena Vio" w:date="2016-04-21T11:21:00Z">
              <w:r>
                <w:t>Revoke the assignment of a HT</w:t>
              </w:r>
            </w:ins>
            <w:ins w:id="2267" w:author="Elena Vio" w:date="2016-04-21T11:22:00Z">
              <w:r>
                <w:t xml:space="preserve"> </w:t>
              </w:r>
            </w:ins>
            <w:ins w:id="2268" w:author="Elena Vio" w:date="2016-04-21T11:21:00Z">
              <w:r>
                <w:t>Lead</w:t>
              </w:r>
            </w:ins>
            <w:ins w:id="2269" w:author="Elena Vio" w:date="2016-04-21T11:22:00Z">
              <w:r>
                <w:t xml:space="preserve"> or HT Involv</w:t>
              </w:r>
              <w:r w:rsidR="007E28CD">
                <w:t xml:space="preserve">ement already assigned but </w:t>
              </w:r>
              <w:proofErr w:type="gramStart"/>
              <w:r w:rsidR="007E28CD">
                <w:t>are</w:t>
              </w:r>
              <w:r>
                <w:t>n’t</w:t>
              </w:r>
              <w:proofErr w:type="gramEnd"/>
              <w:r>
                <w:t xml:space="preserve"> been accepted</w:t>
              </w:r>
            </w:ins>
            <w:ins w:id="2270" w:author="Elena Vio" w:date="2016-04-21T11:23:00Z">
              <w:r w:rsidR="007E28CD">
                <w:t xml:space="preserve"> yet</w:t>
              </w:r>
            </w:ins>
            <w:ins w:id="2271" w:author="Elena Vio" w:date="2016-04-21T11:22:00Z">
              <w:r>
                <w:t>.</w:t>
              </w:r>
            </w:ins>
          </w:p>
        </w:tc>
      </w:tr>
      <w:tr w:rsidR="003706AD" w:rsidRPr="003651D9" w14:paraId="0A095328" w14:textId="77777777" w:rsidTr="00346EF8">
        <w:trPr>
          <w:ins w:id="2272" w:author="Elena Vio" w:date="2016-04-21T11:20:00Z"/>
        </w:trPr>
        <w:tc>
          <w:tcPr>
            <w:tcW w:w="1008" w:type="dxa"/>
            <w:shd w:val="clear" w:color="auto" w:fill="auto"/>
          </w:tcPr>
          <w:p w14:paraId="48623619" w14:textId="77777777" w:rsidR="003706AD" w:rsidRPr="003651D9" w:rsidRDefault="003706AD" w:rsidP="00346EF8">
            <w:pPr>
              <w:pStyle w:val="Corpodeltesto"/>
              <w:rPr>
                <w:ins w:id="2273" w:author="Elena Vio" w:date="2016-04-21T11:20:00Z"/>
                <w:b/>
              </w:rPr>
            </w:pPr>
            <w:ins w:id="2274" w:author="Elena Vio" w:date="2016-04-21T11:20:00Z">
              <w:r w:rsidRPr="003651D9">
                <w:rPr>
                  <w:b/>
                </w:rPr>
                <w:t>Actor:</w:t>
              </w:r>
            </w:ins>
          </w:p>
        </w:tc>
        <w:tc>
          <w:tcPr>
            <w:tcW w:w="8568" w:type="dxa"/>
          </w:tcPr>
          <w:p w14:paraId="7AC24621" w14:textId="77777777" w:rsidR="003706AD" w:rsidRPr="003651D9" w:rsidRDefault="003706AD" w:rsidP="00346EF8">
            <w:pPr>
              <w:pStyle w:val="Corpodeltesto"/>
              <w:rPr>
                <w:ins w:id="2275" w:author="Elena Vio" w:date="2016-04-21T11:20:00Z"/>
              </w:rPr>
            </w:pPr>
            <w:ins w:id="2276" w:author="Elena Vio" w:date="2016-04-21T11:20:00Z">
              <w:r>
                <w:t>XDS Document Repository</w:t>
              </w:r>
            </w:ins>
          </w:p>
        </w:tc>
      </w:tr>
      <w:tr w:rsidR="003706AD" w:rsidRPr="003651D9" w14:paraId="204D4B2B" w14:textId="77777777" w:rsidTr="00346EF8">
        <w:trPr>
          <w:ins w:id="2277" w:author="Elena Vio" w:date="2016-04-21T11:20:00Z"/>
        </w:trPr>
        <w:tc>
          <w:tcPr>
            <w:tcW w:w="1008" w:type="dxa"/>
            <w:shd w:val="clear" w:color="auto" w:fill="auto"/>
          </w:tcPr>
          <w:p w14:paraId="22C7E00D" w14:textId="77777777" w:rsidR="003706AD" w:rsidRPr="003651D9" w:rsidRDefault="003706AD" w:rsidP="00346EF8">
            <w:pPr>
              <w:pStyle w:val="Corpodeltesto"/>
              <w:rPr>
                <w:ins w:id="2278" w:author="Elena Vio" w:date="2016-04-21T11:20:00Z"/>
                <w:b/>
              </w:rPr>
            </w:pPr>
            <w:ins w:id="2279" w:author="Elena Vio" w:date="2016-04-21T11:20:00Z">
              <w:r w:rsidRPr="003651D9">
                <w:rPr>
                  <w:b/>
                </w:rPr>
                <w:t>Role:</w:t>
              </w:r>
            </w:ins>
          </w:p>
        </w:tc>
        <w:tc>
          <w:tcPr>
            <w:tcW w:w="8568" w:type="dxa"/>
          </w:tcPr>
          <w:p w14:paraId="68EB273D" w14:textId="77777777" w:rsidR="003706AD" w:rsidRDefault="003706AD" w:rsidP="00346EF8">
            <w:pPr>
              <w:pStyle w:val="Corpodeltesto"/>
              <w:rPr>
                <w:ins w:id="2280" w:author="Elena Vio" w:date="2016-04-21T11:20:00Z"/>
              </w:rPr>
            </w:pPr>
            <w:ins w:id="2281" w:author="Elena Vio" w:date="2016-04-21T11:20:00Z">
              <w:r>
                <w:t>Receives, stores and eventually notifies the Workflow Document</w:t>
              </w:r>
            </w:ins>
          </w:p>
        </w:tc>
      </w:tr>
    </w:tbl>
    <w:p w14:paraId="50497BB3" w14:textId="77777777" w:rsidR="003706AD" w:rsidRPr="00597DB2" w:rsidRDefault="003706AD" w:rsidP="003706AD">
      <w:pPr>
        <w:pStyle w:val="Corpodeltesto"/>
        <w:rPr>
          <w:ins w:id="2282" w:author="Elena Vio" w:date="2016-04-21T11:20:00Z"/>
        </w:rPr>
      </w:pPr>
    </w:p>
    <w:p w14:paraId="3C34203C" w14:textId="740EAEB9" w:rsidR="008D138B" w:rsidRPr="000807AC" w:rsidRDefault="00B0239B" w:rsidP="008D138B">
      <w:pPr>
        <w:pStyle w:val="Titolo3"/>
        <w:numPr>
          <w:ilvl w:val="0"/>
          <w:numId w:val="0"/>
        </w:numPr>
        <w:rPr>
          <w:ins w:id="2283" w:author="Elena Vio" w:date="2016-04-21T10:37:00Z"/>
          <w:noProof w:val="0"/>
        </w:rPr>
      </w:pPr>
      <w:ins w:id="2284" w:author="Elena Vio" w:date="2016-04-21T10:37:00Z">
        <w:r>
          <w:rPr>
            <w:noProof w:val="0"/>
          </w:rPr>
          <w:t>3.Z2</w:t>
        </w:r>
        <w:r w:rsidR="008D138B">
          <w:rPr>
            <w:noProof w:val="0"/>
          </w:rPr>
          <w:t>.</w:t>
        </w:r>
        <w:r w:rsidR="008D138B" w:rsidRPr="000807AC">
          <w:rPr>
            <w:noProof w:val="0"/>
          </w:rPr>
          <w:t>3 Referenced Standards</w:t>
        </w:r>
        <w:bookmarkEnd w:id="2245"/>
      </w:ins>
    </w:p>
    <w:p w14:paraId="36C568E0" w14:textId="77777777" w:rsidR="008D138B" w:rsidRPr="007B5F8C" w:rsidRDefault="008D138B" w:rsidP="008D138B">
      <w:pPr>
        <w:pStyle w:val="AuthorInstructions"/>
        <w:rPr>
          <w:ins w:id="2285" w:author="Elena Vio" w:date="2016-04-21T10:37:00Z"/>
          <w:i w:val="0"/>
        </w:rPr>
      </w:pPr>
      <w:proofErr w:type="spellStart"/>
      <w:ins w:id="2286" w:author="Elena Vio" w:date="2016-04-21T10:37:00Z">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ins>
    </w:p>
    <w:p w14:paraId="4E55335D" w14:textId="4A9F78F4" w:rsidR="008D138B" w:rsidRPr="007B5F8C" w:rsidRDefault="008D138B" w:rsidP="008D138B">
      <w:pPr>
        <w:pStyle w:val="AuthorInstructions"/>
        <w:rPr>
          <w:ins w:id="2287" w:author="Elena Vio" w:date="2016-04-21T10:37:00Z"/>
          <w:i w:val="0"/>
        </w:rPr>
      </w:pPr>
      <w:ins w:id="2288" w:author="Elena Vio" w:date="2016-04-21T10:37:00Z">
        <w:r w:rsidRPr="007B5F8C">
          <w:rPr>
            <w:b/>
            <w:i w:val="0"/>
          </w:rPr>
          <w:t>XDW (Cross-Enterprise Document Workflow):</w:t>
        </w:r>
        <w:r w:rsidRPr="007B5F8C">
          <w:rPr>
            <w:i w:val="0"/>
          </w:rPr>
          <w:t xml:space="preserve">  </w:t>
        </w:r>
        <w:r>
          <w:rPr>
            <w:i w:val="0"/>
          </w:rPr>
          <w:t xml:space="preserve">For requirements and standards related to the </w:t>
        </w:r>
      </w:ins>
      <w:ins w:id="2289" w:author="Elena Vio" w:date="2016-04-21T11:59:00Z">
        <w:r w:rsidR="006C2A49">
          <w:rPr>
            <w:i w:val="0"/>
          </w:rPr>
          <w:t>Heart Team</w:t>
        </w:r>
      </w:ins>
      <w:ins w:id="2290" w:author="Elena Vio" w:date="2016-04-21T10:37:00Z">
        <w:r>
          <w:rPr>
            <w:i w:val="0"/>
          </w:rPr>
          <w:t xml:space="preserve">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ins>
    </w:p>
    <w:p w14:paraId="35A05665" w14:textId="5DCF1964" w:rsidR="008D138B" w:rsidRDefault="008D138B" w:rsidP="008D138B">
      <w:pPr>
        <w:pStyle w:val="Titolo3"/>
        <w:numPr>
          <w:ilvl w:val="0"/>
          <w:numId w:val="0"/>
        </w:numPr>
        <w:rPr>
          <w:ins w:id="2291" w:author="Elena Vio" w:date="2016-04-21T11:23:00Z"/>
          <w:noProof w:val="0"/>
        </w:rPr>
      </w:pPr>
      <w:bookmarkStart w:id="2292" w:name="_Toc321132958"/>
      <w:ins w:id="2293" w:author="Elena Vio" w:date="2016-04-21T10:37:00Z">
        <w:r w:rsidRPr="000807AC">
          <w:rPr>
            <w:noProof w:val="0"/>
          </w:rPr>
          <w:t>3.</w:t>
        </w:r>
        <w:r w:rsidR="00E05EE8">
          <w:rPr>
            <w:noProof w:val="0"/>
          </w:rPr>
          <w:t>Z2</w:t>
        </w:r>
        <w:r w:rsidRPr="000807AC">
          <w:rPr>
            <w:noProof w:val="0"/>
          </w:rPr>
          <w:t>.4 Interaction Diagram</w:t>
        </w:r>
      </w:ins>
      <w:bookmarkEnd w:id="2292"/>
    </w:p>
    <w:p w14:paraId="37382D2E" w14:textId="77777777" w:rsidR="00E05EE8" w:rsidRDefault="00E05EE8" w:rsidP="00E05EE8">
      <w:pPr>
        <w:pStyle w:val="Titolo3"/>
        <w:numPr>
          <w:ilvl w:val="0"/>
          <w:numId w:val="0"/>
        </w:numPr>
        <w:rPr>
          <w:ins w:id="2294" w:author="Elena Vio" w:date="2016-04-21T11:23:00Z"/>
          <w:noProof w:val="0"/>
        </w:rPr>
      </w:pPr>
    </w:p>
    <w:p w14:paraId="012A0D97" w14:textId="77777777" w:rsidR="00E05EE8" w:rsidRPr="008D138B" w:rsidRDefault="00E05EE8" w:rsidP="00E05EE8">
      <w:pPr>
        <w:pStyle w:val="Corpodeltesto"/>
        <w:rPr>
          <w:ins w:id="2295" w:author="Elena Vio" w:date="2016-04-21T11:23:00Z"/>
        </w:rPr>
      </w:pPr>
      <w:ins w:id="2296" w:author="Elena Vio" w:date="2016-04-21T11:23:00Z">
        <w:r>
          <w:rPr>
            <w:noProof/>
            <w:lang w:val="it-IT" w:eastAsia="it-IT"/>
          </w:rPr>
          <mc:AlternateContent>
            <mc:Choice Requires="wpg">
              <w:drawing>
                <wp:inline distT="0" distB="0" distL="0" distR="0" wp14:anchorId="4557FF18" wp14:editId="5BE2201F">
                  <wp:extent cx="5943600" cy="2400300"/>
                  <wp:effectExtent l="0" t="0" r="0" b="12700"/>
                  <wp:docPr id="34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34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56DC4" w14:textId="77777777" w:rsidR="00114D5E" w:rsidRPr="007C1AAC" w:rsidRDefault="00114D5E" w:rsidP="00E05EE8">
                                <w:pPr>
                                  <w:spacing w:before="0"/>
                                  <w:rPr>
                                    <w:sz w:val="22"/>
                                    <w:szCs w:val="22"/>
                                  </w:rPr>
                                </w:pPr>
                                <w:r>
                                  <w:rPr>
                                    <w:sz w:val="22"/>
                                    <w:szCs w:val="22"/>
                                  </w:rPr>
                                  <w:t>Sender</w:t>
                                </w:r>
                              </w:p>
                            </w:txbxContent>
                          </wps:txbx>
                          <wps:bodyPr rot="0" vert="horz" wrap="square" lIns="91440" tIns="45720" rIns="91440" bIns="45720" anchor="t" anchorCtr="0" upright="1">
                            <a:noAutofit/>
                          </wps:bodyPr>
                        </wps:wsp>
                        <wps:wsp>
                          <wps:cNvPr id="34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0" name="Text Box 32"/>
                          <wps:cNvSpPr txBox="1">
                            <a:spLocks noChangeArrowheads="1"/>
                          </wps:cNvSpPr>
                          <wps:spPr bwMode="auto">
                            <a:xfrm>
                              <a:off x="5293" y="9168"/>
                              <a:ext cx="25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983A" w14:textId="1D93D69A" w:rsidR="00114D5E" w:rsidRPr="007C1AAC" w:rsidRDefault="00114D5E" w:rsidP="00E05EE8">
                                <w:pPr>
                                  <w:spacing w:before="0"/>
                                  <w:rPr>
                                    <w:sz w:val="22"/>
                                    <w:szCs w:val="22"/>
                                  </w:rPr>
                                </w:pPr>
                                <w:r>
                                  <w:t>Cancellation HT</w:t>
                                </w:r>
                                <w:ins w:id="2297" w:author="Elena Vio" w:date="2016-04-21T11:24:00Z">
                                  <w:r>
                                    <w:t xml:space="preserve"> Assignment</w:t>
                                  </w:r>
                                </w:ins>
                              </w:p>
                            </w:txbxContent>
                          </wps:txbx>
                          <wps:bodyPr rot="0" vert="horz" wrap="square" lIns="0" tIns="0" rIns="0" bIns="0" anchor="t" anchorCtr="0" upright="1">
                            <a:noAutofit/>
                          </wps:bodyPr>
                        </wps:wsp>
                        <wps:wsp>
                          <wps:cNvPr id="35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DCC9D" w14:textId="77777777" w:rsidR="00114D5E" w:rsidRPr="007C1AAC" w:rsidRDefault="00114D5E" w:rsidP="00E05EE8">
                                <w:pPr>
                                  <w:spacing w:before="0"/>
                                  <w:jc w:val="center"/>
                                  <w:rPr>
                                    <w:sz w:val="22"/>
                                    <w:szCs w:val="22"/>
                                  </w:rPr>
                                </w:pPr>
                                <w:r>
                                  <w:rPr>
                                    <w:sz w:val="22"/>
                                    <w:szCs w:val="22"/>
                                  </w:rPr>
                                  <w:t>XDS Document Repository</w:t>
                                </w:r>
                              </w:p>
                              <w:p w14:paraId="21AFA0B1" w14:textId="77777777" w:rsidR="00114D5E" w:rsidRDefault="00114D5E" w:rsidP="00E05EE8">
                                <w:pPr>
                                  <w:spacing w:before="0"/>
                                </w:pPr>
                              </w:p>
                              <w:p w14:paraId="69B4714D" w14:textId="77777777" w:rsidR="00114D5E" w:rsidRPr="007C1AAC" w:rsidRDefault="00114D5E" w:rsidP="00E05EE8">
                                <w:pPr>
                                  <w:spacing w:before="0"/>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35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DD6CA" w14:textId="77777777" w:rsidR="00114D5E" w:rsidRPr="007C1AAC" w:rsidRDefault="00114D5E" w:rsidP="00E05EE8">
                                <w:pPr>
                                  <w:spacing w:before="0"/>
                                  <w:rPr>
                                    <w:sz w:val="22"/>
                                    <w:szCs w:val="22"/>
                                  </w:rPr>
                                </w:pPr>
                                <w:r>
                                  <w:t>Provide And Register Document set-b Response</w:t>
                                </w:r>
                                <w:r w:rsidDel="00281B77">
                                  <w:rPr>
                                    <w:sz w:val="22"/>
                                    <w:szCs w:val="22"/>
                                  </w:rPr>
                                  <w:t xml:space="preserve"> </w:t>
                                </w:r>
                              </w:p>
                              <w:p w14:paraId="2B75D428" w14:textId="77777777" w:rsidR="00114D5E" w:rsidRDefault="00114D5E" w:rsidP="00E05EE8">
                                <w:pPr>
                                  <w:spacing w:before="0"/>
                                </w:pPr>
                              </w:p>
                              <w:p w14:paraId="6258D507" w14:textId="77777777" w:rsidR="00114D5E" w:rsidRPr="007C1AAC" w:rsidRDefault="00114D5E" w:rsidP="00E05EE8">
                                <w:pPr>
                                  <w:spacing w:before="0"/>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22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">
                  <o:lock v:ext="edit" aspectratio="t"/>
                  <v:rect id="AutoShape 29" o:spid="_x0000_s122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dRHxQAA&#10;ANwAAAAPAAAAZHJzL2Rvd25yZXYueG1sRI9Ba8JAFITvQv/D8gpepG6q0pbUVYpQDCKIsfX8yL4m&#10;odm3Mbsm8d+7guBxmJlvmPmyN5VoqXGlZQWv4wgEcWZ1ybmCn8P3ywcI55E1VpZJwYUcLBdPgznG&#10;2na8pzb1uQgQdjEqKLyvYyldVpBBN7Y1cfD+bGPQB9nkUjfYBbip5CSK3qTBksNCgTWtCsr+07NR&#10;0GW79njYruVudEwsn5LTKv3dKDV87r8+QXjq/SN8bydawXT2D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11EfFAAAA3AAAAA8AAAAAAAAAAAAAAAAAlwIAAGRycy9k&#10;b3ducmV2LnhtbFBLBQYAAAAABAAEAPUAAACJAwAAAAA=&#10;" filled="f" stroked="f">
                    <o:lock v:ext="edit" aspectratio="t" text="t"/>
                  </v:rect>
                  <v:shape id="Text Box 30" o:spid="_x0000_s122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JQ2wQAA&#10;ANwAAAAPAAAAZHJzL2Rvd25yZXYueG1sRE/JbsIwEL1X4h+sQeJSEQeasgQMKkhUXKF8wBBPFhGP&#10;o9glyd/XB6Qen96+3femFk9qXWVZwSyKQRBnVldcKLj9nKYrEM4ja6wtk4KBHOx3o7ctptp2fKHn&#10;1RcihLBLUUHpfZNK6bKSDLrINsSBy21r0AfYFlK32IVwU8t5HC+kwYpDQ4kNHUvKHtdfoyA/d++f&#10;6+7+7W/LS7I4YLW820Gpybj/2oDw1Pt/8ct91go+kr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kSUNsEAAADcAAAADwAAAAAAAAAAAAAAAACXAgAAZHJzL2Rvd25y&#10;ZXYueG1sUEsFBgAAAAAEAAQA9QAAAIUDAAAAAA==&#10;" stroked="f">
                    <v:textbox>
                      <w:txbxContent>
                        <w:p w14:paraId="5DA56DC4" w14:textId="77777777" w:rsidR="00114D5E" w:rsidRPr="007C1AAC" w:rsidRDefault="00114D5E" w:rsidP="00E05EE8">
                          <w:pPr>
                            <w:spacing w:before="0"/>
                            <w:rPr>
                              <w:sz w:val="22"/>
                              <w:szCs w:val="22"/>
                            </w:rPr>
                          </w:pPr>
                          <w:r>
                            <w:rPr>
                              <w:sz w:val="22"/>
                              <w:szCs w:val="22"/>
                            </w:rPr>
                            <w:t>Sender</w:t>
                          </w:r>
                        </w:p>
                      </w:txbxContent>
                    </v:textbox>
                  </v:shape>
                  <v:line id="Line 31" o:spid="_x0000_s122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4udsQAAADcAAAADwAAAGRycy9kb3ducmV2LnhtbESPS2sCMRSF9wX/Q7iCO83YlqKjUUQQ&#10;XNgWH7i+TK4zo5ObMYnj+O9NQejycB4fZzpvTSUacr60rGA4SEAQZ1aXnCs47Ff9EQgfkDVWlknB&#10;gzzMZ523Kaba3nlLzS7kIo6wT1FBEUKdSumzggz6ga2Jo3eyzmCI0uVSO7zHcVPJ9yT5kgZLjoQC&#10;a1oWlF12NxO5Wb5x1+P50q5P35vVlZvxz/5XqV63XUxABGrDf/jVXmsFH59j+DsTj4C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vi52xAAAANwAAAAPAAAAAAAAAAAA&#10;AAAAAKECAABkcnMvZG93bnJldi54bWxQSwUGAAAAAAQABAD5AAAAkgMAAAAA&#10;">
                    <v:stroke dashstyle="dash"/>
                  </v:line>
                  <v:shape id="Text Box 32" o:spid="_x0000_s1227" type="#_x0000_t202" style="position:absolute;left:5293;top:9168;width:258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qRATwgAA&#10;ANwAAAAPAAAAZHJzL2Rvd25yZXYueG1sRE/Pa8IwFL4P9j+EN/A2UzeUWY0iYwNBENt68Phsnm2w&#10;eemaqPW/Nwdhx4/v93zZ20ZcqfPGsYLRMAFBXDptuFKwL37fv0D4gKyxcUwK7uRhuXh9mWOq3Y0z&#10;uuahEjGEfYoK6hDaVEpf1mTRD11LHLmT6yyGCLtK6g5vMdw28iNJJtKi4dhQY0vfNZXn/GIVrA6c&#10;/Zi/7XGXnTJTFNOEN5OzUoO3fjUDEagP/+Kne60VfI7j/H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EBPCAAAA3AAAAA8AAAAAAAAAAAAAAAAAlwIAAGRycy9kb3du&#10;cmV2LnhtbFBLBQYAAAAABAAEAPUAAACGAwAAAAA=&#10;" filled="f" stroked="f">
                    <v:textbox inset="0,0,0,0">
                      <w:txbxContent>
                        <w:p w14:paraId="3A08983A" w14:textId="1D93D69A" w:rsidR="00114D5E" w:rsidRPr="007C1AAC" w:rsidRDefault="00114D5E" w:rsidP="00E05EE8">
                          <w:pPr>
                            <w:spacing w:before="0"/>
                            <w:rPr>
                              <w:sz w:val="22"/>
                              <w:szCs w:val="22"/>
                            </w:rPr>
                          </w:pPr>
                          <w:r>
                            <w:t>Cancellation HT</w:t>
                          </w:r>
                          <w:ins w:id="2298" w:author="Elena Vio" w:date="2016-04-21T11:24:00Z">
                            <w:r>
                              <w:t xml:space="preserve"> Assignment</w:t>
                            </w:r>
                          </w:ins>
                        </w:p>
                      </w:txbxContent>
                    </v:textbox>
                  </v:shape>
                  <v:line id="Line 33" o:spid="_x0000_s122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G0rcQAAADcAAAADwAAAGRycy9kb3ducmV2LnhtbESPX2vCMBTF3wW/Q7iCbzNVmbjOKCII&#10;PriJVfZ8aa5tZ3NTk1i7b78MBj4ezp8fZ7HqTC1acr6yrGA8SkAQ51ZXXCg4n7YvcxA+IGusLZOC&#10;H/KwWvZ7C0y1ffCR2iwUIo6wT1FBGUKTSunzkgz6kW2Io3exzmCI0hVSO3zEcVPLSZLMpMGKI6HE&#10;hjYl5dfsbiI3L/bu9vV97XaXj/32xu3b5+mg1HDQrd9BBOrCM/zf3mkF09cx/J2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EbStxAAAANwAAAAPAAAAAAAAAAAA&#10;AAAAAKECAABkcnMvZG93bnJldi54bWxQSwUGAAAAAAQABAD5AAAAkgMAAAAA&#10;">
                    <v:stroke dashstyle="dash"/>
                  </v:line>
                  <v:rect id="Rectangle 34" o:spid="_x0000_s122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gWCxQAA&#10;ANwAAAAPAAAAZHJzL2Rvd25yZXYueG1sRI9Pa8JAFMTvQr/D8gq96cZIpaauIpaU9qjx4u01+5qk&#10;Zt+G7OZP/fRuQehxmJnfMOvtaGrRU+sqywrmswgEcW51xYWCU5ZOX0A4j6yxtkwKfsnBdvMwWWOi&#10;7cAH6o++EAHCLkEFpfdNIqXLSzLoZrYhDt63bQ36INtC6haHADe1jKNoKQ1WHBZKbGhfUn45dkbB&#10;VxWf8HrI3iOzShf+c8x+uvObUk+P4+4VhKfR/4fv7Q+tYPEcw9+ZcATk5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GBYLFAAAA3AAAAA8AAAAAAAAAAAAAAAAAlwIAAGRycy9k&#10;b3ducmV2LnhtbFBLBQYAAAAABAAEAPUAAACJAwAAAAA=&#10;"/>
                  <v:rect id="Rectangle 35" o:spid="_x0000_s123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qAZxQAA&#10;ANwAAAAPAAAAZHJzL2Rvd25yZXYueG1sRI9Pa8JAFMTvhX6H5RV6azY1KG10ldJi0WP+XHp7Zp9J&#10;bPZtyK6a+uldQehxmJnfMIvVaDpxosG1lhW8RjEI4srqlmsFZbF+eQPhPLLGzjIp+CMHq+XjwwJT&#10;bc+c0Sn3tQgQdikqaLzvUyld1ZBBF9meOHh7Oxj0QQ611AOeA9x0chLHM2mw5bDQYE+fDVW/+dEo&#10;2LWTEi9Z8R2b93Xit2NxOP58KfX8NH7MQXga/X/43t5oBck0gduZcAT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KoBnFAAAA3AAAAA8AAAAAAAAAAAAAAAAAlwIAAGRycy9k&#10;b3ducmV2LnhtbFBLBQYAAAAABAAEAPUAAACJAwAAAAA=&#10;"/>
                  <v:line id="Line 36" o:spid="_x0000_s123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42XtcUAAADcAAAADwAAAGRycy9kb3ducmV2LnhtbESPQWsCMRSE74L/ITyhN81qa61bo5Qu&#10;goe2oJaeXzevm8XNy7KJa/rvTUHocZiZb5jVJtpG9NT52rGC6SQDQVw6XXOl4PO4HT+B8AFZY+OY&#10;FPySh816OFhhrt2F99QfQiUShH2OCkwIbS6lLw1Z9BPXEifvx3UWQ5JdJXWHlwS3jZxl2aO0WHNa&#10;MNjSq6HydDhbBQtT7OVCFm/Hj6Kvp8v4Hr++l0rdjeLLM4hAMfyHb+2dVnA/f4C/M+kIyP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42XtcUAAADcAAAADwAAAAAAAAAA&#10;AAAAAAChAgAAZHJzL2Rvd25yZXYueG1sUEsFBgAAAAAEAAQA+QAAAJMDAAAAAA==&#10;">
                    <v:stroke endarrow="block"/>
                  </v:line>
                  <v:shape id="Text Box 37" o:spid="_x0000_s123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K11xQAA&#10;ANwAAAAPAAAAZHJzL2Rvd25yZXYueG1sRI/NasMwEITvgb6D2EIvoZGb1vlxo5i00OKr3TzAxtrY&#10;ptbKWKrtvH0VCOQ4zMw3zC6dTCsG6l1jWcHLIgJBXFrdcKXg+PP1vAHhPLLG1jIpuJCDdP8w22Gi&#10;7cg5DYWvRICwS1BB7X2XSOnKmgy6he2Ig3e2vUEfZF9J3eMY4KaVyyhaSYMNh4UaO/qsqfwt/oyC&#10;czbO4+14+vbHdf62+sBmfbIXpZ4ep8M7CE+Tv4dv7UwreI1juJ4JR0D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crXXFAAAA3AAAAA8AAAAAAAAAAAAAAAAAlwIAAGRycy9k&#10;b3ducmV2LnhtbFBLBQYAAAAABAAEAPUAAACJAwAAAAA=&#10;" stroked="f">
                    <v:textbox>
                      <w:txbxContent>
                        <w:p w14:paraId="764DCC9D" w14:textId="77777777" w:rsidR="00114D5E" w:rsidRPr="007C1AAC" w:rsidRDefault="00114D5E" w:rsidP="00E05EE8">
                          <w:pPr>
                            <w:spacing w:before="0"/>
                            <w:jc w:val="center"/>
                            <w:rPr>
                              <w:sz w:val="22"/>
                              <w:szCs w:val="22"/>
                            </w:rPr>
                          </w:pPr>
                          <w:r>
                            <w:rPr>
                              <w:sz w:val="22"/>
                              <w:szCs w:val="22"/>
                            </w:rPr>
                            <w:t>XDS Document Repository</w:t>
                          </w:r>
                        </w:p>
                        <w:p w14:paraId="21AFA0B1" w14:textId="77777777" w:rsidR="00114D5E" w:rsidRDefault="00114D5E" w:rsidP="00E05EE8">
                          <w:pPr>
                            <w:spacing w:before="0"/>
                          </w:pPr>
                        </w:p>
                        <w:p w14:paraId="69B4714D" w14:textId="77777777" w:rsidR="00114D5E" w:rsidRPr="007C1AAC" w:rsidRDefault="00114D5E" w:rsidP="00E05EE8">
                          <w:pPr>
                            <w:spacing w:before="0"/>
                            <w:jc w:val="center"/>
                            <w:rPr>
                              <w:sz w:val="22"/>
                              <w:szCs w:val="22"/>
                            </w:rPr>
                          </w:pPr>
                          <w:r w:rsidRPr="007C1AAC">
                            <w:rPr>
                              <w:sz w:val="22"/>
                              <w:szCs w:val="22"/>
                            </w:rPr>
                            <w:t>A</w:t>
                          </w:r>
                          <w:r>
                            <w:rPr>
                              <w:sz w:val="22"/>
                              <w:szCs w:val="22"/>
                            </w:rPr>
                            <w:t>ctor D</w:t>
                          </w:r>
                        </w:p>
                      </w:txbxContent>
                    </v:textbox>
                  </v:shape>
                  <v:line id="Line 38" o:spid="_x0000_s123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2zrysUAAADcAAAADwAAAGRycy9kb3ducmV2LnhtbESPQWvCQBCF74L/YZmCl1A3bVDa6Cq2&#10;KhSkh6qHHofsmIRmZ0N21PTfdwuCx8eb971582XvGnWhLtSeDTyNU1DEhbc1lwaOh+3jC6ggyBYb&#10;z2TglwIsF8PBHHPrr/xFl72UKkI45GigEmlzrUNRkcMw9i1x9E6+cyhRdqW2HV4j3DX6OU2n2mHN&#10;saHClt4rKn72Zxff2H7yOsuSN6eT5JU237JLtRgzeuhXM1BCvdyPb+kPayCbTOF/TCSAXv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2zrysUAAADcAAAADwAAAAAAAAAA&#10;AAAAAAChAgAAZHJzL2Rvd25yZXYueG1sUEsFBgAAAAAEAAQA+QAAAJMDAAAAAA==&#10;">
                    <v:stroke endarrow="block"/>
                  </v:line>
                  <v:shape id="Text Box 39" o:spid="_x0000_s123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IhnxgAA&#10;ANwAAAAPAAAAZHJzL2Rvd25yZXYueG1sRI9Ba8JAFITvQv/D8gq96aYt2p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QIhnxgAAANwAAAAPAAAAAAAAAAAAAAAAAJcCAABkcnMv&#10;ZG93bnJldi54bWxQSwUGAAAAAAQABAD1AAAAigMAAAAA&#10;" filled="f" stroked="f">
                    <v:textbox inset="0,0,0,0">
                      <w:txbxContent>
                        <w:p w14:paraId="1B8DD6CA" w14:textId="77777777" w:rsidR="00114D5E" w:rsidRPr="007C1AAC" w:rsidRDefault="00114D5E" w:rsidP="00E05EE8">
                          <w:pPr>
                            <w:spacing w:before="0"/>
                            <w:rPr>
                              <w:sz w:val="22"/>
                              <w:szCs w:val="22"/>
                            </w:rPr>
                          </w:pPr>
                          <w:r>
                            <w:t>Provide And Register Document set-b Response</w:t>
                          </w:r>
                          <w:r w:rsidDel="00281B77">
                            <w:rPr>
                              <w:sz w:val="22"/>
                              <w:szCs w:val="22"/>
                            </w:rPr>
                            <w:t xml:space="preserve"> </w:t>
                          </w:r>
                        </w:p>
                        <w:p w14:paraId="2B75D428" w14:textId="77777777" w:rsidR="00114D5E" w:rsidRDefault="00114D5E" w:rsidP="00E05EE8">
                          <w:pPr>
                            <w:spacing w:before="0"/>
                          </w:pPr>
                        </w:p>
                        <w:p w14:paraId="6258D507" w14:textId="77777777" w:rsidR="00114D5E" w:rsidRPr="007C1AAC" w:rsidRDefault="00114D5E" w:rsidP="00E05EE8">
                          <w:pPr>
                            <w:spacing w:before="0"/>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3CA7A8AF" w14:textId="77777777" w:rsidR="00E05EE8" w:rsidRPr="00E05EE8" w:rsidRDefault="00E05EE8" w:rsidP="007067B2">
      <w:pPr>
        <w:pStyle w:val="Corpodeltesto"/>
        <w:rPr>
          <w:ins w:id="2299" w:author="Elena Vio" w:date="2016-04-21T10:37:00Z"/>
        </w:rPr>
      </w:pPr>
    </w:p>
    <w:p w14:paraId="631F31D6" w14:textId="4FA3074D" w:rsidR="008D138B" w:rsidRPr="000807AC" w:rsidRDefault="008D138B" w:rsidP="008D138B">
      <w:pPr>
        <w:pStyle w:val="Corpodeltesto"/>
        <w:jc w:val="center"/>
        <w:rPr>
          <w:ins w:id="2300" w:author="Elena Vio" w:date="2016-04-21T10:37:00Z"/>
        </w:rPr>
      </w:pPr>
    </w:p>
    <w:p w14:paraId="3EC7D415" w14:textId="5A631649" w:rsidR="008D138B" w:rsidRPr="00172C56" w:rsidRDefault="008D138B" w:rsidP="008D138B">
      <w:pPr>
        <w:pStyle w:val="Titolo4"/>
        <w:numPr>
          <w:ilvl w:val="0"/>
          <w:numId w:val="0"/>
        </w:numPr>
        <w:rPr>
          <w:ins w:id="2301" w:author="Elena Vio" w:date="2016-04-21T10:37:00Z"/>
          <w:noProof w:val="0"/>
        </w:rPr>
      </w:pPr>
      <w:bookmarkStart w:id="2302" w:name="_Toc321132959"/>
      <w:ins w:id="2303" w:author="Elena Vio" w:date="2016-04-21T10:37:00Z">
        <w:r w:rsidRPr="000807AC">
          <w:rPr>
            <w:noProof w:val="0"/>
          </w:rPr>
          <w:t>3.</w:t>
        </w:r>
        <w:r w:rsidR="00E05EE8">
          <w:rPr>
            <w:noProof w:val="0"/>
          </w:rPr>
          <w:t>Z2</w:t>
        </w:r>
        <w:r w:rsidRPr="000807AC">
          <w:rPr>
            <w:noProof w:val="0"/>
          </w:rPr>
          <w:t xml:space="preserve">.4.1 </w:t>
        </w:r>
        <w:r>
          <w:rPr>
            <w:noProof w:val="0"/>
          </w:rPr>
          <w:t>Submit Revoke</w:t>
        </w:r>
        <w:bookmarkEnd w:id="2302"/>
      </w:ins>
    </w:p>
    <w:p w14:paraId="131FEE57" w14:textId="53AC129F" w:rsidR="008D138B" w:rsidRDefault="008D138B" w:rsidP="008D138B">
      <w:pPr>
        <w:pStyle w:val="AuthorInstructions"/>
        <w:rPr>
          <w:ins w:id="2304" w:author="Elena Vio" w:date="2016-04-21T10:37:00Z"/>
          <w:i w:val="0"/>
        </w:rPr>
      </w:pPr>
      <w:ins w:id="2305" w:author="Elena Vio" w:date="2016-04-21T10:37:00Z">
        <w:r>
          <w:rPr>
            <w:i w:val="0"/>
          </w:rPr>
          <w:t xml:space="preserve">This message </w:t>
        </w:r>
      </w:ins>
      <w:ins w:id="2306" w:author="Elena Vio" w:date="2016-04-21T11:24:00Z">
        <w:r w:rsidR="000554D2" w:rsidRPr="000554D2">
          <w:rPr>
            <w:i w:val="0"/>
          </w:rPr>
          <w:t>revokes the assignment of a HT Lead or HT Involvement tasks</w:t>
        </w:r>
      </w:ins>
      <w:ins w:id="2307" w:author="Elena Vio" w:date="2016-04-21T10:37:00Z">
        <w:r w:rsidRPr="00B60EB2">
          <w:rPr>
            <w:i w:val="0"/>
          </w:rPr>
          <w:t>.</w:t>
        </w:r>
      </w:ins>
    </w:p>
    <w:p w14:paraId="4B0748BC" w14:textId="77777777" w:rsidR="008D138B" w:rsidRDefault="008D138B" w:rsidP="008D138B">
      <w:pPr>
        <w:pStyle w:val="AuthorInstructions"/>
        <w:rPr>
          <w:ins w:id="2308" w:author="Elena Vio" w:date="2016-04-21T10:37:00Z"/>
        </w:rPr>
      </w:pPr>
    </w:p>
    <w:p w14:paraId="717E38EC" w14:textId="2B883EF3" w:rsidR="008D138B" w:rsidRPr="000807AC" w:rsidRDefault="008D138B" w:rsidP="008D138B">
      <w:pPr>
        <w:pStyle w:val="Titolo5"/>
        <w:numPr>
          <w:ilvl w:val="0"/>
          <w:numId w:val="0"/>
        </w:numPr>
        <w:rPr>
          <w:ins w:id="2309" w:author="Elena Vio" w:date="2016-04-21T10:37:00Z"/>
          <w:noProof w:val="0"/>
        </w:rPr>
      </w:pPr>
      <w:bookmarkStart w:id="2310" w:name="_Toc321132960"/>
      <w:ins w:id="2311" w:author="Elena Vio" w:date="2016-04-21T10:37:00Z">
        <w:r w:rsidRPr="000807AC">
          <w:rPr>
            <w:noProof w:val="0"/>
          </w:rPr>
          <w:t>3.</w:t>
        </w:r>
        <w:r w:rsidR="000554D2">
          <w:rPr>
            <w:noProof w:val="0"/>
          </w:rPr>
          <w:t>Z2</w:t>
        </w:r>
        <w:r w:rsidRPr="000807AC">
          <w:rPr>
            <w:noProof w:val="0"/>
          </w:rPr>
          <w:t>.4.1.1 Trigger Events</w:t>
        </w:r>
        <w:bookmarkEnd w:id="2310"/>
      </w:ins>
    </w:p>
    <w:p w14:paraId="125AB3C4" w14:textId="185FFD59" w:rsidR="008D138B" w:rsidRDefault="008D138B" w:rsidP="008D138B">
      <w:pPr>
        <w:rPr>
          <w:ins w:id="2312" w:author="Elena Vio" w:date="2016-04-21T10:37:00Z"/>
        </w:rPr>
      </w:pPr>
      <w:ins w:id="2313" w:author="Elena Vio" w:date="2016-04-21T10:37:00Z">
        <w:r>
          <w:t xml:space="preserve">The </w:t>
        </w:r>
      </w:ins>
      <w:proofErr w:type="spellStart"/>
      <w:ins w:id="2314" w:author="Elena Vio" w:date="2016-04-21T11:24:00Z">
        <w:r w:rsidR="006974B6">
          <w:t>Ht</w:t>
        </w:r>
        <w:proofErr w:type="spellEnd"/>
        <w:r w:rsidR="006974B6">
          <w:t xml:space="preserve"> Reque</w:t>
        </w:r>
      </w:ins>
      <w:ins w:id="2315" w:author="Elena Vio" w:date="2016-04-21T11:27:00Z">
        <w:r w:rsidR="00A478A5">
          <w:t>s</w:t>
        </w:r>
      </w:ins>
      <w:ins w:id="2316" w:author="Elena Vio" w:date="2016-04-21T11:24:00Z">
        <w:r w:rsidR="006974B6">
          <w:t>ter or HT Manager</w:t>
        </w:r>
      </w:ins>
      <w:ins w:id="2317" w:author="Elena Vio" w:date="2016-04-21T10:37:00Z">
        <w:r>
          <w:t xml:space="preserve"> sends this message when it decides to revoke</w:t>
        </w:r>
      </w:ins>
      <w:ins w:id="2318" w:author="Elena Vio" w:date="2016-04-21T11:25:00Z">
        <w:r w:rsidR="006974B6">
          <w:t xml:space="preserve"> </w:t>
        </w:r>
      </w:ins>
      <w:ins w:id="2319" w:author="Elena Vio" w:date="2016-04-21T10:37:00Z">
        <w:r>
          <w:t xml:space="preserve">an assigned </w:t>
        </w:r>
      </w:ins>
      <w:ins w:id="2320" w:author="Elena Vio" w:date="2016-04-21T11:25:00Z">
        <w:r w:rsidR="006974B6">
          <w:t>Lead or Involvement</w:t>
        </w:r>
      </w:ins>
      <w:ins w:id="2321" w:author="Elena Vio" w:date="2016-04-21T10:37:00Z">
        <w:r>
          <w:t xml:space="preserve"> task</w:t>
        </w:r>
      </w:ins>
      <w:ins w:id="2322" w:author="Elena Vio" w:date="2016-04-21T11:26:00Z">
        <w:r w:rsidR="006974B6">
          <w:t xml:space="preserve"> respectively</w:t>
        </w:r>
      </w:ins>
      <w:ins w:id="2323" w:author="Elena Vio" w:date="2016-04-21T10:37:00Z">
        <w:r>
          <w:t xml:space="preserve">. </w:t>
        </w:r>
        <w:r w:rsidRPr="00877E2A">
          <w:t xml:space="preserve">The business logic used by the </w:t>
        </w:r>
      </w:ins>
      <w:ins w:id="2324" w:author="Elena Vio" w:date="2016-04-21T11:26:00Z">
        <w:r w:rsidR="006974B6">
          <w:t>HT Requester or HT Manager</w:t>
        </w:r>
      </w:ins>
      <w:ins w:id="2325" w:author="Elena Vio" w:date="2016-04-21T10:37:00Z">
        <w:r w:rsidRPr="00877E2A">
          <w:t xml:space="preserve"> </w:t>
        </w:r>
        <w:r w:rsidRPr="00877E2A">
          <w:lastRenderedPageBreak/>
          <w:t xml:space="preserve">to make this decision is out of scope for this transaction and should be agreed </w:t>
        </w:r>
        <w:r>
          <w:t>upon as</w:t>
        </w:r>
        <w:r w:rsidRPr="00877E2A">
          <w:t xml:space="preserve"> Domain Policies</w:t>
        </w:r>
        <w:r>
          <w:t xml:space="preserve"> (e.g. </w:t>
        </w:r>
        <w:r w:rsidRPr="00877E2A">
          <w:t>inactivity time of the Performer, network issues related to the Performer, etc.</w:t>
        </w:r>
        <w:r>
          <w:t>)</w:t>
        </w:r>
        <w:r w:rsidRPr="00877E2A">
          <w:t>.</w:t>
        </w:r>
      </w:ins>
    </w:p>
    <w:p w14:paraId="10EBEC9B" w14:textId="0DDDCBA2" w:rsidR="00A478A5" w:rsidRDefault="00A478A5" w:rsidP="007067B2">
      <w:pPr>
        <w:rPr>
          <w:ins w:id="2326" w:author="Elena Vio" w:date="2016-04-21T11:29:00Z"/>
        </w:rPr>
      </w:pPr>
      <w:ins w:id="2327" w:author="Elena Vio" w:date="2016-04-21T11:27:00Z">
        <w:r>
          <w:t xml:space="preserve">The </w:t>
        </w:r>
        <w:r w:rsidRPr="00FB69F2">
          <w:rPr>
            <w:b/>
          </w:rPr>
          <w:t>pre-conditions</w:t>
        </w:r>
        <w:r>
          <w:t xml:space="preserve"> for the HT Requester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 xml:space="preserve">he HT Request </w:t>
        </w:r>
        <w:r w:rsidRPr="00A555FB">
          <w:t xml:space="preserve">task is </w:t>
        </w:r>
        <w:r>
          <w:t>“COMPLETED</w:t>
        </w:r>
        <w:r w:rsidRPr="00A555FB">
          <w:t>”</w:t>
        </w:r>
        <w:r w:rsidRPr="00FB69F2">
          <w:rPr>
            <w:b/>
          </w:rPr>
          <w:t xml:space="preserve"> </w:t>
        </w:r>
        <w:r>
          <w:t>(</w:t>
        </w:r>
        <w:r w:rsidRPr="00FB69F2">
          <w:rPr>
            <w:rFonts w:ascii="Courier" w:hAnsi="Courier"/>
            <w:b/>
          </w:rPr>
          <w:t>WorkflowDocument/TaskList/XDWTask/taskData/taskDetails/status</w:t>
        </w:r>
        <w:r>
          <w:t xml:space="preserve">=”COMPLETED” </w:t>
        </w:r>
        <w:r w:rsidRPr="00855164">
          <w:t>and</w:t>
        </w:r>
        <w:r w:rsidRPr="00FB69F2">
          <w:rPr>
            <w:b/>
          </w:rPr>
          <w:t xml:space="preserve"> </w:t>
        </w:r>
        <w:r w:rsidRPr="00FB69F2">
          <w:rPr>
            <w:rFonts w:ascii="Courier" w:hAnsi="Courier"/>
            <w:b/>
          </w:rPr>
          <w:t>WorkflowDocument/TaskList/XDWTask/taskData/taskDetails/taskType</w:t>
        </w:r>
        <w:r>
          <w:t>=”HTRequest”) and t</w:t>
        </w:r>
        <w:r w:rsidRPr="00B60EB2">
          <w:t xml:space="preserve">he </w:t>
        </w:r>
        <w:r>
          <w:t xml:space="preserve">HT </w:t>
        </w:r>
        <w:proofErr w:type="gramStart"/>
        <w:r>
          <w:t>Lead  task</w:t>
        </w:r>
        <w:proofErr w:type="gramEnd"/>
        <w:r w:rsidRPr="00B60EB2">
          <w:t xml:space="preserve"> has been </w:t>
        </w:r>
        <w:r>
          <w:t>assigned</w:t>
        </w:r>
        <w:r w:rsidRPr="00B60EB2">
          <w:t xml:space="preserve"> but not </w:t>
        </w:r>
        <w:r>
          <w:t>accept or reject</w:t>
        </w:r>
        <w:r w:rsidRPr="00B60EB2">
          <w:t xml:space="preserve"> yet </w:t>
        </w:r>
        <w:r>
          <w:t>(</w:t>
        </w:r>
        <w:r w:rsidRPr="007067B2">
          <w:rPr>
            <w:rFonts w:ascii="Courier" w:hAnsi="Courier"/>
            <w:b/>
          </w:rPr>
          <w:t>WorkflowDocument/TaskList/XDWTask/taskData/taskDetails/taskType</w:t>
        </w:r>
        <w:r w:rsidRPr="00B60EB2">
          <w:t>=”</w:t>
        </w:r>
        <w:r>
          <w:t>HTLead</w:t>
        </w:r>
        <w:r w:rsidRPr="00B60EB2">
          <w:t xml:space="preserve">” </w:t>
        </w:r>
        <w:r>
          <w:t>and</w:t>
        </w:r>
        <w:r w:rsidRPr="00B60EB2">
          <w:t xml:space="preserve"> </w:t>
        </w:r>
        <w:r w:rsidRPr="007067B2">
          <w:rPr>
            <w:rFonts w:ascii="Courier" w:hAnsi="Courier"/>
            <w:b/>
          </w:rPr>
          <w:t>WorkflowDocument/TaskList/XDWTask/taskData/taskDetails/status</w:t>
        </w:r>
        <w:r w:rsidRPr="00B60EB2">
          <w:t>=”READY”</w:t>
        </w:r>
        <w:r>
          <w:t>)</w:t>
        </w:r>
      </w:ins>
    </w:p>
    <w:p w14:paraId="6BBEBEA4" w14:textId="28D2B40D" w:rsidR="008D138B" w:rsidRDefault="00A478A5" w:rsidP="007067B2">
      <w:pPr>
        <w:rPr>
          <w:ins w:id="2328" w:author="Elena Vio" w:date="2016-04-21T11:30:00Z"/>
        </w:rPr>
      </w:pPr>
      <w:ins w:id="2329" w:author="Elena Vio" w:date="2016-04-21T11:29:00Z">
        <w:r>
          <w:t xml:space="preserve">The </w:t>
        </w:r>
        <w:r w:rsidRPr="00FB69F2">
          <w:rPr>
            <w:b/>
          </w:rPr>
          <w:t>pre-conditions</w:t>
        </w:r>
        <w:r>
          <w:t xml:space="preserve"> for the HT Manager are encoded as: </w:t>
        </w:r>
        <w:r>
          <w:br/>
        </w:r>
        <w:r>
          <w:br/>
          <w:t>The workflow document is open  (</w:t>
        </w:r>
        <w:proofErr w:type="spellStart"/>
        <w:r w:rsidRPr="00FB69F2">
          <w:rPr>
            <w:rFonts w:ascii="Courier" w:hAnsi="Courier"/>
            <w:b/>
          </w:rPr>
          <w:t>WorkflowDocument</w:t>
        </w:r>
        <w:proofErr w:type="spellEnd"/>
        <w:r w:rsidRPr="00FB69F2">
          <w:rPr>
            <w:rFonts w:ascii="Courier" w:hAnsi="Courier"/>
            <w:b/>
          </w:rPr>
          <w:t>/</w:t>
        </w:r>
        <w:proofErr w:type="spellStart"/>
        <w:r w:rsidRPr="00FB69F2">
          <w:rPr>
            <w:rFonts w:ascii="Courier" w:hAnsi="Courier"/>
            <w:b/>
          </w:rPr>
          <w:t>workflowStatus</w:t>
        </w:r>
        <w:proofErr w:type="spellEnd"/>
        <w:r>
          <w:t xml:space="preserve">=”OPEN”) and </w:t>
        </w:r>
        <w:r w:rsidRPr="00FB69F2">
          <w:rPr>
            <w:b/>
          </w:rPr>
          <w:t>t</w:t>
        </w:r>
        <w:r>
          <w:t xml:space="preserve">he HT Lead </w:t>
        </w:r>
        <w:r w:rsidRPr="00A555FB">
          <w:t xml:space="preserve">task is </w:t>
        </w:r>
        <w:r>
          <w:t>“COMPLETED</w:t>
        </w:r>
        <w:r w:rsidRPr="00A555FB">
          <w:t>”</w:t>
        </w:r>
        <w:r w:rsidRPr="00FB69F2">
          <w:rPr>
            <w:b/>
          </w:rPr>
          <w:t xml:space="preserve"> </w:t>
        </w:r>
        <w:r>
          <w:t>(</w:t>
        </w:r>
        <w:r w:rsidRPr="00FB69F2">
          <w:rPr>
            <w:rFonts w:ascii="Courier" w:hAnsi="Courier"/>
            <w:b/>
          </w:rPr>
          <w:t>WorkflowDocument/TaskList/XDWTask/taskData/taskDetails/status</w:t>
        </w:r>
        <w:r>
          <w:t xml:space="preserve">=”COMPLETED” </w:t>
        </w:r>
        <w:r w:rsidRPr="00855164">
          <w:t>and</w:t>
        </w:r>
        <w:r w:rsidRPr="00FB69F2">
          <w:rPr>
            <w:b/>
          </w:rPr>
          <w:t xml:space="preserve"> </w:t>
        </w:r>
        <w:r w:rsidRPr="00FB69F2">
          <w:rPr>
            <w:rFonts w:ascii="Courier" w:hAnsi="Courier"/>
            <w:b/>
          </w:rPr>
          <w:t>WorkflowDocument/TaskList/XDWTask/taskData/taskDetails/taskType</w:t>
        </w:r>
        <w:r>
          <w:t>=”HTLead”) and t</w:t>
        </w:r>
        <w:r w:rsidRPr="00B60EB2">
          <w:t xml:space="preserve">he </w:t>
        </w:r>
        <w:r>
          <w:t>HT Involvement task</w:t>
        </w:r>
        <w:r w:rsidRPr="00B60EB2">
          <w:t xml:space="preserve"> has been </w:t>
        </w:r>
        <w:r>
          <w:t>assigned</w:t>
        </w:r>
        <w:r w:rsidRPr="00B60EB2">
          <w:t xml:space="preserve"> but not </w:t>
        </w:r>
        <w:r>
          <w:t>accept or reject</w:t>
        </w:r>
        <w:r w:rsidRPr="00B60EB2">
          <w:t xml:space="preserve"> yet </w:t>
        </w:r>
        <w:r>
          <w:t>(</w:t>
        </w:r>
        <w:r w:rsidRPr="00C0671D">
          <w:rPr>
            <w:rFonts w:ascii="Courier" w:hAnsi="Courier"/>
            <w:b/>
          </w:rPr>
          <w:t>WorkflowDocument/TaskList/XDWTask/taskData/taskDetails/taskType</w:t>
        </w:r>
        <w:r w:rsidRPr="00B60EB2">
          <w:t>=”</w:t>
        </w:r>
        <w:r>
          <w:t>HTInvolvment</w:t>
        </w:r>
        <w:r w:rsidRPr="00B60EB2">
          <w:t xml:space="preserve">” </w:t>
        </w:r>
        <w:r>
          <w:t>and</w:t>
        </w:r>
        <w:r w:rsidRPr="00B60EB2">
          <w:t xml:space="preserve"> </w:t>
        </w:r>
        <w:r w:rsidRPr="00C0671D">
          <w:rPr>
            <w:rFonts w:ascii="Courier" w:hAnsi="Courier"/>
            <w:b/>
          </w:rPr>
          <w:t>WorkflowDocument/TaskList/XDWTask/taskData/taskDetails/status</w:t>
        </w:r>
        <w:r w:rsidRPr="00B60EB2">
          <w:t>=”READY”</w:t>
        </w:r>
        <w:r>
          <w:t>)</w:t>
        </w:r>
      </w:ins>
    </w:p>
    <w:p w14:paraId="07087317" w14:textId="77777777" w:rsidR="00A478A5" w:rsidRPr="004C63BE" w:rsidRDefault="00A478A5" w:rsidP="007067B2">
      <w:pPr>
        <w:rPr>
          <w:ins w:id="2330" w:author="Elena Vio" w:date="2016-04-21T10:37:00Z"/>
        </w:rPr>
      </w:pPr>
    </w:p>
    <w:p w14:paraId="0FA48E05" w14:textId="5043CBDB" w:rsidR="008D138B" w:rsidRDefault="008D138B" w:rsidP="008D138B">
      <w:pPr>
        <w:pStyle w:val="Titolo5"/>
        <w:numPr>
          <w:ilvl w:val="0"/>
          <w:numId w:val="0"/>
        </w:numPr>
        <w:rPr>
          <w:ins w:id="2331" w:author="Elena Vio" w:date="2016-04-21T10:37:00Z"/>
          <w:noProof w:val="0"/>
        </w:rPr>
      </w:pPr>
      <w:bookmarkStart w:id="2332" w:name="_Toc321132961"/>
      <w:ins w:id="2333" w:author="Elena Vio" w:date="2016-04-21T10:37:00Z">
        <w:r w:rsidRPr="000807AC">
          <w:rPr>
            <w:noProof w:val="0"/>
          </w:rPr>
          <w:t>3.</w:t>
        </w:r>
        <w:r w:rsidR="00A478A5">
          <w:rPr>
            <w:noProof w:val="0"/>
          </w:rPr>
          <w:t>Z2</w:t>
        </w:r>
        <w:r w:rsidRPr="000807AC">
          <w:rPr>
            <w:noProof w:val="0"/>
          </w:rPr>
          <w:t>.4.1.2 Message Semantics</w:t>
        </w:r>
        <w:bookmarkEnd w:id="2332"/>
      </w:ins>
    </w:p>
    <w:p w14:paraId="36E913C8" w14:textId="3BCFC93D" w:rsidR="008D138B" w:rsidRDefault="008D138B" w:rsidP="008D138B">
      <w:pPr>
        <w:pStyle w:val="Corpodeltesto"/>
        <w:rPr>
          <w:ins w:id="2334" w:author="Elena Vio" w:date="2016-04-21T10:37:00Z"/>
        </w:rPr>
      </w:pPr>
      <w:ins w:id="2335" w:author="Elena Vio" w:date="2016-04-21T10:37:00Z">
        <w:r>
          <w:t>This message is a Provide and Register Document Set-b Request. This message shall comply with the message semantics defined for the Provide and Register Document Set-b Request message ITI TF-2b</w:t>
        </w:r>
        <w:proofErr w:type="gramStart"/>
        <w:r>
          <w:t>:3.41.4.1.2</w:t>
        </w:r>
        <w:proofErr w:type="gramEnd"/>
        <w:r>
          <w:t>. Th</w:t>
        </w:r>
        <w:r w:rsidR="00A151EB">
          <w:t>e HT Requester or HT Manage</w:t>
        </w:r>
        <w:r w:rsidRPr="00236266">
          <w:t xml:space="preserve">r is the Document Source actor. </w:t>
        </w:r>
        <w:r>
          <w:t xml:space="preserve"> </w:t>
        </w:r>
      </w:ins>
    </w:p>
    <w:p w14:paraId="26A8C1D0" w14:textId="77777777" w:rsidR="008D138B" w:rsidRDefault="008D138B" w:rsidP="008D138B">
      <w:pPr>
        <w:pStyle w:val="Corpodeltesto"/>
        <w:rPr>
          <w:ins w:id="2336" w:author="Elena Vio" w:date="2016-04-21T10:37:00Z"/>
        </w:rPr>
      </w:pPr>
      <w:ins w:id="2337" w:author="Elena Vio" w:date="2016-04-21T10:37:00Z">
        <w:r>
          <w:t>This section also defines:</w:t>
        </w:r>
      </w:ins>
    </w:p>
    <w:p w14:paraId="4519AA7E" w14:textId="77777777" w:rsidR="00BB0DA5" w:rsidRDefault="00BB0DA5" w:rsidP="00BB0DA5">
      <w:pPr>
        <w:pStyle w:val="Corpodeltesto"/>
        <w:numPr>
          <w:ilvl w:val="0"/>
          <w:numId w:val="37"/>
        </w:numPr>
        <w:rPr>
          <w:ins w:id="2338" w:author="Elena Vio" w:date="2016-04-21T11:35:00Z"/>
        </w:rPr>
      </w:pPr>
      <w:bookmarkStart w:id="2339" w:name="_Toc321132962"/>
      <w:proofErr w:type="gramStart"/>
      <w:ins w:id="2340" w:author="Elena Vio" w:date="2016-04-21T11:35:00Z">
        <w:r>
          <w:t>the</w:t>
        </w:r>
        <w:proofErr w:type="gramEnd"/>
        <w:r>
          <w:t xml:space="preserve"> Heart Team Workflow Document Content submitted in the Provide and Register.  See Section 3.Z1.4.1.2.1.</w:t>
        </w:r>
      </w:ins>
    </w:p>
    <w:p w14:paraId="04AE78BF" w14:textId="77777777" w:rsidR="00BB0DA5" w:rsidRDefault="00BB0DA5" w:rsidP="00BB0DA5">
      <w:pPr>
        <w:pStyle w:val="Corpodeltesto"/>
        <w:numPr>
          <w:ilvl w:val="0"/>
          <w:numId w:val="37"/>
        </w:numPr>
        <w:rPr>
          <w:ins w:id="2341" w:author="Elena Vio" w:date="2016-04-21T11:35:00Z"/>
        </w:rPr>
      </w:pPr>
      <w:ins w:id="2342" w:author="Elena Vio" w:date="2016-04-21T11:35:00Z">
        <w:r>
          <w:t>The Document Sharing Metadata requirements for the Submission Set and Document Entry.  See Section 3.Z1.4.1.2.3.</w:t>
        </w:r>
      </w:ins>
    </w:p>
    <w:p w14:paraId="036786B2" w14:textId="77777777" w:rsidR="00E241D1" w:rsidRDefault="00E241D1" w:rsidP="008D138B">
      <w:pPr>
        <w:pStyle w:val="Titolo5"/>
        <w:numPr>
          <w:ilvl w:val="0"/>
          <w:numId w:val="0"/>
        </w:numPr>
        <w:rPr>
          <w:ins w:id="2343" w:author="Elena Vio" w:date="2016-04-21T11:38:00Z"/>
        </w:rPr>
      </w:pPr>
    </w:p>
    <w:p w14:paraId="2E27D997" w14:textId="52A0FCC2" w:rsidR="008D138B" w:rsidRDefault="00BB0DA5" w:rsidP="008D138B">
      <w:pPr>
        <w:pStyle w:val="Titolo5"/>
        <w:numPr>
          <w:ilvl w:val="0"/>
          <w:numId w:val="0"/>
        </w:numPr>
        <w:rPr>
          <w:ins w:id="2344" w:author="Elena Vio" w:date="2016-04-21T10:37:00Z"/>
        </w:rPr>
      </w:pPr>
      <w:ins w:id="2345" w:author="Elena Vio" w:date="2016-04-21T10:37:00Z">
        <w:r>
          <w:t>3.Z2</w:t>
        </w:r>
        <w:r w:rsidR="008D138B">
          <w:t>.4.1.2.1</w:t>
        </w:r>
        <w:r w:rsidR="008D138B" w:rsidRPr="00322355">
          <w:t xml:space="preserve"> </w:t>
        </w:r>
      </w:ins>
      <w:ins w:id="2346" w:author="Elena Vio" w:date="2016-04-21T11:36:00Z">
        <w:r>
          <w:t>Heart Team</w:t>
        </w:r>
      </w:ins>
      <w:ins w:id="2347" w:author="Elena Vio" w:date="2016-04-21T10:37:00Z">
        <w:r w:rsidR="008D138B">
          <w:t xml:space="preserve"> Workflow Document</w:t>
        </w:r>
        <w:r w:rsidR="008D138B" w:rsidRPr="00322355">
          <w:t xml:space="preserve"> Content Requirements</w:t>
        </w:r>
        <w:bookmarkEnd w:id="2339"/>
      </w:ins>
    </w:p>
    <w:p w14:paraId="49D33A6A" w14:textId="69D06FAF" w:rsidR="008D138B" w:rsidRPr="00F909C6" w:rsidRDefault="008D138B" w:rsidP="008D138B">
      <w:pPr>
        <w:pStyle w:val="Corpodeltesto"/>
        <w:rPr>
          <w:ins w:id="2348" w:author="Elena Vio" w:date="2016-04-21T10:37:00Z"/>
        </w:rPr>
      </w:pPr>
      <w:ins w:id="2349" w:author="Elena Vio" w:date="2016-04-21T10:37:00Z">
        <w:r>
          <w:t xml:space="preserve">The </w:t>
        </w:r>
      </w:ins>
      <w:proofErr w:type="gramStart"/>
      <w:ins w:id="2350" w:author="Elena Vio" w:date="2016-04-21T11:36:00Z">
        <w:r w:rsidR="00BB0DA5">
          <w:t>Heart Team</w:t>
        </w:r>
      </w:ins>
      <w:ins w:id="2351" w:author="Elena Vio" w:date="2016-04-21T10:37:00Z">
        <w:r>
          <w:t xml:space="preserve"> Workflow Document is updated by the </w:t>
        </w:r>
      </w:ins>
      <w:ins w:id="2352" w:author="Elena Vio" w:date="2016-04-21T11:36:00Z">
        <w:r w:rsidR="00AB4A41">
          <w:t>HT Requester or</w:t>
        </w:r>
        <w:r w:rsidR="00BB0DA5">
          <w:t xml:space="preserve"> HT Manager</w:t>
        </w:r>
      </w:ins>
      <w:proofErr w:type="gramEnd"/>
      <w:ins w:id="2353" w:author="Elena Vio" w:date="2016-04-21T10:37:00Z">
        <w:r>
          <w:t>.</w:t>
        </w:r>
      </w:ins>
    </w:p>
    <w:p w14:paraId="788645F3" w14:textId="77777777" w:rsidR="00E241D1" w:rsidRDefault="00E241D1" w:rsidP="008D138B">
      <w:pPr>
        <w:pStyle w:val="Titolo5"/>
        <w:numPr>
          <w:ilvl w:val="0"/>
          <w:numId w:val="0"/>
        </w:numPr>
        <w:rPr>
          <w:ins w:id="2354" w:author="Elena Vio" w:date="2016-04-21T11:38:00Z"/>
        </w:rPr>
      </w:pPr>
      <w:bookmarkStart w:id="2355" w:name="_Toc321132963"/>
    </w:p>
    <w:p w14:paraId="4774D610" w14:textId="62FA4F86" w:rsidR="008D138B" w:rsidRPr="00FB0D7F" w:rsidRDefault="00BB0DA5" w:rsidP="008D138B">
      <w:pPr>
        <w:pStyle w:val="Titolo5"/>
        <w:numPr>
          <w:ilvl w:val="0"/>
          <w:numId w:val="0"/>
        </w:numPr>
        <w:rPr>
          <w:ins w:id="2356" w:author="Elena Vio" w:date="2016-04-21T10:37:00Z"/>
        </w:rPr>
      </w:pPr>
      <w:ins w:id="2357" w:author="Elena Vio" w:date="2016-04-21T10:37:00Z">
        <w:r>
          <w:t>3.Z2</w:t>
        </w:r>
        <w:r w:rsidR="008D138B">
          <w:t>.4.1.2.1</w:t>
        </w:r>
        <w:r w:rsidR="008D138B" w:rsidRPr="001D1D9D">
          <w:t xml:space="preserve">.1 Workflow Document </w:t>
        </w:r>
        <w:r w:rsidR="008D138B">
          <w:t>Elements</w:t>
        </w:r>
        <w:bookmarkEnd w:id="2355"/>
      </w:ins>
    </w:p>
    <w:p w14:paraId="684510AE" w14:textId="6751E6EC" w:rsidR="008D138B" w:rsidRDefault="008D138B" w:rsidP="008D138B">
      <w:pPr>
        <w:pStyle w:val="AuthorInstructions"/>
        <w:rPr>
          <w:ins w:id="2358" w:author="Elena Vio" w:date="2016-04-21T10:37:00Z"/>
          <w:i w:val="0"/>
        </w:rPr>
      </w:pPr>
      <w:ins w:id="2359" w:author="Elena Vio" w:date="2016-04-21T10:37:00Z">
        <w:r>
          <w:rPr>
            <w:i w:val="0"/>
          </w:rPr>
          <w:t xml:space="preserve">The </w:t>
        </w:r>
      </w:ins>
      <w:ins w:id="2360" w:author="Elena Vio" w:date="2016-04-21T11:37:00Z">
        <w:r w:rsidR="006A3CFE">
          <w:rPr>
            <w:i w:val="0"/>
          </w:rPr>
          <w:t>H</w:t>
        </w:r>
      </w:ins>
      <w:ins w:id="2361" w:author="Elena Vio" w:date="2016-04-21T11:38:00Z">
        <w:r w:rsidR="006A3CFE">
          <w:rPr>
            <w:i w:val="0"/>
          </w:rPr>
          <w:t>T</w:t>
        </w:r>
      </w:ins>
      <w:ins w:id="2362" w:author="Elena Vio" w:date="2016-04-21T11:39:00Z">
        <w:r w:rsidR="004B2B66">
          <w:rPr>
            <w:i w:val="0"/>
          </w:rPr>
          <w:t xml:space="preserve"> </w:t>
        </w:r>
      </w:ins>
      <w:ins w:id="2363" w:author="Elena Vio" w:date="2016-04-21T10:37:00Z">
        <w:r>
          <w:rPr>
            <w:i w:val="0"/>
          </w:rPr>
          <w:t>Requester</w:t>
        </w:r>
      </w:ins>
      <w:ins w:id="2364" w:author="Elena Vio" w:date="2016-04-21T11:38:00Z">
        <w:r w:rsidR="006A3CFE">
          <w:rPr>
            <w:i w:val="0"/>
          </w:rPr>
          <w:t xml:space="preserve"> or HT</w:t>
        </w:r>
      </w:ins>
      <w:ins w:id="2365" w:author="Elena Vio" w:date="2016-04-21T10:37:00Z">
        <w:r>
          <w:rPr>
            <w:i w:val="0"/>
          </w:rPr>
          <w:t xml:space="preserve"> </w:t>
        </w:r>
      </w:ins>
      <w:ins w:id="2366" w:author="Elena Vio" w:date="2016-04-21T11:38:00Z">
        <w:r w:rsidR="006A3CFE">
          <w:rPr>
            <w:i w:val="0"/>
          </w:rPr>
          <w:t xml:space="preserve">Manager </w:t>
        </w:r>
      </w:ins>
      <w:ins w:id="2367" w:author="Elena Vio" w:date="2016-04-21T10:37:00Z">
        <w:r>
          <w:rPr>
            <w:i w:val="0"/>
          </w:rPr>
          <w:t xml:space="preserve">shall update the </w:t>
        </w:r>
      </w:ins>
      <w:ins w:id="2368" w:author="Elena Vio" w:date="2016-04-21T11:38:00Z">
        <w:r w:rsidR="006A3CFE">
          <w:rPr>
            <w:i w:val="0"/>
          </w:rPr>
          <w:t>Heart Team</w:t>
        </w:r>
      </w:ins>
      <w:ins w:id="2369" w:author="Elena Vio" w:date="2016-04-21T10:37:00Z">
        <w:r>
          <w:rPr>
            <w:i w:val="0"/>
          </w:rPr>
          <w:t xml:space="preserve"> Workflow Document according to the definition of an XDW Workflow Document in ITI TF-3: 5.4 with the following constraints:</w:t>
        </w:r>
      </w:ins>
    </w:p>
    <w:p w14:paraId="3C9DE07E" w14:textId="46EAFE9E" w:rsidR="008D138B" w:rsidRDefault="008D138B" w:rsidP="008D138B">
      <w:pPr>
        <w:pStyle w:val="AuthorInstructions"/>
        <w:numPr>
          <w:ilvl w:val="0"/>
          <w:numId w:val="49"/>
        </w:numPr>
        <w:rPr>
          <w:ins w:id="2370" w:author="Elena Vio" w:date="2016-04-21T10:37:00Z"/>
          <w:i w:val="0"/>
        </w:rPr>
      </w:pPr>
      <w:proofErr w:type="gramStart"/>
      <w:ins w:id="2371" w:author="Elena Vio" w:date="2016-04-21T10:37:00Z">
        <w:r>
          <w:rPr>
            <w:i w:val="0"/>
          </w:rPr>
          <w:t>for</w:t>
        </w:r>
        <w:proofErr w:type="gramEnd"/>
        <w:r>
          <w:rPr>
            <w:i w:val="0"/>
          </w:rPr>
          <w:t xml:space="preserve"> </w:t>
        </w:r>
        <w:r>
          <w:rPr>
            <w:rFonts w:ascii="Courier" w:hAnsi="Courier"/>
            <w:b/>
            <w:i w:val="0"/>
          </w:rPr>
          <w:t>&lt;</w:t>
        </w:r>
        <w:proofErr w:type="spellStart"/>
        <w:r>
          <w:rPr>
            <w:rFonts w:ascii="Courier" w:hAnsi="Courier"/>
            <w:b/>
            <w:i w:val="0"/>
          </w:rPr>
          <w:t>TaskList</w:t>
        </w:r>
        <w:proofErr w:type="spellEnd"/>
        <w:r>
          <w:rPr>
            <w:rFonts w:ascii="Courier" w:hAnsi="Courier"/>
            <w:b/>
            <w:i w:val="0"/>
          </w:rPr>
          <w:t>&gt;</w:t>
        </w:r>
        <w:r w:rsidR="006A3CFE">
          <w:rPr>
            <w:i w:val="0"/>
          </w:rPr>
          <w:t>constraints see Section 3.Z2</w:t>
        </w:r>
        <w:r>
          <w:rPr>
            <w:i w:val="0"/>
          </w:rPr>
          <w:t>.4.1.2.1.1.1</w:t>
        </w:r>
      </w:ins>
    </w:p>
    <w:p w14:paraId="0FBA103A" w14:textId="77777777" w:rsidR="008D138B" w:rsidRDefault="008D138B" w:rsidP="008D138B">
      <w:pPr>
        <w:pStyle w:val="AuthorInstructions"/>
        <w:rPr>
          <w:ins w:id="2372" w:author="Elena Vio" w:date="2016-04-21T10:37:00Z"/>
          <w:i w:val="0"/>
        </w:rPr>
      </w:pPr>
    </w:p>
    <w:p w14:paraId="700D3B5D" w14:textId="5A7F645E" w:rsidR="008D138B" w:rsidRPr="001D1D9D" w:rsidRDefault="004B2B66" w:rsidP="008D138B">
      <w:pPr>
        <w:pStyle w:val="Titolo5"/>
        <w:numPr>
          <w:ilvl w:val="0"/>
          <w:numId w:val="0"/>
        </w:numPr>
        <w:rPr>
          <w:ins w:id="2373" w:author="Elena Vio" w:date="2016-04-21T10:37:00Z"/>
        </w:rPr>
      </w:pPr>
      <w:bookmarkStart w:id="2374" w:name="_Toc321132964"/>
      <w:ins w:id="2375" w:author="Elena Vio" w:date="2016-04-21T10:37:00Z">
        <w:r>
          <w:t>3.Z2</w:t>
        </w:r>
        <w:r w:rsidR="008D138B">
          <w:t>.4.1.2.1</w:t>
        </w:r>
        <w:r w:rsidR="008D138B" w:rsidRPr="001D1D9D">
          <w:t>.</w:t>
        </w:r>
        <w:r w:rsidR="008D138B">
          <w:t>1.1</w:t>
        </w:r>
        <w:r w:rsidR="008D138B" w:rsidRPr="001D1D9D">
          <w:t xml:space="preserve"> Workflow Document </w:t>
        </w:r>
        <w:r w:rsidR="008D138B">
          <w:t>TaskList</w:t>
        </w:r>
        <w:bookmarkEnd w:id="2374"/>
        <w:r w:rsidR="008D138B">
          <w:t xml:space="preserve"> Element</w:t>
        </w:r>
      </w:ins>
    </w:p>
    <w:p w14:paraId="46AB44C3" w14:textId="48B18D85" w:rsidR="008D138B" w:rsidRDefault="008D138B" w:rsidP="008D138B">
      <w:pPr>
        <w:pStyle w:val="AuthorInstructions"/>
        <w:rPr>
          <w:ins w:id="2376" w:author="Elena Vio" w:date="2016-04-21T10:37:00Z"/>
          <w:i w:val="0"/>
        </w:rPr>
      </w:pPr>
      <w:ins w:id="2377" w:author="Elena Vio" w:date="2016-04-21T10:37:00Z">
        <w:r>
          <w:rPr>
            <w:i w:val="0"/>
          </w:rPr>
          <w:t xml:space="preserve">The </w:t>
        </w:r>
      </w:ins>
      <w:ins w:id="2378" w:author="Elena Vio" w:date="2016-04-21T11:41:00Z">
        <w:r w:rsidR="004B2B66">
          <w:rPr>
            <w:i w:val="0"/>
          </w:rPr>
          <w:t xml:space="preserve">HT Requester </w:t>
        </w:r>
      </w:ins>
      <w:ins w:id="2379" w:author="Elena Vio" w:date="2016-04-21T10:37:00Z">
        <w:r>
          <w:rPr>
            <w:i w:val="0"/>
          </w:rPr>
          <w:t>shall:</w:t>
        </w:r>
      </w:ins>
    </w:p>
    <w:p w14:paraId="3379CEEC" w14:textId="75C6613E" w:rsidR="008D138B" w:rsidRDefault="008D138B" w:rsidP="008D138B">
      <w:pPr>
        <w:pStyle w:val="AuthorInstructions"/>
        <w:numPr>
          <w:ilvl w:val="0"/>
          <w:numId w:val="63"/>
        </w:numPr>
        <w:rPr>
          <w:ins w:id="2380" w:author="Elena Vio" w:date="2016-04-21T11:42:00Z"/>
          <w:i w:val="0"/>
        </w:rPr>
      </w:pPr>
      <w:proofErr w:type="gramStart"/>
      <w:ins w:id="2381" w:author="Elena Vio" w:date="2016-04-21T10:37:00Z">
        <w:r>
          <w:rPr>
            <w:i w:val="0"/>
          </w:rPr>
          <w:t>add</w:t>
        </w:r>
        <w:proofErr w:type="gramEnd"/>
        <w:r>
          <w:rPr>
            <w:i w:val="0"/>
          </w:rPr>
          <w:t xml:space="preserve"> a </w:t>
        </w:r>
        <w:r w:rsidRPr="00EE6934">
          <w:rPr>
            <w:rFonts w:ascii="Courier" w:hAnsi="Courier"/>
            <w:b/>
            <w:i w:val="0"/>
          </w:rPr>
          <w:t>&lt;</w:t>
        </w:r>
        <w:proofErr w:type="spellStart"/>
        <w:r w:rsidRPr="00EE6934">
          <w:rPr>
            <w:rFonts w:ascii="Courier" w:hAnsi="Courier"/>
            <w:b/>
            <w:i w:val="0"/>
          </w:rPr>
          <w:t>taskEvent</w:t>
        </w:r>
        <w:proofErr w:type="spellEnd"/>
        <w:r w:rsidRPr="00EE6934">
          <w:rPr>
            <w:rFonts w:ascii="Courier" w:hAnsi="Courier"/>
            <w:b/>
            <w:i w:val="0"/>
          </w:rPr>
          <w:t>&gt;</w:t>
        </w:r>
        <w:r>
          <w:rPr>
            <w:i w:val="0"/>
          </w:rPr>
          <w:t xml:space="preserve"> element with status “EXITED” as child element to the “</w:t>
        </w:r>
      </w:ins>
      <w:ins w:id="2382" w:author="Elena Vio" w:date="2016-04-21T11:42:00Z">
        <w:r w:rsidR="0098484E">
          <w:rPr>
            <w:i w:val="0"/>
          </w:rPr>
          <w:t>HT Lead</w:t>
        </w:r>
      </w:ins>
      <w:ins w:id="2383" w:author="Elena Vio" w:date="2016-04-21T10:37:00Z">
        <w:r>
          <w:rPr>
            <w:i w:val="0"/>
          </w:rPr>
          <w:t xml:space="preserve">” task. </w:t>
        </w:r>
      </w:ins>
    </w:p>
    <w:p w14:paraId="2CE32EFF" w14:textId="76F8D098" w:rsidR="00282499" w:rsidRDefault="00282499" w:rsidP="00282499">
      <w:pPr>
        <w:pStyle w:val="AuthorInstructions"/>
        <w:rPr>
          <w:ins w:id="2384" w:author="Elena Vio" w:date="2016-04-21T11:42:00Z"/>
          <w:i w:val="0"/>
        </w:rPr>
      </w:pPr>
      <w:ins w:id="2385" w:author="Elena Vio" w:date="2016-04-21T11:42:00Z">
        <w:r>
          <w:rPr>
            <w:i w:val="0"/>
          </w:rPr>
          <w:t>The HT Manager shall:</w:t>
        </w:r>
      </w:ins>
    </w:p>
    <w:p w14:paraId="228EBC83" w14:textId="366E95F7" w:rsidR="00282499" w:rsidRDefault="00282499" w:rsidP="00282499">
      <w:pPr>
        <w:pStyle w:val="AuthorInstructions"/>
        <w:numPr>
          <w:ilvl w:val="0"/>
          <w:numId w:val="63"/>
        </w:numPr>
        <w:rPr>
          <w:ins w:id="2386" w:author="Elena Vio" w:date="2016-04-21T11:42:00Z"/>
          <w:i w:val="0"/>
        </w:rPr>
      </w:pPr>
      <w:proofErr w:type="gramStart"/>
      <w:ins w:id="2387" w:author="Elena Vio" w:date="2016-04-21T11:42:00Z">
        <w:r>
          <w:rPr>
            <w:i w:val="0"/>
          </w:rPr>
          <w:t>add</w:t>
        </w:r>
        <w:proofErr w:type="gramEnd"/>
        <w:r>
          <w:rPr>
            <w:i w:val="0"/>
          </w:rPr>
          <w:t xml:space="preserve"> a </w:t>
        </w:r>
        <w:r w:rsidRPr="00EE6934">
          <w:rPr>
            <w:rFonts w:ascii="Courier" w:hAnsi="Courier"/>
            <w:b/>
            <w:i w:val="0"/>
          </w:rPr>
          <w:t>&lt;</w:t>
        </w:r>
        <w:proofErr w:type="spellStart"/>
        <w:r w:rsidRPr="00EE6934">
          <w:rPr>
            <w:rFonts w:ascii="Courier" w:hAnsi="Courier"/>
            <w:b/>
            <w:i w:val="0"/>
          </w:rPr>
          <w:t>taskEvent</w:t>
        </w:r>
        <w:proofErr w:type="spellEnd"/>
        <w:r w:rsidRPr="00EE6934">
          <w:rPr>
            <w:rFonts w:ascii="Courier" w:hAnsi="Courier"/>
            <w:b/>
            <w:i w:val="0"/>
          </w:rPr>
          <w:t>&gt;</w:t>
        </w:r>
        <w:r>
          <w:rPr>
            <w:i w:val="0"/>
          </w:rPr>
          <w:t xml:space="preserve"> element with status “EXITED” as child element to the “HT Involvement” task. </w:t>
        </w:r>
      </w:ins>
    </w:p>
    <w:p w14:paraId="2C338177" w14:textId="355A6BF9" w:rsidR="008D138B" w:rsidRDefault="008D138B" w:rsidP="008D138B">
      <w:pPr>
        <w:pStyle w:val="Titolo5"/>
        <w:numPr>
          <w:ilvl w:val="0"/>
          <w:numId w:val="0"/>
        </w:numPr>
        <w:rPr>
          <w:ins w:id="2388" w:author="Elena Vio" w:date="2016-04-21T10:37:00Z"/>
          <w:noProof w:val="0"/>
        </w:rPr>
      </w:pPr>
      <w:bookmarkStart w:id="2389" w:name="_Toc321132965"/>
      <w:ins w:id="2390" w:author="Elena Vio" w:date="2016-04-21T10:37:00Z">
        <w:r w:rsidRPr="000807AC">
          <w:rPr>
            <w:noProof w:val="0"/>
          </w:rPr>
          <w:t>3.</w:t>
        </w:r>
        <w:r w:rsidR="001D7F6A">
          <w:rPr>
            <w:noProof w:val="0"/>
          </w:rPr>
          <w:t>Z2</w:t>
        </w:r>
        <w:r w:rsidRPr="000807AC">
          <w:rPr>
            <w:noProof w:val="0"/>
          </w:rPr>
          <w:t>.4.1.2</w:t>
        </w:r>
        <w:r>
          <w:rPr>
            <w:noProof w:val="0"/>
          </w:rPr>
          <w:t>.2</w:t>
        </w:r>
        <w:r w:rsidRPr="000807AC">
          <w:rPr>
            <w:noProof w:val="0"/>
          </w:rPr>
          <w:t xml:space="preserve"> </w:t>
        </w:r>
        <w:r>
          <w:rPr>
            <w:noProof w:val="0"/>
          </w:rPr>
          <w:t>Document Sharing Metadata requirements</w:t>
        </w:r>
        <w:bookmarkEnd w:id="2389"/>
      </w:ins>
    </w:p>
    <w:p w14:paraId="4EFA834D" w14:textId="77777777" w:rsidR="008D138B" w:rsidRDefault="008D138B" w:rsidP="008D138B">
      <w:pPr>
        <w:pStyle w:val="Corpodeltesto"/>
        <w:rPr>
          <w:ins w:id="2391" w:author="Elena Vio" w:date="2016-04-21T10:37:00Z"/>
        </w:rPr>
      </w:pPr>
      <w:ins w:id="2392" w:author="Elena Vio" w:date="2016-04-21T10:37:00Z">
        <w:r>
          <w:t>Document metadata for this transaction shall comply with the requirements in ITI TF-3</w:t>
        </w:r>
        <w:proofErr w:type="gramStart"/>
        <w:r>
          <w:t>:4</w:t>
        </w:r>
        <w:proofErr w:type="gramEnd"/>
        <w:r>
          <w:t xml:space="preserve"> “Metadata used in Document Sharing Profiles”.</w:t>
        </w:r>
      </w:ins>
    </w:p>
    <w:p w14:paraId="7B8C0F57" w14:textId="38C82734" w:rsidR="008D138B" w:rsidRDefault="008D138B" w:rsidP="008D138B">
      <w:pPr>
        <w:pStyle w:val="Corpodeltesto"/>
        <w:rPr>
          <w:ins w:id="2393" w:author="Elena Vio" w:date="2016-04-21T10:37:00Z"/>
        </w:rPr>
      </w:pPr>
      <w:ins w:id="2394" w:author="Elena Vio" w:date="2016-04-21T10:37:00Z">
        <w:r>
          <w:t xml:space="preserve">This section specifies additional Document Sharing Metadata requirements for the </w:t>
        </w:r>
      </w:ins>
      <w:ins w:id="2395" w:author="Elena Vio" w:date="2016-04-21T11:43:00Z">
        <w:r w:rsidR="009F6360">
          <w:t>Heart Team</w:t>
        </w:r>
      </w:ins>
      <w:ins w:id="2396" w:author="Elena Vio" w:date="2016-04-21T10:37:00Z">
        <w:r>
          <w:t xml:space="preserve"> Workflow Document. </w:t>
        </w:r>
      </w:ins>
    </w:p>
    <w:p w14:paraId="47356BCD" w14:textId="647A355C" w:rsidR="008D138B" w:rsidRDefault="008D138B" w:rsidP="008D138B">
      <w:pPr>
        <w:pStyle w:val="Corpodeltesto"/>
        <w:rPr>
          <w:ins w:id="2397" w:author="Elena Vio" w:date="2016-04-21T10:37:00Z"/>
        </w:rPr>
      </w:pPr>
      <w:ins w:id="2398" w:author="Elena Vio" w:date="2016-04-21T10:37:00Z">
        <w:r>
          <w:t xml:space="preserve">The </w:t>
        </w:r>
        <w:proofErr w:type="spellStart"/>
        <w:r w:rsidRPr="007B5F8C">
          <w:rPr>
            <w:b/>
          </w:rPr>
          <w:t>DocumentEntry</w:t>
        </w:r>
        <w:proofErr w:type="spellEnd"/>
        <w:r w:rsidRPr="007B5F8C">
          <w:rPr>
            <w:b/>
          </w:rPr>
          <w:t xml:space="preserve"> metadata of the </w:t>
        </w:r>
      </w:ins>
      <w:ins w:id="2399" w:author="Elena Vio" w:date="2016-04-21T11:44:00Z">
        <w:r w:rsidR="00883369">
          <w:rPr>
            <w:b/>
          </w:rPr>
          <w:t>Heart Team</w:t>
        </w:r>
      </w:ins>
      <w:ins w:id="2400" w:author="Elena Vio" w:date="2016-04-21T10:37:00Z">
        <w:r>
          <w:rPr>
            <w:b/>
          </w:rPr>
          <w:t xml:space="preserve"> </w:t>
        </w:r>
        <w:r w:rsidRPr="007B5F8C">
          <w:rPr>
            <w:b/>
          </w:rPr>
          <w:t>Workflow Document</w:t>
        </w:r>
        <w:r>
          <w:t xml:space="preserve"> shall meet the following constraints:</w:t>
        </w:r>
      </w:ins>
    </w:p>
    <w:p w14:paraId="6775603A" w14:textId="77777777" w:rsidR="008D138B" w:rsidRDefault="008D138B" w:rsidP="008D138B">
      <w:pPr>
        <w:pStyle w:val="Corpodeltesto"/>
        <w:numPr>
          <w:ilvl w:val="0"/>
          <w:numId w:val="41"/>
        </w:numPr>
        <w:ind w:left="810"/>
        <w:rPr>
          <w:ins w:id="2401" w:author="Elena Vio" w:date="2016-04-21T10:37:00Z"/>
        </w:rPr>
      </w:pPr>
      <w:ins w:id="2402" w:author="Elena Vio" w:date="2016-04-21T10:37: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35AEF185" w14:textId="62F48C2B" w:rsidR="009171A2" w:rsidRDefault="006C2A49" w:rsidP="009171A2">
      <w:pPr>
        <w:pStyle w:val="Corpodeltesto"/>
        <w:numPr>
          <w:ilvl w:val="0"/>
          <w:numId w:val="41"/>
        </w:numPr>
        <w:ind w:left="1800"/>
        <w:rPr>
          <w:ins w:id="2403" w:author="Elena Vio" w:date="2016-04-21T11:53:00Z"/>
        </w:rPr>
      </w:pPr>
      <w:ins w:id="2404" w:author="Elena Vio" w:date="2016-04-21T11:53:00Z">
        <w:r>
          <w:t>If sender is an HT Requ</w:t>
        </w:r>
        <w:r w:rsidR="009171A2">
          <w:t xml:space="preserve">ester, a single entry of the </w:t>
        </w:r>
        <w:proofErr w:type="spellStart"/>
        <w:r w:rsidR="009171A2">
          <w:t>eventCodeList</w:t>
        </w:r>
        <w:proofErr w:type="spellEnd"/>
        <w:r w:rsidR="009171A2">
          <w:t xml:space="preserve"> metadata shall convey the current status of the HT Lead task.  The value shall </w:t>
        </w:r>
        <w:proofErr w:type="gramStart"/>
        <w:r w:rsidR="009171A2">
          <w:t xml:space="preserve">be </w:t>
        </w:r>
      </w:ins>
      <w:ins w:id="2405" w:author="Elena Vio" w:date="2016-04-21T11:54:00Z">
        <w:r w:rsidR="009171A2">
          <w:t>:</w:t>
        </w:r>
      </w:ins>
      <w:proofErr w:type="gramEnd"/>
    </w:p>
    <w:p w14:paraId="13743CBB" w14:textId="16871D70" w:rsidR="009171A2" w:rsidRDefault="009171A2" w:rsidP="009171A2">
      <w:pPr>
        <w:pStyle w:val="Corpodeltesto"/>
        <w:numPr>
          <w:ilvl w:val="1"/>
          <w:numId w:val="41"/>
        </w:numPr>
        <w:ind w:left="2520"/>
        <w:rPr>
          <w:ins w:id="2406" w:author="Elena Vio" w:date="2016-04-21T11:53:00Z"/>
        </w:rPr>
      </w:pPr>
      <w:proofErr w:type="gramStart"/>
      <w:ins w:id="2407" w:author="Elena Vio" w:date="2016-04-21T11:53:00Z">
        <w:r>
          <w:t>code</w:t>
        </w:r>
        <w:proofErr w:type="gramEnd"/>
        <w:r>
          <w:t xml:space="preserve">=”urn:ihe:pcc:xcht-wd:2015:eventCodeTaskStatus:HTLeadExited” </w:t>
        </w:r>
        <w:proofErr w:type="spellStart"/>
        <w:r>
          <w:t>codingScheme</w:t>
        </w:r>
        <w:proofErr w:type="spellEnd"/>
        <w:r>
          <w:t xml:space="preserve">=”1.3.6.1.4.1.19376.1.2.1” </w:t>
        </w:r>
      </w:ins>
    </w:p>
    <w:p w14:paraId="623718EC" w14:textId="77777777" w:rsidR="009171A2" w:rsidRDefault="009171A2" w:rsidP="009171A2">
      <w:pPr>
        <w:pStyle w:val="Corpodeltesto"/>
        <w:ind w:left="1800"/>
        <w:rPr>
          <w:ins w:id="2408" w:author="Elena Vio" w:date="2016-04-21T11:53:00Z"/>
        </w:rPr>
      </w:pPr>
      <w:ins w:id="2409" w:author="Elena Vio" w:date="2016-04-21T11:53:00Z">
        <w:r>
          <w:t>OR</w:t>
        </w:r>
      </w:ins>
    </w:p>
    <w:p w14:paraId="76C4035A" w14:textId="707AED3A" w:rsidR="009171A2" w:rsidRDefault="009171A2" w:rsidP="009171A2">
      <w:pPr>
        <w:pStyle w:val="Corpodeltesto"/>
        <w:ind w:left="1800"/>
        <w:rPr>
          <w:ins w:id="2410" w:author="Elena Vio" w:date="2016-04-21T11:53:00Z"/>
        </w:rPr>
      </w:pPr>
      <w:ins w:id="2411" w:author="Elena Vio" w:date="2016-04-21T11:53:00Z">
        <w:r>
          <w:lastRenderedPageBreak/>
          <w:t xml:space="preserve">If sender is an HT Manager, a single entry of the </w:t>
        </w:r>
        <w:proofErr w:type="spellStart"/>
        <w:r>
          <w:t>eventCodeList</w:t>
        </w:r>
        <w:proofErr w:type="spellEnd"/>
        <w:r>
          <w:t xml:space="preserve"> metadata shall convey the current status of the HT Involvement task.  The value shall be: </w:t>
        </w:r>
      </w:ins>
    </w:p>
    <w:p w14:paraId="58C189EE" w14:textId="207D68FE" w:rsidR="009171A2" w:rsidRDefault="009171A2" w:rsidP="009171A2">
      <w:pPr>
        <w:pStyle w:val="Corpodeltesto"/>
        <w:numPr>
          <w:ilvl w:val="1"/>
          <w:numId w:val="41"/>
        </w:numPr>
        <w:ind w:left="2520"/>
        <w:rPr>
          <w:ins w:id="2412" w:author="Elena Vio" w:date="2016-04-21T11:53:00Z"/>
        </w:rPr>
      </w:pPr>
      <w:proofErr w:type="gramStart"/>
      <w:ins w:id="2413" w:author="Elena Vio" w:date="2016-04-21T11:53:00Z">
        <w:r>
          <w:t>code</w:t>
        </w:r>
        <w:proofErr w:type="gramEnd"/>
        <w:r>
          <w:t>=”urn:ihe:</w:t>
        </w:r>
      </w:ins>
      <w:ins w:id="2414" w:author="Elena Vio" w:date="2016-04-21T11:54:00Z">
        <w:r w:rsidR="006C2A49">
          <w:t>pcc:xcht</w:t>
        </w:r>
      </w:ins>
      <w:ins w:id="2415" w:author="Elena Vio" w:date="2016-04-21T11:53:00Z">
        <w:r>
          <w:t xml:space="preserve">-wd:2015:eventCodeTaskStatus:HTInvolvementExited” </w:t>
        </w:r>
        <w:proofErr w:type="spellStart"/>
        <w:r>
          <w:t>codingScheme</w:t>
        </w:r>
        <w:proofErr w:type="spellEnd"/>
        <w:r>
          <w:t xml:space="preserve">=”1.3.6.1.4.1.19376.1.2.1” </w:t>
        </w:r>
      </w:ins>
    </w:p>
    <w:p w14:paraId="428D30E1" w14:textId="7DFEAB60" w:rsidR="008D138B" w:rsidRPr="009171A2" w:rsidRDefault="008D138B" w:rsidP="00116025">
      <w:pPr>
        <w:pStyle w:val="Corpodeltesto"/>
        <w:numPr>
          <w:ilvl w:val="0"/>
          <w:numId w:val="41"/>
        </w:numPr>
        <w:ind w:left="1800"/>
        <w:rPr>
          <w:ins w:id="2416" w:author="Elena Vio" w:date="2016-04-21T11:49:00Z"/>
          <w:strike/>
          <w:rPrChange w:id="2417" w:author="Elena Vio" w:date="2016-04-21T11:55:00Z">
            <w:rPr>
              <w:ins w:id="2418" w:author="Elena Vio" w:date="2016-04-21T11:49:00Z"/>
            </w:rPr>
          </w:rPrChange>
        </w:rPr>
      </w:pPr>
      <w:ins w:id="2419" w:author="Elena Vio" w:date="2016-04-21T10:37:00Z">
        <w:r w:rsidRPr="009171A2">
          <w:rPr>
            <w:strike/>
            <w:rPrChange w:id="2420" w:author="Elena Vio" w:date="2016-04-21T11:55:00Z">
              <w:rPr/>
            </w:rPrChange>
          </w:rPr>
          <w:t xml:space="preserve">The status (“EXITED”) of the </w:t>
        </w:r>
      </w:ins>
      <w:ins w:id="2421" w:author="Elena Vio" w:date="2016-04-21T11:50:00Z">
        <w:r w:rsidR="00116025" w:rsidRPr="009171A2">
          <w:rPr>
            <w:strike/>
            <w:rPrChange w:id="2422" w:author="Elena Vio" w:date="2016-04-21T11:55:00Z">
              <w:rPr/>
            </w:rPrChange>
          </w:rPr>
          <w:t>HT Lead or HT Involvement</w:t>
        </w:r>
      </w:ins>
      <w:ins w:id="2423" w:author="Elena Vio" w:date="2016-04-21T10:37:00Z">
        <w:r w:rsidRPr="009171A2">
          <w:rPr>
            <w:strike/>
            <w:rPrChange w:id="2424" w:author="Elena Vio" w:date="2016-04-21T11:55:00Z">
              <w:rPr/>
            </w:rPrChange>
          </w:rPr>
          <w:t xml:space="preserve"> task shall not be conveyed within an entry of the </w:t>
        </w:r>
        <w:proofErr w:type="spellStart"/>
        <w:r w:rsidRPr="009171A2">
          <w:rPr>
            <w:strike/>
            <w:rPrChange w:id="2425" w:author="Elena Vio" w:date="2016-04-21T11:55:00Z">
              <w:rPr/>
            </w:rPrChange>
          </w:rPr>
          <w:t>eventCodeList</w:t>
        </w:r>
        <w:proofErr w:type="spellEnd"/>
        <w:r w:rsidRPr="009171A2">
          <w:rPr>
            <w:strike/>
            <w:rPrChange w:id="2426" w:author="Elena Vio" w:date="2016-04-21T11:55:00Z">
              <w:rPr/>
            </w:rPrChange>
          </w:rPr>
          <w:t xml:space="preserve"> metadata.</w:t>
        </w:r>
      </w:ins>
    </w:p>
    <w:p w14:paraId="1BB88805" w14:textId="77777777" w:rsidR="002B427C" w:rsidRPr="002B427C" w:rsidRDefault="002B427C" w:rsidP="00116025">
      <w:pPr>
        <w:pStyle w:val="Corpodeltesto"/>
        <w:ind w:left="1800"/>
        <w:rPr>
          <w:ins w:id="2427" w:author="Elena Vio" w:date="2016-04-21T10:37:00Z"/>
        </w:rPr>
      </w:pPr>
    </w:p>
    <w:p w14:paraId="3D990566" w14:textId="1179A7A3" w:rsidR="008D138B" w:rsidRPr="000807AC" w:rsidRDefault="008D138B" w:rsidP="008D138B">
      <w:pPr>
        <w:pStyle w:val="Titolo5"/>
        <w:numPr>
          <w:ilvl w:val="0"/>
          <w:numId w:val="0"/>
        </w:numPr>
        <w:rPr>
          <w:ins w:id="2428" w:author="Elena Vio" w:date="2016-04-21T10:37:00Z"/>
          <w:noProof w:val="0"/>
        </w:rPr>
      </w:pPr>
      <w:bookmarkStart w:id="2429" w:name="_Toc321132966"/>
      <w:ins w:id="2430" w:author="Elena Vio" w:date="2016-04-21T10:37:00Z">
        <w:r>
          <w:rPr>
            <w:noProof w:val="0"/>
          </w:rPr>
          <w:t>3.</w:t>
        </w:r>
      </w:ins>
      <w:ins w:id="2431" w:author="Elena Vio" w:date="2016-04-24T11:05:00Z">
        <w:r w:rsidR="001D7F6A">
          <w:rPr>
            <w:noProof w:val="0"/>
          </w:rPr>
          <w:t>Z2</w:t>
        </w:r>
      </w:ins>
      <w:ins w:id="2432" w:author="Elena Vio" w:date="2016-04-21T10:37:00Z">
        <w:r w:rsidRPr="000807AC">
          <w:rPr>
            <w:noProof w:val="0"/>
          </w:rPr>
          <w:t>.4.1.3 Expected Actions</w:t>
        </w:r>
        <w:bookmarkEnd w:id="2429"/>
      </w:ins>
    </w:p>
    <w:p w14:paraId="3270F5D8" w14:textId="77777777" w:rsidR="008D138B" w:rsidRDefault="008D138B" w:rsidP="008D138B">
      <w:pPr>
        <w:pStyle w:val="AuthorInstructions"/>
        <w:rPr>
          <w:ins w:id="2433" w:author="Elena Vio" w:date="2016-04-21T10:37:00Z"/>
          <w:i w:val="0"/>
        </w:rPr>
      </w:pPr>
      <w:ins w:id="2434" w:author="Elena Vio" w:date="2016-04-21T10:37:00Z">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ins>
    </w:p>
    <w:p w14:paraId="7895DDD4" w14:textId="10825209" w:rsidR="008D138B" w:rsidRPr="000807AC" w:rsidRDefault="001D7F6A" w:rsidP="008D138B">
      <w:pPr>
        <w:pStyle w:val="Titolo4"/>
        <w:numPr>
          <w:ilvl w:val="0"/>
          <w:numId w:val="0"/>
        </w:numPr>
        <w:rPr>
          <w:ins w:id="2435" w:author="Elena Vio" w:date="2016-04-21T10:37:00Z"/>
          <w:noProof w:val="0"/>
        </w:rPr>
      </w:pPr>
      <w:bookmarkStart w:id="2436" w:name="_Toc321132967"/>
      <w:ins w:id="2437" w:author="Elena Vio" w:date="2016-04-21T10:37:00Z">
        <w:r>
          <w:rPr>
            <w:noProof w:val="0"/>
          </w:rPr>
          <w:t>3.Z2</w:t>
        </w:r>
        <w:r w:rsidR="008D138B">
          <w:rPr>
            <w:noProof w:val="0"/>
          </w:rPr>
          <w:t>.</w:t>
        </w:r>
        <w:r w:rsidR="008D138B" w:rsidRPr="000807AC">
          <w:rPr>
            <w:noProof w:val="0"/>
          </w:rPr>
          <w:t xml:space="preserve">4.2 </w:t>
        </w:r>
        <w:r w:rsidR="008D138B">
          <w:rPr>
            <w:noProof w:val="0"/>
          </w:rPr>
          <w:t>Provide and Register Document set-b Response</w:t>
        </w:r>
        <w:bookmarkEnd w:id="2436"/>
      </w:ins>
    </w:p>
    <w:p w14:paraId="286C0C59" w14:textId="77777777" w:rsidR="008D138B" w:rsidRPr="000807AC" w:rsidRDefault="008D138B" w:rsidP="008D138B">
      <w:pPr>
        <w:pStyle w:val="AuthorInstructions"/>
        <w:rPr>
          <w:ins w:id="2438" w:author="Elena Vio" w:date="2016-04-21T10:37:00Z"/>
        </w:rPr>
      </w:pPr>
      <w:ins w:id="2439" w:author="Elena Vio" w:date="2016-04-21T10:37:00Z">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w:t>
        </w:r>
      </w:ins>
    </w:p>
    <w:p w14:paraId="54226F66" w14:textId="50D9E3C2" w:rsidR="008D138B" w:rsidRPr="000807AC" w:rsidRDefault="008D138B" w:rsidP="008D138B">
      <w:pPr>
        <w:pStyle w:val="Titolo5"/>
        <w:numPr>
          <w:ilvl w:val="0"/>
          <w:numId w:val="0"/>
        </w:numPr>
        <w:rPr>
          <w:ins w:id="2440" w:author="Elena Vio" w:date="2016-04-21T10:37:00Z"/>
          <w:noProof w:val="0"/>
        </w:rPr>
      </w:pPr>
      <w:bookmarkStart w:id="2441" w:name="_Toc321132968"/>
      <w:ins w:id="2442" w:author="Elena Vio" w:date="2016-04-21T10:37:00Z">
        <w:r w:rsidRPr="000807AC">
          <w:rPr>
            <w:noProof w:val="0"/>
          </w:rPr>
          <w:t>3.</w:t>
        </w:r>
        <w:r w:rsidR="001D7F6A">
          <w:rPr>
            <w:noProof w:val="0"/>
          </w:rPr>
          <w:t>Z2</w:t>
        </w:r>
        <w:r w:rsidRPr="000807AC">
          <w:rPr>
            <w:noProof w:val="0"/>
          </w:rPr>
          <w:t>.4.2.1 Trigger Events</w:t>
        </w:r>
        <w:bookmarkEnd w:id="2441"/>
      </w:ins>
    </w:p>
    <w:p w14:paraId="48187751" w14:textId="77777777" w:rsidR="008D138B" w:rsidRPr="000807AC" w:rsidRDefault="008D138B" w:rsidP="008D138B">
      <w:pPr>
        <w:pStyle w:val="AuthorInstructions"/>
        <w:rPr>
          <w:ins w:id="2443" w:author="Elena Vio" w:date="2016-04-21T10:37:00Z"/>
        </w:rPr>
      </w:pPr>
      <w:ins w:id="2444"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ins>
    </w:p>
    <w:p w14:paraId="6DA64167" w14:textId="165485C2" w:rsidR="008D138B" w:rsidRPr="000807AC" w:rsidRDefault="008D138B" w:rsidP="008D138B">
      <w:pPr>
        <w:pStyle w:val="Titolo5"/>
        <w:numPr>
          <w:ilvl w:val="0"/>
          <w:numId w:val="0"/>
        </w:numPr>
        <w:rPr>
          <w:ins w:id="2445" w:author="Elena Vio" w:date="2016-04-21T10:37:00Z"/>
          <w:noProof w:val="0"/>
        </w:rPr>
      </w:pPr>
      <w:bookmarkStart w:id="2446" w:name="_Toc321132969"/>
      <w:ins w:id="2447" w:author="Elena Vio" w:date="2016-04-21T10:37:00Z">
        <w:r w:rsidRPr="000807AC">
          <w:rPr>
            <w:noProof w:val="0"/>
          </w:rPr>
          <w:t>3.</w:t>
        </w:r>
        <w:r w:rsidR="001D7F6A">
          <w:rPr>
            <w:noProof w:val="0"/>
          </w:rPr>
          <w:t>Z2</w:t>
        </w:r>
        <w:r w:rsidRPr="000807AC">
          <w:rPr>
            <w:noProof w:val="0"/>
          </w:rPr>
          <w:t>.4.2.2 Message Semantics</w:t>
        </w:r>
        <w:bookmarkEnd w:id="2446"/>
      </w:ins>
    </w:p>
    <w:p w14:paraId="1E280A99" w14:textId="77777777" w:rsidR="008D138B" w:rsidRPr="000807AC" w:rsidRDefault="008D138B" w:rsidP="008D138B">
      <w:pPr>
        <w:pStyle w:val="AuthorInstructions"/>
        <w:rPr>
          <w:ins w:id="2448" w:author="Elena Vio" w:date="2016-04-21T10:37:00Z"/>
        </w:rPr>
      </w:pPr>
      <w:ins w:id="2449"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ins>
    </w:p>
    <w:p w14:paraId="012B64EE" w14:textId="0938BC1E" w:rsidR="008D138B" w:rsidRPr="000807AC" w:rsidRDefault="001D7F6A" w:rsidP="008D138B">
      <w:pPr>
        <w:pStyle w:val="Titolo5"/>
        <w:numPr>
          <w:ilvl w:val="0"/>
          <w:numId w:val="0"/>
        </w:numPr>
        <w:rPr>
          <w:ins w:id="2450" w:author="Elena Vio" w:date="2016-04-21T10:37:00Z"/>
          <w:noProof w:val="0"/>
        </w:rPr>
      </w:pPr>
      <w:bookmarkStart w:id="2451" w:name="_Toc321132970"/>
      <w:ins w:id="2452" w:author="Elena Vio" w:date="2016-04-21T10:37:00Z">
        <w:r>
          <w:rPr>
            <w:noProof w:val="0"/>
          </w:rPr>
          <w:t>3.Z2</w:t>
        </w:r>
        <w:r w:rsidR="008D138B">
          <w:rPr>
            <w:noProof w:val="0"/>
          </w:rPr>
          <w:t>.</w:t>
        </w:r>
        <w:r w:rsidR="008D138B" w:rsidRPr="000807AC">
          <w:rPr>
            <w:noProof w:val="0"/>
          </w:rPr>
          <w:t>4.2.3 Expected Actions</w:t>
        </w:r>
        <w:bookmarkEnd w:id="2451"/>
      </w:ins>
    </w:p>
    <w:p w14:paraId="78CBADAA" w14:textId="77777777" w:rsidR="008D138B" w:rsidRDefault="008D138B" w:rsidP="008D138B">
      <w:pPr>
        <w:pStyle w:val="AuthorInstructions"/>
        <w:rPr>
          <w:ins w:id="2453" w:author="Elena Vio" w:date="2016-04-21T10:37:00Z"/>
          <w:i w:val="0"/>
        </w:rPr>
      </w:pPr>
      <w:ins w:id="2454" w:author="Elena Vio" w:date="2016-04-21T10:37:00Z">
        <w:r w:rsidRPr="00E17DE9">
          <w:rPr>
            <w:i w:val="0"/>
          </w:rPr>
          <w:t xml:space="preserve">See </w:t>
        </w:r>
        <w:r>
          <w:rPr>
            <w:i w:val="0"/>
          </w:rPr>
          <w:t>ITI</w:t>
        </w:r>
        <w:r w:rsidRPr="00E17DE9">
          <w:rPr>
            <w:i w:val="0"/>
          </w:rPr>
          <w:t xml:space="preserve"> TF-2b</w:t>
        </w:r>
        <w:proofErr w:type="gramStart"/>
        <w:r w:rsidRPr="00E17DE9">
          <w:rPr>
            <w:i w:val="0"/>
          </w:rPr>
          <w:t>:3.41.4.2</w:t>
        </w:r>
        <w:r>
          <w:rPr>
            <w:i w:val="0"/>
          </w:rPr>
          <w:t>.3</w:t>
        </w:r>
        <w:proofErr w:type="gramEnd"/>
        <w:r>
          <w:rPr>
            <w:i w:val="0"/>
          </w:rPr>
          <w:t>.</w:t>
        </w:r>
      </w:ins>
    </w:p>
    <w:p w14:paraId="38D23D3C" w14:textId="5786C960" w:rsidR="008D138B" w:rsidRPr="00137137" w:rsidRDefault="008D138B" w:rsidP="008D138B">
      <w:pPr>
        <w:pStyle w:val="NormaleWeb"/>
        <w:shd w:val="clear" w:color="auto" w:fill="FFFFFF"/>
        <w:rPr>
          <w:ins w:id="2455" w:author="Elena Vio" w:date="2016-04-21T10:37:00Z"/>
          <w:rFonts w:ascii="Times" w:hAnsi="Times"/>
          <w:sz w:val="20"/>
          <w:szCs w:val="20"/>
          <w:lang w:val="it-IT" w:eastAsia="it-IT"/>
        </w:rPr>
      </w:pPr>
      <w:ins w:id="2456" w:author="Elena Vio" w:date="2016-04-21T10:37:00Z">
        <w:r>
          <w:t xml:space="preserve">If an error is generated by the Document Repository, that error should be managed by the </w:t>
        </w:r>
      </w:ins>
      <w:ins w:id="2457" w:author="Elena Vio" w:date="2016-04-21T11:48:00Z">
        <w:r w:rsidR="00CE3B89">
          <w:t>HT Requester or HT Manager</w:t>
        </w:r>
      </w:ins>
      <w:ins w:id="2458" w:author="Elena Vio" w:date="2016-04-21T10:37:00Z">
        <w:r>
          <w:t xml:space="preserve"> in accordance with local defined behaviors, and in accordance with XDW actor behaviors (race condition) defined in ITI</w:t>
        </w:r>
        <w:r w:rsidRPr="00FA6C72">
          <w:rPr>
            <w:lang w:val="it-IT" w:eastAsia="it-IT"/>
          </w:rPr>
          <w:t xml:space="preserve"> TF-3: 5.4.5.1 </w:t>
        </w:r>
        <w:r>
          <w:t xml:space="preserve"> </w:t>
        </w:r>
      </w:ins>
    </w:p>
    <w:p w14:paraId="7483EA28" w14:textId="3F5FA2BB" w:rsidR="008D138B" w:rsidRPr="000807AC" w:rsidRDefault="008D138B" w:rsidP="008D138B">
      <w:pPr>
        <w:pStyle w:val="Titolo3"/>
        <w:numPr>
          <w:ilvl w:val="0"/>
          <w:numId w:val="0"/>
        </w:numPr>
        <w:rPr>
          <w:ins w:id="2459" w:author="Elena Vio" w:date="2016-04-21T10:37:00Z"/>
          <w:noProof w:val="0"/>
        </w:rPr>
      </w:pPr>
      <w:bookmarkStart w:id="2460" w:name="_Toc321132971"/>
      <w:ins w:id="2461" w:author="Elena Vio" w:date="2016-04-21T10:37:00Z">
        <w:r w:rsidRPr="000807AC">
          <w:rPr>
            <w:noProof w:val="0"/>
          </w:rPr>
          <w:t>3.</w:t>
        </w:r>
        <w:r w:rsidR="001D7F6A">
          <w:rPr>
            <w:noProof w:val="0"/>
          </w:rPr>
          <w:t>Z2</w:t>
        </w:r>
        <w:r w:rsidRPr="000807AC">
          <w:rPr>
            <w:noProof w:val="0"/>
          </w:rPr>
          <w:t>.5 Security Considerations</w:t>
        </w:r>
        <w:bookmarkEnd w:id="2460"/>
      </w:ins>
    </w:p>
    <w:p w14:paraId="03BAE5B0" w14:textId="77777777" w:rsidR="008D138B" w:rsidRPr="0070073A" w:rsidRDefault="008D138B" w:rsidP="008D138B">
      <w:pPr>
        <w:pStyle w:val="Titolo4"/>
        <w:numPr>
          <w:ilvl w:val="0"/>
          <w:numId w:val="0"/>
        </w:numPr>
        <w:rPr>
          <w:ins w:id="2462" w:author="Elena Vio" w:date="2016-04-21T10:37:00Z"/>
          <w:rFonts w:ascii="Times New Roman" w:hAnsi="Times New Roman"/>
          <w:b w:val="0"/>
          <w:noProof w:val="0"/>
          <w:kern w:val="0"/>
          <w:sz w:val="24"/>
        </w:rPr>
      </w:pPr>
      <w:bookmarkStart w:id="2463" w:name="_Toc321132972"/>
      <w:ins w:id="2464" w:author="Elena Vio" w:date="2016-04-21T10:37:00Z">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2463"/>
      </w:ins>
    </w:p>
    <w:p w14:paraId="340A4CCE" w14:textId="060CE4FA" w:rsidR="008D138B" w:rsidRPr="000807AC" w:rsidRDefault="008D138B" w:rsidP="008D138B">
      <w:pPr>
        <w:pStyle w:val="Titolo4"/>
        <w:numPr>
          <w:ilvl w:val="0"/>
          <w:numId w:val="0"/>
        </w:numPr>
        <w:rPr>
          <w:ins w:id="2465" w:author="Elena Vio" w:date="2016-04-21T10:37:00Z"/>
          <w:noProof w:val="0"/>
        </w:rPr>
      </w:pPr>
      <w:bookmarkStart w:id="2466" w:name="_Toc321132973"/>
      <w:ins w:id="2467" w:author="Elena Vio" w:date="2016-04-21T10:37:00Z">
        <w:r w:rsidRPr="000807AC">
          <w:rPr>
            <w:noProof w:val="0"/>
          </w:rPr>
          <w:t>3.</w:t>
        </w:r>
        <w:r w:rsidR="001D7F6A">
          <w:rPr>
            <w:noProof w:val="0"/>
          </w:rPr>
          <w:t>Z2</w:t>
        </w:r>
        <w:r w:rsidRPr="000807AC">
          <w:rPr>
            <w:noProof w:val="0"/>
          </w:rPr>
          <w:t>.5.1 Security Audit Considerations</w:t>
        </w:r>
        <w:bookmarkEnd w:id="2466"/>
      </w:ins>
    </w:p>
    <w:p w14:paraId="0A3159B3" w14:textId="77777777" w:rsidR="008D138B" w:rsidRDefault="008D138B" w:rsidP="008D138B">
      <w:pPr>
        <w:pStyle w:val="Titolo4"/>
        <w:numPr>
          <w:ilvl w:val="0"/>
          <w:numId w:val="0"/>
        </w:numPr>
        <w:rPr>
          <w:ins w:id="2468" w:author="Elena Vio" w:date="2016-04-21T10:37:00Z"/>
          <w:highlight w:val="yellow"/>
        </w:rPr>
      </w:pPr>
      <w:bookmarkStart w:id="2469" w:name="_Toc321132974"/>
      <w:ins w:id="2470" w:author="Elena Vio" w:date="2016-04-21T10:37:00Z">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2469"/>
      </w:ins>
    </w:p>
    <w:p w14:paraId="4E82DA5E" w14:textId="77777777" w:rsidR="008D138B" w:rsidRDefault="008D138B" w:rsidP="00C57C6C">
      <w:pPr>
        <w:pStyle w:val="AuthorInstructions"/>
        <w:rPr>
          <w:i w:val="0"/>
        </w:rPr>
      </w:pPr>
    </w:p>
    <w:p w14:paraId="024C2B3D" w14:textId="77777777" w:rsidR="00C57C6C" w:rsidRPr="003651D9" w:rsidRDefault="00C57C6C" w:rsidP="00C57C6C">
      <w:pPr>
        <w:pStyle w:val="PartTitle"/>
        <w:rPr>
          <w:highlight w:val="yellow"/>
        </w:rPr>
      </w:pPr>
      <w:bookmarkStart w:id="2471" w:name="_Toc345074688"/>
      <w:r w:rsidRPr="003651D9">
        <w:lastRenderedPageBreak/>
        <w:t>Appendices</w:t>
      </w:r>
      <w:bookmarkEnd w:id="2471"/>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w:t>
      </w:r>
      <w:proofErr w:type="gramStart"/>
      <w:r w:rsidRPr="003651D9">
        <w:t>.&gt;</w:t>
      </w:r>
      <w:proofErr w:type="gramEnd"/>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2472" w:name="_Toc345074689"/>
      <w:r w:rsidRPr="003651D9">
        <w:rPr>
          <w:noProof w:val="0"/>
        </w:rPr>
        <w:t>Appendix A – &lt;Appendix A Title&gt;</w:t>
      </w:r>
      <w:bookmarkEnd w:id="2472"/>
    </w:p>
    <w:p w14:paraId="7D7C99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3008D421" w14:textId="77777777" w:rsidR="00C57C6C" w:rsidRPr="003651D9" w:rsidRDefault="00C57C6C" w:rsidP="00C57C6C">
      <w:pPr>
        <w:pStyle w:val="AppendixHeading2"/>
        <w:numPr>
          <w:ilvl w:val="1"/>
          <w:numId w:val="30"/>
        </w:numPr>
        <w:rPr>
          <w:bCs/>
          <w:noProof w:val="0"/>
        </w:rPr>
      </w:pPr>
      <w:bookmarkStart w:id="2473" w:name="_Toc345074690"/>
      <w:r w:rsidRPr="003651D9">
        <w:rPr>
          <w:bCs/>
          <w:noProof w:val="0"/>
        </w:rPr>
        <w:t>&lt;Add Title&gt;</w:t>
      </w:r>
      <w:bookmarkEnd w:id="2473"/>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2474" w:name="_Toc345074691"/>
      <w:r w:rsidRPr="003651D9">
        <w:rPr>
          <w:noProof w:val="0"/>
        </w:rPr>
        <w:t>Appendix B – &lt;Appendix B Title&gt;</w:t>
      </w:r>
      <w:bookmarkEnd w:id="2474"/>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2475" w:name="_Toc345074692"/>
      <w:r w:rsidRPr="003651D9">
        <w:rPr>
          <w:bCs/>
          <w:noProof w:val="0"/>
        </w:rPr>
        <w:t>&lt;Add Title&gt;</w:t>
      </w:r>
      <w:bookmarkEnd w:id="2475"/>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2476" w:name="_Toc345074693"/>
      <w:r w:rsidRPr="003651D9">
        <w:rPr>
          <w:noProof w:val="0"/>
        </w:rPr>
        <w:t>Volume 2 Namespace Additions</w:t>
      </w:r>
      <w:bookmarkEnd w:id="2476"/>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4C25E3ED" w14:textId="77777777" w:rsidR="00C57C6C" w:rsidRPr="003651D9" w:rsidRDefault="00C57C6C" w:rsidP="00C57C6C">
      <w:pPr>
        <w:pStyle w:val="PartTitle"/>
      </w:pPr>
      <w:bookmarkStart w:id="2477" w:name="_Toc345074694"/>
      <w:r w:rsidRPr="003651D9">
        <w:lastRenderedPageBreak/>
        <w:t>Volume 3 – Content Modules</w:t>
      </w:r>
      <w:bookmarkEnd w:id="2477"/>
    </w:p>
    <w:p w14:paraId="64A5E784" w14:textId="77777777" w:rsidR="00C57C6C" w:rsidRPr="003651D9" w:rsidRDefault="00C57C6C" w:rsidP="00C57C6C">
      <w:pPr>
        <w:pStyle w:val="AuthorInstructions"/>
      </w:pPr>
      <w:r w:rsidRPr="003651D9">
        <w:t xml:space="preserve">&lt;The current version of the supplement template only addresses HL7 v3 CDA Content Modules. All CDA Content Modules will go in Section 6 of Volume 3 of each domain’s Technical Framework document. In the future, this supplement template may have additional sections for DICOM Content Modules (section 7 of Volume 3) and other types of Content Modules (section 8, etc., of Volume 3). </w:t>
      </w:r>
    </w:p>
    <w:p w14:paraId="4BAFACC9" w14:textId="77777777" w:rsidR="00C57C6C" w:rsidRPr="003651D9" w:rsidRDefault="00C57C6C" w:rsidP="00C57C6C">
      <w:pPr>
        <w:pStyle w:val="AuthorInstructions"/>
      </w:pPr>
      <w:r w:rsidRPr="003651D9">
        <w:t>&lt;Please note that prior to the release of the new template set, some domains may have defined CDA Content Modules in Volume 2 (e.g., PCC); however, going forward CDA Content Modules will be defined in Volume 3</w:t>
      </w:r>
      <w:proofErr w:type="gramStart"/>
      <w:r w:rsidRPr="003651D9">
        <w:t>.&gt;</w:t>
      </w:r>
      <w:proofErr w:type="gramEnd"/>
    </w:p>
    <w:p w14:paraId="2D848232" w14:textId="77777777" w:rsidR="00C57C6C" w:rsidRPr="003651D9" w:rsidRDefault="00C57C6C" w:rsidP="00C57C6C">
      <w:pPr>
        <w:pStyle w:val="Titolo1"/>
        <w:numPr>
          <w:ilvl w:val="0"/>
          <w:numId w:val="0"/>
        </w:numPr>
        <w:ind w:left="432" w:hanging="432"/>
        <w:rPr>
          <w:noProof w:val="0"/>
        </w:rPr>
      </w:pPr>
      <w:bookmarkStart w:id="2478" w:name="_Toc345074695"/>
      <w:r w:rsidRPr="003651D9">
        <w:rPr>
          <w:noProof w:val="0"/>
        </w:rPr>
        <w:lastRenderedPageBreak/>
        <w:t>5.</w:t>
      </w:r>
      <w:r>
        <w:rPr>
          <w:noProof w:val="0"/>
        </w:rPr>
        <w:t xml:space="preserve"> </w:t>
      </w:r>
      <w:r w:rsidRPr="003651D9">
        <w:rPr>
          <w:noProof w:val="0"/>
        </w:rPr>
        <w:t>Namespaces and Vocabularies</w:t>
      </w:r>
      <w:bookmarkEnd w:id="2478"/>
    </w:p>
    <w:p w14:paraId="4F839693" w14:textId="77777777" w:rsidR="00C57C6C" w:rsidRPr="003651D9" w:rsidRDefault="00C57C6C" w:rsidP="00C57C6C">
      <w:pPr>
        <w:pStyle w:val="EditorInstructions"/>
      </w:pPr>
      <w:r w:rsidRPr="003651D9">
        <w:t>Add to section 5 Namespaces and Vocabularies</w:t>
      </w:r>
      <w:bookmarkStart w:id="2479" w:name="_IHEActCode_Vocabulary"/>
      <w:bookmarkStart w:id="2480" w:name="_IHERoleCode_Vocabulary"/>
      <w:bookmarkEnd w:id="2479"/>
      <w:bookmarkEnd w:id="2480"/>
    </w:p>
    <w:p w14:paraId="06345A26" w14:textId="77777777" w:rsidR="00C57C6C" w:rsidRPr="003651D9" w:rsidRDefault="00C57C6C" w:rsidP="00C57C6C">
      <w:pPr>
        <w:pStyle w:val="AuthorInstructions"/>
      </w:pPr>
      <w:r w:rsidRPr="003651D9">
        <w:t>&lt;Note that the code systems already defined in the Technical Framework of this domain may (but not required) be replicated here just to aid in the supplement review as a standalone document. Also note that the Section 5 table numbers and names are already defined in the TF Vol</w:t>
      </w:r>
      <w:r>
        <w:t>ume</w:t>
      </w:r>
      <w:r w:rsidRPr="003651D9">
        <w:t xml:space="preserve"> 3</w:t>
      </w:r>
      <w:proofErr w:type="gramStart"/>
      <w:r w:rsidRPr="003651D9">
        <w:t>.&gt;</w:t>
      </w:r>
      <w:proofErr w:type="gramEnd"/>
    </w:p>
    <w:p w14:paraId="217327FE" w14:textId="77777777" w:rsidR="00C57C6C" w:rsidRPr="003651D9" w:rsidRDefault="00C57C6C" w:rsidP="00C57C6C">
      <w:pPr>
        <w:pStyle w:val="Corpodeltesto"/>
      </w:pPr>
    </w:p>
    <w:tbl>
      <w:tblPr>
        <w:tblW w:w="44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3"/>
        <w:gridCol w:w="2210"/>
        <w:gridCol w:w="4503"/>
      </w:tblGrid>
      <w:tr w:rsidR="00C57C6C" w:rsidRPr="003651D9" w14:paraId="50C3E3C4" w14:textId="77777777" w:rsidTr="00036042">
        <w:trPr>
          <w:tblHeader/>
          <w:jc w:val="center"/>
        </w:trPr>
        <w:tc>
          <w:tcPr>
            <w:tcW w:w="1853" w:type="dxa"/>
            <w:shd w:val="clear" w:color="auto" w:fill="D9D9D9"/>
          </w:tcPr>
          <w:p w14:paraId="59D1F9FD" w14:textId="77777777" w:rsidR="00C57C6C" w:rsidRPr="003651D9" w:rsidRDefault="00C57C6C" w:rsidP="00036042">
            <w:pPr>
              <w:pStyle w:val="TableEntryHeader"/>
              <w:rPr>
                <w:rFonts w:eastAsia="Arial Unicode MS"/>
              </w:rPr>
            </w:pPr>
            <w:proofErr w:type="spellStart"/>
            <w:proofErr w:type="gramStart"/>
            <w:r w:rsidRPr="003651D9">
              <w:t>codeSystem</w:t>
            </w:r>
            <w:proofErr w:type="spellEnd"/>
            <w:proofErr w:type="gramEnd"/>
            <w:r w:rsidRPr="003651D9">
              <w:t xml:space="preserve"> </w:t>
            </w:r>
          </w:p>
        </w:tc>
        <w:tc>
          <w:tcPr>
            <w:tcW w:w="2210" w:type="dxa"/>
            <w:shd w:val="clear" w:color="auto" w:fill="D9D9D9"/>
          </w:tcPr>
          <w:p w14:paraId="67703A05" w14:textId="77777777" w:rsidR="00C57C6C" w:rsidRPr="003651D9" w:rsidRDefault="00C57C6C" w:rsidP="00036042">
            <w:pPr>
              <w:pStyle w:val="TableEntryHeader"/>
              <w:rPr>
                <w:rFonts w:eastAsia="Arial Unicode MS"/>
              </w:rPr>
            </w:pPr>
            <w:proofErr w:type="spellStart"/>
            <w:proofErr w:type="gramStart"/>
            <w:r w:rsidRPr="003651D9">
              <w:t>codeSystemName</w:t>
            </w:r>
            <w:proofErr w:type="spellEnd"/>
            <w:proofErr w:type="gramEnd"/>
            <w:r w:rsidRPr="003651D9">
              <w:t xml:space="preserve"> </w:t>
            </w:r>
          </w:p>
        </w:tc>
        <w:tc>
          <w:tcPr>
            <w:tcW w:w="4503" w:type="dxa"/>
            <w:shd w:val="clear" w:color="auto" w:fill="D9D9D9"/>
          </w:tcPr>
          <w:p w14:paraId="576ECD39"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C0555A0" w14:textId="77777777" w:rsidTr="00036042">
        <w:trPr>
          <w:jc w:val="center"/>
        </w:trPr>
        <w:tc>
          <w:tcPr>
            <w:tcW w:w="1853" w:type="dxa"/>
            <w:shd w:val="clear" w:color="auto" w:fill="auto"/>
          </w:tcPr>
          <w:p w14:paraId="0605AAC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227630B9"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2B37F02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F1BAB1" w14:textId="77777777" w:rsidTr="00036042">
        <w:trPr>
          <w:jc w:val="center"/>
        </w:trPr>
        <w:tc>
          <w:tcPr>
            <w:tcW w:w="1853" w:type="dxa"/>
            <w:shd w:val="clear" w:color="auto" w:fill="auto"/>
          </w:tcPr>
          <w:p w14:paraId="13B290D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446BB7B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73749E8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064A23" w14:textId="77777777" w:rsidTr="00036042">
        <w:trPr>
          <w:jc w:val="center"/>
        </w:trPr>
        <w:tc>
          <w:tcPr>
            <w:tcW w:w="1853" w:type="dxa"/>
            <w:shd w:val="clear" w:color="auto" w:fill="auto"/>
          </w:tcPr>
          <w:p w14:paraId="6393EDA4"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3D10A88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431D6DB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bl>
    <w:p w14:paraId="1B56FFF4" w14:textId="77777777" w:rsidR="00C57C6C" w:rsidRPr="003651D9" w:rsidRDefault="00C57C6C" w:rsidP="00C57C6C">
      <w:pPr>
        <w:pStyle w:val="Corpodeltesto"/>
      </w:pPr>
    </w:p>
    <w:p w14:paraId="73A5E1F2" w14:textId="77777777" w:rsidR="00C57C6C" w:rsidRPr="003651D9" w:rsidRDefault="00C57C6C" w:rsidP="00C57C6C">
      <w:pPr>
        <w:pStyle w:val="EditorInstructions"/>
      </w:pPr>
      <w:r w:rsidRPr="003651D9">
        <w:t>Add to section 5.1.1 IHE Format Codes</w:t>
      </w:r>
    </w:p>
    <w:p w14:paraId="3DD9E47F" w14:textId="77777777" w:rsidR="00C57C6C" w:rsidRPr="003651D9" w:rsidRDefault="00C57C6C" w:rsidP="00C57C6C">
      <w:pPr>
        <w:pStyle w:val="Corpodeltesto"/>
        <w:rPr>
          <w:lang w:eastAsia="x-none"/>
        </w:rPr>
      </w:pPr>
    </w:p>
    <w:tbl>
      <w:tblPr>
        <w:tblW w:w="49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60"/>
        <w:gridCol w:w="2078"/>
        <w:gridCol w:w="1891"/>
        <w:gridCol w:w="1948"/>
      </w:tblGrid>
      <w:tr w:rsidR="00C57C6C" w:rsidRPr="003651D9" w14:paraId="176E06E4" w14:textId="77777777" w:rsidTr="00036042">
        <w:trPr>
          <w:tblHeader/>
          <w:jc w:val="center"/>
        </w:trPr>
        <w:tc>
          <w:tcPr>
            <w:tcW w:w="3655" w:type="dxa"/>
            <w:shd w:val="clear" w:color="auto" w:fill="D9D9D9"/>
          </w:tcPr>
          <w:p w14:paraId="6B1F9F0C" w14:textId="77777777" w:rsidR="00C57C6C" w:rsidRPr="003651D9" w:rsidRDefault="00C57C6C" w:rsidP="00036042">
            <w:pPr>
              <w:pStyle w:val="TableEntryHeader"/>
              <w:rPr>
                <w:rFonts w:eastAsia="Arial Unicode MS"/>
              </w:rPr>
            </w:pPr>
            <w:r w:rsidRPr="003651D9">
              <w:t xml:space="preserve">Profile </w:t>
            </w:r>
          </w:p>
        </w:tc>
        <w:tc>
          <w:tcPr>
            <w:tcW w:w="2075" w:type="dxa"/>
            <w:shd w:val="clear" w:color="auto" w:fill="D9D9D9"/>
          </w:tcPr>
          <w:p w14:paraId="37257111" w14:textId="77777777" w:rsidR="00C57C6C" w:rsidRPr="003651D9" w:rsidRDefault="00C57C6C" w:rsidP="00036042">
            <w:pPr>
              <w:pStyle w:val="TableEntryHeader"/>
              <w:rPr>
                <w:rFonts w:eastAsia="Arial Unicode MS"/>
              </w:rPr>
            </w:pPr>
            <w:r w:rsidRPr="003651D9">
              <w:t>Format Code</w:t>
            </w:r>
          </w:p>
        </w:tc>
        <w:tc>
          <w:tcPr>
            <w:tcW w:w="1888" w:type="dxa"/>
            <w:shd w:val="clear" w:color="auto" w:fill="D9D9D9"/>
          </w:tcPr>
          <w:p w14:paraId="326F6D9F" w14:textId="77777777" w:rsidR="00C57C6C" w:rsidRPr="003651D9" w:rsidRDefault="00C57C6C" w:rsidP="00036042">
            <w:pPr>
              <w:pStyle w:val="TableEntryHeader"/>
              <w:rPr>
                <w:rFonts w:eastAsia="Arial Unicode MS"/>
              </w:rPr>
            </w:pPr>
            <w:r w:rsidRPr="003651D9">
              <w:t>Media Type</w:t>
            </w:r>
          </w:p>
        </w:tc>
        <w:tc>
          <w:tcPr>
            <w:tcW w:w="1945" w:type="dxa"/>
            <w:shd w:val="clear" w:color="auto" w:fill="D9D9D9"/>
          </w:tcPr>
          <w:p w14:paraId="77CD3B6F" w14:textId="77777777" w:rsidR="00C57C6C" w:rsidRPr="003651D9" w:rsidRDefault="00C57C6C" w:rsidP="00036042">
            <w:pPr>
              <w:pStyle w:val="TableEntryHeader"/>
              <w:rPr>
                <w:rFonts w:eastAsia="Arial Unicode MS"/>
              </w:rPr>
            </w:pPr>
            <w:r w:rsidRPr="003651D9">
              <w:t xml:space="preserve">Template ID </w:t>
            </w:r>
          </w:p>
        </w:tc>
      </w:tr>
      <w:tr w:rsidR="00C57C6C" w:rsidRPr="003651D9" w14:paraId="71CB0DA3" w14:textId="77777777" w:rsidTr="00036042">
        <w:trPr>
          <w:jc w:val="center"/>
        </w:trPr>
        <w:tc>
          <w:tcPr>
            <w:tcW w:w="3655" w:type="dxa"/>
            <w:shd w:val="clear" w:color="auto" w:fill="auto"/>
          </w:tcPr>
          <w:p w14:paraId="730B0C27" w14:textId="77777777" w:rsidR="00C57C6C" w:rsidRPr="003651D9" w:rsidRDefault="00C57C6C" w:rsidP="00036042">
            <w:pPr>
              <w:pStyle w:val="TableEntry"/>
              <w:rPr>
                <w:rFonts w:eastAsia="Arial Unicode MS"/>
              </w:rPr>
            </w:pPr>
            <w:r w:rsidRPr="003651D9">
              <w:rPr>
                <w:rFonts w:eastAsia="Arial Unicode MS"/>
              </w:rPr>
              <w:t>&lt;Profile name (profile acronym)&gt;</w:t>
            </w:r>
          </w:p>
        </w:tc>
        <w:tc>
          <w:tcPr>
            <w:tcW w:w="2075" w:type="dxa"/>
            <w:shd w:val="clear" w:color="auto" w:fill="auto"/>
          </w:tcPr>
          <w:p w14:paraId="09DE1E45"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urn:ihe</w:t>
            </w:r>
            <w:proofErr w:type="spellEnd"/>
            <w:proofErr w:type="gramEnd"/>
            <w:r w:rsidRPr="003651D9">
              <w:rPr>
                <w:rFonts w:eastAsia="Arial Unicode MS"/>
              </w:rPr>
              <w:t>: &gt;</w:t>
            </w:r>
          </w:p>
        </w:tc>
        <w:tc>
          <w:tcPr>
            <w:tcW w:w="1888" w:type="dxa"/>
            <w:shd w:val="clear" w:color="auto" w:fill="auto"/>
          </w:tcPr>
          <w:p w14:paraId="293BF856" w14:textId="77777777" w:rsidR="00C57C6C" w:rsidRPr="003651D9" w:rsidRDefault="00C57C6C" w:rsidP="00036042">
            <w:pPr>
              <w:pStyle w:val="TableEntry"/>
              <w:rPr>
                <w:rFonts w:eastAsia="Arial Unicode MS"/>
              </w:rPr>
            </w:pPr>
          </w:p>
        </w:tc>
        <w:tc>
          <w:tcPr>
            <w:tcW w:w="1945" w:type="dxa"/>
            <w:shd w:val="clear" w:color="auto" w:fill="auto"/>
          </w:tcPr>
          <w:p w14:paraId="7CB2C8B7"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oids</w:t>
            </w:r>
            <w:proofErr w:type="spellEnd"/>
            <w:proofErr w:type="gramEnd"/>
            <w:r w:rsidRPr="003651D9">
              <w:rPr>
                <w:rFonts w:eastAsia="Arial Unicode MS"/>
              </w:rPr>
              <w:t>&gt;</w:t>
            </w:r>
          </w:p>
        </w:tc>
      </w:tr>
      <w:tr w:rsidR="00C57C6C" w:rsidRPr="003651D9" w14:paraId="4BE13562" w14:textId="77777777" w:rsidTr="00036042">
        <w:trPr>
          <w:jc w:val="center"/>
        </w:trPr>
        <w:tc>
          <w:tcPr>
            <w:tcW w:w="3655" w:type="dxa"/>
            <w:shd w:val="clear" w:color="auto" w:fill="auto"/>
          </w:tcPr>
          <w:p w14:paraId="15D71B7B" w14:textId="77777777" w:rsidR="00C57C6C" w:rsidRPr="003651D9" w:rsidRDefault="00C57C6C" w:rsidP="00036042">
            <w:pPr>
              <w:pStyle w:val="TableEntry"/>
              <w:rPr>
                <w:rFonts w:eastAsia="Arial Unicode MS"/>
              </w:rPr>
            </w:pPr>
          </w:p>
        </w:tc>
        <w:tc>
          <w:tcPr>
            <w:tcW w:w="2075" w:type="dxa"/>
            <w:shd w:val="clear" w:color="auto" w:fill="auto"/>
          </w:tcPr>
          <w:p w14:paraId="7845FB7F" w14:textId="77777777" w:rsidR="00C57C6C" w:rsidRPr="003651D9" w:rsidRDefault="00C57C6C" w:rsidP="00036042">
            <w:pPr>
              <w:pStyle w:val="TableEntry"/>
              <w:rPr>
                <w:rFonts w:eastAsia="Arial Unicode MS"/>
              </w:rPr>
            </w:pPr>
          </w:p>
        </w:tc>
        <w:tc>
          <w:tcPr>
            <w:tcW w:w="1888" w:type="dxa"/>
            <w:shd w:val="clear" w:color="auto" w:fill="auto"/>
          </w:tcPr>
          <w:p w14:paraId="2FCE31B9" w14:textId="77777777" w:rsidR="00C57C6C" w:rsidRPr="003651D9" w:rsidRDefault="00C57C6C" w:rsidP="00036042">
            <w:pPr>
              <w:pStyle w:val="TableEntry"/>
              <w:rPr>
                <w:rFonts w:eastAsia="Arial Unicode MS"/>
              </w:rPr>
            </w:pPr>
          </w:p>
        </w:tc>
        <w:tc>
          <w:tcPr>
            <w:tcW w:w="1945" w:type="dxa"/>
            <w:shd w:val="clear" w:color="auto" w:fill="auto"/>
          </w:tcPr>
          <w:p w14:paraId="14563FFB" w14:textId="77777777" w:rsidR="00C57C6C" w:rsidRPr="003651D9" w:rsidRDefault="00C57C6C" w:rsidP="00036042">
            <w:pPr>
              <w:pStyle w:val="TableEntry"/>
              <w:rPr>
                <w:rFonts w:eastAsia="Arial Unicode MS"/>
              </w:rPr>
            </w:pPr>
          </w:p>
        </w:tc>
      </w:tr>
      <w:tr w:rsidR="00C57C6C" w:rsidRPr="003651D9" w14:paraId="05D9C72F" w14:textId="77777777" w:rsidTr="00036042">
        <w:trPr>
          <w:jc w:val="center"/>
        </w:trPr>
        <w:tc>
          <w:tcPr>
            <w:tcW w:w="3655" w:type="dxa"/>
            <w:shd w:val="clear" w:color="auto" w:fill="auto"/>
          </w:tcPr>
          <w:p w14:paraId="19C9C918" w14:textId="77777777" w:rsidR="00C57C6C" w:rsidRPr="003651D9" w:rsidRDefault="00C57C6C" w:rsidP="00036042">
            <w:pPr>
              <w:pStyle w:val="TableEntry"/>
              <w:rPr>
                <w:rFonts w:eastAsia="Arial Unicode MS"/>
              </w:rPr>
            </w:pPr>
          </w:p>
        </w:tc>
        <w:tc>
          <w:tcPr>
            <w:tcW w:w="2075" w:type="dxa"/>
            <w:shd w:val="clear" w:color="auto" w:fill="auto"/>
          </w:tcPr>
          <w:p w14:paraId="6D34650C" w14:textId="77777777" w:rsidR="00C57C6C" w:rsidRPr="003651D9" w:rsidRDefault="00C57C6C" w:rsidP="00036042">
            <w:pPr>
              <w:pStyle w:val="TableEntry"/>
              <w:rPr>
                <w:rFonts w:eastAsia="Arial Unicode MS"/>
              </w:rPr>
            </w:pPr>
          </w:p>
        </w:tc>
        <w:tc>
          <w:tcPr>
            <w:tcW w:w="1888" w:type="dxa"/>
            <w:shd w:val="clear" w:color="auto" w:fill="auto"/>
          </w:tcPr>
          <w:p w14:paraId="0E157A91" w14:textId="77777777" w:rsidR="00C57C6C" w:rsidRPr="003651D9" w:rsidRDefault="00C57C6C" w:rsidP="00036042">
            <w:pPr>
              <w:pStyle w:val="TableEntry"/>
              <w:rPr>
                <w:rFonts w:eastAsia="Arial Unicode MS"/>
              </w:rPr>
            </w:pPr>
          </w:p>
        </w:tc>
        <w:tc>
          <w:tcPr>
            <w:tcW w:w="1945" w:type="dxa"/>
            <w:shd w:val="clear" w:color="auto" w:fill="auto"/>
          </w:tcPr>
          <w:p w14:paraId="690BD43B" w14:textId="77777777" w:rsidR="00C57C6C" w:rsidRPr="003651D9" w:rsidRDefault="00C57C6C" w:rsidP="00036042">
            <w:pPr>
              <w:pStyle w:val="TableEntry"/>
              <w:rPr>
                <w:rFonts w:eastAsia="Arial Unicode MS"/>
              </w:rPr>
            </w:pPr>
          </w:p>
        </w:tc>
      </w:tr>
    </w:tbl>
    <w:p w14:paraId="0EBB1132" w14:textId="77777777" w:rsidR="00C57C6C" w:rsidRPr="003651D9" w:rsidRDefault="00C57C6C" w:rsidP="00C57C6C">
      <w:pPr>
        <w:pStyle w:val="Corpodeltesto"/>
      </w:pPr>
    </w:p>
    <w:p w14:paraId="398F6AB4" w14:textId="77777777" w:rsidR="00C57C6C" w:rsidRPr="003651D9" w:rsidRDefault="00C57C6C" w:rsidP="00C57C6C">
      <w:pPr>
        <w:pStyle w:val="EditorInstructions"/>
      </w:pPr>
      <w:r w:rsidRPr="003651D9">
        <w:t xml:space="preserve">Add to section 5.1.2 IHE </w:t>
      </w:r>
      <w:proofErr w:type="spellStart"/>
      <w:r w:rsidRPr="003651D9">
        <w:t>ActCode</w:t>
      </w:r>
      <w:proofErr w:type="spellEnd"/>
      <w:r w:rsidRPr="003651D9">
        <w:t xml:space="preserve"> Vocabulary</w:t>
      </w:r>
    </w:p>
    <w:p w14:paraId="4DFD566E" w14:textId="77777777" w:rsidR="00C57C6C" w:rsidRPr="003651D9" w:rsidRDefault="00C57C6C" w:rsidP="00C57C6C">
      <w:pPr>
        <w:pStyle w:val="Corpodeltesto"/>
      </w:pPr>
    </w:p>
    <w:tbl>
      <w:tblPr>
        <w:tblW w:w="41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422"/>
        <w:gridCol w:w="6484"/>
      </w:tblGrid>
      <w:tr w:rsidR="00C57C6C" w:rsidRPr="003651D9" w14:paraId="7F1C00FE" w14:textId="77777777" w:rsidTr="00036042">
        <w:trPr>
          <w:jc w:val="center"/>
        </w:trPr>
        <w:tc>
          <w:tcPr>
            <w:tcW w:w="1420" w:type="dxa"/>
            <w:shd w:val="clear" w:color="auto" w:fill="D9D9D9"/>
          </w:tcPr>
          <w:p w14:paraId="0AE9880A" w14:textId="77777777" w:rsidR="00C57C6C" w:rsidRPr="003651D9" w:rsidRDefault="00C57C6C" w:rsidP="00036042">
            <w:pPr>
              <w:pStyle w:val="TableEntryHeader"/>
              <w:rPr>
                <w:rFonts w:eastAsia="Arial Unicode MS"/>
              </w:rPr>
            </w:pPr>
            <w:r w:rsidRPr="003651D9">
              <w:t xml:space="preserve">Code </w:t>
            </w:r>
          </w:p>
        </w:tc>
        <w:tc>
          <w:tcPr>
            <w:tcW w:w="6474" w:type="dxa"/>
            <w:shd w:val="clear" w:color="auto" w:fill="D9D9D9"/>
          </w:tcPr>
          <w:p w14:paraId="3C14A573"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BC62D6D" w14:textId="77777777" w:rsidTr="00036042">
        <w:trPr>
          <w:jc w:val="center"/>
        </w:trPr>
        <w:tc>
          <w:tcPr>
            <w:tcW w:w="1420" w:type="dxa"/>
            <w:shd w:val="clear" w:color="auto" w:fill="auto"/>
          </w:tcPr>
          <w:p w14:paraId="705F16C4"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0AF95F3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2DDEE9AA" w14:textId="77777777" w:rsidTr="00036042">
        <w:trPr>
          <w:jc w:val="center"/>
        </w:trPr>
        <w:tc>
          <w:tcPr>
            <w:tcW w:w="1420" w:type="dxa"/>
            <w:shd w:val="clear" w:color="auto" w:fill="auto"/>
          </w:tcPr>
          <w:p w14:paraId="1CC978C7"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782B3D6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14C4E540" w14:textId="77777777" w:rsidTr="00036042">
        <w:trPr>
          <w:jc w:val="center"/>
        </w:trPr>
        <w:tc>
          <w:tcPr>
            <w:tcW w:w="1420" w:type="dxa"/>
            <w:shd w:val="clear" w:color="auto" w:fill="auto"/>
          </w:tcPr>
          <w:p w14:paraId="5BB6EB68"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1371EE0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bl>
    <w:p w14:paraId="609B7AE6" w14:textId="77777777" w:rsidR="00C57C6C" w:rsidRPr="003651D9" w:rsidRDefault="00C57C6C" w:rsidP="00C57C6C">
      <w:pPr>
        <w:pStyle w:val="Corpodeltesto"/>
      </w:pPr>
    </w:p>
    <w:p w14:paraId="47C6C1AA" w14:textId="77777777" w:rsidR="00C57C6C" w:rsidRPr="003651D9" w:rsidRDefault="00C57C6C" w:rsidP="00C57C6C">
      <w:pPr>
        <w:pStyle w:val="EditorInstructions"/>
      </w:pPr>
      <w:r w:rsidRPr="003651D9">
        <w:t xml:space="preserve">Add to section 5.1.3 IHE </w:t>
      </w:r>
      <w:proofErr w:type="spellStart"/>
      <w:r w:rsidRPr="003651D9">
        <w:t>RoleCode</w:t>
      </w:r>
      <w:proofErr w:type="spellEnd"/>
      <w:r w:rsidRPr="003651D9">
        <w:t xml:space="preserve"> Vocabulary</w:t>
      </w:r>
    </w:p>
    <w:p w14:paraId="2F00771E" w14:textId="77777777" w:rsidR="00C57C6C" w:rsidRPr="003651D9" w:rsidRDefault="00C57C6C" w:rsidP="00C57C6C">
      <w:pPr>
        <w:pStyle w:val="Corpodeltesto"/>
      </w:pPr>
    </w:p>
    <w:tbl>
      <w:tblPr>
        <w:tblW w:w="4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17"/>
        <w:gridCol w:w="6089"/>
      </w:tblGrid>
      <w:tr w:rsidR="00C57C6C" w:rsidRPr="003651D9" w14:paraId="3231383B" w14:textId="77777777" w:rsidTr="00036042">
        <w:trPr>
          <w:tblHeader/>
          <w:jc w:val="center"/>
        </w:trPr>
        <w:tc>
          <w:tcPr>
            <w:tcW w:w="1715" w:type="dxa"/>
            <w:shd w:val="clear" w:color="auto" w:fill="D9D9D9"/>
          </w:tcPr>
          <w:p w14:paraId="3FE68401" w14:textId="77777777" w:rsidR="00C57C6C" w:rsidRPr="003651D9" w:rsidRDefault="00C57C6C" w:rsidP="00036042">
            <w:pPr>
              <w:pStyle w:val="TableEntryHeader"/>
              <w:rPr>
                <w:rFonts w:eastAsia="Arial Unicode MS"/>
              </w:rPr>
            </w:pPr>
            <w:r w:rsidRPr="003651D9">
              <w:t xml:space="preserve">Code </w:t>
            </w:r>
          </w:p>
        </w:tc>
        <w:tc>
          <w:tcPr>
            <w:tcW w:w="6080" w:type="dxa"/>
            <w:shd w:val="clear" w:color="auto" w:fill="D9D9D9"/>
          </w:tcPr>
          <w:p w14:paraId="0962E67E"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5DE4A4A0" w14:textId="77777777" w:rsidTr="00036042">
        <w:trPr>
          <w:jc w:val="center"/>
        </w:trPr>
        <w:tc>
          <w:tcPr>
            <w:tcW w:w="1715" w:type="dxa"/>
            <w:shd w:val="clear" w:color="auto" w:fill="auto"/>
          </w:tcPr>
          <w:p w14:paraId="2546FBB6"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2F334B83"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6E35A4BE" w14:textId="77777777" w:rsidTr="00036042">
        <w:trPr>
          <w:jc w:val="center"/>
        </w:trPr>
        <w:tc>
          <w:tcPr>
            <w:tcW w:w="1715" w:type="dxa"/>
            <w:shd w:val="clear" w:color="auto" w:fill="auto"/>
          </w:tcPr>
          <w:p w14:paraId="278C654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5015C50F"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4932300A" w14:textId="77777777" w:rsidTr="00036042">
        <w:trPr>
          <w:jc w:val="center"/>
        </w:trPr>
        <w:tc>
          <w:tcPr>
            <w:tcW w:w="1715" w:type="dxa"/>
            <w:shd w:val="clear" w:color="auto" w:fill="auto"/>
          </w:tcPr>
          <w:p w14:paraId="1AFDF42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1B8B4712"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bl>
    <w:p w14:paraId="2569D9CF" w14:textId="77777777" w:rsidR="00C57C6C" w:rsidRPr="003651D9" w:rsidRDefault="00C57C6C" w:rsidP="00C57C6C">
      <w:pPr>
        <w:pStyle w:val="Titolo1"/>
        <w:numPr>
          <w:ilvl w:val="0"/>
          <w:numId w:val="0"/>
        </w:numPr>
        <w:ind w:left="432" w:hanging="432"/>
        <w:rPr>
          <w:noProof w:val="0"/>
        </w:rPr>
      </w:pPr>
      <w:bookmarkStart w:id="2481" w:name="_Toc345074696"/>
      <w:r w:rsidRPr="003651D9">
        <w:rPr>
          <w:noProof w:val="0"/>
        </w:rPr>
        <w:lastRenderedPageBreak/>
        <w:t>6.</w:t>
      </w:r>
      <w:r>
        <w:rPr>
          <w:noProof w:val="0"/>
        </w:rPr>
        <w:t xml:space="preserve"> </w:t>
      </w:r>
      <w:r w:rsidRPr="003651D9">
        <w:rPr>
          <w:noProof w:val="0"/>
        </w:rPr>
        <w:t>Content Modules</w:t>
      </w:r>
      <w:bookmarkEnd w:id="2481"/>
    </w:p>
    <w:p w14:paraId="68D59C6F" w14:textId="77777777" w:rsidR="00C57C6C" w:rsidRPr="003651D9" w:rsidRDefault="00C57C6C" w:rsidP="00C57C6C">
      <w:pPr>
        <w:pStyle w:val="AuthorInstructions"/>
      </w:pPr>
      <w:r w:rsidRPr="003651D9">
        <w:t>&lt;Authors’ notes: This section of the supplement template is only for HL7 v3 CDA Content Module definitions. Please delete the entire section 6.3.1 if the Content Module is based on DICOM or another standard.</w:t>
      </w:r>
    </w:p>
    <w:p w14:paraId="65DF3E0A" w14:textId="77777777" w:rsidR="00C57C6C" w:rsidRPr="003651D9" w:rsidRDefault="00C57C6C" w:rsidP="00C57C6C">
      <w:pPr>
        <w:pStyle w:val="AuthorInstructions"/>
      </w:pPr>
      <w:r w:rsidRPr="003651D9">
        <w:t>Please note that the template for DICOM or other types of content modules (other than CDA) has not yet been defined, although DICOM modules will eventually go into Volume 3 Section 7; yet another type of content module will go into Volume 3 Section 8, etc.&gt;</w:t>
      </w:r>
    </w:p>
    <w:p w14:paraId="405BFF2B" w14:textId="77777777" w:rsidR="00C57C6C" w:rsidRPr="003651D9" w:rsidRDefault="00C57C6C" w:rsidP="00C57C6C">
      <w:pPr>
        <w:pStyle w:val="Titolo2"/>
        <w:numPr>
          <w:ilvl w:val="0"/>
          <w:numId w:val="0"/>
        </w:numPr>
        <w:rPr>
          <w:noProof w:val="0"/>
        </w:rPr>
      </w:pPr>
      <w:bookmarkStart w:id="2482" w:name="_Toc345074697"/>
      <w:r w:rsidRPr="003651D9">
        <w:rPr>
          <w:noProof w:val="0"/>
        </w:rPr>
        <w:t>6.3.1 CDA Document Content Modules</w:t>
      </w:r>
      <w:bookmarkEnd w:id="2482"/>
    </w:p>
    <w:p w14:paraId="2458DFED" w14:textId="77777777" w:rsidR="00C57C6C" w:rsidRPr="003651D9" w:rsidRDefault="00C57C6C" w:rsidP="00C57C6C">
      <w:pPr>
        <w:pStyle w:val="AuthorInstructions"/>
      </w:pPr>
      <w:r w:rsidRPr="003651D9">
        <w:t>&lt;Authors’ instructions:</w:t>
      </w:r>
      <w:r>
        <w:t xml:space="preserve"> </w:t>
      </w:r>
      <w:r w:rsidRPr="003651D9">
        <w:t>The understanding of content module grouping, options, and bindings are critical to CDA content modules. It is strongly recommended that the author review the IHE Technical Frameworks General Introduction section 10.3 and the Patient Care Coordination (PCC) Technical Framework Volume 2 sections 3 and 4 (PCC TF-2</w:t>
      </w:r>
      <w:proofErr w:type="gramStart"/>
      <w:r w:rsidRPr="003651D9">
        <w:t>:3</w:t>
      </w:r>
      <w:proofErr w:type="gramEnd"/>
      <w:r w:rsidRPr="003651D9">
        <w:t xml:space="preserve"> and 4) prior to continuing. A critical understanding of CDA definitions for cardinality, optionality,</w:t>
      </w:r>
      <w:r>
        <w:t xml:space="preserve"> </w:t>
      </w:r>
      <w:r w:rsidRPr="003651D9">
        <w:t>coded terminology values, and CDA content module structure, as well as IHE CDA formatting conventions is also necessary. It is strongly recommended that the author is also conversant with the IHE Technical Frameworks General Introduction Appendix E “Conventions”</w:t>
      </w:r>
      <w:proofErr w:type="gramStart"/>
      <w:r w:rsidRPr="003651D9">
        <w:t>.&gt;</w:t>
      </w:r>
      <w:proofErr w:type="gramEnd"/>
    </w:p>
    <w:p w14:paraId="00934FA2" w14:textId="77777777" w:rsidR="00C57C6C" w:rsidRPr="003651D9" w:rsidRDefault="00C57C6C" w:rsidP="00C57C6C">
      <w:pPr>
        <w:pStyle w:val="AuthorInstructions"/>
      </w:pPr>
      <w:r w:rsidRPr="003651D9">
        <w:t>&lt;This CDA Content Module template is divided into four parts:</w:t>
      </w:r>
      <w:r>
        <w:t xml:space="preserve"> </w:t>
      </w:r>
    </w:p>
    <w:p w14:paraId="2E62A6BC" w14:textId="77777777" w:rsidR="00C57C6C" w:rsidRPr="003651D9" w:rsidRDefault="00C57C6C" w:rsidP="00C57C6C">
      <w:pPr>
        <w:pStyle w:val="AuthorInstructions"/>
        <w:ind w:left="720"/>
      </w:pPr>
      <w:r w:rsidRPr="003651D9">
        <w:t>D – Document –“D” will be replaced with a sub-section number when added to the Technical Framework</w:t>
      </w:r>
    </w:p>
    <w:p w14:paraId="19A34C92" w14:textId="77777777" w:rsidR="00C57C6C" w:rsidRPr="003651D9" w:rsidRDefault="00C57C6C" w:rsidP="00C57C6C">
      <w:pPr>
        <w:pStyle w:val="AuthorInstructions"/>
        <w:ind w:left="720"/>
      </w:pPr>
      <w:r w:rsidRPr="003651D9">
        <w:t>H – Header - “H” will be replaced with a sub-section number when added to the Technical Framework</w:t>
      </w:r>
    </w:p>
    <w:p w14:paraId="28BD4CF4" w14:textId="77777777" w:rsidR="00C57C6C" w:rsidRPr="003651D9" w:rsidRDefault="00C57C6C" w:rsidP="00C57C6C">
      <w:pPr>
        <w:pStyle w:val="AuthorInstructions"/>
        <w:ind w:left="720"/>
      </w:pPr>
      <w:r w:rsidRPr="003651D9">
        <w:t>S – Section - “S” will be replaced with a sub-section number when added to the Technical Framework</w:t>
      </w:r>
    </w:p>
    <w:p w14:paraId="013DE88D" w14:textId="77777777" w:rsidR="00C57C6C" w:rsidRPr="003651D9" w:rsidRDefault="00C57C6C" w:rsidP="00C57C6C">
      <w:pPr>
        <w:pStyle w:val="AuthorInstructions"/>
        <w:ind w:left="720"/>
      </w:pPr>
      <w:r w:rsidRPr="003651D9">
        <w:t>E – Entry - “E” will be replaced with a sub-section number when added to the Technical Framework</w:t>
      </w:r>
    </w:p>
    <w:p w14:paraId="3F0F1206" w14:textId="77777777" w:rsidR="00C57C6C" w:rsidRPr="003651D9" w:rsidRDefault="00C57C6C" w:rsidP="00C57C6C">
      <w:pPr>
        <w:pStyle w:val="AuthorInstructions"/>
      </w:pPr>
      <w:r w:rsidRPr="003651D9">
        <w:t xml:space="preserve">It is expected that the author will </w:t>
      </w:r>
      <w:r w:rsidRPr="003651D9">
        <w:rPr>
          <w:u w:val="single"/>
        </w:rPr>
        <w:t>replicate</w:t>
      </w:r>
      <w:r w:rsidRPr="003651D9">
        <w:t xml:space="preserve"> each of these four parts as necessary within a supplement</w:t>
      </w:r>
      <w:proofErr w:type="gramStart"/>
      <w:r w:rsidRPr="003651D9">
        <w:t>.&gt;</w:t>
      </w:r>
      <w:proofErr w:type="gramEnd"/>
    </w:p>
    <w:p w14:paraId="40333321" w14:textId="77777777" w:rsidR="00C57C6C" w:rsidRPr="003651D9" w:rsidRDefault="00C57C6C" w:rsidP="00C57C6C">
      <w:pPr>
        <w:pStyle w:val="AuthorInstructions"/>
      </w:pPr>
      <w:r w:rsidRPr="003651D9">
        <w:t>All examples should be deleted after the example has been read and understood</w:t>
      </w:r>
      <w:proofErr w:type="gramStart"/>
      <w:r w:rsidRPr="003651D9">
        <w:t>.&gt;</w:t>
      </w:r>
      <w:proofErr w:type="gramEnd"/>
    </w:p>
    <w:p w14:paraId="073D5681" w14:textId="77777777" w:rsidR="00C57C6C" w:rsidRPr="003651D9" w:rsidRDefault="00C57C6C" w:rsidP="00C57C6C">
      <w:pPr>
        <w:pStyle w:val="Corpodeltesto"/>
      </w:pPr>
    </w:p>
    <w:p w14:paraId="572C3A59" w14:textId="77777777" w:rsidR="00C57C6C" w:rsidRPr="003651D9" w:rsidRDefault="00C57C6C" w:rsidP="00C57C6C">
      <w:pPr>
        <w:pStyle w:val="EditorInstructions"/>
      </w:pPr>
      <w:r w:rsidRPr="003651D9">
        <w:t>Add to section 6.3.1.D Document Content Modules</w:t>
      </w:r>
    </w:p>
    <w:p w14:paraId="56C75DF8" w14:textId="77777777" w:rsidR="00C57C6C" w:rsidRPr="003651D9" w:rsidRDefault="00C57C6C" w:rsidP="00C57C6C">
      <w:pPr>
        <w:pStyle w:val="AuthorInstructions"/>
      </w:pPr>
      <w:r w:rsidRPr="003651D9">
        <w:t>&lt;Authors’ note: replicate section 6.3.1.D for every CDA Document defined in this profile</w:t>
      </w:r>
      <w:proofErr w:type="gramStart"/>
      <w:r w:rsidRPr="003651D9">
        <w:t>.&gt;</w:t>
      </w:r>
      <w:proofErr w:type="gramEnd"/>
    </w:p>
    <w:p w14:paraId="396CD3AD" w14:textId="77777777" w:rsidR="00C57C6C" w:rsidRPr="003651D9" w:rsidRDefault="00C57C6C" w:rsidP="00C57C6C">
      <w:pPr>
        <w:pStyle w:val="Corpodeltesto"/>
        <w:rPr>
          <w:lang w:eastAsia="x-none"/>
        </w:rPr>
      </w:pPr>
    </w:p>
    <w:p w14:paraId="1F0172DC" w14:textId="77777777" w:rsidR="00C57C6C" w:rsidRPr="003651D9" w:rsidRDefault="00C57C6C" w:rsidP="00C57C6C">
      <w:pPr>
        <w:pStyle w:val="Titolo4"/>
        <w:numPr>
          <w:ilvl w:val="0"/>
          <w:numId w:val="0"/>
        </w:numPr>
        <w:ind w:left="864" w:hanging="864"/>
        <w:rPr>
          <w:noProof w:val="0"/>
        </w:rPr>
      </w:pPr>
      <w:bookmarkStart w:id="2483" w:name="_Toc345074698"/>
      <w:r w:rsidRPr="003651D9">
        <w:rPr>
          <w:noProof w:val="0"/>
        </w:rPr>
        <w:lastRenderedPageBreak/>
        <w:t>6.3.1.D</w:t>
      </w:r>
      <w:r>
        <w:rPr>
          <w:noProof w:val="0"/>
        </w:rPr>
        <w:t xml:space="preserve"> </w:t>
      </w:r>
      <w:r w:rsidRPr="003651D9">
        <w:rPr>
          <w:noProof w:val="0"/>
        </w:rPr>
        <w:t>&lt;Content Module Name (Acronym)&gt; Document Content Module</w:t>
      </w:r>
      <w:bookmarkEnd w:id="2483"/>
      <w:r w:rsidRPr="003651D9">
        <w:rPr>
          <w:noProof w:val="0"/>
        </w:rPr>
        <w:t xml:space="preserve"> </w:t>
      </w:r>
    </w:p>
    <w:p w14:paraId="15A021B0" w14:textId="77777777" w:rsidR="00C57C6C" w:rsidRPr="003651D9" w:rsidRDefault="00C57C6C" w:rsidP="00C57C6C">
      <w:pPr>
        <w:pStyle w:val="Titolo5"/>
        <w:numPr>
          <w:ilvl w:val="0"/>
          <w:numId w:val="0"/>
        </w:numPr>
        <w:rPr>
          <w:noProof w:val="0"/>
        </w:rPr>
      </w:pPr>
      <w:bookmarkStart w:id="2484" w:name="_Toc345074699"/>
      <w:r w:rsidRPr="003651D9">
        <w:rPr>
          <w:noProof w:val="0"/>
        </w:rPr>
        <w:t>6.3.1.D.1 Format Code</w:t>
      </w:r>
      <w:bookmarkEnd w:id="2484"/>
    </w:p>
    <w:p w14:paraId="3B392685" w14:textId="77777777" w:rsidR="00C57C6C" w:rsidRPr="003651D9" w:rsidRDefault="00C57C6C" w:rsidP="00C57C6C">
      <w:pPr>
        <w:rPr>
          <w:bCs/>
        </w:rPr>
      </w:pPr>
      <w:r w:rsidRPr="003651D9">
        <w:t xml:space="preserve">The </w:t>
      </w:r>
      <w:proofErr w:type="spellStart"/>
      <w:r w:rsidRPr="003651D9">
        <w:t>XDSDocumentEntry</w:t>
      </w:r>
      <w:proofErr w:type="spellEnd"/>
      <w:r w:rsidRPr="003651D9">
        <w:t xml:space="preserve"> format code for this content is </w:t>
      </w:r>
      <w:proofErr w:type="spellStart"/>
      <w:r w:rsidRPr="003651D9">
        <w:rPr>
          <w:b/>
          <w:bCs/>
        </w:rPr>
        <w:t>urn</w:t>
      </w:r>
      <w:proofErr w:type="gramStart"/>
      <w:r w:rsidRPr="003651D9">
        <w:rPr>
          <w:b/>
          <w:bCs/>
        </w:rPr>
        <w:t>:ihe:xxx:xxx:year</w:t>
      </w:r>
      <w:proofErr w:type="spellEnd"/>
      <w:proofErr w:type="gramEnd"/>
      <w:r w:rsidRPr="003651D9">
        <w:rPr>
          <w:b/>
          <w:bCs/>
        </w:rPr>
        <w:t xml:space="preserve"> </w:t>
      </w:r>
      <w:r w:rsidRPr="003651D9">
        <w:rPr>
          <w:bCs/>
          <w:sz w:val="22"/>
        </w:rPr>
        <w:t>&lt;</w:t>
      </w:r>
      <w:r w:rsidRPr="003651D9">
        <w:rPr>
          <w:bCs/>
          <w:i/>
          <w:sz w:val="22"/>
        </w:rPr>
        <w:t>e.</w:t>
      </w:r>
      <w:r w:rsidRPr="003651D9">
        <w:rPr>
          <w:bCs/>
          <w:i/>
        </w:rPr>
        <w:t>g., urn:ihe:card:imaging:2011&gt;</w:t>
      </w:r>
    </w:p>
    <w:p w14:paraId="1A877E08" w14:textId="77777777" w:rsidR="00C57C6C" w:rsidRPr="003651D9" w:rsidRDefault="00C57C6C" w:rsidP="00C57C6C">
      <w:pPr>
        <w:pStyle w:val="Titolo5"/>
        <w:numPr>
          <w:ilvl w:val="0"/>
          <w:numId w:val="0"/>
        </w:numPr>
        <w:rPr>
          <w:noProof w:val="0"/>
        </w:rPr>
      </w:pPr>
      <w:bookmarkStart w:id="2485" w:name="_Toc345074700"/>
      <w:r w:rsidRPr="003651D9">
        <w:rPr>
          <w:noProof w:val="0"/>
        </w:rPr>
        <w:t>6.3.1.D.2 Parent Template</w:t>
      </w:r>
      <w:bookmarkEnd w:id="2485"/>
    </w:p>
    <w:p w14:paraId="5AFAB7D8" w14:textId="77777777" w:rsidR="00C57C6C" w:rsidRPr="003651D9" w:rsidRDefault="00C57C6C" w:rsidP="00C57C6C">
      <w:pPr>
        <w:pStyle w:val="AuthorInstructions"/>
      </w:pPr>
      <w:r w:rsidRPr="003651D9">
        <w:t xml:space="preserve">&lt;The following text is common, so it is left here for consistency. If it is not relevant, then change the text to the accurate information, but retain the formatting convention. Be sure to include </w:t>
      </w:r>
      <w:r w:rsidRPr="003651D9">
        <w:rPr>
          <w:u w:val="single"/>
        </w:rPr>
        <w:t>all</w:t>
      </w:r>
      <w:r w:rsidRPr="003651D9">
        <w:t xml:space="preserve"> parent templates</w:t>
      </w:r>
      <w:proofErr w:type="gramStart"/>
      <w:r w:rsidRPr="003651D9">
        <w:t>.&gt;</w:t>
      </w:r>
      <w:proofErr w:type="gramEnd"/>
    </w:p>
    <w:p w14:paraId="5F6BC97C" w14:textId="77777777" w:rsidR="00C57C6C" w:rsidRPr="003651D9" w:rsidRDefault="00C57C6C" w:rsidP="00C57C6C">
      <w:pPr>
        <w:pStyle w:val="Corpodeltesto"/>
      </w:pPr>
      <w:r w:rsidRPr="003651D9">
        <w:t>&lt;</w:t>
      </w:r>
      <w:proofErr w:type="gramStart"/>
      <w:r>
        <w:t>e</w:t>
      </w:r>
      <w:proofErr w:type="gramEnd"/>
      <w:r>
        <w:t>.g.,</w:t>
      </w:r>
      <w:r w:rsidRPr="003651D9">
        <w:t xml:space="preserve"> This document is a specialization of the IHE PCC Medical Document template (OID = 1.3.6.1.4.1.19376.1.5.3.1.1.1).&gt; </w:t>
      </w:r>
    </w:p>
    <w:p w14:paraId="451D8917"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The Medical Document includes requirements for various header elements; name, </w:t>
      </w:r>
      <w:proofErr w:type="spellStart"/>
      <w:r w:rsidRPr="003651D9">
        <w:t>addr</w:t>
      </w:r>
      <w:proofErr w:type="spellEnd"/>
      <w:r w:rsidRPr="003651D9">
        <w:t xml:space="preserve"> and telecom elements for identified persons and organizations; and basic participations record target, author, and legal authenticator.&gt;</w:t>
      </w:r>
    </w:p>
    <w:p w14:paraId="1921188A" w14:textId="77777777" w:rsidR="00C57C6C" w:rsidRPr="003651D9" w:rsidRDefault="00C57C6C" w:rsidP="00C57C6C">
      <w:r w:rsidRPr="003651D9">
        <w:t>&lt;</w:t>
      </w:r>
      <w:proofErr w:type="gramStart"/>
      <w:r>
        <w:t>e</w:t>
      </w:r>
      <w:proofErr w:type="gramEnd"/>
      <w:r>
        <w:t>.g.,</w:t>
      </w:r>
      <w:r w:rsidRPr="003651D9">
        <w:t xml:space="preserve"> This document is a specialization of the HL7 Procedure Note template (OID = 2.16.840.1.113883.10.20.18.1).&gt; </w:t>
      </w:r>
    </w:p>
    <w:p w14:paraId="25B7302A"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This document is not a specialization of the HL7 Basic Diagnostic Imaging Report template due to conflicts with two Procedure Note requirements (format of </w:t>
      </w:r>
      <w:proofErr w:type="spellStart"/>
      <w:r w:rsidRPr="003651D9">
        <w:t>serviceEvent</w:t>
      </w:r>
      <w:proofErr w:type="spellEnd"/>
      <w:r w:rsidRPr="003651D9">
        <w:t>/</w:t>
      </w:r>
      <w:proofErr w:type="spellStart"/>
      <w:r w:rsidRPr="003651D9">
        <w:t>effectiveTime</w:t>
      </w:r>
      <w:proofErr w:type="spellEnd"/>
      <w:r w:rsidRPr="003651D9">
        <w:t>, and title on DICOM Catalogue section). When and if these are resolved, an instance may also comply to the Diagnostic Imaging Report</w:t>
      </w:r>
      <w:proofErr w:type="gramStart"/>
      <w:r w:rsidRPr="003651D9">
        <w:t>.&gt;</w:t>
      </w:r>
      <w:proofErr w:type="gramEnd"/>
    </w:p>
    <w:p w14:paraId="7FBF806A" w14:textId="77777777" w:rsidR="00C57C6C" w:rsidRPr="003651D9" w:rsidRDefault="00C57C6C" w:rsidP="00C57C6C">
      <w:pPr>
        <w:pStyle w:val="Titolo5"/>
        <w:numPr>
          <w:ilvl w:val="0"/>
          <w:numId w:val="0"/>
        </w:numPr>
        <w:rPr>
          <w:noProof w:val="0"/>
        </w:rPr>
      </w:pPr>
      <w:bookmarkStart w:id="2486" w:name="_Toc345074701"/>
      <w:r w:rsidRPr="003651D9">
        <w:rPr>
          <w:noProof w:val="0"/>
        </w:rPr>
        <w:t>6.3.1.D.3 Referenced Standards</w:t>
      </w:r>
      <w:bookmarkEnd w:id="2486"/>
    </w:p>
    <w:p w14:paraId="70AE5572" w14:textId="77777777" w:rsidR="00C57C6C" w:rsidRPr="003651D9" w:rsidRDefault="00C57C6C" w:rsidP="00C57C6C">
      <w:pPr>
        <w:pStyle w:val="AuthorInstructions"/>
      </w:pPr>
      <w:r w:rsidRPr="003651D9">
        <w:t>&lt;Identify ALL standards referenced by THIS content module</w:t>
      </w:r>
      <w:proofErr w:type="gramStart"/>
      <w:r w:rsidRPr="003651D9">
        <w:t>.&gt;</w:t>
      </w:r>
      <w:proofErr w:type="gramEnd"/>
    </w:p>
    <w:p w14:paraId="6B10E8D4" w14:textId="77777777" w:rsidR="00C57C6C" w:rsidRPr="003651D9" w:rsidRDefault="00C57C6C" w:rsidP="00C57C6C">
      <w:pPr>
        <w:pStyle w:val="Corpodeltesto"/>
      </w:pPr>
      <w:r w:rsidRPr="003651D9">
        <w:t xml:space="preserve">All </w:t>
      </w:r>
      <w:proofErr w:type="gramStart"/>
      <w:r w:rsidRPr="003651D9">
        <w:t>standards which are reference in this document</w:t>
      </w:r>
      <w:proofErr w:type="gramEnd"/>
      <w:r w:rsidRPr="003651D9">
        <w:t xml:space="preserve"> are listed below with their common abbreviation, full title, and link to the standard.</w:t>
      </w:r>
    </w:p>
    <w:p w14:paraId="02C0F4F2" w14:textId="77777777" w:rsidR="00C57C6C" w:rsidRPr="003651D9" w:rsidRDefault="00C57C6C" w:rsidP="00C57C6C">
      <w:pPr>
        <w:pStyle w:val="Corpodeltesto"/>
        <w:rPr>
          <w:highlight w:val="yellow"/>
        </w:rPr>
      </w:pPr>
    </w:p>
    <w:p w14:paraId="3F8198FE" w14:textId="77777777" w:rsidR="00C57C6C" w:rsidRPr="003651D9" w:rsidRDefault="00C57C6C" w:rsidP="00C57C6C">
      <w:pPr>
        <w:pStyle w:val="TableTitle"/>
      </w:pPr>
      <w:r w:rsidRPr="003651D9">
        <w:t>Table 6.3.1.D.3-1: &lt;Document Name&gt; - Referenced Standards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4500"/>
        <w:gridCol w:w="3708"/>
      </w:tblGrid>
      <w:tr w:rsidR="00C57C6C" w:rsidRPr="003651D9" w14:paraId="077F780B" w14:textId="77777777" w:rsidTr="00036042">
        <w:trPr>
          <w:cantSplit/>
          <w:tblHeader/>
        </w:trPr>
        <w:tc>
          <w:tcPr>
            <w:tcW w:w="1368" w:type="dxa"/>
            <w:shd w:val="clear" w:color="auto" w:fill="D9D9D9"/>
          </w:tcPr>
          <w:p w14:paraId="69D72123" w14:textId="77777777" w:rsidR="00C57C6C" w:rsidRPr="003651D9" w:rsidRDefault="00C57C6C" w:rsidP="00036042">
            <w:pPr>
              <w:pStyle w:val="TableEntryHeader"/>
            </w:pPr>
            <w:r w:rsidRPr="003651D9">
              <w:t>Abbreviation</w:t>
            </w:r>
          </w:p>
        </w:tc>
        <w:tc>
          <w:tcPr>
            <w:tcW w:w="4500" w:type="dxa"/>
            <w:shd w:val="clear" w:color="auto" w:fill="D9D9D9"/>
          </w:tcPr>
          <w:p w14:paraId="7D1F3CE3" w14:textId="77777777" w:rsidR="00C57C6C" w:rsidRPr="003651D9" w:rsidRDefault="00C57C6C" w:rsidP="00036042">
            <w:pPr>
              <w:pStyle w:val="TableEntryHeader"/>
            </w:pPr>
            <w:r w:rsidRPr="003651D9">
              <w:t>Title</w:t>
            </w:r>
          </w:p>
        </w:tc>
        <w:tc>
          <w:tcPr>
            <w:tcW w:w="3708" w:type="dxa"/>
            <w:shd w:val="clear" w:color="auto" w:fill="D9D9D9"/>
          </w:tcPr>
          <w:p w14:paraId="326FD65D" w14:textId="77777777" w:rsidR="00C57C6C" w:rsidRPr="003651D9" w:rsidRDefault="00C57C6C" w:rsidP="00036042">
            <w:pPr>
              <w:pStyle w:val="TableEntryHeader"/>
            </w:pPr>
            <w:r w:rsidRPr="003651D9">
              <w:t>URL</w:t>
            </w:r>
          </w:p>
        </w:tc>
      </w:tr>
      <w:tr w:rsidR="00C57C6C" w:rsidRPr="003651D9" w14:paraId="70546B92" w14:textId="77777777" w:rsidTr="00036042">
        <w:trPr>
          <w:cantSplit/>
        </w:trPr>
        <w:tc>
          <w:tcPr>
            <w:tcW w:w="1368" w:type="dxa"/>
            <w:shd w:val="clear" w:color="auto" w:fill="auto"/>
          </w:tcPr>
          <w:p w14:paraId="402CF1B2"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1741203E"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387EB78D"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57630DD4" w14:textId="77777777" w:rsidTr="00036042">
        <w:trPr>
          <w:cantSplit/>
        </w:trPr>
        <w:tc>
          <w:tcPr>
            <w:tcW w:w="1368" w:type="dxa"/>
            <w:shd w:val="clear" w:color="auto" w:fill="auto"/>
          </w:tcPr>
          <w:p w14:paraId="71AFA796"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7ABD26E4"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4589ED57"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44B97360" w14:textId="77777777" w:rsidTr="00036042">
        <w:trPr>
          <w:cantSplit/>
        </w:trPr>
        <w:tc>
          <w:tcPr>
            <w:tcW w:w="1368" w:type="dxa"/>
            <w:shd w:val="clear" w:color="auto" w:fill="auto"/>
          </w:tcPr>
          <w:p w14:paraId="0E165516" w14:textId="77777777" w:rsidR="00C57C6C" w:rsidRPr="003651D9" w:rsidRDefault="00C57C6C" w:rsidP="00036042">
            <w:pPr>
              <w:pStyle w:val="TableEntry"/>
            </w:pPr>
            <w:r w:rsidRPr="003651D9">
              <w:t>&lt;</w:t>
            </w:r>
            <w:proofErr w:type="gramStart"/>
            <w:r w:rsidRPr="003651D9">
              <w:t>e</w:t>
            </w:r>
            <w:proofErr w:type="gramEnd"/>
            <w:r w:rsidRPr="003651D9">
              <w:t>.g., CDA-PN&gt;</w:t>
            </w:r>
          </w:p>
        </w:tc>
        <w:tc>
          <w:tcPr>
            <w:tcW w:w="4500" w:type="dxa"/>
            <w:shd w:val="clear" w:color="auto" w:fill="auto"/>
          </w:tcPr>
          <w:p w14:paraId="09CAE305" w14:textId="77777777" w:rsidR="00C57C6C" w:rsidRPr="003651D9" w:rsidRDefault="00C57C6C" w:rsidP="00036042">
            <w:pPr>
              <w:pStyle w:val="TableEntry"/>
            </w:pPr>
            <w:r w:rsidRPr="003651D9">
              <w:t>&lt;</w:t>
            </w:r>
            <w:proofErr w:type="gramStart"/>
            <w:r w:rsidRPr="003651D9">
              <w:t>e</w:t>
            </w:r>
            <w:proofErr w:type="gramEnd"/>
            <w:r w:rsidRPr="003651D9">
              <w:t>.g., HL7 Implementation Guide for CDA Release 2: Procedure Note (Universal Realm) (DSTU)&gt;</w:t>
            </w:r>
          </w:p>
        </w:tc>
        <w:tc>
          <w:tcPr>
            <w:tcW w:w="3708" w:type="dxa"/>
            <w:shd w:val="clear" w:color="auto" w:fill="auto"/>
          </w:tcPr>
          <w:p w14:paraId="4773E8DE" w14:textId="77777777" w:rsidR="00C57C6C" w:rsidRPr="003651D9" w:rsidRDefault="00C57C6C" w:rsidP="00036042">
            <w:pPr>
              <w:pStyle w:val="TableEntry"/>
            </w:pPr>
            <w:r w:rsidRPr="003651D9">
              <w:t>&lt;</w:t>
            </w:r>
            <w:proofErr w:type="gramStart"/>
            <w:r w:rsidRPr="003651D9">
              <w:t>e</w:t>
            </w:r>
            <w:proofErr w:type="gramEnd"/>
            <w:r w:rsidRPr="003651D9">
              <w:t>.g., http://www.hl7.org/documentcenter/public/standards/dstu/CDAR2_IG_PROCNOTE_DSTU_R1_2010JUL.zip&gt;</w:t>
            </w:r>
          </w:p>
        </w:tc>
      </w:tr>
    </w:tbl>
    <w:p w14:paraId="198C04D7" w14:textId="77777777" w:rsidR="00C57C6C" w:rsidRPr="003651D9" w:rsidRDefault="00C57C6C" w:rsidP="00C57C6C">
      <w:pPr>
        <w:pStyle w:val="Corpodeltesto"/>
        <w:rPr>
          <w:lang w:eastAsia="x-none"/>
        </w:rPr>
      </w:pPr>
    </w:p>
    <w:p w14:paraId="2BA27337" w14:textId="77777777" w:rsidR="00C57C6C" w:rsidRPr="003651D9" w:rsidRDefault="00C57C6C" w:rsidP="00C57C6C">
      <w:pPr>
        <w:pStyle w:val="Titolo5"/>
        <w:numPr>
          <w:ilvl w:val="0"/>
          <w:numId w:val="0"/>
        </w:numPr>
        <w:rPr>
          <w:noProof w:val="0"/>
        </w:rPr>
      </w:pPr>
      <w:bookmarkStart w:id="2487" w:name="_Toc345074702"/>
      <w:r w:rsidRPr="003651D9">
        <w:rPr>
          <w:noProof w:val="0"/>
        </w:rPr>
        <w:t>6.3.1.D.4 Data Element Requirement Mappings to CDA</w:t>
      </w:r>
      <w:bookmarkEnd w:id="2487"/>
    </w:p>
    <w:p w14:paraId="122AC6EC" w14:textId="77777777" w:rsidR="00C57C6C" w:rsidRPr="003651D9" w:rsidRDefault="00C57C6C" w:rsidP="00C57C6C">
      <w:pPr>
        <w:pStyle w:val="Corpodeltesto"/>
      </w:pPr>
      <w:r w:rsidRPr="003651D9">
        <w:t>This section identifies the mapping of data between referenced standards into the CDA implementation guide.</w:t>
      </w:r>
    </w:p>
    <w:p w14:paraId="0E1DF938" w14:textId="77777777" w:rsidR="00C57C6C" w:rsidRPr="003651D9" w:rsidRDefault="00C57C6C" w:rsidP="00C57C6C">
      <w:pPr>
        <w:pStyle w:val="AuthorInstructions"/>
      </w:pPr>
      <w:r w:rsidRPr="003651D9">
        <w:t>&lt;Any required data mappings should be listed in this section (mark NA if not needed). Delete SAMPLE table before publishing</w:t>
      </w:r>
      <w:proofErr w:type="gramStart"/>
      <w:r>
        <w:t>.</w:t>
      </w:r>
      <w:r w:rsidRPr="003651D9">
        <w:t>&gt;</w:t>
      </w:r>
      <w:proofErr w:type="gramEnd"/>
      <w:r w:rsidRPr="003651D9">
        <w:t xml:space="preserve"> </w:t>
      </w:r>
    </w:p>
    <w:p w14:paraId="2EEE96A3" w14:textId="77777777" w:rsidR="00C57C6C" w:rsidRPr="003651D9" w:rsidRDefault="00C57C6C" w:rsidP="00C57C6C">
      <w:pPr>
        <w:pStyle w:val="Corpodeltesto"/>
        <w:rPr>
          <w:i/>
        </w:rPr>
      </w:pPr>
      <w:r w:rsidRPr="003651D9">
        <w:rPr>
          <w:i/>
        </w:rPr>
        <w:t>&lt;To complete Table 6.3.1.D.4-1, the author should add the referenced standards abbreviations in the first row/title bar. Add or delete columns and sub-rows as necessary. If this table is more than 8 to 10 rows long, consider putting this table into an appendix of this supplement. A brief sample follows</w:t>
      </w:r>
      <w:proofErr w:type="gramStart"/>
      <w:r w:rsidRPr="003651D9">
        <w:rPr>
          <w:i/>
        </w:rPr>
        <w:t>.&gt;</w:t>
      </w:r>
      <w:proofErr w:type="gramEnd"/>
    </w:p>
    <w:p w14:paraId="1215B506" w14:textId="77777777" w:rsidR="00C57C6C" w:rsidRPr="003651D9" w:rsidRDefault="00C57C6C" w:rsidP="00C57C6C">
      <w:pPr>
        <w:pStyle w:val="Corpodeltesto"/>
        <w:rPr>
          <w:i/>
        </w:rPr>
      </w:pPr>
    </w:p>
    <w:p w14:paraId="65CE576E" w14:textId="77777777" w:rsidR="00C57C6C" w:rsidRPr="003651D9" w:rsidRDefault="00C57C6C" w:rsidP="00C57C6C">
      <w:pPr>
        <w:pStyle w:val="TableTitle"/>
      </w:pPr>
      <w:r w:rsidRPr="003651D9">
        <w:t>SAMPLE</w:t>
      </w:r>
    </w:p>
    <w:tbl>
      <w:tblPr>
        <w:tblW w:w="7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7"/>
        <w:gridCol w:w="3111"/>
      </w:tblGrid>
      <w:tr w:rsidR="00C57C6C" w:rsidRPr="003651D9" w14:paraId="14AEC82A" w14:textId="77777777" w:rsidTr="00036042">
        <w:trPr>
          <w:cantSplit/>
          <w:tblHeader/>
          <w:jc w:val="center"/>
        </w:trPr>
        <w:tc>
          <w:tcPr>
            <w:tcW w:w="4537" w:type="dxa"/>
            <w:tcBorders>
              <w:bottom w:val="single" w:sz="4" w:space="0" w:color="000000"/>
            </w:tcBorders>
            <w:shd w:val="clear" w:color="auto" w:fill="D9D9D9"/>
          </w:tcPr>
          <w:p w14:paraId="37FD1644" w14:textId="77777777" w:rsidR="00C57C6C" w:rsidRPr="003651D9" w:rsidRDefault="00C57C6C" w:rsidP="00036042">
            <w:pPr>
              <w:pStyle w:val="TableEntryHeader"/>
            </w:pPr>
            <w:r w:rsidRPr="003651D9">
              <w:t>ACC Key Data Element (KDECI)</w:t>
            </w:r>
          </w:p>
        </w:tc>
        <w:tc>
          <w:tcPr>
            <w:tcW w:w="3111" w:type="dxa"/>
            <w:tcBorders>
              <w:bottom w:val="single" w:sz="4" w:space="0" w:color="000000"/>
            </w:tcBorders>
            <w:shd w:val="clear" w:color="auto" w:fill="D9D9D9"/>
          </w:tcPr>
          <w:p w14:paraId="034BF97C" w14:textId="77777777" w:rsidR="00C57C6C" w:rsidRPr="003651D9" w:rsidRDefault="00C57C6C" w:rsidP="00036042">
            <w:pPr>
              <w:pStyle w:val="TableEntryHeader"/>
            </w:pPr>
            <w:r w:rsidRPr="003651D9">
              <w:t>CDA-DIR</w:t>
            </w:r>
          </w:p>
        </w:tc>
      </w:tr>
      <w:tr w:rsidR="00C57C6C" w:rsidRPr="003651D9" w14:paraId="16E0944F" w14:textId="77777777" w:rsidTr="00036042">
        <w:trPr>
          <w:cantSplit/>
          <w:jc w:val="center"/>
        </w:trPr>
        <w:tc>
          <w:tcPr>
            <w:tcW w:w="4537" w:type="dxa"/>
            <w:shd w:val="clear" w:color="auto" w:fill="auto"/>
          </w:tcPr>
          <w:p w14:paraId="1041BCFE" w14:textId="77777777" w:rsidR="00C57C6C" w:rsidRPr="003651D9" w:rsidRDefault="00C57C6C" w:rsidP="00036042">
            <w:pPr>
              <w:pStyle w:val="TableEntry"/>
            </w:pPr>
          </w:p>
        </w:tc>
        <w:tc>
          <w:tcPr>
            <w:tcW w:w="3111" w:type="dxa"/>
            <w:shd w:val="clear" w:color="auto" w:fill="auto"/>
          </w:tcPr>
          <w:p w14:paraId="44FC1C90" w14:textId="77777777" w:rsidR="00C57C6C" w:rsidRPr="003651D9" w:rsidRDefault="00C57C6C" w:rsidP="00036042">
            <w:pPr>
              <w:pStyle w:val="TableEntry"/>
            </w:pPr>
            <w:r w:rsidRPr="003651D9">
              <w:t>DICOM Object Catalog (5)</w:t>
            </w:r>
          </w:p>
        </w:tc>
      </w:tr>
      <w:tr w:rsidR="00C57C6C" w:rsidRPr="003651D9" w14:paraId="227FF783" w14:textId="77777777" w:rsidTr="00036042">
        <w:trPr>
          <w:cantSplit/>
          <w:jc w:val="center"/>
        </w:trPr>
        <w:tc>
          <w:tcPr>
            <w:tcW w:w="4537" w:type="dxa"/>
          </w:tcPr>
          <w:p w14:paraId="40A665ED" w14:textId="77777777" w:rsidR="00C57C6C" w:rsidRPr="003651D9" w:rsidRDefault="00C57C6C" w:rsidP="00036042">
            <w:pPr>
              <w:pStyle w:val="TableEntry"/>
            </w:pPr>
            <w:r w:rsidRPr="003651D9">
              <w:t>Administrative</w:t>
            </w:r>
          </w:p>
          <w:p w14:paraId="4AA11D06" w14:textId="77777777" w:rsidR="00C57C6C" w:rsidRPr="003651D9" w:rsidRDefault="00C57C6C" w:rsidP="00036042">
            <w:pPr>
              <w:pStyle w:val="TableEntry"/>
            </w:pPr>
            <w:r w:rsidRPr="003651D9">
              <w:t>Facility (5)</w:t>
            </w:r>
          </w:p>
          <w:p w14:paraId="21E3468C" w14:textId="77777777" w:rsidR="00C57C6C" w:rsidRPr="003651D9" w:rsidRDefault="00C57C6C" w:rsidP="00036042">
            <w:pPr>
              <w:pStyle w:val="TableEntry"/>
            </w:pPr>
            <w:r w:rsidRPr="003651D9">
              <w:t>Data Source (1)</w:t>
            </w:r>
          </w:p>
          <w:p w14:paraId="27163AC2" w14:textId="77777777" w:rsidR="00C57C6C" w:rsidRPr="003651D9" w:rsidRDefault="00C57C6C" w:rsidP="00036042">
            <w:pPr>
              <w:pStyle w:val="TableEntry"/>
            </w:pPr>
            <w:r w:rsidRPr="003651D9">
              <w:t>Priority (1)</w:t>
            </w:r>
          </w:p>
          <w:p w14:paraId="1AD8EC69" w14:textId="77777777" w:rsidR="00C57C6C" w:rsidRPr="003651D9" w:rsidRDefault="00C57C6C" w:rsidP="00036042">
            <w:pPr>
              <w:pStyle w:val="TableEntry"/>
            </w:pPr>
            <w:r w:rsidRPr="003651D9">
              <w:t>Accreditation (2)</w:t>
            </w:r>
          </w:p>
          <w:p w14:paraId="0EF23A03" w14:textId="77777777" w:rsidR="00C57C6C" w:rsidRPr="003651D9" w:rsidRDefault="00C57C6C" w:rsidP="00036042">
            <w:pPr>
              <w:pStyle w:val="TableEntry"/>
            </w:pPr>
            <w:r w:rsidRPr="003651D9">
              <w:t>Insurance (1)</w:t>
            </w:r>
          </w:p>
        </w:tc>
        <w:tc>
          <w:tcPr>
            <w:tcW w:w="3111" w:type="dxa"/>
          </w:tcPr>
          <w:p w14:paraId="7DA82B99" w14:textId="77777777" w:rsidR="00C57C6C" w:rsidRPr="003651D9" w:rsidRDefault="00C57C6C" w:rsidP="00036042">
            <w:pPr>
              <w:pStyle w:val="TableEntry"/>
            </w:pPr>
            <w:r w:rsidRPr="003651D9">
              <w:t>CDA Header</w:t>
            </w:r>
          </w:p>
          <w:p w14:paraId="379D9AB9" w14:textId="77777777" w:rsidR="00C57C6C" w:rsidRPr="003651D9" w:rsidRDefault="00C57C6C" w:rsidP="00036042">
            <w:pPr>
              <w:pStyle w:val="TableEntry"/>
            </w:pPr>
            <w:r w:rsidRPr="003651D9">
              <w:t>General (10)</w:t>
            </w:r>
          </w:p>
          <w:p w14:paraId="344574B6" w14:textId="77777777" w:rsidR="00C57C6C" w:rsidRPr="003651D9" w:rsidRDefault="00C57C6C" w:rsidP="00036042">
            <w:pPr>
              <w:pStyle w:val="TableEntry"/>
            </w:pPr>
            <w:r w:rsidRPr="003651D9">
              <w:t>Document (19)</w:t>
            </w:r>
          </w:p>
          <w:p w14:paraId="679B4B39" w14:textId="77777777" w:rsidR="00C57C6C" w:rsidRPr="003651D9" w:rsidRDefault="00C57C6C" w:rsidP="00036042">
            <w:pPr>
              <w:pStyle w:val="TableEntry"/>
            </w:pPr>
            <w:r w:rsidRPr="003651D9">
              <w:t>Participants (20)</w:t>
            </w:r>
          </w:p>
          <w:p w14:paraId="4BA1B321" w14:textId="77777777" w:rsidR="00C57C6C" w:rsidRPr="003651D9" w:rsidRDefault="00C57C6C" w:rsidP="00036042">
            <w:pPr>
              <w:pStyle w:val="TableEntry"/>
            </w:pPr>
            <w:r w:rsidRPr="003651D9">
              <w:t>Order (1)</w:t>
            </w:r>
          </w:p>
          <w:p w14:paraId="1561E8A2" w14:textId="77777777" w:rsidR="00C57C6C" w:rsidRPr="003651D9" w:rsidRDefault="00C57C6C" w:rsidP="00036042">
            <w:pPr>
              <w:pStyle w:val="TableEntry"/>
            </w:pPr>
            <w:r w:rsidRPr="003651D9">
              <w:t>Service Event (12)</w:t>
            </w:r>
          </w:p>
          <w:p w14:paraId="68265B0D" w14:textId="77777777" w:rsidR="00C57C6C" w:rsidRPr="003651D9" w:rsidRDefault="00C57C6C" w:rsidP="00036042">
            <w:pPr>
              <w:pStyle w:val="TableEntry"/>
            </w:pPr>
            <w:r w:rsidRPr="003651D9">
              <w:t>Encounter (10)</w:t>
            </w:r>
          </w:p>
        </w:tc>
      </w:tr>
      <w:tr w:rsidR="00C57C6C" w:rsidRPr="003651D9" w14:paraId="6C15E10B" w14:textId="77777777" w:rsidTr="00036042">
        <w:trPr>
          <w:cantSplit/>
          <w:jc w:val="center"/>
        </w:trPr>
        <w:tc>
          <w:tcPr>
            <w:tcW w:w="4537" w:type="dxa"/>
          </w:tcPr>
          <w:p w14:paraId="224724BF" w14:textId="77777777" w:rsidR="00C57C6C" w:rsidRPr="003651D9" w:rsidRDefault="00C57C6C" w:rsidP="00036042">
            <w:pPr>
              <w:pStyle w:val="TableEntry"/>
            </w:pPr>
            <w:r w:rsidRPr="003651D9">
              <w:t>Study Referral Data (2)</w:t>
            </w:r>
          </w:p>
        </w:tc>
        <w:tc>
          <w:tcPr>
            <w:tcW w:w="3111" w:type="dxa"/>
          </w:tcPr>
          <w:p w14:paraId="1E598A28" w14:textId="77777777" w:rsidR="00C57C6C" w:rsidRPr="003651D9" w:rsidRDefault="00C57C6C" w:rsidP="00036042">
            <w:pPr>
              <w:pStyle w:val="TableEntry"/>
            </w:pPr>
            <w:r w:rsidRPr="003651D9">
              <w:t>Request</w:t>
            </w:r>
          </w:p>
        </w:tc>
      </w:tr>
      <w:tr w:rsidR="00C57C6C" w:rsidRPr="003651D9" w14:paraId="4A3A9CB1" w14:textId="77777777" w:rsidTr="00036042">
        <w:trPr>
          <w:cantSplit/>
          <w:jc w:val="center"/>
        </w:trPr>
        <w:tc>
          <w:tcPr>
            <w:tcW w:w="4537" w:type="dxa"/>
          </w:tcPr>
          <w:p w14:paraId="1E674BE6" w14:textId="77777777" w:rsidR="00C57C6C" w:rsidRPr="003651D9" w:rsidRDefault="00C57C6C" w:rsidP="00036042">
            <w:pPr>
              <w:pStyle w:val="TableEntry"/>
            </w:pPr>
            <w:r w:rsidRPr="003651D9">
              <w:t>History and Risk Factors</w:t>
            </w:r>
          </w:p>
          <w:p w14:paraId="7BD7756B" w14:textId="77777777" w:rsidR="00C57C6C" w:rsidRPr="003651D9" w:rsidRDefault="00C57C6C" w:rsidP="00036042">
            <w:pPr>
              <w:pStyle w:val="TableEntry"/>
            </w:pPr>
            <w:r w:rsidRPr="003651D9">
              <w:t>Vital Signs (4)</w:t>
            </w:r>
          </w:p>
          <w:p w14:paraId="13C072EC" w14:textId="77777777" w:rsidR="00C57C6C" w:rsidRPr="003651D9" w:rsidRDefault="00C57C6C" w:rsidP="00036042">
            <w:pPr>
              <w:pStyle w:val="TableEntry"/>
            </w:pPr>
            <w:r w:rsidRPr="003651D9">
              <w:t>Labs (2)</w:t>
            </w:r>
          </w:p>
          <w:p w14:paraId="590594AF" w14:textId="77777777" w:rsidR="00C57C6C" w:rsidRPr="003651D9" w:rsidRDefault="00C57C6C" w:rsidP="00036042">
            <w:pPr>
              <w:pStyle w:val="TableEntry"/>
            </w:pPr>
            <w:r w:rsidRPr="003651D9">
              <w:t>Problems (14)</w:t>
            </w:r>
          </w:p>
          <w:p w14:paraId="4625EC51" w14:textId="77777777" w:rsidR="00C57C6C" w:rsidRPr="003651D9" w:rsidRDefault="00C57C6C" w:rsidP="00036042">
            <w:pPr>
              <w:pStyle w:val="TableEntry"/>
            </w:pPr>
            <w:r w:rsidRPr="003651D9">
              <w:t>Chest Pain (5)</w:t>
            </w:r>
          </w:p>
          <w:p w14:paraId="37E7CB19" w14:textId="77777777" w:rsidR="00C57C6C" w:rsidRPr="003651D9" w:rsidRDefault="00C57C6C" w:rsidP="00036042">
            <w:pPr>
              <w:pStyle w:val="TableEntry"/>
            </w:pPr>
            <w:r w:rsidRPr="003651D9">
              <w:t>Family History (1)</w:t>
            </w:r>
          </w:p>
          <w:p w14:paraId="52675898" w14:textId="77777777" w:rsidR="00C57C6C" w:rsidRPr="003651D9" w:rsidRDefault="00C57C6C" w:rsidP="00036042">
            <w:pPr>
              <w:pStyle w:val="TableEntry"/>
            </w:pPr>
            <w:r w:rsidRPr="003651D9">
              <w:t>Tobacco Use (1)</w:t>
            </w:r>
          </w:p>
          <w:p w14:paraId="61BEA93E" w14:textId="77777777" w:rsidR="00C57C6C" w:rsidRPr="003651D9" w:rsidRDefault="00C57C6C" w:rsidP="00036042">
            <w:pPr>
              <w:pStyle w:val="TableEntry"/>
            </w:pPr>
            <w:r w:rsidRPr="003651D9">
              <w:t>Risk Estimates (6)</w:t>
            </w:r>
          </w:p>
          <w:p w14:paraId="6A6F8A2F" w14:textId="77777777" w:rsidR="00C57C6C" w:rsidRPr="003651D9" w:rsidRDefault="00C57C6C" w:rsidP="00036042">
            <w:pPr>
              <w:pStyle w:val="TableEntry"/>
            </w:pPr>
          </w:p>
        </w:tc>
        <w:tc>
          <w:tcPr>
            <w:tcW w:w="3111" w:type="dxa"/>
          </w:tcPr>
          <w:p w14:paraId="54152509" w14:textId="77777777" w:rsidR="00C57C6C" w:rsidRPr="003651D9" w:rsidRDefault="00C57C6C" w:rsidP="00036042">
            <w:pPr>
              <w:pStyle w:val="TableEntry"/>
            </w:pPr>
            <w:r w:rsidRPr="003651D9">
              <w:t>History</w:t>
            </w:r>
          </w:p>
        </w:tc>
      </w:tr>
    </w:tbl>
    <w:p w14:paraId="459A04A6" w14:textId="77777777" w:rsidR="00C57C6C" w:rsidRPr="003651D9" w:rsidRDefault="00C57C6C" w:rsidP="00C57C6C">
      <w:pPr>
        <w:pStyle w:val="Corpodeltesto"/>
        <w:rPr>
          <w:i/>
        </w:rPr>
      </w:pPr>
      <w:r w:rsidRPr="003651D9">
        <w:rPr>
          <w:i/>
        </w:rPr>
        <w:t>&gt;</w:t>
      </w:r>
    </w:p>
    <w:p w14:paraId="40B11FAF" w14:textId="77777777" w:rsidR="00C57C6C" w:rsidRPr="003651D9" w:rsidRDefault="00C57C6C" w:rsidP="00C57C6C">
      <w:pPr>
        <w:pStyle w:val="Corpodeltesto"/>
        <w:rPr>
          <w:i/>
        </w:rPr>
      </w:pPr>
    </w:p>
    <w:p w14:paraId="66194C12" w14:textId="77777777" w:rsidR="00C57C6C" w:rsidRPr="003651D9" w:rsidRDefault="00C57C6C" w:rsidP="00C57C6C">
      <w:pPr>
        <w:pStyle w:val="TableTitle"/>
      </w:pPr>
      <w:r w:rsidRPr="003651D9">
        <w:t>Table 6.3.1.D.4-1: &lt; Document Name Acronym&gt; - Data Element Requirement Mappings to CDA</w:t>
      </w:r>
    </w:p>
    <w:tbl>
      <w:tblPr>
        <w:tblW w:w="8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378"/>
        <w:gridCol w:w="4818"/>
      </w:tblGrid>
      <w:tr w:rsidR="00C57C6C" w:rsidRPr="003651D9" w14:paraId="0A697FC4" w14:textId="77777777" w:rsidTr="00036042">
        <w:trPr>
          <w:cantSplit/>
          <w:tblHeader/>
          <w:jc w:val="center"/>
        </w:trPr>
        <w:tc>
          <w:tcPr>
            <w:tcW w:w="3378" w:type="dxa"/>
            <w:tcBorders>
              <w:bottom w:val="single" w:sz="4" w:space="0" w:color="000000"/>
            </w:tcBorders>
            <w:shd w:val="clear" w:color="auto" w:fill="D9D9D9"/>
          </w:tcPr>
          <w:p w14:paraId="73884406" w14:textId="77777777" w:rsidR="00C57C6C" w:rsidRPr="003651D9" w:rsidRDefault="00C57C6C" w:rsidP="00036042">
            <w:pPr>
              <w:pStyle w:val="TableEntryHeader"/>
            </w:pPr>
            <w:r w:rsidRPr="003651D9">
              <w:t>Clinical Data Element &lt;source&gt;</w:t>
            </w:r>
          </w:p>
        </w:tc>
        <w:tc>
          <w:tcPr>
            <w:tcW w:w="4818" w:type="dxa"/>
            <w:tcBorders>
              <w:bottom w:val="single" w:sz="4" w:space="0" w:color="000000"/>
            </w:tcBorders>
            <w:shd w:val="clear" w:color="auto" w:fill="D9D9D9"/>
          </w:tcPr>
          <w:p w14:paraId="4DA69330" w14:textId="77777777" w:rsidR="00C57C6C" w:rsidRPr="003651D9" w:rsidRDefault="00C57C6C" w:rsidP="00036042">
            <w:pPr>
              <w:pStyle w:val="TableEntryHeader"/>
            </w:pPr>
            <w:r w:rsidRPr="003651D9">
              <w:t xml:space="preserve">&lt; </w:t>
            </w:r>
            <w:proofErr w:type="gramStart"/>
            <w:r w:rsidRPr="003651D9">
              <w:t>this</w:t>
            </w:r>
            <w:proofErr w:type="gramEnd"/>
            <w:r w:rsidRPr="003651D9">
              <w:t xml:space="preserve"> document acronym&gt; </w:t>
            </w:r>
          </w:p>
        </w:tc>
      </w:tr>
      <w:tr w:rsidR="00C57C6C" w:rsidRPr="003651D9" w14:paraId="41B1537C" w14:textId="77777777" w:rsidTr="00036042">
        <w:trPr>
          <w:cantSplit/>
          <w:jc w:val="center"/>
        </w:trPr>
        <w:tc>
          <w:tcPr>
            <w:tcW w:w="3378" w:type="dxa"/>
            <w:shd w:val="clear" w:color="auto" w:fill="auto"/>
          </w:tcPr>
          <w:p w14:paraId="0C574831" w14:textId="77777777" w:rsidR="00C57C6C" w:rsidRPr="003651D9" w:rsidRDefault="00C57C6C" w:rsidP="00036042">
            <w:pPr>
              <w:pStyle w:val="TableEntry"/>
            </w:pPr>
          </w:p>
        </w:tc>
        <w:tc>
          <w:tcPr>
            <w:tcW w:w="4818" w:type="dxa"/>
            <w:shd w:val="clear" w:color="auto" w:fill="auto"/>
          </w:tcPr>
          <w:p w14:paraId="0B7925F1" w14:textId="77777777" w:rsidR="00C57C6C" w:rsidRPr="003651D9" w:rsidRDefault="00C57C6C" w:rsidP="00036042">
            <w:pPr>
              <w:pStyle w:val="TableEntry"/>
            </w:pPr>
          </w:p>
        </w:tc>
      </w:tr>
      <w:tr w:rsidR="00C57C6C" w:rsidRPr="003651D9" w14:paraId="5A72FCFB" w14:textId="77777777" w:rsidTr="00036042">
        <w:trPr>
          <w:cantSplit/>
          <w:jc w:val="center"/>
        </w:trPr>
        <w:tc>
          <w:tcPr>
            <w:tcW w:w="3378" w:type="dxa"/>
          </w:tcPr>
          <w:p w14:paraId="4ADC9A15" w14:textId="77777777" w:rsidR="00C57C6C" w:rsidRPr="003651D9" w:rsidRDefault="00C57C6C" w:rsidP="00036042">
            <w:pPr>
              <w:pStyle w:val="TableEntry"/>
            </w:pPr>
          </w:p>
        </w:tc>
        <w:tc>
          <w:tcPr>
            <w:tcW w:w="4818" w:type="dxa"/>
          </w:tcPr>
          <w:p w14:paraId="0C0FEFE6" w14:textId="77777777" w:rsidR="00C57C6C" w:rsidRPr="003651D9" w:rsidRDefault="00C57C6C" w:rsidP="00036042">
            <w:pPr>
              <w:pStyle w:val="TableEntry"/>
            </w:pPr>
          </w:p>
        </w:tc>
      </w:tr>
      <w:tr w:rsidR="00C57C6C" w:rsidRPr="003651D9" w14:paraId="034E0EEC" w14:textId="77777777" w:rsidTr="00036042">
        <w:trPr>
          <w:cantSplit/>
          <w:jc w:val="center"/>
        </w:trPr>
        <w:tc>
          <w:tcPr>
            <w:tcW w:w="3378" w:type="dxa"/>
          </w:tcPr>
          <w:p w14:paraId="08600C64" w14:textId="77777777" w:rsidR="00C57C6C" w:rsidRPr="003651D9" w:rsidRDefault="00C57C6C" w:rsidP="00036042">
            <w:pPr>
              <w:pStyle w:val="TableEntry"/>
            </w:pPr>
          </w:p>
        </w:tc>
        <w:tc>
          <w:tcPr>
            <w:tcW w:w="4818" w:type="dxa"/>
          </w:tcPr>
          <w:p w14:paraId="67C81EAF" w14:textId="77777777" w:rsidR="00C57C6C" w:rsidRPr="003651D9" w:rsidRDefault="00C57C6C" w:rsidP="00036042">
            <w:pPr>
              <w:pStyle w:val="TableEntry"/>
            </w:pPr>
          </w:p>
        </w:tc>
      </w:tr>
      <w:tr w:rsidR="00C57C6C" w:rsidRPr="003651D9" w14:paraId="0E79EBDF" w14:textId="77777777" w:rsidTr="00036042">
        <w:trPr>
          <w:cantSplit/>
          <w:jc w:val="center"/>
        </w:trPr>
        <w:tc>
          <w:tcPr>
            <w:tcW w:w="3378" w:type="dxa"/>
          </w:tcPr>
          <w:p w14:paraId="649F2410" w14:textId="77777777" w:rsidR="00C57C6C" w:rsidRPr="003651D9" w:rsidRDefault="00C57C6C" w:rsidP="00036042">
            <w:pPr>
              <w:pStyle w:val="TableEntry"/>
            </w:pPr>
          </w:p>
        </w:tc>
        <w:tc>
          <w:tcPr>
            <w:tcW w:w="4818" w:type="dxa"/>
          </w:tcPr>
          <w:p w14:paraId="483759B9" w14:textId="77777777" w:rsidR="00C57C6C" w:rsidRPr="003651D9" w:rsidRDefault="00C57C6C" w:rsidP="00036042">
            <w:pPr>
              <w:pStyle w:val="TableEntry"/>
            </w:pPr>
          </w:p>
        </w:tc>
      </w:tr>
      <w:tr w:rsidR="00C57C6C" w:rsidRPr="003651D9" w14:paraId="55F01E2D" w14:textId="77777777" w:rsidTr="00036042">
        <w:trPr>
          <w:cantSplit/>
          <w:jc w:val="center"/>
        </w:trPr>
        <w:tc>
          <w:tcPr>
            <w:tcW w:w="3378" w:type="dxa"/>
          </w:tcPr>
          <w:p w14:paraId="765A7F6F" w14:textId="77777777" w:rsidR="00C57C6C" w:rsidRPr="003651D9" w:rsidRDefault="00C57C6C" w:rsidP="00036042">
            <w:pPr>
              <w:pStyle w:val="TableEntry"/>
            </w:pPr>
          </w:p>
        </w:tc>
        <w:tc>
          <w:tcPr>
            <w:tcW w:w="4818" w:type="dxa"/>
          </w:tcPr>
          <w:p w14:paraId="08D7B2B9" w14:textId="77777777" w:rsidR="00C57C6C" w:rsidRPr="003651D9" w:rsidRDefault="00C57C6C" w:rsidP="00036042">
            <w:pPr>
              <w:pStyle w:val="TableEntry"/>
            </w:pPr>
          </w:p>
        </w:tc>
      </w:tr>
      <w:tr w:rsidR="00C57C6C" w:rsidRPr="003651D9" w14:paraId="45A2B95F" w14:textId="77777777" w:rsidTr="00036042">
        <w:trPr>
          <w:cantSplit/>
          <w:jc w:val="center"/>
        </w:trPr>
        <w:tc>
          <w:tcPr>
            <w:tcW w:w="3378" w:type="dxa"/>
          </w:tcPr>
          <w:p w14:paraId="77C27C4F" w14:textId="77777777" w:rsidR="00C57C6C" w:rsidRPr="003651D9" w:rsidRDefault="00C57C6C" w:rsidP="00036042">
            <w:pPr>
              <w:pStyle w:val="TableEntry"/>
            </w:pPr>
          </w:p>
        </w:tc>
        <w:tc>
          <w:tcPr>
            <w:tcW w:w="4818" w:type="dxa"/>
          </w:tcPr>
          <w:p w14:paraId="7B27EC57" w14:textId="77777777" w:rsidR="00C57C6C" w:rsidRPr="003651D9" w:rsidRDefault="00C57C6C" w:rsidP="00036042">
            <w:pPr>
              <w:pStyle w:val="TableEntry"/>
            </w:pPr>
          </w:p>
        </w:tc>
      </w:tr>
    </w:tbl>
    <w:p w14:paraId="0EAE3D6B" w14:textId="77777777" w:rsidR="00C57C6C" w:rsidRPr="003651D9" w:rsidRDefault="00C57C6C" w:rsidP="00C57C6C">
      <w:pPr>
        <w:pStyle w:val="Corpodeltesto"/>
        <w:rPr>
          <w:lang w:eastAsia="x-none"/>
        </w:rPr>
      </w:pPr>
    </w:p>
    <w:p w14:paraId="4D76E56C" w14:textId="77777777" w:rsidR="00C57C6C" w:rsidRPr="003651D9" w:rsidRDefault="00C57C6C" w:rsidP="00C57C6C">
      <w:pPr>
        <w:pStyle w:val="AuthorInstructions"/>
      </w:pPr>
      <w:r w:rsidRPr="003651D9">
        <w:t>&lt;</w:t>
      </w:r>
      <w:r w:rsidRPr="003651D9">
        <w:rPr>
          <w:b/>
        </w:rPr>
        <w:t>Very important note:</w:t>
      </w:r>
      <w:r>
        <w:t xml:space="preserve"> </w:t>
      </w:r>
      <w:r w:rsidRPr="003651D9">
        <w:t xml:space="preserve">From this point forward, the author may select one of two formats to represent the same data. The first format is a tabular format as was implemented in the Cardiology CIRC profile. The advantages to this format include that large amounts of data may be represented more concisely and that it is sometimes visually easier to determine if any information is missing. The second format is more similar to the current Consolidated CDA (C-CDA format). This format may be more verbose but may also be more recognizable to implementers familiar with other HL7 CDA Implementation Guides and may be easier for implementers to design and test with discrete conformance assertions. </w:t>
      </w:r>
    </w:p>
    <w:p w14:paraId="654C38DF" w14:textId="77777777" w:rsidR="00C57C6C" w:rsidRPr="003651D9" w:rsidRDefault="00C57C6C" w:rsidP="00C57C6C">
      <w:pPr>
        <w:pStyle w:val="AuthorInstructions"/>
      </w:pPr>
      <w:r w:rsidRPr="003651D9">
        <w:t>The format that you select must be consistent through this supplement (do not mix and match formats). The format changes are identified by ###Begin Tabular format</w:t>
      </w:r>
      <w:r>
        <w:t xml:space="preserve"> </w:t>
      </w:r>
      <w:r w:rsidRPr="003651D9">
        <w:t xml:space="preserve">###End CDA Tabular format and ###Begin Discrete Conformance format ###End Discrete Conformance format. Delete all references to the </w:t>
      </w:r>
      <w:proofErr w:type="gramStart"/>
      <w:r w:rsidRPr="003651D9">
        <w:t>format which</w:t>
      </w:r>
      <w:proofErr w:type="gramEnd"/>
      <w:r w:rsidRPr="003651D9">
        <w:t xml:space="preserve"> was not selected between the hash marks. Also, a domain may decide on a single format for all new supplements within that domain</w:t>
      </w:r>
      <w:proofErr w:type="gramStart"/>
      <w:r w:rsidRPr="003651D9">
        <w:t>.&gt;</w:t>
      </w:r>
      <w:proofErr w:type="gramEnd"/>
    </w:p>
    <w:p w14:paraId="382EBEA5" w14:textId="77777777" w:rsidR="00C57C6C" w:rsidRPr="003651D9" w:rsidRDefault="00C57C6C" w:rsidP="00C57C6C">
      <w:pPr>
        <w:pStyle w:val="Corpodeltesto"/>
        <w:rPr>
          <w:lang w:eastAsia="x-none"/>
        </w:rPr>
      </w:pPr>
    </w:p>
    <w:p w14:paraId="74548E8A" w14:textId="77777777" w:rsidR="00C57C6C" w:rsidRPr="003651D9" w:rsidRDefault="00C57C6C" w:rsidP="00C57C6C">
      <w:pPr>
        <w:pStyle w:val="Titolo5"/>
        <w:numPr>
          <w:ilvl w:val="0"/>
          <w:numId w:val="0"/>
        </w:numPr>
        <w:rPr>
          <w:noProof w:val="0"/>
        </w:rPr>
      </w:pPr>
      <w:bookmarkStart w:id="2488" w:name="_Toc345074703"/>
      <w:r w:rsidRPr="003651D9">
        <w:rPr>
          <w:noProof w:val="0"/>
        </w:rPr>
        <w:t>6.3.1.D.5 &lt;Content Module Name (Acronym, if appl</w:t>
      </w:r>
      <w:r>
        <w:rPr>
          <w:noProof w:val="0"/>
        </w:rPr>
        <w:t>icable</w:t>
      </w:r>
      <w:r w:rsidRPr="003651D9">
        <w:rPr>
          <w:noProof w:val="0"/>
        </w:rPr>
        <w:t>)&gt; Document Content Module Specification</w:t>
      </w:r>
      <w:bookmarkEnd w:id="2488"/>
    </w:p>
    <w:p w14:paraId="6AED32BA" w14:textId="77777777" w:rsidR="00C57C6C" w:rsidRPr="003651D9" w:rsidRDefault="00C57C6C" w:rsidP="00C57C6C">
      <w:pPr>
        <w:pStyle w:val="Corpodeltesto"/>
      </w:pPr>
      <w:r w:rsidRPr="003651D9">
        <w:t xml:space="preserve">This section specifies the header, section, and entry content </w:t>
      </w:r>
      <w:proofErr w:type="gramStart"/>
      <w:r w:rsidRPr="003651D9">
        <w:t>modules which</w:t>
      </w:r>
      <w:proofErr w:type="gramEnd"/>
      <w:r w:rsidRPr="003651D9">
        <w:t xml:space="preserve"> comprise the &lt;Content Module Name (Acronym)&gt; Document Content Module, using the Template ID as the key identifier. </w:t>
      </w:r>
    </w:p>
    <w:p w14:paraId="28BFE74F" w14:textId="77777777" w:rsidR="00C57C6C" w:rsidRPr="003651D9" w:rsidRDefault="00C57C6C" w:rsidP="00C57C6C">
      <w:pPr>
        <w:pStyle w:val="Corpodeltesto"/>
      </w:pPr>
      <w:r w:rsidRPr="003651D9">
        <w:t>Sections that are used according to the definitions in other specifications are identified with the relevant specification document. Additional constraints on vocabulary value sets, not specifically constrained within the section template, are also identified.</w:t>
      </w:r>
    </w:p>
    <w:p w14:paraId="65197E2A" w14:textId="77777777" w:rsidR="00C57C6C" w:rsidRPr="003651D9" w:rsidRDefault="00C57C6C" w:rsidP="00C57C6C">
      <w:pPr>
        <w:pStyle w:val="Corpodeltesto"/>
        <w:rPr>
          <w:i/>
        </w:rPr>
      </w:pPr>
    </w:p>
    <w:p w14:paraId="1E0A0181" w14:textId="77777777" w:rsidR="00C57C6C" w:rsidRPr="003651D9" w:rsidRDefault="00C57C6C" w:rsidP="00C57C6C">
      <w:pPr>
        <w:pStyle w:val="AuthorInstructions"/>
      </w:pPr>
      <w:r w:rsidRPr="003651D9">
        <w:t>&lt;Authors’ note: A critical understanding of CDA definitions for cardinality, optionality,</w:t>
      </w:r>
      <w:r>
        <w:t xml:space="preserve"> </w:t>
      </w:r>
      <w:r w:rsidRPr="003651D9">
        <w:t>coded terminology values, and CDA content module structure, as well as IHE CDA formatting conventions is necessary. It is strongly recommended that the author is also conversant with the IHE Technical Frameworks General Introduction Appendix E “Conventions”. &gt;</w:t>
      </w:r>
    </w:p>
    <w:p w14:paraId="00E86917" w14:textId="77777777" w:rsidR="00C57C6C" w:rsidRPr="003651D9" w:rsidRDefault="00C57C6C" w:rsidP="00C57C6C">
      <w:pPr>
        <w:pStyle w:val="Corpodeltesto"/>
      </w:pPr>
    </w:p>
    <w:p w14:paraId="6F1445CF" w14:textId="77777777" w:rsidR="00C57C6C" w:rsidRPr="003651D9" w:rsidRDefault="00C57C6C" w:rsidP="00C57C6C">
      <w:pPr>
        <w:pStyle w:val="AuthorInstructions"/>
      </w:pPr>
      <w:r w:rsidRPr="003651D9">
        <w:t>###Begin Tabular format - Document</w:t>
      </w:r>
    </w:p>
    <w:p w14:paraId="77C707B7" w14:textId="77777777" w:rsidR="00C57C6C" w:rsidRPr="003651D9" w:rsidRDefault="00C57C6C" w:rsidP="00C57C6C">
      <w:pPr>
        <w:pStyle w:val="Corpodeltesto"/>
      </w:pPr>
    </w:p>
    <w:p w14:paraId="297FE40E"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 xml:space="preserve">Table 6.3.1.D.5-1 &lt;Content Module Name (Acronym)&gt; Document Content Module Specification </w:t>
      </w:r>
    </w:p>
    <w:tbl>
      <w:tblPr>
        <w:tblW w:w="5000" w:type="pct"/>
        <w:jc w:val="center"/>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587"/>
        <w:gridCol w:w="1318"/>
        <w:gridCol w:w="2342"/>
        <w:gridCol w:w="2470"/>
        <w:gridCol w:w="1420"/>
        <w:gridCol w:w="1253"/>
      </w:tblGrid>
      <w:tr w:rsidR="00C57C6C" w:rsidRPr="003651D9" w14:paraId="06971EC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A5CA835" w14:textId="77777777" w:rsidR="00C57C6C" w:rsidRPr="003651D9" w:rsidRDefault="00C57C6C" w:rsidP="00036042">
            <w:pPr>
              <w:pStyle w:val="TableEntryHeader"/>
              <w:rPr>
                <w:sz w:val="18"/>
              </w:rPr>
            </w:pPr>
            <w:r w:rsidRPr="003651D9">
              <w:t>Template Name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3FADB8CB" w14:textId="77777777" w:rsidR="00C57C6C" w:rsidRPr="003651D9" w:rsidRDefault="00C57C6C" w:rsidP="00036042">
            <w:pPr>
              <w:pStyle w:val="TableEntry"/>
            </w:pPr>
            <w:r w:rsidRPr="003651D9">
              <w:t>&lt;Template Name (Acronym, if applicable)&gt;</w:t>
            </w:r>
          </w:p>
        </w:tc>
      </w:tr>
      <w:tr w:rsidR="00C57C6C" w:rsidRPr="003651D9" w14:paraId="25A502D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E84D318" w14:textId="77777777" w:rsidR="00C57C6C" w:rsidRPr="003651D9" w:rsidRDefault="00C57C6C" w:rsidP="00036042">
            <w:pPr>
              <w:pStyle w:val="TableEntryHeader"/>
              <w:rPr>
                <w:sz w:val="18"/>
              </w:rPr>
            </w:pPr>
            <w:r w:rsidRPr="003651D9">
              <w:t xml:space="preserve">Template ID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78A323E5"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w:t>
            </w:r>
            <w:proofErr w:type="spellStart"/>
            <w:r w:rsidRPr="003651D9">
              <w:t>uid</w:t>
            </w:r>
            <w:proofErr w:type="spellEnd"/>
            <w:r w:rsidRPr="003651D9">
              <w:t>&gt;</w:t>
            </w:r>
          </w:p>
        </w:tc>
      </w:tr>
      <w:tr w:rsidR="00C57C6C" w:rsidRPr="003651D9" w14:paraId="125EDB0E"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66B2602" w14:textId="77777777" w:rsidR="00C57C6C" w:rsidRPr="003651D9" w:rsidRDefault="00C57C6C" w:rsidP="00036042">
            <w:pPr>
              <w:pStyle w:val="TableEntryHeader"/>
              <w:rPr>
                <w:sz w:val="18"/>
              </w:rPr>
            </w:pPr>
            <w:r w:rsidRPr="003651D9">
              <w:lastRenderedPageBreak/>
              <w:t xml:space="preserve">Parent Template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179DF92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p>
          <w:p w14:paraId="226B8876"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r>
              <w:t xml:space="preserve"> </w:t>
            </w:r>
            <w:r w:rsidRPr="003651D9">
              <w:t>&lt;delete 2</w:t>
            </w:r>
            <w:r w:rsidRPr="003651D9">
              <w:rPr>
                <w:vertAlign w:val="superscript"/>
              </w:rPr>
              <w:t>nd</w:t>
            </w:r>
            <w:r w:rsidRPr="003651D9">
              <w:t>/additional parent templates if not applicable&gt;</w:t>
            </w:r>
          </w:p>
        </w:tc>
      </w:tr>
      <w:tr w:rsidR="00C57C6C" w:rsidRPr="003651D9" w14:paraId="061DCC8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C0666CD" w14:textId="77777777" w:rsidR="00C57C6C" w:rsidRPr="003651D9" w:rsidRDefault="00C57C6C" w:rsidP="00036042">
            <w:pPr>
              <w:pStyle w:val="TableEntryHeader"/>
              <w:rPr>
                <w:sz w:val="18"/>
              </w:rPr>
            </w:pPr>
            <w:r w:rsidRPr="003651D9">
              <w:t xml:space="preserve">General Description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A2A195"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description&gt;</w:t>
            </w:r>
          </w:p>
        </w:tc>
      </w:tr>
      <w:tr w:rsidR="00C57C6C" w:rsidRPr="003651D9" w14:paraId="608E172C"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03C83E7" w14:textId="77777777" w:rsidR="00C57C6C" w:rsidRPr="003651D9" w:rsidRDefault="00C57C6C" w:rsidP="00036042">
            <w:pPr>
              <w:pStyle w:val="TableEntryHeader"/>
              <w:rPr>
                <w:sz w:val="18"/>
              </w:rPr>
            </w:pPr>
            <w:r w:rsidRPr="003651D9">
              <w:t>Document Code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9D107A" w14:textId="77777777" w:rsidR="00C57C6C" w:rsidRPr="003651D9" w:rsidRDefault="00C57C6C" w:rsidP="00036042">
            <w:pPr>
              <w:pStyle w:val="TableEntry"/>
            </w:pPr>
            <w:r w:rsidRPr="003651D9">
              <w:t>&lt;MAY or SHALL&gt; be &lt; code/</w:t>
            </w:r>
            <w:proofErr w:type="spellStart"/>
            <w:r w:rsidRPr="003651D9">
              <w:t>oid</w:t>
            </w:r>
            <w:proofErr w:type="spellEnd"/>
            <w:r w:rsidRPr="003651D9">
              <w:t>/</w:t>
            </w:r>
            <w:proofErr w:type="spellStart"/>
            <w:r w:rsidRPr="003651D9">
              <w:t>uid</w:t>
            </w:r>
            <w:proofErr w:type="spellEnd"/>
            <w:r w:rsidRPr="003651D9">
              <w:t>, Code System, “Value Set name”&gt;</w:t>
            </w:r>
          </w:p>
        </w:tc>
      </w:tr>
      <w:tr w:rsidR="00C57C6C" w:rsidRPr="003651D9" w14:paraId="68B0F5B7"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shd w:val="clear" w:color="auto" w:fill="E6E6E6"/>
            <w:vAlign w:val="center"/>
          </w:tcPr>
          <w:p w14:paraId="461BE0C1" w14:textId="77777777" w:rsidR="00C57C6C" w:rsidRPr="003651D9" w:rsidRDefault="00C57C6C" w:rsidP="00036042">
            <w:pPr>
              <w:pStyle w:val="TableEntryHeader"/>
            </w:pPr>
            <w:r w:rsidRPr="003651D9">
              <w:t>Opt and Card</w:t>
            </w:r>
          </w:p>
        </w:tc>
        <w:tc>
          <w:tcPr>
            <w:tcW w:w="702" w:type="pct"/>
            <w:tcBorders>
              <w:top w:val="single" w:sz="4" w:space="0" w:color="auto"/>
              <w:left w:val="single" w:sz="4" w:space="0" w:color="auto"/>
              <w:bottom w:val="single" w:sz="4" w:space="0" w:color="auto"/>
              <w:right w:val="single" w:sz="4" w:space="0" w:color="auto"/>
            </w:tcBorders>
            <w:shd w:val="clear" w:color="auto" w:fill="E6E6E6"/>
            <w:vAlign w:val="center"/>
          </w:tcPr>
          <w:p w14:paraId="368A29ED" w14:textId="77777777" w:rsidR="00C57C6C" w:rsidRPr="003651D9" w:rsidRDefault="00C57C6C" w:rsidP="00036042">
            <w:pPr>
              <w:pStyle w:val="TableEntryHeader"/>
            </w:pPr>
            <w:r w:rsidRPr="003651D9">
              <w:t>Condition</w:t>
            </w:r>
          </w:p>
        </w:tc>
        <w:tc>
          <w:tcPr>
            <w:tcW w:w="1247" w:type="pct"/>
            <w:tcBorders>
              <w:top w:val="single" w:sz="4" w:space="0" w:color="auto"/>
              <w:left w:val="single" w:sz="4" w:space="0" w:color="auto"/>
              <w:bottom w:val="single" w:sz="4" w:space="0" w:color="auto"/>
              <w:right w:val="single" w:sz="4" w:space="0" w:color="auto"/>
            </w:tcBorders>
            <w:shd w:val="clear" w:color="auto" w:fill="E6E6E6"/>
          </w:tcPr>
          <w:p w14:paraId="6D772C75" w14:textId="77777777" w:rsidR="00C57C6C" w:rsidRPr="003651D9" w:rsidRDefault="00C57C6C" w:rsidP="00036042">
            <w:pPr>
              <w:pStyle w:val="TableEntryHeader"/>
            </w:pPr>
            <w:r w:rsidRPr="003651D9">
              <w:t>Header Element or Section Name</w:t>
            </w:r>
          </w:p>
        </w:tc>
        <w:tc>
          <w:tcPr>
            <w:tcW w:w="1315" w:type="pct"/>
            <w:tcBorders>
              <w:top w:val="single" w:sz="4" w:space="0" w:color="auto"/>
              <w:left w:val="single" w:sz="4" w:space="0" w:color="auto"/>
              <w:bottom w:val="single" w:sz="4" w:space="0" w:color="auto"/>
              <w:right w:val="single" w:sz="4" w:space="0" w:color="auto"/>
            </w:tcBorders>
            <w:shd w:val="clear" w:color="auto" w:fill="E6E6E6"/>
            <w:vAlign w:val="center"/>
          </w:tcPr>
          <w:p w14:paraId="0FF169A9" w14:textId="77777777" w:rsidR="00C57C6C" w:rsidRPr="003651D9" w:rsidRDefault="00C57C6C" w:rsidP="00036042">
            <w:pPr>
              <w:pStyle w:val="TableEntryHeader"/>
            </w:pPr>
            <w:r w:rsidRPr="003651D9">
              <w:t xml:space="preserve">Template ID </w:t>
            </w:r>
          </w:p>
        </w:tc>
        <w:tc>
          <w:tcPr>
            <w:tcW w:w="756" w:type="pct"/>
            <w:tcBorders>
              <w:top w:val="single" w:sz="4" w:space="0" w:color="auto"/>
              <w:left w:val="single" w:sz="4" w:space="0" w:color="auto"/>
              <w:bottom w:val="single" w:sz="4" w:space="0" w:color="auto"/>
              <w:right w:val="single" w:sz="4" w:space="0" w:color="auto"/>
            </w:tcBorders>
            <w:shd w:val="clear" w:color="auto" w:fill="E6E6E6"/>
            <w:vAlign w:val="center"/>
          </w:tcPr>
          <w:p w14:paraId="3B6F3443" w14:textId="77777777" w:rsidR="00C57C6C" w:rsidRPr="003651D9" w:rsidRDefault="00C57C6C" w:rsidP="00036042">
            <w:pPr>
              <w:pStyle w:val="TableEntryHeader"/>
            </w:pPr>
            <w:r w:rsidRPr="003651D9">
              <w:t>Specification Document</w:t>
            </w:r>
          </w:p>
        </w:tc>
        <w:tc>
          <w:tcPr>
            <w:tcW w:w="667" w:type="pct"/>
            <w:tcBorders>
              <w:top w:val="single" w:sz="4" w:space="0" w:color="auto"/>
              <w:left w:val="single" w:sz="4" w:space="0" w:color="auto"/>
              <w:bottom w:val="single" w:sz="4" w:space="0" w:color="auto"/>
              <w:right w:val="single" w:sz="4" w:space="0" w:color="auto"/>
            </w:tcBorders>
            <w:shd w:val="clear" w:color="auto" w:fill="E6E6E6"/>
            <w:vAlign w:val="center"/>
          </w:tcPr>
          <w:p w14:paraId="3434CD33" w14:textId="77777777" w:rsidR="00C57C6C" w:rsidRPr="003651D9" w:rsidRDefault="00C57C6C" w:rsidP="00036042">
            <w:pPr>
              <w:pStyle w:val="TableEntryHeader"/>
            </w:pPr>
            <w:r w:rsidRPr="003651D9">
              <w:t>Vocabulary Constraint</w:t>
            </w:r>
          </w:p>
        </w:tc>
      </w:tr>
      <w:tr w:rsidR="00C57C6C" w:rsidRPr="003651D9" w14:paraId="1A7C1216"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67CF65AA" w14:textId="77777777" w:rsidR="00C57C6C" w:rsidRPr="003651D9" w:rsidRDefault="00C57C6C" w:rsidP="00036042">
            <w:pPr>
              <w:spacing w:before="40" w:after="40"/>
              <w:ind w:left="72" w:right="72"/>
              <w:jc w:val="center"/>
              <w:rPr>
                <w:rFonts w:ascii="Arial" w:hAnsi="Arial"/>
                <w:b/>
                <w:sz w:val="20"/>
              </w:rPr>
            </w:pPr>
            <w:r w:rsidRPr="003651D9">
              <w:rPr>
                <w:rFonts w:ascii="Arial" w:hAnsi="Arial"/>
                <w:b/>
                <w:sz w:val="20"/>
              </w:rPr>
              <w:t>Header Elements</w:t>
            </w:r>
          </w:p>
        </w:tc>
      </w:tr>
      <w:tr w:rsidR="00C57C6C" w:rsidRPr="003651D9" w14:paraId="600D5B1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24CE9BFA"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2542925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5F43F17" w14:textId="77777777" w:rsidR="00C57C6C" w:rsidRPr="003651D9" w:rsidRDefault="00C57C6C" w:rsidP="00036042">
            <w:pPr>
              <w:pStyle w:val="TableEntry"/>
            </w:pPr>
            <w:r w:rsidRPr="003651D9">
              <w:t>&lt;Header Element name&gt;</w:t>
            </w:r>
          </w:p>
        </w:tc>
        <w:tc>
          <w:tcPr>
            <w:tcW w:w="1315" w:type="pct"/>
            <w:tcBorders>
              <w:top w:val="single" w:sz="4" w:space="0" w:color="auto"/>
              <w:left w:val="single" w:sz="4" w:space="0" w:color="auto"/>
              <w:bottom w:val="single" w:sz="4" w:space="0" w:color="auto"/>
              <w:right w:val="single" w:sz="4" w:space="0" w:color="auto"/>
            </w:tcBorders>
            <w:vAlign w:val="center"/>
          </w:tcPr>
          <w:p w14:paraId="06250D0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56719DCF"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5FBFE6FD"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B2B4049"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7B6D5441" w14:textId="77777777" w:rsidR="00C57C6C" w:rsidRPr="003651D9" w:rsidRDefault="00C57C6C" w:rsidP="00036042">
            <w:pPr>
              <w:pStyle w:val="TableEntry"/>
            </w:pPr>
            <w:r w:rsidRPr="003651D9">
              <w:t>&lt;</w:t>
            </w:r>
            <w:proofErr w:type="gramStart"/>
            <w:r w:rsidRPr="003651D9">
              <w:t>e</w:t>
            </w:r>
            <w:proofErr w:type="gramEnd"/>
            <w:r w:rsidRPr="003651D9">
              <w:t>.g., R [0..1]</w:t>
            </w:r>
          </w:p>
        </w:tc>
        <w:tc>
          <w:tcPr>
            <w:tcW w:w="702" w:type="pct"/>
            <w:tcBorders>
              <w:top w:val="single" w:sz="4" w:space="0" w:color="auto"/>
              <w:left w:val="single" w:sz="4" w:space="0" w:color="auto"/>
              <w:bottom w:val="single" w:sz="4" w:space="0" w:color="auto"/>
              <w:right w:val="single" w:sz="4" w:space="0" w:color="auto"/>
            </w:tcBorders>
            <w:vAlign w:val="center"/>
          </w:tcPr>
          <w:p w14:paraId="2C4630F5"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1BD0FDD9" w14:textId="77777777" w:rsidR="00C57C6C" w:rsidRPr="003651D9" w:rsidRDefault="00C57C6C" w:rsidP="00036042">
            <w:pPr>
              <w:pStyle w:val="TableEntry"/>
            </w:pPr>
            <w:r w:rsidRPr="003651D9">
              <w:t>Order</w:t>
            </w:r>
          </w:p>
        </w:tc>
        <w:tc>
          <w:tcPr>
            <w:tcW w:w="1315" w:type="pct"/>
            <w:tcBorders>
              <w:top w:val="single" w:sz="4" w:space="0" w:color="auto"/>
              <w:left w:val="single" w:sz="4" w:space="0" w:color="auto"/>
              <w:bottom w:val="single" w:sz="4" w:space="0" w:color="auto"/>
              <w:right w:val="single" w:sz="4" w:space="0" w:color="auto"/>
            </w:tcBorders>
            <w:vAlign w:val="center"/>
          </w:tcPr>
          <w:p w14:paraId="3BA73550" w14:textId="77777777" w:rsidR="00C57C6C" w:rsidRPr="003651D9" w:rsidRDefault="00C57C6C" w:rsidP="00036042">
            <w:pPr>
              <w:pStyle w:val="TableEntry"/>
            </w:pPr>
            <w:r w:rsidRPr="003651D9">
              <w:t>1.3.6.1.4.1.19376.1.4.1.3.2</w:t>
            </w:r>
          </w:p>
        </w:tc>
        <w:tc>
          <w:tcPr>
            <w:tcW w:w="756" w:type="pct"/>
            <w:tcBorders>
              <w:top w:val="single" w:sz="4" w:space="0" w:color="auto"/>
              <w:left w:val="single" w:sz="4" w:space="0" w:color="auto"/>
              <w:bottom w:val="single" w:sz="4" w:space="0" w:color="auto"/>
              <w:right w:val="single" w:sz="4" w:space="0" w:color="auto"/>
            </w:tcBorders>
          </w:tcPr>
          <w:p w14:paraId="18B522D8" w14:textId="77777777" w:rsidR="00C57C6C" w:rsidRPr="003651D9" w:rsidRDefault="00C57C6C" w:rsidP="00036042">
            <w:pPr>
              <w:pStyle w:val="TableEntry"/>
            </w:pPr>
            <w:r w:rsidRPr="003651D9">
              <w:t>CARD TF-3 6.3.2.H&gt;</w:t>
            </w:r>
          </w:p>
        </w:tc>
        <w:tc>
          <w:tcPr>
            <w:tcW w:w="667" w:type="pct"/>
            <w:tcBorders>
              <w:top w:val="single" w:sz="4" w:space="0" w:color="auto"/>
              <w:left w:val="single" w:sz="4" w:space="0" w:color="auto"/>
              <w:bottom w:val="single" w:sz="4" w:space="0" w:color="auto"/>
              <w:right w:val="single" w:sz="4" w:space="0" w:color="auto"/>
            </w:tcBorders>
          </w:tcPr>
          <w:p w14:paraId="780677B5" w14:textId="77777777" w:rsidR="00C57C6C" w:rsidRPr="003651D9" w:rsidRDefault="00C57C6C" w:rsidP="00036042">
            <w:pPr>
              <w:pStyle w:val="TableEntry"/>
            </w:pPr>
          </w:p>
        </w:tc>
      </w:tr>
      <w:tr w:rsidR="00C57C6C" w:rsidRPr="003651D9" w14:paraId="165B65E8"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354DE8CB"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08E8770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592B4C17" w14:textId="77777777" w:rsidR="00C57C6C" w:rsidRPr="003651D9" w:rsidRDefault="00C57C6C" w:rsidP="00036042">
            <w:pPr>
              <w:pStyle w:val="TableEntry"/>
            </w:pPr>
            <w:r w:rsidRPr="003651D9">
              <w:t>Patient Demographics</w:t>
            </w:r>
          </w:p>
        </w:tc>
        <w:tc>
          <w:tcPr>
            <w:tcW w:w="1315" w:type="pct"/>
            <w:tcBorders>
              <w:top w:val="single" w:sz="4" w:space="0" w:color="auto"/>
              <w:left w:val="single" w:sz="4" w:space="0" w:color="auto"/>
              <w:bottom w:val="single" w:sz="4" w:space="0" w:color="auto"/>
              <w:right w:val="single" w:sz="4" w:space="0" w:color="auto"/>
            </w:tcBorders>
            <w:vAlign w:val="center"/>
          </w:tcPr>
          <w:p w14:paraId="6D12F48E" w14:textId="77777777" w:rsidR="00C57C6C" w:rsidRPr="003651D9" w:rsidRDefault="00C57C6C" w:rsidP="00036042">
            <w:pPr>
              <w:pStyle w:val="TableEntry"/>
            </w:pPr>
            <w:r w:rsidRPr="003651D9">
              <w:t>1.3.6.1.4.1.19376.1.4.1.3.3</w:t>
            </w:r>
          </w:p>
        </w:tc>
        <w:tc>
          <w:tcPr>
            <w:tcW w:w="756" w:type="pct"/>
            <w:tcBorders>
              <w:top w:val="single" w:sz="4" w:space="0" w:color="auto"/>
              <w:left w:val="single" w:sz="4" w:space="0" w:color="auto"/>
              <w:bottom w:val="single" w:sz="4" w:space="0" w:color="auto"/>
              <w:right w:val="single" w:sz="4" w:space="0" w:color="auto"/>
            </w:tcBorders>
          </w:tcPr>
          <w:p w14:paraId="0B3CE280" w14:textId="77777777" w:rsidR="00C57C6C" w:rsidRPr="003651D9" w:rsidRDefault="00C57C6C" w:rsidP="00036042">
            <w:pPr>
              <w:pStyle w:val="TableEntry"/>
            </w:pPr>
            <w:r w:rsidRPr="003651D9">
              <w:t>CARD TF-3 6.3.2.H</w:t>
            </w:r>
          </w:p>
        </w:tc>
        <w:tc>
          <w:tcPr>
            <w:tcW w:w="667" w:type="pct"/>
            <w:tcBorders>
              <w:top w:val="single" w:sz="4" w:space="0" w:color="auto"/>
              <w:left w:val="single" w:sz="4" w:space="0" w:color="auto"/>
              <w:bottom w:val="single" w:sz="4" w:space="0" w:color="auto"/>
              <w:right w:val="single" w:sz="4" w:space="0" w:color="auto"/>
            </w:tcBorders>
          </w:tcPr>
          <w:p w14:paraId="39CA062B" w14:textId="77777777" w:rsidR="00C57C6C" w:rsidRPr="003651D9" w:rsidRDefault="00C57C6C" w:rsidP="00036042">
            <w:pPr>
              <w:pStyle w:val="TableEntry"/>
            </w:pPr>
            <w:r w:rsidRPr="003651D9">
              <w:t>CARD TF-3 6.3.1.D.5.1&gt;</w:t>
            </w:r>
          </w:p>
        </w:tc>
      </w:tr>
      <w:tr w:rsidR="00C57C6C" w:rsidRPr="003651D9" w14:paraId="6B93130F"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4B61374B" w14:textId="77777777" w:rsidR="00C57C6C" w:rsidRPr="003651D9" w:rsidRDefault="00C57C6C" w:rsidP="00036042">
            <w:pPr>
              <w:pStyle w:val="TableEntryHeader"/>
            </w:pPr>
            <w:r w:rsidRPr="003651D9">
              <w:t>Sections</w:t>
            </w:r>
          </w:p>
        </w:tc>
      </w:tr>
      <w:tr w:rsidR="00C57C6C" w:rsidRPr="003651D9" w14:paraId="270DE803"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44F05FD"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66A55ECC"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7132B889" w14:textId="77777777" w:rsidR="00C57C6C" w:rsidRPr="003651D9" w:rsidRDefault="00C57C6C" w:rsidP="00036042">
            <w:pPr>
              <w:pStyle w:val="TableEntry"/>
            </w:pPr>
            <w:r w:rsidRPr="003651D9">
              <w:t>&lt;Section name&gt;</w:t>
            </w:r>
          </w:p>
        </w:tc>
        <w:tc>
          <w:tcPr>
            <w:tcW w:w="1315" w:type="pct"/>
            <w:tcBorders>
              <w:top w:val="single" w:sz="4" w:space="0" w:color="auto"/>
              <w:left w:val="single" w:sz="4" w:space="0" w:color="auto"/>
              <w:bottom w:val="single" w:sz="4" w:space="0" w:color="auto"/>
              <w:right w:val="single" w:sz="4" w:space="0" w:color="auto"/>
            </w:tcBorders>
            <w:vAlign w:val="center"/>
          </w:tcPr>
          <w:p w14:paraId="41DE465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073D9170"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600125A4"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456311B"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5B8A6FFD"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68F71FE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6B8F45A4" w14:textId="77777777" w:rsidR="00C57C6C" w:rsidRPr="003651D9" w:rsidRDefault="00C57C6C" w:rsidP="00036042">
            <w:pPr>
              <w:pStyle w:val="TableEntry"/>
            </w:pPr>
            <w:r w:rsidRPr="003651D9">
              <w:t xml:space="preserve">Medications </w:t>
            </w:r>
          </w:p>
        </w:tc>
        <w:tc>
          <w:tcPr>
            <w:tcW w:w="1315" w:type="pct"/>
            <w:tcBorders>
              <w:top w:val="single" w:sz="4" w:space="0" w:color="auto"/>
              <w:left w:val="single" w:sz="4" w:space="0" w:color="auto"/>
              <w:bottom w:val="single" w:sz="4" w:space="0" w:color="auto"/>
              <w:right w:val="single" w:sz="4" w:space="0" w:color="auto"/>
            </w:tcBorders>
            <w:vAlign w:val="center"/>
          </w:tcPr>
          <w:p w14:paraId="726FA048" w14:textId="77777777" w:rsidR="00C57C6C" w:rsidRPr="003651D9" w:rsidRDefault="00C57C6C" w:rsidP="00036042">
            <w:pPr>
              <w:pStyle w:val="TableEntry"/>
            </w:pPr>
            <w:r w:rsidRPr="003651D9">
              <w:t xml:space="preserve"> 1.3.6.1.4.1.19376.1.5.3.1.3.19</w:t>
            </w:r>
          </w:p>
        </w:tc>
        <w:tc>
          <w:tcPr>
            <w:tcW w:w="756" w:type="pct"/>
            <w:tcBorders>
              <w:top w:val="single" w:sz="4" w:space="0" w:color="auto"/>
              <w:left w:val="single" w:sz="4" w:space="0" w:color="auto"/>
              <w:bottom w:val="single" w:sz="4" w:space="0" w:color="auto"/>
              <w:right w:val="single" w:sz="4" w:space="0" w:color="auto"/>
            </w:tcBorders>
          </w:tcPr>
          <w:p w14:paraId="3F64E62A" w14:textId="77777777" w:rsidR="00C57C6C" w:rsidRPr="003651D9" w:rsidRDefault="00C57C6C" w:rsidP="00036042">
            <w:pPr>
              <w:pStyle w:val="TableEntry"/>
            </w:pPr>
            <w:r w:rsidRPr="003651D9">
              <w:t>PCC TF-2</w:t>
            </w:r>
          </w:p>
        </w:tc>
        <w:tc>
          <w:tcPr>
            <w:tcW w:w="667" w:type="pct"/>
            <w:tcBorders>
              <w:top w:val="single" w:sz="4" w:space="0" w:color="auto"/>
              <w:left w:val="single" w:sz="4" w:space="0" w:color="auto"/>
              <w:bottom w:val="single" w:sz="4" w:space="0" w:color="auto"/>
              <w:right w:val="single" w:sz="4" w:space="0" w:color="auto"/>
            </w:tcBorders>
          </w:tcPr>
          <w:p w14:paraId="1CDEA46A" w14:textId="77777777" w:rsidR="00C57C6C" w:rsidRPr="003651D9" w:rsidDel="007A1B70" w:rsidRDefault="00C57C6C" w:rsidP="00036042">
            <w:pPr>
              <w:pStyle w:val="TableEntry"/>
            </w:pPr>
            <w:r w:rsidRPr="003651D9">
              <w:t>CARD TF-3 6.3.1.D.5.2&gt;</w:t>
            </w:r>
          </w:p>
        </w:tc>
      </w:tr>
      <w:tr w:rsidR="00C57C6C" w:rsidRPr="003651D9" w14:paraId="227F5AF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19A68DEF"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702" w:type="pct"/>
            <w:tcBorders>
              <w:top w:val="single" w:sz="4" w:space="0" w:color="auto"/>
              <w:left w:val="single" w:sz="4" w:space="0" w:color="auto"/>
              <w:bottom w:val="single" w:sz="4" w:space="0" w:color="auto"/>
              <w:right w:val="single" w:sz="4" w:space="0" w:color="auto"/>
            </w:tcBorders>
            <w:vAlign w:val="center"/>
          </w:tcPr>
          <w:p w14:paraId="259FDB5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0AEB0CA" w14:textId="77777777" w:rsidR="00C57C6C" w:rsidRPr="003651D9" w:rsidRDefault="00C57C6C" w:rsidP="00036042">
            <w:pPr>
              <w:pStyle w:val="TableEntry"/>
            </w:pPr>
            <w:r w:rsidRPr="003651D9">
              <w:t>Coded Social History</w:t>
            </w:r>
          </w:p>
        </w:tc>
        <w:tc>
          <w:tcPr>
            <w:tcW w:w="1315" w:type="pct"/>
            <w:tcBorders>
              <w:top w:val="single" w:sz="4" w:space="0" w:color="auto"/>
              <w:left w:val="single" w:sz="4" w:space="0" w:color="auto"/>
              <w:bottom w:val="single" w:sz="4" w:space="0" w:color="auto"/>
              <w:right w:val="single" w:sz="4" w:space="0" w:color="auto"/>
            </w:tcBorders>
            <w:vAlign w:val="center"/>
          </w:tcPr>
          <w:p w14:paraId="48C0E57D" w14:textId="77777777" w:rsidR="00C57C6C" w:rsidRPr="003651D9" w:rsidRDefault="00C57C6C" w:rsidP="00036042">
            <w:pPr>
              <w:pStyle w:val="TableEntry"/>
            </w:pPr>
            <w:r w:rsidRPr="003651D9">
              <w:t xml:space="preserve"> 1.3.6.1.4.1.19376.1.5.3.1.3.16.1</w:t>
            </w:r>
          </w:p>
        </w:tc>
        <w:tc>
          <w:tcPr>
            <w:tcW w:w="756" w:type="pct"/>
            <w:tcBorders>
              <w:top w:val="single" w:sz="4" w:space="0" w:color="auto"/>
              <w:left w:val="single" w:sz="4" w:space="0" w:color="auto"/>
              <w:bottom w:val="single" w:sz="4" w:space="0" w:color="auto"/>
              <w:right w:val="single" w:sz="4" w:space="0" w:color="auto"/>
            </w:tcBorders>
          </w:tcPr>
          <w:p w14:paraId="2B30B76B" w14:textId="77777777" w:rsidR="00C57C6C" w:rsidRPr="003651D9" w:rsidRDefault="00C57C6C" w:rsidP="00036042">
            <w:pPr>
              <w:pStyle w:val="TableEntry"/>
            </w:pPr>
            <w:r w:rsidRPr="003651D9">
              <w:t>CARD TF-3 6.3.3.S</w:t>
            </w:r>
          </w:p>
        </w:tc>
        <w:tc>
          <w:tcPr>
            <w:tcW w:w="667" w:type="pct"/>
            <w:tcBorders>
              <w:top w:val="single" w:sz="4" w:space="0" w:color="auto"/>
              <w:left w:val="single" w:sz="4" w:space="0" w:color="auto"/>
              <w:bottom w:val="single" w:sz="4" w:space="0" w:color="auto"/>
              <w:right w:val="single" w:sz="4" w:space="0" w:color="auto"/>
            </w:tcBorders>
          </w:tcPr>
          <w:p w14:paraId="06F93BFF" w14:textId="77777777" w:rsidR="00C57C6C" w:rsidRPr="003651D9" w:rsidRDefault="00C57C6C" w:rsidP="00036042">
            <w:pPr>
              <w:pStyle w:val="TableEntry"/>
            </w:pPr>
            <w:r w:rsidRPr="003651D9">
              <w:t>CARD TF-3 6.3.1.D.5.3&gt;</w:t>
            </w:r>
          </w:p>
        </w:tc>
      </w:tr>
      <w:tr w:rsidR="00C57C6C" w:rsidRPr="003651D9" w14:paraId="02EA52DE"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AD25BFA"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02" w:type="pct"/>
            <w:tcBorders>
              <w:top w:val="single" w:sz="4" w:space="0" w:color="auto"/>
              <w:left w:val="single" w:sz="4" w:space="0" w:color="auto"/>
              <w:bottom w:val="single" w:sz="4" w:space="0" w:color="auto"/>
              <w:right w:val="single" w:sz="4" w:space="0" w:color="auto"/>
            </w:tcBorders>
            <w:vAlign w:val="center"/>
          </w:tcPr>
          <w:p w14:paraId="431F44E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21A3763D" w14:textId="77777777" w:rsidR="00C57C6C" w:rsidRPr="003651D9" w:rsidRDefault="00C57C6C" w:rsidP="00036042">
            <w:pPr>
              <w:pStyle w:val="TableEntry"/>
            </w:pPr>
            <w:r w:rsidRPr="003651D9">
              <w:t>Physical Examination</w:t>
            </w:r>
          </w:p>
        </w:tc>
        <w:tc>
          <w:tcPr>
            <w:tcW w:w="1315" w:type="pct"/>
            <w:tcBorders>
              <w:top w:val="single" w:sz="4" w:space="0" w:color="auto"/>
              <w:left w:val="single" w:sz="4" w:space="0" w:color="auto"/>
              <w:bottom w:val="single" w:sz="4" w:space="0" w:color="auto"/>
              <w:right w:val="single" w:sz="4" w:space="0" w:color="auto"/>
            </w:tcBorders>
            <w:vAlign w:val="center"/>
          </w:tcPr>
          <w:p w14:paraId="16FBC29A" w14:textId="77777777" w:rsidR="00C57C6C" w:rsidRPr="003651D9" w:rsidRDefault="00C57C6C" w:rsidP="00036042">
            <w:pPr>
              <w:pStyle w:val="TableEntry"/>
            </w:pPr>
            <w:r w:rsidRPr="003651D9">
              <w:t>2.16.840.1.113883.10.20.2.10</w:t>
            </w:r>
          </w:p>
        </w:tc>
        <w:tc>
          <w:tcPr>
            <w:tcW w:w="756" w:type="pct"/>
            <w:tcBorders>
              <w:top w:val="single" w:sz="4" w:space="0" w:color="auto"/>
              <w:left w:val="single" w:sz="4" w:space="0" w:color="auto"/>
              <w:bottom w:val="single" w:sz="4" w:space="0" w:color="auto"/>
              <w:right w:val="single" w:sz="4" w:space="0" w:color="auto"/>
            </w:tcBorders>
          </w:tcPr>
          <w:p w14:paraId="53654983"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6FC20FF0" w14:textId="77777777" w:rsidR="00C57C6C" w:rsidRPr="003651D9" w:rsidRDefault="00C57C6C" w:rsidP="00036042">
            <w:pPr>
              <w:pStyle w:val="TableEntry"/>
            </w:pPr>
          </w:p>
        </w:tc>
      </w:tr>
      <w:tr w:rsidR="00C57C6C" w:rsidRPr="003651D9" w14:paraId="075D8790" w14:textId="77777777" w:rsidTr="00036042">
        <w:trPr>
          <w:cantSplit/>
          <w:trHeight w:val="195"/>
          <w:jc w:val="center"/>
        </w:trPr>
        <w:tc>
          <w:tcPr>
            <w:tcW w:w="313" w:type="pct"/>
            <w:tcBorders>
              <w:top w:val="single" w:sz="4" w:space="0" w:color="auto"/>
              <w:left w:val="single" w:sz="4" w:space="0" w:color="auto"/>
              <w:bottom w:val="single" w:sz="4" w:space="0" w:color="auto"/>
              <w:right w:val="single" w:sz="4" w:space="0" w:color="auto"/>
            </w:tcBorders>
            <w:vAlign w:val="center"/>
          </w:tcPr>
          <w:p w14:paraId="7279B8AE"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702" w:type="pct"/>
            <w:tcBorders>
              <w:top w:val="single" w:sz="4" w:space="0" w:color="auto"/>
              <w:left w:val="single" w:sz="4" w:space="0" w:color="auto"/>
              <w:bottom w:val="single" w:sz="4" w:space="0" w:color="auto"/>
              <w:right w:val="single" w:sz="4" w:space="0" w:color="auto"/>
            </w:tcBorders>
            <w:vAlign w:val="center"/>
          </w:tcPr>
          <w:p w14:paraId="42AEE798" w14:textId="77777777" w:rsidR="00C57C6C" w:rsidRPr="003651D9" w:rsidRDefault="00C57C6C" w:rsidP="00036042">
            <w:pPr>
              <w:pStyle w:val="TableEntry"/>
            </w:pPr>
            <w:r w:rsidRPr="003651D9">
              <w:t>CARD TF-3 6.3.1.D.5.4</w:t>
            </w:r>
          </w:p>
        </w:tc>
        <w:tc>
          <w:tcPr>
            <w:tcW w:w="1247" w:type="pct"/>
            <w:tcBorders>
              <w:top w:val="single" w:sz="4" w:space="0" w:color="auto"/>
              <w:left w:val="single" w:sz="4" w:space="0" w:color="auto"/>
              <w:bottom w:val="single" w:sz="4" w:space="0" w:color="auto"/>
              <w:right w:val="single" w:sz="4" w:space="0" w:color="auto"/>
            </w:tcBorders>
            <w:vAlign w:val="center"/>
          </w:tcPr>
          <w:p w14:paraId="4AF790DA" w14:textId="77777777" w:rsidR="00C57C6C" w:rsidRPr="003651D9" w:rsidRDefault="00C57C6C" w:rsidP="00036042">
            <w:pPr>
              <w:pStyle w:val="TableEntry"/>
            </w:pPr>
            <w:r w:rsidRPr="003651D9">
              <w:t xml:space="preserve">DICOM Object Catalog </w:t>
            </w:r>
          </w:p>
        </w:tc>
        <w:tc>
          <w:tcPr>
            <w:tcW w:w="1315" w:type="pct"/>
            <w:tcBorders>
              <w:top w:val="single" w:sz="4" w:space="0" w:color="auto"/>
              <w:left w:val="single" w:sz="4" w:space="0" w:color="auto"/>
              <w:bottom w:val="single" w:sz="4" w:space="0" w:color="auto"/>
              <w:right w:val="single" w:sz="4" w:space="0" w:color="auto"/>
            </w:tcBorders>
            <w:vAlign w:val="center"/>
          </w:tcPr>
          <w:p w14:paraId="167CE4D9" w14:textId="77777777" w:rsidR="00C57C6C" w:rsidRPr="003651D9" w:rsidRDefault="00C57C6C" w:rsidP="00036042">
            <w:pPr>
              <w:pStyle w:val="TableEntry"/>
            </w:pPr>
            <w:r w:rsidRPr="003651D9">
              <w:t>1.3.6.1.4.1.19376.1.4.1.2.15</w:t>
            </w:r>
          </w:p>
        </w:tc>
        <w:tc>
          <w:tcPr>
            <w:tcW w:w="756" w:type="pct"/>
            <w:tcBorders>
              <w:top w:val="single" w:sz="4" w:space="0" w:color="auto"/>
              <w:left w:val="single" w:sz="4" w:space="0" w:color="auto"/>
              <w:bottom w:val="single" w:sz="4" w:space="0" w:color="auto"/>
              <w:right w:val="single" w:sz="4" w:space="0" w:color="auto"/>
            </w:tcBorders>
          </w:tcPr>
          <w:p w14:paraId="506410A7"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29DFBCDF" w14:textId="77777777" w:rsidR="00C57C6C" w:rsidRPr="003651D9" w:rsidRDefault="00C57C6C" w:rsidP="00036042">
            <w:pPr>
              <w:pStyle w:val="TableEntry"/>
            </w:pPr>
          </w:p>
        </w:tc>
      </w:tr>
    </w:tbl>
    <w:p w14:paraId="2A265CE8" w14:textId="77777777" w:rsidR="00C57C6C" w:rsidRPr="003651D9" w:rsidRDefault="00C57C6C" w:rsidP="00C57C6C">
      <w:pPr>
        <w:spacing w:before="0" w:after="200" w:line="276" w:lineRule="auto"/>
        <w:rPr>
          <w:rFonts w:ascii="Calibri" w:eastAsia="Calibri" w:hAnsi="Calibri"/>
          <w:kern w:val="28"/>
          <w:sz w:val="22"/>
          <w:szCs w:val="22"/>
        </w:rPr>
      </w:pPr>
    </w:p>
    <w:p w14:paraId="1CC6EF99"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16E286B8" w14:textId="77777777" w:rsidR="00C57C6C" w:rsidRPr="003651D9" w:rsidRDefault="00C57C6C" w:rsidP="00C57C6C">
      <w:pPr>
        <w:pStyle w:val="AuthorInstructions"/>
      </w:pPr>
      <w:r w:rsidRPr="003651D9">
        <w:lastRenderedPageBreak/>
        <w:t>&lt;Note that every Conditional element MUST have an explanatory paragraph referenced below</w:t>
      </w:r>
      <w:proofErr w:type="gramStart"/>
      <w:r w:rsidRPr="003651D9">
        <w:t>.&gt;</w:t>
      </w:r>
      <w:proofErr w:type="gramEnd"/>
    </w:p>
    <w:p w14:paraId="0B56F4EC"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21FEBE6E" w14:textId="77777777" w:rsidR="00C57C6C" w:rsidRPr="003651D9" w:rsidRDefault="00C57C6C" w:rsidP="00C57C6C">
      <w:pPr>
        <w:pStyle w:val="Titolo6"/>
        <w:numPr>
          <w:ilvl w:val="0"/>
          <w:numId w:val="0"/>
        </w:numPr>
        <w:rPr>
          <w:noProof w:val="0"/>
        </w:rPr>
      </w:pPr>
      <w:bookmarkStart w:id="2489" w:name="_6.2.1.1.6.1_Service_Event"/>
      <w:bookmarkStart w:id="2490" w:name="_Toc296340347"/>
      <w:bookmarkStart w:id="2491" w:name="_Toc345074704"/>
      <w:bookmarkEnd w:id="2489"/>
      <w:r w:rsidRPr="003651D9">
        <w:rPr>
          <w:noProof w:val="0"/>
        </w:rPr>
        <w:t>6.3.1.D.5.1 &lt;Header Element or Section Name&gt; &lt;Vocabulary Constraint</w:t>
      </w:r>
      <w:bookmarkEnd w:id="2490"/>
      <w:r w:rsidRPr="003651D9">
        <w:rPr>
          <w:noProof w:val="0"/>
        </w:rPr>
        <w:t xml:space="preserve"> or Condition&gt;</w:t>
      </w:r>
      <w:bookmarkEnd w:id="2491"/>
    </w:p>
    <w:p w14:paraId="44DC3A62" w14:textId="77777777" w:rsidR="00C57C6C" w:rsidRPr="003651D9" w:rsidRDefault="00C57C6C" w:rsidP="00C57C6C">
      <w:pPr>
        <w:pStyle w:val="AuthorInstructions"/>
        <w:rPr>
          <w:lang w:eastAsia="x-none"/>
        </w:rPr>
      </w:pPr>
      <w:r w:rsidRPr="003651D9">
        <w:rPr>
          <w:lang w:eastAsia="x-none"/>
        </w:rPr>
        <w:t>&lt;</w:t>
      </w:r>
      <w:proofErr w:type="gramStart"/>
      <w:r w:rsidRPr="003651D9">
        <w:t>add</w:t>
      </w:r>
      <w:proofErr w:type="gramEnd"/>
      <w:r w:rsidRPr="003651D9">
        <w:t xml:space="preserve"> vocabulary constraint or condition definition&gt;</w:t>
      </w:r>
    </w:p>
    <w:p w14:paraId="4FB892D3" w14:textId="77777777" w:rsidR="00C57C6C" w:rsidRPr="003651D9" w:rsidRDefault="00C57C6C" w:rsidP="00C57C6C">
      <w:pPr>
        <w:pStyle w:val="AuthorInstructions"/>
        <w:rPr>
          <w:lang w:eastAsia="x-none"/>
        </w:rPr>
      </w:pPr>
      <w:r w:rsidRPr="003651D9">
        <w:rPr>
          <w:lang w:eastAsia="x-none"/>
        </w:rPr>
        <w:t>&lt;</w:t>
      </w:r>
      <w:proofErr w:type="gramStart"/>
      <w:r w:rsidRPr="003651D9">
        <w:rPr>
          <w:lang w:eastAsia="x-none"/>
        </w:rPr>
        <w:t>remove</w:t>
      </w:r>
      <w:proofErr w:type="gramEnd"/>
      <w:r w:rsidRPr="003651D9">
        <w:rPr>
          <w:lang w:eastAsia="x-none"/>
        </w:rPr>
        <w:t xml:space="preserve"> example below prior to public comment:&gt;</w:t>
      </w:r>
    </w:p>
    <w:p w14:paraId="76E57E98"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 Cardiac Imaging Procedures.&gt;</w:t>
      </w:r>
    </w:p>
    <w:p w14:paraId="5D36742B" w14:textId="77777777" w:rsidR="00C57C6C" w:rsidRPr="003651D9" w:rsidRDefault="00C57C6C" w:rsidP="00C57C6C">
      <w:pPr>
        <w:pStyle w:val="Corpodeltesto"/>
        <w:rPr>
          <w:rFonts w:eastAsia="Calibri"/>
        </w:rPr>
      </w:pPr>
    </w:p>
    <w:p w14:paraId="0D1385A4" w14:textId="77777777" w:rsidR="00C57C6C" w:rsidRPr="003651D9" w:rsidRDefault="00C57C6C" w:rsidP="00C57C6C">
      <w:pPr>
        <w:pStyle w:val="Titolo6"/>
        <w:numPr>
          <w:ilvl w:val="0"/>
          <w:numId w:val="0"/>
        </w:numPr>
        <w:ind w:left="1152" w:hanging="1152"/>
        <w:rPr>
          <w:noProof w:val="0"/>
        </w:rPr>
      </w:pPr>
      <w:bookmarkStart w:id="2492" w:name="_6.2.1.1.6.2_Medications_Section"/>
      <w:bookmarkStart w:id="2493" w:name="_Toc296340348"/>
      <w:bookmarkStart w:id="2494" w:name="_Toc345074705"/>
      <w:bookmarkEnd w:id="2492"/>
      <w:r w:rsidRPr="003651D9">
        <w:rPr>
          <w:noProof w:val="0"/>
        </w:rPr>
        <w:t>6.3.1.D.5.2 &lt;Header Element or Section Name&gt; &lt;Vocabulary Constraint</w:t>
      </w:r>
      <w:bookmarkEnd w:id="2493"/>
      <w:r w:rsidRPr="003651D9">
        <w:rPr>
          <w:noProof w:val="0"/>
        </w:rPr>
        <w:t xml:space="preserve"> or Condition&gt;</w:t>
      </w:r>
      <w:bookmarkEnd w:id="2494"/>
    </w:p>
    <w:p w14:paraId="40FAAD42" w14:textId="77777777" w:rsidR="00C57C6C" w:rsidRPr="003651D9" w:rsidRDefault="00C57C6C" w:rsidP="00C57C6C">
      <w:pPr>
        <w:pStyle w:val="AuthorInstructions"/>
      </w:pPr>
      <w:r w:rsidRPr="003651D9">
        <w:rPr>
          <w:lang w:eastAsia="x-none"/>
        </w:rPr>
        <w:t>&lt;</w:t>
      </w:r>
      <w:proofErr w:type="gramStart"/>
      <w:r w:rsidRPr="003651D9">
        <w:t>add</w:t>
      </w:r>
      <w:proofErr w:type="gramEnd"/>
      <w:r w:rsidRPr="003651D9">
        <w:t xml:space="preserve"> vocabulary constraint or condition definition&gt;</w:t>
      </w:r>
    </w:p>
    <w:p w14:paraId="6BD59E2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7D2154EC"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02C3CD43" w14:textId="77777777" w:rsidR="00C57C6C" w:rsidRPr="003651D9" w:rsidRDefault="00C57C6C" w:rsidP="00C57C6C">
      <w:pPr>
        <w:pStyle w:val="Titolo6"/>
        <w:numPr>
          <w:ilvl w:val="0"/>
          <w:numId w:val="0"/>
        </w:numPr>
        <w:ind w:left="1152" w:hanging="1152"/>
        <w:rPr>
          <w:noProof w:val="0"/>
        </w:rPr>
      </w:pPr>
      <w:bookmarkStart w:id="2495" w:name="_6.2.1.1.6.3_Allergies_and"/>
      <w:bookmarkStart w:id="2496" w:name="_Toc296340349"/>
      <w:bookmarkStart w:id="2497" w:name="_Toc345074706"/>
      <w:bookmarkEnd w:id="2495"/>
      <w:r w:rsidRPr="003651D9">
        <w:rPr>
          <w:noProof w:val="0"/>
        </w:rPr>
        <w:t xml:space="preserve">6.3.1.D.5.3 </w:t>
      </w:r>
      <w:bookmarkEnd w:id="2496"/>
      <w:r w:rsidRPr="003651D9">
        <w:rPr>
          <w:noProof w:val="0"/>
        </w:rPr>
        <w:t>&lt;Header Element or Section Name&gt; &lt;Vocabulary Constraint or Condition&gt;</w:t>
      </w:r>
      <w:bookmarkEnd w:id="2497"/>
    </w:p>
    <w:p w14:paraId="2CA629A1"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7D97D85C"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45542E38"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Allergies and Other Adverse Reactions section the Content Creator SHALL be able to create an Allergies and Intolerances Concern Entry (</w:t>
      </w:r>
      <w:proofErr w:type="spellStart"/>
      <w:r w:rsidRPr="003651D9">
        <w:t>templateID</w:t>
      </w:r>
      <w:proofErr w:type="spellEnd"/>
      <w:r w:rsidRPr="003651D9">
        <w:t xml:space="preserve"> 1.3.6.1.4.1.19376.1.5.3.1.4.5.3 [PCC TF-2]) for each of the cardiac imaging agent classes identified in Value Set </w:t>
      </w:r>
      <w:r w:rsidRPr="003651D9">
        <w:rPr>
          <w:rFonts w:eastAsia="Calibri"/>
        </w:rPr>
        <w:t>1.3.6.1.4.1.19376.1.4.1.5.10 Contrast Agents Classes for Adverse Reactions, encoding the value in observation/participant/</w:t>
      </w:r>
      <w:proofErr w:type="spellStart"/>
      <w:r w:rsidRPr="003651D9">
        <w:rPr>
          <w:rFonts w:eastAsia="Calibri"/>
        </w:rPr>
        <w:t>participantRole</w:t>
      </w:r>
      <w:proofErr w:type="spellEnd"/>
      <w:r w:rsidRPr="003651D9">
        <w:rPr>
          <w:rFonts w:eastAsia="Calibri"/>
        </w:rPr>
        <w:t>/</w:t>
      </w:r>
      <w:proofErr w:type="spellStart"/>
      <w:r w:rsidRPr="003651D9">
        <w:rPr>
          <w:rFonts w:eastAsia="Calibri"/>
        </w:rPr>
        <w:t>playingEntity</w:t>
      </w:r>
      <w:proofErr w:type="spellEnd"/>
      <w:r w:rsidRPr="003651D9">
        <w:rPr>
          <w:rFonts w:eastAsia="Calibri"/>
        </w:rPr>
        <w:t>/code.&gt;</w:t>
      </w:r>
    </w:p>
    <w:p w14:paraId="497DEA4B" w14:textId="77777777" w:rsidR="00C57C6C" w:rsidRPr="003651D9" w:rsidRDefault="00C57C6C" w:rsidP="00C57C6C">
      <w:pPr>
        <w:pStyle w:val="Corpodeltesto"/>
        <w:rPr>
          <w:rFonts w:eastAsia="Calibri"/>
        </w:rPr>
      </w:pPr>
    </w:p>
    <w:p w14:paraId="7E9211D0" w14:textId="77777777" w:rsidR="00C57C6C" w:rsidRPr="003651D9" w:rsidRDefault="00C57C6C" w:rsidP="00C57C6C">
      <w:pPr>
        <w:pStyle w:val="Titolo6"/>
        <w:numPr>
          <w:ilvl w:val="0"/>
          <w:numId w:val="0"/>
        </w:numPr>
        <w:ind w:left="1152" w:hanging="1152"/>
        <w:rPr>
          <w:noProof w:val="0"/>
        </w:rPr>
      </w:pPr>
      <w:bookmarkStart w:id="2498" w:name="_Toc345074707"/>
      <w:r w:rsidRPr="003651D9">
        <w:rPr>
          <w:noProof w:val="0"/>
        </w:rPr>
        <w:t>6.3.1.D.5.4 &lt;Header Element or Section Name&gt; &lt;Vocabulary Constraint or Condition&gt;</w:t>
      </w:r>
      <w:bookmarkEnd w:id="2498"/>
    </w:p>
    <w:p w14:paraId="44C25F35"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FCB5DD3"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67DB653B" w14:textId="77777777" w:rsidR="00C57C6C" w:rsidRPr="003651D9" w:rsidRDefault="00C57C6C" w:rsidP="00C57C6C">
      <w:pPr>
        <w:pStyle w:val="Corpodeltesto"/>
        <w:rPr>
          <w:lang w:eastAsia="x-none"/>
        </w:rPr>
      </w:pPr>
      <w:r w:rsidRPr="003651D9">
        <w:lastRenderedPageBreak/>
        <w:t>&lt;</w:t>
      </w:r>
      <w:proofErr w:type="gramStart"/>
      <w:r w:rsidRPr="003651D9">
        <w:t>e</w:t>
      </w:r>
      <w:proofErr w:type="gramEnd"/>
      <w:r w:rsidRPr="003651D9">
        <w:t>.g., A DICOM Object Catalog Section SHALL be present if other document sections contain references to DICOM SOP Instances (images, structured report measurements, or other information objects), and MAY be present otherwise.&gt;</w:t>
      </w:r>
    </w:p>
    <w:p w14:paraId="66C772C1" w14:textId="77777777" w:rsidR="00C57C6C" w:rsidRPr="003651D9" w:rsidRDefault="00C57C6C" w:rsidP="00C57C6C">
      <w:pPr>
        <w:pStyle w:val="Corpodeltesto"/>
        <w:rPr>
          <w:rFonts w:eastAsia="Calibri"/>
        </w:rPr>
      </w:pPr>
    </w:p>
    <w:p w14:paraId="0C8A4CA7" w14:textId="77777777" w:rsidR="00C57C6C" w:rsidRPr="003651D9" w:rsidRDefault="00C57C6C" w:rsidP="00C57C6C">
      <w:pPr>
        <w:pStyle w:val="AuthorInstructions"/>
        <w:rPr>
          <w:rFonts w:eastAsia="Calibri"/>
        </w:rPr>
      </w:pPr>
      <w:r w:rsidRPr="003651D9">
        <w:rPr>
          <w:rFonts w:eastAsia="Calibri"/>
        </w:rPr>
        <w:t>###End Tabular Format - Document</w:t>
      </w:r>
    </w:p>
    <w:p w14:paraId="30AB63C8" w14:textId="77777777" w:rsidR="00C57C6C" w:rsidRPr="003651D9" w:rsidRDefault="00C57C6C" w:rsidP="00C57C6C">
      <w:pPr>
        <w:pStyle w:val="AuthorInstructions"/>
        <w:rPr>
          <w:rFonts w:eastAsia="Calibri"/>
        </w:rPr>
      </w:pPr>
    </w:p>
    <w:p w14:paraId="3A1FC394" w14:textId="77777777" w:rsidR="00C57C6C" w:rsidRPr="003651D9" w:rsidRDefault="00C57C6C" w:rsidP="00C57C6C">
      <w:pPr>
        <w:pStyle w:val="AuthorInstructions"/>
        <w:rPr>
          <w:rFonts w:eastAsia="Calibri"/>
        </w:rPr>
      </w:pPr>
      <w:r w:rsidRPr="003651D9">
        <w:rPr>
          <w:rFonts w:eastAsia="Calibri"/>
        </w:rPr>
        <w:t>###Begin Discrete Conformance Format - Document</w:t>
      </w:r>
    </w:p>
    <w:p w14:paraId="6F9EC906" w14:textId="77777777" w:rsidR="00C57C6C" w:rsidRPr="003651D9" w:rsidRDefault="00C57C6C" w:rsidP="00C57C6C">
      <w:pPr>
        <w:pStyle w:val="Corpodeltesto"/>
        <w:rPr>
          <w:rFonts w:eastAsia="Calibri"/>
          <w:i/>
        </w:rPr>
      </w:pPr>
      <w:r w:rsidRPr="003651D9">
        <w:rPr>
          <w:rFonts w:eastAsia="Calibri"/>
          <w:i/>
        </w:rPr>
        <w:t>&lt;Delete the example information contained in the material below (from Cardiology CRC)&gt;</w:t>
      </w:r>
    </w:p>
    <w:p w14:paraId="3992D73A" w14:textId="77777777" w:rsidR="00C57C6C" w:rsidRPr="003651D9" w:rsidRDefault="00C57C6C" w:rsidP="00C57C6C">
      <w:pPr>
        <w:pStyle w:val="Corpodeltesto"/>
        <w:rPr>
          <w:rFonts w:eastAsia="Calibri"/>
        </w:rPr>
      </w:pPr>
    </w:p>
    <w:p w14:paraId="5157A336" w14:textId="77777777" w:rsidR="00C57C6C" w:rsidRPr="003651D9" w:rsidRDefault="00C57C6C" w:rsidP="00C57C6C">
      <w:r w:rsidRPr="003651D9">
        <w:t>&lt;</w:t>
      </w:r>
      <w:proofErr w:type="gramStart"/>
      <w:r>
        <w:t>e</w:t>
      </w:r>
      <w:proofErr w:type="gramEnd"/>
      <w:r>
        <w:t>.g.,</w:t>
      </w:r>
      <w:r w:rsidRPr="003651D9">
        <w:t xml:space="preserve"> The complete set of body constraints, including those from C-CDA section/entry definitions are:</w:t>
      </w:r>
    </w:p>
    <w:p w14:paraId="2A1D31F9" w14:textId="77777777" w:rsidR="00C57C6C" w:rsidRPr="003651D9" w:rsidRDefault="00C57C6C" w:rsidP="00C57C6C">
      <w:pPr>
        <w:numPr>
          <w:ilvl w:val="0"/>
          <w:numId w:val="13"/>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bCs/>
        </w:rPr>
        <w:t>component</w:t>
      </w:r>
      <w:proofErr w:type="gramEnd"/>
      <w:r w:rsidRPr="003651D9">
        <w:t xml:space="preserve"> (CONF:9588). </w:t>
      </w:r>
    </w:p>
    <w:p w14:paraId="3D12F1C0" w14:textId="77777777" w:rsidR="00C57C6C" w:rsidRPr="003651D9" w:rsidRDefault="00C57C6C" w:rsidP="00C57C6C">
      <w:pPr>
        <w:numPr>
          <w:ilvl w:val="1"/>
          <w:numId w:val="13"/>
        </w:numPr>
        <w:spacing w:before="0" w:after="40" w:line="260" w:lineRule="exact"/>
      </w:pPr>
      <w:r w:rsidRPr="003651D9">
        <w:t xml:space="preserve">A </w:t>
      </w:r>
      <w:proofErr w:type="spellStart"/>
      <w:r w:rsidRPr="003651D9">
        <w:t>Cath</w:t>
      </w:r>
      <w:proofErr w:type="spellEnd"/>
      <w:r w:rsidRPr="003651D9">
        <w:t xml:space="preserve"> Report Content SHALL have a </w:t>
      </w:r>
      <w:proofErr w:type="spellStart"/>
      <w:r w:rsidRPr="003651D9">
        <w:t>structuredBody</w:t>
      </w:r>
      <w:proofErr w:type="spellEnd"/>
      <w:r w:rsidRPr="003651D9">
        <w:t xml:space="preserve"> (CONF</w:t>
      </w:r>
      <w:proofErr w:type="gramStart"/>
      <w:r w:rsidRPr="003651D9">
        <w:t>:9589</w:t>
      </w:r>
      <w:proofErr w:type="gramEnd"/>
      <w:r w:rsidRPr="003651D9">
        <w:t>-CRC).</w:t>
      </w:r>
    </w:p>
    <w:p w14:paraId="1AD139DB" w14:textId="77777777" w:rsidR="00C57C6C" w:rsidRPr="003651D9" w:rsidRDefault="00C57C6C" w:rsidP="00C57C6C">
      <w:pPr>
        <w:numPr>
          <w:ilvl w:val="2"/>
          <w:numId w:val="13"/>
        </w:numPr>
        <w:spacing w:before="0" w:after="40" w:line="260" w:lineRule="exact"/>
      </w:pPr>
      <w:proofErr w:type="gramStart"/>
      <w:r w:rsidRPr="003651D9">
        <w:t xml:space="preserve">A </w:t>
      </w:r>
      <w:proofErr w:type="spellStart"/>
      <w:r w:rsidRPr="003651D9">
        <w:t>Cath</w:t>
      </w:r>
      <w:proofErr w:type="spellEnd"/>
      <w:proofErr w:type="gramEnd"/>
      <w:r w:rsidRPr="003651D9">
        <w:t xml:space="preserve"> Report Content SHALL conform to CDA Level 3 (</w:t>
      </w:r>
      <w:proofErr w:type="spellStart"/>
      <w:r w:rsidRPr="003651D9">
        <w:t>structuredBody</w:t>
      </w:r>
      <w:proofErr w:type="spellEnd"/>
      <w:r w:rsidRPr="003651D9">
        <w:t xml:space="preserve"> containing sections that contain a narrative block and coded entries). In this template (</w:t>
      </w:r>
      <w:proofErr w:type="spellStart"/>
      <w:r w:rsidRPr="003651D9">
        <w:t>templateId</w:t>
      </w:r>
      <w:proofErr w:type="spellEnd"/>
      <w:r w:rsidRPr="003651D9">
        <w:t xml:space="preserve"> 2.16.840.1.113883.10.20.22.1.6), coded entries are optional. (CONF</w:t>
      </w:r>
      <w:proofErr w:type="gramStart"/>
      <w:r w:rsidRPr="003651D9">
        <w:t>:9590</w:t>
      </w:r>
      <w:proofErr w:type="gramEnd"/>
      <w:r w:rsidRPr="003651D9">
        <w:t>-CRC).</w:t>
      </w:r>
    </w:p>
    <w:p w14:paraId="67A537A2" w14:textId="77777777" w:rsidR="00C57C6C" w:rsidRPr="003651D9" w:rsidRDefault="00C57C6C" w:rsidP="00C57C6C">
      <w:pPr>
        <w:numPr>
          <w:ilvl w:val="1"/>
          <w:numId w:val="13"/>
        </w:numPr>
        <w:spacing w:before="0" w:after="40" w:line="260" w:lineRule="exact"/>
      </w:pPr>
      <w:r w:rsidRPr="003651D9">
        <w:t>The component/</w:t>
      </w:r>
      <w:proofErr w:type="spellStart"/>
      <w:r w:rsidRPr="003651D9">
        <w:t>structuredBody</w:t>
      </w:r>
      <w:proofErr w:type="spellEnd"/>
      <w:r w:rsidRPr="003651D9">
        <w:t xml:space="preserve"> </w:t>
      </w:r>
      <w:r w:rsidRPr="003651D9">
        <w:rPr>
          <w:rStyle w:val="keyword"/>
        </w:rPr>
        <w:t>SHALL</w:t>
      </w:r>
      <w:r w:rsidRPr="003651D9">
        <w:t xml:space="preserve"> conform to the section constraints below (CONF</w:t>
      </w:r>
      <w:proofErr w:type="gramStart"/>
      <w:r w:rsidRPr="003651D9">
        <w:t>:9595</w:t>
      </w:r>
      <w:proofErr w:type="gramEnd"/>
      <w:r w:rsidRPr="003651D9">
        <w:t>-CRC).</w:t>
      </w:r>
    </w:p>
    <w:p w14:paraId="48544114" w14:textId="77777777" w:rsidR="00C57C6C" w:rsidRPr="003651D9" w:rsidRDefault="00C57C6C" w:rsidP="00C57C6C">
      <w:pPr>
        <w:numPr>
          <w:ilvl w:val="2"/>
          <w:numId w:val="13"/>
        </w:numPr>
        <w:spacing w:before="0" w:after="40" w:line="260" w:lineRule="exact"/>
        <w:rPr>
          <w:rStyle w:val="keyword"/>
          <w:rFonts w:eastAsia="?l?r ??’c"/>
          <w:b w:val="0"/>
          <w:i/>
          <w:iCs/>
          <w:caps w:val="0"/>
          <w:szCs w:val="18"/>
          <w:lang w:eastAsia="zh-CN"/>
        </w:rPr>
      </w:pPr>
      <w:r w:rsidRPr="003651D9">
        <w:rPr>
          <w:rStyle w:val="keyword"/>
        </w:rPr>
        <w:t xml:space="preserve">Each </w:t>
      </w:r>
      <w:r w:rsidRPr="003651D9">
        <w:rPr>
          <w:rFonts w:ascii="Courier New" w:hAnsi="Courier New"/>
          <w:b/>
          <w:bCs/>
        </w:rPr>
        <w:t>section</w:t>
      </w:r>
      <w:r w:rsidRPr="003651D9">
        <w:t xml:space="preserve"> </w:t>
      </w:r>
      <w:r w:rsidRPr="003651D9">
        <w:rPr>
          <w:rStyle w:val="keyword"/>
        </w:rPr>
        <w:t>SHALL</w:t>
      </w:r>
      <w:r w:rsidRPr="003651D9">
        <w:t xml:space="preserve"> </w:t>
      </w:r>
      <w:r w:rsidRPr="003651D9">
        <w:rPr>
          <w:rStyle w:val="keyword"/>
        </w:rPr>
        <w:t xml:space="preserve">have a </w:t>
      </w:r>
      <w:r w:rsidRPr="003651D9">
        <w:rPr>
          <w:rFonts w:ascii="Courier New" w:hAnsi="Courier New"/>
          <w:b/>
          <w:bCs/>
        </w:rPr>
        <w:t>title</w:t>
      </w:r>
      <w:r w:rsidRPr="003651D9">
        <w:t xml:space="preserve"> </w:t>
      </w:r>
      <w:r w:rsidRPr="003651D9">
        <w:rPr>
          <w:rStyle w:val="keyword"/>
        </w:rPr>
        <w:t xml:space="preserve">and the </w:t>
      </w:r>
      <w:r w:rsidRPr="003651D9">
        <w:rPr>
          <w:rFonts w:ascii="Courier New" w:hAnsi="Courier New"/>
          <w:b/>
          <w:bCs/>
        </w:rPr>
        <w:t>title</w:t>
      </w:r>
      <w:r w:rsidRPr="003651D9">
        <w:t xml:space="preserve"> </w:t>
      </w:r>
      <w:r w:rsidRPr="003651D9">
        <w:rPr>
          <w:rStyle w:val="keyword"/>
        </w:rPr>
        <w:t>SHALL not</w:t>
      </w:r>
      <w:r w:rsidRPr="003651D9">
        <w:t xml:space="preserve"> </w:t>
      </w:r>
      <w:r w:rsidRPr="003651D9">
        <w:rPr>
          <w:rStyle w:val="keyword"/>
        </w:rPr>
        <w:t xml:space="preserve">be empty </w:t>
      </w:r>
      <w:r w:rsidRPr="003651D9">
        <w:t>(CONF</w:t>
      </w:r>
      <w:proofErr w:type="gramStart"/>
      <w:r w:rsidRPr="003651D9">
        <w:t>:9937</w:t>
      </w:r>
      <w:proofErr w:type="gramEnd"/>
      <w:r w:rsidRPr="003651D9">
        <w:t>)</w:t>
      </w:r>
      <w:r w:rsidRPr="003651D9">
        <w:rPr>
          <w:rStyle w:val="keyword"/>
        </w:rPr>
        <w:t>.</w:t>
      </w:r>
      <w:r w:rsidRPr="003651D9">
        <w:rPr>
          <w:rStyle w:val="CorpodeltestoCarattere"/>
        </w:rPr>
        <w:t>&gt;</w:t>
      </w:r>
    </w:p>
    <w:p w14:paraId="63518670" w14:textId="77777777" w:rsidR="00C57C6C" w:rsidRPr="003651D9" w:rsidRDefault="00C57C6C" w:rsidP="00C57C6C">
      <w:pPr>
        <w:pStyle w:val="Corpodeltesto"/>
      </w:pPr>
      <w:r w:rsidRPr="003651D9">
        <w:t xml:space="preserve">&lt;The following table shows relationships among the templates in the body of a </w:t>
      </w:r>
      <w:proofErr w:type="spellStart"/>
      <w:r w:rsidRPr="003651D9">
        <w:t>Cath</w:t>
      </w:r>
      <w:proofErr w:type="spellEnd"/>
      <w:r w:rsidRPr="003651D9">
        <w:t xml:space="preserve"> Report Content document</w:t>
      </w:r>
      <w:proofErr w:type="gramStart"/>
      <w:r w:rsidRPr="003651D9">
        <w:t>.&gt;</w:t>
      </w:r>
      <w:proofErr w:type="gramEnd"/>
      <w:r w:rsidRPr="003651D9">
        <w:t xml:space="preserve"> </w:t>
      </w:r>
    </w:p>
    <w:p w14:paraId="499F5F4A" w14:textId="77777777" w:rsidR="00C57C6C" w:rsidRPr="003651D9" w:rsidRDefault="00C57C6C" w:rsidP="00C57C6C">
      <w:pPr>
        <w:pStyle w:val="Corpodeltesto"/>
        <w:rPr>
          <w:lang w:eastAsia="x-none"/>
        </w:rPr>
      </w:pPr>
    </w:p>
    <w:p w14:paraId="0217633E" w14:textId="77777777" w:rsidR="00C57C6C" w:rsidRPr="003651D9" w:rsidRDefault="00C57C6C" w:rsidP="00C57C6C">
      <w:pPr>
        <w:pStyle w:val="TableTitle"/>
      </w:pPr>
      <w:r w:rsidRPr="003651D9">
        <w:t xml:space="preserve">Table 6.3.1.D.5-1 &lt;Content Module Name (Acronym)&gt; Document Content Module Specification </w:t>
      </w:r>
    </w:p>
    <w:tbl>
      <w:tblPr>
        <w:tblW w:w="5451"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1443"/>
        <w:gridCol w:w="1167"/>
        <w:gridCol w:w="1171"/>
        <w:gridCol w:w="1800"/>
        <w:gridCol w:w="2069"/>
      </w:tblGrid>
      <w:tr w:rsidR="00C57C6C" w:rsidRPr="003651D9" w14:paraId="17798C1A" w14:textId="77777777" w:rsidTr="00036042">
        <w:trPr>
          <w:cantSplit/>
          <w:tblHeader/>
        </w:trPr>
        <w:tc>
          <w:tcPr>
            <w:tcW w:w="1336" w:type="pct"/>
            <w:shd w:val="clear" w:color="auto" w:fill="E6E6E6"/>
          </w:tcPr>
          <w:p w14:paraId="5646EE54" w14:textId="77777777" w:rsidR="00C57C6C" w:rsidRPr="003651D9" w:rsidRDefault="00C57C6C" w:rsidP="00036042">
            <w:pPr>
              <w:pStyle w:val="TableEntryHeader"/>
            </w:pPr>
            <w:r w:rsidRPr="003651D9">
              <w:t>Template Title</w:t>
            </w:r>
          </w:p>
        </w:tc>
        <w:tc>
          <w:tcPr>
            <w:tcW w:w="691" w:type="pct"/>
            <w:shd w:val="clear" w:color="auto" w:fill="E6E6E6"/>
          </w:tcPr>
          <w:p w14:paraId="7A31FE2E" w14:textId="77777777" w:rsidR="00C57C6C" w:rsidRPr="003651D9" w:rsidRDefault="00C57C6C" w:rsidP="00036042">
            <w:pPr>
              <w:pStyle w:val="TableEntryHeader"/>
            </w:pPr>
            <w:r w:rsidRPr="003651D9">
              <w:t>Opt and Card</w:t>
            </w:r>
          </w:p>
        </w:tc>
        <w:tc>
          <w:tcPr>
            <w:tcW w:w="559" w:type="pct"/>
            <w:shd w:val="clear" w:color="auto" w:fill="E6E6E6"/>
          </w:tcPr>
          <w:p w14:paraId="6AF1309B" w14:textId="77777777" w:rsidR="00C57C6C" w:rsidRPr="003651D9" w:rsidRDefault="00C57C6C" w:rsidP="00036042">
            <w:pPr>
              <w:pStyle w:val="TableEntryHeader"/>
            </w:pPr>
            <w:r w:rsidRPr="003651D9">
              <w:t>Condition</w:t>
            </w:r>
          </w:p>
        </w:tc>
        <w:tc>
          <w:tcPr>
            <w:tcW w:w="561" w:type="pct"/>
            <w:shd w:val="clear" w:color="auto" w:fill="E6E6E6"/>
          </w:tcPr>
          <w:p w14:paraId="41E29AED" w14:textId="77777777" w:rsidR="00C57C6C" w:rsidRPr="003651D9" w:rsidRDefault="00C57C6C" w:rsidP="00036042">
            <w:pPr>
              <w:pStyle w:val="TableEntryHeader"/>
            </w:pPr>
            <w:r w:rsidRPr="003651D9">
              <w:t>Template Type</w:t>
            </w:r>
          </w:p>
        </w:tc>
        <w:tc>
          <w:tcPr>
            <w:tcW w:w="862" w:type="pct"/>
            <w:shd w:val="clear" w:color="auto" w:fill="E6E6E6"/>
          </w:tcPr>
          <w:p w14:paraId="2D5E503D" w14:textId="77777777" w:rsidR="00C57C6C" w:rsidRPr="003651D9" w:rsidRDefault="00C57C6C" w:rsidP="00036042">
            <w:pPr>
              <w:pStyle w:val="TableEntryHeader"/>
            </w:pPr>
            <w:proofErr w:type="spellStart"/>
            <w:proofErr w:type="gramStart"/>
            <w:r w:rsidRPr="003651D9">
              <w:t>templateId</w:t>
            </w:r>
            <w:proofErr w:type="spellEnd"/>
            <w:proofErr w:type="gramEnd"/>
          </w:p>
        </w:tc>
        <w:tc>
          <w:tcPr>
            <w:tcW w:w="991" w:type="pct"/>
            <w:shd w:val="clear" w:color="auto" w:fill="E6E6E6"/>
          </w:tcPr>
          <w:p w14:paraId="1638FB58" w14:textId="77777777" w:rsidR="00C57C6C" w:rsidRPr="003651D9" w:rsidRDefault="00C57C6C" w:rsidP="00036042">
            <w:pPr>
              <w:pStyle w:val="TableEntryHeader"/>
            </w:pPr>
            <w:r w:rsidRPr="003651D9">
              <w:t xml:space="preserve">Vocabulary </w:t>
            </w:r>
          </w:p>
          <w:p w14:paraId="230F27E0" w14:textId="77777777" w:rsidR="00C57C6C" w:rsidRPr="003651D9" w:rsidRDefault="00C57C6C" w:rsidP="00036042">
            <w:pPr>
              <w:pStyle w:val="TableEntryHeader"/>
            </w:pPr>
            <w:r w:rsidRPr="003651D9">
              <w:t>Constraints</w:t>
            </w:r>
          </w:p>
        </w:tc>
      </w:tr>
      <w:tr w:rsidR="00C57C6C" w:rsidRPr="003651D9" w14:paraId="2180484D" w14:textId="77777777" w:rsidTr="00036042">
        <w:trPr>
          <w:cantSplit/>
        </w:trPr>
        <w:tc>
          <w:tcPr>
            <w:tcW w:w="1336" w:type="pct"/>
          </w:tcPr>
          <w:p w14:paraId="2D007F1D" w14:textId="77777777" w:rsidR="00C57C6C" w:rsidRPr="003651D9" w:rsidRDefault="00C57C6C" w:rsidP="00036042">
            <w:pPr>
              <w:pStyle w:val="TableEntry"/>
              <w:rPr>
                <w:rStyle w:val="HyperlinkText9pt"/>
                <w:rFonts w:ascii="Times New Roman" w:hAnsi="Times New Roman"/>
                <w:color w:val="0070C0"/>
                <w:szCs w:val="18"/>
                <w:u w:val="none"/>
              </w:rPr>
            </w:pPr>
          </w:p>
        </w:tc>
        <w:tc>
          <w:tcPr>
            <w:tcW w:w="691" w:type="pct"/>
          </w:tcPr>
          <w:p w14:paraId="071941D2" w14:textId="77777777" w:rsidR="00C57C6C" w:rsidRPr="003651D9" w:rsidRDefault="00C57C6C" w:rsidP="00036042">
            <w:pPr>
              <w:pStyle w:val="TableEntry"/>
              <w:rPr>
                <w:color w:val="0070C0"/>
              </w:rPr>
            </w:pPr>
          </w:p>
        </w:tc>
        <w:tc>
          <w:tcPr>
            <w:tcW w:w="559" w:type="pct"/>
          </w:tcPr>
          <w:p w14:paraId="6EFED74C" w14:textId="77777777" w:rsidR="00C57C6C" w:rsidRPr="003651D9" w:rsidRDefault="00C57C6C" w:rsidP="00036042">
            <w:pPr>
              <w:pStyle w:val="TableEntry"/>
              <w:rPr>
                <w:color w:val="0070C0"/>
              </w:rPr>
            </w:pPr>
          </w:p>
        </w:tc>
        <w:tc>
          <w:tcPr>
            <w:tcW w:w="561" w:type="pct"/>
          </w:tcPr>
          <w:p w14:paraId="41967FC9" w14:textId="77777777" w:rsidR="00C57C6C" w:rsidRPr="003651D9" w:rsidRDefault="00C57C6C" w:rsidP="00036042">
            <w:pPr>
              <w:pStyle w:val="TableEntry"/>
              <w:rPr>
                <w:color w:val="0070C0"/>
              </w:rPr>
            </w:pPr>
          </w:p>
        </w:tc>
        <w:tc>
          <w:tcPr>
            <w:tcW w:w="862" w:type="pct"/>
          </w:tcPr>
          <w:p w14:paraId="45B1218E" w14:textId="77777777" w:rsidR="00C57C6C" w:rsidRPr="003651D9" w:rsidRDefault="00C57C6C" w:rsidP="00036042">
            <w:pPr>
              <w:pStyle w:val="TableEntry"/>
              <w:rPr>
                <w:color w:val="0070C0"/>
              </w:rPr>
            </w:pPr>
          </w:p>
        </w:tc>
        <w:tc>
          <w:tcPr>
            <w:tcW w:w="991" w:type="pct"/>
          </w:tcPr>
          <w:p w14:paraId="37610EC4" w14:textId="77777777" w:rsidR="00C57C6C" w:rsidRPr="003651D9" w:rsidRDefault="00C57C6C" w:rsidP="00036042">
            <w:pPr>
              <w:pStyle w:val="TableEntry"/>
              <w:rPr>
                <w:color w:val="0070C0"/>
              </w:rPr>
            </w:pPr>
          </w:p>
        </w:tc>
      </w:tr>
      <w:tr w:rsidR="00C57C6C" w:rsidRPr="003651D9" w14:paraId="4961815A" w14:textId="77777777" w:rsidTr="00036042">
        <w:trPr>
          <w:cantSplit/>
        </w:trPr>
        <w:tc>
          <w:tcPr>
            <w:tcW w:w="5000" w:type="pct"/>
            <w:gridSpan w:val="6"/>
          </w:tcPr>
          <w:p w14:paraId="5162764E" w14:textId="77777777" w:rsidR="00C57C6C" w:rsidRPr="003651D9" w:rsidRDefault="00C57C6C" w:rsidP="00036042">
            <w:pPr>
              <w:pStyle w:val="TableEntry"/>
            </w:pPr>
            <w:r w:rsidRPr="003651D9">
              <w:t>Delete this row and the example information in the rows below.</w:t>
            </w:r>
          </w:p>
        </w:tc>
      </w:tr>
      <w:tr w:rsidR="00C57C6C" w:rsidRPr="003651D9" w14:paraId="3E269243" w14:textId="77777777" w:rsidTr="00036042">
        <w:trPr>
          <w:cantSplit/>
        </w:trPr>
        <w:tc>
          <w:tcPr>
            <w:tcW w:w="1336" w:type="pct"/>
          </w:tcPr>
          <w:p w14:paraId="3CAC2C91"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&lt;</w:t>
            </w:r>
            <w:proofErr w:type="gramStart"/>
            <w:r>
              <w:rPr>
                <w:rStyle w:val="HyperlinkText9pt"/>
                <w:rFonts w:ascii="Times New Roman" w:hAnsi="Times New Roman" w:cs="Times New Roman"/>
                <w:color w:val="auto"/>
                <w:szCs w:val="20"/>
                <w:u w:val="none"/>
                <w:lang w:eastAsia="en-US"/>
              </w:rPr>
              <w:t>e</w:t>
            </w:r>
            <w:proofErr w:type="gramEnd"/>
            <w:r>
              <w:rPr>
                <w:rStyle w:val="HyperlinkText9pt"/>
                <w:rFonts w:ascii="Times New Roman" w:hAnsi="Times New Roman" w:cs="Times New Roman"/>
                <w:color w:val="auto"/>
                <w:szCs w:val="20"/>
                <w:u w:val="none"/>
                <w:lang w:eastAsia="en-US"/>
              </w:rPr>
              <w:t>.g.,</w:t>
            </w:r>
            <w:r w:rsidRPr="003651D9">
              <w:rPr>
                <w:rStyle w:val="HyperlinkText9pt"/>
                <w:rFonts w:ascii="Times New Roman" w:hAnsi="Times New Roman" w:cs="Times New Roman"/>
                <w:color w:val="auto"/>
                <w:szCs w:val="20"/>
                <w:u w:val="none"/>
                <w:lang w:eastAsia="en-US"/>
              </w:rPr>
              <w:t xml:space="preserve"> </w:t>
            </w:r>
            <w:proofErr w:type="spellStart"/>
            <w:r w:rsidRPr="003651D9">
              <w:rPr>
                <w:rStyle w:val="HyperlinkText9pt"/>
                <w:rFonts w:ascii="Times New Roman" w:hAnsi="Times New Roman" w:cs="Times New Roman"/>
                <w:color w:val="auto"/>
                <w:szCs w:val="20"/>
                <w:u w:val="none"/>
                <w:lang w:eastAsia="en-US"/>
              </w:rPr>
              <w:t>Cath</w:t>
            </w:r>
            <w:proofErr w:type="spellEnd"/>
            <w:r w:rsidRPr="003651D9">
              <w:rPr>
                <w:rStyle w:val="HyperlinkText9pt"/>
                <w:rFonts w:ascii="Times New Roman" w:hAnsi="Times New Roman" w:cs="Times New Roman"/>
                <w:color w:val="auto"/>
                <w:szCs w:val="20"/>
                <w:u w:val="none"/>
                <w:lang w:eastAsia="en-US"/>
              </w:rPr>
              <w:t xml:space="preserve"> Report Content</w:t>
            </w:r>
          </w:p>
        </w:tc>
        <w:tc>
          <w:tcPr>
            <w:tcW w:w="691" w:type="pct"/>
          </w:tcPr>
          <w:p w14:paraId="34368C78"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BB7B09C" w14:textId="77777777" w:rsidR="00C57C6C" w:rsidRPr="003651D9" w:rsidRDefault="00C57C6C" w:rsidP="00036042">
            <w:pPr>
              <w:pStyle w:val="TableEntry"/>
            </w:pPr>
          </w:p>
        </w:tc>
        <w:tc>
          <w:tcPr>
            <w:tcW w:w="561" w:type="pct"/>
          </w:tcPr>
          <w:p w14:paraId="40FF226B" w14:textId="77777777" w:rsidR="00C57C6C" w:rsidRPr="003651D9" w:rsidRDefault="00C57C6C" w:rsidP="00036042">
            <w:pPr>
              <w:pStyle w:val="TableEntry"/>
            </w:pPr>
            <w:proofErr w:type="gramStart"/>
            <w:r w:rsidRPr="003651D9">
              <w:t>document</w:t>
            </w:r>
            <w:proofErr w:type="gramEnd"/>
          </w:p>
        </w:tc>
        <w:tc>
          <w:tcPr>
            <w:tcW w:w="862" w:type="pct"/>
          </w:tcPr>
          <w:p w14:paraId="16D8433B" w14:textId="77777777" w:rsidR="00C57C6C" w:rsidRPr="003651D9" w:rsidRDefault="00C57C6C" w:rsidP="00036042">
            <w:pPr>
              <w:pStyle w:val="TableEntry"/>
            </w:pPr>
            <w:r w:rsidRPr="003651D9">
              <w:t>1.3.6.1.4.1.19376.1.4.1.1.2</w:t>
            </w:r>
          </w:p>
        </w:tc>
        <w:tc>
          <w:tcPr>
            <w:tcW w:w="991" w:type="pct"/>
          </w:tcPr>
          <w:p w14:paraId="0197F88B" w14:textId="77777777" w:rsidR="00C57C6C" w:rsidRPr="003651D9" w:rsidRDefault="00C57C6C" w:rsidP="00036042">
            <w:pPr>
              <w:pStyle w:val="TableEntry"/>
              <w:rPr>
                <w:highlight w:val="yellow"/>
              </w:rPr>
            </w:pPr>
            <w:r w:rsidRPr="003651D9">
              <w:t>6.3.1.D.5.1</w:t>
            </w:r>
          </w:p>
        </w:tc>
      </w:tr>
      <w:tr w:rsidR="00C57C6C" w:rsidRPr="003651D9" w14:paraId="58E283AA" w14:textId="77777777" w:rsidTr="00036042">
        <w:trPr>
          <w:cantSplit/>
        </w:trPr>
        <w:tc>
          <w:tcPr>
            <w:tcW w:w="1336" w:type="pct"/>
          </w:tcPr>
          <w:p w14:paraId="68C5DCCB" w14:textId="77777777" w:rsidR="00C57C6C" w:rsidRPr="003651D9" w:rsidRDefault="00C57C6C" w:rsidP="00036042">
            <w:pPr>
              <w:pStyle w:val="TableEntry"/>
            </w:pPr>
            <w:r w:rsidRPr="003651D9">
              <w:t xml:space="preserve">   Document Summary-Cardiac Section</w:t>
            </w:r>
          </w:p>
        </w:tc>
        <w:tc>
          <w:tcPr>
            <w:tcW w:w="691" w:type="pct"/>
          </w:tcPr>
          <w:p w14:paraId="09B455DB"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64E5A91" w14:textId="77777777" w:rsidR="00C57C6C" w:rsidRPr="003651D9" w:rsidRDefault="00C57C6C" w:rsidP="00036042">
            <w:pPr>
              <w:pStyle w:val="TableEntry"/>
            </w:pPr>
          </w:p>
        </w:tc>
        <w:tc>
          <w:tcPr>
            <w:tcW w:w="561" w:type="pct"/>
          </w:tcPr>
          <w:p w14:paraId="66F56CBA" w14:textId="77777777" w:rsidR="00C57C6C" w:rsidRPr="003651D9" w:rsidRDefault="00C57C6C" w:rsidP="00036042">
            <w:pPr>
              <w:pStyle w:val="TableEntry"/>
            </w:pPr>
            <w:proofErr w:type="gramStart"/>
            <w:r w:rsidRPr="003651D9">
              <w:t>section</w:t>
            </w:r>
            <w:proofErr w:type="gramEnd"/>
          </w:p>
        </w:tc>
        <w:tc>
          <w:tcPr>
            <w:tcW w:w="862" w:type="pct"/>
          </w:tcPr>
          <w:p w14:paraId="705905AB" w14:textId="77777777" w:rsidR="00C57C6C" w:rsidRPr="003651D9" w:rsidRDefault="00C57C6C" w:rsidP="00036042">
            <w:pPr>
              <w:pStyle w:val="TableEntry"/>
            </w:pPr>
            <w:r w:rsidRPr="003651D9">
              <w:t>1.3.6.1.4.1.19376.1.4.1.2.16</w:t>
            </w:r>
          </w:p>
        </w:tc>
        <w:tc>
          <w:tcPr>
            <w:tcW w:w="991" w:type="pct"/>
          </w:tcPr>
          <w:p w14:paraId="223B52C1" w14:textId="77777777" w:rsidR="00C57C6C" w:rsidRPr="003651D9" w:rsidRDefault="00C57C6C" w:rsidP="00036042">
            <w:pPr>
              <w:pStyle w:val="TableEntry"/>
            </w:pPr>
          </w:p>
        </w:tc>
      </w:tr>
      <w:tr w:rsidR="00C57C6C" w:rsidRPr="003651D9" w14:paraId="06ED40DA" w14:textId="77777777" w:rsidTr="00036042">
        <w:trPr>
          <w:cantSplit/>
        </w:trPr>
        <w:tc>
          <w:tcPr>
            <w:tcW w:w="1336" w:type="pct"/>
          </w:tcPr>
          <w:p w14:paraId="04E1EA87" w14:textId="77777777" w:rsidR="00C57C6C" w:rsidRPr="003651D9" w:rsidRDefault="00C57C6C" w:rsidP="00036042">
            <w:pPr>
              <w:pStyle w:val="TableEntry"/>
            </w:pPr>
            <w:r w:rsidRPr="003651D9">
              <w:t xml:space="preserve">   Medical History - Cardiac Section</w:t>
            </w:r>
          </w:p>
        </w:tc>
        <w:tc>
          <w:tcPr>
            <w:tcW w:w="691" w:type="pct"/>
          </w:tcPr>
          <w:p w14:paraId="69EEE162"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C494A1E" w14:textId="77777777" w:rsidR="00C57C6C" w:rsidRPr="003651D9" w:rsidRDefault="00C57C6C" w:rsidP="00036042">
            <w:pPr>
              <w:pStyle w:val="TableEntry"/>
            </w:pPr>
          </w:p>
        </w:tc>
        <w:tc>
          <w:tcPr>
            <w:tcW w:w="561" w:type="pct"/>
          </w:tcPr>
          <w:p w14:paraId="72AD0862" w14:textId="77777777" w:rsidR="00C57C6C" w:rsidRPr="003651D9" w:rsidRDefault="00C57C6C" w:rsidP="00036042">
            <w:pPr>
              <w:pStyle w:val="TableEntry"/>
            </w:pPr>
            <w:proofErr w:type="gramStart"/>
            <w:r w:rsidRPr="003651D9">
              <w:t>section</w:t>
            </w:r>
            <w:proofErr w:type="gramEnd"/>
          </w:p>
        </w:tc>
        <w:tc>
          <w:tcPr>
            <w:tcW w:w="862" w:type="pct"/>
          </w:tcPr>
          <w:p w14:paraId="73278D3C" w14:textId="77777777" w:rsidR="00C57C6C" w:rsidRPr="003651D9" w:rsidRDefault="00C57C6C" w:rsidP="00036042">
            <w:pPr>
              <w:pStyle w:val="TableEntry"/>
            </w:pPr>
            <w:r w:rsidRPr="003651D9">
              <w:t>1.3.6.1.4.1.19376.1.4.1.2.17</w:t>
            </w:r>
          </w:p>
        </w:tc>
        <w:tc>
          <w:tcPr>
            <w:tcW w:w="991" w:type="pct"/>
          </w:tcPr>
          <w:p w14:paraId="4F623DE4" w14:textId="77777777" w:rsidR="00C57C6C" w:rsidRPr="003651D9" w:rsidRDefault="00C57C6C" w:rsidP="00036042">
            <w:pPr>
              <w:pStyle w:val="TableEntry"/>
            </w:pPr>
          </w:p>
        </w:tc>
      </w:tr>
      <w:tr w:rsidR="00C57C6C" w:rsidRPr="003651D9" w14:paraId="64A99DBF" w14:textId="77777777" w:rsidTr="00036042">
        <w:trPr>
          <w:cantSplit/>
        </w:trPr>
        <w:tc>
          <w:tcPr>
            <w:tcW w:w="1336" w:type="pct"/>
          </w:tcPr>
          <w:p w14:paraId="56DDA9AF" w14:textId="77777777" w:rsidR="00C57C6C" w:rsidRPr="003651D9" w:rsidRDefault="00C57C6C" w:rsidP="00036042">
            <w:pPr>
              <w:pStyle w:val="TableEntry"/>
            </w:pPr>
            <w:r w:rsidRPr="003651D9">
              <w:t xml:space="preserve">     Procedure Activity Observation</w:t>
            </w:r>
          </w:p>
        </w:tc>
        <w:tc>
          <w:tcPr>
            <w:tcW w:w="691" w:type="pct"/>
          </w:tcPr>
          <w:p w14:paraId="10C38B26"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8BDEBD9" w14:textId="77777777" w:rsidR="00C57C6C" w:rsidRPr="003651D9" w:rsidRDefault="00C57C6C" w:rsidP="00036042">
            <w:pPr>
              <w:pStyle w:val="TableEntry"/>
            </w:pPr>
          </w:p>
        </w:tc>
        <w:tc>
          <w:tcPr>
            <w:tcW w:w="561" w:type="pct"/>
          </w:tcPr>
          <w:p w14:paraId="690DC2C4" w14:textId="77777777" w:rsidR="00C57C6C" w:rsidRPr="003651D9" w:rsidRDefault="00C57C6C" w:rsidP="00036042">
            <w:pPr>
              <w:pStyle w:val="TableEntry"/>
            </w:pPr>
            <w:proofErr w:type="gramStart"/>
            <w:r w:rsidRPr="003651D9">
              <w:t>entry</w:t>
            </w:r>
            <w:proofErr w:type="gramEnd"/>
          </w:p>
        </w:tc>
        <w:tc>
          <w:tcPr>
            <w:tcW w:w="862" w:type="pct"/>
          </w:tcPr>
          <w:p w14:paraId="4FF5B85D" w14:textId="77777777" w:rsidR="00C57C6C" w:rsidRPr="003651D9" w:rsidRDefault="00C57C6C" w:rsidP="00036042">
            <w:pPr>
              <w:pStyle w:val="TableEntry"/>
            </w:pPr>
            <w:r w:rsidRPr="003651D9">
              <w:t>2.16.840.1.113883.10.20.22.4.13</w:t>
            </w:r>
          </w:p>
        </w:tc>
        <w:tc>
          <w:tcPr>
            <w:tcW w:w="991" w:type="pct"/>
          </w:tcPr>
          <w:p w14:paraId="20AE957D" w14:textId="77777777" w:rsidR="00C57C6C" w:rsidRPr="003651D9" w:rsidRDefault="00C57C6C" w:rsidP="00036042">
            <w:pPr>
              <w:pStyle w:val="TableEntry"/>
            </w:pPr>
          </w:p>
        </w:tc>
      </w:tr>
      <w:tr w:rsidR="00C57C6C" w:rsidRPr="003651D9" w14:paraId="7A13FECC" w14:textId="77777777" w:rsidTr="00036042">
        <w:trPr>
          <w:cantSplit/>
        </w:trPr>
        <w:tc>
          <w:tcPr>
            <w:tcW w:w="1336" w:type="pct"/>
          </w:tcPr>
          <w:p w14:paraId="5A159136" w14:textId="77777777" w:rsidR="00C57C6C" w:rsidRPr="003651D9" w:rsidRDefault="00C57C6C" w:rsidP="00036042">
            <w:pPr>
              <w:pStyle w:val="TableEntry"/>
            </w:pPr>
            <w:r w:rsidRPr="003651D9">
              <w:t xml:space="preserve">     Procedure Activity Procedure</w:t>
            </w:r>
          </w:p>
        </w:tc>
        <w:tc>
          <w:tcPr>
            <w:tcW w:w="691" w:type="pct"/>
          </w:tcPr>
          <w:p w14:paraId="0870A2E1"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6425588B" w14:textId="77777777" w:rsidR="00C57C6C" w:rsidRPr="003651D9" w:rsidRDefault="00C57C6C" w:rsidP="00036042">
            <w:pPr>
              <w:pStyle w:val="TableEntry"/>
            </w:pPr>
          </w:p>
        </w:tc>
        <w:tc>
          <w:tcPr>
            <w:tcW w:w="561" w:type="pct"/>
          </w:tcPr>
          <w:p w14:paraId="07C2BF4A" w14:textId="77777777" w:rsidR="00C57C6C" w:rsidRPr="003651D9" w:rsidRDefault="00C57C6C" w:rsidP="00036042">
            <w:pPr>
              <w:pStyle w:val="TableEntry"/>
            </w:pPr>
            <w:proofErr w:type="gramStart"/>
            <w:r w:rsidRPr="003651D9">
              <w:t>entry</w:t>
            </w:r>
            <w:proofErr w:type="gramEnd"/>
          </w:p>
        </w:tc>
        <w:tc>
          <w:tcPr>
            <w:tcW w:w="862" w:type="pct"/>
          </w:tcPr>
          <w:p w14:paraId="553137D9" w14:textId="77777777" w:rsidR="00C57C6C" w:rsidRPr="003651D9" w:rsidRDefault="00C57C6C" w:rsidP="00036042">
            <w:pPr>
              <w:pStyle w:val="TableEntry"/>
            </w:pPr>
            <w:r w:rsidRPr="003651D9">
              <w:t>2.16.840.1.113883.10.20.22.4.14</w:t>
            </w:r>
          </w:p>
        </w:tc>
        <w:tc>
          <w:tcPr>
            <w:tcW w:w="991" w:type="pct"/>
          </w:tcPr>
          <w:p w14:paraId="5C3861FD" w14:textId="77777777" w:rsidR="00C57C6C" w:rsidRPr="003651D9" w:rsidRDefault="00C57C6C" w:rsidP="00036042">
            <w:pPr>
              <w:pStyle w:val="TableEntry"/>
            </w:pPr>
          </w:p>
        </w:tc>
      </w:tr>
      <w:tr w:rsidR="00C57C6C" w:rsidRPr="003651D9" w14:paraId="10D8C487" w14:textId="77777777" w:rsidTr="00036042">
        <w:trPr>
          <w:cantSplit/>
        </w:trPr>
        <w:tc>
          <w:tcPr>
            <w:tcW w:w="1336" w:type="pct"/>
          </w:tcPr>
          <w:p w14:paraId="6C22DAC8" w14:textId="77777777" w:rsidR="00C57C6C" w:rsidRPr="003651D9" w:rsidRDefault="00C57C6C" w:rsidP="00036042">
            <w:pPr>
              <w:pStyle w:val="TableEntry"/>
            </w:pPr>
            <w:r w:rsidRPr="003651D9">
              <w:lastRenderedPageBreak/>
              <w:t xml:space="preserve">     Problem Observation - Cardiac</w:t>
            </w:r>
          </w:p>
        </w:tc>
        <w:tc>
          <w:tcPr>
            <w:tcW w:w="691" w:type="pct"/>
          </w:tcPr>
          <w:p w14:paraId="10302278"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21A71A28" w14:textId="77777777" w:rsidR="00C57C6C" w:rsidRPr="003651D9" w:rsidRDefault="00C57C6C" w:rsidP="00036042">
            <w:pPr>
              <w:pStyle w:val="TableEntry"/>
            </w:pPr>
          </w:p>
        </w:tc>
        <w:tc>
          <w:tcPr>
            <w:tcW w:w="561" w:type="pct"/>
          </w:tcPr>
          <w:p w14:paraId="22A32BBA" w14:textId="77777777" w:rsidR="00C57C6C" w:rsidRPr="003651D9" w:rsidRDefault="00C57C6C" w:rsidP="00036042">
            <w:pPr>
              <w:pStyle w:val="TableEntry"/>
            </w:pPr>
            <w:proofErr w:type="gramStart"/>
            <w:r w:rsidRPr="003651D9">
              <w:t>entry</w:t>
            </w:r>
            <w:proofErr w:type="gramEnd"/>
          </w:p>
        </w:tc>
        <w:tc>
          <w:tcPr>
            <w:tcW w:w="862" w:type="pct"/>
          </w:tcPr>
          <w:p w14:paraId="68D14513" w14:textId="77777777" w:rsidR="00C57C6C" w:rsidRPr="003651D9" w:rsidRDefault="00C57C6C" w:rsidP="00036042">
            <w:pPr>
              <w:pStyle w:val="TableEntry"/>
            </w:pPr>
            <w:r w:rsidRPr="003651D9">
              <w:t>2.16.840.1.113883.10.20.22.4.4</w:t>
            </w:r>
          </w:p>
        </w:tc>
        <w:tc>
          <w:tcPr>
            <w:tcW w:w="991" w:type="pct"/>
          </w:tcPr>
          <w:p w14:paraId="3F53E72F" w14:textId="77777777" w:rsidR="00C57C6C" w:rsidRPr="003651D9" w:rsidRDefault="00C57C6C" w:rsidP="00036042">
            <w:pPr>
              <w:pStyle w:val="TableEntry"/>
            </w:pPr>
          </w:p>
        </w:tc>
      </w:tr>
      <w:tr w:rsidR="00C57C6C" w:rsidRPr="003651D9" w14:paraId="6FDA2F54" w14:textId="77777777" w:rsidTr="00036042">
        <w:trPr>
          <w:cantSplit/>
        </w:trPr>
        <w:tc>
          <w:tcPr>
            <w:tcW w:w="1336" w:type="pct"/>
          </w:tcPr>
          <w:p w14:paraId="66F82956" w14:textId="77777777" w:rsidR="00C57C6C" w:rsidRPr="003651D9" w:rsidRDefault="00C57C6C" w:rsidP="00036042">
            <w:pPr>
              <w:pStyle w:val="TableEntry"/>
            </w:pPr>
            <w:r w:rsidRPr="003651D9">
              <w:t xml:space="preserve">        Age Observation</w:t>
            </w:r>
          </w:p>
        </w:tc>
        <w:tc>
          <w:tcPr>
            <w:tcW w:w="691" w:type="pct"/>
          </w:tcPr>
          <w:p w14:paraId="5956AE3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667C59" w14:textId="77777777" w:rsidR="00C57C6C" w:rsidRPr="003651D9" w:rsidRDefault="00C57C6C" w:rsidP="00036042">
            <w:pPr>
              <w:pStyle w:val="TableEntry"/>
            </w:pPr>
          </w:p>
        </w:tc>
        <w:tc>
          <w:tcPr>
            <w:tcW w:w="561" w:type="pct"/>
          </w:tcPr>
          <w:p w14:paraId="0FBD52A7" w14:textId="77777777" w:rsidR="00C57C6C" w:rsidRPr="003651D9" w:rsidRDefault="00C57C6C" w:rsidP="00036042">
            <w:pPr>
              <w:pStyle w:val="TableEntry"/>
            </w:pPr>
            <w:proofErr w:type="gramStart"/>
            <w:r w:rsidRPr="003651D9">
              <w:t>entry</w:t>
            </w:r>
            <w:proofErr w:type="gramEnd"/>
          </w:p>
        </w:tc>
        <w:tc>
          <w:tcPr>
            <w:tcW w:w="862" w:type="pct"/>
          </w:tcPr>
          <w:p w14:paraId="6D188EEE" w14:textId="77777777" w:rsidR="00C57C6C" w:rsidRPr="003651D9" w:rsidRDefault="00C57C6C" w:rsidP="00036042">
            <w:pPr>
              <w:pStyle w:val="TableEntry"/>
            </w:pPr>
            <w:r w:rsidRPr="003651D9">
              <w:t>2.16.840.1.113883.10.20.22.4.31</w:t>
            </w:r>
          </w:p>
        </w:tc>
        <w:tc>
          <w:tcPr>
            <w:tcW w:w="991" w:type="pct"/>
          </w:tcPr>
          <w:p w14:paraId="62303E7D" w14:textId="77777777" w:rsidR="00C57C6C" w:rsidRPr="003651D9" w:rsidRDefault="00C57C6C" w:rsidP="00036042">
            <w:pPr>
              <w:pStyle w:val="TableEntry"/>
            </w:pPr>
          </w:p>
        </w:tc>
      </w:tr>
      <w:tr w:rsidR="00C57C6C" w:rsidRPr="003651D9" w14:paraId="5A72B6DC" w14:textId="77777777" w:rsidTr="00036042">
        <w:trPr>
          <w:cantSplit/>
        </w:trPr>
        <w:tc>
          <w:tcPr>
            <w:tcW w:w="1336" w:type="pct"/>
          </w:tcPr>
          <w:p w14:paraId="20569544" w14:textId="77777777" w:rsidR="00C57C6C" w:rsidRPr="003651D9" w:rsidRDefault="00C57C6C" w:rsidP="00036042">
            <w:pPr>
              <w:pStyle w:val="TableEntry"/>
            </w:pPr>
            <w:r w:rsidRPr="003651D9">
              <w:t xml:space="preserve">        Health Status Observation</w:t>
            </w:r>
          </w:p>
        </w:tc>
        <w:tc>
          <w:tcPr>
            <w:tcW w:w="691" w:type="pct"/>
          </w:tcPr>
          <w:p w14:paraId="34A90CF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546379EF" w14:textId="77777777" w:rsidR="00C57C6C" w:rsidRPr="003651D9" w:rsidRDefault="00C57C6C" w:rsidP="00036042">
            <w:pPr>
              <w:pStyle w:val="TableEntry"/>
            </w:pPr>
            <w:r w:rsidRPr="003651D9">
              <w:t>6.3.1.D.5.2</w:t>
            </w:r>
          </w:p>
        </w:tc>
        <w:tc>
          <w:tcPr>
            <w:tcW w:w="561" w:type="pct"/>
          </w:tcPr>
          <w:p w14:paraId="074998A0" w14:textId="77777777" w:rsidR="00C57C6C" w:rsidRPr="003651D9" w:rsidRDefault="00C57C6C" w:rsidP="00036042">
            <w:pPr>
              <w:pStyle w:val="TableEntry"/>
            </w:pPr>
            <w:proofErr w:type="gramStart"/>
            <w:r w:rsidRPr="003651D9">
              <w:t>entry</w:t>
            </w:r>
            <w:proofErr w:type="gramEnd"/>
          </w:p>
        </w:tc>
        <w:tc>
          <w:tcPr>
            <w:tcW w:w="862" w:type="pct"/>
          </w:tcPr>
          <w:p w14:paraId="2D70DA96" w14:textId="77777777" w:rsidR="00C57C6C" w:rsidRPr="003651D9" w:rsidRDefault="00C57C6C" w:rsidP="00036042">
            <w:pPr>
              <w:pStyle w:val="TableEntry"/>
            </w:pPr>
            <w:r w:rsidRPr="003651D9">
              <w:t>2.16.840.1.113883.10.20.22.4.5</w:t>
            </w:r>
          </w:p>
        </w:tc>
        <w:tc>
          <w:tcPr>
            <w:tcW w:w="991" w:type="pct"/>
          </w:tcPr>
          <w:p w14:paraId="5D7E89A0" w14:textId="77777777" w:rsidR="00C57C6C" w:rsidRPr="003651D9" w:rsidRDefault="00C57C6C" w:rsidP="00036042">
            <w:pPr>
              <w:pStyle w:val="TableEntry"/>
            </w:pPr>
          </w:p>
        </w:tc>
      </w:tr>
      <w:tr w:rsidR="00C57C6C" w:rsidRPr="003651D9" w14:paraId="07064AC5" w14:textId="77777777" w:rsidTr="00036042">
        <w:trPr>
          <w:cantSplit/>
        </w:trPr>
        <w:tc>
          <w:tcPr>
            <w:tcW w:w="1336" w:type="pct"/>
          </w:tcPr>
          <w:p w14:paraId="7DDDF9CC" w14:textId="77777777" w:rsidR="00C57C6C" w:rsidRPr="003651D9" w:rsidRDefault="00C57C6C" w:rsidP="00036042">
            <w:pPr>
              <w:pStyle w:val="TableEntry"/>
            </w:pPr>
            <w:r w:rsidRPr="003651D9">
              <w:t xml:space="preserve">        Problem Status</w:t>
            </w:r>
            <w:r w:rsidRPr="003651D9" w:rsidDel="00CC2128">
              <w:t xml:space="preserve"> </w:t>
            </w:r>
          </w:p>
        </w:tc>
        <w:tc>
          <w:tcPr>
            <w:tcW w:w="691" w:type="pct"/>
          </w:tcPr>
          <w:p w14:paraId="47C50C2F"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713153" w14:textId="77777777" w:rsidR="00C57C6C" w:rsidRPr="003651D9" w:rsidRDefault="00C57C6C" w:rsidP="00036042">
            <w:pPr>
              <w:pStyle w:val="TableEntry"/>
            </w:pPr>
          </w:p>
        </w:tc>
        <w:tc>
          <w:tcPr>
            <w:tcW w:w="561" w:type="pct"/>
          </w:tcPr>
          <w:p w14:paraId="2A7E3D95" w14:textId="77777777" w:rsidR="00C57C6C" w:rsidRPr="003651D9" w:rsidRDefault="00C57C6C" w:rsidP="00036042">
            <w:pPr>
              <w:pStyle w:val="TableEntry"/>
            </w:pPr>
            <w:proofErr w:type="gramStart"/>
            <w:r w:rsidRPr="003651D9">
              <w:t>entry</w:t>
            </w:r>
            <w:proofErr w:type="gramEnd"/>
          </w:p>
        </w:tc>
        <w:tc>
          <w:tcPr>
            <w:tcW w:w="862" w:type="pct"/>
          </w:tcPr>
          <w:p w14:paraId="480D3D7E" w14:textId="77777777" w:rsidR="00C57C6C" w:rsidRPr="003651D9" w:rsidRDefault="00C57C6C" w:rsidP="00036042">
            <w:pPr>
              <w:pStyle w:val="TableEntry"/>
            </w:pPr>
            <w:r w:rsidRPr="003651D9">
              <w:t>2.16.840.1.113883.10.20.22.4.6</w:t>
            </w:r>
          </w:p>
        </w:tc>
        <w:tc>
          <w:tcPr>
            <w:tcW w:w="991" w:type="pct"/>
          </w:tcPr>
          <w:p w14:paraId="3EFCE5BD" w14:textId="77777777" w:rsidR="00C57C6C" w:rsidRPr="003651D9" w:rsidRDefault="00C57C6C" w:rsidP="00036042">
            <w:pPr>
              <w:pStyle w:val="TableEntry"/>
            </w:pPr>
          </w:p>
        </w:tc>
      </w:tr>
      <w:tr w:rsidR="00C57C6C" w:rsidRPr="003651D9" w14:paraId="57017A21" w14:textId="77777777" w:rsidTr="00036042">
        <w:trPr>
          <w:cantSplit/>
        </w:trPr>
        <w:tc>
          <w:tcPr>
            <w:tcW w:w="1336" w:type="pct"/>
          </w:tcPr>
          <w:p w14:paraId="176F2982" w14:textId="77777777" w:rsidR="00C57C6C" w:rsidRPr="003651D9" w:rsidRDefault="00C57C6C" w:rsidP="00036042">
            <w:pPr>
              <w:pStyle w:val="TableEntry"/>
            </w:pPr>
            <w:r w:rsidRPr="003651D9">
              <w:t xml:space="preserve">      Severity Observation</w:t>
            </w:r>
          </w:p>
        </w:tc>
        <w:tc>
          <w:tcPr>
            <w:tcW w:w="691" w:type="pct"/>
          </w:tcPr>
          <w:p w14:paraId="1E980DB6"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4A52BC69" w14:textId="77777777" w:rsidR="00C57C6C" w:rsidRPr="003651D9" w:rsidRDefault="00C57C6C" w:rsidP="00036042">
            <w:pPr>
              <w:pStyle w:val="TableEntry"/>
            </w:pPr>
          </w:p>
        </w:tc>
        <w:tc>
          <w:tcPr>
            <w:tcW w:w="561" w:type="pct"/>
          </w:tcPr>
          <w:p w14:paraId="6312D1F2" w14:textId="77777777" w:rsidR="00C57C6C" w:rsidRPr="003651D9" w:rsidRDefault="00C57C6C" w:rsidP="00036042">
            <w:pPr>
              <w:pStyle w:val="TableEntry"/>
            </w:pPr>
            <w:proofErr w:type="gramStart"/>
            <w:r w:rsidRPr="003651D9">
              <w:t>entry</w:t>
            </w:r>
            <w:proofErr w:type="gramEnd"/>
          </w:p>
        </w:tc>
        <w:tc>
          <w:tcPr>
            <w:tcW w:w="862" w:type="pct"/>
          </w:tcPr>
          <w:p w14:paraId="640D2DE4" w14:textId="77777777" w:rsidR="00C57C6C" w:rsidRPr="003651D9" w:rsidRDefault="00C57C6C" w:rsidP="00036042">
            <w:pPr>
              <w:pStyle w:val="TableEntry"/>
            </w:pPr>
            <w:r w:rsidRPr="003651D9">
              <w:t>2.16.840.1.113883.10.20.22.4.8</w:t>
            </w:r>
          </w:p>
        </w:tc>
        <w:tc>
          <w:tcPr>
            <w:tcW w:w="991" w:type="pct"/>
          </w:tcPr>
          <w:p w14:paraId="68A68321" w14:textId="77777777" w:rsidR="00C57C6C" w:rsidRPr="003651D9" w:rsidRDefault="00C57C6C" w:rsidP="00036042">
            <w:pPr>
              <w:pStyle w:val="TableEntry"/>
            </w:pPr>
          </w:p>
        </w:tc>
      </w:tr>
      <w:tr w:rsidR="00C57C6C" w:rsidRPr="003651D9" w14:paraId="7897C7E1" w14:textId="77777777" w:rsidTr="00036042">
        <w:trPr>
          <w:cantSplit/>
        </w:trPr>
        <w:tc>
          <w:tcPr>
            <w:tcW w:w="1336" w:type="pct"/>
          </w:tcPr>
          <w:p w14:paraId="6EB72877"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Allergies Section</w:t>
            </w:r>
          </w:p>
        </w:tc>
        <w:tc>
          <w:tcPr>
            <w:tcW w:w="691" w:type="pct"/>
          </w:tcPr>
          <w:p w14:paraId="03984D54"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4DB38CE" w14:textId="77777777" w:rsidR="00C57C6C" w:rsidRPr="003651D9" w:rsidRDefault="00C57C6C" w:rsidP="00036042">
            <w:pPr>
              <w:pStyle w:val="TableEntry"/>
            </w:pPr>
          </w:p>
        </w:tc>
        <w:tc>
          <w:tcPr>
            <w:tcW w:w="561" w:type="pct"/>
          </w:tcPr>
          <w:p w14:paraId="691EED88" w14:textId="77777777" w:rsidR="00C57C6C" w:rsidRPr="003651D9" w:rsidRDefault="00C57C6C" w:rsidP="00036042">
            <w:pPr>
              <w:pStyle w:val="TableEntry"/>
            </w:pPr>
            <w:proofErr w:type="gramStart"/>
            <w:r w:rsidRPr="003651D9">
              <w:t>section</w:t>
            </w:r>
            <w:proofErr w:type="gramEnd"/>
          </w:p>
        </w:tc>
        <w:tc>
          <w:tcPr>
            <w:tcW w:w="862" w:type="pct"/>
          </w:tcPr>
          <w:p w14:paraId="628B6B2C" w14:textId="77777777" w:rsidR="00C57C6C" w:rsidRPr="003651D9" w:rsidRDefault="00C57C6C" w:rsidP="00036042">
            <w:pPr>
              <w:pStyle w:val="TableEntry"/>
            </w:pPr>
            <w:r w:rsidRPr="003651D9">
              <w:t>2.16.840.1.113883.10.20.22.2.6</w:t>
            </w:r>
          </w:p>
        </w:tc>
        <w:tc>
          <w:tcPr>
            <w:tcW w:w="991" w:type="pct"/>
          </w:tcPr>
          <w:p w14:paraId="199B5EFD" w14:textId="77777777" w:rsidR="00C57C6C" w:rsidRPr="003651D9" w:rsidRDefault="00C57C6C" w:rsidP="00036042">
            <w:pPr>
              <w:pStyle w:val="TableEntry"/>
              <w:rPr>
                <w:sz w:val="16"/>
              </w:rPr>
            </w:pPr>
          </w:p>
        </w:tc>
      </w:tr>
      <w:tr w:rsidR="00C57C6C" w:rsidRPr="003651D9" w14:paraId="4F4B85F7" w14:textId="77777777" w:rsidTr="00036042">
        <w:trPr>
          <w:cantSplit/>
        </w:trPr>
        <w:tc>
          <w:tcPr>
            <w:tcW w:w="1336" w:type="pct"/>
          </w:tcPr>
          <w:p w14:paraId="71DBF6E0"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Problem Act</w:t>
            </w:r>
          </w:p>
        </w:tc>
        <w:tc>
          <w:tcPr>
            <w:tcW w:w="691" w:type="pct"/>
          </w:tcPr>
          <w:p w14:paraId="1E9ADE32"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64AF084" w14:textId="77777777" w:rsidR="00C57C6C" w:rsidRPr="003651D9" w:rsidRDefault="00C57C6C" w:rsidP="00036042">
            <w:pPr>
              <w:pStyle w:val="TableEntry"/>
            </w:pPr>
          </w:p>
        </w:tc>
        <w:tc>
          <w:tcPr>
            <w:tcW w:w="561" w:type="pct"/>
          </w:tcPr>
          <w:p w14:paraId="73F9D550" w14:textId="77777777" w:rsidR="00C57C6C" w:rsidRPr="003651D9" w:rsidRDefault="00C57C6C" w:rsidP="00036042">
            <w:pPr>
              <w:pStyle w:val="TableEntry"/>
            </w:pPr>
            <w:proofErr w:type="gramStart"/>
            <w:r w:rsidRPr="003651D9">
              <w:t>entry</w:t>
            </w:r>
            <w:proofErr w:type="gramEnd"/>
          </w:p>
        </w:tc>
        <w:tc>
          <w:tcPr>
            <w:tcW w:w="862" w:type="pct"/>
          </w:tcPr>
          <w:p w14:paraId="52794457" w14:textId="77777777" w:rsidR="00C57C6C" w:rsidRPr="003651D9" w:rsidRDefault="00C57C6C" w:rsidP="00036042">
            <w:pPr>
              <w:pStyle w:val="TableEntry"/>
            </w:pPr>
            <w:r w:rsidRPr="003651D9">
              <w:t>2.16.840.1.113883.10.20.22.4.30</w:t>
            </w:r>
          </w:p>
        </w:tc>
        <w:tc>
          <w:tcPr>
            <w:tcW w:w="991" w:type="pct"/>
          </w:tcPr>
          <w:p w14:paraId="113F9533" w14:textId="77777777" w:rsidR="00C57C6C" w:rsidRPr="003651D9" w:rsidRDefault="00C57C6C" w:rsidP="00036042">
            <w:pPr>
              <w:pStyle w:val="TableEntry"/>
              <w:rPr>
                <w:sz w:val="16"/>
              </w:rPr>
            </w:pPr>
          </w:p>
        </w:tc>
      </w:tr>
      <w:tr w:rsidR="00C57C6C" w:rsidRPr="003651D9" w14:paraId="0893250F" w14:textId="77777777" w:rsidTr="00036042">
        <w:trPr>
          <w:cantSplit/>
        </w:trPr>
        <w:tc>
          <w:tcPr>
            <w:tcW w:w="1336" w:type="pct"/>
          </w:tcPr>
          <w:p w14:paraId="1F5F36AA"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Observation</w:t>
            </w:r>
          </w:p>
        </w:tc>
        <w:tc>
          <w:tcPr>
            <w:tcW w:w="691" w:type="pct"/>
          </w:tcPr>
          <w:p w14:paraId="22C0DABF"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5B9493B2" w14:textId="77777777" w:rsidR="00C57C6C" w:rsidRPr="003651D9" w:rsidRDefault="00C57C6C" w:rsidP="00036042">
            <w:pPr>
              <w:pStyle w:val="TableEntry"/>
            </w:pPr>
          </w:p>
        </w:tc>
        <w:tc>
          <w:tcPr>
            <w:tcW w:w="561" w:type="pct"/>
          </w:tcPr>
          <w:p w14:paraId="6DF30A59" w14:textId="77777777" w:rsidR="00C57C6C" w:rsidRPr="003651D9" w:rsidRDefault="00C57C6C" w:rsidP="00036042">
            <w:pPr>
              <w:pStyle w:val="TableEntry"/>
            </w:pPr>
            <w:proofErr w:type="gramStart"/>
            <w:r w:rsidRPr="003651D9">
              <w:t>entry</w:t>
            </w:r>
            <w:proofErr w:type="gramEnd"/>
          </w:p>
        </w:tc>
        <w:tc>
          <w:tcPr>
            <w:tcW w:w="862" w:type="pct"/>
          </w:tcPr>
          <w:p w14:paraId="1FE0EDBF" w14:textId="77777777" w:rsidR="00C57C6C" w:rsidRPr="003651D9" w:rsidRDefault="00C57C6C" w:rsidP="00036042">
            <w:pPr>
              <w:pStyle w:val="TableEntry"/>
            </w:pPr>
            <w:r w:rsidRPr="003651D9">
              <w:t>2.16.840.1.113883.10.20.22.4.7</w:t>
            </w:r>
          </w:p>
        </w:tc>
        <w:tc>
          <w:tcPr>
            <w:tcW w:w="991" w:type="pct"/>
          </w:tcPr>
          <w:p w14:paraId="130D8424" w14:textId="77777777" w:rsidR="00C57C6C" w:rsidRPr="003651D9" w:rsidRDefault="00C57C6C" w:rsidP="00036042">
            <w:pPr>
              <w:pStyle w:val="TableEntry"/>
              <w:rPr>
                <w:sz w:val="16"/>
              </w:rPr>
            </w:pPr>
          </w:p>
        </w:tc>
      </w:tr>
      <w:tr w:rsidR="00C57C6C" w:rsidRPr="003651D9" w14:paraId="54E5E8E8" w14:textId="77777777" w:rsidTr="00036042">
        <w:trPr>
          <w:cantSplit/>
        </w:trPr>
        <w:tc>
          <w:tcPr>
            <w:tcW w:w="1336" w:type="pct"/>
          </w:tcPr>
          <w:p w14:paraId="10016AF9"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Status Observation</w:t>
            </w:r>
          </w:p>
        </w:tc>
        <w:tc>
          <w:tcPr>
            <w:tcW w:w="691" w:type="pct"/>
          </w:tcPr>
          <w:p w14:paraId="2171809D"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1A5FDCAE" w14:textId="77777777" w:rsidR="00C57C6C" w:rsidRPr="003651D9" w:rsidRDefault="00C57C6C" w:rsidP="00036042">
            <w:pPr>
              <w:pStyle w:val="TableEntry"/>
            </w:pPr>
          </w:p>
        </w:tc>
        <w:tc>
          <w:tcPr>
            <w:tcW w:w="561" w:type="pct"/>
          </w:tcPr>
          <w:p w14:paraId="6AA1CA49" w14:textId="77777777" w:rsidR="00C57C6C" w:rsidRPr="003651D9" w:rsidRDefault="00C57C6C" w:rsidP="00036042">
            <w:pPr>
              <w:pStyle w:val="TableEntry"/>
            </w:pPr>
            <w:proofErr w:type="gramStart"/>
            <w:r w:rsidRPr="003651D9">
              <w:t>entry</w:t>
            </w:r>
            <w:proofErr w:type="gramEnd"/>
          </w:p>
        </w:tc>
        <w:tc>
          <w:tcPr>
            <w:tcW w:w="862" w:type="pct"/>
          </w:tcPr>
          <w:p w14:paraId="5BDA52DF" w14:textId="77777777" w:rsidR="00C57C6C" w:rsidRPr="003651D9" w:rsidRDefault="00C57C6C" w:rsidP="00036042">
            <w:pPr>
              <w:pStyle w:val="TableEntry"/>
            </w:pPr>
            <w:r w:rsidRPr="003651D9">
              <w:t>2.16.840.1.113883.10.20.22.4.28</w:t>
            </w:r>
          </w:p>
        </w:tc>
        <w:tc>
          <w:tcPr>
            <w:tcW w:w="991" w:type="pct"/>
          </w:tcPr>
          <w:p w14:paraId="61AA149E" w14:textId="77777777" w:rsidR="00C57C6C" w:rsidRPr="003651D9" w:rsidRDefault="00C57C6C" w:rsidP="00036042">
            <w:pPr>
              <w:pStyle w:val="TableEntry"/>
              <w:rPr>
                <w:sz w:val="16"/>
              </w:rPr>
            </w:pPr>
          </w:p>
        </w:tc>
      </w:tr>
      <w:tr w:rsidR="00C57C6C" w:rsidRPr="003651D9" w14:paraId="288793DA" w14:textId="77777777" w:rsidTr="00036042">
        <w:trPr>
          <w:cantSplit/>
        </w:trPr>
        <w:tc>
          <w:tcPr>
            <w:tcW w:w="1336" w:type="pct"/>
            <w:tcBorders>
              <w:bottom w:val="single" w:sz="4" w:space="0" w:color="auto"/>
            </w:tcBorders>
          </w:tcPr>
          <w:p w14:paraId="1325019F"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Reaction Observation</w:t>
            </w:r>
          </w:p>
        </w:tc>
        <w:tc>
          <w:tcPr>
            <w:tcW w:w="691" w:type="pct"/>
          </w:tcPr>
          <w:p w14:paraId="0DBBF57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EC4EC15" w14:textId="77777777" w:rsidR="00C57C6C" w:rsidRPr="003651D9" w:rsidRDefault="00C57C6C" w:rsidP="00036042">
            <w:pPr>
              <w:pStyle w:val="TableEntry"/>
            </w:pPr>
          </w:p>
        </w:tc>
        <w:tc>
          <w:tcPr>
            <w:tcW w:w="561" w:type="pct"/>
          </w:tcPr>
          <w:p w14:paraId="63A1EC9E" w14:textId="77777777" w:rsidR="00C57C6C" w:rsidRPr="003651D9" w:rsidRDefault="00C57C6C" w:rsidP="00036042">
            <w:pPr>
              <w:pStyle w:val="TableEntry"/>
            </w:pPr>
            <w:proofErr w:type="gramStart"/>
            <w:r w:rsidRPr="003651D9">
              <w:t>entry</w:t>
            </w:r>
            <w:proofErr w:type="gramEnd"/>
          </w:p>
        </w:tc>
        <w:tc>
          <w:tcPr>
            <w:tcW w:w="862" w:type="pct"/>
          </w:tcPr>
          <w:p w14:paraId="55FF6780" w14:textId="77777777" w:rsidR="00C57C6C" w:rsidRPr="003651D9" w:rsidRDefault="00C57C6C" w:rsidP="00036042">
            <w:pPr>
              <w:pStyle w:val="TableEntry"/>
            </w:pPr>
            <w:r w:rsidRPr="003651D9">
              <w:t>2.16.840.1.113883.10.20.22.4.9</w:t>
            </w:r>
          </w:p>
        </w:tc>
        <w:tc>
          <w:tcPr>
            <w:tcW w:w="991" w:type="pct"/>
          </w:tcPr>
          <w:p w14:paraId="42328E3D" w14:textId="77777777" w:rsidR="00C57C6C" w:rsidRPr="003651D9" w:rsidRDefault="00C57C6C" w:rsidP="00036042">
            <w:pPr>
              <w:pStyle w:val="TableEntry"/>
              <w:rPr>
                <w:sz w:val="16"/>
              </w:rPr>
            </w:pPr>
          </w:p>
        </w:tc>
      </w:tr>
      <w:tr w:rsidR="00C57C6C" w:rsidRPr="003651D9" w14:paraId="77AF4739" w14:textId="77777777" w:rsidTr="00036042">
        <w:trPr>
          <w:cantSplit/>
        </w:trPr>
        <w:tc>
          <w:tcPr>
            <w:tcW w:w="1336" w:type="pct"/>
            <w:tcBorders>
              <w:bottom w:val="single" w:sz="4" w:space="0" w:color="auto"/>
            </w:tcBorders>
          </w:tcPr>
          <w:p w14:paraId="743FD5ED"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Severity Observation</w:t>
            </w:r>
          </w:p>
        </w:tc>
        <w:tc>
          <w:tcPr>
            <w:tcW w:w="691" w:type="pct"/>
          </w:tcPr>
          <w:p w14:paraId="4FFEED1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01DA7F46" w14:textId="77777777" w:rsidR="00C57C6C" w:rsidRPr="003651D9" w:rsidRDefault="00C57C6C" w:rsidP="00036042">
            <w:pPr>
              <w:pStyle w:val="TableEntry"/>
            </w:pPr>
          </w:p>
        </w:tc>
        <w:tc>
          <w:tcPr>
            <w:tcW w:w="561" w:type="pct"/>
          </w:tcPr>
          <w:p w14:paraId="365153D5" w14:textId="77777777" w:rsidR="00C57C6C" w:rsidRPr="003651D9" w:rsidRDefault="00C57C6C" w:rsidP="00036042">
            <w:pPr>
              <w:pStyle w:val="TableEntry"/>
            </w:pPr>
            <w:proofErr w:type="gramStart"/>
            <w:r w:rsidRPr="003651D9">
              <w:t>entry</w:t>
            </w:r>
            <w:proofErr w:type="gramEnd"/>
          </w:p>
        </w:tc>
        <w:tc>
          <w:tcPr>
            <w:tcW w:w="862" w:type="pct"/>
          </w:tcPr>
          <w:p w14:paraId="6909DD15" w14:textId="77777777" w:rsidR="00C57C6C" w:rsidRPr="003651D9" w:rsidRDefault="00C57C6C" w:rsidP="00036042">
            <w:pPr>
              <w:pStyle w:val="TableEntry"/>
            </w:pPr>
            <w:r w:rsidRPr="003651D9">
              <w:t>2.16.840.1.113883.10.20.22.4.8</w:t>
            </w:r>
          </w:p>
        </w:tc>
        <w:tc>
          <w:tcPr>
            <w:tcW w:w="991" w:type="pct"/>
          </w:tcPr>
          <w:p w14:paraId="3A736325" w14:textId="77777777" w:rsidR="00C57C6C" w:rsidRPr="003651D9" w:rsidRDefault="00C57C6C" w:rsidP="00036042">
            <w:pPr>
              <w:pStyle w:val="TableEntry"/>
              <w:rPr>
                <w:sz w:val="16"/>
              </w:rPr>
            </w:pPr>
          </w:p>
        </w:tc>
      </w:tr>
      <w:tr w:rsidR="00C57C6C" w:rsidRPr="003651D9" w14:paraId="4747B4AA" w14:textId="77777777" w:rsidTr="00036042">
        <w:trPr>
          <w:cantSplit/>
          <w:trHeight w:val="332"/>
        </w:trPr>
        <w:tc>
          <w:tcPr>
            <w:tcW w:w="1336" w:type="pct"/>
            <w:shd w:val="clear" w:color="auto" w:fill="auto"/>
          </w:tcPr>
          <w:p w14:paraId="1A4C4C2C"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Family History – Cardiac Section</w:t>
            </w:r>
          </w:p>
        </w:tc>
        <w:tc>
          <w:tcPr>
            <w:tcW w:w="691" w:type="pct"/>
          </w:tcPr>
          <w:p w14:paraId="7C12EE33"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491FE5" w14:textId="77777777" w:rsidR="00C57C6C" w:rsidRPr="003651D9" w:rsidRDefault="00C57C6C" w:rsidP="00036042">
            <w:pPr>
              <w:pStyle w:val="TableEntry"/>
            </w:pPr>
          </w:p>
        </w:tc>
        <w:tc>
          <w:tcPr>
            <w:tcW w:w="561" w:type="pct"/>
          </w:tcPr>
          <w:p w14:paraId="7959A0AE" w14:textId="77777777" w:rsidR="00C57C6C" w:rsidRPr="003651D9" w:rsidRDefault="00C57C6C" w:rsidP="00036042">
            <w:pPr>
              <w:pStyle w:val="TableEntry"/>
            </w:pPr>
            <w:proofErr w:type="gramStart"/>
            <w:r w:rsidRPr="003651D9">
              <w:t>section</w:t>
            </w:r>
            <w:proofErr w:type="gramEnd"/>
          </w:p>
        </w:tc>
        <w:tc>
          <w:tcPr>
            <w:tcW w:w="862" w:type="pct"/>
          </w:tcPr>
          <w:p w14:paraId="7E76233A" w14:textId="77777777" w:rsidR="00C57C6C" w:rsidRPr="003651D9" w:rsidRDefault="00C57C6C" w:rsidP="00036042">
            <w:pPr>
              <w:pStyle w:val="TableEntry"/>
            </w:pPr>
            <w:r w:rsidRPr="003651D9">
              <w:t>1.3.6.1.4.1.19376.1.4.1.2.18</w:t>
            </w:r>
          </w:p>
        </w:tc>
        <w:tc>
          <w:tcPr>
            <w:tcW w:w="991" w:type="pct"/>
          </w:tcPr>
          <w:p w14:paraId="15325731" w14:textId="77777777" w:rsidR="00C57C6C" w:rsidRPr="003651D9" w:rsidRDefault="00C57C6C" w:rsidP="00036042">
            <w:pPr>
              <w:pStyle w:val="TableEntry"/>
              <w:rPr>
                <w:sz w:val="16"/>
                <w:highlight w:val="yellow"/>
              </w:rPr>
            </w:pPr>
          </w:p>
        </w:tc>
      </w:tr>
      <w:tr w:rsidR="00C57C6C" w:rsidRPr="003651D9" w14:paraId="1D626B78" w14:textId="77777777" w:rsidTr="00036042">
        <w:trPr>
          <w:cantSplit/>
        </w:trPr>
        <w:tc>
          <w:tcPr>
            <w:tcW w:w="1336" w:type="pct"/>
          </w:tcPr>
          <w:p w14:paraId="24EAAAA3" w14:textId="77777777" w:rsidR="00C57C6C" w:rsidRPr="003651D9" w:rsidRDefault="00C57C6C" w:rsidP="00036042">
            <w:pPr>
              <w:pStyle w:val="TableEntry"/>
            </w:pPr>
            <w:r w:rsidRPr="003651D9">
              <w:t xml:space="preserve">     Problem Observation - Cardiac</w:t>
            </w:r>
          </w:p>
        </w:tc>
        <w:tc>
          <w:tcPr>
            <w:tcW w:w="691" w:type="pct"/>
          </w:tcPr>
          <w:p w14:paraId="59A0F0A0"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0E3C19EC" w14:textId="77777777" w:rsidR="00C57C6C" w:rsidRPr="003651D9" w:rsidRDefault="00C57C6C" w:rsidP="00036042">
            <w:pPr>
              <w:pStyle w:val="TableEntry"/>
            </w:pPr>
          </w:p>
        </w:tc>
        <w:tc>
          <w:tcPr>
            <w:tcW w:w="561" w:type="pct"/>
          </w:tcPr>
          <w:p w14:paraId="32BB2683" w14:textId="77777777" w:rsidR="00C57C6C" w:rsidRPr="003651D9" w:rsidRDefault="00C57C6C" w:rsidP="00036042">
            <w:pPr>
              <w:pStyle w:val="TableEntry"/>
            </w:pPr>
            <w:proofErr w:type="gramStart"/>
            <w:r w:rsidRPr="003651D9">
              <w:t>entry</w:t>
            </w:r>
            <w:proofErr w:type="gramEnd"/>
          </w:p>
        </w:tc>
        <w:tc>
          <w:tcPr>
            <w:tcW w:w="862" w:type="pct"/>
          </w:tcPr>
          <w:p w14:paraId="50C136C5" w14:textId="77777777" w:rsidR="00C57C6C" w:rsidRPr="003651D9" w:rsidRDefault="00C57C6C" w:rsidP="00036042">
            <w:pPr>
              <w:pStyle w:val="TableEntry"/>
            </w:pPr>
            <w:r w:rsidRPr="003651D9">
              <w:t>2.16.840.1.113883.10.20.22.4.4</w:t>
            </w:r>
          </w:p>
        </w:tc>
        <w:tc>
          <w:tcPr>
            <w:tcW w:w="991" w:type="pct"/>
          </w:tcPr>
          <w:p w14:paraId="1F5F12D6" w14:textId="77777777" w:rsidR="00C57C6C" w:rsidRPr="003651D9" w:rsidRDefault="00C57C6C" w:rsidP="00036042">
            <w:pPr>
              <w:pStyle w:val="TableEntry"/>
              <w:rPr>
                <w:sz w:val="16"/>
              </w:rPr>
            </w:pPr>
          </w:p>
        </w:tc>
      </w:tr>
      <w:tr w:rsidR="00C57C6C" w:rsidRPr="003651D9" w14:paraId="37889D29" w14:textId="77777777" w:rsidTr="00036042">
        <w:trPr>
          <w:cantSplit/>
        </w:trPr>
        <w:tc>
          <w:tcPr>
            <w:tcW w:w="1336" w:type="pct"/>
            <w:tcBorders>
              <w:bottom w:val="single" w:sz="4" w:space="0" w:color="auto"/>
            </w:tcBorders>
          </w:tcPr>
          <w:p w14:paraId="63C19842"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Social History Section</w:t>
            </w:r>
          </w:p>
        </w:tc>
        <w:tc>
          <w:tcPr>
            <w:tcW w:w="691" w:type="pct"/>
            <w:tcBorders>
              <w:bottom w:val="single" w:sz="4" w:space="0" w:color="auto"/>
            </w:tcBorders>
          </w:tcPr>
          <w:p w14:paraId="14FB08A0"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86A422" w14:textId="77777777" w:rsidR="00C57C6C" w:rsidRPr="003651D9" w:rsidRDefault="00C57C6C" w:rsidP="00036042">
            <w:pPr>
              <w:pStyle w:val="TableEntry"/>
            </w:pPr>
          </w:p>
        </w:tc>
        <w:tc>
          <w:tcPr>
            <w:tcW w:w="561" w:type="pct"/>
          </w:tcPr>
          <w:p w14:paraId="3153AD87" w14:textId="77777777" w:rsidR="00C57C6C" w:rsidRPr="003651D9" w:rsidRDefault="00C57C6C" w:rsidP="00036042">
            <w:pPr>
              <w:pStyle w:val="TableEntry"/>
            </w:pPr>
            <w:proofErr w:type="gramStart"/>
            <w:r w:rsidRPr="003651D9">
              <w:t>section</w:t>
            </w:r>
            <w:proofErr w:type="gramEnd"/>
          </w:p>
        </w:tc>
        <w:tc>
          <w:tcPr>
            <w:tcW w:w="862" w:type="pct"/>
          </w:tcPr>
          <w:p w14:paraId="7234F393" w14:textId="77777777" w:rsidR="00C57C6C" w:rsidRPr="003651D9" w:rsidRDefault="00C57C6C" w:rsidP="00036042">
            <w:pPr>
              <w:pStyle w:val="TableEntry"/>
            </w:pPr>
            <w:r w:rsidRPr="003651D9">
              <w:t>2.16.840.1.113883.10.20.22.2.17</w:t>
            </w:r>
          </w:p>
        </w:tc>
        <w:tc>
          <w:tcPr>
            <w:tcW w:w="991" w:type="pct"/>
          </w:tcPr>
          <w:p w14:paraId="74713EF1" w14:textId="77777777" w:rsidR="00C57C6C" w:rsidRPr="003651D9" w:rsidRDefault="00C57C6C" w:rsidP="00036042">
            <w:pPr>
              <w:pStyle w:val="TableEntry"/>
              <w:rPr>
                <w:sz w:val="16"/>
              </w:rPr>
            </w:pPr>
          </w:p>
        </w:tc>
      </w:tr>
      <w:tr w:rsidR="00C57C6C" w:rsidRPr="003651D9" w14:paraId="09DF7A2A" w14:textId="77777777" w:rsidTr="00036042">
        <w:trPr>
          <w:cantSplit/>
        </w:trPr>
        <w:tc>
          <w:tcPr>
            <w:tcW w:w="1336" w:type="pct"/>
            <w:tcBorders>
              <w:bottom w:val="single" w:sz="4" w:space="0" w:color="auto"/>
            </w:tcBorders>
          </w:tcPr>
          <w:p w14:paraId="0F02003E"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Physical Exam Section</w:t>
            </w:r>
          </w:p>
        </w:tc>
        <w:tc>
          <w:tcPr>
            <w:tcW w:w="691" w:type="pct"/>
            <w:tcBorders>
              <w:bottom w:val="single" w:sz="4" w:space="0" w:color="auto"/>
            </w:tcBorders>
          </w:tcPr>
          <w:p w14:paraId="5AD015E6"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7BE50E6A" w14:textId="77777777" w:rsidR="00C57C6C" w:rsidRPr="003651D9" w:rsidRDefault="00C57C6C" w:rsidP="00036042">
            <w:pPr>
              <w:pStyle w:val="TableEntry"/>
            </w:pPr>
          </w:p>
        </w:tc>
        <w:tc>
          <w:tcPr>
            <w:tcW w:w="561" w:type="pct"/>
          </w:tcPr>
          <w:p w14:paraId="1D66EDFF" w14:textId="77777777" w:rsidR="00C57C6C" w:rsidRPr="003651D9" w:rsidRDefault="00C57C6C" w:rsidP="00036042">
            <w:pPr>
              <w:pStyle w:val="TableEntry"/>
            </w:pPr>
            <w:proofErr w:type="gramStart"/>
            <w:r w:rsidRPr="003651D9">
              <w:t>section</w:t>
            </w:r>
            <w:proofErr w:type="gramEnd"/>
          </w:p>
        </w:tc>
        <w:tc>
          <w:tcPr>
            <w:tcW w:w="862" w:type="pct"/>
          </w:tcPr>
          <w:p w14:paraId="10C52249" w14:textId="77777777" w:rsidR="00C57C6C" w:rsidRPr="003651D9" w:rsidRDefault="00C57C6C" w:rsidP="00036042">
            <w:pPr>
              <w:pStyle w:val="TableEntry"/>
            </w:pPr>
            <w:r w:rsidRPr="003651D9">
              <w:t>2.16.840.1.113883.10.20.2.10</w:t>
            </w:r>
          </w:p>
        </w:tc>
        <w:tc>
          <w:tcPr>
            <w:tcW w:w="991" w:type="pct"/>
          </w:tcPr>
          <w:p w14:paraId="75C10B68" w14:textId="77777777" w:rsidR="00C57C6C" w:rsidRPr="003651D9" w:rsidRDefault="00C57C6C" w:rsidP="00036042">
            <w:pPr>
              <w:pStyle w:val="TableEntry"/>
              <w:rPr>
                <w:sz w:val="16"/>
              </w:rPr>
            </w:pPr>
          </w:p>
        </w:tc>
      </w:tr>
      <w:tr w:rsidR="00C57C6C" w:rsidRPr="003651D9" w14:paraId="056A17C4" w14:textId="77777777" w:rsidTr="00036042">
        <w:trPr>
          <w:cantSplit/>
        </w:trPr>
        <w:tc>
          <w:tcPr>
            <w:tcW w:w="1336" w:type="pct"/>
            <w:shd w:val="clear" w:color="auto" w:fill="auto"/>
          </w:tcPr>
          <w:p w14:paraId="5D5E4797" w14:textId="77777777" w:rsidR="00C57C6C" w:rsidRPr="003651D9" w:rsidRDefault="00C57C6C" w:rsidP="00036042">
            <w:pPr>
              <w:pStyle w:val="TableEntry"/>
              <w:rPr>
                <w:szCs w:val="18"/>
              </w:rPr>
            </w:pPr>
            <w:r w:rsidRPr="003651D9">
              <w:rPr>
                <w:szCs w:val="18"/>
              </w:rPr>
              <w:t xml:space="preserve">   Vital Signs</w:t>
            </w:r>
          </w:p>
        </w:tc>
        <w:tc>
          <w:tcPr>
            <w:tcW w:w="691" w:type="pct"/>
          </w:tcPr>
          <w:p w14:paraId="04ED5DC0"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13245D3" w14:textId="77777777" w:rsidR="00C57C6C" w:rsidRPr="003651D9" w:rsidRDefault="00C57C6C" w:rsidP="00036042">
            <w:pPr>
              <w:pStyle w:val="TableEntry"/>
            </w:pPr>
          </w:p>
        </w:tc>
        <w:tc>
          <w:tcPr>
            <w:tcW w:w="561" w:type="pct"/>
          </w:tcPr>
          <w:p w14:paraId="20AD7689" w14:textId="77777777" w:rsidR="00C57C6C" w:rsidRPr="003651D9" w:rsidRDefault="00C57C6C" w:rsidP="00036042">
            <w:pPr>
              <w:pStyle w:val="TableEntry"/>
            </w:pPr>
            <w:proofErr w:type="gramStart"/>
            <w:r w:rsidRPr="003651D9">
              <w:t>section</w:t>
            </w:r>
            <w:proofErr w:type="gramEnd"/>
          </w:p>
        </w:tc>
        <w:tc>
          <w:tcPr>
            <w:tcW w:w="862" w:type="pct"/>
          </w:tcPr>
          <w:p w14:paraId="39A9392A" w14:textId="77777777" w:rsidR="00C57C6C" w:rsidRPr="003651D9" w:rsidRDefault="00C57C6C" w:rsidP="00036042">
            <w:pPr>
              <w:pStyle w:val="TableEntry"/>
            </w:pPr>
            <w:r w:rsidRPr="003651D9">
              <w:t>2.16.840.1.113883.10.20.22.2.4.1</w:t>
            </w:r>
          </w:p>
        </w:tc>
        <w:tc>
          <w:tcPr>
            <w:tcW w:w="991" w:type="pct"/>
          </w:tcPr>
          <w:p w14:paraId="2C02E078" w14:textId="77777777" w:rsidR="00C57C6C" w:rsidRPr="003651D9" w:rsidRDefault="00C57C6C" w:rsidP="00036042">
            <w:pPr>
              <w:pStyle w:val="TableEntry"/>
              <w:rPr>
                <w:sz w:val="16"/>
              </w:rPr>
            </w:pPr>
          </w:p>
        </w:tc>
      </w:tr>
      <w:tr w:rsidR="00C57C6C" w:rsidRPr="003651D9" w14:paraId="746452F6" w14:textId="77777777" w:rsidTr="00036042">
        <w:trPr>
          <w:cantSplit/>
        </w:trPr>
        <w:tc>
          <w:tcPr>
            <w:tcW w:w="1336" w:type="pct"/>
            <w:shd w:val="clear" w:color="auto" w:fill="auto"/>
          </w:tcPr>
          <w:p w14:paraId="521E6835" w14:textId="77777777" w:rsidR="00C57C6C" w:rsidRPr="003651D9" w:rsidRDefault="00C57C6C" w:rsidP="00036042">
            <w:pPr>
              <w:pStyle w:val="TableEntry"/>
              <w:rPr>
                <w:szCs w:val="18"/>
              </w:rPr>
            </w:pPr>
            <w:r w:rsidRPr="003651D9">
              <w:rPr>
                <w:szCs w:val="18"/>
              </w:rPr>
              <w:t xml:space="preserve">      Vital Signs Organizer</w:t>
            </w:r>
          </w:p>
        </w:tc>
        <w:tc>
          <w:tcPr>
            <w:tcW w:w="691" w:type="pct"/>
          </w:tcPr>
          <w:p w14:paraId="7390A752"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0F6FEE7A" w14:textId="77777777" w:rsidR="00C57C6C" w:rsidRPr="003651D9" w:rsidRDefault="00C57C6C" w:rsidP="00036042">
            <w:pPr>
              <w:pStyle w:val="TableEntry"/>
            </w:pPr>
          </w:p>
        </w:tc>
        <w:tc>
          <w:tcPr>
            <w:tcW w:w="561" w:type="pct"/>
          </w:tcPr>
          <w:p w14:paraId="541C7132" w14:textId="77777777" w:rsidR="00C57C6C" w:rsidRPr="003651D9" w:rsidRDefault="00C57C6C" w:rsidP="00036042">
            <w:pPr>
              <w:pStyle w:val="TableEntry"/>
            </w:pPr>
            <w:proofErr w:type="gramStart"/>
            <w:r w:rsidRPr="003651D9">
              <w:t>entry</w:t>
            </w:r>
            <w:proofErr w:type="gramEnd"/>
          </w:p>
        </w:tc>
        <w:tc>
          <w:tcPr>
            <w:tcW w:w="862" w:type="pct"/>
          </w:tcPr>
          <w:p w14:paraId="622F71D0" w14:textId="77777777" w:rsidR="00C57C6C" w:rsidRPr="003651D9" w:rsidRDefault="00C57C6C" w:rsidP="00036042">
            <w:pPr>
              <w:pStyle w:val="TableEntry"/>
            </w:pPr>
            <w:r w:rsidRPr="003651D9">
              <w:t>2.16.840.1.113883.10.20.22.4.26</w:t>
            </w:r>
          </w:p>
        </w:tc>
        <w:tc>
          <w:tcPr>
            <w:tcW w:w="991" w:type="pct"/>
          </w:tcPr>
          <w:p w14:paraId="512E32EB" w14:textId="77777777" w:rsidR="00C57C6C" w:rsidRPr="003651D9" w:rsidRDefault="00C57C6C" w:rsidP="00036042">
            <w:pPr>
              <w:pStyle w:val="TableEntry"/>
              <w:rPr>
                <w:sz w:val="16"/>
              </w:rPr>
            </w:pPr>
          </w:p>
        </w:tc>
      </w:tr>
      <w:tr w:rsidR="00C57C6C" w:rsidRPr="003651D9" w14:paraId="38535FA3" w14:textId="77777777" w:rsidTr="00036042">
        <w:trPr>
          <w:cantSplit/>
        </w:trPr>
        <w:tc>
          <w:tcPr>
            <w:tcW w:w="1336" w:type="pct"/>
            <w:shd w:val="clear" w:color="auto" w:fill="auto"/>
          </w:tcPr>
          <w:p w14:paraId="47CF8F4B" w14:textId="77777777" w:rsidR="00C57C6C" w:rsidRPr="003651D9" w:rsidRDefault="00C57C6C" w:rsidP="00036042">
            <w:pPr>
              <w:pStyle w:val="TableEntry"/>
              <w:rPr>
                <w:szCs w:val="18"/>
              </w:rPr>
            </w:pPr>
            <w:r w:rsidRPr="003651D9">
              <w:rPr>
                <w:szCs w:val="18"/>
              </w:rPr>
              <w:t xml:space="preserve">          Vital Sign Observation</w:t>
            </w:r>
          </w:p>
        </w:tc>
        <w:tc>
          <w:tcPr>
            <w:tcW w:w="691" w:type="pct"/>
          </w:tcPr>
          <w:p w14:paraId="00B907B1" w14:textId="77777777" w:rsidR="00C57C6C" w:rsidRPr="003651D9" w:rsidRDefault="00C57C6C" w:rsidP="00036042">
            <w:pPr>
              <w:pStyle w:val="TableEntry"/>
            </w:pPr>
            <w:proofErr w:type="gramStart"/>
            <w:r w:rsidRPr="003651D9">
              <w:t>R[</w:t>
            </w:r>
            <w:proofErr w:type="gramEnd"/>
            <w:r w:rsidRPr="003651D9">
              <w:t>2..*]</w:t>
            </w:r>
          </w:p>
        </w:tc>
        <w:tc>
          <w:tcPr>
            <w:tcW w:w="559" w:type="pct"/>
          </w:tcPr>
          <w:p w14:paraId="5568C3CD" w14:textId="77777777" w:rsidR="00C57C6C" w:rsidRPr="003651D9" w:rsidRDefault="00C57C6C" w:rsidP="00036042">
            <w:pPr>
              <w:pStyle w:val="TableEntry"/>
            </w:pPr>
          </w:p>
        </w:tc>
        <w:tc>
          <w:tcPr>
            <w:tcW w:w="561" w:type="pct"/>
          </w:tcPr>
          <w:p w14:paraId="2F2C79A6" w14:textId="77777777" w:rsidR="00C57C6C" w:rsidRPr="003651D9" w:rsidRDefault="00C57C6C" w:rsidP="00036042">
            <w:pPr>
              <w:pStyle w:val="TableEntry"/>
            </w:pPr>
            <w:proofErr w:type="gramStart"/>
            <w:r w:rsidRPr="003651D9">
              <w:t>entry</w:t>
            </w:r>
            <w:proofErr w:type="gramEnd"/>
          </w:p>
        </w:tc>
        <w:tc>
          <w:tcPr>
            <w:tcW w:w="862" w:type="pct"/>
          </w:tcPr>
          <w:p w14:paraId="5843A301" w14:textId="77777777" w:rsidR="00C57C6C" w:rsidRPr="003651D9" w:rsidRDefault="00C57C6C" w:rsidP="00036042">
            <w:pPr>
              <w:pStyle w:val="TableEntry"/>
            </w:pPr>
            <w:r w:rsidRPr="003651D9">
              <w:t>2.16.840.1.113883.10.20.22.4.27&gt;</w:t>
            </w:r>
          </w:p>
        </w:tc>
        <w:tc>
          <w:tcPr>
            <w:tcW w:w="991" w:type="pct"/>
          </w:tcPr>
          <w:p w14:paraId="35D14511" w14:textId="77777777" w:rsidR="00C57C6C" w:rsidRPr="003651D9" w:rsidRDefault="00C57C6C" w:rsidP="00036042">
            <w:pPr>
              <w:pStyle w:val="TableEntry"/>
              <w:rPr>
                <w:sz w:val="16"/>
              </w:rPr>
            </w:pPr>
          </w:p>
        </w:tc>
      </w:tr>
    </w:tbl>
    <w:p w14:paraId="7188CE79" w14:textId="77777777" w:rsidR="00C57C6C" w:rsidRPr="003651D9" w:rsidRDefault="00C57C6C" w:rsidP="00C57C6C">
      <w:pPr>
        <w:rPr>
          <w:lang w:eastAsia="x-none"/>
        </w:rPr>
      </w:pPr>
    </w:p>
    <w:p w14:paraId="2865E521"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6813EF7D" w14:textId="77777777" w:rsidR="00C57C6C" w:rsidRPr="003651D9" w:rsidRDefault="00C57C6C" w:rsidP="00C57C6C">
      <w:pPr>
        <w:pStyle w:val="AuthorInstructions"/>
      </w:pPr>
      <w:r w:rsidRPr="003651D9">
        <w:t>&lt;Note that every Conditional element MUST have an explanatory paragraph referenced below</w:t>
      </w:r>
      <w:proofErr w:type="gramStart"/>
      <w:r w:rsidRPr="003651D9">
        <w:t>.&gt;</w:t>
      </w:r>
      <w:proofErr w:type="gramEnd"/>
    </w:p>
    <w:p w14:paraId="5FD779B5"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6864F2C9" w14:textId="77777777" w:rsidR="00C57C6C" w:rsidRPr="003651D9" w:rsidRDefault="00C57C6C" w:rsidP="00C57C6C">
      <w:pPr>
        <w:pStyle w:val="Titolo6"/>
        <w:numPr>
          <w:ilvl w:val="0"/>
          <w:numId w:val="0"/>
        </w:numPr>
        <w:rPr>
          <w:noProof w:val="0"/>
        </w:rPr>
      </w:pPr>
      <w:bookmarkStart w:id="2499" w:name="_Toc345074708"/>
      <w:r w:rsidRPr="003651D9">
        <w:rPr>
          <w:noProof w:val="0"/>
        </w:rPr>
        <w:lastRenderedPageBreak/>
        <w:t>6.3.1.D.5.1 &lt;Template Title name&gt; &lt;Vocabulary Constraint or Condition&gt;</w:t>
      </w:r>
      <w:bookmarkEnd w:id="2499"/>
    </w:p>
    <w:p w14:paraId="03C307A7"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C09441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3A862FED"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w:t>
      </w:r>
      <w:r w:rsidRPr="003651D9">
        <w:rPr>
          <w:rFonts w:eastAsia="Calibri"/>
        </w:rPr>
        <w:tab/>
        <w:t xml:space="preserve"> Cardiac Imaging Procedures.&gt;</w:t>
      </w:r>
    </w:p>
    <w:p w14:paraId="48E95D75" w14:textId="77777777" w:rsidR="00C57C6C" w:rsidRPr="003651D9" w:rsidRDefault="00C57C6C" w:rsidP="00C57C6C">
      <w:pPr>
        <w:pStyle w:val="Titolo6"/>
        <w:numPr>
          <w:ilvl w:val="0"/>
          <w:numId w:val="0"/>
        </w:numPr>
        <w:ind w:left="1152" w:hanging="1152"/>
        <w:rPr>
          <w:noProof w:val="0"/>
        </w:rPr>
      </w:pPr>
      <w:bookmarkStart w:id="2500" w:name="_Toc345074709"/>
      <w:r w:rsidRPr="003651D9">
        <w:rPr>
          <w:noProof w:val="0"/>
        </w:rPr>
        <w:t>6.3.1.D.5.2 &lt;Template Title name&gt; &lt;Vocabulary Constraint or Condition&gt;</w:t>
      </w:r>
      <w:bookmarkEnd w:id="2500"/>
    </w:p>
    <w:p w14:paraId="3BB31A7C"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10BDDBD"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1F467B92"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6DFF56B2" w14:textId="77777777" w:rsidR="00C57C6C" w:rsidRPr="003651D9" w:rsidRDefault="00C57C6C" w:rsidP="00C57C6C">
      <w:pPr>
        <w:pStyle w:val="Corpodeltesto"/>
        <w:rPr>
          <w:rFonts w:eastAsia="Calibri"/>
        </w:rPr>
      </w:pPr>
      <w:r w:rsidRPr="003651D9">
        <w:rPr>
          <w:rFonts w:eastAsia="Calibri"/>
        </w:rPr>
        <w:t>###End Discrete Conformance Format - Document</w:t>
      </w:r>
    </w:p>
    <w:p w14:paraId="77ADCF84" w14:textId="77777777" w:rsidR="00C57C6C" w:rsidRPr="003651D9" w:rsidRDefault="00C57C6C" w:rsidP="00C57C6C">
      <w:pPr>
        <w:pStyle w:val="Corpodeltesto"/>
        <w:rPr>
          <w:lang w:eastAsia="x-none"/>
        </w:rPr>
      </w:pPr>
    </w:p>
    <w:p w14:paraId="61FEE7AC" w14:textId="77777777" w:rsidR="00C57C6C" w:rsidRPr="003651D9" w:rsidRDefault="00C57C6C" w:rsidP="00C57C6C">
      <w:pPr>
        <w:pStyle w:val="Titolo5"/>
        <w:numPr>
          <w:ilvl w:val="0"/>
          <w:numId w:val="0"/>
        </w:numPr>
        <w:rPr>
          <w:noProof w:val="0"/>
        </w:rPr>
      </w:pPr>
      <w:bookmarkStart w:id="2501" w:name="_Toc345074710"/>
      <w:r w:rsidRPr="003651D9">
        <w:rPr>
          <w:noProof w:val="0"/>
        </w:rPr>
        <w:t>6.3.1.D.6 &lt;Document and Acronym Name&gt; Conformance and Example</w:t>
      </w:r>
      <w:bookmarkEnd w:id="2501"/>
    </w:p>
    <w:p w14:paraId="0B0AA0E8" w14:textId="77777777" w:rsidR="00C57C6C" w:rsidRPr="003651D9" w:rsidRDefault="00C57C6C" w:rsidP="00C57C6C">
      <w:pPr>
        <w:pStyle w:val="AuthorInstructions"/>
      </w:pPr>
      <w:r w:rsidRPr="003651D9">
        <w:t>&lt;This section is the same, independent of whether the tabular or discrete conformance formats were chosen</w:t>
      </w:r>
      <w:proofErr w:type="gramStart"/>
      <w:r w:rsidRPr="003651D9">
        <w:t>.&gt;</w:t>
      </w:r>
      <w:proofErr w:type="gramEnd"/>
    </w:p>
    <w:p w14:paraId="31CB9B94" w14:textId="77777777" w:rsidR="00C57C6C" w:rsidRPr="003651D9" w:rsidRDefault="00C57C6C" w:rsidP="00C57C6C">
      <w:pPr>
        <w:pStyle w:val="AuthorInstructions"/>
      </w:pPr>
      <w:r w:rsidRPr="003651D9">
        <w:t xml:space="preserve">&lt;Describe the conformance of this Document in terms of inheritance from other template(s). Use the OIDs of those templates for clarity. A complete example of this document MUST be placed on the IHE ftp server as part of the Public Comment process of a Content Module supplement. </w:t>
      </w:r>
      <w:r w:rsidRPr="00207571">
        <w:rPr>
          <w:highlight w:val="yellow"/>
        </w:rPr>
        <w:t>WHERE ON THE FTP SERVER? The file naming convention for these files should be &lt;Domain Acronym&gt;_&lt;Profile Acronym&gt;_CDA-sample_&lt;version number&gt;.xml&gt;.</w:t>
      </w:r>
    </w:p>
    <w:p w14:paraId="6B1C588D" w14:textId="77777777" w:rsidR="00C57C6C" w:rsidRPr="003651D9" w:rsidRDefault="00C57C6C" w:rsidP="00C57C6C">
      <w:pPr>
        <w:pStyle w:val="Corpodeltesto"/>
      </w:pPr>
      <w:r w:rsidRPr="003651D9">
        <w:t>CDA Release 2.0 documents that conform to the requirements of this document content module shall indicate their conformance by the inclusion of the &lt;</w:t>
      </w:r>
      <w:proofErr w:type="spellStart"/>
      <w:r w:rsidRPr="003651D9">
        <w:t>templateId</w:t>
      </w:r>
      <w:proofErr w:type="spellEnd"/>
      <w:r w:rsidRPr="003651D9">
        <w:t xml:space="preserve">&gt; XML elements in the header of the document. </w:t>
      </w:r>
    </w:p>
    <w:p w14:paraId="397E069E" w14:textId="77777777" w:rsidR="00C57C6C" w:rsidRPr="003651D9" w:rsidRDefault="00C57C6C" w:rsidP="00C57C6C">
      <w:pPr>
        <w:pStyle w:val="Corpodeltesto"/>
        <w:rPr>
          <w:lang w:eastAsia="x-none"/>
        </w:rPr>
      </w:pPr>
      <w:r w:rsidRPr="003651D9">
        <w:t xml:space="preserve">A CDA Document may conform to more than one template. This content module inherits from the </w:t>
      </w:r>
      <w:r w:rsidRPr="003651D9">
        <w:rPr>
          <w:i/>
        </w:rPr>
        <w:t>&lt;template name(s) and template ID(s)&gt;</w:t>
      </w:r>
      <w:r>
        <w:t xml:space="preserve"> </w:t>
      </w:r>
      <w:r w:rsidRPr="003651D9">
        <w:t>&lt;e.g., CDA-PN, 2.16.840.1.113883.10.20.18.1, and the PCC TF Medical Document, 1.3.6.1.4.1.19376.1.5.3.1.1.1,</w:t>
      </w:r>
      <w:r>
        <w:t xml:space="preserve"> </w:t>
      </w:r>
      <w:r w:rsidRPr="003651D9">
        <w:t>content modules&gt;</w:t>
      </w:r>
      <w:r>
        <w:t xml:space="preserve"> </w:t>
      </w:r>
      <w:r w:rsidRPr="003651D9">
        <w:t xml:space="preserve">and so must conform to the requirements of those templates as well this document specification, </w:t>
      </w:r>
      <w:r w:rsidRPr="003651D9">
        <w:rPr>
          <w:i/>
        </w:rPr>
        <w:t>&lt;</w:t>
      </w:r>
      <w:proofErr w:type="spellStart"/>
      <w:r w:rsidRPr="003651D9">
        <w:rPr>
          <w:i/>
        </w:rPr>
        <w:t>templateName</w:t>
      </w:r>
      <w:proofErr w:type="spellEnd"/>
      <w:r w:rsidRPr="003651D9">
        <w:rPr>
          <w:i/>
        </w:rPr>
        <w:t xml:space="preserve"> and </w:t>
      </w:r>
      <w:proofErr w:type="spellStart"/>
      <w:r w:rsidRPr="003651D9">
        <w:rPr>
          <w:i/>
        </w:rPr>
        <w:t>templateID</w:t>
      </w:r>
      <w:proofErr w:type="spellEnd"/>
      <w:r w:rsidRPr="003651D9">
        <w:rPr>
          <w:i/>
        </w:rPr>
        <w:t>&gt;</w:t>
      </w:r>
      <w:r w:rsidRPr="003651D9">
        <w:t xml:space="preserve"> &lt;e.g., Cardiac Imaging Report template, 1.3.6.1.4.1.19376.1.4.1.1.1&gt;. </w:t>
      </w:r>
    </w:p>
    <w:p w14:paraId="32D0BCBB" w14:textId="77777777" w:rsidR="00C57C6C" w:rsidRPr="003651D9" w:rsidRDefault="00C57C6C" w:rsidP="00C57C6C">
      <w:pPr>
        <w:pStyle w:val="Corpodeltesto"/>
        <w:rPr>
          <w:lang w:eastAsia="x-none"/>
        </w:rPr>
      </w:pPr>
      <w:r w:rsidRPr="003651D9">
        <w:t>A complete example</w:t>
      </w:r>
      <w:r w:rsidRPr="003651D9">
        <w:rPr>
          <w:lang w:eastAsia="x-none"/>
        </w:rPr>
        <w:t xml:space="preserve"> of the &lt;Content Module Name and Acronym&gt; Document Content Module is available on the IHE ftp server at: &lt;indicate location here&gt;.</w:t>
      </w:r>
    </w:p>
    <w:p w14:paraId="0CE529E7" w14:textId="77777777" w:rsidR="00C57C6C" w:rsidRPr="003651D9" w:rsidRDefault="00C57C6C" w:rsidP="00C57C6C">
      <w:pPr>
        <w:pStyle w:val="Corpodeltesto"/>
      </w:pPr>
      <w:r w:rsidRPr="003651D9">
        <w:lastRenderedPageBreak/>
        <w:t>Note that this is an example and is meant to be informative and not normative. This example shows the &lt;</w:t>
      </w:r>
      <w:proofErr w:type="spellStart"/>
      <w:r w:rsidRPr="003651D9">
        <w:t>templateId</w:t>
      </w:r>
      <w:proofErr w:type="spellEnd"/>
      <w:r w:rsidRPr="003651D9">
        <w:t xml:space="preserve"> (OIDs)&gt; elements for all of the specified templates.</w:t>
      </w:r>
    </w:p>
    <w:p w14:paraId="4E853FD6" w14:textId="77777777" w:rsidR="00C57C6C" w:rsidRPr="003651D9" w:rsidRDefault="00C57C6C" w:rsidP="00C57C6C">
      <w:pPr>
        <w:pStyle w:val="Corpodeltesto"/>
      </w:pPr>
    </w:p>
    <w:p w14:paraId="68EEC211" w14:textId="77777777" w:rsidR="00C57C6C" w:rsidRPr="003651D9" w:rsidRDefault="00C57C6C" w:rsidP="00C57C6C">
      <w:pPr>
        <w:pStyle w:val="EditorInstructions"/>
      </w:pPr>
      <w:r w:rsidRPr="003651D9">
        <w:t>Add to section 6.3.2 Header Content Modules</w:t>
      </w:r>
    </w:p>
    <w:p w14:paraId="2A97F166" w14:textId="77777777" w:rsidR="00C57C6C" w:rsidRPr="003651D9" w:rsidRDefault="00C57C6C" w:rsidP="00C57C6C">
      <w:pPr>
        <w:pStyle w:val="Titolo2"/>
        <w:numPr>
          <w:ilvl w:val="0"/>
          <w:numId w:val="0"/>
        </w:numPr>
        <w:rPr>
          <w:noProof w:val="0"/>
        </w:rPr>
      </w:pPr>
      <w:bookmarkStart w:id="2502" w:name="_Toc345074711"/>
      <w:r w:rsidRPr="003651D9">
        <w:rPr>
          <w:noProof w:val="0"/>
        </w:rPr>
        <w:t>6.3.2</w:t>
      </w:r>
      <w:r>
        <w:rPr>
          <w:noProof w:val="0"/>
        </w:rPr>
        <w:t xml:space="preserve"> </w:t>
      </w:r>
      <w:r w:rsidRPr="003651D9">
        <w:rPr>
          <w:noProof w:val="0"/>
        </w:rPr>
        <w:t>CDA Header Content Modules</w:t>
      </w:r>
      <w:bookmarkEnd w:id="2502"/>
    </w:p>
    <w:p w14:paraId="2214AD20" w14:textId="77777777" w:rsidR="00C57C6C" w:rsidRPr="003651D9" w:rsidRDefault="00C57C6C" w:rsidP="00C57C6C">
      <w:pPr>
        <w:pStyle w:val="Titolo4"/>
        <w:numPr>
          <w:ilvl w:val="0"/>
          <w:numId w:val="0"/>
        </w:numPr>
        <w:ind w:left="864" w:hanging="864"/>
        <w:rPr>
          <w:noProof w:val="0"/>
        </w:rPr>
      </w:pPr>
      <w:bookmarkStart w:id="2503" w:name="_Toc345074712"/>
      <w:r w:rsidRPr="003651D9">
        <w:rPr>
          <w:noProof w:val="0"/>
        </w:rPr>
        <w:t>6.3.2.H</w:t>
      </w:r>
      <w:r>
        <w:rPr>
          <w:noProof w:val="0"/>
        </w:rPr>
        <w:t xml:space="preserve"> </w:t>
      </w:r>
      <w:r w:rsidRPr="003651D9">
        <w:rPr>
          <w:noProof w:val="0"/>
        </w:rPr>
        <w:t>&lt;Header Element Module Name&gt; Header Content Module</w:t>
      </w:r>
      <w:bookmarkEnd w:id="2503"/>
      <w:r w:rsidRPr="003651D9">
        <w:rPr>
          <w:noProof w:val="0"/>
        </w:rPr>
        <w:t xml:space="preserve"> </w:t>
      </w:r>
    </w:p>
    <w:p w14:paraId="0E425AA7" w14:textId="77777777" w:rsidR="00C57C6C" w:rsidRPr="003651D9" w:rsidRDefault="00C57C6C" w:rsidP="00C57C6C">
      <w:pPr>
        <w:pStyle w:val="AuthorInstructions"/>
      </w:pPr>
      <w:r w:rsidRPr="003651D9">
        <w:t>&lt;Replicate this section/table for as many new Header Elements are added in this supplement</w:t>
      </w:r>
      <w:proofErr w:type="gramStart"/>
      <w:r w:rsidRPr="003651D9">
        <w:t>.&gt;</w:t>
      </w:r>
      <w:proofErr w:type="gramEnd"/>
    </w:p>
    <w:p w14:paraId="229C6AB9" w14:textId="77777777" w:rsidR="00C57C6C" w:rsidRPr="003651D9" w:rsidRDefault="00C57C6C" w:rsidP="00C57C6C">
      <w:pPr>
        <w:pStyle w:val="AuthorInstructions"/>
      </w:pPr>
      <w:r w:rsidRPr="003651D9">
        <w:t>###Begin Tabular Format - Header</w:t>
      </w:r>
    </w:p>
    <w:p w14:paraId="65B6FB92" w14:textId="77777777" w:rsidR="00C57C6C" w:rsidRPr="003651D9" w:rsidRDefault="00C57C6C" w:rsidP="00C57C6C">
      <w:pPr>
        <w:pStyle w:val="AuthorInstructions"/>
      </w:pPr>
      <w:r w:rsidRPr="003651D9">
        <w:t>&lt;Either the Parent Template OR the Header Element may constrain this Header Element, not both. One should be “N/A”</w:t>
      </w:r>
      <w:proofErr w:type="gramStart"/>
      <w:r w:rsidRPr="003651D9">
        <w:t>.&gt;</w:t>
      </w:r>
      <w:proofErr w:type="gramEnd"/>
    </w:p>
    <w:p w14:paraId="37DDEB01" w14:textId="77777777" w:rsidR="00C57C6C" w:rsidRPr="003651D9" w:rsidRDefault="00C57C6C" w:rsidP="00C57C6C">
      <w:pPr>
        <w:pStyle w:val="AuthorInstructions"/>
      </w:pPr>
      <w:r w:rsidRPr="003651D9">
        <w:t>&lt;The values in the column “Participations and Act Relationships” must come from the defined terms in the CDA schema. See the IHE Technical Frameworks General Introduction, Appendix E, CDA Conventions</w:t>
      </w:r>
      <w:proofErr w:type="gramStart"/>
      <w:r w:rsidRPr="003651D9">
        <w:t>.&gt;</w:t>
      </w:r>
      <w:proofErr w:type="gramEnd"/>
    </w:p>
    <w:p w14:paraId="578D4C78" w14:textId="77777777" w:rsidR="00C57C6C" w:rsidRPr="003651D9" w:rsidRDefault="00C57C6C" w:rsidP="00C57C6C">
      <w:pPr>
        <w:pStyle w:val="Corpodeltesto"/>
        <w:rPr>
          <w:i/>
          <w:lang w:eastAsia="x-none"/>
        </w:rPr>
      </w:pPr>
    </w:p>
    <w:p w14:paraId="62BB7FE4"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Table 6.3.2.H-1 &lt;Content Module Name (Acronym)&gt; Header</w:t>
      </w:r>
      <w:r>
        <w:rPr>
          <w:rFonts w:ascii="Arial" w:hAnsi="Arial"/>
          <w:b/>
          <w:sz w:val="22"/>
        </w:rPr>
        <w:t xml:space="preserve"> </w:t>
      </w:r>
    </w:p>
    <w:tbl>
      <w:tblPr>
        <w:tblW w:w="5001" w:type="pct"/>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822"/>
        <w:gridCol w:w="1533"/>
        <w:gridCol w:w="2431"/>
        <w:gridCol w:w="2431"/>
        <w:gridCol w:w="1170"/>
        <w:gridCol w:w="990"/>
        <w:gridCol w:w="15"/>
      </w:tblGrid>
      <w:tr w:rsidR="00C57C6C" w:rsidRPr="003651D9" w14:paraId="637AA1E6"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E264809" w14:textId="77777777" w:rsidR="00C57C6C" w:rsidRPr="003651D9" w:rsidRDefault="00C57C6C" w:rsidP="00036042">
            <w:pPr>
              <w:pStyle w:val="TableEntryHeader"/>
            </w:pPr>
            <w:r w:rsidRPr="003651D9">
              <w:t>Template Name</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2DA664ED" w14:textId="77777777" w:rsidR="00C57C6C" w:rsidRPr="003651D9" w:rsidRDefault="00C57C6C" w:rsidP="00036042">
            <w:pPr>
              <w:pStyle w:val="TableEntry"/>
            </w:pPr>
            <w:r w:rsidRPr="003651D9">
              <w:t>&lt;Template Name&gt;</w:t>
            </w:r>
          </w:p>
        </w:tc>
      </w:tr>
      <w:tr w:rsidR="00C57C6C" w:rsidRPr="003651D9" w14:paraId="499B29F8"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2A1F188" w14:textId="77777777" w:rsidR="00C57C6C" w:rsidRPr="003651D9" w:rsidRDefault="00C57C6C" w:rsidP="00036042">
            <w:pPr>
              <w:pStyle w:val="TableEntryHeader"/>
            </w:pPr>
            <w:r w:rsidRPr="003651D9">
              <w:t xml:space="preserve">Template ID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49BBEDB6"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650517D4"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0A5FA8A" w14:textId="77777777" w:rsidR="00C57C6C" w:rsidRPr="003651D9" w:rsidRDefault="00C57C6C" w:rsidP="00036042">
            <w:pPr>
              <w:pStyle w:val="TableEntryHeader"/>
            </w:pPr>
            <w:r w:rsidRPr="003651D9">
              <w:t xml:space="preserve">Parent Template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A896C1A" w14:textId="77777777" w:rsidR="00C57C6C" w:rsidRPr="003651D9" w:rsidRDefault="00C57C6C" w:rsidP="00036042">
            <w:pPr>
              <w:pStyle w:val="TableEntry"/>
            </w:pPr>
            <w:r w:rsidRPr="003651D9">
              <w:t xml:space="preserve">&lt;Name and </w:t>
            </w:r>
            <w:proofErr w:type="spellStart"/>
            <w:r w:rsidRPr="003651D9">
              <w:t>oid</w:t>
            </w:r>
            <w:proofErr w:type="spellEnd"/>
            <w:r w:rsidRPr="003651D9">
              <w:t xml:space="preserve"> of parent template</w:t>
            </w:r>
            <w:r>
              <w:t xml:space="preserve"> </w:t>
            </w:r>
            <w:r w:rsidRPr="003651D9">
              <w:t>or N/A&gt;</w:t>
            </w:r>
            <w:r>
              <w:t xml:space="preserve"> </w:t>
            </w:r>
          </w:p>
        </w:tc>
      </w:tr>
      <w:tr w:rsidR="00C57C6C" w:rsidRPr="003651D9" w14:paraId="5D805BE2"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701FEC" w14:textId="77777777" w:rsidR="00C57C6C" w:rsidRPr="003651D9" w:rsidRDefault="00C57C6C" w:rsidP="00036042">
            <w:pPr>
              <w:pStyle w:val="TableEntryHeader"/>
            </w:pPr>
            <w:r w:rsidRPr="003651D9">
              <w:t>Header Element</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B855688" w14:textId="77777777" w:rsidR="00C57C6C" w:rsidRPr="003651D9" w:rsidRDefault="00C57C6C" w:rsidP="00036042">
            <w:pPr>
              <w:pStyle w:val="TableEntry"/>
            </w:pPr>
            <w:r w:rsidRPr="003651D9">
              <w:t xml:space="preserve">&lt;CDA Header Elements participant or </w:t>
            </w:r>
            <w:proofErr w:type="spellStart"/>
            <w:r w:rsidRPr="003651D9">
              <w:t>componentOf</w:t>
            </w:r>
            <w:proofErr w:type="spellEnd"/>
            <w:r w:rsidRPr="003651D9">
              <w:t xml:space="preserve"> or N/A&gt;</w:t>
            </w:r>
          </w:p>
          <w:p w14:paraId="25558948" w14:textId="77777777" w:rsidR="00C57C6C" w:rsidRPr="003651D9" w:rsidRDefault="00C57C6C" w:rsidP="00036042">
            <w:pPr>
              <w:pStyle w:val="TableEntry"/>
            </w:pPr>
            <w:proofErr w:type="gramStart"/>
            <w:r w:rsidRPr="003651D9">
              <w:t>e</w:t>
            </w:r>
            <w:proofErr w:type="gramEnd"/>
            <w:r w:rsidRPr="003651D9">
              <w:t xml:space="preserve">.g., </w:t>
            </w:r>
            <w:proofErr w:type="spellStart"/>
            <w:r w:rsidRPr="003651D9">
              <w:t>componentOf</w:t>
            </w:r>
            <w:proofErr w:type="spellEnd"/>
            <w:r w:rsidRPr="003651D9">
              <w:t xml:space="preserve"> / </w:t>
            </w:r>
            <w:proofErr w:type="spellStart"/>
            <w:r w:rsidRPr="003651D9">
              <w:t>encompassingEncounter</w:t>
            </w:r>
            <w:proofErr w:type="spellEnd"/>
            <w:r>
              <w:t xml:space="preserve"> </w:t>
            </w:r>
          </w:p>
        </w:tc>
      </w:tr>
      <w:tr w:rsidR="00C57C6C" w:rsidRPr="003651D9" w14:paraId="38B8AD19"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051C6F1" w14:textId="77777777" w:rsidR="00C57C6C" w:rsidRPr="003651D9" w:rsidRDefault="00C57C6C" w:rsidP="00036042">
            <w:pPr>
              <w:pStyle w:val="TableEntryHeader"/>
            </w:pPr>
            <w:r w:rsidRPr="003651D9">
              <w:t xml:space="preserve">General Description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7C49DD38"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 Short paragraph at most</w:t>
            </w:r>
            <w:proofErr w:type="gramStart"/>
            <w:r w:rsidRPr="003651D9">
              <w:t>.&gt;</w:t>
            </w:r>
            <w:proofErr w:type="gramEnd"/>
          </w:p>
        </w:tc>
      </w:tr>
      <w:tr w:rsidR="00C57C6C" w:rsidRPr="003651D9" w14:paraId="695B5081"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E6E6E6"/>
            <w:vAlign w:val="center"/>
          </w:tcPr>
          <w:p w14:paraId="1FD56662" w14:textId="77777777" w:rsidR="00C57C6C" w:rsidRPr="003651D9" w:rsidRDefault="00C57C6C" w:rsidP="00036042">
            <w:pPr>
              <w:pStyle w:val="TableEntryHeader"/>
            </w:pPr>
            <w:r w:rsidRPr="003651D9">
              <w:t>Opt and Card</w:t>
            </w:r>
          </w:p>
        </w:tc>
        <w:tc>
          <w:tcPr>
            <w:tcW w:w="816" w:type="pct"/>
            <w:tcBorders>
              <w:top w:val="single" w:sz="4" w:space="0" w:color="auto"/>
              <w:left w:val="single" w:sz="4" w:space="0" w:color="auto"/>
              <w:bottom w:val="single" w:sz="4" w:space="0" w:color="auto"/>
              <w:right w:val="single" w:sz="4" w:space="0" w:color="auto"/>
            </w:tcBorders>
            <w:shd w:val="clear" w:color="auto" w:fill="E6E6E6"/>
            <w:vAlign w:val="center"/>
          </w:tcPr>
          <w:p w14:paraId="58C59052" w14:textId="77777777" w:rsidR="00C57C6C" w:rsidRPr="003651D9" w:rsidRDefault="00C57C6C" w:rsidP="00036042">
            <w:pPr>
              <w:pStyle w:val="TableEntryHeader"/>
            </w:pPr>
            <w:r w:rsidRPr="003651D9">
              <w:t>Participation/ Act Relationship</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E3E8803" w14:textId="77777777" w:rsidR="00C57C6C" w:rsidRPr="003651D9" w:rsidRDefault="00C57C6C" w:rsidP="00036042">
            <w:pPr>
              <w:pStyle w:val="TableEntryHeader"/>
            </w:pPr>
            <w:r w:rsidRPr="003651D9">
              <w:t xml:space="preserve">Description </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FF495FC" w14:textId="77777777" w:rsidR="00C57C6C" w:rsidRPr="003651D9" w:rsidRDefault="00C57C6C" w:rsidP="00036042">
            <w:pPr>
              <w:pStyle w:val="TableEntryHeader"/>
            </w:pPr>
            <w:r w:rsidRPr="003651D9">
              <w:t xml:space="preserve">Template </w:t>
            </w:r>
          </w:p>
        </w:tc>
        <w:tc>
          <w:tcPr>
            <w:tcW w:w="623" w:type="pct"/>
            <w:tcBorders>
              <w:top w:val="single" w:sz="4" w:space="0" w:color="auto"/>
              <w:left w:val="single" w:sz="4" w:space="0" w:color="auto"/>
              <w:bottom w:val="single" w:sz="4" w:space="0" w:color="auto"/>
              <w:right w:val="single" w:sz="4" w:space="0" w:color="auto"/>
            </w:tcBorders>
            <w:shd w:val="clear" w:color="auto" w:fill="E6E6E6"/>
            <w:vAlign w:val="center"/>
          </w:tcPr>
          <w:p w14:paraId="552AB58B" w14:textId="77777777" w:rsidR="00C57C6C" w:rsidRPr="003651D9" w:rsidRDefault="00C57C6C" w:rsidP="00036042">
            <w:pPr>
              <w:pStyle w:val="TableEntryHeader"/>
            </w:pPr>
            <w:r w:rsidRPr="003651D9">
              <w:t>Specification Document</w:t>
            </w:r>
          </w:p>
        </w:tc>
        <w:tc>
          <w:tcPr>
            <w:tcW w:w="527" w:type="pct"/>
            <w:tcBorders>
              <w:top w:val="single" w:sz="4" w:space="0" w:color="auto"/>
              <w:left w:val="single" w:sz="4" w:space="0" w:color="auto"/>
              <w:bottom w:val="single" w:sz="4" w:space="0" w:color="auto"/>
              <w:right w:val="single" w:sz="4" w:space="0" w:color="auto"/>
            </w:tcBorders>
            <w:shd w:val="clear" w:color="auto" w:fill="E4E4E4"/>
            <w:vAlign w:val="center"/>
          </w:tcPr>
          <w:p w14:paraId="62837CE5" w14:textId="77777777" w:rsidR="00C57C6C" w:rsidRPr="003651D9" w:rsidRDefault="00C57C6C" w:rsidP="00036042">
            <w:pPr>
              <w:pStyle w:val="TableEntryHeader"/>
            </w:pPr>
            <w:r w:rsidRPr="003651D9">
              <w:t>Vocabulary Con-</w:t>
            </w:r>
            <w:proofErr w:type="spellStart"/>
            <w:r w:rsidRPr="003651D9">
              <w:t>straint</w:t>
            </w:r>
            <w:proofErr w:type="spellEnd"/>
          </w:p>
        </w:tc>
      </w:tr>
      <w:tr w:rsidR="00C57C6C" w:rsidRPr="003651D9" w14:paraId="27D9AA4A"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F2C539B" w14:textId="77777777" w:rsidR="00C57C6C" w:rsidRPr="003651D9" w:rsidRDefault="00C57C6C" w:rsidP="00036042">
            <w:pPr>
              <w:pStyle w:val="TableEntry"/>
            </w:pPr>
            <w:proofErr w:type="gramStart"/>
            <w:r w:rsidRPr="003651D9">
              <w:t>x</w:t>
            </w:r>
            <w:proofErr w:type="gramEnd"/>
            <w:r w:rsidRPr="003651D9">
              <w:t xml:space="preserve"> [?..?]</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904CFC" w14:textId="77777777" w:rsidR="00C57C6C" w:rsidRPr="003651D9" w:rsidRDefault="00C57C6C" w:rsidP="00036042">
            <w:pPr>
              <w:pStyle w:val="TableEntry"/>
            </w:pPr>
            <w:r w:rsidRPr="003651D9">
              <w:t>&lt;</w:t>
            </w:r>
            <w:proofErr w:type="gramStart"/>
            <w:r w:rsidRPr="003651D9">
              <w:t>select</w:t>
            </w:r>
            <w:proofErr w:type="gramEnd"/>
            <w:r w:rsidRPr="003651D9">
              <w:t xml:space="preserve"> from defined part /act relationship terms; App E&gt;</w:t>
            </w:r>
          </w:p>
        </w:tc>
        <w:tc>
          <w:tcPr>
            <w:tcW w:w="1294" w:type="pct"/>
            <w:tcBorders>
              <w:top w:val="single" w:sz="4" w:space="0" w:color="auto"/>
              <w:left w:val="single" w:sz="4" w:space="0" w:color="auto"/>
              <w:bottom w:val="single" w:sz="4" w:space="0" w:color="auto"/>
              <w:right w:val="single" w:sz="4" w:space="0" w:color="auto"/>
            </w:tcBorders>
            <w:vAlign w:val="center"/>
          </w:tcPr>
          <w:p w14:paraId="44E613C6" w14:textId="77777777" w:rsidR="00C57C6C" w:rsidRPr="003651D9" w:rsidRDefault="00C57C6C" w:rsidP="00036042">
            <w:pPr>
              <w:pStyle w:val="TableEntry"/>
            </w:pPr>
            <w:r w:rsidRPr="003651D9">
              <w:t>&lt;Header Content description name&gt;</w:t>
            </w:r>
          </w:p>
        </w:tc>
        <w:tc>
          <w:tcPr>
            <w:tcW w:w="1294" w:type="pct"/>
            <w:tcBorders>
              <w:top w:val="single" w:sz="4" w:space="0" w:color="auto"/>
              <w:left w:val="single" w:sz="4" w:space="0" w:color="auto"/>
              <w:bottom w:val="single" w:sz="4" w:space="0" w:color="auto"/>
              <w:right w:val="single" w:sz="4" w:space="0" w:color="auto"/>
            </w:tcBorders>
            <w:vAlign w:val="center"/>
          </w:tcPr>
          <w:p w14:paraId="49915D8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623" w:type="pct"/>
            <w:tcBorders>
              <w:top w:val="single" w:sz="4" w:space="0" w:color="auto"/>
              <w:left w:val="single" w:sz="4" w:space="0" w:color="auto"/>
              <w:bottom w:val="single" w:sz="4" w:space="0" w:color="auto"/>
              <w:right w:val="single" w:sz="4" w:space="0" w:color="auto"/>
            </w:tcBorders>
            <w:vAlign w:val="center"/>
          </w:tcPr>
          <w:p w14:paraId="68BF0D7D" w14:textId="77777777" w:rsidR="00C57C6C" w:rsidRPr="003651D9" w:rsidRDefault="00C57C6C" w:rsidP="00036042">
            <w:pPr>
              <w:pStyle w:val="TableEntry"/>
            </w:pPr>
            <w:r w:rsidRPr="003651D9">
              <w:t>&lt;</w:t>
            </w:r>
            <w:proofErr w:type="gramStart"/>
            <w:r w:rsidRPr="003651D9">
              <w:t>document</w:t>
            </w:r>
            <w:proofErr w:type="gramEnd"/>
            <w:r w:rsidRPr="003651D9">
              <w:t xml:space="preserve"> reference, if applicable&gt;</w:t>
            </w:r>
          </w:p>
        </w:tc>
        <w:tc>
          <w:tcPr>
            <w:tcW w:w="527" w:type="pct"/>
            <w:tcBorders>
              <w:top w:val="single" w:sz="4" w:space="0" w:color="auto"/>
              <w:left w:val="single" w:sz="4" w:space="0" w:color="auto"/>
              <w:bottom w:val="single" w:sz="4" w:space="0" w:color="auto"/>
              <w:right w:val="single" w:sz="4" w:space="0" w:color="auto"/>
            </w:tcBorders>
            <w:vAlign w:val="center"/>
          </w:tcPr>
          <w:p w14:paraId="04756CC0" w14:textId="77777777" w:rsidR="00C57C6C" w:rsidRPr="003651D9" w:rsidRDefault="00C57C6C" w:rsidP="00036042">
            <w:pPr>
              <w:pStyle w:val="TableEntry"/>
            </w:pPr>
            <w:r w:rsidRPr="003651D9">
              <w:t>&lt;Vocab constraint, if applicable&gt;</w:t>
            </w:r>
          </w:p>
        </w:tc>
      </w:tr>
      <w:tr w:rsidR="00C57C6C" w:rsidRPr="003651D9" w14:paraId="65C85263"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466969F" w14:textId="77777777" w:rsidR="00C57C6C" w:rsidRPr="003651D9" w:rsidRDefault="00C57C6C" w:rsidP="00036042">
            <w:pPr>
              <w:pStyle w:val="TableEntry"/>
            </w:pP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4EAD456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684B582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2D80C52D"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40192B5C" w14:textId="77777777" w:rsidR="00C57C6C" w:rsidRPr="003651D9" w:rsidRDefault="00C57C6C" w:rsidP="00036042">
            <w:pPr>
              <w:pStyle w:val="TableEntry"/>
            </w:pPr>
          </w:p>
        </w:tc>
        <w:tc>
          <w:tcPr>
            <w:tcW w:w="527" w:type="pct"/>
            <w:tcBorders>
              <w:top w:val="single" w:sz="4" w:space="0" w:color="auto"/>
              <w:left w:val="single" w:sz="4" w:space="0" w:color="auto"/>
              <w:bottom w:val="single" w:sz="4" w:space="0" w:color="auto"/>
              <w:right w:val="single" w:sz="4" w:space="0" w:color="auto"/>
            </w:tcBorders>
            <w:vAlign w:val="center"/>
          </w:tcPr>
          <w:p w14:paraId="20A1445C" w14:textId="77777777" w:rsidR="00C57C6C" w:rsidRPr="003651D9" w:rsidRDefault="00C57C6C" w:rsidP="00036042">
            <w:pPr>
              <w:pStyle w:val="TableEntry"/>
            </w:pPr>
          </w:p>
        </w:tc>
      </w:tr>
      <w:tr w:rsidR="00C57C6C" w:rsidRPr="003651D9" w14:paraId="53D4FAC5"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510D9F6B"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A9A497" w14:textId="77777777" w:rsidR="00C57C6C" w:rsidRPr="003651D9" w:rsidRDefault="00C57C6C" w:rsidP="00036042">
            <w:pPr>
              <w:pStyle w:val="TableEntry"/>
            </w:pPr>
            <w:r w:rsidRPr="003651D9">
              <w:t>RESP</w:t>
            </w:r>
          </w:p>
        </w:tc>
        <w:tc>
          <w:tcPr>
            <w:tcW w:w="1294" w:type="pct"/>
            <w:tcBorders>
              <w:top w:val="single" w:sz="4" w:space="0" w:color="auto"/>
              <w:left w:val="single" w:sz="4" w:space="0" w:color="auto"/>
              <w:bottom w:val="single" w:sz="4" w:space="0" w:color="auto"/>
              <w:right w:val="single" w:sz="4" w:space="0" w:color="auto"/>
            </w:tcBorders>
            <w:vAlign w:val="center"/>
          </w:tcPr>
          <w:p w14:paraId="111BEABB" w14:textId="77777777" w:rsidR="00C57C6C" w:rsidRPr="003651D9" w:rsidRDefault="00C57C6C" w:rsidP="00036042">
            <w:pPr>
              <w:pStyle w:val="TableEntry"/>
            </w:pPr>
            <w:r w:rsidRPr="003651D9">
              <w:t>Responsible Party</w:t>
            </w:r>
          </w:p>
        </w:tc>
        <w:tc>
          <w:tcPr>
            <w:tcW w:w="1294" w:type="pct"/>
            <w:tcBorders>
              <w:top w:val="single" w:sz="4" w:space="0" w:color="auto"/>
              <w:left w:val="single" w:sz="4" w:space="0" w:color="auto"/>
              <w:bottom w:val="single" w:sz="4" w:space="0" w:color="auto"/>
              <w:right w:val="single" w:sz="4" w:space="0" w:color="auto"/>
            </w:tcBorders>
            <w:vAlign w:val="center"/>
          </w:tcPr>
          <w:p w14:paraId="7708D269"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287CF51D" w14:textId="77777777" w:rsidR="00C57C6C" w:rsidRPr="003651D9" w:rsidRDefault="00C57C6C" w:rsidP="00036042">
            <w:pPr>
              <w:pStyle w:val="TableEntry"/>
            </w:pPr>
            <w:r w:rsidRPr="003651D9">
              <w:t>CARD TF-3: 6.3.2.H.1&gt;</w:t>
            </w:r>
          </w:p>
        </w:tc>
        <w:tc>
          <w:tcPr>
            <w:tcW w:w="527" w:type="pct"/>
            <w:tcBorders>
              <w:top w:val="single" w:sz="4" w:space="0" w:color="auto"/>
              <w:left w:val="single" w:sz="4" w:space="0" w:color="auto"/>
              <w:bottom w:val="single" w:sz="4" w:space="0" w:color="auto"/>
              <w:right w:val="single" w:sz="4" w:space="0" w:color="auto"/>
            </w:tcBorders>
            <w:vAlign w:val="center"/>
          </w:tcPr>
          <w:p w14:paraId="5CD433D3" w14:textId="77777777" w:rsidR="00C57C6C" w:rsidRPr="003651D9" w:rsidRDefault="00C57C6C" w:rsidP="00036042">
            <w:pPr>
              <w:pStyle w:val="TableEntry"/>
            </w:pPr>
          </w:p>
        </w:tc>
      </w:tr>
      <w:tr w:rsidR="00C57C6C" w:rsidRPr="003651D9" w14:paraId="69657696" w14:textId="77777777" w:rsidTr="00036042">
        <w:trPr>
          <w:gridAfter w:val="1"/>
          <w:wAfter w:w="8" w:type="pct"/>
        </w:trPr>
        <w:tc>
          <w:tcPr>
            <w:tcW w:w="438" w:type="pct"/>
            <w:tcBorders>
              <w:top w:val="single" w:sz="4" w:space="0" w:color="auto"/>
              <w:left w:val="single" w:sz="6" w:space="0" w:color="000000"/>
              <w:bottom w:val="single" w:sz="6" w:space="0" w:color="000000"/>
              <w:right w:val="single" w:sz="6" w:space="0" w:color="000000"/>
            </w:tcBorders>
            <w:shd w:val="clear" w:color="auto" w:fill="auto"/>
            <w:vAlign w:val="center"/>
          </w:tcPr>
          <w:p w14:paraId="2CA53E98"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6" w:space="0" w:color="000000"/>
              <w:bottom w:val="single" w:sz="6" w:space="0" w:color="000000"/>
              <w:right w:val="single" w:sz="6" w:space="0" w:color="000000"/>
            </w:tcBorders>
            <w:shd w:val="clear" w:color="auto" w:fill="auto"/>
            <w:vAlign w:val="center"/>
          </w:tcPr>
          <w:p w14:paraId="5A5F1DB1" w14:textId="77777777" w:rsidR="00C57C6C" w:rsidRPr="003651D9" w:rsidRDefault="00C57C6C" w:rsidP="00036042">
            <w:pPr>
              <w:pStyle w:val="TableEntry"/>
            </w:pPr>
            <w:r w:rsidRPr="003651D9">
              <w:t>LOC</w:t>
            </w:r>
          </w:p>
        </w:tc>
        <w:tc>
          <w:tcPr>
            <w:tcW w:w="1294" w:type="pct"/>
            <w:tcBorders>
              <w:top w:val="single" w:sz="4" w:space="0" w:color="auto"/>
              <w:left w:val="single" w:sz="6" w:space="0" w:color="000000"/>
              <w:bottom w:val="single" w:sz="6" w:space="0" w:color="000000"/>
              <w:right w:val="single" w:sz="6" w:space="0" w:color="000000"/>
            </w:tcBorders>
            <w:vAlign w:val="center"/>
          </w:tcPr>
          <w:p w14:paraId="0E02EC4A" w14:textId="77777777" w:rsidR="00C57C6C" w:rsidRPr="003651D9" w:rsidRDefault="00C57C6C" w:rsidP="00036042">
            <w:pPr>
              <w:pStyle w:val="TableEntry"/>
            </w:pPr>
            <w:r w:rsidRPr="003651D9">
              <w:t xml:space="preserve"> Health Care Facility</w:t>
            </w:r>
          </w:p>
        </w:tc>
        <w:tc>
          <w:tcPr>
            <w:tcW w:w="1294" w:type="pct"/>
            <w:tcBorders>
              <w:top w:val="single" w:sz="4" w:space="0" w:color="auto"/>
              <w:left w:val="single" w:sz="6" w:space="0" w:color="000000"/>
              <w:bottom w:val="single" w:sz="6" w:space="0" w:color="000000"/>
              <w:right w:val="single" w:sz="6" w:space="0" w:color="000000"/>
            </w:tcBorders>
            <w:vAlign w:val="center"/>
          </w:tcPr>
          <w:p w14:paraId="212F9652" w14:textId="77777777" w:rsidR="00C57C6C" w:rsidRPr="003651D9" w:rsidRDefault="00C57C6C" w:rsidP="00036042">
            <w:pPr>
              <w:pStyle w:val="TableEntry"/>
            </w:pPr>
          </w:p>
        </w:tc>
        <w:tc>
          <w:tcPr>
            <w:tcW w:w="623" w:type="pct"/>
            <w:tcBorders>
              <w:top w:val="single" w:sz="4" w:space="0" w:color="auto"/>
              <w:left w:val="single" w:sz="6" w:space="0" w:color="000000"/>
              <w:bottom w:val="single" w:sz="6" w:space="0" w:color="000000"/>
              <w:right w:val="single" w:sz="6" w:space="0" w:color="000000"/>
            </w:tcBorders>
            <w:vAlign w:val="center"/>
          </w:tcPr>
          <w:p w14:paraId="39A68D8C" w14:textId="77777777" w:rsidR="00C57C6C" w:rsidRPr="003651D9" w:rsidRDefault="00C57C6C" w:rsidP="00036042">
            <w:pPr>
              <w:pStyle w:val="TableEntry"/>
            </w:pPr>
            <w:r w:rsidRPr="003651D9">
              <w:t>CARD TF-3: 6.3.2.H.2&gt;</w:t>
            </w:r>
          </w:p>
        </w:tc>
        <w:tc>
          <w:tcPr>
            <w:tcW w:w="527" w:type="pct"/>
            <w:tcBorders>
              <w:top w:val="single" w:sz="4" w:space="0" w:color="auto"/>
              <w:left w:val="single" w:sz="6" w:space="0" w:color="000000"/>
              <w:bottom w:val="single" w:sz="6" w:space="0" w:color="000000"/>
              <w:right w:val="single" w:sz="6" w:space="0" w:color="000000"/>
            </w:tcBorders>
            <w:vAlign w:val="center"/>
          </w:tcPr>
          <w:p w14:paraId="459111D2" w14:textId="77777777" w:rsidR="00C57C6C" w:rsidRPr="003651D9" w:rsidRDefault="00C57C6C" w:rsidP="00036042">
            <w:pPr>
              <w:pStyle w:val="TableEntry"/>
            </w:pPr>
          </w:p>
        </w:tc>
      </w:tr>
      <w:tr w:rsidR="00C57C6C" w:rsidRPr="003651D9" w14:paraId="44A4A040"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483356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68A4933F" w14:textId="77777777" w:rsidR="00C57C6C" w:rsidRPr="003651D9" w:rsidRDefault="00C57C6C" w:rsidP="00036042">
            <w:pPr>
              <w:pStyle w:val="TableEntry"/>
            </w:pPr>
            <w:r w:rsidRPr="003651D9">
              <w:t>REF</w:t>
            </w:r>
          </w:p>
        </w:tc>
        <w:tc>
          <w:tcPr>
            <w:tcW w:w="1294" w:type="pct"/>
            <w:tcBorders>
              <w:top w:val="single" w:sz="6" w:space="0" w:color="000000"/>
              <w:left w:val="single" w:sz="6" w:space="0" w:color="000000"/>
              <w:bottom w:val="single" w:sz="6" w:space="0" w:color="000000"/>
              <w:right w:val="single" w:sz="6" w:space="0" w:color="000000"/>
            </w:tcBorders>
            <w:vAlign w:val="center"/>
          </w:tcPr>
          <w:p w14:paraId="0CB1C835" w14:textId="77777777" w:rsidR="00C57C6C" w:rsidRPr="003651D9" w:rsidRDefault="00C57C6C" w:rsidP="00036042">
            <w:pPr>
              <w:pStyle w:val="TableEntry"/>
            </w:pPr>
            <w:r w:rsidRPr="003651D9">
              <w:t>Referring Provider</w:t>
            </w:r>
          </w:p>
        </w:tc>
        <w:tc>
          <w:tcPr>
            <w:tcW w:w="1294" w:type="pct"/>
            <w:tcBorders>
              <w:top w:val="single" w:sz="6" w:space="0" w:color="000000"/>
              <w:left w:val="single" w:sz="6" w:space="0" w:color="000000"/>
              <w:bottom w:val="single" w:sz="6" w:space="0" w:color="000000"/>
              <w:right w:val="single" w:sz="6" w:space="0" w:color="000000"/>
            </w:tcBorders>
            <w:vAlign w:val="center"/>
          </w:tcPr>
          <w:p w14:paraId="1B5A5772" w14:textId="77777777" w:rsidR="00C57C6C" w:rsidRPr="003651D9" w:rsidRDefault="00C57C6C" w:rsidP="00036042">
            <w:pPr>
              <w:pStyle w:val="TableEntry"/>
            </w:pPr>
          </w:p>
        </w:tc>
        <w:tc>
          <w:tcPr>
            <w:tcW w:w="623" w:type="pct"/>
            <w:tcBorders>
              <w:top w:val="single" w:sz="6" w:space="0" w:color="000000"/>
              <w:left w:val="single" w:sz="6" w:space="0" w:color="000000"/>
              <w:bottom w:val="single" w:sz="6" w:space="0" w:color="000000"/>
              <w:right w:val="single" w:sz="6" w:space="0" w:color="000000"/>
            </w:tcBorders>
            <w:vAlign w:val="center"/>
          </w:tcPr>
          <w:p w14:paraId="73D9811C" w14:textId="77777777" w:rsidR="00C57C6C" w:rsidRPr="003651D9" w:rsidRDefault="00C57C6C" w:rsidP="00036042">
            <w:pPr>
              <w:pStyle w:val="TableEntry"/>
            </w:pPr>
            <w:r w:rsidRPr="003651D9">
              <w:t>CARD TF-3: 6.3.2.H.3&gt;</w:t>
            </w:r>
          </w:p>
        </w:tc>
        <w:tc>
          <w:tcPr>
            <w:tcW w:w="527" w:type="pct"/>
            <w:tcBorders>
              <w:top w:val="single" w:sz="6" w:space="0" w:color="000000"/>
              <w:left w:val="single" w:sz="6" w:space="0" w:color="000000"/>
              <w:bottom w:val="single" w:sz="6" w:space="0" w:color="000000"/>
              <w:right w:val="single" w:sz="6" w:space="0" w:color="000000"/>
            </w:tcBorders>
            <w:vAlign w:val="center"/>
          </w:tcPr>
          <w:p w14:paraId="7A3B010F" w14:textId="77777777" w:rsidR="00C57C6C" w:rsidRPr="003651D9" w:rsidRDefault="00C57C6C" w:rsidP="00036042">
            <w:pPr>
              <w:pStyle w:val="TableEntry"/>
            </w:pPr>
          </w:p>
        </w:tc>
      </w:tr>
      <w:tr w:rsidR="00C57C6C" w:rsidRPr="003651D9" w14:paraId="758F6B4E"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AA47E34" w14:textId="77777777" w:rsidR="00C57C6C" w:rsidRPr="003651D9" w:rsidRDefault="00C57C6C" w:rsidP="00036042">
            <w:pPr>
              <w:pStyle w:val="TableEntry"/>
            </w:pPr>
            <w:r w:rsidRPr="003651D9">
              <w:t>&lt;</w:t>
            </w:r>
            <w:proofErr w:type="gramStart"/>
            <w:r w:rsidRPr="003651D9">
              <w:t>e</w:t>
            </w:r>
            <w:proofErr w:type="gramEnd"/>
            <w:r w:rsidRPr="003651D9">
              <w:t>.g., C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138A919F" w14:textId="77777777" w:rsidR="00C57C6C" w:rsidRPr="003651D9" w:rsidRDefault="00C57C6C" w:rsidP="00036042">
            <w:pPr>
              <w:pStyle w:val="TableEntry"/>
            </w:pPr>
            <w:r w:rsidRPr="003651D9">
              <w:t>ATND</w:t>
            </w:r>
          </w:p>
        </w:tc>
        <w:tc>
          <w:tcPr>
            <w:tcW w:w="1294" w:type="pct"/>
            <w:tcBorders>
              <w:top w:val="single" w:sz="6" w:space="0" w:color="000000"/>
              <w:left w:val="single" w:sz="6" w:space="0" w:color="000000"/>
              <w:bottom w:val="single" w:sz="6" w:space="0" w:color="000000"/>
              <w:right w:val="single" w:sz="6" w:space="0" w:color="000000"/>
            </w:tcBorders>
            <w:vAlign w:val="center"/>
          </w:tcPr>
          <w:p w14:paraId="460136A3" w14:textId="77777777" w:rsidR="00C57C6C" w:rsidRPr="003651D9" w:rsidRDefault="00C57C6C" w:rsidP="00036042">
            <w:pPr>
              <w:pStyle w:val="TableEntry"/>
            </w:pPr>
            <w:r w:rsidRPr="003651D9">
              <w:t>Physician of Record</w:t>
            </w:r>
          </w:p>
        </w:tc>
        <w:tc>
          <w:tcPr>
            <w:tcW w:w="1294" w:type="pct"/>
            <w:tcBorders>
              <w:top w:val="single" w:sz="6" w:space="0" w:color="000000"/>
              <w:left w:val="single" w:sz="6" w:space="0" w:color="000000"/>
              <w:bottom w:val="single" w:sz="6" w:space="0" w:color="000000"/>
              <w:right w:val="single" w:sz="6" w:space="0" w:color="000000"/>
            </w:tcBorders>
            <w:vAlign w:val="center"/>
          </w:tcPr>
          <w:p w14:paraId="3799D5B2" w14:textId="77777777" w:rsidR="00C57C6C" w:rsidRPr="003651D9" w:rsidRDefault="00C57C6C" w:rsidP="00036042">
            <w:pPr>
              <w:pStyle w:val="TableEntry"/>
            </w:pPr>
            <w:r w:rsidRPr="003651D9">
              <w:t>2.16.840.1.113883.10.20.6.2.2</w:t>
            </w:r>
          </w:p>
        </w:tc>
        <w:tc>
          <w:tcPr>
            <w:tcW w:w="623" w:type="pct"/>
            <w:tcBorders>
              <w:top w:val="single" w:sz="6" w:space="0" w:color="000000"/>
              <w:left w:val="single" w:sz="6" w:space="0" w:color="000000"/>
              <w:bottom w:val="single" w:sz="6" w:space="0" w:color="000000"/>
              <w:right w:val="single" w:sz="6" w:space="0" w:color="000000"/>
            </w:tcBorders>
            <w:vAlign w:val="center"/>
          </w:tcPr>
          <w:p w14:paraId="23A7D646" w14:textId="77777777" w:rsidR="00C57C6C" w:rsidRPr="003651D9" w:rsidRDefault="00C57C6C" w:rsidP="00036042">
            <w:pPr>
              <w:pStyle w:val="TableEntry"/>
            </w:pPr>
            <w:r w:rsidRPr="003651D9">
              <w:t>CDA-DIR</w:t>
            </w:r>
          </w:p>
        </w:tc>
        <w:tc>
          <w:tcPr>
            <w:tcW w:w="527" w:type="pct"/>
            <w:tcBorders>
              <w:top w:val="single" w:sz="6" w:space="0" w:color="000000"/>
              <w:left w:val="single" w:sz="6" w:space="0" w:color="000000"/>
              <w:bottom w:val="single" w:sz="6" w:space="0" w:color="000000"/>
              <w:right w:val="single" w:sz="6" w:space="0" w:color="000000"/>
            </w:tcBorders>
            <w:vAlign w:val="center"/>
          </w:tcPr>
          <w:p w14:paraId="78D3EF47" w14:textId="77777777" w:rsidR="00C57C6C" w:rsidRPr="003651D9" w:rsidRDefault="00C57C6C" w:rsidP="00036042">
            <w:pPr>
              <w:pStyle w:val="TableEntry"/>
            </w:pPr>
            <w:r w:rsidRPr="003651D9">
              <w:t>CARD TF-3: 6.3.2.H.4&gt;</w:t>
            </w:r>
          </w:p>
        </w:tc>
      </w:tr>
    </w:tbl>
    <w:p w14:paraId="1A147A90" w14:textId="77777777" w:rsidR="00C57C6C" w:rsidRPr="003651D9" w:rsidRDefault="00C57C6C" w:rsidP="00C57C6C">
      <w:pPr>
        <w:pStyle w:val="Corpodeltesto"/>
      </w:pPr>
      <w:bookmarkStart w:id="2504" w:name="_Toc291167520"/>
      <w:bookmarkStart w:id="2505" w:name="_Toc291231459"/>
      <w:bookmarkStart w:id="2506" w:name="_Toc296340389"/>
    </w:p>
    <w:p w14:paraId="1EAE9718" w14:textId="77777777" w:rsidR="00C57C6C" w:rsidRPr="003651D9" w:rsidRDefault="00C57C6C" w:rsidP="00C57C6C">
      <w:pPr>
        <w:pStyle w:val="Corpodeltesto"/>
        <w:rPr>
          <w:i/>
          <w:lang w:eastAsia="x-none"/>
        </w:rPr>
      </w:pPr>
      <w:r w:rsidRPr="003651D9">
        <w:rPr>
          <w:i/>
          <w:lang w:eastAsia="x-none"/>
        </w:rPr>
        <w:t>&lt;For each Vocabulary Constraint or Specification Document listed in the table above, create an additional section/reference below. Add the Description Name and then select either “Vocabulary Constraint” or “Spec Document” and delete the other word</w:t>
      </w:r>
      <w:proofErr w:type="gramStart"/>
      <w:r w:rsidRPr="003651D9">
        <w:rPr>
          <w:i/>
          <w:lang w:eastAsia="x-none"/>
        </w:rPr>
        <w:t>.&gt;</w:t>
      </w:r>
      <w:proofErr w:type="gramEnd"/>
    </w:p>
    <w:p w14:paraId="2AE730B6" w14:textId="77777777" w:rsidR="00C57C6C" w:rsidRPr="003651D9" w:rsidRDefault="00C57C6C" w:rsidP="00C57C6C">
      <w:pPr>
        <w:pStyle w:val="Corpodeltesto"/>
        <w:rPr>
          <w:i/>
          <w:lang w:eastAsia="x-none"/>
        </w:rPr>
      </w:pPr>
      <w:r w:rsidRPr="003651D9">
        <w:rPr>
          <w:i/>
          <w:lang w:eastAsia="x-none"/>
        </w:rPr>
        <w:t>&lt;It is required to use SHALL, SHOULD, or MAY in each definition as defined in Appendix E of the Technical Frameworks General Introduction</w:t>
      </w:r>
      <w:proofErr w:type="gramStart"/>
      <w:r w:rsidRPr="003651D9">
        <w:rPr>
          <w:i/>
          <w:lang w:eastAsia="x-none"/>
        </w:rPr>
        <w:t>.&gt;</w:t>
      </w:r>
      <w:proofErr w:type="gramEnd"/>
    </w:p>
    <w:p w14:paraId="02448A6A" w14:textId="77777777" w:rsidR="00C57C6C" w:rsidRPr="003651D9" w:rsidRDefault="00C57C6C" w:rsidP="00C57C6C">
      <w:pPr>
        <w:pStyle w:val="Corpodeltesto"/>
        <w:rPr>
          <w:i/>
          <w:lang w:eastAsia="x-none"/>
        </w:rPr>
      </w:pPr>
      <w:r w:rsidRPr="003651D9">
        <w:rPr>
          <w:i/>
          <w:lang w:eastAsia="x-none"/>
        </w:rPr>
        <w:t>&lt;Also note that the Spec Document link can be a link to an outside document/reference. Do not replicate (cut and paste) sections of other documents into this document since they could become out of sync</w:t>
      </w:r>
      <w:proofErr w:type="gramStart"/>
      <w:r w:rsidRPr="003651D9">
        <w:rPr>
          <w:i/>
          <w:lang w:eastAsia="x-none"/>
        </w:rPr>
        <w:t>.&gt;</w:t>
      </w:r>
      <w:proofErr w:type="gramEnd"/>
    </w:p>
    <w:p w14:paraId="1A7EC540" w14:textId="77777777" w:rsidR="00C57C6C" w:rsidRPr="003651D9" w:rsidRDefault="00C57C6C" w:rsidP="00C57C6C">
      <w:pPr>
        <w:pStyle w:val="Titolo5"/>
        <w:numPr>
          <w:ilvl w:val="0"/>
          <w:numId w:val="0"/>
        </w:numPr>
        <w:rPr>
          <w:noProof w:val="0"/>
        </w:rPr>
      </w:pPr>
      <w:bookmarkStart w:id="2507" w:name="_Toc345074713"/>
      <w:r w:rsidRPr="003651D9">
        <w:rPr>
          <w:noProof w:val="0"/>
        </w:rPr>
        <w:t xml:space="preserve">6.3.2.H.1 &lt;Description Name&gt; &lt;e.g., </w:t>
      </w:r>
      <w:r w:rsidRPr="003651D9">
        <w:rPr>
          <w:rFonts w:eastAsia="Calibri"/>
          <w:noProof w:val="0"/>
        </w:rPr>
        <w:t>Responsible Party</w:t>
      </w:r>
      <w:bookmarkEnd w:id="2504"/>
      <w:bookmarkEnd w:id="2505"/>
      <w:bookmarkEnd w:id="2506"/>
      <w:r w:rsidRPr="003651D9">
        <w:rPr>
          <w:rFonts w:eastAsia="Calibri"/>
          <w:noProof w:val="0"/>
        </w:rPr>
        <w:t xml:space="preserve">&gt; &lt;Specification Document </w:t>
      </w:r>
      <w:r w:rsidRPr="003651D9">
        <w:rPr>
          <w:rFonts w:eastAsia="Calibri"/>
          <w:i/>
          <w:noProof w:val="0"/>
        </w:rPr>
        <w:t>or</w:t>
      </w:r>
      <w:r w:rsidRPr="003651D9">
        <w:rPr>
          <w:rFonts w:eastAsia="Calibri"/>
          <w:noProof w:val="0"/>
        </w:rPr>
        <w:t xml:space="preserve"> Vocabulary Constraint&gt;</w:t>
      </w:r>
      <w:bookmarkEnd w:id="2507"/>
    </w:p>
    <w:p w14:paraId="0C61D955" w14:textId="77777777" w:rsidR="00C57C6C" w:rsidRPr="003651D9" w:rsidRDefault="00C57C6C" w:rsidP="00C57C6C">
      <w:pPr>
        <w:pStyle w:val="AuthorInstructions"/>
        <w:rPr>
          <w:rFonts w:eastAsia="Calibri"/>
        </w:rPr>
      </w:pPr>
      <w:r w:rsidRPr="003651D9">
        <w:rPr>
          <w:rFonts w:eastAsia="Calibri"/>
        </w:rPr>
        <w:t>&lt;Describe constraints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20DB5B63"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1A4D9FB6" w14:textId="77777777" w:rsidR="00C57C6C" w:rsidRPr="003651D9" w:rsidRDefault="00C57C6C" w:rsidP="00C57C6C">
      <w:pPr>
        <w:rPr>
          <w:rFonts w:eastAsia="Calibri"/>
        </w:rPr>
      </w:pPr>
      <w:r w:rsidRPr="003651D9">
        <w:rPr>
          <w:rFonts w:eastAsia="Calibri"/>
        </w:rPr>
        <w:t>&lt;</w:t>
      </w:r>
      <w:proofErr w:type="gramStart"/>
      <w:r w:rsidRPr="003651D9">
        <w:rPr>
          <w:rFonts w:eastAsia="Calibri"/>
        </w:rPr>
        <w:t>e</w:t>
      </w:r>
      <w:proofErr w:type="gramEnd"/>
      <w:r w:rsidRPr="003651D9">
        <w:rPr>
          <w:rFonts w:eastAsia="Calibri"/>
        </w:rPr>
        <w:t xml:space="preserve">.g., The responsible party element represents only the party responsible for the encounter, not necessarily the entire episode of care.&gt; </w:t>
      </w:r>
    </w:p>
    <w:p w14:paraId="2EF4CC2E"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proofErr w:type="spellStart"/>
      <w:r w:rsidRPr="003651D9">
        <w:rPr>
          <w:rFonts w:ascii="Courier New" w:eastAsia="Calibri" w:hAnsi="Courier New" w:cs="Courier New"/>
          <w:sz w:val="22"/>
        </w:rPr>
        <w:t>responsibleParty</w:t>
      </w:r>
      <w:proofErr w:type="spellEnd"/>
      <w:r w:rsidRPr="003651D9">
        <w:rPr>
          <w:rFonts w:eastAsia="Calibri"/>
        </w:rPr>
        <w:t xml:space="preserve"> element MAY be present. If present,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SHALL have at least one </w:t>
      </w:r>
      <w:proofErr w:type="spellStart"/>
      <w:r w:rsidRPr="003651D9">
        <w:rPr>
          <w:rFonts w:ascii="Courier New" w:eastAsia="Calibri" w:hAnsi="Courier New" w:cs="Courier New"/>
          <w:sz w:val="22"/>
        </w:rPr>
        <w:t>assignedPerson</w:t>
      </w:r>
      <w:proofErr w:type="spellEnd"/>
      <w:r w:rsidRPr="003651D9">
        <w:rPr>
          <w:rFonts w:eastAsia="Calibri"/>
        </w:rPr>
        <w:t xml:space="preserve"> or </w:t>
      </w:r>
      <w:proofErr w:type="spellStart"/>
      <w:r w:rsidRPr="003651D9">
        <w:rPr>
          <w:rFonts w:ascii="Courier New" w:eastAsia="Calibri" w:hAnsi="Courier New" w:cs="Courier New"/>
          <w:sz w:val="22"/>
        </w:rPr>
        <w:t>representedOrganization</w:t>
      </w:r>
      <w:proofErr w:type="spellEnd"/>
      <w:r w:rsidRPr="003651D9">
        <w:rPr>
          <w:rFonts w:eastAsia="Calibri"/>
        </w:rPr>
        <w:t xml:space="preserve"> element present</w:t>
      </w:r>
      <w:proofErr w:type="gramStart"/>
      <w:r w:rsidRPr="003651D9">
        <w:rPr>
          <w:rFonts w:eastAsia="Calibri"/>
        </w:rPr>
        <w:t>.&gt;</w:t>
      </w:r>
      <w:proofErr w:type="gramEnd"/>
    </w:p>
    <w:p w14:paraId="0049C9FF" w14:textId="77777777" w:rsidR="00C57C6C" w:rsidRPr="003651D9" w:rsidRDefault="00C57C6C" w:rsidP="00C57C6C">
      <w:pPr>
        <w:pStyle w:val="Primorientrocorpodeltesto"/>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Note: </w:t>
      </w:r>
      <w:r w:rsidRPr="003651D9">
        <w:rPr>
          <w:rFonts w:eastAsia="Calibri"/>
        </w:rPr>
        <w:tab/>
        <w:t>This is identical to CDA-DIR CONF-DIR-67&gt;</w:t>
      </w:r>
    </w:p>
    <w:p w14:paraId="29D6E17A"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id</w:t>
      </w:r>
      <w:r w:rsidRPr="003651D9">
        <w:rPr>
          <w:rFonts w:eastAsia="Calibri"/>
        </w:rPr>
        <w:t xml:space="preserve"> SHALL be present with the responsible physician’s identifier.&gt; </w:t>
      </w:r>
    </w:p>
    <w:p w14:paraId="3394D4BF"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code</w:t>
      </w:r>
      <w:r w:rsidRPr="003651D9">
        <w:rPr>
          <w:rFonts w:eastAsia="Calibri"/>
        </w:rPr>
        <w:t xml:space="preserve"> SHOULD be present with the responsible physician’s specialty.&gt;</w:t>
      </w:r>
    </w:p>
    <w:p w14:paraId="6FB279E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MAY include an </w:t>
      </w:r>
      <w:r w:rsidRPr="003651D9">
        <w:rPr>
          <w:rFonts w:ascii="Courier New" w:eastAsia="Calibri" w:hAnsi="Courier New" w:cs="Courier New"/>
          <w:sz w:val="22"/>
        </w:rPr>
        <w:t xml:space="preserve">accreditation </w:t>
      </w:r>
      <w:r w:rsidRPr="003651D9">
        <w:rPr>
          <w:rFonts w:eastAsia="Calibri"/>
        </w:rPr>
        <w:t xml:space="preserve">element from the </w:t>
      </w:r>
      <w:proofErr w:type="spellStart"/>
      <w:r w:rsidRPr="003651D9">
        <w:rPr>
          <w:b/>
          <w:bCs/>
        </w:rPr>
        <w:t>urn:ihe:card</w:t>
      </w:r>
      <w:proofErr w:type="spellEnd"/>
      <w:r w:rsidRPr="003651D9">
        <w:rPr>
          <w:rFonts w:eastAsia="Calibri"/>
        </w:rPr>
        <w:t xml:space="preserve"> namespace to provide physician accreditation status.&gt;</w:t>
      </w:r>
    </w:p>
    <w:p w14:paraId="2CFC716F"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r w:rsidRPr="003651D9">
        <w:rPr>
          <w:rFonts w:ascii="Courier New" w:eastAsia="Calibri" w:hAnsi="Courier New" w:cs="Courier New"/>
          <w:sz w:val="22"/>
        </w:rPr>
        <w:t xml:space="preserve">accreditation </w:t>
      </w:r>
      <w:r w:rsidRPr="003651D9">
        <w:rPr>
          <w:rFonts w:eastAsia="Calibri"/>
        </w:rPr>
        <w:t>element SHALL use the</w:t>
      </w:r>
      <w:r w:rsidRPr="003651D9">
        <w:t xml:space="preserve"> character string </w:t>
      </w:r>
      <w:r w:rsidRPr="003651D9">
        <w:rPr>
          <w:rFonts w:eastAsia="Calibri"/>
        </w:rPr>
        <w:t>(ST) data type.</w:t>
      </w:r>
    </w:p>
    <w:p w14:paraId="6B987E5F" w14:textId="77777777" w:rsidR="00C57C6C" w:rsidRPr="003651D9" w:rsidRDefault="00C57C6C" w:rsidP="00C57C6C">
      <w:pPr>
        <w:rPr>
          <w:rFonts w:eastAsia="Calibri"/>
        </w:rPr>
      </w:pPr>
      <w:r w:rsidRPr="003651D9">
        <w:rPr>
          <w:rFonts w:eastAsia="Calibri"/>
        </w:rPr>
        <w:t xml:space="preserve">The </w:t>
      </w:r>
      <w:r w:rsidRPr="003651D9">
        <w:rPr>
          <w:rFonts w:ascii="Courier New" w:eastAsia="Calibri" w:hAnsi="Courier New" w:cs="Courier New"/>
          <w:sz w:val="22"/>
        </w:rPr>
        <w:t xml:space="preserve">accreditation </w:t>
      </w:r>
      <w:r w:rsidRPr="003651D9">
        <w:rPr>
          <w:rFonts w:eastAsia="Calibri"/>
        </w:rPr>
        <w:t xml:space="preserve">element SHALL appear after the defined elements of the Role class, and before any </w:t>
      </w:r>
      <w:proofErr w:type="spellStart"/>
      <w:r w:rsidRPr="003651D9">
        <w:rPr>
          <w:rFonts w:eastAsia="Calibri"/>
        </w:rPr>
        <w:t>scoper</w:t>
      </w:r>
      <w:proofErr w:type="spellEnd"/>
      <w:r w:rsidRPr="003651D9">
        <w:rPr>
          <w:rFonts w:eastAsia="Calibri"/>
        </w:rPr>
        <w:t xml:space="preserve"> or player entity elements</w:t>
      </w:r>
      <w:proofErr w:type="gramStart"/>
      <w:r w:rsidRPr="003651D9">
        <w:rPr>
          <w:rFonts w:eastAsia="Calibri"/>
        </w:rPr>
        <w:t>.&gt;</w:t>
      </w:r>
      <w:proofErr w:type="gramEnd"/>
    </w:p>
    <w:p w14:paraId="5434F48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w:t>
      </w:r>
      <w:proofErr w:type="spellStart"/>
      <w:r w:rsidRPr="003651D9">
        <w:rPr>
          <w:rFonts w:ascii="Courier New" w:eastAsia="Calibri" w:hAnsi="Courier New" w:cs="Courier New"/>
          <w:sz w:val="22"/>
        </w:rPr>
        <w:t>assignedPerson</w:t>
      </w:r>
      <w:proofErr w:type="spellEnd"/>
      <w:r w:rsidRPr="003651D9">
        <w:rPr>
          <w:rFonts w:ascii="Courier New" w:eastAsia="Calibri" w:hAnsi="Courier New" w:cs="Courier New"/>
          <w:sz w:val="22"/>
        </w:rPr>
        <w:t xml:space="preserve"> name</w:t>
      </w:r>
      <w:r w:rsidRPr="003651D9">
        <w:rPr>
          <w:rFonts w:eastAsia="Calibri"/>
        </w:rPr>
        <w:t xml:space="preserve"> SHALL be present with the responsible physician’s name.&gt;</w:t>
      </w:r>
    </w:p>
    <w:p w14:paraId="0E96B0C0" w14:textId="77777777" w:rsidR="00C57C6C" w:rsidRPr="003651D9" w:rsidRDefault="00C57C6C" w:rsidP="00C57C6C">
      <w:pPr>
        <w:pStyle w:val="Titolo5"/>
        <w:numPr>
          <w:ilvl w:val="0"/>
          <w:numId w:val="0"/>
        </w:numPr>
        <w:rPr>
          <w:noProof w:val="0"/>
        </w:rPr>
      </w:pPr>
      <w:bookmarkStart w:id="2508" w:name="_Toc291167521"/>
      <w:bookmarkStart w:id="2509" w:name="_Toc291231460"/>
      <w:bookmarkStart w:id="2510" w:name="_Toc296340390"/>
      <w:bookmarkStart w:id="2511" w:name="_Toc345074714"/>
      <w:r w:rsidRPr="003651D9">
        <w:rPr>
          <w:noProof w:val="0"/>
        </w:rPr>
        <w:lastRenderedPageBreak/>
        <w:t xml:space="preserve">6.3.2.H.2 </w:t>
      </w:r>
      <w:bookmarkEnd w:id="2508"/>
      <w:bookmarkEnd w:id="2509"/>
      <w:bookmarkEnd w:id="2510"/>
      <w:r w:rsidRPr="003651D9">
        <w:rPr>
          <w:noProof w:val="0"/>
        </w:rPr>
        <w:t>&lt;Description Name&gt; &lt;</w:t>
      </w:r>
      <w:r w:rsidRPr="003651D9">
        <w:rPr>
          <w:rFonts w:eastAsia="Calibri"/>
          <w:noProof w:val="0"/>
        </w:rPr>
        <w:t>Specification Document OR Vocabulary Constraint&gt;</w:t>
      </w:r>
      <w:bookmarkEnd w:id="2511"/>
    </w:p>
    <w:p w14:paraId="46075BF7" w14:textId="77777777" w:rsidR="00C57C6C" w:rsidRPr="003651D9" w:rsidRDefault="00C57C6C" w:rsidP="00C57C6C">
      <w:pPr>
        <w:pStyle w:val="Titolo5"/>
        <w:numPr>
          <w:ilvl w:val="0"/>
          <w:numId w:val="0"/>
        </w:numPr>
        <w:rPr>
          <w:noProof w:val="0"/>
        </w:rPr>
      </w:pPr>
      <w:bookmarkStart w:id="2512" w:name="_Toc345074715"/>
      <w:r w:rsidRPr="003651D9">
        <w:rPr>
          <w:noProof w:val="0"/>
        </w:rPr>
        <w:t>6.3.2.H.3 &lt;Description Name&gt; &lt;</w:t>
      </w:r>
      <w:r w:rsidRPr="003651D9">
        <w:rPr>
          <w:rFonts w:eastAsia="Calibri"/>
          <w:noProof w:val="0"/>
        </w:rPr>
        <w:t>Specification Document OR Vocabulary Constraint&gt;</w:t>
      </w:r>
      <w:bookmarkEnd w:id="2512"/>
    </w:p>
    <w:p w14:paraId="235FDEA3" w14:textId="77777777" w:rsidR="00C57C6C" w:rsidRPr="003651D9" w:rsidRDefault="00C57C6C" w:rsidP="00C57C6C">
      <w:pPr>
        <w:pStyle w:val="AuthorInstructions"/>
      </w:pPr>
      <w:r w:rsidRPr="003651D9">
        <w:t>###End Tabular Format – Header</w:t>
      </w:r>
    </w:p>
    <w:p w14:paraId="2FECC6C4" w14:textId="77777777" w:rsidR="00C57C6C" w:rsidRPr="003651D9" w:rsidRDefault="00C57C6C" w:rsidP="00C57C6C">
      <w:pPr>
        <w:pStyle w:val="AuthorInstructions"/>
      </w:pPr>
    </w:p>
    <w:p w14:paraId="299225D8" w14:textId="77777777" w:rsidR="00C57C6C" w:rsidRPr="003651D9" w:rsidRDefault="00C57C6C" w:rsidP="00C57C6C">
      <w:pPr>
        <w:pStyle w:val="AuthorInstructions"/>
      </w:pPr>
      <w:r w:rsidRPr="003651D9">
        <w:t xml:space="preserve">###Begin Discrete Conformance Format – Header </w:t>
      </w:r>
    </w:p>
    <w:p w14:paraId="66C2A4BC" w14:textId="77777777" w:rsidR="00C57C6C" w:rsidRPr="003651D9" w:rsidRDefault="00C57C6C" w:rsidP="00C57C6C">
      <w:pPr>
        <w:pStyle w:val="Corpodeltesto"/>
        <w:rPr>
          <w:lang w:eastAsia="x-none"/>
        </w:rPr>
      </w:pPr>
    </w:p>
    <w:p w14:paraId="5436B542" w14:textId="77777777" w:rsidR="00C57C6C" w:rsidRPr="003651D9" w:rsidRDefault="00C57C6C" w:rsidP="00C57C6C">
      <w:r w:rsidRPr="003651D9">
        <w:t>The header for the &lt;</w:t>
      </w:r>
      <w:r w:rsidRPr="003651D9">
        <w:rPr>
          <w:i/>
        </w:rPr>
        <w:t>Document Name</w:t>
      </w:r>
      <w:r w:rsidRPr="003651D9">
        <w:t xml:space="preserve">&gt; document shall support the following header constraints as noted in this section. </w:t>
      </w:r>
      <w:proofErr w:type="gramStart"/>
      <w:r w:rsidRPr="003651D9">
        <w:t>Note that this content profile is realm agnostic.</w:t>
      </w:r>
      <w:proofErr w:type="gramEnd"/>
      <w:r w:rsidRPr="003651D9">
        <w:t xml:space="preserve"> These header constraints are based on the C-CDA header constraints but all references to US Realm specific types have been removed.</w:t>
      </w:r>
    </w:p>
    <w:p w14:paraId="51D49392"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describes the value or source of the information.&gt;</w:t>
      </w:r>
    </w:p>
    <w:p w14:paraId="632E25C6" w14:textId="77777777" w:rsidR="00C57C6C" w:rsidRPr="003651D9" w:rsidRDefault="00C57C6C" w:rsidP="00C57C6C">
      <w:r w:rsidRPr="003651D9">
        <w:t>&lt;</w:t>
      </w:r>
      <w:proofErr w:type="gramStart"/>
      <w:r w:rsidRPr="003651D9">
        <w:t>e</w:t>
      </w:r>
      <w:proofErr w:type="gramEnd"/>
      <w:r w:rsidRPr="003651D9">
        <w:t>.g.,</w:t>
      </w:r>
    </w:p>
    <w:p w14:paraId="7C6BFFAF"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rPr>
        <w:t>typeId</w:t>
      </w:r>
      <w:proofErr w:type="spellEnd"/>
      <w:proofErr w:type="gramEnd"/>
      <w:r w:rsidRPr="003651D9">
        <w:t xml:space="preserve"> (CONF:5361). </w:t>
      </w:r>
    </w:p>
    <w:p w14:paraId="563CC5D9"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root</w:t>
      </w:r>
      <w:proofErr w:type="gramEnd"/>
      <w:r w:rsidRPr="003651D9">
        <w:t>="</w:t>
      </w:r>
      <w:r w:rsidRPr="003651D9">
        <w:rPr>
          <w:rFonts w:ascii="Courier New" w:hAnsi="Courier New"/>
        </w:rPr>
        <w:t>2.16.840.1.113883.1.3</w:t>
      </w:r>
      <w:r w:rsidRPr="003651D9">
        <w:t xml:space="preserve">" (CONF:5250). </w:t>
      </w:r>
    </w:p>
    <w:p w14:paraId="747EF79C"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extension</w:t>
      </w:r>
      <w:proofErr w:type="gramEnd"/>
      <w:r w:rsidRPr="003651D9">
        <w:t>="</w:t>
      </w:r>
      <w:r w:rsidRPr="003651D9">
        <w:rPr>
          <w:rFonts w:ascii="Courier New" w:hAnsi="Courier New"/>
        </w:rPr>
        <w:t>POCD_HD000040</w:t>
      </w:r>
      <w:r w:rsidRPr="003651D9">
        <w:t xml:space="preserve">" (CONF:5251). </w:t>
      </w:r>
    </w:p>
    <w:p w14:paraId="45EE1D73" w14:textId="77777777" w:rsidR="00C57C6C" w:rsidRPr="003651D9" w:rsidRDefault="00C57C6C" w:rsidP="00C57C6C">
      <w:pPr>
        <w:numPr>
          <w:ilvl w:val="0"/>
          <w:numId w:val="14"/>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bCs/>
        </w:rPr>
        <w:t>templateId</w:t>
      </w:r>
      <w:proofErr w:type="spellEnd"/>
      <w:proofErr w:type="gramEnd"/>
      <w:r w:rsidRPr="003651D9">
        <w:t xml:space="preserve"> (CONF:5252) such that it </w:t>
      </w:r>
    </w:p>
    <w:p w14:paraId="5AEC8F54" w14:textId="77777777" w:rsidR="00C57C6C" w:rsidRPr="003651D9" w:rsidRDefault="00C57C6C" w:rsidP="00C57C6C">
      <w:pPr>
        <w:numPr>
          <w:ilvl w:val="1"/>
          <w:numId w:val="14"/>
        </w:numPr>
        <w:spacing w:before="0" w:after="12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bCs/>
        </w:rPr>
        <w:t>@</w:t>
      </w:r>
      <w:proofErr w:type="gramStart"/>
      <w:r w:rsidRPr="003651D9">
        <w:rPr>
          <w:rFonts w:ascii="Courier New" w:hAnsi="Courier New"/>
          <w:b/>
          <w:bCs/>
        </w:rPr>
        <w:t>root</w:t>
      </w:r>
      <w:proofErr w:type="gramEnd"/>
      <w:r w:rsidRPr="003651D9">
        <w:t xml:space="preserve">="1.3.6.1.4.1.19376.1.4.1.1.2" for the </w:t>
      </w:r>
      <w:proofErr w:type="spellStart"/>
      <w:r w:rsidRPr="003651D9">
        <w:t>Cath</w:t>
      </w:r>
      <w:proofErr w:type="spellEnd"/>
      <w:r w:rsidRPr="003651D9">
        <w:t xml:space="preserve"> Report Content document template (CONF:CRC-xxx). </w:t>
      </w:r>
    </w:p>
    <w:p w14:paraId="40437F74"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id</w:t>
      </w:r>
      <w:proofErr w:type="gramEnd"/>
      <w:r w:rsidRPr="003651D9">
        <w:t xml:space="preserve"> (CONF:5363). </w:t>
      </w:r>
    </w:p>
    <w:p w14:paraId="787D5B3B" w14:textId="77777777" w:rsidR="00C57C6C" w:rsidRPr="003651D9" w:rsidRDefault="00C57C6C" w:rsidP="00C57C6C">
      <w:pPr>
        <w:numPr>
          <w:ilvl w:val="1"/>
          <w:numId w:val="14"/>
        </w:numPr>
        <w:spacing w:before="0" w:after="40" w:line="260" w:lineRule="exact"/>
      </w:pPr>
      <w:r w:rsidRPr="003651D9">
        <w:t>This id SHALL be a globally unique identifier for the document (CONF</w:t>
      </w:r>
      <w:proofErr w:type="gramStart"/>
      <w:r w:rsidRPr="003651D9">
        <w:t>:9991</w:t>
      </w:r>
      <w:proofErr w:type="gramEnd"/>
      <w:r w:rsidRPr="003651D9">
        <w:t>).</w:t>
      </w:r>
    </w:p>
    <w:p w14:paraId="7C21DB52"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or two [1</w:t>
      </w:r>
      <w:proofErr w:type="gramStart"/>
      <w:r w:rsidRPr="003651D9">
        <w:t>..</w:t>
      </w:r>
      <w:proofErr w:type="gramEnd"/>
      <w:r w:rsidRPr="003651D9">
        <w:t xml:space="preserve">2] </w:t>
      </w:r>
      <w:proofErr w:type="gramStart"/>
      <w:r w:rsidRPr="003651D9">
        <w:rPr>
          <w:rFonts w:ascii="Courier New" w:hAnsi="Courier New"/>
          <w:b/>
        </w:rPr>
        <w:t>code</w:t>
      </w:r>
      <w:proofErr w:type="gramEnd"/>
      <w:r w:rsidRPr="003651D9">
        <w:t xml:space="preserve"> (CONF:5253-CRC). </w:t>
      </w:r>
    </w:p>
    <w:p w14:paraId="39E7C06A" w14:textId="77777777" w:rsidR="00C57C6C" w:rsidRPr="003651D9" w:rsidRDefault="00C57C6C" w:rsidP="00C57C6C">
      <w:pPr>
        <w:numPr>
          <w:ilvl w:val="1"/>
          <w:numId w:val="14"/>
        </w:numPr>
        <w:spacing w:before="0" w:after="40" w:line="260" w:lineRule="exact"/>
      </w:pPr>
      <w:r w:rsidRPr="003651D9">
        <w:rPr>
          <w:b/>
          <w:bCs/>
          <w:sz w:val="16"/>
          <w:szCs w:val="16"/>
        </w:rPr>
        <w:t>SHALL</w:t>
      </w:r>
      <w:r w:rsidRPr="003651D9">
        <w:t xml:space="preserve"> be selected from </w:t>
      </w:r>
      <w:proofErr w:type="spellStart"/>
      <w:r w:rsidRPr="003651D9">
        <w:t>ValueSet</w:t>
      </w:r>
      <w:proofErr w:type="spellEnd"/>
      <w:r w:rsidRPr="003651D9">
        <w:t xml:space="preserve"> </w:t>
      </w:r>
      <w:proofErr w:type="spellStart"/>
      <w:r w:rsidRPr="003651D9">
        <w:rPr>
          <w:rStyle w:val="XMLname"/>
        </w:rPr>
        <w:t>ProcedureNoteDocumentTypeCodes</w:t>
      </w:r>
      <w:proofErr w:type="spellEnd"/>
      <w:r w:rsidRPr="003651D9">
        <w:rPr>
          <w:rStyle w:val="XMLname"/>
        </w:rPr>
        <w:t xml:space="preserve"> 2.16.840.1.113883.11.20.6.1</w:t>
      </w:r>
      <w:r w:rsidRPr="003651D9">
        <w:t xml:space="preserve"> </w:t>
      </w:r>
      <w:r w:rsidRPr="003651D9">
        <w:rPr>
          <w:rStyle w:val="keyword"/>
        </w:rPr>
        <w:t>DYNAMIC</w:t>
      </w:r>
      <w:r>
        <w:t xml:space="preserve"> </w:t>
      </w:r>
      <w:r w:rsidRPr="003651D9">
        <w:t>(CONF</w:t>
      </w:r>
      <w:proofErr w:type="gramStart"/>
      <w:r w:rsidRPr="003651D9">
        <w:t>:8497</w:t>
      </w:r>
      <w:proofErr w:type="gramEnd"/>
      <w:r w:rsidRPr="003651D9">
        <w:t>). Either or both of the following codes should be included:</w:t>
      </w:r>
    </w:p>
    <w:p w14:paraId="0ACD8471" w14:textId="77777777" w:rsidR="00C57C6C" w:rsidRPr="003651D9" w:rsidRDefault="00C57C6C" w:rsidP="00C57C6C"/>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61"/>
        <w:gridCol w:w="2074"/>
        <w:gridCol w:w="1418"/>
        <w:gridCol w:w="3987"/>
      </w:tblGrid>
      <w:tr w:rsidR="00C57C6C" w:rsidRPr="003651D9" w14:paraId="22E3073D" w14:textId="77777777" w:rsidTr="00036042">
        <w:trPr>
          <w:cantSplit/>
          <w:trHeight w:val="611"/>
        </w:trPr>
        <w:tc>
          <w:tcPr>
            <w:tcW w:w="8640" w:type="dxa"/>
            <w:gridSpan w:val="4"/>
            <w:tcBorders>
              <w:bottom w:val="single" w:sz="4" w:space="0" w:color="auto"/>
            </w:tcBorders>
            <w:shd w:val="clear" w:color="auto" w:fill="auto"/>
          </w:tcPr>
          <w:p w14:paraId="095EA60A" w14:textId="77777777" w:rsidR="00C57C6C" w:rsidRPr="003651D9" w:rsidRDefault="00C57C6C" w:rsidP="00036042">
            <w:pPr>
              <w:pStyle w:val="TableText"/>
              <w:ind w:left="72"/>
              <w:rPr>
                <w:noProof w:val="0"/>
                <w:lang w:val="en-US"/>
              </w:rPr>
            </w:pPr>
            <w:r w:rsidRPr="003651D9">
              <w:rPr>
                <w:noProof w:val="0"/>
                <w:lang w:val="en-US"/>
              </w:rPr>
              <w:t xml:space="preserve">Value Set: </w:t>
            </w:r>
            <w:proofErr w:type="spellStart"/>
            <w:r w:rsidRPr="003651D9">
              <w:rPr>
                <w:noProof w:val="0"/>
                <w:lang w:val="en-US"/>
              </w:rPr>
              <w:t>ProcedureNoteDocumentTypeCodes</w:t>
            </w:r>
            <w:proofErr w:type="spellEnd"/>
            <w:r w:rsidRPr="003651D9">
              <w:rPr>
                <w:noProof w:val="0"/>
                <w:lang w:val="en-US"/>
              </w:rPr>
              <w:t xml:space="preserve"> 2.16.840.1.113883.11.20.6.1 </w:t>
            </w:r>
            <w:r w:rsidRPr="003651D9">
              <w:rPr>
                <w:rFonts w:cs="Courier New"/>
                <w:noProof w:val="0"/>
                <w:lang w:val="en-US"/>
              </w:rPr>
              <w:t>DYNAMIC</w:t>
            </w:r>
          </w:p>
          <w:p w14:paraId="0F148FF3" w14:textId="77777777" w:rsidR="00C57C6C" w:rsidRPr="003651D9" w:rsidRDefault="00C57C6C" w:rsidP="00036042">
            <w:pPr>
              <w:pStyle w:val="TableText"/>
              <w:ind w:left="72"/>
              <w:rPr>
                <w:noProof w:val="0"/>
                <w:lang w:val="en-US"/>
              </w:rPr>
            </w:pPr>
            <w:r w:rsidRPr="003651D9">
              <w:rPr>
                <w:noProof w:val="0"/>
                <w:lang w:val="en-US"/>
              </w:rPr>
              <w:t>Code System: LOINC 2.16.840.1.113883.6.1</w:t>
            </w:r>
          </w:p>
        </w:tc>
      </w:tr>
      <w:tr w:rsidR="00C57C6C" w:rsidRPr="003651D9" w14:paraId="3FE2B637" w14:textId="77777777" w:rsidTr="00036042">
        <w:trPr>
          <w:cantSplit/>
          <w:trHeight w:val="611"/>
        </w:trPr>
        <w:tc>
          <w:tcPr>
            <w:tcW w:w="1161" w:type="dxa"/>
            <w:shd w:val="clear" w:color="auto" w:fill="E6E6E6"/>
          </w:tcPr>
          <w:p w14:paraId="7A997E35" w14:textId="77777777" w:rsidR="00C57C6C" w:rsidRPr="003651D9" w:rsidRDefault="00C57C6C" w:rsidP="00036042">
            <w:pPr>
              <w:pStyle w:val="TableEntryHeader"/>
            </w:pPr>
            <w:r w:rsidRPr="003651D9">
              <w:t>LOINC Code</w:t>
            </w:r>
          </w:p>
        </w:tc>
        <w:tc>
          <w:tcPr>
            <w:tcW w:w="2074" w:type="dxa"/>
            <w:shd w:val="clear" w:color="auto" w:fill="E6E6E6"/>
          </w:tcPr>
          <w:p w14:paraId="6D8BA94B" w14:textId="77777777" w:rsidR="00C57C6C" w:rsidRPr="003651D9" w:rsidRDefault="00C57C6C" w:rsidP="00036042">
            <w:pPr>
              <w:pStyle w:val="TableEntryHeader"/>
            </w:pPr>
            <w:r w:rsidRPr="003651D9">
              <w:t>Type of Service ‘Component’</w:t>
            </w:r>
          </w:p>
        </w:tc>
        <w:tc>
          <w:tcPr>
            <w:tcW w:w="1418" w:type="dxa"/>
            <w:shd w:val="clear" w:color="auto" w:fill="E6E6E6"/>
          </w:tcPr>
          <w:p w14:paraId="21EA8DC5" w14:textId="77777777" w:rsidR="00C57C6C" w:rsidRPr="003651D9" w:rsidRDefault="00C57C6C" w:rsidP="00036042">
            <w:pPr>
              <w:pStyle w:val="TableEntryHeader"/>
            </w:pPr>
            <w:r w:rsidRPr="003651D9">
              <w:t>Setting ‘System’</w:t>
            </w:r>
          </w:p>
        </w:tc>
        <w:tc>
          <w:tcPr>
            <w:tcW w:w="3987" w:type="dxa"/>
            <w:shd w:val="clear" w:color="auto" w:fill="E6E6E6"/>
          </w:tcPr>
          <w:p w14:paraId="3E4D8B38" w14:textId="77777777" w:rsidR="00C57C6C" w:rsidRPr="003651D9" w:rsidRDefault="00C57C6C" w:rsidP="00036042">
            <w:pPr>
              <w:pStyle w:val="TableEntryHeader"/>
            </w:pPr>
            <w:r w:rsidRPr="003651D9">
              <w:t>Specialty/Training/Professional Level ‘</w:t>
            </w:r>
            <w:proofErr w:type="spellStart"/>
            <w:r w:rsidRPr="003651D9">
              <w:t>Method_Type</w:t>
            </w:r>
            <w:proofErr w:type="spellEnd"/>
            <w:r w:rsidRPr="003651D9">
              <w:t>’</w:t>
            </w:r>
          </w:p>
        </w:tc>
      </w:tr>
      <w:tr w:rsidR="00C57C6C" w:rsidRPr="003651D9" w:rsidDel="004763E0" w14:paraId="3CFF4F38" w14:textId="77777777" w:rsidTr="00036042">
        <w:trPr>
          <w:cantSplit/>
        </w:trPr>
        <w:tc>
          <w:tcPr>
            <w:tcW w:w="1161" w:type="dxa"/>
            <w:vAlign w:val="bottom"/>
          </w:tcPr>
          <w:p w14:paraId="777531C5" w14:textId="77777777" w:rsidR="00C57C6C" w:rsidRPr="003651D9" w:rsidDel="004763E0" w:rsidRDefault="00C57C6C" w:rsidP="00036042">
            <w:pPr>
              <w:pStyle w:val="TableEntry"/>
            </w:pPr>
            <w:r w:rsidRPr="003651D9">
              <w:t>18745-0</w:t>
            </w:r>
          </w:p>
        </w:tc>
        <w:tc>
          <w:tcPr>
            <w:tcW w:w="2074" w:type="dxa"/>
            <w:vAlign w:val="bottom"/>
          </w:tcPr>
          <w:p w14:paraId="660351F1" w14:textId="77777777" w:rsidR="00C57C6C" w:rsidRPr="003651D9" w:rsidDel="004763E0" w:rsidRDefault="00C57C6C" w:rsidP="00036042">
            <w:pPr>
              <w:pStyle w:val="TableEntry"/>
            </w:pPr>
            <w:r w:rsidRPr="003651D9">
              <w:t>Study report</w:t>
            </w:r>
          </w:p>
        </w:tc>
        <w:tc>
          <w:tcPr>
            <w:tcW w:w="1418" w:type="dxa"/>
            <w:vAlign w:val="bottom"/>
          </w:tcPr>
          <w:p w14:paraId="286B82AA" w14:textId="77777777" w:rsidR="00C57C6C" w:rsidRPr="003651D9" w:rsidDel="004763E0" w:rsidRDefault="00C57C6C" w:rsidP="00036042">
            <w:pPr>
              <w:pStyle w:val="TableEntry"/>
            </w:pPr>
            <w:r w:rsidRPr="003651D9">
              <w:t>Heart</w:t>
            </w:r>
          </w:p>
        </w:tc>
        <w:tc>
          <w:tcPr>
            <w:tcW w:w="3987" w:type="dxa"/>
            <w:vAlign w:val="bottom"/>
          </w:tcPr>
          <w:p w14:paraId="3F806DC1" w14:textId="77777777" w:rsidR="00C57C6C" w:rsidRPr="003651D9" w:rsidDel="004763E0" w:rsidRDefault="00C57C6C" w:rsidP="00036042">
            <w:pPr>
              <w:pStyle w:val="TableEntry"/>
            </w:pPr>
            <w:r w:rsidRPr="003651D9">
              <w:t>Cardiac catheterization</w:t>
            </w:r>
          </w:p>
        </w:tc>
      </w:tr>
      <w:tr w:rsidR="00C57C6C" w:rsidRPr="003651D9" w:rsidDel="004763E0" w14:paraId="79772A8A" w14:textId="77777777" w:rsidTr="00036042">
        <w:trPr>
          <w:cantSplit/>
        </w:trPr>
        <w:tc>
          <w:tcPr>
            <w:tcW w:w="1161" w:type="dxa"/>
            <w:vAlign w:val="bottom"/>
          </w:tcPr>
          <w:p w14:paraId="298EE379" w14:textId="77777777" w:rsidR="00C57C6C" w:rsidRPr="003651D9" w:rsidDel="004763E0" w:rsidRDefault="00C57C6C" w:rsidP="00036042">
            <w:pPr>
              <w:pStyle w:val="TableEntry"/>
            </w:pPr>
            <w:r w:rsidRPr="003651D9">
              <w:lastRenderedPageBreak/>
              <w:t>34896-1</w:t>
            </w:r>
          </w:p>
        </w:tc>
        <w:tc>
          <w:tcPr>
            <w:tcW w:w="2074" w:type="dxa"/>
            <w:vAlign w:val="bottom"/>
          </w:tcPr>
          <w:p w14:paraId="69B96169" w14:textId="77777777" w:rsidR="00C57C6C" w:rsidRPr="003651D9" w:rsidDel="004763E0" w:rsidRDefault="00C57C6C" w:rsidP="00036042">
            <w:pPr>
              <w:pStyle w:val="TableEntry"/>
            </w:pPr>
            <w:r w:rsidRPr="003651D9">
              <w:t>Interventional procedure note</w:t>
            </w:r>
          </w:p>
        </w:tc>
        <w:tc>
          <w:tcPr>
            <w:tcW w:w="1418" w:type="dxa"/>
            <w:vAlign w:val="bottom"/>
          </w:tcPr>
          <w:p w14:paraId="07DAEBCA" w14:textId="77777777" w:rsidR="00C57C6C" w:rsidRPr="003651D9" w:rsidDel="004763E0" w:rsidRDefault="00C57C6C" w:rsidP="00036042">
            <w:pPr>
              <w:pStyle w:val="TableEntry"/>
            </w:pPr>
            <w:r w:rsidRPr="003651D9">
              <w:t>{Setting}</w:t>
            </w:r>
          </w:p>
        </w:tc>
        <w:tc>
          <w:tcPr>
            <w:tcW w:w="3987" w:type="dxa"/>
            <w:vAlign w:val="bottom"/>
          </w:tcPr>
          <w:p w14:paraId="74945469" w14:textId="77777777" w:rsidR="00C57C6C" w:rsidRPr="003651D9" w:rsidDel="004763E0" w:rsidRDefault="00C57C6C" w:rsidP="00036042">
            <w:pPr>
              <w:pStyle w:val="TableEntry"/>
            </w:pPr>
            <w:r w:rsidRPr="003651D9">
              <w:t>Cardiology</w:t>
            </w:r>
          </w:p>
        </w:tc>
      </w:tr>
    </w:tbl>
    <w:p w14:paraId="6BA7EDA3" w14:textId="77777777" w:rsidR="00C57C6C" w:rsidRPr="003651D9" w:rsidRDefault="00C57C6C" w:rsidP="00C57C6C"/>
    <w:p w14:paraId="245469A6"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title</w:t>
      </w:r>
      <w:proofErr w:type="gramEnd"/>
      <w:r w:rsidRPr="003651D9">
        <w:t xml:space="preserve"> (CONF:5254). </w:t>
      </w:r>
    </w:p>
    <w:p w14:paraId="5565BA47" w14:textId="77777777" w:rsidR="00C57C6C" w:rsidRPr="003651D9" w:rsidRDefault="00C57C6C" w:rsidP="00C57C6C">
      <w:pPr>
        <w:numPr>
          <w:ilvl w:val="1"/>
          <w:numId w:val="14"/>
        </w:numPr>
        <w:spacing w:before="0" w:after="40" w:line="260" w:lineRule="exact"/>
      </w:pPr>
      <w:r w:rsidRPr="003651D9">
        <w:t xml:space="preserve">Can either be a locally defined name or the display name corresponding to </w:t>
      </w:r>
      <w:proofErr w:type="spellStart"/>
      <w:r w:rsidRPr="003651D9">
        <w:t>clinicalDocument</w:t>
      </w:r>
      <w:proofErr w:type="spellEnd"/>
      <w:r w:rsidRPr="003651D9">
        <w:t>/code (CONF</w:t>
      </w:r>
      <w:proofErr w:type="gramStart"/>
      <w:r w:rsidRPr="003651D9">
        <w:t>:5255</w:t>
      </w:r>
      <w:proofErr w:type="gramEnd"/>
      <w:r w:rsidRPr="003651D9">
        <w:t>).&gt;</w:t>
      </w:r>
    </w:p>
    <w:p w14:paraId="3AA81FBE" w14:textId="77777777" w:rsidR="00C57C6C" w:rsidRPr="003651D9" w:rsidRDefault="00C57C6C" w:rsidP="00C57C6C">
      <w:pPr>
        <w:pStyle w:val="Corpodeltesto"/>
        <w:rPr>
          <w:lang w:eastAsia="x-none"/>
        </w:rPr>
      </w:pPr>
    </w:p>
    <w:p w14:paraId="5ED68FB7" w14:textId="77777777" w:rsidR="00C57C6C" w:rsidRPr="003651D9" w:rsidRDefault="00C57C6C" w:rsidP="00C57C6C">
      <w:pPr>
        <w:pStyle w:val="AuthorInstructions"/>
      </w:pPr>
      <w:r w:rsidRPr="003651D9">
        <w:t xml:space="preserve">###End Discrete Conformance Format – Header </w:t>
      </w:r>
    </w:p>
    <w:p w14:paraId="68545B8F" w14:textId="77777777" w:rsidR="00C57C6C" w:rsidRPr="003651D9" w:rsidRDefault="00C57C6C" w:rsidP="00C57C6C">
      <w:pPr>
        <w:pStyle w:val="Titolo2"/>
        <w:numPr>
          <w:ilvl w:val="0"/>
          <w:numId w:val="0"/>
        </w:numPr>
        <w:rPr>
          <w:noProof w:val="0"/>
        </w:rPr>
      </w:pPr>
      <w:bookmarkStart w:id="2513" w:name="_Toc345074716"/>
      <w:r w:rsidRPr="003651D9">
        <w:rPr>
          <w:noProof w:val="0"/>
        </w:rPr>
        <w:t>6.3.3</w:t>
      </w:r>
      <w:r>
        <w:rPr>
          <w:noProof w:val="0"/>
        </w:rPr>
        <w:t xml:space="preserve"> </w:t>
      </w:r>
      <w:r w:rsidRPr="003651D9">
        <w:rPr>
          <w:noProof w:val="0"/>
        </w:rPr>
        <w:t>CDA Section Content Modules</w:t>
      </w:r>
      <w:bookmarkEnd w:id="2513"/>
    </w:p>
    <w:p w14:paraId="0749755D" w14:textId="77777777" w:rsidR="00C57C6C" w:rsidRPr="003651D9" w:rsidRDefault="00C57C6C" w:rsidP="00C57C6C">
      <w:pPr>
        <w:pStyle w:val="EditorInstructions"/>
      </w:pPr>
      <w:r w:rsidRPr="003651D9">
        <w:t>Add to section 6.3.3.10 Section Content Modules</w:t>
      </w:r>
    </w:p>
    <w:p w14:paraId="2828204B" w14:textId="77777777" w:rsidR="00C57C6C" w:rsidRPr="003651D9" w:rsidRDefault="00C57C6C" w:rsidP="00C57C6C">
      <w:pPr>
        <w:pStyle w:val="Corpodeltesto"/>
        <w:rPr>
          <w:lang w:eastAsia="x-none"/>
        </w:rPr>
      </w:pPr>
    </w:p>
    <w:p w14:paraId="266B96DE" w14:textId="77777777" w:rsidR="00C57C6C" w:rsidRPr="003651D9" w:rsidRDefault="00C57C6C" w:rsidP="00C57C6C">
      <w:pPr>
        <w:pStyle w:val="AuthorInstructions"/>
      </w:pPr>
      <w:r w:rsidRPr="003651D9">
        <w:t>&lt;Replicate this section/table for as many new Sections as</w:t>
      </w:r>
      <w:r>
        <w:t xml:space="preserve"> </w:t>
      </w:r>
      <w:r w:rsidRPr="003651D9">
        <w:t>are added in this supplement</w:t>
      </w:r>
      <w:proofErr w:type="gramStart"/>
      <w:r w:rsidRPr="003651D9">
        <w:t>.&gt;</w:t>
      </w:r>
      <w:proofErr w:type="gramEnd"/>
    </w:p>
    <w:p w14:paraId="08879047" w14:textId="77777777" w:rsidR="00C57C6C" w:rsidRPr="003651D9" w:rsidRDefault="00C57C6C" w:rsidP="00C57C6C">
      <w:pPr>
        <w:pStyle w:val="AuthorInstructions"/>
      </w:pPr>
      <w:r w:rsidRPr="003651D9">
        <w:t>&lt;Authors’ notes:</w:t>
      </w:r>
      <w:r>
        <w:t xml:space="preserve"> </w:t>
      </w:r>
      <w:r w:rsidRPr="003651D9">
        <w:t>Section naming instructions:</w:t>
      </w:r>
      <w:r>
        <w:t xml:space="preserve"> </w:t>
      </w:r>
      <w:r w:rsidRPr="003651D9">
        <w:t>If a Section is a specialization of an existing Section, begin the name with the original section name. For example, if Cardiology is creating a specialization of the “Medical History Section”, the new section should be named “Medical History Section – Cardiac” and not “Cardiac Medical History Section”</w:t>
      </w:r>
      <w:proofErr w:type="gramStart"/>
      <w:r w:rsidRPr="003651D9">
        <w:t>.&gt;</w:t>
      </w:r>
      <w:proofErr w:type="gramEnd"/>
    </w:p>
    <w:p w14:paraId="53B6AE29" w14:textId="77777777" w:rsidR="00C57C6C" w:rsidRPr="003651D9" w:rsidRDefault="00C57C6C" w:rsidP="00C57C6C">
      <w:pPr>
        <w:pStyle w:val="AuthorInstructions"/>
      </w:pPr>
    </w:p>
    <w:p w14:paraId="224447D8" w14:textId="77777777" w:rsidR="00C57C6C" w:rsidRPr="003651D9" w:rsidRDefault="00C57C6C" w:rsidP="00C57C6C">
      <w:pPr>
        <w:pStyle w:val="AuthorInstructions"/>
      </w:pPr>
      <w:r w:rsidRPr="003651D9">
        <w:t>###Begin Tabular Format - Section</w:t>
      </w:r>
    </w:p>
    <w:p w14:paraId="3084E0FE" w14:textId="77777777" w:rsidR="00C57C6C" w:rsidRPr="003651D9" w:rsidRDefault="00C57C6C" w:rsidP="00C57C6C">
      <w:pPr>
        <w:pStyle w:val="AuthorInstructions"/>
      </w:pPr>
      <w:r w:rsidRPr="003651D9">
        <w:t>&lt;Delete examples in rows of table below prior to Public Comment</w:t>
      </w:r>
      <w:proofErr w:type="gramStart"/>
      <w:r w:rsidRPr="003651D9">
        <w:t>.&gt;</w:t>
      </w:r>
      <w:proofErr w:type="gramEnd"/>
    </w:p>
    <w:p w14:paraId="74B83A99" w14:textId="77777777" w:rsidR="00C57C6C" w:rsidRPr="003651D9" w:rsidRDefault="00C57C6C" w:rsidP="00C57C6C">
      <w:pPr>
        <w:pStyle w:val="Titolo4"/>
        <w:numPr>
          <w:ilvl w:val="0"/>
          <w:numId w:val="0"/>
        </w:numPr>
        <w:ind w:left="864" w:hanging="864"/>
        <w:rPr>
          <w:noProof w:val="0"/>
        </w:rPr>
      </w:pPr>
      <w:bookmarkStart w:id="2514" w:name="_Toc345074717"/>
      <w:r w:rsidRPr="003651D9">
        <w:rPr>
          <w:noProof w:val="0"/>
        </w:rPr>
        <w:t>6.3.3.10.S</w:t>
      </w:r>
      <w:r>
        <w:rPr>
          <w:noProof w:val="0"/>
        </w:rPr>
        <w:t xml:space="preserve"> </w:t>
      </w:r>
      <w:r w:rsidRPr="003651D9">
        <w:rPr>
          <w:noProof w:val="0"/>
        </w:rPr>
        <w:t>&lt;Section Module Name&gt; - Section Content Module</w:t>
      </w:r>
      <w:bookmarkEnd w:id="2514"/>
      <w:r w:rsidRPr="003651D9">
        <w:rPr>
          <w:noProof w:val="0"/>
        </w:rPr>
        <w:t xml:space="preserve"> </w:t>
      </w:r>
      <w:bookmarkStart w:id="2515" w:name="_Toc291167503"/>
      <w:bookmarkStart w:id="2516" w:name="_Toc291231442"/>
      <w:bookmarkStart w:id="2517" w:name="_Toc296340356"/>
    </w:p>
    <w:p w14:paraId="5AAD06FA" w14:textId="77777777" w:rsidR="00C57C6C" w:rsidRPr="003651D9" w:rsidRDefault="00C57C6C" w:rsidP="00C57C6C">
      <w:pPr>
        <w:pStyle w:val="TableTitle"/>
      </w:pPr>
      <w:r w:rsidRPr="003651D9">
        <w:t>Table 6.3.3.10.S-1 &lt;Section Module Name&gt; Section</w:t>
      </w:r>
      <w:bookmarkEnd w:id="2515"/>
      <w:bookmarkEnd w:id="2516"/>
      <w:bookmarkEnd w:id="2517"/>
    </w:p>
    <w:tbl>
      <w:tblPr>
        <w:tblW w:w="4966" w:type="pct"/>
        <w:tblBorders>
          <w:top w:val="doub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917"/>
        <w:gridCol w:w="1168"/>
        <w:gridCol w:w="2080"/>
        <w:gridCol w:w="2428"/>
        <w:gridCol w:w="1442"/>
        <w:gridCol w:w="1291"/>
      </w:tblGrid>
      <w:tr w:rsidR="00C57C6C" w:rsidRPr="003651D9" w14:paraId="2CF2BFE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3AF1875A" w14:textId="77777777" w:rsidR="00C57C6C" w:rsidRPr="003651D9" w:rsidRDefault="00C57C6C" w:rsidP="00036042">
            <w:pPr>
              <w:pStyle w:val="TableEntryHeader"/>
            </w:pPr>
            <w:r w:rsidRPr="003651D9">
              <w:t>Template Name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5EE25C10" w14:textId="77777777" w:rsidR="00C57C6C" w:rsidRPr="003651D9" w:rsidRDefault="00C57C6C" w:rsidP="00036042">
            <w:pPr>
              <w:pStyle w:val="TableEntry"/>
            </w:pPr>
            <w:r w:rsidRPr="003651D9">
              <w:t>&lt;</w:t>
            </w:r>
            <w:proofErr w:type="gramStart"/>
            <w:r w:rsidRPr="003651D9">
              <w:t>exact</w:t>
            </w:r>
            <w:proofErr w:type="gramEnd"/>
            <w:r w:rsidRPr="003651D9">
              <w:t xml:space="preserve"> same Section Module name listed above&gt;</w:t>
            </w:r>
          </w:p>
        </w:tc>
      </w:tr>
      <w:tr w:rsidR="00C57C6C" w:rsidRPr="003651D9" w14:paraId="1626A4B0"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7B8146B" w14:textId="77777777" w:rsidR="00C57C6C" w:rsidRPr="003651D9" w:rsidRDefault="00C57C6C" w:rsidP="00036042">
            <w:pPr>
              <w:pStyle w:val="TableEntryHeader"/>
            </w:pPr>
            <w:r w:rsidRPr="003651D9">
              <w:t xml:space="preserve">Template ID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BF44C7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33C653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388A89C" w14:textId="77777777" w:rsidR="00C57C6C" w:rsidRPr="003651D9" w:rsidRDefault="00C57C6C" w:rsidP="00036042">
            <w:pPr>
              <w:pStyle w:val="TableEntryHeader"/>
            </w:pPr>
            <w:r w:rsidRPr="003651D9">
              <w:t xml:space="preserve">Parent Template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0CB95D1D"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3E35DF5A" w14:textId="77777777" w:rsidR="00C57C6C" w:rsidRPr="003651D9" w:rsidRDefault="00C57C6C" w:rsidP="00036042">
            <w:pPr>
              <w:pStyle w:val="TableEntry"/>
            </w:pPr>
          </w:p>
        </w:tc>
      </w:tr>
      <w:tr w:rsidR="00C57C6C" w:rsidRPr="003651D9" w14:paraId="0F8F841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A8E1824" w14:textId="77777777" w:rsidR="00C57C6C" w:rsidRPr="003651D9" w:rsidRDefault="00C57C6C" w:rsidP="00036042">
            <w:pPr>
              <w:pStyle w:val="TableEntryHeader"/>
            </w:pPr>
            <w:r w:rsidRPr="003651D9">
              <w:t xml:space="preserve">General Description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1840F8A5"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0409CB0B"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CA6DE0" w14:textId="77777777" w:rsidR="00C57C6C" w:rsidRPr="003651D9" w:rsidRDefault="00C57C6C" w:rsidP="00036042">
            <w:pPr>
              <w:pStyle w:val="TableEntryHeader"/>
            </w:pPr>
            <w:r w:rsidRPr="003651D9">
              <w:t>Section Code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3E5DADA" w14:textId="77777777" w:rsidR="00C57C6C" w:rsidRPr="003651D9" w:rsidRDefault="00C57C6C" w:rsidP="00036042">
            <w:pPr>
              <w:pStyle w:val="TableEntry"/>
            </w:pPr>
            <w:r w:rsidRPr="003651D9">
              <w:t>&lt;Code, Code Scheme, “Section Code Name”&gt;</w:t>
            </w:r>
          </w:p>
        </w:tc>
      </w:tr>
      <w:tr w:rsidR="00C57C6C" w:rsidRPr="003651D9" w14:paraId="3A5F7C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6BF236A" w14:textId="77777777" w:rsidR="00C57C6C" w:rsidRPr="003651D9" w:rsidRDefault="00C57C6C" w:rsidP="00036042">
            <w:pPr>
              <w:pStyle w:val="TableEntryHeader"/>
            </w:pPr>
            <w:r w:rsidRPr="003651D9">
              <w:t>Author</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DBE58BF"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 Role and entity must be specified if not inherited. &gt;</w:t>
            </w:r>
          </w:p>
        </w:tc>
      </w:tr>
      <w:tr w:rsidR="00C57C6C" w:rsidRPr="003651D9" w14:paraId="06150B69"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C47FBA4" w14:textId="77777777" w:rsidR="00C57C6C" w:rsidRPr="003651D9" w:rsidRDefault="00C57C6C" w:rsidP="00036042">
            <w:pPr>
              <w:pStyle w:val="TableEntryHeader"/>
            </w:pPr>
            <w:r w:rsidRPr="003651D9">
              <w:t>Informant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708DAC39"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34309C5C"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06362A1" w14:textId="77777777" w:rsidR="00C57C6C" w:rsidRPr="003651D9" w:rsidRDefault="00C57C6C" w:rsidP="00036042">
            <w:pPr>
              <w:pStyle w:val="TableEntryHeader"/>
            </w:pPr>
            <w:r w:rsidRPr="003651D9">
              <w:t>Subject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2FCBB021"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5F76C1AA" w14:textId="77777777" w:rsidTr="00036042">
        <w:tc>
          <w:tcPr>
            <w:tcW w:w="492" w:type="pct"/>
            <w:tcBorders>
              <w:top w:val="single" w:sz="4" w:space="0" w:color="auto"/>
            </w:tcBorders>
            <w:shd w:val="clear" w:color="auto" w:fill="E6E6E6"/>
            <w:vAlign w:val="center"/>
          </w:tcPr>
          <w:p w14:paraId="47EB3C01" w14:textId="77777777" w:rsidR="00C57C6C" w:rsidRPr="003651D9" w:rsidRDefault="00C57C6C" w:rsidP="00036042">
            <w:pPr>
              <w:pStyle w:val="TableEntryHeader"/>
            </w:pPr>
            <w:r w:rsidRPr="003651D9">
              <w:t xml:space="preserve">Opt and Card </w:t>
            </w:r>
          </w:p>
        </w:tc>
        <w:tc>
          <w:tcPr>
            <w:tcW w:w="626" w:type="pct"/>
            <w:tcBorders>
              <w:top w:val="single" w:sz="4" w:space="0" w:color="auto"/>
            </w:tcBorders>
            <w:shd w:val="clear" w:color="auto" w:fill="E6E6E6"/>
            <w:vAlign w:val="center"/>
          </w:tcPr>
          <w:p w14:paraId="2669D040" w14:textId="77777777" w:rsidR="00C57C6C" w:rsidRPr="003651D9" w:rsidRDefault="00C57C6C" w:rsidP="00036042">
            <w:pPr>
              <w:pStyle w:val="TableEntryHeader"/>
            </w:pPr>
            <w:r w:rsidRPr="003651D9">
              <w:t>Condition</w:t>
            </w:r>
          </w:p>
        </w:tc>
        <w:tc>
          <w:tcPr>
            <w:tcW w:w="1115" w:type="pct"/>
            <w:tcBorders>
              <w:top w:val="single" w:sz="4" w:space="0" w:color="auto"/>
            </w:tcBorders>
            <w:shd w:val="clear" w:color="auto" w:fill="E4E4E4"/>
          </w:tcPr>
          <w:p w14:paraId="4466F194" w14:textId="77777777" w:rsidR="00C57C6C" w:rsidRPr="003651D9" w:rsidRDefault="00C57C6C" w:rsidP="00036042">
            <w:pPr>
              <w:pStyle w:val="TableEntryHeader"/>
            </w:pPr>
            <w:r w:rsidRPr="003651D9">
              <w:t xml:space="preserve">Data Element or </w:t>
            </w:r>
            <w:r w:rsidRPr="003651D9">
              <w:br/>
              <w:t>Section Name</w:t>
            </w:r>
          </w:p>
        </w:tc>
        <w:tc>
          <w:tcPr>
            <w:tcW w:w="1302" w:type="pct"/>
            <w:tcBorders>
              <w:top w:val="single" w:sz="4" w:space="0" w:color="auto"/>
            </w:tcBorders>
            <w:shd w:val="clear" w:color="auto" w:fill="E4E4E4"/>
            <w:vAlign w:val="center"/>
          </w:tcPr>
          <w:p w14:paraId="3C4E9BCC" w14:textId="77777777" w:rsidR="00C57C6C" w:rsidRPr="003651D9" w:rsidRDefault="00C57C6C" w:rsidP="00036042">
            <w:pPr>
              <w:pStyle w:val="TableEntryHeader"/>
            </w:pPr>
            <w:r w:rsidRPr="003651D9">
              <w:t>Template ID</w:t>
            </w:r>
          </w:p>
        </w:tc>
        <w:tc>
          <w:tcPr>
            <w:tcW w:w="773" w:type="pct"/>
            <w:tcBorders>
              <w:top w:val="single" w:sz="4" w:space="0" w:color="auto"/>
            </w:tcBorders>
            <w:shd w:val="clear" w:color="auto" w:fill="E4E4E4"/>
            <w:vAlign w:val="center"/>
          </w:tcPr>
          <w:p w14:paraId="2EBBC391" w14:textId="77777777" w:rsidR="00C57C6C" w:rsidRPr="003651D9" w:rsidRDefault="00C57C6C" w:rsidP="00036042">
            <w:pPr>
              <w:pStyle w:val="TableEntryHeader"/>
            </w:pPr>
            <w:r w:rsidRPr="003651D9">
              <w:t>Specification Document</w:t>
            </w:r>
          </w:p>
        </w:tc>
        <w:tc>
          <w:tcPr>
            <w:tcW w:w="692" w:type="pct"/>
            <w:tcBorders>
              <w:top w:val="single" w:sz="4" w:space="0" w:color="auto"/>
            </w:tcBorders>
            <w:shd w:val="clear" w:color="auto" w:fill="E4E4E4"/>
            <w:vAlign w:val="center"/>
          </w:tcPr>
          <w:p w14:paraId="744A5F13" w14:textId="77777777" w:rsidR="00C57C6C" w:rsidRPr="003651D9" w:rsidRDefault="00C57C6C" w:rsidP="00036042">
            <w:pPr>
              <w:pStyle w:val="TableEntryHeader"/>
            </w:pPr>
            <w:r w:rsidRPr="003651D9">
              <w:t>Vocabulary</w:t>
            </w:r>
          </w:p>
          <w:p w14:paraId="642E4E17" w14:textId="77777777" w:rsidR="00C57C6C" w:rsidRPr="003651D9" w:rsidRDefault="00C57C6C" w:rsidP="00036042">
            <w:pPr>
              <w:pStyle w:val="TableEntryHeader"/>
            </w:pPr>
            <w:r w:rsidRPr="003651D9">
              <w:t>Constraint</w:t>
            </w:r>
          </w:p>
        </w:tc>
      </w:tr>
      <w:tr w:rsidR="00C57C6C" w:rsidRPr="003651D9" w14:paraId="488C8A36" w14:textId="77777777" w:rsidTr="00036042">
        <w:tc>
          <w:tcPr>
            <w:tcW w:w="5000" w:type="pct"/>
            <w:gridSpan w:val="6"/>
          </w:tcPr>
          <w:p w14:paraId="69F07384" w14:textId="77777777" w:rsidR="00C57C6C" w:rsidRPr="003651D9" w:rsidRDefault="00C57C6C" w:rsidP="00036042">
            <w:pPr>
              <w:pStyle w:val="TableEntryHeader"/>
            </w:pPr>
            <w:r w:rsidRPr="003651D9">
              <w:t>Subsections</w:t>
            </w:r>
          </w:p>
        </w:tc>
      </w:tr>
      <w:tr w:rsidR="00C57C6C" w:rsidRPr="003651D9" w14:paraId="4F9AAEC3" w14:textId="77777777" w:rsidTr="00036042">
        <w:tc>
          <w:tcPr>
            <w:tcW w:w="492" w:type="pct"/>
            <w:vAlign w:val="center"/>
          </w:tcPr>
          <w:p w14:paraId="529F0BBD" w14:textId="77777777" w:rsidR="00C57C6C" w:rsidRPr="003651D9" w:rsidRDefault="00C57C6C" w:rsidP="00036042">
            <w:pPr>
              <w:pStyle w:val="TableEntry"/>
            </w:pPr>
            <w:proofErr w:type="gramStart"/>
            <w:r w:rsidRPr="003651D9">
              <w:lastRenderedPageBreak/>
              <w:t>x</w:t>
            </w:r>
            <w:proofErr w:type="gramEnd"/>
            <w:r w:rsidRPr="003651D9">
              <w:t xml:space="preserve"> [?..?]</w:t>
            </w:r>
          </w:p>
        </w:tc>
        <w:tc>
          <w:tcPr>
            <w:tcW w:w="626" w:type="pct"/>
            <w:vAlign w:val="center"/>
          </w:tcPr>
          <w:p w14:paraId="3A922E7F"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section below, if applicable&gt;</w:t>
            </w:r>
          </w:p>
        </w:tc>
        <w:tc>
          <w:tcPr>
            <w:tcW w:w="1115" w:type="pct"/>
            <w:vAlign w:val="center"/>
          </w:tcPr>
          <w:p w14:paraId="150E9A00" w14:textId="77777777" w:rsidR="00C57C6C" w:rsidRPr="003651D9" w:rsidRDefault="00C57C6C" w:rsidP="00036042">
            <w:pPr>
              <w:pStyle w:val="TableEntry"/>
            </w:pPr>
            <w:r w:rsidRPr="003651D9">
              <w:t>&lt;</w:t>
            </w:r>
            <w:proofErr w:type="gramStart"/>
            <w:r w:rsidRPr="003651D9">
              <w:t>name</w:t>
            </w:r>
            <w:proofErr w:type="gramEnd"/>
            <w:r w:rsidRPr="003651D9">
              <w:t xml:space="preserve"> of subsection&gt;</w:t>
            </w:r>
          </w:p>
        </w:tc>
        <w:tc>
          <w:tcPr>
            <w:tcW w:w="1302" w:type="pct"/>
            <w:vAlign w:val="center"/>
          </w:tcPr>
          <w:p w14:paraId="6C36BFF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vAlign w:val="center"/>
          </w:tcPr>
          <w:p w14:paraId="0B709D37"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specification document location,</w:t>
            </w:r>
            <w:r>
              <w:t xml:space="preserve"> </w:t>
            </w:r>
            <w:r w:rsidRPr="003651D9">
              <w:t>if applicable&gt;</w:t>
            </w:r>
          </w:p>
        </w:tc>
        <w:tc>
          <w:tcPr>
            <w:tcW w:w="692" w:type="pct"/>
            <w:vAlign w:val="center"/>
          </w:tcPr>
          <w:p w14:paraId="7A4BF8F4"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vocab constraint,</w:t>
            </w:r>
            <w:r>
              <w:t xml:space="preserve"> </w:t>
            </w:r>
            <w:r w:rsidRPr="003651D9">
              <w:t>if applicable&gt;</w:t>
            </w:r>
          </w:p>
        </w:tc>
      </w:tr>
      <w:tr w:rsidR="00C57C6C" w:rsidRPr="003651D9" w14:paraId="4CFC3B19" w14:textId="77777777" w:rsidTr="00036042">
        <w:tc>
          <w:tcPr>
            <w:tcW w:w="492" w:type="pct"/>
            <w:vAlign w:val="center"/>
          </w:tcPr>
          <w:p w14:paraId="7C2F4E12"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DD30392" w14:textId="77777777" w:rsidR="00C57C6C" w:rsidRPr="003651D9" w:rsidRDefault="00C57C6C" w:rsidP="00036042">
            <w:pPr>
              <w:pStyle w:val="TableEntry"/>
            </w:pPr>
          </w:p>
        </w:tc>
        <w:tc>
          <w:tcPr>
            <w:tcW w:w="1115" w:type="pct"/>
            <w:vAlign w:val="center"/>
          </w:tcPr>
          <w:p w14:paraId="633CDBC4" w14:textId="77777777" w:rsidR="00C57C6C" w:rsidRPr="003651D9" w:rsidRDefault="00C57C6C" w:rsidP="00036042">
            <w:pPr>
              <w:pStyle w:val="TableEntry"/>
            </w:pPr>
            <w:r w:rsidRPr="003651D9">
              <w:t>Active Problems</w:t>
            </w:r>
          </w:p>
        </w:tc>
        <w:tc>
          <w:tcPr>
            <w:tcW w:w="1302" w:type="pct"/>
            <w:vAlign w:val="center"/>
          </w:tcPr>
          <w:p w14:paraId="30C7E557" w14:textId="77777777" w:rsidR="00C57C6C" w:rsidRPr="003651D9" w:rsidRDefault="00C57C6C" w:rsidP="00036042">
            <w:pPr>
              <w:pStyle w:val="TableEntry"/>
            </w:pPr>
            <w:r w:rsidRPr="003651D9">
              <w:t>1.3.6.1.4.1.19376.1.5.3.1.3.6</w:t>
            </w:r>
          </w:p>
        </w:tc>
        <w:tc>
          <w:tcPr>
            <w:tcW w:w="773" w:type="pct"/>
            <w:vAlign w:val="center"/>
          </w:tcPr>
          <w:p w14:paraId="7FB60D19" w14:textId="77777777" w:rsidR="00C57C6C" w:rsidRPr="003651D9" w:rsidRDefault="00C57C6C" w:rsidP="00036042">
            <w:pPr>
              <w:pStyle w:val="TableEntry"/>
            </w:pPr>
            <w:r w:rsidRPr="003651D9">
              <w:t>PCC TF-3&gt;</w:t>
            </w:r>
          </w:p>
        </w:tc>
        <w:tc>
          <w:tcPr>
            <w:tcW w:w="692" w:type="pct"/>
            <w:vAlign w:val="center"/>
          </w:tcPr>
          <w:p w14:paraId="062177C4" w14:textId="77777777" w:rsidR="00C57C6C" w:rsidRPr="003651D9" w:rsidRDefault="00C57C6C" w:rsidP="00036042">
            <w:pPr>
              <w:pStyle w:val="TableEntry"/>
            </w:pPr>
          </w:p>
        </w:tc>
      </w:tr>
      <w:tr w:rsidR="00C57C6C" w:rsidRPr="003651D9" w14:paraId="72B50382" w14:textId="77777777" w:rsidTr="00036042">
        <w:tc>
          <w:tcPr>
            <w:tcW w:w="492" w:type="pct"/>
            <w:vAlign w:val="center"/>
          </w:tcPr>
          <w:p w14:paraId="0373FDF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13E26B9C" w14:textId="77777777" w:rsidR="00C57C6C" w:rsidRPr="003651D9" w:rsidRDefault="00C57C6C" w:rsidP="00036042">
            <w:pPr>
              <w:pStyle w:val="TableEntry"/>
            </w:pPr>
          </w:p>
        </w:tc>
        <w:tc>
          <w:tcPr>
            <w:tcW w:w="1115" w:type="pct"/>
            <w:vAlign w:val="center"/>
          </w:tcPr>
          <w:p w14:paraId="7046FDB6" w14:textId="77777777" w:rsidR="00C57C6C" w:rsidRPr="003651D9" w:rsidRDefault="00C57C6C" w:rsidP="00036042">
            <w:pPr>
              <w:pStyle w:val="TableEntry"/>
            </w:pPr>
            <w:r w:rsidRPr="003651D9">
              <w:t xml:space="preserve">History of Present Illness </w:t>
            </w:r>
          </w:p>
        </w:tc>
        <w:tc>
          <w:tcPr>
            <w:tcW w:w="1302" w:type="pct"/>
            <w:vAlign w:val="center"/>
          </w:tcPr>
          <w:p w14:paraId="6E80183D" w14:textId="77777777" w:rsidR="00C57C6C" w:rsidRPr="003651D9" w:rsidRDefault="00C57C6C" w:rsidP="00036042">
            <w:pPr>
              <w:pStyle w:val="TableEntry"/>
            </w:pPr>
            <w:r w:rsidRPr="003651D9">
              <w:t>1.3.6.1.4.1.19376.1.5.3.1.3.4</w:t>
            </w:r>
          </w:p>
        </w:tc>
        <w:tc>
          <w:tcPr>
            <w:tcW w:w="773" w:type="pct"/>
            <w:vAlign w:val="center"/>
          </w:tcPr>
          <w:p w14:paraId="432ED65E" w14:textId="77777777" w:rsidR="00C57C6C" w:rsidRPr="003651D9" w:rsidRDefault="00C57C6C" w:rsidP="00036042">
            <w:pPr>
              <w:pStyle w:val="TableEntry"/>
            </w:pPr>
            <w:r w:rsidRPr="003651D9">
              <w:t>PCC TF-3&gt;</w:t>
            </w:r>
          </w:p>
        </w:tc>
        <w:tc>
          <w:tcPr>
            <w:tcW w:w="692" w:type="pct"/>
            <w:vAlign w:val="center"/>
          </w:tcPr>
          <w:p w14:paraId="76E2B7E0" w14:textId="77777777" w:rsidR="00C57C6C" w:rsidRPr="003651D9" w:rsidRDefault="00C57C6C" w:rsidP="00036042">
            <w:pPr>
              <w:pStyle w:val="TableEntry"/>
            </w:pPr>
          </w:p>
        </w:tc>
      </w:tr>
      <w:tr w:rsidR="00C57C6C" w:rsidRPr="003651D9" w14:paraId="63D2E924" w14:textId="77777777" w:rsidTr="00036042">
        <w:tc>
          <w:tcPr>
            <w:tcW w:w="492" w:type="pct"/>
            <w:vAlign w:val="center"/>
          </w:tcPr>
          <w:p w14:paraId="25548B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76E6420" w14:textId="77777777" w:rsidR="00C57C6C" w:rsidRPr="003651D9" w:rsidRDefault="00C57C6C" w:rsidP="00036042">
            <w:pPr>
              <w:pStyle w:val="TableEntry"/>
            </w:pPr>
          </w:p>
        </w:tc>
        <w:tc>
          <w:tcPr>
            <w:tcW w:w="1115" w:type="pct"/>
            <w:vAlign w:val="center"/>
          </w:tcPr>
          <w:p w14:paraId="2103E59C" w14:textId="77777777" w:rsidR="00C57C6C" w:rsidRPr="003651D9" w:rsidRDefault="00C57C6C" w:rsidP="00036042">
            <w:pPr>
              <w:pStyle w:val="TableEntry"/>
            </w:pPr>
            <w:r w:rsidRPr="003651D9">
              <w:t xml:space="preserve">History of Past Illness </w:t>
            </w:r>
          </w:p>
        </w:tc>
        <w:tc>
          <w:tcPr>
            <w:tcW w:w="1302" w:type="pct"/>
            <w:vAlign w:val="center"/>
          </w:tcPr>
          <w:p w14:paraId="2D8C5E2D" w14:textId="77777777" w:rsidR="00C57C6C" w:rsidRPr="003651D9" w:rsidRDefault="00C57C6C" w:rsidP="00036042">
            <w:pPr>
              <w:pStyle w:val="TableEntry"/>
            </w:pPr>
            <w:r w:rsidRPr="003651D9">
              <w:t>2.16.840.1.113883.10.20.2.9</w:t>
            </w:r>
          </w:p>
        </w:tc>
        <w:tc>
          <w:tcPr>
            <w:tcW w:w="773" w:type="pct"/>
            <w:vAlign w:val="center"/>
          </w:tcPr>
          <w:p w14:paraId="7D05A947" w14:textId="77777777" w:rsidR="00C57C6C" w:rsidRPr="003651D9" w:rsidRDefault="00C57C6C" w:rsidP="00036042">
            <w:pPr>
              <w:pStyle w:val="TableEntry"/>
            </w:pPr>
            <w:r w:rsidRPr="003651D9">
              <w:t>CDA-PN&gt;</w:t>
            </w:r>
          </w:p>
        </w:tc>
        <w:tc>
          <w:tcPr>
            <w:tcW w:w="692" w:type="pct"/>
            <w:vAlign w:val="center"/>
          </w:tcPr>
          <w:p w14:paraId="5D3C0D31" w14:textId="77777777" w:rsidR="00C57C6C" w:rsidRPr="003651D9" w:rsidRDefault="00C57C6C" w:rsidP="00036042">
            <w:pPr>
              <w:pStyle w:val="TableEntry"/>
            </w:pPr>
          </w:p>
        </w:tc>
      </w:tr>
      <w:tr w:rsidR="00C57C6C" w:rsidRPr="003651D9" w14:paraId="148595D4" w14:textId="77777777" w:rsidTr="00036042">
        <w:tc>
          <w:tcPr>
            <w:tcW w:w="5000" w:type="pct"/>
            <w:gridSpan w:val="6"/>
            <w:tcBorders>
              <w:top w:val="single" w:sz="4" w:space="0" w:color="auto"/>
              <w:left w:val="single" w:sz="4" w:space="0" w:color="auto"/>
              <w:bottom w:val="single" w:sz="4" w:space="0" w:color="auto"/>
              <w:right w:val="single" w:sz="4" w:space="0" w:color="auto"/>
            </w:tcBorders>
          </w:tcPr>
          <w:p w14:paraId="2D46E9D7" w14:textId="77777777" w:rsidR="00C57C6C" w:rsidRPr="003651D9" w:rsidRDefault="00C57C6C" w:rsidP="00036042">
            <w:pPr>
              <w:pStyle w:val="TableEntryHeader"/>
            </w:pPr>
            <w:r w:rsidRPr="003651D9">
              <w:t>Entries</w:t>
            </w:r>
          </w:p>
        </w:tc>
      </w:tr>
      <w:tr w:rsidR="00C57C6C" w:rsidRPr="003651D9" w14:paraId="74E4EDA6"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63D1ACBF" w14:textId="77777777" w:rsidR="00C57C6C" w:rsidRPr="003651D9" w:rsidRDefault="00C57C6C" w:rsidP="00036042">
            <w:pPr>
              <w:pStyle w:val="TableEntry"/>
            </w:pPr>
            <w:proofErr w:type="gramStart"/>
            <w:r w:rsidRPr="003651D9">
              <w:t>x</w:t>
            </w:r>
            <w:proofErr w:type="gramEnd"/>
            <w:r w:rsidRPr="003651D9">
              <w:t xml:space="preserve"> [?..?]</w:t>
            </w:r>
          </w:p>
        </w:tc>
        <w:tc>
          <w:tcPr>
            <w:tcW w:w="626" w:type="pct"/>
            <w:tcBorders>
              <w:top w:val="single" w:sz="4" w:space="0" w:color="auto"/>
              <w:left w:val="single" w:sz="4" w:space="0" w:color="auto"/>
              <w:bottom w:val="single" w:sz="4" w:space="0" w:color="auto"/>
              <w:right w:val="single" w:sz="4" w:space="0" w:color="auto"/>
            </w:tcBorders>
            <w:vAlign w:val="center"/>
          </w:tcPr>
          <w:p w14:paraId="7DDD0735"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section below, if applicable&gt;</w:t>
            </w:r>
          </w:p>
        </w:tc>
        <w:tc>
          <w:tcPr>
            <w:tcW w:w="1115" w:type="pct"/>
            <w:tcBorders>
              <w:top w:val="single" w:sz="4" w:space="0" w:color="auto"/>
              <w:left w:val="single" w:sz="4" w:space="0" w:color="auto"/>
              <w:bottom w:val="single" w:sz="4" w:space="0" w:color="auto"/>
              <w:right w:val="single" w:sz="4" w:space="0" w:color="auto"/>
            </w:tcBorders>
            <w:vAlign w:val="center"/>
          </w:tcPr>
          <w:p w14:paraId="236A64B5" w14:textId="77777777" w:rsidR="00C57C6C" w:rsidRPr="003651D9" w:rsidRDefault="00C57C6C" w:rsidP="00036042">
            <w:pPr>
              <w:pStyle w:val="TableEntry"/>
            </w:pPr>
            <w:r w:rsidRPr="003651D9">
              <w:t>&lt;</w:t>
            </w:r>
            <w:proofErr w:type="gramStart"/>
            <w:r w:rsidRPr="003651D9">
              <w:t>name</w:t>
            </w:r>
            <w:proofErr w:type="gramEnd"/>
            <w:r w:rsidRPr="003651D9">
              <w:t xml:space="preserve"> of entry&gt;</w:t>
            </w:r>
          </w:p>
        </w:tc>
        <w:tc>
          <w:tcPr>
            <w:tcW w:w="1302" w:type="pct"/>
            <w:tcBorders>
              <w:top w:val="single" w:sz="4" w:space="0" w:color="auto"/>
              <w:left w:val="single" w:sz="4" w:space="0" w:color="auto"/>
              <w:bottom w:val="single" w:sz="4" w:space="0" w:color="auto"/>
              <w:right w:val="single" w:sz="4" w:space="0" w:color="auto"/>
            </w:tcBorders>
            <w:vAlign w:val="center"/>
          </w:tcPr>
          <w:p w14:paraId="43A62F52"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tcBorders>
              <w:top w:val="single" w:sz="4" w:space="0" w:color="auto"/>
              <w:left w:val="single" w:sz="4" w:space="0" w:color="auto"/>
              <w:bottom w:val="single" w:sz="4" w:space="0" w:color="auto"/>
              <w:right w:val="single" w:sz="4" w:space="0" w:color="auto"/>
            </w:tcBorders>
            <w:vAlign w:val="center"/>
          </w:tcPr>
          <w:p w14:paraId="59724623"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specification document location,</w:t>
            </w:r>
            <w:r>
              <w:t xml:space="preserve"> </w:t>
            </w:r>
            <w:r w:rsidRPr="003651D9">
              <w:t>if applicable&gt;</w:t>
            </w:r>
          </w:p>
        </w:tc>
        <w:tc>
          <w:tcPr>
            <w:tcW w:w="692" w:type="pct"/>
            <w:tcBorders>
              <w:top w:val="single" w:sz="4" w:space="0" w:color="auto"/>
              <w:left w:val="single" w:sz="4" w:space="0" w:color="auto"/>
              <w:bottom w:val="single" w:sz="4" w:space="0" w:color="auto"/>
              <w:right w:val="single" w:sz="4" w:space="0" w:color="auto"/>
            </w:tcBorders>
            <w:vAlign w:val="center"/>
          </w:tcPr>
          <w:p w14:paraId="0FF99565"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vocab constraint,</w:t>
            </w:r>
            <w:r>
              <w:t xml:space="preserve"> </w:t>
            </w:r>
            <w:r w:rsidRPr="003651D9">
              <w:t>if applicable&gt;</w:t>
            </w:r>
          </w:p>
        </w:tc>
      </w:tr>
      <w:tr w:rsidR="00C57C6C" w:rsidRPr="003651D9" w14:paraId="1D1E329C"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0D7DEEB9"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333BD499"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1957BD90" w14:textId="77777777" w:rsidR="00C57C6C" w:rsidRPr="003651D9" w:rsidRDefault="00C57C6C" w:rsidP="00036042">
            <w:pPr>
              <w:pStyle w:val="TableEntry"/>
            </w:pPr>
            <w:r w:rsidRPr="003651D9">
              <w:t xml:space="preserve">Problem Concern Entry </w:t>
            </w:r>
          </w:p>
        </w:tc>
        <w:tc>
          <w:tcPr>
            <w:tcW w:w="1302" w:type="pct"/>
            <w:tcBorders>
              <w:top w:val="single" w:sz="4" w:space="0" w:color="auto"/>
              <w:left w:val="single" w:sz="4" w:space="0" w:color="auto"/>
              <w:bottom w:val="single" w:sz="4" w:space="0" w:color="auto"/>
              <w:right w:val="single" w:sz="4" w:space="0" w:color="auto"/>
            </w:tcBorders>
            <w:vAlign w:val="center"/>
          </w:tcPr>
          <w:p w14:paraId="560FF7D5" w14:textId="77777777" w:rsidR="00C57C6C" w:rsidRPr="003651D9" w:rsidRDefault="00C57C6C" w:rsidP="00036042">
            <w:pPr>
              <w:pStyle w:val="TableEntry"/>
            </w:pPr>
            <w:r w:rsidRPr="003651D9">
              <w:t>1.3.6.1.4.1.19376.1.5.3.1.4.5.2</w:t>
            </w:r>
          </w:p>
        </w:tc>
        <w:tc>
          <w:tcPr>
            <w:tcW w:w="773" w:type="pct"/>
            <w:tcBorders>
              <w:top w:val="single" w:sz="4" w:space="0" w:color="auto"/>
              <w:left w:val="single" w:sz="4" w:space="0" w:color="auto"/>
              <w:bottom w:val="single" w:sz="4" w:space="0" w:color="auto"/>
              <w:right w:val="single" w:sz="4" w:space="0" w:color="auto"/>
            </w:tcBorders>
            <w:vAlign w:val="center"/>
          </w:tcPr>
          <w:p w14:paraId="3DA37AE6" w14:textId="77777777" w:rsidR="00C57C6C" w:rsidRPr="003651D9" w:rsidRDefault="00C57C6C" w:rsidP="00036042">
            <w:pPr>
              <w:pStyle w:val="TableEntry"/>
            </w:pPr>
            <w:r w:rsidRPr="003651D9">
              <w:t>PCC TF-3&gt;</w:t>
            </w:r>
          </w:p>
        </w:tc>
        <w:tc>
          <w:tcPr>
            <w:tcW w:w="692" w:type="pct"/>
            <w:tcBorders>
              <w:top w:val="single" w:sz="4" w:space="0" w:color="auto"/>
              <w:left w:val="single" w:sz="4" w:space="0" w:color="auto"/>
              <w:bottom w:val="single" w:sz="4" w:space="0" w:color="auto"/>
              <w:right w:val="single" w:sz="4" w:space="0" w:color="auto"/>
            </w:tcBorders>
            <w:vAlign w:val="center"/>
          </w:tcPr>
          <w:p w14:paraId="43AE9F33" w14:textId="77777777" w:rsidR="00C57C6C" w:rsidRPr="003651D9" w:rsidRDefault="00C57C6C" w:rsidP="00036042">
            <w:pPr>
              <w:pStyle w:val="TableEntry"/>
            </w:pPr>
          </w:p>
        </w:tc>
      </w:tr>
      <w:tr w:rsidR="00C57C6C" w:rsidRPr="003651D9" w14:paraId="0D877A45"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A883E4D"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47CAC938"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49963A7E" w14:textId="77777777" w:rsidR="00C57C6C" w:rsidRPr="003651D9" w:rsidRDefault="00C57C6C" w:rsidP="00036042">
            <w:pPr>
              <w:pStyle w:val="TableEntry"/>
            </w:pPr>
            <w:r w:rsidRPr="003651D9">
              <w:t>Diabetes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234EC2C0" w14:textId="77777777" w:rsidR="00C57C6C" w:rsidRPr="003651D9" w:rsidRDefault="00C57C6C" w:rsidP="00036042">
            <w:pPr>
              <w:pStyle w:val="TableEntry"/>
            </w:pPr>
            <w:r w:rsidRPr="003651D9">
              <w:t>1.3.6.1.4.1.19376.1.4.1.4.1</w:t>
            </w:r>
          </w:p>
        </w:tc>
        <w:tc>
          <w:tcPr>
            <w:tcW w:w="773" w:type="pct"/>
            <w:tcBorders>
              <w:top w:val="single" w:sz="4" w:space="0" w:color="auto"/>
              <w:left w:val="single" w:sz="4" w:space="0" w:color="auto"/>
              <w:bottom w:val="single" w:sz="4" w:space="0" w:color="auto"/>
              <w:right w:val="single" w:sz="4" w:space="0" w:color="auto"/>
            </w:tcBorders>
            <w:vAlign w:val="center"/>
          </w:tcPr>
          <w:p w14:paraId="1F920476"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3FC1EBFF" w14:textId="77777777" w:rsidR="00C57C6C" w:rsidRPr="003651D9" w:rsidRDefault="00C57C6C" w:rsidP="00036042">
            <w:pPr>
              <w:pStyle w:val="TableEntry"/>
            </w:pPr>
          </w:p>
        </w:tc>
      </w:tr>
      <w:tr w:rsidR="00C57C6C" w:rsidRPr="003651D9" w14:paraId="414448CE"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16A5A5F"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0819B5EC"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5D64D62E" w14:textId="77777777" w:rsidR="00C57C6C" w:rsidRPr="003651D9" w:rsidRDefault="00C57C6C" w:rsidP="00036042">
            <w:pPr>
              <w:pStyle w:val="TableEntry"/>
            </w:pPr>
            <w:r w:rsidRPr="003651D9">
              <w:t>Angina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00798C70" w14:textId="77777777" w:rsidR="00C57C6C" w:rsidRPr="003651D9" w:rsidRDefault="00C57C6C" w:rsidP="00036042">
            <w:pPr>
              <w:pStyle w:val="TableEntry"/>
            </w:pPr>
            <w:r w:rsidRPr="003651D9">
              <w:t>1.3.6.1.4.1.19376.1.4.1.4.2</w:t>
            </w:r>
          </w:p>
        </w:tc>
        <w:tc>
          <w:tcPr>
            <w:tcW w:w="773" w:type="pct"/>
            <w:tcBorders>
              <w:top w:val="single" w:sz="4" w:space="0" w:color="auto"/>
              <w:left w:val="single" w:sz="4" w:space="0" w:color="auto"/>
              <w:bottom w:val="single" w:sz="4" w:space="0" w:color="auto"/>
              <w:right w:val="single" w:sz="4" w:space="0" w:color="auto"/>
            </w:tcBorders>
            <w:vAlign w:val="center"/>
          </w:tcPr>
          <w:p w14:paraId="520D637A"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66AE2167" w14:textId="77777777" w:rsidR="00C57C6C" w:rsidRPr="003651D9" w:rsidRDefault="00C57C6C" w:rsidP="00036042">
            <w:pPr>
              <w:pStyle w:val="TableEntry"/>
            </w:pPr>
          </w:p>
        </w:tc>
      </w:tr>
      <w:tr w:rsidR="00C57C6C" w:rsidRPr="003651D9" w14:paraId="77EE1D92" w14:textId="77777777" w:rsidTr="00036042">
        <w:trPr>
          <w:cantSplit/>
        </w:trPr>
        <w:tc>
          <w:tcPr>
            <w:tcW w:w="492" w:type="pct"/>
            <w:tcBorders>
              <w:top w:val="single" w:sz="4" w:space="0" w:color="auto"/>
              <w:left w:val="single" w:sz="4" w:space="0" w:color="auto"/>
              <w:bottom w:val="single" w:sz="4" w:space="0" w:color="auto"/>
              <w:right w:val="single" w:sz="4" w:space="0" w:color="auto"/>
            </w:tcBorders>
            <w:vAlign w:val="center"/>
          </w:tcPr>
          <w:p w14:paraId="73A9DF40" w14:textId="77777777" w:rsidR="00C57C6C" w:rsidRPr="003651D9" w:rsidDel="00ED0757" w:rsidRDefault="00C57C6C" w:rsidP="00036042">
            <w:pPr>
              <w:pStyle w:val="TableEntry"/>
            </w:pPr>
            <w:r w:rsidRPr="003651D9">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56E680FA"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63EED1DB" w14:textId="77777777" w:rsidR="00C57C6C" w:rsidRPr="003651D9" w:rsidRDefault="00C57C6C" w:rsidP="00036042">
            <w:pPr>
              <w:pStyle w:val="TableEntry"/>
            </w:pPr>
            <w:r w:rsidRPr="003651D9">
              <w:t xml:space="preserve">Simple Observation </w:t>
            </w:r>
          </w:p>
        </w:tc>
        <w:tc>
          <w:tcPr>
            <w:tcW w:w="1302" w:type="pct"/>
            <w:tcBorders>
              <w:top w:val="single" w:sz="4" w:space="0" w:color="auto"/>
              <w:left w:val="single" w:sz="4" w:space="0" w:color="auto"/>
              <w:bottom w:val="single" w:sz="4" w:space="0" w:color="auto"/>
              <w:right w:val="single" w:sz="4" w:space="0" w:color="auto"/>
            </w:tcBorders>
            <w:vAlign w:val="center"/>
          </w:tcPr>
          <w:p w14:paraId="5BF5B2FF" w14:textId="77777777" w:rsidR="00C57C6C" w:rsidRPr="003651D9" w:rsidRDefault="00C57C6C" w:rsidP="00036042">
            <w:pPr>
              <w:pStyle w:val="TableEntry"/>
            </w:pPr>
            <w:r w:rsidRPr="003651D9">
              <w:t xml:space="preserve">1.3.6.1.4.1.19376.1.5.3.1.4.13 </w:t>
            </w:r>
          </w:p>
        </w:tc>
        <w:tc>
          <w:tcPr>
            <w:tcW w:w="773" w:type="pct"/>
            <w:tcBorders>
              <w:top w:val="single" w:sz="4" w:space="0" w:color="auto"/>
              <w:left w:val="single" w:sz="4" w:space="0" w:color="auto"/>
              <w:bottom w:val="single" w:sz="4" w:space="0" w:color="auto"/>
              <w:right w:val="single" w:sz="4" w:space="0" w:color="auto"/>
            </w:tcBorders>
            <w:vAlign w:val="center"/>
          </w:tcPr>
          <w:p w14:paraId="7BE0C4D0" w14:textId="77777777" w:rsidR="00C57C6C" w:rsidRPr="003651D9" w:rsidRDefault="00C57C6C" w:rsidP="00036042">
            <w:pPr>
              <w:pStyle w:val="TableEntry"/>
            </w:pPr>
            <w:r w:rsidRPr="003651D9">
              <w:t>PCC TF-3</w:t>
            </w:r>
          </w:p>
        </w:tc>
        <w:tc>
          <w:tcPr>
            <w:tcW w:w="692" w:type="pct"/>
            <w:tcBorders>
              <w:top w:val="single" w:sz="4" w:space="0" w:color="auto"/>
              <w:left w:val="single" w:sz="4" w:space="0" w:color="auto"/>
              <w:bottom w:val="single" w:sz="4" w:space="0" w:color="auto"/>
              <w:right w:val="single" w:sz="4" w:space="0" w:color="auto"/>
            </w:tcBorders>
            <w:vAlign w:val="center"/>
          </w:tcPr>
          <w:p w14:paraId="78EB5A24" w14:textId="77777777" w:rsidR="00C57C6C" w:rsidRPr="003651D9" w:rsidRDefault="00C57C6C" w:rsidP="00036042">
            <w:pPr>
              <w:pStyle w:val="TableEntry"/>
            </w:pPr>
            <w:r w:rsidRPr="003651D9">
              <w:t>CARD TF-3 6.3.3.x.S.2&gt;</w:t>
            </w:r>
          </w:p>
        </w:tc>
      </w:tr>
    </w:tbl>
    <w:p w14:paraId="04F16C0B" w14:textId="77777777" w:rsidR="00C57C6C" w:rsidRPr="003651D9" w:rsidRDefault="00C57C6C" w:rsidP="00C57C6C">
      <w:pPr>
        <w:pStyle w:val="Corpodeltesto"/>
      </w:pPr>
    </w:p>
    <w:p w14:paraId="3CCA9B2B" w14:textId="77777777" w:rsidR="00C57C6C" w:rsidRPr="003651D9" w:rsidRDefault="00C57C6C" w:rsidP="00C57C6C">
      <w:pPr>
        <w:pStyle w:val="Titolo5"/>
        <w:numPr>
          <w:ilvl w:val="0"/>
          <w:numId w:val="0"/>
        </w:numPr>
        <w:rPr>
          <w:noProof w:val="0"/>
        </w:rPr>
      </w:pPr>
      <w:bookmarkStart w:id="2518" w:name="_Toc345074718"/>
      <w:r w:rsidRPr="003651D9">
        <w:rPr>
          <w:noProof w:val="0"/>
        </w:rPr>
        <w:t>6.3.3.10.S.1 &lt;Data Element or Section Name&gt; &lt;Condition, Specification Document, or Vocabulary Constraint&gt;</w:t>
      </w:r>
      <w:bookmarkEnd w:id="2518"/>
      <w:r w:rsidRPr="003651D9">
        <w:rPr>
          <w:noProof w:val="0"/>
        </w:rPr>
        <w:t xml:space="preserve"> </w:t>
      </w:r>
    </w:p>
    <w:p w14:paraId="43AF8ACD"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6CAD92"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244B7E60" w14:textId="77777777" w:rsidR="00C57C6C" w:rsidRPr="003651D9" w:rsidRDefault="00C57C6C" w:rsidP="00C57C6C">
      <w:pPr>
        <w:pStyle w:val="Corpodeltesto"/>
      </w:pPr>
      <w:r w:rsidRPr="003651D9">
        <w:t>&lt;</w:t>
      </w:r>
      <w:proofErr w:type="gramStart"/>
      <w:r w:rsidRPr="003651D9">
        <w:t>e</w:t>
      </w:r>
      <w:proofErr w:type="gramEnd"/>
      <w:r w:rsidRPr="003651D9">
        <w:t>.g., The Medical History Section SHALL contain at least one Problem Concern Entry or at least one Simple Observation.</w:t>
      </w:r>
    </w:p>
    <w:p w14:paraId="7F3BF586" w14:textId="77777777" w:rsidR="00C57C6C" w:rsidRPr="003651D9" w:rsidRDefault="00C57C6C" w:rsidP="00C57C6C">
      <w:pPr>
        <w:pStyle w:val="Corpodeltesto"/>
        <w:rPr>
          <w:color w:val="0070C0"/>
        </w:rPr>
      </w:pPr>
      <w:r w:rsidRPr="003651D9">
        <w:t>Note:</w:t>
      </w:r>
      <w:r w:rsidRPr="003651D9">
        <w:tab/>
        <w:t>Problems MAY be recorded directly in the Medical History Section, or in one or more subsections such as Active Problems, History of Present Illness, or History of Past Illness</w:t>
      </w:r>
      <w:proofErr w:type="gramStart"/>
      <w:r w:rsidRPr="003651D9">
        <w:t>.&gt;</w:t>
      </w:r>
      <w:proofErr w:type="gramEnd"/>
      <w:r w:rsidRPr="003651D9">
        <w:rPr>
          <w:color w:val="0070C0"/>
        </w:rPr>
        <w:t xml:space="preserve"> </w:t>
      </w:r>
    </w:p>
    <w:p w14:paraId="3A470EEA" w14:textId="77777777" w:rsidR="00C57C6C" w:rsidRPr="003651D9" w:rsidRDefault="00C57C6C" w:rsidP="00C57C6C">
      <w:pPr>
        <w:pStyle w:val="Titolo5"/>
        <w:numPr>
          <w:ilvl w:val="0"/>
          <w:numId w:val="0"/>
        </w:numPr>
        <w:rPr>
          <w:noProof w:val="0"/>
        </w:rPr>
      </w:pPr>
      <w:bookmarkStart w:id="2519" w:name="_6.2.2.1.1__Problem"/>
      <w:bookmarkStart w:id="2520" w:name="_Toc296340357"/>
      <w:bookmarkStart w:id="2521" w:name="_Toc345074719"/>
      <w:bookmarkEnd w:id="2519"/>
      <w:r w:rsidRPr="003651D9">
        <w:rPr>
          <w:noProof w:val="0"/>
        </w:rPr>
        <w:lastRenderedPageBreak/>
        <w:t xml:space="preserve">6.3.3.10.S.2 </w:t>
      </w:r>
      <w:bookmarkEnd w:id="2520"/>
      <w:r w:rsidRPr="003651D9">
        <w:rPr>
          <w:noProof w:val="0"/>
        </w:rPr>
        <w:t>&lt;Data Element or Section Name&gt; &lt;Condition, Specification Document, or Vocabulary Constraint&gt;</w:t>
      </w:r>
      <w:bookmarkEnd w:id="2521"/>
    </w:p>
    <w:p w14:paraId="5313FCF3"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DBDD3B"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4DC2E9F0" w14:textId="77777777" w:rsidR="00C57C6C" w:rsidRPr="003651D9" w:rsidRDefault="00C57C6C" w:rsidP="00C57C6C">
      <w:pPr>
        <w:pStyle w:val="Corpodeltesto"/>
      </w:pPr>
      <w:r w:rsidRPr="003651D9">
        <w:t>&lt;</w:t>
      </w:r>
      <w:proofErr w:type="gramStart"/>
      <w:r w:rsidRPr="003651D9">
        <w:t>e</w:t>
      </w:r>
      <w:proofErr w:type="gramEnd"/>
      <w:r w:rsidRPr="003651D9">
        <w:t xml:space="preserve">.g., A Content Creator SHALL be able to include a Problem Concern Entry for each of the conditions identified in Value Set </w:t>
      </w:r>
      <w:hyperlink w:anchor="_1.3.6.1.4.1.19376.1.4.1.5.4__Cardia" w:history="1">
        <w:r w:rsidRPr="003651D9">
          <w:rPr>
            <w:rStyle w:val="Collegamentoipertestuale"/>
            <w:color w:val="auto"/>
          </w:rPr>
          <w:t>1.3.6.1.4.1.19376.1.4.1.5.4 Cardiac Problems/Concerns</w:t>
        </w:r>
      </w:hyperlink>
      <w:r w:rsidRPr="003651D9">
        <w:rPr>
          <w:rFonts w:eastAsia="Calibri"/>
        </w:rPr>
        <w:t>, encoding the value in act/</w:t>
      </w:r>
      <w:proofErr w:type="spellStart"/>
      <w:r w:rsidRPr="003651D9">
        <w:rPr>
          <w:rFonts w:eastAsia="Calibri"/>
        </w:rPr>
        <w:t>entryRelationship</w:t>
      </w:r>
      <w:proofErr w:type="spellEnd"/>
      <w:r w:rsidRPr="003651D9">
        <w:rPr>
          <w:rFonts w:eastAsia="Calibri"/>
        </w:rPr>
        <w:t>/observation/code</w:t>
      </w:r>
      <w:r w:rsidRPr="003651D9">
        <w:t>.</w:t>
      </w:r>
      <w:r w:rsidRPr="003651D9">
        <w:tab/>
      </w:r>
    </w:p>
    <w:p w14:paraId="49957D4B" w14:textId="77777777" w:rsidR="00C57C6C" w:rsidRPr="003651D9" w:rsidRDefault="00C57C6C" w:rsidP="00C57C6C">
      <w:pPr>
        <w:pStyle w:val="Corpodeltesto"/>
      </w:pPr>
      <w:r w:rsidRPr="003651D9">
        <w:t>A Problem Concern Entry for {73211009, SNOMED CT, diabetes} SHALL use the specialized Diabetes Problem Entry (OID = 1.3.6.1.4.1.19376.1.4.1.4.1).</w:t>
      </w:r>
    </w:p>
    <w:p w14:paraId="06F48FAD" w14:textId="77777777" w:rsidR="00C57C6C" w:rsidRPr="003651D9" w:rsidRDefault="00C57C6C" w:rsidP="00C57C6C">
      <w:pPr>
        <w:pStyle w:val="Corpodeltesto"/>
        <w:rPr>
          <w:color w:val="0070C0"/>
        </w:rPr>
      </w:pPr>
      <w:r w:rsidRPr="003651D9">
        <w:t>A Problem Concern Entry for {194828000, SNOMED CT, angina} SHALL use the specialized Angina Problem Entry (OID = 1.3.6.1.4.1.19376.1.4.1.4.2)</w:t>
      </w:r>
      <w:proofErr w:type="gramStart"/>
      <w:r w:rsidRPr="003651D9">
        <w:t>.&gt;</w:t>
      </w:r>
      <w:proofErr w:type="gramEnd"/>
      <w:r w:rsidRPr="003651D9">
        <w:t xml:space="preserve"> </w:t>
      </w:r>
    </w:p>
    <w:p w14:paraId="6F3882C3" w14:textId="77777777" w:rsidR="00C57C6C" w:rsidRPr="003651D9" w:rsidRDefault="00C57C6C" w:rsidP="00C57C6C">
      <w:pPr>
        <w:pStyle w:val="Titolo5"/>
        <w:numPr>
          <w:ilvl w:val="0"/>
          <w:numId w:val="0"/>
        </w:numPr>
        <w:rPr>
          <w:noProof w:val="0"/>
        </w:rPr>
      </w:pPr>
      <w:bookmarkStart w:id="2522" w:name="_Toc345074720"/>
      <w:r w:rsidRPr="003651D9">
        <w:rPr>
          <w:noProof w:val="0"/>
        </w:rPr>
        <w:t>6.3.3.10.S.3 &lt;Data Element or Section Name&gt; &lt;Condition, Specification Document, or Vocabulary Constraint&gt;</w:t>
      </w:r>
      <w:bookmarkEnd w:id="2522"/>
    </w:p>
    <w:p w14:paraId="65FD6567" w14:textId="77777777" w:rsidR="00C57C6C" w:rsidRPr="003651D9" w:rsidRDefault="00C57C6C" w:rsidP="00C57C6C">
      <w:pPr>
        <w:pStyle w:val="Corpodeltesto"/>
        <w:rPr>
          <w:lang w:eastAsia="x-none"/>
        </w:rPr>
      </w:pPr>
    </w:p>
    <w:p w14:paraId="45281648" w14:textId="77777777" w:rsidR="00C57C6C" w:rsidRPr="003651D9" w:rsidRDefault="00C57C6C" w:rsidP="00C57C6C">
      <w:pPr>
        <w:pStyle w:val="AuthorInstructions"/>
      </w:pPr>
      <w:r w:rsidRPr="003651D9">
        <w:t>###End Tabular Format – Section</w:t>
      </w:r>
    </w:p>
    <w:p w14:paraId="2DEB9748" w14:textId="77777777" w:rsidR="00C57C6C" w:rsidRPr="003651D9" w:rsidRDefault="00C57C6C" w:rsidP="00C57C6C">
      <w:pPr>
        <w:pStyle w:val="AuthorInstructions"/>
      </w:pPr>
    </w:p>
    <w:p w14:paraId="421777CD" w14:textId="77777777" w:rsidR="00C57C6C" w:rsidRPr="003651D9" w:rsidRDefault="00C57C6C" w:rsidP="00C57C6C">
      <w:pPr>
        <w:pStyle w:val="AuthorInstructions"/>
      </w:pPr>
      <w:r w:rsidRPr="003651D9">
        <w:t>###Begin Discrete Conformance Format – Section</w:t>
      </w:r>
    </w:p>
    <w:p w14:paraId="195BDABA"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73E2D095" w14:textId="77777777" w:rsidR="00C57C6C" w:rsidRPr="003651D9" w:rsidRDefault="00C57C6C" w:rsidP="00C57C6C">
      <w:pPr>
        <w:pStyle w:val="Corpodeltesto"/>
        <w:rPr>
          <w:lang w:eastAsia="x-none"/>
        </w:rPr>
      </w:pPr>
    </w:p>
    <w:p w14:paraId="5F68DB1D" w14:textId="77777777" w:rsidR="00C57C6C" w:rsidRPr="003651D9" w:rsidRDefault="00C57C6C" w:rsidP="00C57C6C">
      <w:pPr>
        <w:pStyle w:val="Corpodeltesto"/>
        <w:rPr>
          <w:lang w:eastAsia="x-none"/>
        </w:rPr>
      </w:pPr>
      <w:r w:rsidRPr="003651D9">
        <w:rPr>
          <w:lang w:eastAsia="x-none"/>
        </w:rPr>
        <w:t>&lt;</w:t>
      </w:r>
      <w:proofErr w:type="gramStart"/>
      <w:r>
        <w:rPr>
          <w:lang w:eastAsia="x-none"/>
        </w:rPr>
        <w:t>e</w:t>
      </w:r>
      <w:proofErr w:type="gramEnd"/>
      <w:r>
        <w:rPr>
          <w:lang w:eastAsia="x-none"/>
        </w:rPr>
        <w:t>.g.,</w:t>
      </w:r>
    </w:p>
    <w:p w14:paraId="54AAD275" w14:textId="77777777" w:rsidR="00C57C6C" w:rsidRPr="003651D9" w:rsidRDefault="00C57C6C" w:rsidP="00C57C6C">
      <w:pPr>
        <w:pStyle w:val="Titolo4"/>
        <w:numPr>
          <w:ilvl w:val="0"/>
          <w:numId w:val="0"/>
        </w:numPr>
        <w:rPr>
          <w:noProof w:val="0"/>
        </w:rPr>
      </w:pPr>
      <w:bookmarkStart w:id="2523" w:name="S_Medical_General_History"/>
      <w:bookmarkStart w:id="2524" w:name="_Toc322675125"/>
      <w:bookmarkStart w:id="2525" w:name="_Toc345074721"/>
      <w:r w:rsidRPr="003651D9">
        <w:rPr>
          <w:noProof w:val="0"/>
        </w:rPr>
        <w:t>6.3.3.10.S Medical History - Cardiac Section 11329-0</w:t>
      </w:r>
      <w:bookmarkEnd w:id="2523"/>
      <w:bookmarkEnd w:id="2524"/>
      <w:bookmarkEnd w:id="2525"/>
    </w:p>
    <w:p w14:paraId="3858B410"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1.3.6.1.4.1.19376.1.4.1.2.17(open)</w:t>
      </w:r>
      <w:r w:rsidRPr="003651D9">
        <w:rPr>
          <w:rFonts w:ascii="Bookman Old Style" w:hAnsi="Bookman Old Style"/>
        </w:rPr>
        <w:t xml:space="preserve">] </w:t>
      </w:r>
    </w:p>
    <w:p w14:paraId="3E009052"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2.16.840.1.113883.10.20.22.2.39(open)</w:t>
      </w:r>
      <w:r w:rsidRPr="003651D9">
        <w:rPr>
          <w:rFonts w:ascii="Bookman Old Style" w:hAnsi="Bookman Old Style"/>
        </w:rPr>
        <w:t>]</w:t>
      </w:r>
    </w:p>
    <w:p w14:paraId="36AD70B5" w14:textId="77777777" w:rsidR="00C57C6C" w:rsidRPr="003651D9" w:rsidRDefault="00C57C6C" w:rsidP="00C57C6C">
      <w:pPr>
        <w:pStyle w:val="BodyText"/>
        <w:rPr>
          <w:noProof w:val="0"/>
        </w:rPr>
      </w:pPr>
      <w:r w:rsidRPr="003651D9">
        <w:rPr>
          <w:noProof w:val="0"/>
        </w:rPr>
        <w:t xml:space="preserve">The Medical History section describes all aspects of the medical history of the patient even if not pertinent to the current procedure, and may include chief complaint, past medical history, social history, family history, surgical or procedure history, medication history, and other history information. The history may be limited to information pertinent to the current procedure or may be more comprehensive. The history may be reported as a collection of random clinical statements or it may be reported categorically. Entries for History of Past Illness and History of Present Illness have been consolidated into this section. Social and </w:t>
      </w:r>
      <w:r w:rsidRPr="003651D9">
        <w:rPr>
          <w:noProof w:val="0"/>
        </w:rPr>
        <w:lastRenderedPageBreak/>
        <w:t xml:space="preserve">Family History are discussed in their own sections. For this </w:t>
      </w:r>
      <w:proofErr w:type="spellStart"/>
      <w:r w:rsidRPr="003651D9">
        <w:rPr>
          <w:noProof w:val="0"/>
        </w:rPr>
        <w:t>Cath</w:t>
      </w:r>
      <w:proofErr w:type="spellEnd"/>
      <w:r w:rsidRPr="003651D9">
        <w:rPr>
          <w:noProof w:val="0"/>
        </w:rPr>
        <w:t xml:space="preserve"> Report Content profile, this section may also contain history about specific relevant problems as problem observations. </w:t>
      </w:r>
    </w:p>
    <w:p w14:paraId="36C99E34" w14:textId="77777777" w:rsidR="00C57C6C" w:rsidRPr="003651D9" w:rsidRDefault="00C57C6C" w:rsidP="00C57C6C">
      <w:pPr>
        <w:pStyle w:val="BodyText"/>
        <w:rPr>
          <w:noProof w:val="0"/>
        </w:rPr>
      </w:pPr>
      <w:r w:rsidRPr="003651D9">
        <w:rPr>
          <w:noProof w:val="0"/>
        </w:rPr>
        <w:t xml:space="preserve">In the event that the patient was transferred from another facility where there was a problem indication that the patient was determined to need a </w:t>
      </w:r>
      <w:proofErr w:type="spellStart"/>
      <w:r w:rsidRPr="003651D9">
        <w:rPr>
          <w:noProof w:val="0"/>
        </w:rPr>
        <w:t>cath</w:t>
      </w:r>
      <w:proofErr w:type="spellEnd"/>
      <w:r w:rsidRPr="003651D9">
        <w:rPr>
          <w:noProof w:val="0"/>
        </w:rPr>
        <w:t xml:space="preserve"> procedure, this will be noted as a problem observation in this medical history section as text in the narrative for now until there is a code representing this.</w:t>
      </w:r>
    </w:p>
    <w:p w14:paraId="6FC7118C" w14:textId="77777777" w:rsidR="00C57C6C" w:rsidRPr="003651D9" w:rsidRDefault="00C57C6C" w:rsidP="00C57C6C">
      <w:pPr>
        <w:pStyle w:val="BodyText"/>
        <w:rPr>
          <w:noProof w:val="0"/>
        </w:rPr>
      </w:pPr>
    </w:p>
    <w:p w14:paraId="42F90DD6"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two [2</w:t>
      </w:r>
      <w:proofErr w:type="gramStart"/>
      <w:r w:rsidRPr="003651D9">
        <w:t>..</w:t>
      </w:r>
      <w:proofErr w:type="gramEnd"/>
      <w:r w:rsidRPr="003651D9">
        <w:t xml:space="preserve">2] </w:t>
      </w:r>
      <w:proofErr w:type="spellStart"/>
      <w:proofErr w:type="gramStart"/>
      <w:r w:rsidRPr="003651D9">
        <w:rPr>
          <w:rStyle w:val="XMLnameBold"/>
        </w:rPr>
        <w:t>templateId</w:t>
      </w:r>
      <w:proofErr w:type="spellEnd"/>
      <w:proofErr w:type="gramEnd"/>
      <w:r w:rsidRPr="003651D9">
        <w:t xml:space="preserve"> (CONF:8160) such that it</w:t>
      </w:r>
    </w:p>
    <w:p w14:paraId="6794ACD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w:t>
      </w:r>
      <w:r w:rsidRPr="003651D9">
        <w:rPr>
          <w:rFonts w:ascii="Courier New" w:hAnsi="Courier New" w:cs="TimesNewRomanPSMT"/>
          <w:sz w:val="20"/>
        </w:rPr>
        <w:t>1.3.6.1.4.1.19376.1.4.1.2.17</w:t>
      </w:r>
      <w:r w:rsidRPr="003651D9">
        <w:rPr>
          <w:rStyle w:val="XMLname"/>
        </w:rPr>
        <w:t>"</w:t>
      </w:r>
      <w:r w:rsidRPr="003651D9">
        <w:t xml:space="preserve"> (CONF:10403-CRC).</w:t>
      </w:r>
    </w:p>
    <w:p w14:paraId="4DB6EB93"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"2.16.840.1.113883.10.20.22.2.39"</w:t>
      </w:r>
      <w:r w:rsidRPr="003651D9">
        <w:t xml:space="preserve"> (CONF:10403).</w:t>
      </w:r>
    </w:p>
    <w:p w14:paraId="7D7846D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rPr>
          <w:rStyle w:val="XMLnameBold"/>
        </w:rPr>
        <w:t>/@code</w:t>
      </w:r>
      <w:r w:rsidRPr="003651D9">
        <w:t>=</w:t>
      </w:r>
      <w:r w:rsidRPr="003651D9">
        <w:rPr>
          <w:rStyle w:val="XMLname"/>
        </w:rPr>
        <w:t>"11329-0"</w:t>
      </w:r>
      <w:r w:rsidRPr="003651D9">
        <w:t xml:space="preserve"> Medical (General) History (</w:t>
      </w:r>
      <w:proofErr w:type="spellStart"/>
      <w:r w:rsidRPr="003651D9">
        <w:t>CodeSystem</w:t>
      </w:r>
      <w:proofErr w:type="spellEnd"/>
      <w:r w:rsidRPr="003651D9">
        <w:t xml:space="preserve">: </w:t>
      </w:r>
      <w:r w:rsidRPr="003651D9">
        <w:rPr>
          <w:rStyle w:val="XMLname"/>
        </w:rPr>
        <w:t>LOINC 2.16.840.1.113883.6.1</w:t>
      </w:r>
      <w:r w:rsidRPr="003651D9">
        <w:t>) (CONF:8161).</w:t>
      </w:r>
    </w:p>
    <w:p w14:paraId="0A4250D1"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title</w:t>
      </w:r>
      <w:proofErr w:type="gramEnd"/>
      <w:r w:rsidRPr="003651D9">
        <w:t xml:space="preserve"> (CONF:8162).</w:t>
      </w:r>
    </w:p>
    <w:p w14:paraId="2D232A1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(CONF:8163).</w:t>
      </w:r>
    </w:p>
    <w:p w14:paraId="39123E66"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0BF08F9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bCs w:val="0"/>
          <w:u w:val="single"/>
        </w:rPr>
        <w:t>Problem Observation - Cardiac</w:t>
      </w:r>
      <w:r>
        <w:t xml:space="preserve"> </w:t>
      </w:r>
      <w:r w:rsidRPr="003651D9">
        <w:rPr>
          <w:rStyle w:val="XMLname"/>
        </w:rPr>
        <w:t>(</w:t>
      </w:r>
      <w:r w:rsidRPr="003651D9">
        <w:rPr>
          <w:rFonts w:ascii="Courier New" w:hAnsi="Courier New" w:cs="TimesNewRomanPSMT"/>
          <w:sz w:val="20"/>
        </w:rPr>
        <w:t>1.3.6.1.4.1.19376.1.4.1.4.9</w:t>
      </w:r>
      <w:r w:rsidRPr="003651D9">
        <w:rPr>
          <w:rStyle w:val="XMLname"/>
        </w:rPr>
        <w:t>)</w:t>
      </w:r>
      <w:r w:rsidRPr="003651D9">
        <w:t xml:space="preserve"> (CONF</w:t>
      </w:r>
      <w:proofErr w:type="gramStart"/>
      <w:r w:rsidRPr="003651D9">
        <w:t>:CRC</w:t>
      </w:r>
      <w:proofErr w:type="gramEnd"/>
      <w:r w:rsidRPr="003651D9">
        <w:t>-xxx).</w:t>
      </w:r>
    </w:p>
    <w:p w14:paraId="26C09694" w14:textId="77777777" w:rsidR="00C57C6C" w:rsidRPr="003651D9" w:rsidRDefault="00C57C6C" w:rsidP="00C57C6C">
      <w:pPr>
        <w:numPr>
          <w:ilvl w:val="0"/>
          <w:numId w:val="16"/>
        </w:numPr>
        <w:spacing w:before="0" w:after="40" w:line="260" w:lineRule="exact"/>
        <w:rPr>
          <w:szCs w:val="13"/>
        </w:rPr>
      </w:pPr>
      <w:r w:rsidRPr="003651D9">
        <w:rPr>
          <w:b/>
          <w:bCs/>
          <w:sz w:val="16"/>
          <w:szCs w:val="16"/>
        </w:rPr>
        <w:t>MAY</w:t>
      </w:r>
      <w:r w:rsidRPr="003651D9">
        <w:rPr>
          <w:sz w:val="16"/>
        </w:rPr>
        <w:t> </w:t>
      </w:r>
      <w:r w:rsidRPr="003651D9">
        <w:rPr>
          <w:szCs w:val="13"/>
        </w:rPr>
        <w:t>contain zero or more [0</w:t>
      </w:r>
      <w:proofErr w:type="gramStart"/>
      <w:r w:rsidRPr="003651D9">
        <w:rPr>
          <w:szCs w:val="13"/>
        </w:rPr>
        <w:t>..</w:t>
      </w:r>
      <w:proofErr w:type="gramEnd"/>
      <w:r w:rsidRPr="003651D9">
        <w:rPr>
          <w:szCs w:val="13"/>
        </w:rPr>
        <w:t>*]</w:t>
      </w:r>
      <w:r w:rsidRPr="003651D9">
        <w:t> </w:t>
      </w:r>
      <w:proofErr w:type="gramStart"/>
      <w:r w:rsidRPr="003651D9">
        <w:rPr>
          <w:rFonts w:ascii="Courier New" w:hAnsi="Courier New" w:cs="Courier New"/>
          <w:b/>
          <w:bCs/>
        </w:rPr>
        <w:t>entry</w:t>
      </w:r>
      <w:proofErr w:type="gramEnd"/>
      <w:r w:rsidRPr="003651D9">
        <w:t> </w:t>
      </w:r>
      <w:r w:rsidRPr="003651D9">
        <w:rPr>
          <w:szCs w:val="13"/>
        </w:rPr>
        <w:t>(CONF:CRC-xxx) such that it</w:t>
      </w:r>
    </w:p>
    <w:p w14:paraId="455D6AA1" w14:textId="77777777" w:rsidR="00C57C6C" w:rsidRPr="003651D9" w:rsidRDefault="00C57C6C" w:rsidP="00C57C6C">
      <w:pPr>
        <w:numPr>
          <w:ilvl w:val="1"/>
          <w:numId w:val="16"/>
        </w:numPr>
        <w:spacing w:before="0" w:after="40" w:line="260" w:lineRule="exact"/>
        <w:rPr>
          <w:szCs w:val="13"/>
        </w:rPr>
      </w:pPr>
      <w:r w:rsidRPr="003651D9">
        <w:rPr>
          <w:b/>
          <w:bCs/>
          <w:sz w:val="16"/>
          <w:szCs w:val="16"/>
        </w:rPr>
        <w:t>SHALL</w:t>
      </w:r>
      <w:r w:rsidRPr="003651D9">
        <w:rPr>
          <w:sz w:val="16"/>
        </w:rPr>
        <w:t> </w:t>
      </w:r>
      <w:r w:rsidRPr="003651D9">
        <w:rPr>
          <w:szCs w:val="13"/>
        </w:rPr>
        <w:t>contain exactly one [1</w:t>
      </w:r>
      <w:proofErr w:type="gramStart"/>
      <w:r w:rsidRPr="003651D9">
        <w:rPr>
          <w:szCs w:val="13"/>
        </w:rPr>
        <w:t>..</w:t>
      </w:r>
      <w:proofErr w:type="gramEnd"/>
      <w:r w:rsidRPr="003651D9">
        <w:rPr>
          <w:szCs w:val="13"/>
        </w:rPr>
        <w:t>1]</w:t>
      </w:r>
      <w:r w:rsidRPr="003651D9">
        <w:t> </w:t>
      </w:r>
      <w:r w:rsidRPr="003651D9">
        <w:rPr>
          <w:rFonts w:ascii="Courier New" w:hAnsi="Courier New" w:cs="Courier New"/>
          <w:b/>
          <w:bCs/>
          <w:sz w:val="20"/>
          <w:u w:val="single"/>
        </w:rPr>
        <w:t>Procedure Activity</w:t>
      </w:r>
      <w:r w:rsidRPr="003651D9">
        <w:rPr>
          <w:rFonts w:ascii="Courier New" w:hAnsi="Courier New" w:cs="Courier New"/>
          <w:b/>
          <w:bCs/>
          <w:sz w:val="20"/>
        </w:rPr>
        <w:t xml:space="preserve"> Observation</w:t>
      </w:r>
      <w:r w:rsidRPr="003651D9">
        <w:t> </w:t>
      </w:r>
      <w:r w:rsidRPr="003651D9">
        <w:rPr>
          <w:rFonts w:ascii="Courier New" w:hAnsi="Courier New" w:cs="Courier New"/>
        </w:rPr>
        <w:t>(</w:t>
      </w:r>
      <w:r w:rsidRPr="003651D9">
        <w:rPr>
          <w:rFonts w:ascii="Courier New" w:hAnsi="Courier New" w:cs="Courier New"/>
          <w:sz w:val="20"/>
        </w:rPr>
        <w:t>2.16.840.1.113883.10.20.22.4.13</w:t>
      </w:r>
      <w:r w:rsidRPr="003651D9">
        <w:rPr>
          <w:rFonts w:ascii="Courier New" w:hAnsi="Courier New" w:cs="Courier New"/>
        </w:rPr>
        <w:t>)</w:t>
      </w:r>
      <w:r w:rsidRPr="003651D9">
        <w:t> </w:t>
      </w:r>
      <w:r w:rsidRPr="003651D9">
        <w:rPr>
          <w:szCs w:val="13"/>
        </w:rPr>
        <w:t>(CONF</w:t>
      </w:r>
      <w:proofErr w:type="gramStart"/>
      <w:r w:rsidRPr="003651D9">
        <w:rPr>
          <w:szCs w:val="13"/>
        </w:rPr>
        <w:t>:CRC</w:t>
      </w:r>
      <w:proofErr w:type="gramEnd"/>
      <w:r w:rsidRPr="003651D9">
        <w:rPr>
          <w:szCs w:val="13"/>
        </w:rPr>
        <w:t>-xxx).</w:t>
      </w:r>
    </w:p>
    <w:p w14:paraId="2BD08B8A"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7A85F9EE"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Procedure Activity Procedure</w:t>
      </w:r>
      <w:r w:rsidRPr="003651D9">
        <w:rPr>
          <w:rStyle w:val="XMLname"/>
        </w:rPr>
        <w:t xml:space="preserve"> (2.16.840.1.113883.10.20.22.4.14)</w:t>
      </w:r>
      <w:r w:rsidRPr="003651D9">
        <w:t xml:space="preserve"> (CONF</w:t>
      </w:r>
      <w:proofErr w:type="gramStart"/>
      <w:r w:rsidRPr="003651D9">
        <w:t>:CRC</w:t>
      </w:r>
      <w:proofErr w:type="gramEnd"/>
      <w:r w:rsidRPr="003651D9">
        <w:t>-xxx).</w:t>
      </w:r>
    </w:p>
    <w:p w14:paraId="00D226A3" w14:textId="77777777" w:rsidR="00C57C6C" w:rsidRPr="003651D9" w:rsidRDefault="00C57C6C" w:rsidP="00C57C6C">
      <w:pPr>
        <w:pStyle w:val="Corpodeltesto"/>
        <w:rPr>
          <w:color w:val="0070C0"/>
          <w:lang w:eastAsia="x-none"/>
        </w:rPr>
      </w:pPr>
    </w:p>
    <w:p w14:paraId="1920E268" w14:textId="77777777" w:rsidR="00C57C6C" w:rsidRPr="003651D9" w:rsidRDefault="00C57C6C" w:rsidP="00C57C6C">
      <w:pPr>
        <w:pStyle w:val="Example"/>
        <w:rPr>
          <w:lang w:val="en-US"/>
        </w:rPr>
      </w:pPr>
      <w:r w:rsidRPr="003651D9">
        <w:rPr>
          <w:lang w:val="en-US"/>
        </w:rPr>
        <w:lastRenderedPageBreak/>
        <w:t>&lt;</w:t>
      </w:r>
      <w:proofErr w:type="gramStart"/>
      <w:r w:rsidRPr="003651D9">
        <w:rPr>
          <w:lang w:val="en-US"/>
        </w:rPr>
        <w:t>section</w:t>
      </w:r>
      <w:proofErr w:type="gramEnd"/>
      <w:r w:rsidRPr="003651D9">
        <w:rPr>
          <w:lang w:val="en-US"/>
        </w:rPr>
        <w:t xml:space="preserve">&gt; </w:t>
      </w:r>
    </w:p>
    <w:p w14:paraId="1D9A633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root="1.3.6.1.4.1.19376.1.4.1.2.17"/&gt; </w:t>
      </w:r>
    </w:p>
    <w:p w14:paraId="46DBD847"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root="2.16.840.1.113883.10.20.22.2.39"/&gt; </w:t>
      </w:r>
    </w:p>
    <w:p w14:paraId="7B0507F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code="11329-0" </w:t>
      </w:r>
      <w:proofErr w:type="spellStart"/>
      <w:r w:rsidRPr="003651D9">
        <w:rPr>
          <w:lang w:val="en-US"/>
        </w:rPr>
        <w:t>codeSystem</w:t>
      </w:r>
      <w:proofErr w:type="spellEnd"/>
      <w:r w:rsidRPr="003651D9">
        <w:rPr>
          <w:lang w:val="en-US"/>
        </w:rPr>
        <w:t xml:space="preserve">="2.16.840.1.113883.6.1" </w:t>
      </w:r>
    </w:p>
    <w:p w14:paraId="0B0EE9DF"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="LOINC" </w:t>
      </w:r>
    </w:p>
    <w:p w14:paraId="562EB566"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 xml:space="preserve">="MEDICAL (GENERAL) HISTORY"/&gt; </w:t>
      </w:r>
    </w:p>
    <w:p w14:paraId="58F1FC6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title</w:t>
      </w:r>
      <w:proofErr w:type="gramEnd"/>
      <w:r w:rsidRPr="003651D9">
        <w:rPr>
          <w:lang w:val="en-US"/>
        </w:rPr>
        <w:t xml:space="preserve">&gt;MEDICAL (GENERAL) HISTORY&lt;/title&gt; </w:t>
      </w:r>
    </w:p>
    <w:p w14:paraId="566C8F9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 xml:space="preserve">&gt; </w:t>
      </w:r>
    </w:p>
    <w:p w14:paraId="1DCCCEED"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list</w:t>
      </w:r>
      <w:proofErr w:type="gramEnd"/>
      <w:r w:rsidRPr="003651D9">
        <w:rPr>
          <w:lang w:val="en-US"/>
        </w:rPr>
        <w:t xml:space="preserve"> </w:t>
      </w:r>
      <w:proofErr w:type="spellStart"/>
      <w:r w:rsidRPr="003651D9">
        <w:rPr>
          <w:lang w:val="en-US"/>
        </w:rPr>
        <w:t>listType</w:t>
      </w:r>
      <w:proofErr w:type="spellEnd"/>
      <w:r w:rsidRPr="003651D9">
        <w:rPr>
          <w:lang w:val="en-US"/>
        </w:rPr>
        <w:t xml:space="preserve">="ordered"&gt; </w:t>
      </w:r>
    </w:p>
    <w:p w14:paraId="552B0960" w14:textId="77777777" w:rsidR="00C57C6C" w:rsidRPr="003651D9" w:rsidRDefault="00C57C6C" w:rsidP="00C57C6C">
      <w:pPr>
        <w:pStyle w:val="Example"/>
        <w:rPr>
          <w:lang w:val="en-US"/>
        </w:rPr>
      </w:pPr>
      <w:r w:rsidRPr="003651D9">
        <w:rPr>
          <w:lang w:val="en-US"/>
        </w:rPr>
        <w:t xml:space="preserve">      </w:t>
      </w:r>
    </w:p>
    <w:p w14:paraId="6F13995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has had a recent issue with chest pain that does </w:t>
      </w:r>
      <w:r w:rsidRPr="003651D9">
        <w:rPr>
          <w:lang w:val="en-US"/>
        </w:rPr>
        <w:tab/>
        <w:t xml:space="preserve">            </w:t>
      </w:r>
      <w:r w:rsidRPr="003651D9">
        <w:rPr>
          <w:lang w:val="en-US"/>
        </w:rPr>
        <w:tab/>
        <w:t xml:space="preserve">     not seem to be related to any particular cause.&lt;/item&gt;</w:t>
      </w:r>
    </w:p>
    <w:p w14:paraId="5DED926A"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&gt;Previous concerns of heart disease were actually     </w:t>
      </w:r>
      <w:r w:rsidRPr="003651D9">
        <w:rPr>
          <w:lang w:val="en-US"/>
        </w:rPr>
        <w:tab/>
      </w:r>
      <w:r w:rsidRPr="003651D9">
        <w:rPr>
          <w:lang w:val="en-US"/>
        </w:rPr>
        <w:tab/>
        <w:t xml:space="preserve">     related to other causes.&lt;/item&gt;  </w:t>
      </w:r>
    </w:p>
    <w:p w14:paraId="7E16CC3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had recent weight gain due to sedentary lifestyle and </w:t>
      </w:r>
    </w:p>
    <w:p w14:paraId="4BA44BEB" w14:textId="77777777" w:rsidR="00C57C6C" w:rsidRPr="003651D9" w:rsidRDefault="00C57C6C" w:rsidP="00C57C6C">
      <w:pPr>
        <w:pStyle w:val="Example"/>
        <w:rPr>
          <w:lang w:val="en-US"/>
        </w:rPr>
      </w:pPr>
      <w:r w:rsidRPr="003651D9">
        <w:rPr>
          <w:lang w:val="en-US"/>
        </w:rPr>
        <w:t xml:space="preserve">            </w:t>
      </w:r>
      <w:proofErr w:type="gramStart"/>
      <w:r w:rsidRPr="003651D9">
        <w:rPr>
          <w:lang w:val="en-US"/>
        </w:rPr>
        <w:t>new</w:t>
      </w:r>
      <w:proofErr w:type="gramEnd"/>
      <w:r w:rsidRPr="003651D9">
        <w:rPr>
          <w:lang w:val="en-US"/>
        </w:rPr>
        <w:t xml:space="preserve"> job.&lt;/item&gt; </w:t>
      </w:r>
    </w:p>
    <w:p w14:paraId="79014139" w14:textId="77777777" w:rsidR="00C57C6C" w:rsidRPr="003651D9" w:rsidRDefault="00C57C6C" w:rsidP="00C57C6C">
      <w:pPr>
        <w:pStyle w:val="Example"/>
        <w:rPr>
          <w:lang w:val="en-US"/>
        </w:rPr>
      </w:pPr>
      <w:r w:rsidRPr="003651D9">
        <w:rPr>
          <w:lang w:val="en-US"/>
        </w:rPr>
        <w:t xml:space="preserve">    &lt;/list&gt; </w:t>
      </w:r>
    </w:p>
    <w:p w14:paraId="40301328" w14:textId="77777777" w:rsidR="00C57C6C" w:rsidRPr="003651D9" w:rsidRDefault="00C57C6C" w:rsidP="00C57C6C">
      <w:pPr>
        <w:pStyle w:val="Example"/>
        <w:rPr>
          <w:lang w:val="en-US"/>
        </w:rPr>
      </w:pPr>
      <w:r w:rsidRPr="003651D9">
        <w:rPr>
          <w:lang w:val="en-US"/>
        </w:rPr>
        <w:t xml:space="preserve">  &lt;/text&gt; </w:t>
      </w:r>
    </w:p>
    <w:p w14:paraId="0F5BAB4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entry</w:t>
      </w:r>
      <w:proofErr w:type="gramEnd"/>
      <w:r w:rsidRPr="003651D9">
        <w:rPr>
          <w:lang w:val="en-US"/>
        </w:rPr>
        <w:t>&gt;</w:t>
      </w:r>
    </w:p>
    <w:p w14:paraId="4AC713D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 xml:space="preserve">=”EVN”&gt; </w:t>
      </w:r>
    </w:p>
    <w:p w14:paraId="525116C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root=”1.3.6.1.4.1.19376.1.4.1.9”/&gt;</w:t>
      </w:r>
    </w:p>
    <w:p w14:paraId="0BE33A1E"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root=”xyz”/&gt;</w:t>
      </w:r>
    </w:p>
    <w:p w14:paraId="27394D5E" w14:textId="77777777" w:rsidR="00C57C6C" w:rsidRPr="003651D9" w:rsidRDefault="00C57C6C" w:rsidP="00C57C6C">
      <w:pPr>
        <w:pStyle w:val="Example"/>
        <w:rPr>
          <w:lang w:val="en-US"/>
        </w:rPr>
      </w:pPr>
      <w:r w:rsidRPr="003651D9">
        <w:rPr>
          <w:lang w:val="en-US"/>
        </w:rPr>
        <w:t xml:space="preserve">      …</w:t>
      </w:r>
    </w:p>
    <w:p w14:paraId="5C59D907" w14:textId="77777777" w:rsidR="00C57C6C" w:rsidRPr="003651D9" w:rsidRDefault="00C57C6C" w:rsidP="00C57C6C">
      <w:pPr>
        <w:pStyle w:val="Example"/>
        <w:rPr>
          <w:lang w:val="en-US"/>
        </w:rPr>
      </w:pPr>
      <w:r w:rsidRPr="003651D9">
        <w:rPr>
          <w:lang w:val="en-US"/>
        </w:rPr>
        <w:t xml:space="preserve">    &lt;/observation&gt;</w:t>
      </w:r>
    </w:p>
    <w:p w14:paraId="7DE7BF20" w14:textId="77777777" w:rsidR="00C57C6C" w:rsidRPr="003651D9" w:rsidRDefault="00C57C6C" w:rsidP="00C57C6C">
      <w:pPr>
        <w:pStyle w:val="Example"/>
        <w:rPr>
          <w:lang w:val="en-US"/>
        </w:rPr>
      </w:pPr>
      <w:r w:rsidRPr="003651D9">
        <w:rPr>
          <w:lang w:val="en-US"/>
        </w:rPr>
        <w:t xml:space="preserve">  &lt;/entry&gt;</w:t>
      </w:r>
    </w:p>
    <w:p w14:paraId="3E9C29CF" w14:textId="77777777" w:rsidR="00C57C6C" w:rsidRPr="003651D9" w:rsidRDefault="00C57C6C" w:rsidP="00C57C6C">
      <w:pPr>
        <w:pStyle w:val="Example"/>
        <w:rPr>
          <w:lang w:val="en-US"/>
        </w:rPr>
      </w:pPr>
      <w:r w:rsidRPr="003651D9">
        <w:rPr>
          <w:lang w:val="en-US"/>
        </w:rPr>
        <w:t xml:space="preserve">  &lt;/entry&gt;</w:t>
      </w:r>
    </w:p>
    <w:p w14:paraId="07FCB55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="PROC" </w:t>
      </w:r>
      <w:proofErr w:type="spellStart"/>
      <w:r w:rsidRPr="003651D9">
        <w:rPr>
          <w:lang w:val="en-US"/>
        </w:rPr>
        <w:t>moodCode</w:t>
      </w:r>
      <w:proofErr w:type="spellEnd"/>
      <w:r w:rsidRPr="003651D9">
        <w:rPr>
          <w:lang w:val="en-US"/>
        </w:rPr>
        <w:t>="EVN"&gt;</w:t>
      </w:r>
    </w:p>
    <w:p w14:paraId="04C61EA8"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root="2.16.840.1.113883.10.20.22.4.14"/&gt;</w:t>
      </w:r>
    </w:p>
    <w:p w14:paraId="3F92C82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Procedure template --&gt;</w:t>
      </w:r>
    </w:p>
    <w:p w14:paraId="7D15780D" w14:textId="77777777" w:rsidR="00C57C6C" w:rsidRPr="003651D9" w:rsidRDefault="00C57C6C" w:rsidP="00C57C6C">
      <w:pPr>
        <w:pStyle w:val="Example"/>
        <w:rPr>
          <w:lang w:val="en-US"/>
        </w:rPr>
      </w:pPr>
      <w:r w:rsidRPr="003651D9">
        <w:rPr>
          <w:lang w:val="en-US"/>
        </w:rPr>
        <w:t xml:space="preserve">      ...</w:t>
      </w:r>
    </w:p>
    <w:p w14:paraId="3BAB7C8A" w14:textId="77777777" w:rsidR="00C57C6C" w:rsidRPr="003651D9" w:rsidRDefault="00C57C6C" w:rsidP="00C57C6C">
      <w:pPr>
        <w:pStyle w:val="Example"/>
        <w:rPr>
          <w:lang w:val="en-US"/>
        </w:rPr>
      </w:pPr>
      <w:r w:rsidRPr="003651D9">
        <w:rPr>
          <w:lang w:val="en-US"/>
        </w:rPr>
        <w:t xml:space="preserve">    &lt;/observation&gt;</w:t>
      </w:r>
    </w:p>
    <w:p w14:paraId="3CD590AD" w14:textId="77777777" w:rsidR="00C57C6C" w:rsidRPr="003651D9" w:rsidRDefault="00C57C6C" w:rsidP="00C57C6C">
      <w:pPr>
        <w:pStyle w:val="Example"/>
        <w:rPr>
          <w:lang w:val="en-US"/>
        </w:rPr>
      </w:pPr>
      <w:r w:rsidRPr="003651D9">
        <w:rPr>
          <w:lang w:val="en-US"/>
        </w:rPr>
        <w:t xml:space="preserve">  &lt;/entry&gt;</w:t>
      </w:r>
    </w:p>
    <w:p w14:paraId="681C0ED1" w14:textId="77777777" w:rsidR="00C57C6C" w:rsidRPr="003651D9" w:rsidRDefault="00C57C6C" w:rsidP="00C57C6C">
      <w:pPr>
        <w:pStyle w:val="Example"/>
        <w:rPr>
          <w:lang w:val="en-US"/>
        </w:rPr>
      </w:pPr>
      <w:r w:rsidRPr="003651D9">
        <w:rPr>
          <w:lang w:val="en-US"/>
        </w:rPr>
        <w:t xml:space="preserve">  &lt;/entry&gt;</w:t>
      </w:r>
    </w:p>
    <w:p w14:paraId="17715D3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310DE8A"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root="2.16.840.1.113883.10.20.22.4.13"/&gt;</w:t>
      </w:r>
    </w:p>
    <w:p w14:paraId="693647B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Observation template --&gt;</w:t>
      </w:r>
    </w:p>
    <w:p w14:paraId="626B4EB7" w14:textId="77777777" w:rsidR="00C57C6C" w:rsidRPr="003651D9" w:rsidRDefault="00C57C6C" w:rsidP="00C57C6C">
      <w:pPr>
        <w:pStyle w:val="Example"/>
        <w:rPr>
          <w:lang w:val="en-US"/>
        </w:rPr>
      </w:pPr>
      <w:r w:rsidRPr="003651D9">
        <w:rPr>
          <w:lang w:val="en-US"/>
        </w:rPr>
        <w:t xml:space="preserve">      ...</w:t>
      </w:r>
    </w:p>
    <w:p w14:paraId="49B7A4A3" w14:textId="77777777" w:rsidR="00C57C6C" w:rsidRPr="003651D9" w:rsidRDefault="00C57C6C" w:rsidP="00C57C6C">
      <w:pPr>
        <w:pStyle w:val="Example"/>
        <w:rPr>
          <w:lang w:val="en-US"/>
        </w:rPr>
      </w:pPr>
      <w:r w:rsidRPr="003651D9">
        <w:rPr>
          <w:lang w:val="en-US"/>
        </w:rPr>
        <w:t xml:space="preserve">    &lt;/observation&gt;</w:t>
      </w:r>
    </w:p>
    <w:p w14:paraId="2533D91C" w14:textId="77777777" w:rsidR="00C57C6C" w:rsidRPr="003651D9" w:rsidRDefault="00C57C6C" w:rsidP="00C57C6C">
      <w:pPr>
        <w:pStyle w:val="Example"/>
        <w:rPr>
          <w:lang w:val="en-US"/>
        </w:rPr>
      </w:pPr>
      <w:r w:rsidRPr="003651D9">
        <w:rPr>
          <w:lang w:val="en-US"/>
        </w:rPr>
        <w:t xml:space="preserve">  &lt;/entry&gt;</w:t>
      </w:r>
    </w:p>
    <w:p w14:paraId="511CBD1F" w14:textId="77777777" w:rsidR="00C57C6C" w:rsidRPr="003651D9" w:rsidRDefault="00C57C6C" w:rsidP="00C57C6C">
      <w:pPr>
        <w:pStyle w:val="Example"/>
        <w:rPr>
          <w:lang w:val="en-US"/>
        </w:rPr>
      </w:pPr>
      <w:r w:rsidRPr="003651D9">
        <w:rPr>
          <w:lang w:val="en-US"/>
        </w:rPr>
        <w:t>&lt;/section&gt;</w:t>
      </w:r>
    </w:p>
    <w:p w14:paraId="56901FB5" w14:textId="77777777" w:rsidR="00C57C6C" w:rsidRPr="003651D9" w:rsidRDefault="00C57C6C" w:rsidP="00C57C6C">
      <w:pPr>
        <w:pStyle w:val="FigureTitle"/>
        <w:rPr>
          <w:rFonts w:eastAsia="?l?r ??’c"/>
          <w:lang w:eastAsia="zh-CN"/>
        </w:rPr>
      </w:pPr>
      <w:r w:rsidRPr="003651D9">
        <w:rPr>
          <w:rFonts w:eastAsia="?l?r ??’c"/>
          <w:lang w:eastAsia="zh-CN"/>
        </w:rPr>
        <w:t>Figure Example: Example Section example&gt;</w:t>
      </w:r>
    </w:p>
    <w:p w14:paraId="721D4D99" w14:textId="77777777" w:rsidR="00C57C6C" w:rsidRPr="003651D9" w:rsidRDefault="00C57C6C" w:rsidP="00C57C6C">
      <w:pPr>
        <w:pStyle w:val="Corpodeltesto"/>
        <w:rPr>
          <w:lang w:eastAsia="x-none"/>
        </w:rPr>
      </w:pPr>
    </w:p>
    <w:p w14:paraId="6936E788" w14:textId="77777777" w:rsidR="00C57C6C" w:rsidRPr="003651D9" w:rsidRDefault="00C57C6C" w:rsidP="00C57C6C">
      <w:pPr>
        <w:pStyle w:val="AuthorInstructions"/>
      </w:pPr>
      <w:r w:rsidRPr="003651D9">
        <w:t>###End Discrete Conformance Format - Section</w:t>
      </w:r>
    </w:p>
    <w:p w14:paraId="7A5D3D78" w14:textId="77777777" w:rsidR="00C57C6C" w:rsidRPr="003651D9" w:rsidRDefault="00C57C6C" w:rsidP="00C57C6C">
      <w:pPr>
        <w:pStyle w:val="Titolo2"/>
        <w:numPr>
          <w:ilvl w:val="0"/>
          <w:numId w:val="0"/>
        </w:numPr>
        <w:rPr>
          <w:noProof w:val="0"/>
        </w:rPr>
      </w:pPr>
      <w:bookmarkStart w:id="2526" w:name="_6.2.3.1_Encompassing_Encounter"/>
      <w:bookmarkStart w:id="2527" w:name="_6.2.3.1.1_Responsible_Party"/>
      <w:bookmarkStart w:id="2528" w:name="_6.2.3.1.2_Health_Care"/>
      <w:bookmarkStart w:id="2529" w:name="_Toc345074722"/>
      <w:bookmarkEnd w:id="2526"/>
      <w:bookmarkEnd w:id="2527"/>
      <w:bookmarkEnd w:id="2528"/>
      <w:r w:rsidRPr="003651D9">
        <w:rPr>
          <w:noProof w:val="0"/>
        </w:rPr>
        <w:t>6.3.4</w:t>
      </w:r>
      <w:r>
        <w:rPr>
          <w:noProof w:val="0"/>
        </w:rPr>
        <w:t xml:space="preserve"> </w:t>
      </w:r>
      <w:r w:rsidRPr="003651D9">
        <w:rPr>
          <w:noProof w:val="0"/>
        </w:rPr>
        <w:t>CDA Entry Content Modules</w:t>
      </w:r>
      <w:bookmarkEnd w:id="2529"/>
    </w:p>
    <w:p w14:paraId="660C2877" w14:textId="77777777" w:rsidR="00C57C6C" w:rsidRPr="003651D9" w:rsidRDefault="00C57C6C" w:rsidP="00C57C6C">
      <w:pPr>
        <w:pStyle w:val="Corpodeltesto"/>
      </w:pPr>
    </w:p>
    <w:p w14:paraId="7B795171" w14:textId="77777777" w:rsidR="00C57C6C" w:rsidRPr="003651D9" w:rsidRDefault="00C57C6C" w:rsidP="00C57C6C">
      <w:pPr>
        <w:pStyle w:val="EditorInstructions"/>
      </w:pPr>
      <w:r w:rsidRPr="003651D9">
        <w:t>Add to section 6.3.4.E</w:t>
      </w:r>
      <w:r>
        <w:t xml:space="preserve"> </w:t>
      </w:r>
      <w:r w:rsidRPr="003651D9">
        <w:t>Entry Content Modules</w:t>
      </w:r>
    </w:p>
    <w:p w14:paraId="783651AF" w14:textId="77777777" w:rsidR="00C57C6C" w:rsidRPr="003651D9" w:rsidRDefault="00C57C6C" w:rsidP="00C57C6C">
      <w:pPr>
        <w:pStyle w:val="Titolo4"/>
        <w:numPr>
          <w:ilvl w:val="0"/>
          <w:numId w:val="0"/>
        </w:numPr>
        <w:ind w:left="864" w:hanging="864"/>
        <w:rPr>
          <w:noProof w:val="0"/>
        </w:rPr>
      </w:pPr>
      <w:bookmarkStart w:id="2530" w:name="_Toc345074723"/>
      <w:r w:rsidRPr="003651D9">
        <w:rPr>
          <w:noProof w:val="0"/>
        </w:rPr>
        <w:t>6.3.4.E</w:t>
      </w:r>
      <w:r>
        <w:rPr>
          <w:noProof w:val="0"/>
        </w:rPr>
        <w:t xml:space="preserve"> </w:t>
      </w:r>
      <w:r w:rsidRPr="003651D9">
        <w:rPr>
          <w:noProof w:val="0"/>
        </w:rPr>
        <w:t>&lt;Entry Content Module Name&gt; Entry Content Module</w:t>
      </w:r>
      <w:bookmarkEnd w:id="2530"/>
      <w:r w:rsidRPr="003651D9">
        <w:rPr>
          <w:noProof w:val="0"/>
        </w:rPr>
        <w:t xml:space="preserve"> </w:t>
      </w:r>
    </w:p>
    <w:p w14:paraId="56E8ADAB" w14:textId="77777777" w:rsidR="00C57C6C" w:rsidRPr="003651D9" w:rsidRDefault="00C57C6C" w:rsidP="00C57C6C">
      <w:pPr>
        <w:pStyle w:val="AuthorInstructions"/>
      </w:pPr>
      <w:r w:rsidRPr="003651D9">
        <w:t>&lt;Replicate the Entry Content Module as many times as needed for this supplement</w:t>
      </w:r>
      <w:proofErr w:type="gramStart"/>
      <w:r w:rsidRPr="003651D9">
        <w:t>.&gt;</w:t>
      </w:r>
      <w:proofErr w:type="gramEnd"/>
    </w:p>
    <w:p w14:paraId="375B6625" w14:textId="77777777" w:rsidR="00C57C6C" w:rsidRPr="003651D9" w:rsidRDefault="00C57C6C" w:rsidP="00C57C6C">
      <w:pPr>
        <w:pStyle w:val="AuthorInstructions"/>
      </w:pPr>
      <w:r w:rsidRPr="003651D9">
        <w:lastRenderedPageBreak/>
        <w:t>&lt;If this entry has subsidiary/child entries, these entries are referenced in the table below. Create one row for each subsidiary/child entry</w:t>
      </w:r>
      <w:proofErr w:type="gramStart"/>
      <w:r w:rsidRPr="003651D9">
        <w:t>.&gt;</w:t>
      </w:r>
      <w:proofErr w:type="gramEnd"/>
    </w:p>
    <w:p w14:paraId="486A57EE" w14:textId="77777777" w:rsidR="00C57C6C" w:rsidRPr="003651D9" w:rsidRDefault="00C57C6C" w:rsidP="00C57C6C">
      <w:pPr>
        <w:pStyle w:val="AuthorInstructions"/>
      </w:pPr>
    </w:p>
    <w:p w14:paraId="32BC3208" w14:textId="77777777" w:rsidR="00C57C6C" w:rsidRPr="003651D9" w:rsidRDefault="00C57C6C" w:rsidP="00C57C6C">
      <w:pPr>
        <w:pStyle w:val="AuthorInstructions"/>
      </w:pPr>
      <w:r w:rsidRPr="003651D9">
        <w:t>### Begin Tabular Format - Entry</w:t>
      </w:r>
    </w:p>
    <w:p w14:paraId="78D83E4F" w14:textId="77777777" w:rsidR="00C57C6C" w:rsidRPr="003651D9" w:rsidRDefault="00C57C6C" w:rsidP="00C57C6C">
      <w:pPr>
        <w:pStyle w:val="Corpodeltesto"/>
        <w:rPr>
          <w:lang w:eastAsia="x-none"/>
        </w:rPr>
      </w:pPr>
    </w:p>
    <w:p w14:paraId="1ADB6200" w14:textId="77777777" w:rsidR="00C57C6C" w:rsidRPr="003651D9" w:rsidRDefault="00C57C6C" w:rsidP="00C57C6C">
      <w:pPr>
        <w:pStyle w:val="TableTitle"/>
      </w:pPr>
      <w:r w:rsidRPr="003651D9">
        <w:t>Table 6.3.4.E-1 &lt;Entry Module Name&gt; Entry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3"/>
        <w:gridCol w:w="539"/>
        <w:gridCol w:w="813"/>
        <w:gridCol w:w="454"/>
        <w:gridCol w:w="1615"/>
        <w:gridCol w:w="359"/>
        <w:gridCol w:w="990"/>
        <w:gridCol w:w="993"/>
        <w:gridCol w:w="1258"/>
        <w:gridCol w:w="1529"/>
        <w:gridCol w:w="17"/>
      </w:tblGrid>
      <w:tr w:rsidR="00C57C6C" w:rsidRPr="003651D9" w14:paraId="71FB3BF0" w14:textId="77777777" w:rsidTr="00036042">
        <w:tc>
          <w:tcPr>
            <w:tcW w:w="1400" w:type="pct"/>
            <w:gridSpan w:val="4"/>
            <w:shd w:val="clear" w:color="auto" w:fill="E6E6E6"/>
            <w:vAlign w:val="center"/>
          </w:tcPr>
          <w:p w14:paraId="6D4B52DE" w14:textId="77777777" w:rsidR="00C57C6C" w:rsidRPr="003651D9" w:rsidRDefault="00C57C6C" w:rsidP="00036042">
            <w:pPr>
              <w:pStyle w:val="TableTitle"/>
            </w:pPr>
            <w:r w:rsidRPr="003651D9">
              <w:t>Template Name</w:t>
            </w:r>
          </w:p>
        </w:tc>
        <w:tc>
          <w:tcPr>
            <w:tcW w:w="3600" w:type="pct"/>
            <w:gridSpan w:val="7"/>
            <w:vAlign w:val="center"/>
          </w:tcPr>
          <w:p w14:paraId="7DB709AD" w14:textId="77777777" w:rsidR="00C57C6C" w:rsidRPr="003651D9" w:rsidRDefault="00C57C6C" w:rsidP="00036042">
            <w:pPr>
              <w:pStyle w:val="TableEntry"/>
            </w:pPr>
            <w:r w:rsidRPr="003651D9">
              <w:t>&lt;Template name&gt;</w:t>
            </w:r>
          </w:p>
        </w:tc>
      </w:tr>
      <w:tr w:rsidR="00C57C6C" w:rsidRPr="003651D9" w14:paraId="4D890261" w14:textId="77777777" w:rsidTr="00036042">
        <w:tc>
          <w:tcPr>
            <w:tcW w:w="1400" w:type="pct"/>
            <w:gridSpan w:val="4"/>
            <w:shd w:val="clear" w:color="auto" w:fill="E6E6E6"/>
            <w:vAlign w:val="center"/>
          </w:tcPr>
          <w:p w14:paraId="4E375D66" w14:textId="77777777" w:rsidR="00C57C6C" w:rsidRPr="003651D9" w:rsidRDefault="00C57C6C" w:rsidP="00036042">
            <w:pPr>
              <w:pStyle w:val="TableEntryHeader"/>
            </w:pPr>
            <w:r w:rsidRPr="003651D9">
              <w:t xml:space="preserve">Template ID </w:t>
            </w:r>
          </w:p>
        </w:tc>
        <w:tc>
          <w:tcPr>
            <w:tcW w:w="3600" w:type="pct"/>
            <w:gridSpan w:val="7"/>
            <w:vAlign w:val="center"/>
          </w:tcPr>
          <w:p w14:paraId="3D06EB9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4B0D7862" w14:textId="77777777" w:rsidTr="00036042">
        <w:tc>
          <w:tcPr>
            <w:tcW w:w="1400" w:type="pct"/>
            <w:gridSpan w:val="4"/>
            <w:shd w:val="clear" w:color="auto" w:fill="E6E6E6"/>
            <w:vAlign w:val="center"/>
          </w:tcPr>
          <w:p w14:paraId="1C2D2D1D" w14:textId="77777777" w:rsidR="00C57C6C" w:rsidRPr="003651D9" w:rsidRDefault="00C57C6C" w:rsidP="00036042">
            <w:pPr>
              <w:pStyle w:val="TableEntryHeader"/>
            </w:pPr>
            <w:r w:rsidRPr="003651D9">
              <w:t xml:space="preserve">Parent Template </w:t>
            </w:r>
          </w:p>
        </w:tc>
        <w:tc>
          <w:tcPr>
            <w:tcW w:w="3600" w:type="pct"/>
            <w:gridSpan w:val="7"/>
            <w:vAlign w:val="center"/>
          </w:tcPr>
          <w:p w14:paraId="0C287E4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0880AA2F" w14:textId="77777777" w:rsidR="00C57C6C" w:rsidRPr="003651D9" w:rsidRDefault="00C57C6C" w:rsidP="00036042">
            <w:pPr>
              <w:pStyle w:val="TableEntry"/>
            </w:pPr>
          </w:p>
        </w:tc>
      </w:tr>
      <w:tr w:rsidR="00C57C6C" w:rsidRPr="003651D9" w14:paraId="0297C042" w14:textId="77777777" w:rsidTr="00036042">
        <w:tc>
          <w:tcPr>
            <w:tcW w:w="1400" w:type="pct"/>
            <w:gridSpan w:val="4"/>
            <w:shd w:val="clear" w:color="auto" w:fill="E6E6E6"/>
            <w:vAlign w:val="center"/>
          </w:tcPr>
          <w:p w14:paraId="5ED020FD" w14:textId="77777777" w:rsidR="00C57C6C" w:rsidRPr="003651D9" w:rsidRDefault="00C57C6C" w:rsidP="00036042">
            <w:pPr>
              <w:pStyle w:val="TableEntryHeader"/>
            </w:pPr>
            <w:r w:rsidRPr="003651D9">
              <w:t xml:space="preserve">General Description </w:t>
            </w:r>
          </w:p>
        </w:tc>
        <w:tc>
          <w:tcPr>
            <w:tcW w:w="3600" w:type="pct"/>
            <w:gridSpan w:val="7"/>
            <w:vAlign w:val="center"/>
          </w:tcPr>
          <w:p w14:paraId="718E7E7F"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2F8890F1" w14:textId="77777777" w:rsidTr="00036042">
        <w:tc>
          <w:tcPr>
            <w:tcW w:w="725" w:type="pct"/>
            <w:gridSpan w:val="2"/>
            <w:shd w:val="clear" w:color="auto" w:fill="E6E6E6"/>
            <w:vAlign w:val="center"/>
          </w:tcPr>
          <w:p w14:paraId="12B749AB" w14:textId="77777777" w:rsidR="00C57C6C" w:rsidRPr="003651D9" w:rsidRDefault="00C57C6C" w:rsidP="00036042">
            <w:pPr>
              <w:pStyle w:val="TableEntryHeader"/>
            </w:pPr>
            <w:r w:rsidRPr="003651D9">
              <w:t>Class/Mood</w:t>
            </w:r>
          </w:p>
        </w:tc>
        <w:tc>
          <w:tcPr>
            <w:tcW w:w="1726" w:type="pct"/>
            <w:gridSpan w:val="4"/>
            <w:shd w:val="clear" w:color="auto" w:fill="E6E6E6"/>
            <w:vAlign w:val="center"/>
          </w:tcPr>
          <w:p w14:paraId="1C91E69D" w14:textId="77777777" w:rsidR="00C57C6C" w:rsidRPr="003651D9" w:rsidRDefault="00C57C6C" w:rsidP="00036042">
            <w:pPr>
              <w:pStyle w:val="TableEntryHeader"/>
            </w:pPr>
            <w:r w:rsidRPr="003651D9">
              <w:t xml:space="preserve">Code </w:t>
            </w:r>
          </w:p>
        </w:tc>
        <w:tc>
          <w:tcPr>
            <w:tcW w:w="527" w:type="pct"/>
            <w:shd w:val="clear" w:color="auto" w:fill="E6E6E6"/>
            <w:vAlign w:val="center"/>
          </w:tcPr>
          <w:p w14:paraId="2448D613" w14:textId="77777777" w:rsidR="00C57C6C" w:rsidRPr="003651D9" w:rsidRDefault="00C57C6C" w:rsidP="00036042">
            <w:pPr>
              <w:pStyle w:val="TableEntryHeader"/>
            </w:pPr>
            <w:r w:rsidRPr="003651D9">
              <w:t>Data Type</w:t>
            </w:r>
          </w:p>
        </w:tc>
        <w:tc>
          <w:tcPr>
            <w:tcW w:w="2022" w:type="pct"/>
            <w:gridSpan w:val="4"/>
            <w:shd w:val="clear" w:color="auto" w:fill="E6E6E6"/>
            <w:vAlign w:val="center"/>
          </w:tcPr>
          <w:p w14:paraId="194963DB" w14:textId="77777777" w:rsidR="00C57C6C" w:rsidRPr="003651D9" w:rsidRDefault="00C57C6C" w:rsidP="00036042">
            <w:pPr>
              <w:pStyle w:val="TableEntryHeader"/>
            </w:pPr>
            <w:r w:rsidRPr="003651D9">
              <w:t xml:space="preserve">Value </w:t>
            </w:r>
          </w:p>
        </w:tc>
      </w:tr>
      <w:tr w:rsidR="00C57C6C" w:rsidRPr="003651D9" w14:paraId="7538E04A" w14:textId="77777777" w:rsidTr="00036042">
        <w:tc>
          <w:tcPr>
            <w:tcW w:w="725" w:type="pct"/>
            <w:gridSpan w:val="2"/>
            <w:vAlign w:val="center"/>
          </w:tcPr>
          <w:p w14:paraId="252D32DD" w14:textId="77777777" w:rsidR="00C57C6C" w:rsidRPr="003651D9" w:rsidRDefault="00C57C6C" w:rsidP="00036042">
            <w:pPr>
              <w:pStyle w:val="TableEntry"/>
            </w:pPr>
            <w:r w:rsidRPr="003651D9">
              <w:t>&lt;</w:t>
            </w:r>
            <w:proofErr w:type="gramStart"/>
            <w:r w:rsidRPr="003651D9">
              <w:t>use</w:t>
            </w:r>
            <w:proofErr w:type="gramEnd"/>
            <w:r w:rsidRPr="003651D9">
              <w:t xml:space="preserve"> one of defined Class/Mood see General Intro App E&gt;</w:t>
            </w:r>
          </w:p>
        </w:tc>
        <w:tc>
          <w:tcPr>
            <w:tcW w:w="1726" w:type="pct"/>
            <w:gridSpan w:val="4"/>
            <w:vAlign w:val="center"/>
          </w:tcPr>
          <w:p w14:paraId="5204FC6F" w14:textId="77777777" w:rsidR="00C57C6C" w:rsidRPr="003651D9" w:rsidRDefault="00C57C6C" w:rsidP="00036042">
            <w:pPr>
              <w:pStyle w:val="TableEntry"/>
            </w:pPr>
            <w:r w:rsidRPr="003651D9">
              <w:t>&lt;Code, code system, code meaning e.g., 18118-0, LOINC, “LV Wall Motion Segmental Findings”&gt;</w:t>
            </w:r>
          </w:p>
          <w:p w14:paraId="2455185A" w14:textId="77777777" w:rsidR="00C57C6C" w:rsidRPr="003651D9" w:rsidRDefault="00C57C6C" w:rsidP="00036042">
            <w:pPr>
              <w:pStyle w:val="TableEntry"/>
            </w:pPr>
          </w:p>
        </w:tc>
        <w:tc>
          <w:tcPr>
            <w:tcW w:w="527" w:type="pct"/>
            <w:vAlign w:val="center"/>
          </w:tcPr>
          <w:p w14:paraId="6F93E8FE" w14:textId="77777777" w:rsidR="00C57C6C" w:rsidRPr="003651D9" w:rsidRDefault="00C57C6C" w:rsidP="00036042">
            <w:pPr>
              <w:pStyle w:val="TableEntry"/>
            </w:pPr>
            <w:r w:rsidRPr="003651D9">
              <w:t>&lt;Applies only if the Class/ Mood is OBS/EVN. Enumerated in HL7 V3 Data Types R1</w:t>
            </w:r>
            <w:proofErr w:type="gramStart"/>
            <w:r w:rsidRPr="003651D9">
              <w:t>.&gt;</w:t>
            </w:r>
            <w:proofErr w:type="gramEnd"/>
          </w:p>
        </w:tc>
        <w:tc>
          <w:tcPr>
            <w:tcW w:w="2022" w:type="pct"/>
            <w:gridSpan w:val="4"/>
            <w:vAlign w:val="center"/>
          </w:tcPr>
          <w:p w14:paraId="185E503D" w14:textId="77777777" w:rsidR="00C57C6C" w:rsidRPr="003651D9" w:rsidRDefault="00C57C6C" w:rsidP="00036042">
            <w:pPr>
              <w:pStyle w:val="TableEntry"/>
            </w:pPr>
            <w:r w:rsidRPr="003651D9">
              <w:t>&lt;If the Class/Mood is OBS/EVN, then this Value field is the constraint on Observation Value. Otherwise, this field should be “N/A”</w:t>
            </w:r>
            <w:proofErr w:type="gramStart"/>
            <w:r w:rsidRPr="003651D9">
              <w:t>.&gt;</w:t>
            </w:r>
            <w:proofErr w:type="gramEnd"/>
          </w:p>
        </w:tc>
      </w:tr>
      <w:tr w:rsidR="00C57C6C" w:rsidRPr="003651D9" w14:paraId="37964850" w14:textId="77777777" w:rsidTr="00036042">
        <w:trPr>
          <w:gridAfter w:val="1"/>
          <w:wAfter w:w="9" w:type="pct"/>
        </w:trPr>
        <w:tc>
          <w:tcPr>
            <w:tcW w:w="438" w:type="pct"/>
            <w:shd w:val="clear" w:color="auto" w:fill="E6E6E6"/>
            <w:vAlign w:val="center"/>
          </w:tcPr>
          <w:p w14:paraId="22017690" w14:textId="77777777" w:rsidR="00C57C6C" w:rsidRPr="003651D9" w:rsidRDefault="00C57C6C" w:rsidP="00036042">
            <w:pPr>
              <w:pStyle w:val="TableEntryHeader"/>
            </w:pPr>
            <w:r w:rsidRPr="003651D9">
              <w:t>Opt and Card</w:t>
            </w:r>
          </w:p>
        </w:tc>
        <w:tc>
          <w:tcPr>
            <w:tcW w:w="720" w:type="pct"/>
            <w:gridSpan w:val="2"/>
            <w:shd w:val="clear" w:color="auto" w:fill="E6E6E6"/>
            <w:vAlign w:val="center"/>
          </w:tcPr>
          <w:p w14:paraId="2D2E3992" w14:textId="77777777" w:rsidR="00C57C6C" w:rsidRPr="003651D9" w:rsidRDefault="00C57C6C" w:rsidP="00036042">
            <w:pPr>
              <w:pStyle w:val="TableEntryHeader"/>
            </w:pPr>
            <w:proofErr w:type="spellStart"/>
            <w:proofErr w:type="gramStart"/>
            <w:r w:rsidRPr="003651D9">
              <w:t>entryRelationship</w:t>
            </w:r>
            <w:proofErr w:type="spellEnd"/>
            <w:proofErr w:type="gramEnd"/>
          </w:p>
        </w:tc>
        <w:tc>
          <w:tcPr>
            <w:tcW w:w="1102" w:type="pct"/>
            <w:gridSpan w:val="2"/>
            <w:shd w:val="clear" w:color="auto" w:fill="E6E6E6"/>
            <w:vAlign w:val="center"/>
          </w:tcPr>
          <w:p w14:paraId="616365E9" w14:textId="77777777" w:rsidR="00C57C6C" w:rsidRPr="003651D9" w:rsidRDefault="00C57C6C" w:rsidP="00036042">
            <w:pPr>
              <w:pStyle w:val="TableEntryHeader"/>
            </w:pPr>
            <w:r w:rsidRPr="003651D9">
              <w:t xml:space="preserve">Description </w:t>
            </w:r>
          </w:p>
        </w:tc>
        <w:tc>
          <w:tcPr>
            <w:tcW w:w="1247" w:type="pct"/>
            <w:gridSpan w:val="3"/>
            <w:shd w:val="clear" w:color="auto" w:fill="E6E6E6"/>
            <w:vAlign w:val="center"/>
          </w:tcPr>
          <w:p w14:paraId="3D498D9C" w14:textId="77777777" w:rsidR="00C57C6C" w:rsidRPr="003651D9" w:rsidRDefault="00C57C6C" w:rsidP="00036042">
            <w:pPr>
              <w:pStyle w:val="TableEntryHeader"/>
            </w:pPr>
            <w:r w:rsidRPr="003651D9">
              <w:t>Template ID</w:t>
            </w:r>
          </w:p>
        </w:tc>
        <w:tc>
          <w:tcPr>
            <w:tcW w:w="670" w:type="pct"/>
            <w:shd w:val="clear" w:color="auto" w:fill="E6E6E6"/>
            <w:vAlign w:val="center"/>
          </w:tcPr>
          <w:p w14:paraId="49CA7E13" w14:textId="77777777" w:rsidR="00C57C6C" w:rsidRPr="003651D9" w:rsidRDefault="00C57C6C" w:rsidP="00036042">
            <w:pPr>
              <w:pStyle w:val="TableEntryHeader"/>
            </w:pPr>
            <w:r w:rsidRPr="003651D9">
              <w:t>Specification Document</w:t>
            </w:r>
          </w:p>
        </w:tc>
        <w:tc>
          <w:tcPr>
            <w:tcW w:w="814" w:type="pct"/>
            <w:shd w:val="clear" w:color="auto" w:fill="E4E4E4"/>
            <w:vAlign w:val="center"/>
          </w:tcPr>
          <w:p w14:paraId="78538806" w14:textId="77777777" w:rsidR="00C57C6C" w:rsidRPr="003651D9" w:rsidRDefault="00C57C6C" w:rsidP="00036042">
            <w:pPr>
              <w:pStyle w:val="TableEntryHeader"/>
            </w:pPr>
            <w:r w:rsidRPr="003651D9">
              <w:t>Vocabulary Constraint</w:t>
            </w:r>
          </w:p>
        </w:tc>
      </w:tr>
      <w:tr w:rsidR="00C57C6C" w:rsidRPr="003651D9" w14:paraId="67F4F32F" w14:textId="77777777" w:rsidTr="00036042">
        <w:trPr>
          <w:gridAfter w:val="1"/>
          <w:wAfter w:w="9" w:type="pct"/>
        </w:trPr>
        <w:tc>
          <w:tcPr>
            <w:tcW w:w="438" w:type="pct"/>
            <w:shd w:val="clear" w:color="auto" w:fill="auto"/>
            <w:vAlign w:val="center"/>
          </w:tcPr>
          <w:p w14:paraId="1B6101E7" w14:textId="77777777" w:rsidR="00C57C6C" w:rsidRPr="003651D9" w:rsidRDefault="00C57C6C" w:rsidP="00036042">
            <w:pPr>
              <w:pStyle w:val="TableEntry"/>
            </w:pPr>
            <w:r w:rsidRPr="003651D9">
              <w:t>&lt;</w:t>
            </w:r>
            <w:proofErr w:type="gramStart"/>
            <w:r w:rsidRPr="003651D9">
              <w:t>e</w:t>
            </w:r>
            <w:proofErr w:type="gramEnd"/>
            <w:r w:rsidRPr="003651D9">
              <w:t>.g., x [?..?]&gt;</w:t>
            </w:r>
          </w:p>
        </w:tc>
        <w:tc>
          <w:tcPr>
            <w:tcW w:w="720" w:type="pct"/>
            <w:gridSpan w:val="2"/>
            <w:shd w:val="clear" w:color="auto" w:fill="auto"/>
            <w:vAlign w:val="center"/>
          </w:tcPr>
          <w:p w14:paraId="7392B06A" w14:textId="77777777" w:rsidR="00C57C6C" w:rsidRPr="003651D9" w:rsidRDefault="00C57C6C" w:rsidP="00036042">
            <w:pPr>
              <w:pStyle w:val="TableEntry"/>
            </w:pPr>
          </w:p>
        </w:tc>
        <w:tc>
          <w:tcPr>
            <w:tcW w:w="1102" w:type="pct"/>
            <w:gridSpan w:val="2"/>
            <w:vAlign w:val="center"/>
          </w:tcPr>
          <w:p w14:paraId="5D86C6DF" w14:textId="77777777" w:rsidR="00C57C6C" w:rsidRPr="003651D9" w:rsidRDefault="00C57C6C" w:rsidP="00036042">
            <w:pPr>
              <w:pStyle w:val="TableEntry"/>
            </w:pPr>
            <w:r w:rsidRPr="003651D9">
              <w:t>Simple Observation</w:t>
            </w:r>
          </w:p>
        </w:tc>
        <w:tc>
          <w:tcPr>
            <w:tcW w:w="1247" w:type="pct"/>
            <w:gridSpan w:val="3"/>
            <w:vAlign w:val="center"/>
          </w:tcPr>
          <w:p w14:paraId="1688364D" w14:textId="77777777" w:rsidR="00C57C6C" w:rsidRPr="003651D9" w:rsidRDefault="00C57C6C" w:rsidP="00036042">
            <w:pPr>
              <w:pStyle w:val="TableEntry"/>
            </w:pPr>
            <w:proofErr w:type="spellStart"/>
            <w:proofErr w:type="gramStart"/>
            <w:r w:rsidRPr="003651D9">
              <w:t>oid</w:t>
            </w:r>
            <w:proofErr w:type="spellEnd"/>
            <w:proofErr w:type="gramEnd"/>
            <w:r w:rsidRPr="003651D9">
              <w:t xml:space="preserve"> </w:t>
            </w:r>
          </w:p>
        </w:tc>
        <w:tc>
          <w:tcPr>
            <w:tcW w:w="670" w:type="pct"/>
            <w:vAlign w:val="center"/>
          </w:tcPr>
          <w:p w14:paraId="0297E0EC" w14:textId="77777777" w:rsidR="00C57C6C" w:rsidRPr="003651D9" w:rsidRDefault="00C57C6C" w:rsidP="00036042">
            <w:pPr>
              <w:pStyle w:val="TableEntry"/>
            </w:pPr>
            <w:proofErr w:type="gramStart"/>
            <w:r w:rsidRPr="003651D9">
              <w:t>reference</w:t>
            </w:r>
            <w:proofErr w:type="gramEnd"/>
            <w:r w:rsidRPr="003651D9">
              <w:t xml:space="preserve"> to document e.g., PCC-TF-3</w:t>
            </w:r>
          </w:p>
        </w:tc>
        <w:tc>
          <w:tcPr>
            <w:tcW w:w="814" w:type="pct"/>
            <w:vAlign w:val="center"/>
          </w:tcPr>
          <w:p w14:paraId="179C7303" w14:textId="77777777" w:rsidR="00C57C6C" w:rsidRPr="003651D9" w:rsidRDefault="00C57C6C" w:rsidP="00036042">
            <w:pPr>
              <w:pStyle w:val="TableEntry"/>
            </w:pPr>
            <w:r w:rsidRPr="003651D9">
              <w:t>&lt;</w:t>
            </w:r>
            <w:proofErr w:type="gramStart"/>
            <w:r w:rsidRPr="003651D9">
              <w:t>reference</w:t>
            </w:r>
            <w:proofErr w:type="gramEnd"/>
            <w:r w:rsidRPr="003651D9">
              <w:t>/link to definition of constraint, often in next paragraph/ subsection e.g., CARD TF-3 6.3.3.4.9.10&gt;</w:t>
            </w:r>
          </w:p>
        </w:tc>
      </w:tr>
      <w:tr w:rsidR="00C57C6C" w:rsidRPr="003651D9" w14:paraId="0F5198F5" w14:textId="77777777" w:rsidTr="00036042">
        <w:trPr>
          <w:gridAfter w:val="1"/>
          <w:wAfter w:w="9" w:type="pct"/>
        </w:trPr>
        <w:tc>
          <w:tcPr>
            <w:tcW w:w="438" w:type="pct"/>
            <w:shd w:val="clear" w:color="auto" w:fill="auto"/>
            <w:vAlign w:val="center"/>
          </w:tcPr>
          <w:p w14:paraId="3B2252A7"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720" w:type="pct"/>
            <w:gridSpan w:val="2"/>
            <w:shd w:val="clear" w:color="auto" w:fill="auto"/>
            <w:vAlign w:val="center"/>
          </w:tcPr>
          <w:p w14:paraId="2EC99ED2" w14:textId="77777777" w:rsidR="00C57C6C" w:rsidRPr="003651D9" w:rsidRDefault="00C57C6C" w:rsidP="00036042">
            <w:pPr>
              <w:pStyle w:val="TableEntry"/>
            </w:pPr>
            <w:r w:rsidRPr="003651D9">
              <w:t>COMP</w:t>
            </w:r>
          </w:p>
        </w:tc>
        <w:tc>
          <w:tcPr>
            <w:tcW w:w="1102" w:type="pct"/>
            <w:gridSpan w:val="2"/>
            <w:vAlign w:val="center"/>
          </w:tcPr>
          <w:p w14:paraId="07DEA314" w14:textId="77777777" w:rsidR="00C57C6C" w:rsidRPr="003651D9" w:rsidRDefault="00C57C6C" w:rsidP="00036042">
            <w:pPr>
              <w:pStyle w:val="TableEntry"/>
            </w:pPr>
            <w:r w:rsidRPr="003651D9">
              <w:t xml:space="preserve">Simple Observation </w:t>
            </w:r>
          </w:p>
        </w:tc>
        <w:tc>
          <w:tcPr>
            <w:tcW w:w="1247" w:type="pct"/>
            <w:gridSpan w:val="3"/>
            <w:vAlign w:val="center"/>
          </w:tcPr>
          <w:p w14:paraId="0322E001" w14:textId="77777777" w:rsidR="00C57C6C" w:rsidRPr="003651D9" w:rsidRDefault="00C57C6C" w:rsidP="00036042">
            <w:pPr>
              <w:pStyle w:val="TableEntry"/>
            </w:pPr>
            <w:r w:rsidRPr="003651D9">
              <w:t xml:space="preserve">1.3.6.1.4.1.19376.1.5.3.1.4.13 </w:t>
            </w:r>
          </w:p>
        </w:tc>
        <w:tc>
          <w:tcPr>
            <w:tcW w:w="670" w:type="pct"/>
            <w:vAlign w:val="center"/>
          </w:tcPr>
          <w:p w14:paraId="6BF84081" w14:textId="77777777" w:rsidR="00C57C6C" w:rsidRPr="003651D9" w:rsidRDefault="00C57C6C" w:rsidP="00036042">
            <w:pPr>
              <w:pStyle w:val="TableEntry"/>
            </w:pPr>
            <w:r w:rsidRPr="003651D9">
              <w:t>PCC TF-2</w:t>
            </w:r>
          </w:p>
        </w:tc>
        <w:tc>
          <w:tcPr>
            <w:tcW w:w="814" w:type="pct"/>
            <w:vAlign w:val="center"/>
          </w:tcPr>
          <w:p w14:paraId="2DCF9345" w14:textId="77777777" w:rsidR="00C57C6C" w:rsidRPr="003651D9" w:rsidRDefault="00C57C6C" w:rsidP="00036042">
            <w:pPr>
              <w:pStyle w:val="TableEntry"/>
            </w:pPr>
            <w:r w:rsidRPr="003651D9">
              <w:t>CARD TF-3 6.3.4.E.1 (Wall morphology)&gt;</w:t>
            </w:r>
          </w:p>
        </w:tc>
      </w:tr>
      <w:tr w:rsidR="00C57C6C" w:rsidRPr="003651D9" w14:paraId="06F650C5" w14:textId="77777777" w:rsidTr="00036042">
        <w:trPr>
          <w:gridAfter w:val="1"/>
          <w:wAfter w:w="9" w:type="pct"/>
        </w:trPr>
        <w:tc>
          <w:tcPr>
            <w:tcW w:w="438" w:type="pct"/>
            <w:shd w:val="clear" w:color="auto" w:fill="auto"/>
            <w:vAlign w:val="center"/>
          </w:tcPr>
          <w:p w14:paraId="4865AF24"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7FFCE47F" w14:textId="77777777" w:rsidR="00C57C6C" w:rsidRPr="003651D9" w:rsidRDefault="00C57C6C" w:rsidP="00036042">
            <w:pPr>
              <w:pStyle w:val="TableEntry"/>
            </w:pPr>
            <w:r w:rsidRPr="003651D9">
              <w:t>COMP</w:t>
            </w:r>
          </w:p>
        </w:tc>
        <w:tc>
          <w:tcPr>
            <w:tcW w:w="1102" w:type="pct"/>
            <w:gridSpan w:val="2"/>
            <w:vAlign w:val="center"/>
          </w:tcPr>
          <w:p w14:paraId="23D6D5F9" w14:textId="77777777" w:rsidR="00C57C6C" w:rsidRPr="003651D9" w:rsidRDefault="00C57C6C" w:rsidP="00036042">
            <w:pPr>
              <w:pStyle w:val="TableEntry"/>
            </w:pPr>
            <w:r w:rsidRPr="003651D9">
              <w:t>Simple Observation</w:t>
            </w:r>
          </w:p>
        </w:tc>
        <w:tc>
          <w:tcPr>
            <w:tcW w:w="1247" w:type="pct"/>
            <w:gridSpan w:val="3"/>
            <w:vAlign w:val="center"/>
          </w:tcPr>
          <w:p w14:paraId="03DB726D" w14:textId="77777777" w:rsidR="00C57C6C" w:rsidRPr="003651D9" w:rsidRDefault="00C57C6C" w:rsidP="00036042">
            <w:pPr>
              <w:pStyle w:val="TableEntry"/>
            </w:pPr>
            <w:r w:rsidRPr="003651D9">
              <w:t xml:space="preserve">1.3.6.1.4.1.19376.1.5.3.1.4.13 </w:t>
            </w:r>
          </w:p>
        </w:tc>
        <w:tc>
          <w:tcPr>
            <w:tcW w:w="670" w:type="pct"/>
            <w:vAlign w:val="center"/>
          </w:tcPr>
          <w:p w14:paraId="14C15F38" w14:textId="77777777" w:rsidR="00C57C6C" w:rsidRPr="003651D9" w:rsidRDefault="00C57C6C" w:rsidP="00036042">
            <w:pPr>
              <w:pStyle w:val="TableEntry"/>
            </w:pPr>
            <w:r w:rsidRPr="003651D9">
              <w:t>PCC TF-2</w:t>
            </w:r>
          </w:p>
        </w:tc>
        <w:tc>
          <w:tcPr>
            <w:tcW w:w="814" w:type="pct"/>
            <w:vAlign w:val="center"/>
          </w:tcPr>
          <w:p w14:paraId="596EB3D8" w14:textId="77777777" w:rsidR="00C57C6C" w:rsidRPr="003651D9" w:rsidRDefault="00C57C6C" w:rsidP="00036042">
            <w:pPr>
              <w:pStyle w:val="TableEntry"/>
            </w:pPr>
            <w:r w:rsidRPr="003651D9">
              <w:t>CARD TF-3 6.3.4.E.2 (Viability)&gt;</w:t>
            </w:r>
          </w:p>
        </w:tc>
      </w:tr>
      <w:tr w:rsidR="00C57C6C" w:rsidRPr="003651D9" w14:paraId="097122F9" w14:textId="77777777" w:rsidTr="00036042">
        <w:trPr>
          <w:gridAfter w:val="1"/>
          <w:wAfter w:w="9" w:type="pct"/>
        </w:trPr>
        <w:tc>
          <w:tcPr>
            <w:tcW w:w="438" w:type="pct"/>
            <w:shd w:val="clear" w:color="auto" w:fill="auto"/>
            <w:vAlign w:val="center"/>
          </w:tcPr>
          <w:p w14:paraId="32854D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3EF0F56D" w14:textId="77777777" w:rsidR="00C57C6C" w:rsidRPr="003651D9" w:rsidRDefault="00C57C6C" w:rsidP="00036042">
            <w:pPr>
              <w:pStyle w:val="TableEntry"/>
            </w:pPr>
            <w:r w:rsidRPr="003651D9">
              <w:t>COMP</w:t>
            </w:r>
          </w:p>
        </w:tc>
        <w:tc>
          <w:tcPr>
            <w:tcW w:w="1102" w:type="pct"/>
            <w:gridSpan w:val="2"/>
            <w:vAlign w:val="center"/>
          </w:tcPr>
          <w:p w14:paraId="3D042F63" w14:textId="77777777" w:rsidR="00C57C6C" w:rsidRPr="003651D9" w:rsidRDefault="00C57C6C" w:rsidP="00036042">
            <w:pPr>
              <w:pStyle w:val="TableEntry"/>
            </w:pPr>
            <w:proofErr w:type="spellStart"/>
            <w:proofErr w:type="gramStart"/>
            <w:r w:rsidRPr="003651D9">
              <w:t>observationMedia</w:t>
            </w:r>
            <w:proofErr w:type="spellEnd"/>
            <w:proofErr w:type="gramEnd"/>
            <w:r w:rsidRPr="003651D9">
              <w:t xml:space="preserve"> Entry</w:t>
            </w:r>
          </w:p>
        </w:tc>
        <w:tc>
          <w:tcPr>
            <w:tcW w:w="1247" w:type="pct"/>
            <w:gridSpan w:val="3"/>
            <w:vAlign w:val="center"/>
          </w:tcPr>
          <w:p w14:paraId="649ACC2B" w14:textId="77777777" w:rsidR="00C57C6C" w:rsidRPr="003651D9" w:rsidRDefault="00C57C6C" w:rsidP="00036042">
            <w:pPr>
              <w:pStyle w:val="TableEntry"/>
            </w:pPr>
            <w:r w:rsidRPr="003651D9">
              <w:t>1.3.6.1.4.1.19376.1.4.1.4.7</w:t>
            </w:r>
          </w:p>
        </w:tc>
        <w:tc>
          <w:tcPr>
            <w:tcW w:w="670" w:type="pct"/>
            <w:vAlign w:val="center"/>
          </w:tcPr>
          <w:p w14:paraId="21977A58" w14:textId="77777777" w:rsidR="00C57C6C" w:rsidRPr="003651D9" w:rsidRDefault="00C57C6C" w:rsidP="00036042">
            <w:pPr>
              <w:pStyle w:val="TableEntry"/>
            </w:pPr>
            <w:r w:rsidRPr="003651D9">
              <w:t>CARD TF-3 6.3.1.6&gt;</w:t>
            </w:r>
          </w:p>
        </w:tc>
        <w:tc>
          <w:tcPr>
            <w:tcW w:w="814" w:type="pct"/>
            <w:vAlign w:val="center"/>
          </w:tcPr>
          <w:p w14:paraId="4B3D4AF3" w14:textId="77777777" w:rsidR="00C57C6C" w:rsidRPr="003651D9" w:rsidRDefault="00C57C6C" w:rsidP="00036042">
            <w:pPr>
              <w:pStyle w:val="TableEntry"/>
            </w:pPr>
          </w:p>
        </w:tc>
      </w:tr>
    </w:tbl>
    <w:p w14:paraId="54576400" w14:textId="77777777" w:rsidR="00C57C6C" w:rsidRPr="003651D9" w:rsidRDefault="00C57C6C" w:rsidP="00C57C6C">
      <w:pPr>
        <w:pStyle w:val="Corpodeltesto"/>
        <w:rPr>
          <w:kern w:val="28"/>
        </w:rPr>
      </w:pPr>
    </w:p>
    <w:p w14:paraId="37A44106" w14:textId="77777777" w:rsidR="00C57C6C" w:rsidRPr="003651D9" w:rsidRDefault="00C57C6C" w:rsidP="00C57C6C">
      <w:pPr>
        <w:pStyle w:val="Titolo5"/>
        <w:numPr>
          <w:ilvl w:val="0"/>
          <w:numId w:val="0"/>
        </w:numPr>
        <w:rPr>
          <w:noProof w:val="0"/>
        </w:rPr>
      </w:pPr>
      <w:bookmarkStart w:id="2531" w:name="_6.2.4.4.1__Simple"/>
      <w:bookmarkStart w:id="2532" w:name="_Toc296340404"/>
      <w:bookmarkStart w:id="2533" w:name="_Toc345074724"/>
      <w:bookmarkEnd w:id="2531"/>
      <w:r w:rsidRPr="003651D9">
        <w:rPr>
          <w:noProof w:val="0"/>
        </w:rPr>
        <w:lastRenderedPageBreak/>
        <w:t>6.3.4.E.1 Simple Observation (wall motion) Vocabulary Constraints</w:t>
      </w:r>
      <w:bookmarkEnd w:id="2532"/>
      <w:bookmarkEnd w:id="2533"/>
    </w:p>
    <w:p w14:paraId="335F41AC"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686729B1" w14:textId="77777777" w:rsidR="00C57C6C" w:rsidRPr="003651D9" w:rsidRDefault="00C57C6C" w:rsidP="00C57C6C">
      <w:pPr>
        <w:pStyle w:val="AuthorInstructions"/>
        <w:rPr>
          <w:rFonts w:eastAsia="Calibri"/>
        </w:rPr>
      </w:pPr>
      <w:r w:rsidRPr="003651D9">
        <w:rPr>
          <w:rFonts w:eastAsia="Calibri"/>
        </w:rPr>
        <w:t>&lt;Can be in a tabular format or textual description</w:t>
      </w:r>
      <w:proofErr w:type="gramStart"/>
      <w:r w:rsidRPr="003651D9">
        <w:rPr>
          <w:rFonts w:eastAsia="Calibri"/>
        </w:rPr>
        <w:t>.&gt;</w:t>
      </w:r>
      <w:proofErr w:type="gramEnd"/>
    </w:p>
    <w:p w14:paraId="58B74CB5"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069AB1" w14:textId="77777777" w:rsidR="00C57C6C" w:rsidRPr="003651D9" w:rsidRDefault="00C57C6C" w:rsidP="00C57C6C">
      <w:pPr>
        <w:pStyle w:val="Corpodeltesto"/>
      </w:pPr>
    </w:p>
    <w:p w14:paraId="17693119" w14:textId="77777777" w:rsidR="00C57C6C" w:rsidRPr="003651D9" w:rsidRDefault="00C57C6C" w:rsidP="00C57C6C">
      <w:pPr>
        <w:pStyle w:val="Corpodeltesto"/>
      </w:pPr>
      <w:r w:rsidRPr="003651D9">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398D59C9"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7DB2C797" w14:textId="77777777" w:rsidTr="00036042">
        <w:trPr>
          <w:cantSplit/>
        </w:trPr>
        <w:tc>
          <w:tcPr>
            <w:tcW w:w="968" w:type="dxa"/>
            <w:shd w:val="clear" w:color="auto" w:fill="D9D9D9"/>
          </w:tcPr>
          <w:p w14:paraId="7EBA355A" w14:textId="77777777" w:rsidR="00C57C6C" w:rsidRPr="003651D9" w:rsidRDefault="00C57C6C" w:rsidP="00036042">
            <w:pPr>
              <w:pStyle w:val="TableEntryHeader"/>
            </w:pPr>
            <w:r w:rsidRPr="003651D9">
              <w:t>Opt and Card</w:t>
            </w:r>
          </w:p>
        </w:tc>
        <w:tc>
          <w:tcPr>
            <w:tcW w:w="1480" w:type="dxa"/>
            <w:shd w:val="clear" w:color="auto" w:fill="D9D9D9"/>
          </w:tcPr>
          <w:p w14:paraId="489DCCE2" w14:textId="77777777" w:rsidR="00C57C6C" w:rsidRPr="003651D9" w:rsidRDefault="00C57C6C" w:rsidP="00036042">
            <w:pPr>
              <w:pStyle w:val="TableEntryHeader"/>
              <w:rPr>
                <w:sz w:val="18"/>
              </w:rPr>
            </w:pPr>
            <w:r w:rsidRPr="003651D9">
              <w:rPr>
                <w:sz w:val="18"/>
              </w:rPr>
              <w:t>Condition</w:t>
            </w:r>
          </w:p>
        </w:tc>
        <w:tc>
          <w:tcPr>
            <w:tcW w:w="2499" w:type="dxa"/>
            <w:shd w:val="clear" w:color="auto" w:fill="D9D9D9"/>
          </w:tcPr>
          <w:p w14:paraId="68C9D86F" w14:textId="77777777" w:rsidR="00C57C6C" w:rsidRPr="003651D9" w:rsidRDefault="00C57C6C" w:rsidP="00036042">
            <w:pPr>
              <w:pStyle w:val="TableEntryHeader"/>
            </w:pPr>
            <w:proofErr w:type="gramStart"/>
            <w:r w:rsidRPr="003651D9">
              <w:t>observation</w:t>
            </w:r>
            <w:proofErr w:type="gramEnd"/>
            <w:r w:rsidRPr="003651D9">
              <w:t>/code</w:t>
            </w:r>
          </w:p>
        </w:tc>
        <w:tc>
          <w:tcPr>
            <w:tcW w:w="1016" w:type="dxa"/>
            <w:shd w:val="clear" w:color="auto" w:fill="D9D9D9"/>
          </w:tcPr>
          <w:p w14:paraId="22810E77" w14:textId="77777777" w:rsidR="00C57C6C" w:rsidRPr="003651D9" w:rsidRDefault="00C57C6C" w:rsidP="00036042">
            <w:pPr>
              <w:pStyle w:val="TableEntryHeader"/>
            </w:pPr>
            <w:r w:rsidRPr="003651D9">
              <w:t>Data Type</w:t>
            </w:r>
          </w:p>
        </w:tc>
        <w:tc>
          <w:tcPr>
            <w:tcW w:w="1165" w:type="dxa"/>
            <w:shd w:val="clear" w:color="auto" w:fill="D9D9D9"/>
          </w:tcPr>
          <w:p w14:paraId="4C14B389" w14:textId="77777777" w:rsidR="00C57C6C" w:rsidRPr="003651D9" w:rsidRDefault="00C57C6C" w:rsidP="00036042">
            <w:pPr>
              <w:pStyle w:val="TableEntryHeader"/>
              <w:rPr>
                <w:sz w:val="18"/>
              </w:rPr>
            </w:pPr>
            <w:r w:rsidRPr="003651D9">
              <w:rPr>
                <w:sz w:val="18"/>
              </w:rPr>
              <w:t>Unit of Measure</w:t>
            </w:r>
          </w:p>
        </w:tc>
        <w:tc>
          <w:tcPr>
            <w:tcW w:w="2448" w:type="dxa"/>
            <w:shd w:val="clear" w:color="auto" w:fill="D9D9D9"/>
          </w:tcPr>
          <w:p w14:paraId="51387379" w14:textId="77777777" w:rsidR="00C57C6C" w:rsidRPr="003651D9" w:rsidRDefault="00C57C6C" w:rsidP="00036042">
            <w:pPr>
              <w:pStyle w:val="TableEntryHeader"/>
            </w:pPr>
            <w:r w:rsidRPr="003651D9">
              <w:t>Value Set</w:t>
            </w:r>
          </w:p>
        </w:tc>
      </w:tr>
      <w:tr w:rsidR="00C57C6C" w:rsidRPr="003651D9" w14:paraId="72FA1628" w14:textId="77777777" w:rsidTr="00036042">
        <w:tc>
          <w:tcPr>
            <w:tcW w:w="968" w:type="dxa"/>
          </w:tcPr>
          <w:p w14:paraId="4E9FD581"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1480" w:type="dxa"/>
            <w:shd w:val="clear" w:color="auto" w:fill="auto"/>
          </w:tcPr>
          <w:p w14:paraId="64CE9432" w14:textId="77777777" w:rsidR="00C57C6C" w:rsidRPr="003651D9" w:rsidRDefault="00C57C6C" w:rsidP="00036042">
            <w:pPr>
              <w:pStyle w:val="TableEntry"/>
            </w:pPr>
            <w:r w:rsidRPr="003651D9">
              <w:t>&lt;Identifies the predicate and the if the predicate evaluates as true, then indicate whether mandatory, required or optional</w:t>
            </w:r>
          </w:p>
          <w:p w14:paraId="6418364D" w14:textId="77777777" w:rsidR="00C57C6C" w:rsidRPr="003651D9" w:rsidRDefault="00C57C6C" w:rsidP="00036042">
            <w:pPr>
              <w:pStyle w:val="TableEntry"/>
            </w:pPr>
            <w:proofErr w:type="gramStart"/>
            <w:r w:rsidRPr="003651D9">
              <w:t>e</w:t>
            </w:r>
            <w:proofErr w:type="gramEnd"/>
            <w:r w:rsidRPr="003651D9">
              <w:t xml:space="preserve">.g., Required if “exam type” is “LVG” (left </w:t>
            </w:r>
            <w:proofErr w:type="spellStart"/>
            <w:r w:rsidRPr="003651D9">
              <w:t>ventriculogram</w:t>
            </w:r>
            <w:proofErr w:type="spellEnd"/>
            <w:r w:rsidRPr="003651D9">
              <w:t>)&gt;</w:t>
            </w:r>
          </w:p>
          <w:p w14:paraId="0FE816A5" w14:textId="77777777" w:rsidR="00C57C6C" w:rsidRPr="003651D9" w:rsidRDefault="00C57C6C" w:rsidP="00036042">
            <w:pPr>
              <w:pStyle w:val="TableEntry"/>
            </w:pPr>
            <w:r w:rsidRPr="003651D9">
              <w:t>R: LVG</w:t>
            </w:r>
          </w:p>
        </w:tc>
        <w:tc>
          <w:tcPr>
            <w:tcW w:w="2499" w:type="dxa"/>
            <w:shd w:val="clear" w:color="auto" w:fill="auto"/>
          </w:tcPr>
          <w:p w14:paraId="55B97648" w14:textId="77777777" w:rsidR="00C57C6C" w:rsidRPr="003651D9" w:rsidRDefault="00C57C6C" w:rsidP="00036042">
            <w:pPr>
              <w:pStyle w:val="TableEntry"/>
            </w:pPr>
            <w:r w:rsidRPr="003651D9">
              <w:t>60797005, SNOMED CT, “Cardiac Wall Motion”</w:t>
            </w:r>
          </w:p>
          <w:p w14:paraId="46FB86CA" w14:textId="77777777" w:rsidR="00C57C6C" w:rsidRPr="003651D9" w:rsidRDefault="00C57C6C" w:rsidP="00036042">
            <w:pPr>
              <w:pStyle w:val="TableEntry"/>
            </w:pPr>
          </w:p>
          <w:p w14:paraId="3A6EDD08" w14:textId="77777777" w:rsidR="00C57C6C" w:rsidRPr="003651D9" w:rsidRDefault="00C57C6C" w:rsidP="00036042">
            <w:pPr>
              <w:pStyle w:val="TableEntry"/>
            </w:pPr>
            <w:r w:rsidRPr="003651D9">
              <w:t xml:space="preserve">&lt;”+” = May be post-coordinated with </w:t>
            </w:r>
            <w:proofErr w:type="spellStart"/>
            <w:r w:rsidRPr="003651D9">
              <w:t>priorityCode</w:t>
            </w:r>
            <w:proofErr w:type="spellEnd"/>
            <w:r w:rsidRPr="003651D9">
              <w:t xml:space="preserve">, </w:t>
            </w:r>
            <w:proofErr w:type="spellStart"/>
            <w:r w:rsidRPr="003651D9">
              <w:t>methodCode</w:t>
            </w:r>
            <w:proofErr w:type="spellEnd"/>
            <w:r w:rsidRPr="003651D9">
              <w:t xml:space="preserve">, </w:t>
            </w:r>
            <w:proofErr w:type="spellStart"/>
            <w:proofErr w:type="gramStart"/>
            <w:r w:rsidRPr="003651D9">
              <w:t>targetSiteCode</w:t>
            </w:r>
            <w:proofErr w:type="spellEnd"/>
            <w:r w:rsidRPr="003651D9">
              <w:t xml:space="preserve"> .</w:t>
            </w:r>
            <w:proofErr w:type="gramEnd"/>
            <w:r w:rsidRPr="003651D9">
              <w:t xml:space="preserve"> See HL7 V3. Include a value directly or include a link to a value set, if applicable</w:t>
            </w:r>
            <w:proofErr w:type="gramStart"/>
            <w:r w:rsidRPr="003651D9">
              <w:t>.&gt;</w:t>
            </w:r>
            <w:proofErr w:type="gramEnd"/>
          </w:p>
          <w:p w14:paraId="4A225A17" w14:textId="77777777" w:rsidR="00C57C6C" w:rsidRPr="003651D9" w:rsidRDefault="00C57C6C" w:rsidP="00036042">
            <w:pPr>
              <w:pStyle w:val="TableEntry"/>
            </w:pPr>
            <w:r w:rsidRPr="003651D9">
              <w:t xml:space="preserve"> </w:t>
            </w:r>
            <w:proofErr w:type="gramStart"/>
            <w:r w:rsidRPr="003651D9">
              <w:t>e</w:t>
            </w:r>
            <w:proofErr w:type="gramEnd"/>
            <w:r w:rsidRPr="003651D9">
              <w:t xml:space="preserve">.g., + </w:t>
            </w:r>
            <w:proofErr w:type="spellStart"/>
            <w:r w:rsidRPr="003651D9">
              <w:t>targetSiteCode</w:t>
            </w:r>
            <w:proofErr w:type="spellEnd"/>
            <w:r w:rsidRPr="003651D9">
              <w:t xml:space="preserve"> from 1.2.840.10008.6.1.219 DICOM CID 3718 Myocardial Wall Segments in Projection</w:t>
            </w:r>
          </w:p>
        </w:tc>
        <w:tc>
          <w:tcPr>
            <w:tcW w:w="1016" w:type="dxa"/>
            <w:shd w:val="clear" w:color="auto" w:fill="auto"/>
          </w:tcPr>
          <w:p w14:paraId="22E70A8F" w14:textId="77777777" w:rsidR="00C57C6C" w:rsidRPr="003651D9" w:rsidRDefault="00C57C6C" w:rsidP="00036042">
            <w:pPr>
              <w:pStyle w:val="TableEntry"/>
            </w:pPr>
            <w:r w:rsidRPr="003651D9">
              <w:t>CD</w:t>
            </w:r>
          </w:p>
        </w:tc>
        <w:tc>
          <w:tcPr>
            <w:tcW w:w="1165" w:type="dxa"/>
            <w:shd w:val="clear" w:color="auto" w:fill="auto"/>
          </w:tcPr>
          <w:p w14:paraId="148CE080" w14:textId="77777777" w:rsidR="00C57C6C" w:rsidRPr="003651D9" w:rsidRDefault="00C57C6C" w:rsidP="00036042">
            <w:pPr>
              <w:pStyle w:val="TableEntry"/>
            </w:pPr>
            <w:proofErr w:type="gramStart"/>
            <w:r w:rsidRPr="003651D9">
              <w:t>n</w:t>
            </w:r>
            <w:proofErr w:type="gramEnd"/>
            <w:r w:rsidRPr="003651D9">
              <w:t>/a unless the Data Type is PQ or IVL&lt;PQ&gt;</w:t>
            </w:r>
          </w:p>
        </w:tc>
        <w:tc>
          <w:tcPr>
            <w:tcW w:w="2448" w:type="dxa"/>
            <w:shd w:val="clear" w:color="auto" w:fill="auto"/>
          </w:tcPr>
          <w:p w14:paraId="7B8D4C16" w14:textId="77777777" w:rsidR="00C57C6C" w:rsidRPr="003651D9" w:rsidRDefault="00C57C6C" w:rsidP="00036042">
            <w:pPr>
              <w:pStyle w:val="TableEntry"/>
            </w:pPr>
            <w:r w:rsidRPr="003651D9">
              <w:t>&lt;</w:t>
            </w:r>
            <w:proofErr w:type="gramStart"/>
            <w:r w:rsidRPr="003651D9">
              <w:t>include</w:t>
            </w:r>
            <w:proofErr w:type="gramEnd"/>
            <w:r w:rsidRPr="003651D9">
              <w:t xml:space="preserve"> link to value set, e.g., 1.3.6.1.4.1.19376.1.4.1.5.20 Wall motion</w:t>
            </w:r>
          </w:p>
          <w:p w14:paraId="76ACF408" w14:textId="77777777" w:rsidR="00C57C6C" w:rsidRPr="003651D9" w:rsidRDefault="00C57C6C" w:rsidP="00036042">
            <w:pPr>
              <w:pStyle w:val="TableEntry"/>
            </w:pPr>
          </w:p>
          <w:p w14:paraId="641AC37A" w14:textId="77777777" w:rsidR="00C57C6C" w:rsidRPr="003651D9" w:rsidRDefault="00C57C6C" w:rsidP="00036042">
            <w:pPr>
              <w:pStyle w:val="TableEntry"/>
            </w:pPr>
            <w:r w:rsidRPr="003651D9">
              <w:t>OR, include value directly as e.g.,</w:t>
            </w:r>
            <w:r>
              <w:t xml:space="preserve"> </w:t>
            </w:r>
          </w:p>
          <w:p w14:paraId="71CA00CD" w14:textId="77777777" w:rsidR="00C57C6C" w:rsidRPr="003651D9" w:rsidRDefault="00C57C6C" w:rsidP="00036042">
            <w:pPr>
              <w:pStyle w:val="TableEntry"/>
            </w:pPr>
            <w:r w:rsidRPr="003651D9">
              <w:t>&lt;The Observation Value may also have a post-coordinated interpretation such as:&gt;</w:t>
            </w:r>
          </w:p>
          <w:p w14:paraId="6D8D9E5F" w14:textId="77777777" w:rsidR="00C57C6C" w:rsidRPr="003651D9" w:rsidRDefault="00C57C6C" w:rsidP="00036042">
            <w:pPr>
              <w:pStyle w:val="TableEntry"/>
            </w:pPr>
            <w:r w:rsidRPr="003651D9">
              <w:t>+</w:t>
            </w:r>
            <w:proofErr w:type="spellStart"/>
            <w:proofErr w:type="gramStart"/>
            <w:r w:rsidRPr="003651D9">
              <w:t>interpretationCode</w:t>
            </w:r>
            <w:proofErr w:type="spellEnd"/>
            <w:proofErr w:type="gramEnd"/>
            <w:r w:rsidRPr="003651D9">
              <w:t xml:space="preserve"> </w:t>
            </w:r>
          </w:p>
          <w:p w14:paraId="6D01A3E9" w14:textId="77777777" w:rsidR="00C57C6C" w:rsidRPr="003651D9" w:rsidRDefault="00C57C6C" w:rsidP="00036042">
            <w:pPr>
              <w:pStyle w:val="TableEntry"/>
            </w:pPr>
            <w:r w:rsidRPr="003651D9">
              <w:t>+</w:t>
            </w:r>
            <w:proofErr w:type="spellStart"/>
            <w:proofErr w:type="gramStart"/>
            <w:r w:rsidRPr="003651D9">
              <w:t>negationInd</w:t>
            </w:r>
            <w:proofErr w:type="spellEnd"/>
            <w:proofErr w:type="gramEnd"/>
            <w:r w:rsidRPr="003651D9">
              <w:t xml:space="preserve"> &gt;</w:t>
            </w:r>
          </w:p>
        </w:tc>
      </w:tr>
      <w:tr w:rsidR="00C57C6C" w:rsidRPr="003651D9" w14:paraId="6CCECEBB" w14:textId="77777777" w:rsidTr="00036042">
        <w:tc>
          <w:tcPr>
            <w:tcW w:w="968" w:type="dxa"/>
          </w:tcPr>
          <w:p w14:paraId="7F30E7C0" w14:textId="77777777" w:rsidR="00C57C6C" w:rsidRPr="003651D9" w:rsidRDefault="00C57C6C" w:rsidP="00036042">
            <w:pPr>
              <w:pStyle w:val="TableEntry"/>
            </w:pPr>
            <w:r w:rsidRPr="003651D9">
              <w:t>&lt;</w:t>
            </w:r>
            <w:proofErr w:type="gramStart"/>
            <w:r w:rsidRPr="003651D9">
              <w:t>e</w:t>
            </w:r>
            <w:proofErr w:type="gramEnd"/>
            <w:r w:rsidRPr="003651D9">
              <w:t>.g.</w:t>
            </w:r>
            <w:r>
              <w:t xml:space="preserve">, </w:t>
            </w:r>
            <w:r w:rsidRPr="003651D9">
              <w:t>C [1..*]</w:t>
            </w:r>
          </w:p>
        </w:tc>
        <w:tc>
          <w:tcPr>
            <w:tcW w:w="1480" w:type="dxa"/>
            <w:shd w:val="clear" w:color="auto" w:fill="auto"/>
          </w:tcPr>
          <w:p w14:paraId="1237AE42" w14:textId="77777777" w:rsidR="00C57C6C" w:rsidRPr="003651D9" w:rsidRDefault="00C57C6C" w:rsidP="00036042">
            <w:pPr>
              <w:pStyle w:val="TableEntry"/>
              <w:rPr>
                <w:rFonts w:eastAsia="Calibri"/>
              </w:rPr>
            </w:pPr>
            <w:r w:rsidRPr="003651D9">
              <w:rPr>
                <w:rFonts w:eastAsia="Calibri"/>
              </w:rPr>
              <w:t>R: SPECT, TTE, TEE, CMR</w:t>
            </w:r>
          </w:p>
          <w:p w14:paraId="7D24D70A"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095A9C43" w14:textId="77777777" w:rsidR="00C57C6C" w:rsidRPr="003651D9" w:rsidRDefault="00C57C6C" w:rsidP="00036042">
            <w:pPr>
              <w:pStyle w:val="TableEntry"/>
            </w:pPr>
            <w:r w:rsidRPr="003651D9">
              <w:t xml:space="preserve">60797005, SNOMED CT, “Cardiac Wall Motion” </w:t>
            </w:r>
          </w:p>
          <w:p w14:paraId="7429731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7531B88F" w14:textId="77777777" w:rsidR="00C57C6C" w:rsidRPr="003651D9" w:rsidRDefault="00C57C6C" w:rsidP="00036042">
            <w:pPr>
              <w:pStyle w:val="TableEntry"/>
            </w:pPr>
            <w:r w:rsidRPr="003651D9">
              <w:t>CD</w:t>
            </w:r>
          </w:p>
        </w:tc>
        <w:tc>
          <w:tcPr>
            <w:tcW w:w="1165" w:type="dxa"/>
            <w:shd w:val="clear" w:color="auto" w:fill="auto"/>
          </w:tcPr>
          <w:p w14:paraId="0F823991"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1E72DA5" w14:textId="77777777" w:rsidR="00C57C6C" w:rsidRPr="003651D9" w:rsidRDefault="00C57C6C" w:rsidP="00036042">
            <w:pPr>
              <w:pStyle w:val="TableEntry"/>
            </w:pPr>
            <w:r w:rsidRPr="003651D9">
              <w:t>1.3.6.1.4.1.19376.1.4.1.5.20 Wall motion &gt;</w:t>
            </w:r>
          </w:p>
        </w:tc>
      </w:tr>
    </w:tbl>
    <w:p w14:paraId="54DDDA30" w14:textId="77777777" w:rsidR="00C57C6C" w:rsidRPr="003651D9" w:rsidRDefault="00C57C6C" w:rsidP="00C57C6C">
      <w:pPr>
        <w:pStyle w:val="Corpodeltesto"/>
        <w:rPr>
          <w:lang w:eastAsia="x-none"/>
        </w:rPr>
      </w:pPr>
    </w:p>
    <w:p w14:paraId="5E083FD3" w14:textId="77777777" w:rsidR="00C57C6C" w:rsidRPr="003651D9" w:rsidRDefault="00C57C6C" w:rsidP="00C57C6C">
      <w:pPr>
        <w:pStyle w:val="Titolo5"/>
        <w:numPr>
          <w:ilvl w:val="0"/>
          <w:numId w:val="0"/>
        </w:numPr>
        <w:rPr>
          <w:noProof w:val="0"/>
        </w:rPr>
      </w:pPr>
      <w:bookmarkStart w:id="2534" w:name="_Toc296340405"/>
      <w:bookmarkStart w:id="2535" w:name="_Toc345074725"/>
      <w:r w:rsidRPr="003651D9">
        <w:rPr>
          <w:noProof w:val="0"/>
        </w:rPr>
        <w:t>6.3.4.E.2 Simple Observation (wall morphology) Constraints</w:t>
      </w:r>
      <w:bookmarkEnd w:id="2534"/>
      <w:bookmarkEnd w:id="2535"/>
    </w:p>
    <w:p w14:paraId="7D855A10"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7FDD24E6" w14:textId="77777777" w:rsidR="00C57C6C" w:rsidRPr="003651D9" w:rsidRDefault="00C57C6C" w:rsidP="00C57C6C">
      <w:pPr>
        <w:pStyle w:val="AuthorInstructions"/>
        <w:rPr>
          <w:rFonts w:eastAsia="Calibri"/>
        </w:rPr>
      </w:pPr>
      <w:r w:rsidRPr="003651D9">
        <w:rPr>
          <w:rFonts w:eastAsia="Calibri"/>
        </w:rPr>
        <w:t>&lt;Can be in a tabular format or textual description</w:t>
      </w:r>
      <w:proofErr w:type="gramStart"/>
      <w:r w:rsidRPr="003651D9">
        <w:rPr>
          <w:rFonts w:eastAsia="Calibri"/>
        </w:rPr>
        <w:t>.&gt;</w:t>
      </w:r>
      <w:proofErr w:type="gramEnd"/>
    </w:p>
    <w:p w14:paraId="61DD8CF4"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756128" w14:textId="77777777" w:rsidR="00C57C6C" w:rsidRPr="003651D9" w:rsidRDefault="00C57C6C" w:rsidP="00C57C6C">
      <w:pPr>
        <w:pStyle w:val="Corpodeltesto"/>
      </w:pPr>
    </w:p>
    <w:p w14:paraId="311D0051" w14:textId="77777777" w:rsidR="00C57C6C" w:rsidRPr="003651D9" w:rsidRDefault="00C57C6C" w:rsidP="00C57C6C">
      <w:pPr>
        <w:pStyle w:val="Corpodeltesto"/>
      </w:pPr>
      <w:r w:rsidRPr="003651D9">
        <w:lastRenderedPageBreak/>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40A1F386"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1304C064" w14:textId="77777777" w:rsidTr="00036042">
        <w:trPr>
          <w:cantSplit/>
          <w:tblHeader/>
        </w:trPr>
        <w:tc>
          <w:tcPr>
            <w:tcW w:w="968" w:type="dxa"/>
            <w:shd w:val="clear" w:color="auto" w:fill="D9D9D9"/>
          </w:tcPr>
          <w:p w14:paraId="20083C31" w14:textId="77777777" w:rsidR="00C57C6C" w:rsidRPr="003651D9" w:rsidRDefault="00C57C6C" w:rsidP="00036042">
            <w:pPr>
              <w:pStyle w:val="TableEntryHeader"/>
              <w:keepNext/>
              <w:ind w:left="0" w:right="0"/>
            </w:pPr>
            <w:r w:rsidRPr="003651D9">
              <w:t>Opt and Card</w:t>
            </w:r>
          </w:p>
        </w:tc>
        <w:tc>
          <w:tcPr>
            <w:tcW w:w="1480" w:type="dxa"/>
            <w:shd w:val="clear" w:color="auto" w:fill="D9D9D9"/>
          </w:tcPr>
          <w:p w14:paraId="76F9D57A" w14:textId="77777777" w:rsidR="00C57C6C" w:rsidRPr="003651D9" w:rsidRDefault="00C57C6C" w:rsidP="00036042">
            <w:pPr>
              <w:pStyle w:val="TableEntryHeader"/>
              <w:keepNext/>
              <w:ind w:left="0" w:right="0"/>
              <w:rPr>
                <w:sz w:val="18"/>
              </w:rPr>
            </w:pPr>
            <w:r w:rsidRPr="003651D9">
              <w:rPr>
                <w:sz w:val="18"/>
              </w:rPr>
              <w:t>Condition</w:t>
            </w:r>
          </w:p>
        </w:tc>
        <w:tc>
          <w:tcPr>
            <w:tcW w:w="2499" w:type="dxa"/>
            <w:shd w:val="clear" w:color="auto" w:fill="D9D9D9"/>
          </w:tcPr>
          <w:p w14:paraId="697F9391" w14:textId="77777777" w:rsidR="00C57C6C" w:rsidRPr="003651D9" w:rsidRDefault="00C57C6C" w:rsidP="00036042">
            <w:pPr>
              <w:pStyle w:val="TableEntryHeader"/>
              <w:keepNext/>
              <w:ind w:left="0" w:right="0"/>
            </w:pPr>
            <w:proofErr w:type="gramStart"/>
            <w:r w:rsidRPr="003651D9">
              <w:t>observation</w:t>
            </w:r>
            <w:proofErr w:type="gramEnd"/>
            <w:r w:rsidRPr="003651D9">
              <w:t>/code</w:t>
            </w:r>
          </w:p>
        </w:tc>
        <w:tc>
          <w:tcPr>
            <w:tcW w:w="1016" w:type="dxa"/>
            <w:shd w:val="clear" w:color="auto" w:fill="D9D9D9"/>
          </w:tcPr>
          <w:p w14:paraId="5E4D1164" w14:textId="77777777" w:rsidR="00C57C6C" w:rsidRPr="003651D9" w:rsidRDefault="00C57C6C" w:rsidP="00036042">
            <w:pPr>
              <w:pStyle w:val="TableEntryHeader"/>
              <w:keepNext/>
              <w:ind w:left="0" w:right="0"/>
            </w:pPr>
            <w:r w:rsidRPr="003651D9">
              <w:t>Data Type</w:t>
            </w:r>
          </w:p>
        </w:tc>
        <w:tc>
          <w:tcPr>
            <w:tcW w:w="1165" w:type="dxa"/>
            <w:shd w:val="clear" w:color="auto" w:fill="D9D9D9"/>
          </w:tcPr>
          <w:p w14:paraId="4DA122DC" w14:textId="77777777" w:rsidR="00C57C6C" w:rsidRPr="003651D9" w:rsidRDefault="00C57C6C" w:rsidP="00036042">
            <w:pPr>
              <w:pStyle w:val="TableEntryHeader"/>
              <w:keepNext/>
              <w:ind w:left="0" w:right="0"/>
              <w:rPr>
                <w:sz w:val="18"/>
              </w:rPr>
            </w:pPr>
            <w:r w:rsidRPr="003651D9">
              <w:rPr>
                <w:sz w:val="18"/>
              </w:rPr>
              <w:t>Unit of Measure</w:t>
            </w:r>
          </w:p>
        </w:tc>
        <w:tc>
          <w:tcPr>
            <w:tcW w:w="2448" w:type="dxa"/>
            <w:shd w:val="clear" w:color="auto" w:fill="D9D9D9"/>
          </w:tcPr>
          <w:p w14:paraId="39C34397" w14:textId="77777777" w:rsidR="00C57C6C" w:rsidRPr="003651D9" w:rsidRDefault="00C57C6C" w:rsidP="00036042">
            <w:pPr>
              <w:pStyle w:val="TableEntryHeader"/>
              <w:keepNext/>
              <w:ind w:left="0" w:right="0"/>
            </w:pPr>
            <w:r w:rsidRPr="003651D9">
              <w:t>Value Set</w:t>
            </w:r>
          </w:p>
        </w:tc>
      </w:tr>
      <w:tr w:rsidR="00C57C6C" w:rsidRPr="003651D9" w14:paraId="6E0F7A12" w14:textId="77777777" w:rsidTr="00036042">
        <w:tc>
          <w:tcPr>
            <w:tcW w:w="968" w:type="dxa"/>
          </w:tcPr>
          <w:p w14:paraId="38556936"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3FB20EE4" w14:textId="77777777" w:rsidR="00C57C6C" w:rsidRPr="003651D9" w:rsidRDefault="00C57C6C" w:rsidP="00036042">
            <w:pPr>
              <w:pStyle w:val="TableEntry"/>
            </w:pPr>
            <w:r w:rsidRPr="003651D9">
              <w:t xml:space="preserve">R: </w:t>
            </w:r>
            <w:proofErr w:type="spellStart"/>
            <w:r w:rsidRPr="003651D9">
              <w:t>Cath</w:t>
            </w:r>
            <w:proofErr w:type="spellEnd"/>
            <w:r w:rsidRPr="003651D9">
              <w:t xml:space="preserve"> with LVG</w:t>
            </w:r>
          </w:p>
        </w:tc>
        <w:tc>
          <w:tcPr>
            <w:tcW w:w="2499" w:type="dxa"/>
            <w:shd w:val="clear" w:color="auto" w:fill="auto"/>
          </w:tcPr>
          <w:p w14:paraId="2CF2053D" w14:textId="77777777" w:rsidR="00C57C6C" w:rsidRPr="003651D9" w:rsidRDefault="00C57C6C" w:rsidP="00036042">
            <w:pPr>
              <w:pStyle w:val="TableEntry"/>
            </w:pPr>
            <w:r w:rsidRPr="003651D9">
              <w:t>72724002, SNOMED CT, “Morphology findings”</w:t>
            </w:r>
          </w:p>
          <w:p w14:paraId="5BBFC8C7"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1.2.840.10008.6.1.219 DICOM CID 3718 Myocardial Wall Segments in Projection</w:t>
            </w:r>
          </w:p>
        </w:tc>
        <w:tc>
          <w:tcPr>
            <w:tcW w:w="1016" w:type="dxa"/>
            <w:shd w:val="clear" w:color="auto" w:fill="auto"/>
          </w:tcPr>
          <w:p w14:paraId="67866F67" w14:textId="77777777" w:rsidR="00C57C6C" w:rsidRPr="003651D9" w:rsidRDefault="00C57C6C" w:rsidP="00036042">
            <w:pPr>
              <w:pStyle w:val="TableEntry"/>
            </w:pPr>
            <w:r w:rsidRPr="003651D9">
              <w:t>CD</w:t>
            </w:r>
          </w:p>
        </w:tc>
        <w:tc>
          <w:tcPr>
            <w:tcW w:w="1165" w:type="dxa"/>
            <w:shd w:val="clear" w:color="auto" w:fill="auto"/>
          </w:tcPr>
          <w:p w14:paraId="2B6CBEF3"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05E645C6" w14:textId="77777777" w:rsidR="00C57C6C" w:rsidRPr="003651D9" w:rsidRDefault="00C57C6C" w:rsidP="00036042">
            <w:pPr>
              <w:pStyle w:val="TableEntry"/>
            </w:pPr>
            <w:r w:rsidRPr="003651D9">
              <w:t>1.3.6.1.4.1.19376.1.4.1.5.19 Myocardium Assessments&gt;</w:t>
            </w:r>
          </w:p>
        </w:tc>
      </w:tr>
      <w:tr w:rsidR="00C57C6C" w:rsidRPr="003651D9" w14:paraId="3DAFADB5" w14:textId="77777777" w:rsidTr="00036042">
        <w:tc>
          <w:tcPr>
            <w:tcW w:w="968" w:type="dxa"/>
          </w:tcPr>
          <w:p w14:paraId="62CAE6C5"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1D03F281" w14:textId="77777777" w:rsidR="00C57C6C" w:rsidRPr="003651D9" w:rsidRDefault="00C57C6C" w:rsidP="00036042">
            <w:pPr>
              <w:pStyle w:val="TableEntry"/>
              <w:rPr>
                <w:rFonts w:eastAsia="Calibri"/>
              </w:rPr>
            </w:pPr>
            <w:r w:rsidRPr="003651D9">
              <w:rPr>
                <w:rFonts w:eastAsia="Calibri"/>
              </w:rPr>
              <w:t>R: SPECT, echo, CMR</w:t>
            </w:r>
          </w:p>
          <w:p w14:paraId="3B7AF7A9"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777BDC18" w14:textId="77777777" w:rsidR="00C57C6C" w:rsidRPr="003651D9" w:rsidRDefault="00C57C6C" w:rsidP="00036042">
            <w:pPr>
              <w:pStyle w:val="TableEntry"/>
            </w:pPr>
            <w:r w:rsidRPr="003651D9">
              <w:t>72724002, SNOMED CT, “Morphology findings”</w:t>
            </w:r>
          </w:p>
          <w:p w14:paraId="65B76C6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48C72DB2" w14:textId="77777777" w:rsidR="00C57C6C" w:rsidRPr="003651D9" w:rsidRDefault="00C57C6C" w:rsidP="00036042">
            <w:pPr>
              <w:pStyle w:val="TableEntry"/>
            </w:pPr>
            <w:r w:rsidRPr="003651D9">
              <w:t>CD</w:t>
            </w:r>
          </w:p>
        </w:tc>
        <w:tc>
          <w:tcPr>
            <w:tcW w:w="1165" w:type="dxa"/>
            <w:shd w:val="clear" w:color="auto" w:fill="auto"/>
          </w:tcPr>
          <w:p w14:paraId="1C30E3ED"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AA4C1E8" w14:textId="77777777" w:rsidR="00C57C6C" w:rsidRPr="003651D9" w:rsidRDefault="00C57C6C" w:rsidP="00036042">
            <w:pPr>
              <w:pStyle w:val="TableEntry"/>
            </w:pPr>
            <w:r w:rsidRPr="003651D9">
              <w:t>1.3.6.1.4.1.19376.1.4.1.5.19 Myocardium Assessments&gt;</w:t>
            </w:r>
          </w:p>
        </w:tc>
      </w:tr>
    </w:tbl>
    <w:p w14:paraId="17A7DD16"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The </w:t>
      </w:r>
      <w:r w:rsidRPr="003651D9">
        <w:rPr>
          <w:rFonts w:ascii="Courier New" w:hAnsi="Courier New" w:cs="Courier New"/>
          <w:kern w:val="28"/>
          <w:sz w:val="20"/>
        </w:rPr>
        <w:t>observation/value</w:t>
      </w:r>
      <w:r w:rsidRPr="003651D9">
        <w:rPr>
          <w:kern w:val="28"/>
        </w:rPr>
        <w:t xml:space="preserve"> MAY be a null flavor.&gt; </w:t>
      </w:r>
    </w:p>
    <w:p w14:paraId="1DD950CA"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morphological assessment observation MAY have a subsidiary Severity observation (</w:t>
      </w:r>
      <w:proofErr w:type="spellStart"/>
      <w:r w:rsidRPr="003651D9">
        <w:rPr>
          <w:kern w:val="28"/>
        </w:rPr>
        <w:t>templateID</w:t>
      </w:r>
      <w:proofErr w:type="spellEnd"/>
      <w:r w:rsidRPr="003651D9">
        <w:rPr>
          <w:kern w:val="28"/>
        </w:rPr>
        <w:t xml:space="preserve"> 1.3.6.1.4.1.19376.1.5.3.1.4.1 [PCC TF-2]).&gt;</w:t>
      </w:r>
    </w:p>
    <w:p w14:paraId="34FD06E9" w14:textId="77777777" w:rsidR="00C57C6C" w:rsidRPr="003651D9" w:rsidRDefault="00C57C6C" w:rsidP="00C57C6C">
      <w:pPr>
        <w:pStyle w:val="Corpodeltesto"/>
        <w:rPr>
          <w:lang w:eastAsia="x-none"/>
        </w:rPr>
      </w:pPr>
    </w:p>
    <w:p w14:paraId="69FEF4F4" w14:textId="77777777" w:rsidR="00C57C6C" w:rsidRPr="003651D9" w:rsidRDefault="00C57C6C" w:rsidP="00C57C6C">
      <w:pPr>
        <w:pStyle w:val="AuthorInstructions"/>
      </w:pPr>
      <w:r w:rsidRPr="003651D9">
        <w:t>### End Tabular Format - Entry</w:t>
      </w:r>
    </w:p>
    <w:p w14:paraId="75082C73" w14:textId="77777777" w:rsidR="00C57C6C" w:rsidRPr="003651D9" w:rsidRDefault="00C57C6C" w:rsidP="00C57C6C">
      <w:pPr>
        <w:pStyle w:val="AuthorInstructions"/>
      </w:pPr>
    </w:p>
    <w:p w14:paraId="559E22A0" w14:textId="77777777" w:rsidR="00C57C6C" w:rsidRPr="003651D9" w:rsidRDefault="00C57C6C" w:rsidP="00C57C6C">
      <w:pPr>
        <w:pStyle w:val="AuthorInstructions"/>
      </w:pPr>
      <w:r w:rsidRPr="003651D9">
        <w:t>### Begin Discrete Conformance Format – Entry</w:t>
      </w:r>
    </w:p>
    <w:p w14:paraId="2EA32EDD"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4549ACDA" w14:textId="77777777" w:rsidR="00C57C6C" w:rsidRPr="003651D9" w:rsidRDefault="00C57C6C" w:rsidP="00C57C6C">
      <w:pPr>
        <w:pStyle w:val="Corpodeltesto"/>
        <w:rPr>
          <w:lang w:eastAsia="x-none"/>
        </w:rPr>
      </w:pPr>
    </w:p>
    <w:p w14:paraId="3678F57F" w14:textId="77777777" w:rsidR="00C57C6C" w:rsidRPr="003651D9" w:rsidRDefault="00C57C6C" w:rsidP="00C57C6C">
      <w:pPr>
        <w:pStyle w:val="Titolo5"/>
        <w:numPr>
          <w:ilvl w:val="0"/>
          <w:numId w:val="0"/>
        </w:numPr>
        <w:ind w:left="810" w:hanging="810"/>
        <w:rPr>
          <w:noProof w:val="0"/>
        </w:rPr>
      </w:pPr>
      <w:bookmarkStart w:id="2536" w:name="_Toc184813871"/>
      <w:bookmarkStart w:id="2537" w:name="_Toc322675194"/>
      <w:bookmarkStart w:id="2538" w:name="_Toc345074726"/>
      <w:bookmarkStart w:id="2539" w:name="E_Problem_Observation_Cardiac_PF"/>
      <w:bookmarkStart w:id="2540" w:name="E_Result_Observation_Cardiac_PF"/>
      <w:r w:rsidRPr="003651D9">
        <w:rPr>
          <w:noProof w:val="0"/>
        </w:rPr>
        <w:t>&lt;</w:t>
      </w:r>
      <w:proofErr w:type="gramStart"/>
      <w:r>
        <w:rPr>
          <w:noProof w:val="0"/>
        </w:rPr>
        <w:t>e</w:t>
      </w:r>
      <w:proofErr w:type="gramEnd"/>
      <w:r>
        <w:rPr>
          <w:noProof w:val="0"/>
        </w:rPr>
        <w:t>.g.,</w:t>
      </w:r>
      <w:r w:rsidRPr="003651D9">
        <w:rPr>
          <w:noProof w:val="0"/>
        </w:rPr>
        <w:t>6.3.4.E Result</w:t>
      </w:r>
      <w:bookmarkStart w:id="2541" w:name="E_Problem_Observation"/>
      <w:bookmarkEnd w:id="2541"/>
      <w:r w:rsidRPr="003651D9">
        <w:rPr>
          <w:noProof w:val="0"/>
        </w:rPr>
        <w:t xml:space="preserve"> Observation</w:t>
      </w:r>
      <w:bookmarkStart w:id="2542" w:name="CS_ProblemObservation"/>
      <w:bookmarkEnd w:id="2536"/>
      <w:bookmarkEnd w:id="2542"/>
      <w:r w:rsidRPr="003651D9">
        <w:rPr>
          <w:noProof w:val="0"/>
        </w:rPr>
        <w:t xml:space="preserve"> - Cardiac</w:t>
      </w:r>
      <w:bookmarkEnd w:id="2537"/>
      <w:bookmarkEnd w:id="2538"/>
    </w:p>
    <w:bookmarkEnd w:id="2539"/>
    <w:bookmarkEnd w:id="2540"/>
    <w:p w14:paraId="596EDBDB" w14:textId="77777777" w:rsidR="00C57C6C" w:rsidRPr="003651D9" w:rsidRDefault="00C57C6C" w:rsidP="00C57C6C">
      <w:pPr>
        <w:pStyle w:val="BracketData"/>
      </w:pPr>
      <w:r w:rsidRPr="003651D9">
        <w:t>[</w:t>
      </w:r>
      <w:proofErr w:type="gramStart"/>
      <w:r w:rsidRPr="003651D9">
        <w:t>observation</w:t>
      </w:r>
      <w:proofErr w:type="gramEnd"/>
      <w:r w:rsidRPr="003651D9">
        <w:t xml:space="preserve">: </w:t>
      </w:r>
      <w:proofErr w:type="spellStart"/>
      <w:r w:rsidRPr="003651D9">
        <w:t>templateId</w:t>
      </w:r>
      <w:proofErr w:type="spellEnd"/>
      <w:r w:rsidRPr="003651D9">
        <w:t xml:space="preserve"> 1.3.6.1.4.1.19376.1.4.1.4.16</w:t>
      </w:r>
      <w:r w:rsidRPr="003651D9" w:rsidDel="004B63D0">
        <w:t xml:space="preserve"> </w:t>
      </w:r>
      <w:r w:rsidRPr="003651D9">
        <w:t>(open)]</w:t>
      </w:r>
    </w:p>
    <w:p w14:paraId="0CF54EC8" w14:textId="77777777" w:rsidR="00C57C6C" w:rsidRPr="003651D9" w:rsidRDefault="00C57C6C" w:rsidP="00C57C6C">
      <w:pPr>
        <w:ind w:left="720"/>
      </w:pPr>
      <w:r w:rsidRPr="003651D9">
        <w:t xml:space="preserve">A result observation is a clinical statement that a clinician has noted during the </w:t>
      </w:r>
      <w:proofErr w:type="spellStart"/>
      <w:r w:rsidRPr="003651D9">
        <w:t>Cath</w:t>
      </w:r>
      <w:proofErr w:type="spellEnd"/>
      <w:r w:rsidRPr="003651D9">
        <w:t xml:space="preserve"> Lab procedure. This entry is used to describe the specific procedure findings that were observed during the specific </w:t>
      </w:r>
      <w:proofErr w:type="spellStart"/>
      <w:r w:rsidRPr="003651D9">
        <w:t>Cath</w:t>
      </w:r>
      <w:proofErr w:type="spellEnd"/>
      <w:r w:rsidRPr="003651D9">
        <w:t xml:space="preserve"> Lab procedure. </w:t>
      </w:r>
    </w:p>
    <w:p w14:paraId="39DC098D" w14:textId="77777777" w:rsidR="00C57C6C" w:rsidRPr="003651D9" w:rsidRDefault="00C57C6C" w:rsidP="00C57C6C">
      <w:pPr>
        <w:ind w:left="720"/>
      </w:pPr>
      <w:r w:rsidRPr="003651D9">
        <w:t xml:space="preserve">The specific result observations are defined in </w:t>
      </w:r>
      <w:r w:rsidRPr="003651D9">
        <w:rPr>
          <w:rFonts w:ascii="Courier New" w:hAnsi="Courier New" w:cs="Courier New"/>
          <w:sz w:val="20"/>
        </w:rPr>
        <w:t>1.3.6.1.4.1.19376.1.4.1.5.38</w:t>
      </w:r>
      <w:r w:rsidRPr="003651D9">
        <w:rPr>
          <w:sz w:val="20"/>
        </w:rPr>
        <w:t xml:space="preserve"> </w:t>
      </w:r>
      <w:r w:rsidRPr="003651D9">
        <w:t>Procedure Findings Constraints/</w:t>
      </w:r>
      <w:proofErr w:type="spellStart"/>
      <w:r w:rsidRPr="003651D9">
        <w:t>ValueSet</w:t>
      </w:r>
      <w:proofErr w:type="spellEnd"/>
      <w:r w:rsidRPr="003651D9">
        <w:t xml:space="preserve">. </w:t>
      </w:r>
    </w:p>
    <w:p w14:paraId="49673738" w14:textId="77777777" w:rsidR="00C57C6C" w:rsidRPr="003651D9" w:rsidRDefault="00C57C6C" w:rsidP="00C57C6C"/>
    <w:p w14:paraId="17BE46BF"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classCode</w:t>
      </w:r>
      <w:proofErr w:type="spellEnd"/>
      <w:proofErr w:type="gramEnd"/>
      <w:r w:rsidRPr="003651D9">
        <w:t>=</w:t>
      </w:r>
      <w:r w:rsidRPr="003651D9">
        <w:rPr>
          <w:rStyle w:val="XMLname"/>
        </w:rPr>
        <w:t>"OBS"</w:t>
      </w:r>
      <w:r w:rsidRPr="003651D9">
        <w:t xml:space="preserve"> Observation (</w:t>
      </w:r>
      <w:proofErr w:type="spellStart"/>
      <w:r w:rsidRPr="003651D9">
        <w:t>CodeSystem</w:t>
      </w:r>
      <w:proofErr w:type="spellEnd"/>
      <w:r w:rsidRPr="003651D9">
        <w:t xml:space="preserve">: </w:t>
      </w:r>
      <w:r w:rsidRPr="003651D9">
        <w:rPr>
          <w:rStyle w:val="XMLname"/>
        </w:rPr>
        <w:t>HL7ActClass 2.16.840.1.113883.5.6</w:t>
      </w:r>
      <w:r w:rsidRPr="003651D9">
        <w:t>)</w:t>
      </w:r>
      <w:bookmarkStart w:id="2543" w:name="C_7130"/>
      <w:bookmarkEnd w:id="2543"/>
      <w:r w:rsidRPr="003651D9">
        <w:t xml:space="preserve"> (CONF:7130).</w:t>
      </w:r>
    </w:p>
    <w:p w14:paraId="79ACDA56" w14:textId="77777777" w:rsidR="00C57C6C" w:rsidRPr="003651D9" w:rsidRDefault="00C57C6C" w:rsidP="00C57C6C">
      <w:pPr>
        <w:numPr>
          <w:ilvl w:val="0"/>
          <w:numId w:val="17"/>
        </w:numPr>
        <w:spacing w:before="0" w:after="40" w:line="260" w:lineRule="exact"/>
      </w:pPr>
      <w:r w:rsidRPr="003651D9">
        <w:rPr>
          <w:rStyle w:val="keyword"/>
        </w:rPr>
        <w:lastRenderedPageBreak/>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moodCode</w:t>
      </w:r>
      <w:proofErr w:type="spellEnd"/>
      <w:proofErr w:type="gramEnd"/>
      <w:r w:rsidRPr="003651D9">
        <w:t>=</w:t>
      </w:r>
      <w:r w:rsidRPr="003651D9">
        <w:rPr>
          <w:rStyle w:val="XMLname"/>
        </w:rPr>
        <w:t>"EVN"</w:t>
      </w:r>
      <w:r w:rsidRPr="003651D9">
        <w:t xml:space="preserve"> Event (</w:t>
      </w:r>
      <w:proofErr w:type="spellStart"/>
      <w:r w:rsidRPr="003651D9">
        <w:t>CodeSystem</w:t>
      </w:r>
      <w:proofErr w:type="spellEnd"/>
      <w:r w:rsidRPr="003651D9">
        <w:t xml:space="preserve">: </w:t>
      </w:r>
      <w:proofErr w:type="spellStart"/>
      <w:r w:rsidRPr="003651D9">
        <w:rPr>
          <w:rStyle w:val="XMLname"/>
        </w:rPr>
        <w:t>ActMood</w:t>
      </w:r>
      <w:proofErr w:type="spellEnd"/>
      <w:r w:rsidRPr="003651D9">
        <w:rPr>
          <w:rStyle w:val="XMLname"/>
        </w:rPr>
        <w:t xml:space="preserve"> 2.16.840.1.113883.5.1001</w:t>
      </w:r>
      <w:r w:rsidRPr="003651D9">
        <w:t>)</w:t>
      </w:r>
      <w:bookmarkStart w:id="2544" w:name="C_7131"/>
      <w:bookmarkEnd w:id="2544"/>
      <w:r w:rsidRPr="003651D9">
        <w:t xml:space="preserve"> (CONF:7131).</w:t>
      </w:r>
    </w:p>
    <w:p w14:paraId="774103F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templateId</w:t>
      </w:r>
      <w:proofErr w:type="spellEnd"/>
      <w:proofErr w:type="gramEnd"/>
      <w:r w:rsidRPr="003651D9">
        <w:t xml:space="preserve"> (CONF:7136) such that it</w:t>
      </w:r>
    </w:p>
    <w:p w14:paraId="1442C65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"2.16.840.1.113883.10.20.22.4.2"</w:t>
      </w:r>
      <w:r w:rsidRPr="003651D9">
        <w:t xml:space="preserve"> (CONF:9138).</w:t>
      </w:r>
    </w:p>
    <w:p w14:paraId="60C0ECA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at least one [1</w:t>
      </w:r>
      <w:proofErr w:type="gramStart"/>
      <w:r w:rsidRPr="003651D9">
        <w:t>..</w:t>
      </w:r>
      <w:proofErr w:type="gramEnd"/>
      <w:r w:rsidRPr="003651D9">
        <w:t xml:space="preserve">*] </w:t>
      </w:r>
      <w:proofErr w:type="gramStart"/>
      <w:r w:rsidRPr="003651D9">
        <w:rPr>
          <w:rStyle w:val="XMLnameBold"/>
        </w:rPr>
        <w:t>id</w:t>
      </w:r>
      <w:proofErr w:type="gramEnd"/>
      <w:r w:rsidRPr="003651D9">
        <w:t xml:space="preserve"> (CONF:7137).</w:t>
      </w:r>
    </w:p>
    <w:p w14:paraId="64446B3B" w14:textId="77777777" w:rsidR="00C57C6C" w:rsidRPr="003651D9" w:rsidRDefault="00C57C6C" w:rsidP="00C57C6C">
      <w:pPr>
        <w:numPr>
          <w:ilvl w:val="1"/>
          <w:numId w:val="17"/>
        </w:numPr>
        <w:shd w:val="clear" w:color="auto" w:fill="FFFFFF"/>
        <w:spacing w:before="0" w:after="40" w:line="260" w:lineRule="exact"/>
      </w:pPr>
      <w:r w:rsidRPr="003651D9">
        <w:t>The first id represents this specific globally unique result observation.</w:t>
      </w:r>
    </w:p>
    <w:p w14:paraId="2FD2B417" w14:textId="77777777" w:rsidR="00C57C6C" w:rsidRPr="003651D9" w:rsidRDefault="00C57C6C" w:rsidP="00C57C6C">
      <w:pPr>
        <w:numPr>
          <w:ilvl w:val="1"/>
          <w:numId w:val="17"/>
        </w:numPr>
        <w:shd w:val="clear" w:color="auto" w:fill="FFFFFF"/>
        <w:spacing w:before="0" w:after="40" w:line="260" w:lineRule="exact"/>
      </w:pPr>
      <w:r w:rsidRPr="003651D9">
        <w:t>The second id represents the lesion ID which should</w:t>
      </w:r>
      <w:r>
        <w:t xml:space="preserve"> </w:t>
      </w:r>
      <w:r w:rsidRPr="003651D9">
        <w:t xml:space="preserve">be an assigned numeric code that identifies lesions within a specific </w:t>
      </w:r>
      <w:proofErr w:type="spellStart"/>
      <w:proofErr w:type="gramStart"/>
      <w:r w:rsidRPr="003651D9">
        <w:t>targetSiteCode.This</w:t>
      </w:r>
      <w:proofErr w:type="spellEnd"/>
      <w:proofErr w:type="gramEnd"/>
      <w:r w:rsidRPr="003651D9">
        <w:t xml:space="preserve"> lesion ID is used to link lesion specific data in this Result Observation – Cardiac with Procedure Activity Procedure - Cardiac.</w:t>
      </w:r>
    </w:p>
    <w:p w14:paraId="4153A14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(CONF:7133).</w:t>
      </w:r>
    </w:p>
    <w:p w14:paraId="405F3992" w14:textId="77777777" w:rsidR="00C57C6C" w:rsidRPr="003651D9" w:rsidRDefault="00C57C6C" w:rsidP="00C57C6C">
      <w:pPr>
        <w:numPr>
          <w:ilvl w:val="1"/>
          <w:numId w:val="17"/>
        </w:numPr>
        <w:spacing w:before="0" w:after="40" w:line="260" w:lineRule="exact"/>
      </w:pPr>
      <w:r w:rsidRPr="003651D9">
        <w:rPr>
          <w:rStyle w:val="keyword"/>
        </w:rPr>
        <w:t>SHOULD</w:t>
      </w:r>
      <w:r w:rsidRPr="003651D9">
        <w:t xml:space="preserve"> be from LOINC (</w:t>
      </w:r>
      <w:proofErr w:type="spellStart"/>
      <w:r w:rsidRPr="003651D9">
        <w:t>CodeSystem</w:t>
      </w:r>
      <w:proofErr w:type="spellEnd"/>
      <w:r w:rsidRPr="003651D9">
        <w:t>: 2.16.840.1.113883.6.1) or SNOMED CT (Value Set: 1.3.6.1.4.1.19376.1.4.1.5.38) (CONF</w:t>
      </w:r>
      <w:proofErr w:type="gramStart"/>
      <w:r w:rsidRPr="003651D9">
        <w:t>:7166</w:t>
      </w:r>
      <w:proofErr w:type="gramEnd"/>
      <w:r w:rsidRPr="003651D9">
        <w:t>-CRC).</w:t>
      </w:r>
    </w:p>
    <w:p w14:paraId="20307DE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(CONF:7138).</w:t>
      </w:r>
    </w:p>
    <w:p w14:paraId="7F5A6439" w14:textId="77777777" w:rsidR="00C57C6C" w:rsidRPr="003651D9" w:rsidRDefault="00C57C6C" w:rsidP="00C57C6C">
      <w:pPr>
        <w:numPr>
          <w:ilvl w:val="1"/>
          <w:numId w:val="17"/>
        </w:numPr>
        <w:spacing w:before="0" w:after="40" w:line="260" w:lineRule="exact"/>
      </w:pPr>
      <w:r w:rsidRPr="003651D9">
        <w:t xml:space="preserve">The text, if present, </w:t>
      </w: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reference</w:t>
      </w:r>
      <w:proofErr w:type="gramEnd"/>
      <w:r w:rsidRPr="003651D9">
        <w:rPr>
          <w:rStyle w:val="XMLnameBold"/>
        </w:rPr>
        <w:t>/@value</w:t>
      </w:r>
      <w:r w:rsidRPr="003651D9">
        <w:t xml:space="preserve"> (CONF:7139).</w:t>
      </w:r>
    </w:p>
    <w:p w14:paraId="49C3DB16" w14:textId="77777777" w:rsidR="00C57C6C" w:rsidRPr="003651D9" w:rsidRDefault="00C57C6C" w:rsidP="00C57C6C">
      <w:pPr>
        <w:numPr>
          <w:ilvl w:val="2"/>
          <w:numId w:val="17"/>
        </w:numPr>
        <w:spacing w:before="0" w:after="40" w:line="260" w:lineRule="exact"/>
      </w:pPr>
      <w:r w:rsidRPr="003651D9">
        <w:t xml:space="preserve">This reference/@value </w:t>
      </w:r>
      <w:r w:rsidRPr="003651D9">
        <w:rPr>
          <w:rStyle w:val="keyword"/>
        </w:rPr>
        <w:t>SHALL</w:t>
      </w:r>
      <w:r w:rsidRPr="003651D9">
        <w:t xml:space="preserve"> begin with a '#' and </w:t>
      </w:r>
      <w:r w:rsidRPr="003651D9">
        <w:rPr>
          <w:rStyle w:val="keyword"/>
        </w:rPr>
        <w:t>SHALL</w:t>
      </w:r>
      <w:r w:rsidRPr="003651D9">
        <w:t xml:space="preserve"> point to its corresponding narrative (using the approach defined in CDA Release 2, section 4.3.5.1) (CONF</w:t>
      </w:r>
      <w:proofErr w:type="gramStart"/>
      <w:r w:rsidRPr="003651D9">
        <w:t>:9119</w:t>
      </w:r>
      <w:proofErr w:type="gramEnd"/>
      <w:r w:rsidRPr="003651D9">
        <w:t>).</w:t>
      </w:r>
    </w:p>
    <w:p w14:paraId="79B8C8E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statusCode</w:t>
      </w:r>
      <w:proofErr w:type="spellEnd"/>
      <w:proofErr w:type="gramEnd"/>
      <w:r w:rsidRPr="003651D9">
        <w:t>=</w:t>
      </w:r>
      <w:r w:rsidRPr="003651D9">
        <w:rPr>
          <w:rStyle w:val="XMLname"/>
        </w:rPr>
        <w:t>"completed"</w:t>
      </w:r>
      <w:r w:rsidRPr="003651D9">
        <w:t xml:space="preserve"> Completed (</w:t>
      </w:r>
      <w:proofErr w:type="spellStart"/>
      <w:r w:rsidRPr="003651D9">
        <w:t>CodeSystem</w:t>
      </w:r>
      <w:proofErr w:type="spellEnd"/>
      <w:r w:rsidRPr="003651D9">
        <w:t xml:space="preserve">: </w:t>
      </w:r>
      <w:proofErr w:type="spellStart"/>
      <w:r w:rsidRPr="003651D9">
        <w:rPr>
          <w:rStyle w:val="XMLname"/>
        </w:rPr>
        <w:t>ActStatus</w:t>
      </w:r>
      <w:proofErr w:type="spellEnd"/>
      <w:r w:rsidRPr="003651D9">
        <w:rPr>
          <w:rStyle w:val="XMLname"/>
        </w:rPr>
        <w:t xml:space="preserve"> 2.16.840.1.113883.5.14</w:t>
      </w:r>
      <w:r w:rsidRPr="003651D9">
        <w:t>)</w:t>
      </w:r>
      <w:bookmarkStart w:id="2545" w:name="C_7134"/>
      <w:bookmarkEnd w:id="2545"/>
      <w:r w:rsidRPr="003651D9">
        <w:t xml:space="preserve"> (CONF:7134).</w:t>
      </w:r>
    </w:p>
    <w:p w14:paraId="41007E64"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effectiveTime</w:t>
      </w:r>
      <w:proofErr w:type="spellEnd"/>
      <w:proofErr w:type="gramEnd"/>
      <w:r w:rsidRPr="003651D9">
        <w:t xml:space="preserve"> (CONF:7140).</w:t>
      </w:r>
    </w:p>
    <w:p w14:paraId="4AFDA3F6" w14:textId="77777777" w:rsidR="00C57C6C" w:rsidRPr="003651D9" w:rsidRDefault="00C57C6C" w:rsidP="00C57C6C">
      <w:pPr>
        <w:numPr>
          <w:ilvl w:val="1"/>
          <w:numId w:val="17"/>
        </w:numPr>
        <w:spacing w:before="0" w:after="40" w:line="260" w:lineRule="exact"/>
      </w:pPr>
      <w:proofErr w:type="gramStart"/>
      <w:r w:rsidRPr="003651D9">
        <w:t>represents</w:t>
      </w:r>
      <w:proofErr w:type="gramEnd"/>
      <w:r w:rsidRPr="003651D9">
        <w:t xml:space="preserve"> clinically effective time of the measurement, which may be when the measurement was performed (e.g., a BP measurement), or may be when sample was taken (and measured some time afterwards) (CONF:7141).</w:t>
      </w:r>
    </w:p>
    <w:p w14:paraId="7F87E1D7"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value</w:t>
      </w:r>
      <w:proofErr w:type="gramEnd"/>
      <w:r w:rsidRPr="003651D9">
        <w:t xml:space="preserve"> with @</w:t>
      </w:r>
      <w:proofErr w:type="spellStart"/>
      <w:r w:rsidRPr="003651D9">
        <w:t>xsi:type</w:t>
      </w:r>
      <w:proofErr w:type="spellEnd"/>
      <w:r w:rsidRPr="003651D9">
        <w:t>="ANY" (CONF:7143).</w:t>
      </w:r>
    </w:p>
    <w:p w14:paraId="1AEFEE4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interpretationCode</w:t>
      </w:r>
      <w:proofErr w:type="spellEnd"/>
      <w:proofErr w:type="gramEnd"/>
      <w:r w:rsidRPr="003651D9">
        <w:t xml:space="preserve"> (CONF:7147). </w:t>
      </w:r>
    </w:p>
    <w:p w14:paraId="0194759B"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methodCode</w:t>
      </w:r>
      <w:proofErr w:type="spellEnd"/>
      <w:proofErr w:type="gramEnd"/>
      <w:r w:rsidRPr="003651D9">
        <w:t xml:space="preserve"> (CONF:7148).</w:t>
      </w:r>
    </w:p>
    <w:p w14:paraId="3770790D"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targetSiteCode</w:t>
      </w:r>
      <w:proofErr w:type="spellEnd"/>
      <w:proofErr w:type="gramEnd"/>
      <w:r w:rsidRPr="003651D9">
        <w:t xml:space="preserve"> (CONF:7153).</w:t>
      </w:r>
    </w:p>
    <w:p w14:paraId="70E0B4F9" w14:textId="77777777" w:rsidR="00C57C6C" w:rsidRPr="003651D9" w:rsidRDefault="00C57C6C" w:rsidP="00C57C6C">
      <w:pPr>
        <w:numPr>
          <w:ilvl w:val="1"/>
          <w:numId w:val="17"/>
        </w:numPr>
        <w:spacing w:before="0" w:after="40" w:line="260" w:lineRule="exact"/>
      </w:pPr>
      <w:r w:rsidRPr="003651D9">
        <w:t xml:space="preserve">The </w:t>
      </w:r>
      <w:proofErr w:type="spellStart"/>
      <w:r w:rsidRPr="003651D9">
        <w:t>targetSiteCode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where the @code </w:t>
      </w:r>
      <w:r w:rsidRPr="003651D9">
        <w:rPr>
          <w:rStyle w:val="keyword"/>
        </w:rPr>
        <w:t>SHALL</w:t>
      </w:r>
      <w:r w:rsidRPr="003651D9">
        <w:t xml:space="preserve"> be selected from </w:t>
      </w:r>
      <w:proofErr w:type="spellStart"/>
      <w:r w:rsidRPr="003651D9">
        <w:t>ValueSet</w:t>
      </w:r>
      <w:proofErr w:type="spellEnd"/>
      <w:r w:rsidRPr="003651D9">
        <w:t xml:space="preserve"> </w:t>
      </w:r>
      <w:r w:rsidRPr="003651D9">
        <w:rPr>
          <w:rFonts w:ascii="Courier New" w:hAnsi="Courier New" w:cs="Courier New"/>
          <w:sz w:val="20"/>
        </w:rPr>
        <w:t>Body Site</w:t>
      </w:r>
      <w:r>
        <w:rPr>
          <w:rFonts w:ascii="Courier New" w:hAnsi="Courier New" w:cs="Courier New"/>
          <w:sz w:val="20"/>
        </w:rPr>
        <w:t xml:space="preserve"> </w:t>
      </w:r>
      <w:r w:rsidRPr="003651D9">
        <w:rPr>
          <w:rFonts w:ascii="Courier New" w:hAnsi="Courier New" w:cs="TimesNewRomanPSMT"/>
          <w:sz w:val="20"/>
        </w:rPr>
        <w:t xml:space="preserve">1.3.6.1.4.1.19376.1.4.1.5.32 </w:t>
      </w:r>
      <w:r w:rsidRPr="003651D9">
        <w:rPr>
          <w:rStyle w:val="keyword"/>
        </w:rPr>
        <w:t>STATIC</w:t>
      </w:r>
      <w:r w:rsidRPr="003651D9">
        <w:t xml:space="preserve"> (CONF:CRC).</w:t>
      </w:r>
    </w:p>
    <w:p w14:paraId="778BA42C"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gramStart"/>
      <w:r w:rsidRPr="003651D9">
        <w:rPr>
          <w:rStyle w:val="XMLnameBold"/>
        </w:rPr>
        <w:t>author</w:t>
      </w:r>
      <w:proofErr w:type="gramEnd"/>
      <w:r w:rsidRPr="003651D9">
        <w:t xml:space="preserve"> (CONF:7149).</w:t>
      </w:r>
    </w:p>
    <w:p w14:paraId="43262598"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referenceRange</w:t>
      </w:r>
      <w:proofErr w:type="spellEnd"/>
      <w:proofErr w:type="gramEnd"/>
      <w:r w:rsidRPr="003651D9">
        <w:t xml:space="preserve"> (CONF:7150).</w:t>
      </w:r>
    </w:p>
    <w:p w14:paraId="297D0A91" w14:textId="77777777" w:rsidR="00C57C6C" w:rsidRPr="003651D9" w:rsidRDefault="00C57C6C" w:rsidP="00C57C6C">
      <w:pPr>
        <w:numPr>
          <w:ilvl w:val="1"/>
          <w:numId w:val="17"/>
        </w:numPr>
        <w:spacing w:before="0" w:after="40" w:line="260" w:lineRule="exact"/>
      </w:pPr>
      <w:r w:rsidRPr="003651D9">
        <w:t xml:space="preserve">The </w:t>
      </w:r>
      <w:proofErr w:type="spellStart"/>
      <w:r w:rsidRPr="003651D9">
        <w:t>referenceRange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observationRange</w:t>
      </w:r>
      <w:proofErr w:type="spellEnd"/>
      <w:proofErr w:type="gramEnd"/>
      <w:r w:rsidRPr="003651D9">
        <w:t xml:space="preserve"> (CONF:7151).</w:t>
      </w:r>
    </w:p>
    <w:p w14:paraId="3D0B280E" w14:textId="77777777" w:rsidR="00C57C6C" w:rsidRPr="003651D9" w:rsidRDefault="00C57C6C" w:rsidP="00C57C6C">
      <w:pPr>
        <w:numPr>
          <w:ilvl w:val="2"/>
          <w:numId w:val="17"/>
        </w:numPr>
        <w:spacing w:before="0" w:after="40" w:line="260" w:lineRule="exact"/>
      </w:pPr>
      <w:r w:rsidRPr="003651D9">
        <w:t xml:space="preserve">This </w:t>
      </w:r>
      <w:proofErr w:type="spellStart"/>
      <w:r w:rsidRPr="003651D9">
        <w:t>observationRange</w:t>
      </w:r>
      <w:proofErr w:type="spellEnd"/>
      <w:r w:rsidRPr="003651D9">
        <w:t xml:space="preserve"> </w:t>
      </w:r>
      <w:r w:rsidRPr="003651D9">
        <w:rPr>
          <w:rStyle w:val="keyword"/>
        </w:rPr>
        <w:t>SHALL NOT</w:t>
      </w:r>
      <w:r w:rsidRPr="003651D9">
        <w:t xml:space="preserve"> contain [0</w:t>
      </w:r>
      <w:proofErr w:type="gramStart"/>
      <w:r w:rsidRPr="003651D9">
        <w:t>..</w:t>
      </w:r>
      <w:proofErr w:type="gramEnd"/>
      <w:r w:rsidRPr="003651D9">
        <w:t xml:space="preserve">0] </w:t>
      </w:r>
      <w:proofErr w:type="gramStart"/>
      <w:r w:rsidRPr="003651D9">
        <w:rPr>
          <w:rStyle w:val="XMLnameBold"/>
        </w:rPr>
        <w:t>code</w:t>
      </w:r>
      <w:proofErr w:type="gramEnd"/>
      <w:r w:rsidRPr="003651D9">
        <w:t xml:space="preserve"> (CONF:7152).</w:t>
      </w:r>
    </w:p>
    <w:p w14:paraId="700C7095"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entryRelationship</w:t>
      </w:r>
      <w:proofErr w:type="spellEnd"/>
      <w:proofErr w:type="gramEnd"/>
      <w:r w:rsidRPr="003651D9">
        <w:t xml:space="preserve"> (CONF:CRC-xxx) such that it</w:t>
      </w:r>
    </w:p>
    <w:p w14:paraId="2847F99E"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typeCode</w:t>
      </w:r>
      <w:proofErr w:type="spellEnd"/>
      <w:proofErr w:type="gramEnd"/>
      <w:r w:rsidRPr="003651D9">
        <w:t>=</w:t>
      </w:r>
      <w:r w:rsidRPr="003651D9">
        <w:rPr>
          <w:rStyle w:val="XMLname"/>
        </w:rPr>
        <w:t>"SUBJ"</w:t>
      </w:r>
      <w:r w:rsidRPr="003651D9">
        <w:t xml:space="preserve"> Has subject (</w:t>
      </w:r>
      <w:proofErr w:type="spellStart"/>
      <w:r w:rsidRPr="003651D9">
        <w:t>CodeSystem</w:t>
      </w:r>
      <w:proofErr w:type="spellEnd"/>
      <w:r w:rsidRPr="003651D9">
        <w:t xml:space="preserve">: </w:t>
      </w:r>
      <w:r w:rsidRPr="003651D9">
        <w:rPr>
          <w:rStyle w:val="XMLname"/>
        </w:rPr>
        <w:t>HL7ActRelationshipType 2.16.840.1.113883.5.1002</w:t>
      </w:r>
      <w:r w:rsidRPr="003651D9">
        <w:t>) (CONF:CRC-xxx).</w:t>
      </w:r>
    </w:p>
    <w:p w14:paraId="6C3FF50B"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inversionInd</w:t>
      </w:r>
      <w:proofErr w:type="spellEnd"/>
      <w:proofErr w:type="gramEnd"/>
      <w:r w:rsidRPr="003651D9">
        <w:t>=</w:t>
      </w:r>
      <w:r w:rsidRPr="003651D9">
        <w:rPr>
          <w:rStyle w:val="XMLname"/>
        </w:rPr>
        <w:t>"true"</w:t>
      </w:r>
      <w:r w:rsidRPr="003651D9">
        <w:t xml:space="preserve"> TRUE (CONF:CRC-xxx).</w:t>
      </w:r>
    </w:p>
    <w:p w14:paraId="6CA88E3F" w14:textId="77777777" w:rsidR="00C57C6C" w:rsidRPr="003651D9" w:rsidRDefault="00C57C6C" w:rsidP="00C57C6C">
      <w:pPr>
        <w:numPr>
          <w:ilvl w:val="1"/>
          <w:numId w:val="17"/>
        </w:numPr>
        <w:spacing w:before="0" w:after="40" w:line="260" w:lineRule="exact"/>
      </w:pPr>
      <w:r w:rsidRPr="003651D9">
        <w:rPr>
          <w:rStyle w:val="keyword"/>
        </w:rPr>
        <w:lastRenderedPageBreak/>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Severity Observation</w:t>
      </w:r>
      <w:r w:rsidRPr="003651D9">
        <w:rPr>
          <w:rStyle w:val="XMLname"/>
        </w:rPr>
        <w:t xml:space="preserve"> (2.16.840.1.113883.10.20.22.4.8)</w:t>
      </w:r>
      <w:r w:rsidRPr="003651D9">
        <w:t xml:space="preserve"> (CONF</w:t>
      </w:r>
      <w:proofErr w:type="gramStart"/>
      <w:r w:rsidRPr="003651D9">
        <w:t>:CRC</w:t>
      </w:r>
      <w:proofErr w:type="gramEnd"/>
      <w:r w:rsidRPr="003651D9">
        <w:t>-xxx).</w:t>
      </w:r>
    </w:p>
    <w:p w14:paraId="1965EC6B" w14:textId="77777777" w:rsidR="00C57C6C" w:rsidRPr="003651D9" w:rsidRDefault="00C57C6C" w:rsidP="00C57C6C">
      <w:pPr>
        <w:pStyle w:val="Example"/>
        <w:rPr>
          <w:lang w:val="en-US"/>
        </w:rPr>
      </w:pPr>
      <w:r w:rsidRPr="003651D9">
        <w:rPr>
          <w:lang w:val="en-US"/>
        </w:rPr>
        <w:t>&lt;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62B7D2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root="1.3.6.1.4.1.19376.1.4.1.4.16"/&gt;</w:t>
      </w:r>
    </w:p>
    <w:p w14:paraId="7D6CB7B9"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Result Observation template --&gt;</w:t>
      </w:r>
    </w:p>
    <w:p w14:paraId="4ED138E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root="c6f88321-67ad-11db-bd13-0800200c9a66"/&gt;</w:t>
      </w:r>
    </w:p>
    <w:p w14:paraId="4B80EA22"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This second ID represents the lesion ID --&gt;</w:t>
      </w:r>
    </w:p>
    <w:p w14:paraId="2BA2E9A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root="107c2dc0-67a5-11db-bd13-0800200c9a66" extension="1"/&gt;</w:t>
      </w:r>
    </w:p>
    <w:p w14:paraId="23E97FB6"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w:t>
      </w:r>
      <w:r w:rsidRPr="003651D9">
        <w:rPr>
          <w:rFonts w:eastAsia="Calibri"/>
          <w:lang w:val="en-US"/>
        </w:rPr>
        <w:t>233970002</w:t>
      </w:r>
      <w:r w:rsidRPr="003651D9">
        <w:rPr>
          <w:lang w:val="en-US"/>
        </w:rPr>
        <w:t xml:space="preserve">" </w:t>
      </w:r>
    </w:p>
    <w:p w14:paraId="4FD521C3"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w:t>
      </w:r>
      <w:proofErr w:type="spellEnd"/>
      <w:proofErr w:type="gramEnd"/>
      <w:r w:rsidRPr="003651D9">
        <w:rPr>
          <w:lang w:val="en-US"/>
        </w:rPr>
        <w:t>="2.16.840.1.113883.6.96"</w:t>
      </w:r>
    </w:p>
    <w:p w14:paraId="3E7D1BF8"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="SNOMED CT" </w:t>
      </w:r>
    </w:p>
    <w:p w14:paraId="60A6C2AC"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="Post procedure stenosis"/&gt;</w:t>
      </w:r>
    </w:p>
    <w:p w14:paraId="7887288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&gt;&lt;reference value="1"/&gt;&lt;/text&gt;</w:t>
      </w:r>
    </w:p>
    <w:p w14:paraId="742BDB4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statusCode</w:t>
      </w:r>
      <w:proofErr w:type="spellEnd"/>
      <w:proofErr w:type="gramEnd"/>
      <w:r w:rsidRPr="003651D9">
        <w:rPr>
          <w:lang w:val="en-US"/>
        </w:rPr>
        <w:t xml:space="preserve"> code="completed"/&gt;</w:t>
      </w:r>
    </w:p>
    <w:p w14:paraId="5187164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effectiveTime</w:t>
      </w:r>
      <w:proofErr w:type="spellEnd"/>
      <w:proofErr w:type="gramEnd"/>
      <w:r w:rsidRPr="003651D9">
        <w:rPr>
          <w:lang w:val="en-US"/>
        </w:rPr>
        <w:t xml:space="preserve"> value="19991114"/&gt;</w:t>
      </w:r>
    </w:p>
    <w:p w14:paraId="466E1DD2"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targetSiteCode</w:t>
      </w:r>
      <w:proofErr w:type="spellEnd"/>
      <w:proofErr w:type="gramEnd"/>
      <w:r w:rsidRPr="003651D9">
        <w:rPr>
          <w:lang w:val="en-US"/>
        </w:rPr>
        <w:t xml:space="preserve"> code="41879009"    </w:t>
      </w:r>
      <w:r w:rsidRPr="003651D9">
        <w:rPr>
          <w:lang w:val="en-US"/>
        </w:rPr>
        <w:tab/>
        <w:t xml:space="preserve">  </w:t>
      </w:r>
      <w:r w:rsidRPr="003651D9">
        <w:rPr>
          <w:lang w:val="en-US"/>
        </w:rPr>
        <w:tab/>
        <w:t xml:space="preserve"> </w:t>
      </w:r>
      <w:r w:rsidRPr="003651D9">
        <w:rPr>
          <w:lang w:val="en-US"/>
        </w:rPr>
        <w:tab/>
      </w:r>
      <w:r w:rsidRPr="003651D9">
        <w:rPr>
          <w:lang w:val="en-US"/>
        </w:rPr>
        <w:tab/>
      </w:r>
      <w:r w:rsidRPr="003651D9">
        <w:rPr>
          <w:lang w:val="en-US"/>
        </w:rPr>
        <w:tab/>
      </w:r>
      <w:proofErr w:type="spellStart"/>
      <w:r w:rsidRPr="003651D9">
        <w:rPr>
          <w:lang w:val="en-US"/>
        </w:rPr>
        <w:t>codeSystem</w:t>
      </w:r>
      <w:proofErr w:type="spellEnd"/>
      <w:r w:rsidRPr="003651D9">
        <w:rPr>
          <w:lang w:val="en-US"/>
        </w:rPr>
        <w:t xml:space="preserve">="1.3.6.1.4.1.19376.1.4.1.5.32" </w:t>
      </w:r>
    </w:p>
    <w:p w14:paraId="097AE971"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="Distal RCA"/&gt;</w:t>
      </w:r>
    </w:p>
    <w:p w14:paraId="4B5A59F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value</w:t>
      </w:r>
      <w:proofErr w:type="gramEnd"/>
      <w:r w:rsidRPr="003651D9">
        <w:rPr>
          <w:lang w:val="en-US"/>
        </w:rPr>
        <w:t xml:space="preserve"> </w:t>
      </w:r>
      <w:proofErr w:type="spellStart"/>
      <w:r w:rsidRPr="003651D9">
        <w:rPr>
          <w:lang w:val="en-US"/>
        </w:rPr>
        <w:t>xsi:type</w:t>
      </w:r>
      <w:proofErr w:type="spellEnd"/>
      <w:r w:rsidRPr="003651D9">
        <w:rPr>
          <w:lang w:val="en-US"/>
        </w:rPr>
        <w:t>="PQ" value="0" unit="%"/&gt;</w:t>
      </w:r>
    </w:p>
    <w:p w14:paraId="6439F7E6"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interpretationCode</w:t>
      </w:r>
      <w:proofErr w:type="spellEnd"/>
      <w:proofErr w:type="gramEnd"/>
      <w:r w:rsidRPr="003651D9">
        <w:rPr>
          <w:lang w:val="en-US"/>
        </w:rPr>
        <w:t xml:space="preserve"> code="N" </w:t>
      </w:r>
      <w:proofErr w:type="spellStart"/>
      <w:r w:rsidRPr="003651D9">
        <w:rPr>
          <w:lang w:val="en-US"/>
        </w:rPr>
        <w:t>codeSystem</w:t>
      </w:r>
      <w:proofErr w:type="spellEnd"/>
      <w:r w:rsidRPr="003651D9">
        <w:rPr>
          <w:lang w:val="en-US"/>
        </w:rPr>
        <w:t>="2.16.840.1.113883.5.83"/&gt;</w:t>
      </w:r>
    </w:p>
    <w:p w14:paraId="1EE821FA" w14:textId="77777777" w:rsidR="00C57C6C" w:rsidRPr="003651D9" w:rsidRDefault="00C57C6C" w:rsidP="00C57C6C">
      <w:pPr>
        <w:pStyle w:val="Example"/>
        <w:rPr>
          <w:lang w:val="en-US"/>
        </w:rPr>
      </w:pPr>
      <w:r w:rsidRPr="003651D9">
        <w:rPr>
          <w:lang w:val="en-US"/>
        </w:rPr>
        <w:t>&lt;/observation&gt;</w:t>
      </w:r>
    </w:p>
    <w:p w14:paraId="4A6C2B1E" w14:textId="77777777" w:rsidR="00C57C6C" w:rsidRPr="003651D9" w:rsidRDefault="00C57C6C" w:rsidP="00C57C6C">
      <w:pPr>
        <w:pStyle w:val="FigureTitle"/>
        <w:rPr>
          <w:rFonts w:eastAsia="?l?r ??’c"/>
          <w:lang w:eastAsia="zh-CN"/>
        </w:rPr>
      </w:pPr>
      <w:proofErr w:type="gramStart"/>
      <w:r>
        <w:rPr>
          <w:rFonts w:eastAsia="?l?r ??’c"/>
          <w:lang w:eastAsia="zh-CN"/>
        </w:rPr>
        <w:t>e</w:t>
      </w:r>
      <w:proofErr w:type="gramEnd"/>
      <w:r>
        <w:rPr>
          <w:rFonts w:eastAsia="?l?r ??’c"/>
          <w:lang w:eastAsia="zh-CN"/>
        </w:rPr>
        <w:t>.g.,</w:t>
      </w:r>
      <w:r w:rsidRPr="003651D9">
        <w:rPr>
          <w:rFonts w:eastAsia="?l?r ??’c"/>
          <w:lang w:eastAsia="zh-CN"/>
        </w:rPr>
        <w:t xml:space="preserve"> Figure 6</w:t>
      </w:r>
      <w:r w:rsidRPr="003651D9">
        <w:t>.3.4.E-1</w:t>
      </w:r>
      <w:r w:rsidRPr="003651D9">
        <w:rPr>
          <w:rFonts w:eastAsia="?l?r ??’c"/>
          <w:lang w:eastAsia="zh-CN"/>
        </w:rPr>
        <w:t>: Result observation example &gt;</w:t>
      </w:r>
    </w:p>
    <w:p w14:paraId="32BEF9B0" w14:textId="77777777" w:rsidR="00C57C6C" w:rsidRPr="003651D9" w:rsidRDefault="00C57C6C" w:rsidP="00C57C6C">
      <w:pPr>
        <w:pStyle w:val="Corpodeltesto"/>
        <w:rPr>
          <w:lang w:eastAsia="x-none"/>
        </w:rPr>
      </w:pPr>
    </w:p>
    <w:p w14:paraId="637D9BF8" w14:textId="77777777" w:rsidR="00C57C6C" w:rsidRPr="003651D9" w:rsidRDefault="00C57C6C" w:rsidP="00C57C6C">
      <w:pPr>
        <w:pStyle w:val="Corpodeltesto"/>
        <w:rPr>
          <w:lang w:eastAsia="x-none"/>
        </w:rPr>
      </w:pPr>
    </w:p>
    <w:p w14:paraId="64D55A6C" w14:textId="77777777" w:rsidR="00C57C6C" w:rsidRPr="003651D9" w:rsidRDefault="00C57C6C" w:rsidP="00C57C6C">
      <w:pPr>
        <w:pStyle w:val="AuthorInstructions"/>
      </w:pPr>
      <w:r w:rsidRPr="003651D9">
        <w:t>### End Discrete Conformance Format - Entry</w:t>
      </w:r>
    </w:p>
    <w:p w14:paraId="67FADF90" w14:textId="77777777" w:rsidR="00C57C6C" w:rsidRPr="003651D9" w:rsidRDefault="00C57C6C" w:rsidP="00C57C6C">
      <w:pPr>
        <w:pStyle w:val="Corpodeltesto"/>
      </w:pPr>
    </w:p>
    <w:p w14:paraId="1E5F7A98" w14:textId="77777777" w:rsidR="00C57C6C" w:rsidRPr="003651D9" w:rsidRDefault="00C57C6C" w:rsidP="00C57C6C">
      <w:pPr>
        <w:pStyle w:val="EditorInstructions"/>
      </w:pPr>
      <w:r w:rsidRPr="003651D9">
        <w:t>Add to sections 6.4 and 6.5 Value Sets</w:t>
      </w:r>
    </w:p>
    <w:p w14:paraId="4FEEE68B" w14:textId="77777777" w:rsidR="00C57C6C" w:rsidRPr="003651D9" w:rsidRDefault="00C57C6C" w:rsidP="00C57C6C">
      <w:pPr>
        <w:pStyle w:val="Corpodeltesto"/>
        <w:rPr>
          <w:lang w:eastAsia="x-none"/>
        </w:rPr>
      </w:pPr>
    </w:p>
    <w:p w14:paraId="1B0F4DB9" w14:textId="77777777" w:rsidR="00C57C6C" w:rsidRPr="003651D9" w:rsidRDefault="00C57C6C" w:rsidP="00C57C6C">
      <w:pPr>
        <w:pStyle w:val="Titolo2"/>
        <w:numPr>
          <w:ilvl w:val="1"/>
          <w:numId w:val="11"/>
        </w:numPr>
        <w:rPr>
          <w:noProof w:val="0"/>
        </w:rPr>
      </w:pPr>
      <w:bookmarkStart w:id="2546" w:name="_Toc345074727"/>
      <w:r w:rsidRPr="003651D9">
        <w:rPr>
          <w:noProof w:val="0"/>
        </w:rPr>
        <w:t>Section not applicable</w:t>
      </w:r>
      <w:bookmarkEnd w:id="2546"/>
    </w:p>
    <w:p w14:paraId="352562E9" w14:textId="77777777" w:rsidR="00C57C6C" w:rsidRPr="003651D9" w:rsidRDefault="00C57C6C" w:rsidP="00C57C6C">
      <w:pPr>
        <w:pStyle w:val="Corpodeltesto"/>
        <w:rPr>
          <w:lang w:eastAsia="x-none"/>
        </w:rPr>
      </w:pPr>
      <w:r w:rsidRPr="003651D9">
        <w:rPr>
          <w:lang w:eastAsia="x-none"/>
        </w:rPr>
        <w:t>This heading is not currently used in a CDA document.</w:t>
      </w:r>
    </w:p>
    <w:p w14:paraId="76506107" w14:textId="77777777" w:rsidR="00C57C6C" w:rsidRPr="003651D9" w:rsidRDefault="00C57C6C" w:rsidP="00C57C6C">
      <w:pPr>
        <w:pStyle w:val="Titolo2"/>
        <w:numPr>
          <w:ilvl w:val="1"/>
          <w:numId w:val="11"/>
        </w:numPr>
        <w:rPr>
          <w:noProof w:val="0"/>
        </w:rPr>
      </w:pPr>
      <w:bookmarkStart w:id="2547" w:name="_Toc335730763"/>
      <w:bookmarkStart w:id="2548" w:name="_Toc336000666"/>
      <w:bookmarkStart w:id="2549" w:name="_Toc336002388"/>
      <w:bookmarkStart w:id="2550" w:name="_Toc336006583"/>
      <w:bookmarkStart w:id="2551" w:name="_Toc335730764"/>
      <w:bookmarkStart w:id="2552" w:name="_Toc336000667"/>
      <w:bookmarkStart w:id="2553" w:name="_Toc336002389"/>
      <w:bookmarkStart w:id="2554" w:name="_Toc336006584"/>
      <w:bookmarkStart w:id="2555" w:name="_Toc345074728"/>
      <w:bookmarkStart w:id="2556" w:name="_Toc291167547"/>
      <w:bookmarkStart w:id="2557" w:name="_Toc291231486"/>
      <w:bookmarkStart w:id="2558" w:name="_Toc296340423"/>
      <w:bookmarkEnd w:id="2547"/>
      <w:bookmarkEnd w:id="2548"/>
      <w:bookmarkEnd w:id="2549"/>
      <w:bookmarkEnd w:id="2550"/>
      <w:bookmarkEnd w:id="2551"/>
      <w:bookmarkEnd w:id="2552"/>
      <w:bookmarkEnd w:id="2553"/>
      <w:bookmarkEnd w:id="2554"/>
      <w:r w:rsidRPr="003651D9">
        <w:rPr>
          <w:noProof w:val="0"/>
        </w:rPr>
        <w:t>&lt;Domain Acronym&gt; Value Sets</w:t>
      </w:r>
      <w:bookmarkEnd w:id="2555"/>
    </w:p>
    <w:p w14:paraId="04A74853" w14:textId="77777777" w:rsidR="00C57C6C" w:rsidRPr="003651D9" w:rsidRDefault="00C57C6C" w:rsidP="00C57C6C">
      <w:pPr>
        <w:pStyle w:val="AuthorInstructions"/>
      </w:pPr>
      <w:r w:rsidRPr="003651D9">
        <w:t>&lt;Replicate the Value Set 6.5.x section as many times as needed for this supplement</w:t>
      </w:r>
      <w:proofErr w:type="gramStart"/>
      <w:r w:rsidRPr="003651D9">
        <w:t>.&gt;</w:t>
      </w:r>
      <w:proofErr w:type="gramEnd"/>
    </w:p>
    <w:p w14:paraId="208E5885" w14:textId="77777777" w:rsidR="00C57C6C" w:rsidRPr="003651D9" w:rsidRDefault="00C57C6C" w:rsidP="00C57C6C">
      <w:pPr>
        <w:pStyle w:val="AuthorInstructions"/>
      </w:pPr>
      <w:r w:rsidRPr="003651D9">
        <w:t>&lt;It is preferable to use tabular format. Add notes as needed. Be aware of potential national licensing issues of coding schemes</w:t>
      </w:r>
      <w:proofErr w:type="gramStart"/>
      <w:r w:rsidRPr="003651D9">
        <w:t>.&gt;</w:t>
      </w:r>
      <w:proofErr w:type="gramEnd"/>
    </w:p>
    <w:p w14:paraId="0FE69AEB" w14:textId="77777777" w:rsidR="00C57C6C" w:rsidRPr="003651D9" w:rsidRDefault="00C57C6C" w:rsidP="00C57C6C">
      <w:pPr>
        <w:pStyle w:val="Titolo3"/>
        <w:numPr>
          <w:ilvl w:val="0"/>
          <w:numId w:val="0"/>
        </w:numPr>
        <w:rPr>
          <w:rFonts w:eastAsia="Calibri"/>
          <w:noProof w:val="0"/>
        </w:rPr>
      </w:pPr>
      <w:bookmarkStart w:id="2559" w:name="_Toc345074729"/>
      <w:r w:rsidRPr="003651D9">
        <w:rPr>
          <w:rFonts w:eastAsia="Calibri"/>
          <w:noProof w:val="0"/>
        </w:rPr>
        <w:t>6.5.x</w:t>
      </w:r>
      <w:r w:rsidRPr="003651D9">
        <w:rPr>
          <w:rFonts w:eastAsia="Calibri"/>
          <w:noProof w:val="0"/>
        </w:rPr>
        <w:tab/>
        <w:t>&lt;Value Set Name&gt; &lt;</w:t>
      </w:r>
      <w:proofErr w:type="spellStart"/>
      <w:r w:rsidRPr="003651D9">
        <w:rPr>
          <w:rFonts w:eastAsia="Calibri"/>
          <w:noProof w:val="0"/>
        </w:rPr>
        <w:t>oid</w:t>
      </w:r>
      <w:proofErr w:type="spellEnd"/>
      <w:r w:rsidRPr="003651D9">
        <w:rPr>
          <w:rFonts w:eastAsia="Calibri"/>
          <w:noProof w:val="0"/>
        </w:rPr>
        <w:t>&gt;</w:t>
      </w:r>
      <w:bookmarkEnd w:id="2559"/>
    </w:p>
    <w:p w14:paraId="1CD1F07B" w14:textId="77777777" w:rsidR="00C57C6C" w:rsidRPr="003651D9" w:rsidRDefault="00C57C6C" w:rsidP="00C57C6C">
      <w:pPr>
        <w:pStyle w:val="AuthorInstructions"/>
      </w:pPr>
      <w:r w:rsidRPr="003651D9">
        <w:t>&lt;Add description or clarifications here if necessary</w:t>
      </w:r>
      <w:proofErr w:type="gramStart"/>
      <w:r w:rsidRPr="003651D9">
        <w:t>.&gt;</w:t>
      </w:r>
      <w:proofErr w:type="gramEnd"/>
    </w:p>
    <w:p w14:paraId="3D03609F" w14:textId="77777777" w:rsidR="00C57C6C" w:rsidRPr="003651D9" w:rsidRDefault="00C57C6C" w:rsidP="00C57C6C">
      <w:pPr>
        <w:pStyle w:val="Corpodeltesto"/>
        <w:rPr>
          <w:lang w:eastAsia="x-none"/>
        </w:rPr>
      </w:pPr>
    </w:p>
    <w:tbl>
      <w:tblPr>
        <w:tblW w:w="6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tblGrid>
      <w:tr w:rsidR="00C57C6C" w:rsidRPr="003651D9" w14:paraId="76FB3F75" w14:textId="77777777" w:rsidTr="00036042">
        <w:trPr>
          <w:trHeight w:val="548"/>
        </w:trPr>
        <w:tc>
          <w:tcPr>
            <w:tcW w:w="4608" w:type="dxa"/>
            <w:tcBorders>
              <w:tl2br w:val="single" w:sz="4" w:space="0" w:color="auto"/>
            </w:tcBorders>
            <w:shd w:val="clear" w:color="auto" w:fill="D9D9D9"/>
          </w:tcPr>
          <w:p w14:paraId="459E879B" w14:textId="77777777" w:rsidR="00C57C6C" w:rsidRPr="003651D9" w:rsidRDefault="00C57C6C" w:rsidP="00036042">
            <w:pPr>
              <w:pStyle w:val="TableEntryHeader"/>
              <w:jc w:val="right"/>
              <w:rPr>
                <w:rFonts w:eastAsia="Calibri"/>
              </w:rPr>
            </w:pPr>
            <w:r w:rsidRPr="003651D9">
              <w:rPr>
                <w:rFonts w:eastAsia="Calibri"/>
              </w:rPr>
              <w:t>Coding Scheme</w:t>
            </w:r>
          </w:p>
          <w:p w14:paraId="6DC528F6"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C15589" w14:textId="77777777" w:rsidR="00C57C6C" w:rsidRPr="003651D9" w:rsidRDefault="00C57C6C" w:rsidP="00036042">
            <w:pPr>
              <w:pStyle w:val="TableEntryHeader"/>
              <w:rPr>
                <w:rFonts w:cs="Arial"/>
              </w:rPr>
            </w:pPr>
            <w:r w:rsidRPr="003651D9">
              <w:rPr>
                <w:rFonts w:eastAsia="Calibri"/>
              </w:rPr>
              <w:t>&lt;Coding Scheme Name&gt;</w:t>
            </w:r>
            <w:r>
              <w:rPr>
                <w:rFonts w:cs="Arial"/>
              </w:rPr>
              <w:t xml:space="preserve"> </w:t>
            </w:r>
          </w:p>
        </w:tc>
      </w:tr>
      <w:tr w:rsidR="00C57C6C" w:rsidRPr="003651D9" w14:paraId="212E4022" w14:textId="77777777" w:rsidTr="00036042">
        <w:tc>
          <w:tcPr>
            <w:tcW w:w="4608" w:type="dxa"/>
          </w:tcPr>
          <w:p w14:paraId="1FBE71C7" w14:textId="77777777" w:rsidR="00C57C6C" w:rsidRPr="003651D9" w:rsidRDefault="00C57C6C" w:rsidP="00036042">
            <w:pPr>
              <w:pStyle w:val="TableEntry"/>
              <w:rPr>
                <w:rFonts w:eastAsia="Calibri"/>
              </w:rPr>
            </w:pPr>
          </w:p>
        </w:tc>
        <w:tc>
          <w:tcPr>
            <w:tcW w:w="2250" w:type="dxa"/>
          </w:tcPr>
          <w:p w14:paraId="681FA5F3" w14:textId="77777777" w:rsidR="00C57C6C" w:rsidRPr="003651D9" w:rsidRDefault="00C57C6C" w:rsidP="00036042">
            <w:pPr>
              <w:pStyle w:val="TableEntry"/>
              <w:rPr>
                <w:rFonts w:eastAsia="Calibri"/>
              </w:rPr>
            </w:pPr>
          </w:p>
        </w:tc>
      </w:tr>
      <w:tr w:rsidR="00C57C6C" w:rsidRPr="003651D9" w14:paraId="2A1FC2FF" w14:textId="77777777" w:rsidTr="00036042">
        <w:tc>
          <w:tcPr>
            <w:tcW w:w="4608" w:type="dxa"/>
          </w:tcPr>
          <w:p w14:paraId="065F1E90" w14:textId="77777777" w:rsidR="00C57C6C" w:rsidRPr="003651D9" w:rsidRDefault="00C57C6C" w:rsidP="00036042">
            <w:pPr>
              <w:pStyle w:val="TableEntry"/>
              <w:rPr>
                <w:rFonts w:eastAsia="Calibri"/>
              </w:rPr>
            </w:pPr>
          </w:p>
        </w:tc>
        <w:tc>
          <w:tcPr>
            <w:tcW w:w="2250" w:type="dxa"/>
          </w:tcPr>
          <w:p w14:paraId="0A24355C" w14:textId="77777777" w:rsidR="00C57C6C" w:rsidRPr="003651D9" w:rsidRDefault="00C57C6C" w:rsidP="00036042">
            <w:pPr>
              <w:pStyle w:val="TableEntry"/>
              <w:rPr>
                <w:rFonts w:eastAsia="Calibri"/>
              </w:rPr>
            </w:pPr>
          </w:p>
        </w:tc>
      </w:tr>
      <w:tr w:rsidR="00C57C6C" w:rsidRPr="003651D9" w14:paraId="21FEEEE2" w14:textId="77777777" w:rsidTr="00036042">
        <w:tc>
          <w:tcPr>
            <w:tcW w:w="4608" w:type="dxa"/>
          </w:tcPr>
          <w:p w14:paraId="1F88696F" w14:textId="77777777" w:rsidR="00C57C6C" w:rsidRPr="003651D9" w:rsidRDefault="00C57C6C" w:rsidP="00036042">
            <w:pPr>
              <w:pStyle w:val="TableEntry"/>
              <w:rPr>
                <w:rFonts w:eastAsia="Calibri"/>
              </w:rPr>
            </w:pPr>
          </w:p>
        </w:tc>
        <w:tc>
          <w:tcPr>
            <w:tcW w:w="2250" w:type="dxa"/>
          </w:tcPr>
          <w:p w14:paraId="4F419506" w14:textId="77777777" w:rsidR="00C57C6C" w:rsidRPr="003651D9" w:rsidRDefault="00C57C6C" w:rsidP="00036042">
            <w:pPr>
              <w:pStyle w:val="TableEntry"/>
              <w:rPr>
                <w:rFonts w:eastAsia="Calibri"/>
              </w:rPr>
            </w:pPr>
          </w:p>
        </w:tc>
      </w:tr>
      <w:tr w:rsidR="00C57C6C" w:rsidRPr="003651D9" w14:paraId="35387E36" w14:textId="77777777" w:rsidTr="00036042">
        <w:tc>
          <w:tcPr>
            <w:tcW w:w="4608" w:type="dxa"/>
          </w:tcPr>
          <w:p w14:paraId="4C1F1690" w14:textId="77777777" w:rsidR="00C57C6C" w:rsidRPr="003651D9" w:rsidRDefault="00C57C6C" w:rsidP="00036042">
            <w:pPr>
              <w:pStyle w:val="TableEntry"/>
              <w:rPr>
                <w:rFonts w:eastAsia="Calibri"/>
              </w:rPr>
            </w:pPr>
          </w:p>
        </w:tc>
        <w:tc>
          <w:tcPr>
            <w:tcW w:w="2250" w:type="dxa"/>
          </w:tcPr>
          <w:p w14:paraId="5FB17092" w14:textId="77777777" w:rsidR="00C57C6C" w:rsidRPr="003651D9" w:rsidRDefault="00C57C6C" w:rsidP="00036042">
            <w:pPr>
              <w:pStyle w:val="TableEntry"/>
              <w:rPr>
                <w:rFonts w:eastAsia="Calibri"/>
              </w:rPr>
            </w:pPr>
          </w:p>
        </w:tc>
      </w:tr>
    </w:tbl>
    <w:p w14:paraId="534EAA0B" w14:textId="77777777" w:rsidR="00C57C6C" w:rsidRPr="003651D9" w:rsidRDefault="00C57C6C" w:rsidP="00C57C6C">
      <w:pPr>
        <w:pStyle w:val="Note"/>
      </w:pPr>
      <w:r w:rsidRPr="003651D9">
        <w:t xml:space="preserve">Note: </w:t>
      </w:r>
      <w:r w:rsidRPr="003651D9">
        <w:tab/>
        <w:t>&lt;as necessary, applicable&gt;</w:t>
      </w:r>
    </w:p>
    <w:p w14:paraId="0BDE4C54" w14:textId="77777777" w:rsidR="00C57C6C" w:rsidRPr="003651D9" w:rsidRDefault="00C57C6C" w:rsidP="00C57C6C">
      <w:pPr>
        <w:pStyle w:val="Corpodeltesto"/>
      </w:pPr>
    </w:p>
    <w:p w14:paraId="6A22EE4E" w14:textId="77777777" w:rsidR="00C57C6C" w:rsidRPr="003651D9" w:rsidRDefault="00C57C6C" w:rsidP="00C57C6C">
      <w:pPr>
        <w:pStyle w:val="AuthorInstructions"/>
      </w:pPr>
      <w:r w:rsidRPr="003651D9">
        <w:t>&lt;Delete the example below prior to publication for Public Comment</w:t>
      </w:r>
      <w:proofErr w:type="gramStart"/>
      <w:r w:rsidRPr="003651D9">
        <w:t>.&gt;</w:t>
      </w:r>
      <w:proofErr w:type="gramEnd"/>
    </w:p>
    <w:p w14:paraId="591D2497" w14:textId="77777777" w:rsidR="00C57C6C" w:rsidRPr="003651D9" w:rsidRDefault="00C57C6C" w:rsidP="00C57C6C">
      <w:pPr>
        <w:pStyle w:val="Titolo3"/>
        <w:numPr>
          <w:ilvl w:val="0"/>
          <w:numId w:val="0"/>
        </w:numPr>
        <w:rPr>
          <w:rFonts w:eastAsia="Calibri"/>
          <w:noProof w:val="0"/>
        </w:rPr>
      </w:pPr>
      <w:bookmarkStart w:id="2560" w:name="_Toc345074730"/>
      <w:r w:rsidRPr="003651D9">
        <w:rPr>
          <w:rFonts w:eastAsia="Calibri"/>
          <w:noProof w:val="0"/>
        </w:rPr>
        <w:t>&lt;</w:t>
      </w:r>
      <w:proofErr w:type="gramStart"/>
      <w:r>
        <w:rPr>
          <w:rFonts w:eastAsia="Calibri"/>
          <w:noProof w:val="0"/>
        </w:rPr>
        <w:t>e</w:t>
      </w:r>
      <w:proofErr w:type="gramEnd"/>
      <w:r>
        <w:rPr>
          <w:rFonts w:eastAsia="Calibri"/>
          <w:noProof w:val="0"/>
        </w:rPr>
        <w:t>.g.,</w:t>
      </w:r>
      <w:r w:rsidRPr="003651D9">
        <w:rPr>
          <w:rFonts w:eastAsia="Calibri"/>
          <w:noProof w:val="0"/>
        </w:rPr>
        <w:t>6.5.1 Drug Classes Used in Cardiac Procedure</w:t>
      </w:r>
      <w:bookmarkEnd w:id="2556"/>
      <w:bookmarkEnd w:id="2557"/>
      <w:bookmarkEnd w:id="2558"/>
      <w:r w:rsidRPr="003651D9">
        <w:rPr>
          <w:rFonts w:eastAsia="Calibri"/>
          <w:noProof w:val="0"/>
        </w:rPr>
        <w:t xml:space="preserve"> 1.3.6.1.4.1.19376.1.4.1.5.15</w:t>
      </w:r>
      <w:bookmarkEnd w:id="2560"/>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gridCol w:w="1620"/>
      </w:tblGrid>
      <w:tr w:rsidR="00C57C6C" w:rsidRPr="003651D9" w14:paraId="270F2F32" w14:textId="77777777" w:rsidTr="00036042">
        <w:trPr>
          <w:trHeight w:val="548"/>
        </w:trPr>
        <w:tc>
          <w:tcPr>
            <w:tcW w:w="4608" w:type="dxa"/>
            <w:tcBorders>
              <w:tl2br w:val="single" w:sz="4" w:space="0" w:color="auto"/>
            </w:tcBorders>
            <w:shd w:val="clear" w:color="auto" w:fill="D9D9D9"/>
          </w:tcPr>
          <w:p w14:paraId="4E11912B" w14:textId="77777777" w:rsidR="00C57C6C" w:rsidRPr="003651D9" w:rsidRDefault="00C57C6C" w:rsidP="00036042">
            <w:pPr>
              <w:pStyle w:val="TableEntryHeader"/>
              <w:jc w:val="right"/>
              <w:rPr>
                <w:rFonts w:eastAsia="Calibri"/>
              </w:rPr>
            </w:pPr>
            <w:r w:rsidRPr="003651D9">
              <w:rPr>
                <w:rFonts w:eastAsia="Calibri"/>
              </w:rPr>
              <w:t>Coding Scheme</w:t>
            </w:r>
          </w:p>
          <w:p w14:paraId="12FAF012"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D8A706" w14:textId="77777777" w:rsidR="00C57C6C" w:rsidRPr="003651D9" w:rsidRDefault="00C57C6C" w:rsidP="00036042">
            <w:pPr>
              <w:pStyle w:val="TableEntryHeader"/>
              <w:rPr>
                <w:rFonts w:cs="Arial"/>
              </w:rPr>
            </w:pPr>
            <w:r w:rsidRPr="003651D9">
              <w:rPr>
                <w:rFonts w:eastAsia="Calibri"/>
              </w:rPr>
              <w:t>SNOMED CT</w:t>
            </w:r>
            <w:r>
              <w:rPr>
                <w:rFonts w:cs="Arial"/>
              </w:rPr>
              <w:t xml:space="preserve"> </w:t>
            </w:r>
          </w:p>
        </w:tc>
        <w:tc>
          <w:tcPr>
            <w:tcW w:w="1620" w:type="dxa"/>
            <w:shd w:val="clear" w:color="auto" w:fill="D9D9D9"/>
          </w:tcPr>
          <w:p w14:paraId="758C6BC4" w14:textId="77777777" w:rsidR="00C57C6C" w:rsidRPr="003651D9" w:rsidRDefault="00C57C6C" w:rsidP="00036042">
            <w:pPr>
              <w:pStyle w:val="TableEntryHeader"/>
              <w:rPr>
                <w:rFonts w:eastAsia="Calibri"/>
              </w:rPr>
            </w:pPr>
            <w:r w:rsidRPr="003651D9">
              <w:rPr>
                <w:rFonts w:eastAsia="Calibri"/>
              </w:rPr>
              <w:t xml:space="preserve">NDF-RT </w:t>
            </w:r>
          </w:p>
        </w:tc>
      </w:tr>
      <w:tr w:rsidR="00C57C6C" w:rsidRPr="003651D9" w14:paraId="255751B3" w14:textId="77777777" w:rsidTr="00036042">
        <w:tc>
          <w:tcPr>
            <w:tcW w:w="4608" w:type="dxa"/>
          </w:tcPr>
          <w:p w14:paraId="0C9267B6" w14:textId="77777777" w:rsidR="00C57C6C" w:rsidRPr="003651D9" w:rsidRDefault="00C57C6C" w:rsidP="00036042">
            <w:pPr>
              <w:pStyle w:val="TableEntry"/>
              <w:rPr>
                <w:rFonts w:eastAsia="Calibri"/>
              </w:rPr>
            </w:pPr>
            <w:r w:rsidRPr="003651D9">
              <w:rPr>
                <w:rFonts w:eastAsia="Calibri"/>
              </w:rPr>
              <w:t>Calcium channel blockers</w:t>
            </w:r>
          </w:p>
        </w:tc>
        <w:tc>
          <w:tcPr>
            <w:tcW w:w="2250" w:type="dxa"/>
          </w:tcPr>
          <w:p w14:paraId="67A15CB9" w14:textId="77777777" w:rsidR="00C57C6C" w:rsidRPr="003651D9" w:rsidRDefault="00C57C6C" w:rsidP="00036042">
            <w:pPr>
              <w:pStyle w:val="TableEntry"/>
              <w:rPr>
                <w:rFonts w:eastAsia="Calibri"/>
              </w:rPr>
            </w:pPr>
            <w:r w:rsidRPr="003651D9">
              <w:rPr>
                <w:rFonts w:eastAsia="Calibri"/>
              </w:rPr>
              <w:t>48698004</w:t>
            </w:r>
          </w:p>
        </w:tc>
        <w:tc>
          <w:tcPr>
            <w:tcW w:w="1620" w:type="dxa"/>
          </w:tcPr>
          <w:p w14:paraId="346F1A79" w14:textId="77777777" w:rsidR="00C57C6C" w:rsidRPr="003651D9" w:rsidRDefault="00C57C6C" w:rsidP="00036042">
            <w:pPr>
              <w:pStyle w:val="TableEntry"/>
              <w:rPr>
                <w:rFonts w:eastAsia="Calibri"/>
              </w:rPr>
            </w:pPr>
            <w:r w:rsidRPr="003651D9">
              <w:rPr>
                <w:rFonts w:eastAsia="Calibri"/>
              </w:rPr>
              <w:t>N0000029119</w:t>
            </w:r>
          </w:p>
        </w:tc>
      </w:tr>
      <w:tr w:rsidR="00C57C6C" w:rsidRPr="003651D9" w14:paraId="53C68ADF" w14:textId="77777777" w:rsidTr="00036042">
        <w:tc>
          <w:tcPr>
            <w:tcW w:w="4608" w:type="dxa"/>
          </w:tcPr>
          <w:p w14:paraId="21E60D48" w14:textId="77777777" w:rsidR="00C57C6C" w:rsidRPr="003651D9" w:rsidRDefault="00C57C6C" w:rsidP="00036042">
            <w:pPr>
              <w:pStyle w:val="TableEntry"/>
              <w:rPr>
                <w:rFonts w:eastAsia="Calibri"/>
              </w:rPr>
            </w:pPr>
            <w:r w:rsidRPr="003651D9">
              <w:rPr>
                <w:rFonts w:eastAsia="Calibri"/>
              </w:rPr>
              <w:t>Beta-blockers</w:t>
            </w:r>
          </w:p>
        </w:tc>
        <w:tc>
          <w:tcPr>
            <w:tcW w:w="2250" w:type="dxa"/>
          </w:tcPr>
          <w:p w14:paraId="1198410D" w14:textId="77777777" w:rsidR="00C57C6C" w:rsidRPr="003651D9" w:rsidRDefault="00C57C6C" w:rsidP="00036042">
            <w:pPr>
              <w:pStyle w:val="TableEntry"/>
              <w:rPr>
                <w:rFonts w:eastAsia="Calibri"/>
              </w:rPr>
            </w:pPr>
            <w:r w:rsidRPr="003651D9">
              <w:rPr>
                <w:rFonts w:eastAsia="Calibri"/>
              </w:rPr>
              <w:t>33252009</w:t>
            </w:r>
          </w:p>
        </w:tc>
        <w:tc>
          <w:tcPr>
            <w:tcW w:w="1620" w:type="dxa"/>
          </w:tcPr>
          <w:p w14:paraId="1904448D" w14:textId="77777777" w:rsidR="00C57C6C" w:rsidRPr="003651D9" w:rsidRDefault="00C57C6C" w:rsidP="00036042">
            <w:pPr>
              <w:pStyle w:val="TableEntry"/>
              <w:rPr>
                <w:rFonts w:eastAsia="Calibri"/>
              </w:rPr>
            </w:pPr>
            <w:r w:rsidRPr="003651D9">
              <w:rPr>
                <w:rFonts w:eastAsia="Calibri"/>
              </w:rPr>
              <w:t>N0000029118</w:t>
            </w:r>
          </w:p>
        </w:tc>
      </w:tr>
      <w:tr w:rsidR="00C57C6C" w:rsidRPr="003651D9" w14:paraId="5E826A89" w14:textId="77777777" w:rsidTr="00036042">
        <w:tc>
          <w:tcPr>
            <w:tcW w:w="4608" w:type="dxa"/>
          </w:tcPr>
          <w:p w14:paraId="02CA68F4" w14:textId="77777777" w:rsidR="00C57C6C" w:rsidRPr="003651D9" w:rsidRDefault="00C57C6C" w:rsidP="00036042">
            <w:pPr>
              <w:pStyle w:val="TableEntry"/>
              <w:rPr>
                <w:rFonts w:eastAsia="Calibri"/>
              </w:rPr>
            </w:pPr>
            <w:r w:rsidRPr="003651D9">
              <w:rPr>
                <w:rFonts w:eastAsia="Calibri"/>
              </w:rPr>
              <w:t>Nitrates</w:t>
            </w:r>
          </w:p>
        </w:tc>
        <w:tc>
          <w:tcPr>
            <w:tcW w:w="2250" w:type="dxa"/>
          </w:tcPr>
          <w:p w14:paraId="2A29073F" w14:textId="77777777" w:rsidR="00C57C6C" w:rsidRPr="003651D9" w:rsidRDefault="00C57C6C" w:rsidP="00036042">
            <w:pPr>
              <w:pStyle w:val="TableEntry"/>
              <w:rPr>
                <w:rFonts w:eastAsia="Calibri"/>
              </w:rPr>
            </w:pPr>
            <w:r w:rsidRPr="003651D9">
              <w:rPr>
                <w:rFonts w:eastAsia="Calibri"/>
              </w:rPr>
              <w:t>31970009</w:t>
            </w:r>
          </w:p>
        </w:tc>
        <w:tc>
          <w:tcPr>
            <w:tcW w:w="1620" w:type="dxa"/>
          </w:tcPr>
          <w:p w14:paraId="0307D4FC" w14:textId="77777777" w:rsidR="00C57C6C" w:rsidRPr="003651D9" w:rsidRDefault="00C57C6C" w:rsidP="00036042">
            <w:pPr>
              <w:pStyle w:val="TableEntry"/>
              <w:rPr>
                <w:rFonts w:eastAsia="Calibri"/>
              </w:rPr>
            </w:pPr>
            <w:r w:rsidRPr="003651D9">
              <w:rPr>
                <w:rFonts w:eastAsia="Calibri"/>
              </w:rPr>
              <w:t>N0000007647</w:t>
            </w:r>
          </w:p>
        </w:tc>
      </w:tr>
      <w:tr w:rsidR="00C57C6C" w:rsidRPr="003651D9" w14:paraId="48520FDA" w14:textId="77777777" w:rsidTr="00036042">
        <w:tc>
          <w:tcPr>
            <w:tcW w:w="4608" w:type="dxa"/>
          </w:tcPr>
          <w:p w14:paraId="4C3E034E" w14:textId="77777777" w:rsidR="00C57C6C" w:rsidRPr="003651D9" w:rsidRDefault="00C57C6C" w:rsidP="00036042">
            <w:pPr>
              <w:pStyle w:val="TableEntry"/>
              <w:rPr>
                <w:rFonts w:eastAsia="Calibri"/>
              </w:rPr>
            </w:pPr>
            <w:r w:rsidRPr="003651D9">
              <w:rPr>
                <w:rFonts w:eastAsia="Calibri"/>
              </w:rPr>
              <w:t xml:space="preserve">Aminophylline </w:t>
            </w:r>
          </w:p>
        </w:tc>
        <w:tc>
          <w:tcPr>
            <w:tcW w:w="2250" w:type="dxa"/>
          </w:tcPr>
          <w:p w14:paraId="0211A9A5" w14:textId="77777777" w:rsidR="00C57C6C" w:rsidRPr="003651D9" w:rsidRDefault="00C57C6C" w:rsidP="00036042">
            <w:pPr>
              <w:pStyle w:val="TableEntry"/>
              <w:rPr>
                <w:rFonts w:eastAsia="Calibri"/>
              </w:rPr>
            </w:pPr>
            <w:r w:rsidRPr="003651D9">
              <w:rPr>
                <w:rFonts w:eastAsia="Calibri"/>
              </w:rPr>
              <w:t>55867006</w:t>
            </w:r>
          </w:p>
        </w:tc>
        <w:tc>
          <w:tcPr>
            <w:tcW w:w="1620" w:type="dxa"/>
          </w:tcPr>
          <w:p w14:paraId="7AA5DE67" w14:textId="77777777" w:rsidR="00C57C6C" w:rsidRPr="003651D9" w:rsidRDefault="00C57C6C" w:rsidP="00036042">
            <w:pPr>
              <w:pStyle w:val="TableEntry"/>
              <w:rPr>
                <w:rFonts w:eastAsia="Calibri"/>
              </w:rPr>
            </w:pPr>
            <w:r w:rsidRPr="003651D9">
              <w:rPr>
                <w:rFonts w:eastAsia="Calibri"/>
              </w:rPr>
              <w:t>N0000146397</w:t>
            </w:r>
          </w:p>
        </w:tc>
      </w:tr>
    </w:tbl>
    <w:p w14:paraId="0F370779" w14:textId="77777777" w:rsidR="00C57C6C" w:rsidRPr="003651D9" w:rsidRDefault="00C57C6C" w:rsidP="00C57C6C">
      <w:pPr>
        <w:pStyle w:val="Note"/>
      </w:pPr>
      <w:r w:rsidRPr="003651D9">
        <w:t>Note:</w:t>
      </w:r>
      <w:r>
        <w:t xml:space="preserve"> </w:t>
      </w:r>
      <w:r w:rsidRPr="003651D9">
        <w:t>As described in Section 6.1.2.4, the selection of the appropriate coding system for use may be based on local policy or national regulation</w:t>
      </w:r>
      <w:proofErr w:type="gramStart"/>
      <w:r w:rsidRPr="003651D9">
        <w:t>.&gt;</w:t>
      </w:r>
      <w:proofErr w:type="gramEnd"/>
    </w:p>
    <w:p w14:paraId="4D26684D" w14:textId="77777777" w:rsidR="00C57C6C" w:rsidRPr="003651D9" w:rsidRDefault="00C57C6C" w:rsidP="00C57C6C">
      <w:pPr>
        <w:pStyle w:val="PartTitle"/>
        <w:rPr>
          <w:highlight w:val="yellow"/>
        </w:rPr>
      </w:pPr>
      <w:bookmarkStart w:id="2561" w:name="_Toc345074731"/>
      <w:r w:rsidRPr="003651D9">
        <w:lastRenderedPageBreak/>
        <w:t>Appendices</w:t>
      </w:r>
      <w:bookmarkEnd w:id="2561"/>
      <w:r w:rsidRPr="003651D9">
        <w:rPr>
          <w:highlight w:val="yellow"/>
        </w:rPr>
        <w:t xml:space="preserve"> </w:t>
      </w:r>
    </w:p>
    <w:p w14:paraId="557C266A" w14:textId="77777777" w:rsidR="00C57C6C" w:rsidRPr="003651D9" w:rsidRDefault="00C57C6C" w:rsidP="00C57C6C">
      <w:pPr>
        <w:rPr>
          <w:i/>
        </w:rPr>
      </w:pPr>
      <w:r w:rsidRPr="003651D9">
        <w:rPr>
          <w:i/>
        </w:rPr>
        <w:t>&lt;Add any applicable appendices below; NA if none</w:t>
      </w:r>
      <w:proofErr w:type="gramStart"/>
      <w:r w:rsidRPr="003651D9">
        <w:rPr>
          <w:i/>
        </w:rPr>
        <w:t>.&gt;</w:t>
      </w:r>
      <w:proofErr w:type="gramEnd"/>
    </w:p>
    <w:p w14:paraId="16DAA58C" w14:textId="77777777" w:rsidR="00C57C6C" w:rsidRPr="003651D9" w:rsidRDefault="00C57C6C" w:rsidP="00C57C6C">
      <w:pPr>
        <w:pStyle w:val="AppendixHeading1"/>
        <w:rPr>
          <w:noProof w:val="0"/>
        </w:rPr>
      </w:pPr>
      <w:bookmarkStart w:id="2562" w:name="_Toc345074732"/>
      <w:r w:rsidRPr="003651D9">
        <w:rPr>
          <w:noProof w:val="0"/>
        </w:rPr>
        <w:t>Appendix A – &lt;Appendix A Title&gt;</w:t>
      </w:r>
      <w:bookmarkEnd w:id="2562"/>
    </w:p>
    <w:p w14:paraId="5D0DBB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72CE0810" w14:textId="77777777" w:rsidR="00C57C6C" w:rsidRPr="003651D9" w:rsidRDefault="00C57C6C" w:rsidP="00C57C6C">
      <w:pPr>
        <w:pStyle w:val="AppendixHeading2"/>
        <w:numPr>
          <w:ilvl w:val="1"/>
          <w:numId w:val="31"/>
        </w:numPr>
        <w:rPr>
          <w:bCs/>
          <w:noProof w:val="0"/>
        </w:rPr>
      </w:pPr>
      <w:bookmarkStart w:id="2563" w:name="_Toc345074733"/>
      <w:r w:rsidRPr="003651D9">
        <w:rPr>
          <w:bCs/>
          <w:noProof w:val="0"/>
        </w:rPr>
        <w:t>&lt;Add Title&gt;</w:t>
      </w:r>
      <w:bookmarkEnd w:id="2563"/>
    </w:p>
    <w:p w14:paraId="651830F1" w14:textId="77777777" w:rsidR="00C57C6C" w:rsidRPr="003651D9" w:rsidRDefault="00C57C6C" w:rsidP="00C57C6C">
      <w:pPr>
        <w:pStyle w:val="Corpodeltesto"/>
      </w:pPr>
      <w:r w:rsidRPr="003651D9">
        <w:t>Appendix A.1 text goes here</w:t>
      </w:r>
    </w:p>
    <w:p w14:paraId="6C1A7360" w14:textId="77777777" w:rsidR="00C57C6C" w:rsidRPr="003651D9" w:rsidRDefault="00C57C6C" w:rsidP="00C57C6C">
      <w:pPr>
        <w:pStyle w:val="AppendixHeading1"/>
        <w:rPr>
          <w:noProof w:val="0"/>
        </w:rPr>
      </w:pPr>
      <w:bookmarkStart w:id="2564" w:name="_Toc345074734"/>
      <w:r w:rsidRPr="003651D9">
        <w:rPr>
          <w:noProof w:val="0"/>
        </w:rPr>
        <w:t>Appendix B – &lt;Appendix B Title&gt;</w:t>
      </w:r>
      <w:bookmarkEnd w:id="2564"/>
    </w:p>
    <w:p w14:paraId="4DC9244F" w14:textId="77777777" w:rsidR="00C57C6C" w:rsidRPr="003651D9" w:rsidRDefault="00C57C6C" w:rsidP="00C57C6C">
      <w:pPr>
        <w:pStyle w:val="Corpodeltesto"/>
      </w:pPr>
      <w:r w:rsidRPr="003651D9">
        <w:t>Appendix B text goes here.</w:t>
      </w:r>
    </w:p>
    <w:p w14:paraId="3882BD0C"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0A9B40BE" w14:textId="77777777" w:rsidR="00C57C6C" w:rsidRPr="003651D9" w:rsidRDefault="00C57C6C" w:rsidP="00C57C6C">
      <w:pPr>
        <w:pStyle w:val="Paragrafoelenco"/>
        <w:numPr>
          <w:ilvl w:val="1"/>
          <w:numId w:val="30"/>
        </w:numPr>
        <w:spacing w:before="240" w:after="60"/>
        <w:rPr>
          <w:rFonts w:ascii="Arial" w:hAnsi="Arial"/>
          <w:b/>
          <w:bCs/>
          <w:vanish/>
          <w:sz w:val="28"/>
        </w:rPr>
      </w:pPr>
    </w:p>
    <w:p w14:paraId="010F622A" w14:textId="77777777" w:rsidR="00C57C6C" w:rsidRPr="003651D9" w:rsidRDefault="00C57C6C" w:rsidP="00C57C6C">
      <w:pPr>
        <w:pStyle w:val="AppendixHeading2"/>
        <w:numPr>
          <w:ilvl w:val="1"/>
          <w:numId w:val="30"/>
        </w:numPr>
        <w:rPr>
          <w:bCs/>
          <w:noProof w:val="0"/>
        </w:rPr>
      </w:pPr>
      <w:bookmarkStart w:id="2565" w:name="_Toc345074735"/>
      <w:r w:rsidRPr="003651D9">
        <w:rPr>
          <w:bCs/>
          <w:noProof w:val="0"/>
        </w:rPr>
        <w:t>&lt;Add Title&gt;</w:t>
      </w:r>
      <w:bookmarkEnd w:id="2565"/>
    </w:p>
    <w:p w14:paraId="46358E05" w14:textId="77777777" w:rsidR="00C57C6C" w:rsidRPr="003651D9" w:rsidRDefault="00C57C6C" w:rsidP="00C57C6C">
      <w:pPr>
        <w:pStyle w:val="Corpodeltesto"/>
      </w:pPr>
      <w:r w:rsidRPr="003651D9">
        <w:t>Appendix B.1 text goes here.</w:t>
      </w:r>
    </w:p>
    <w:p w14:paraId="0F962877" w14:textId="77777777" w:rsidR="00C57C6C" w:rsidRPr="003651D9" w:rsidRDefault="00C57C6C" w:rsidP="00C57C6C">
      <w:pPr>
        <w:pStyle w:val="Corpodeltesto"/>
      </w:pPr>
    </w:p>
    <w:p w14:paraId="0E9B2996" w14:textId="77777777" w:rsidR="00C57C6C" w:rsidRPr="003651D9" w:rsidRDefault="00C57C6C" w:rsidP="00C57C6C">
      <w:pPr>
        <w:pStyle w:val="AppendixHeading1"/>
        <w:rPr>
          <w:noProof w:val="0"/>
        </w:rPr>
      </w:pPr>
      <w:bookmarkStart w:id="2566" w:name="_Toc345074736"/>
      <w:r w:rsidRPr="003651D9">
        <w:rPr>
          <w:noProof w:val="0"/>
        </w:rPr>
        <w:t>Volume 3 Namespace Additions</w:t>
      </w:r>
      <w:bookmarkEnd w:id="2566"/>
    </w:p>
    <w:p w14:paraId="7197167D" w14:textId="77777777" w:rsidR="00C57C6C" w:rsidRPr="003651D9" w:rsidRDefault="00C57C6C" w:rsidP="00C57C6C">
      <w:pPr>
        <w:pStyle w:val="EditorInstructions"/>
      </w:pPr>
      <w:r w:rsidRPr="003651D9">
        <w:t xml:space="preserve">Add the following terms </w:t>
      </w:r>
      <w:r w:rsidRPr="003651D9">
        <w:rPr>
          <w:iCs w:val="0"/>
        </w:rPr>
        <w:t>to the IHE Namespace</w:t>
      </w:r>
      <w:r w:rsidRPr="003651D9">
        <w:t>:</w:t>
      </w:r>
    </w:p>
    <w:p w14:paraId="4C469FB0"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by the author,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4C68FA87" w14:textId="77777777" w:rsidR="00C57C6C" w:rsidRPr="003651D9" w:rsidRDefault="00C57C6C" w:rsidP="00C57C6C">
      <w:pPr>
        <w:pStyle w:val="Corpodeltesto"/>
      </w:pPr>
    </w:p>
    <w:p w14:paraId="725FF3D8" w14:textId="77777777" w:rsidR="00C57C6C" w:rsidRPr="003651D9" w:rsidRDefault="00C57C6C" w:rsidP="00C57C6C">
      <w:pPr>
        <w:pStyle w:val="Corpodeltesto"/>
      </w:pPr>
    </w:p>
    <w:p w14:paraId="661A8766" w14:textId="77777777" w:rsidR="00C57C6C" w:rsidRPr="003651D9" w:rsidRDefault="00C57C6C" w:rsidP="00C57C6C">
      <w:pPr>
        <w:pStyle w:val="Corpodeltesto"/>
        <w:rPr>
          <w:lang w:eastAsia="x-none"/>
        </w:rPr>
      </w:pPr>
    </w:p>
    <w:p w14:paraId="22C93D7B" w14:textId="77777777" w:rsidR="00C57C6C" w:rsidRPr="003651D9" w:rsidRDefault="00C57C6C" w:rsidP="00C57C6C">
      <w:pPr>
        <w:pStyle w:val="Corpodeltesto"/>
        <w:rPr>
          <w:lang w:eastAsia="x-none"/>
        </w:rPr>
      </w:pPr>
    </w:p>
    <w:p w14:paraId="1D4860F7" w14:textId="77777777" w:rsidR="00C57C6C" w:rsidRPr="003651D9" w:rsidRDefault="00C57C6C" w:rsidP="00C57C6C">
      <w:pPr>
        <w:pStyle w:val="Corpodeltesto"/>
        <w:rPr>
          <w:lang w:eastAsia="x-none"/>
        </w:rPr>
      </w:pPr>
    </w:p>
    <w:p w14:paraId="7CBCAFEE" w14:textId="77777777" w:rsidR="00C57C6C" w:rsidRPr="003651D9" w:rsidRDefault="00C57C6C" w:rsidP="00C57C6C">
      <w:pPr>
        <w:pStyle w:val="PartTitle"/>
      </w:pPr>
      <w:bookmarkStart w:id="2567" w:name="_Toc345074737"/>
      <w:r w:rsidRPr="003651D9">
        <w:lastRenderedPageBreak/>
        <w:t>Volume 4 – National Extensions</w:t>
      </w:r>
      <w:bookmarkEnd w:id="2567"/>
    </w:p>
    <w:p w14:paraId="6DB6333F" w14:textId="77777777" w:rsidR="00C57C6C" w:rsidRPr="003651D9" w:rsidRDefault="00C57C6C" w:rsidP="00C57C6C">
      <w:pPr>
        <w:pStyle w:val="EditorInstructions"/>
      </w:pPr>
      <w:r w:rsidRPr="003651D9">
        <w:t xml:space="preserve">Add appropriate Country section </w:t>
      </w:r>
    </w:p>
    <w:p w14:paraId="01D8E669" w14:textId="77777777" w:rsidR="00C57C6C" w:rsidRPr="003651D9" w:rsidRDefault="00C57C6C" w:rsidP="00C57C6C">
      <w:pPr>
        <w:pStyle w:val="AppendixHeading1"/>
        <w:rPr>
          <w:noProof w:val="0"/>
        </w:rPr>
      </w:pPr>
      <w:bookmarkStart w:id="2568" w:name="_Toc345074738"/>
      <w:r w:rsidRPr="003651D9">
        <w:rPr>
          <w:noProof w:val="0"/>
        </w:rPr>
        <w:t>4 National Extensions</w:t>
      </w:r>
      <w:bookmarkEnd w:id="2568"/>
    </w:p>
    <w:p w14:paraId="790BFA9F" w14:textId="77777777" w:rsidR="00C57C6C" w:rsidRPr="003651D9" w:rsidRDefault="00C57C6C" w:rsidP="00C57C6C">
      <w:pPr>
        <w:pStyle w:val="AppendixHeading2"/>
        <w:rPr>
          <w:noProof w:val="0"/>
        </w:rPr>
      </w:pPr>
      <w:bookmarkStart w:id="2569" w:name="_Toc345074739"/>
      <w:r w:rsidRPr="003651D9">
        <w:rPr>
          <w:noProof w:val="0"/>
        </w:rPr>
        <w:t>4.I National Extensions for &lt;Country Name or IHE Organization&gt;</w:t>
      </w:r>
      <w:bookmarkEnd w:id="2569"/>
    </w:p>
    <w:p w14:paraId="5B9A939C" w14:textId="77777777" w:rsidR="00C57C6C" w:rsidRPr="003651D9" w:rsidRDefault="00C57C6C" w:rsidP="00C57C6C">
      <w:pPr>
        <w:pStyle w:val="AuthorInstructions"/>
      </w:pPr>
      <w:r w:rsidRPr="003651D9">
        <w:t>&lt;A template for Volume 4 is included in this document for completeness; however, National Extensions are typically developed after a profile has been published for Trial Implementation. If you are developing a new profile for Public Comment, it is recommended that this section be marked “Not Applicable”</w:t>
      </w:r>
      <w:proofErr w:type="gramStart"/>
      <w:r w:rsidRPr="003651D9">
        <w:t>.&gt;</w:t>
      </w:r>
      <w:proofErr w:type="gramEnd"/>
    </w:p>
    <w:p w14:paraId="541D9D2A" w14:textId="77777777" w:rsidR="00C57C6C" w:rsidRPr="003651D9" w:rsidRDefault="00C57C6C" w:rsidP="00C57C6C">
      <w:pPr>
        <w:pStyle w:val="AuthorInstructions"/>
      </w:pPr>
      <w:r w:rsidRPr="003651D9">
        <w:t>&lt;Avoid using this section if you can, this is “only if absolutely necessary”. Differences add cost to implementation and testing and can reduce interoperability. Review carefully to determine if the national use case truly requires a difference in the profile mechanisms rather than just differences in system configuration</w:t>
      </w:r>
      <w:proofErr w:type="gramStart"/>
      <w:r w:rsidRPr="003651D9">
        <w:t>.&gt;</w:t>
      </w:r>
      <w:proofErr w:type="gramEnd"/>
    </w:p>
    <w:p w14:paraId="0F2337C4" w14:textId="77777777" w:rsidR="00C57C6C" w:rsidRPr="003651D9" w:rsidRDefault="00C57C6C" w:rsidP="00C57C6C">
      <w:pPr>
        <w:pStyle w:val="AuthorInstructions"/>
        <w:rPr>
          <w:i w:val="0"/>
        </w:rPr>
      </w:pPr>
      <w:r w:rsidRPr="003651D9">
        <w:t xml:space="preserve">&lt; National Extensions can add requirements above and beyond IHE, but NOT relax requirements. This would prevent </w:t>
      </w:r>
      <w:proofErr w:type="spellStart"/>
      <w:r w:rsidRPr="003651D9">
        <w:t>Connectathon</w:t>
      </w:r>
      <w:proofErr w:type="spellEnd"/>
      <w:r w:rsidRPr="003651D9">
        <w:t xml:space="preserve"> results based on national testing being recognized elsewhere. For more information, see </w:t>
      </w:r>
      <w:hyperlink r:id="rId42" w:history="1">
        <w:r w:rsidRPr="003651D9">
          <w:rPr>
            <w:rStyle w:val="Collegamentoipertestuale"/>
            <w:i w:val="0"/>
            <w:iCs/>
          </w:rPr>
          <w:t>http://wiki.ihe.net/index.php?title=National_Extensions_Process</w:t>
        </w:r>
      </w:hyperlink>
      <w:proofErr w:type="gramStart"/>
      <w:r w:rsidRPr="003651D9">
        <w:rPr>
          <w:i w:val="0"/>
        </w:rPr>
        <w:t>.&gt;</w:t>
      </w:r>
      <w:proofErr w:type="gramEnd"/>
    </w:p>
    <w:p w14:paraId="551F1612" w14:textId="77777777" w:rsidR="00C57C6C" w:rsidRPr="003651D9" w:rsidRDefault="00C57C6C" w:rsidP="00C57C6C">
      <w:pPr>
        <w:pStyle w:val="AuthorInstructions"/>
      </w:pPr>
      <w:r w:rsidRPr="003651D9">
        <w:t>The format of this section is not strongly specified due to the varying nature of national extensions. For an example of National Extensions, see Radiology TF Volume 4</w:t>
      </w:r>
      <w:proofErr w:type="gramStart"/>
      <w:r w:rsidRPr="003651D9">
        <w:t>.&gt;</w:t>
      </w:r>
      <w:proofErr w:type="gramEnd"/>
    </w:p>
    <w:p w14:paraId="249E8F66" w14:textId="77777777" w:rsidR="00C57C6C" w:rsidRPr="003651D9" w:rsidRDefault="00C57C6C" w:rsidP="00C57C6C">
      <w:pPr>
        <w:pStyle w:val="AppendixHeading3"/>
        <w:numPr>
          <w:ilvl w:val="0"/>
          <w:numId w:val="0"/>
        </w:numPr>
        <w:rPr>
          <w:noProof w:val="0"/>
        </w:rPr>
      </w:pPr>
      <w:bookmarkStart w:id="2570" w:name="_Toc301176972"/>
      <w:bookmarkStart w:id="2571" w:name="_Toc345074740"/>
      <w:r w:rsidRPr="003651D9">
        <w:rPr>
          <w:noProof w:val="0"/>
        </w:rPr>
        <w:t>4.I.1 Comment Submission</w:t>
      </w:r>
      <w:bookmarkEnd w:id="2570"/>
      <w:bookmarkEnd w:id="2571"/>
    </w:p>
    <w:p w14:paraId="71F0143E" w14:textId="77777777" w:rsidR="00C57C6C" w:rsidRPr="003651D9" w:rsidRDefault="00C57C6C" w:rsidP="00C57C6C">
      <w:pPr>
        <w:pStyle w:val="Corpodeltesto"/>
      </w:pPr>
      <w:r w:rsidRPr="003651D9">
        <w:t>This national extension document was authored under the sponsorship and supervision of &lt;sponsor name&gt;, who welcome comments on this document and the IHE &lt;country&gt; initiative. Comments should be directed to:</w:t>
      </w:r>
    </w:p>
    <w:p w14:paraId="224586B6" w14:textId="77777777" w:rsidR="00C57C6C" w:rsidRPr="003651D9" w:rsidRDefault="00C57C6C" w:rsidP="00C57C6C">
      <w:pPr>
        <w:pStyle w:val="Corpodeltesto"/>
        <w:ind w:firstLine="720"/>
      </w:pPr>
      <w:r w:rsidRPr="003651D9">
        <w:t>&lt;Name, organization, title, email address&gt;</w:t>
      </w:r>
    </w:p>
    <w:p w14:paraId="604DB514" w14:textId="77777777" w:rsidR="00C57C6C" w:rsidRPr="003651D9" w:rsidRDefault="00C57C6C" w:rsidP="00C57C6C">
      <w:pPr>
        <w:pStyle w:val="AppendixHeading3"/>
        <w:numPr>
          <w:ilvl w:val="0"/>
          <w:numId w:val="0"/>
        </w:numPr>
        <w:rPr>
          <w:noProof w:val="0"/>
        </w:rPr>
      </w:pPr>
      <w:bookmarkStart w:id="2572" w:name="_Toc345074741"/>
      <w:r w:rsidRPr="003651D9">
        <w:rPr>
          <w:noProof w:val="0"/>
        </w:rPr>
        <w:t>4.I.2 &lt;Profile Name&gt; &lt;(Profile Acronym)&gt;</w:t>
      </w:r>
      <w:bookmarkEnd w:id="2572"/>
      <w:r w:rsidRPr="003651D9">
        <w:rPr>
          <w:noProof w:val="0"/>
        </w:rPr>
        <w:t xml:space="preserve"> </w:t>
      </w:r>
    </w:p>
    <w:p w14:paraId="2028AC9D" w14:textId="77777777" w:rsidR="00C57C6C" w:rsidRPr="003651D9" w:rsidRDefault="00C57C6C" w:rsidP="00C57C6C">
      <w:pPr>
        <w:pStyle w:val="AuthorInstructions"/>
      </w:pPr>
      <w:r w:rsidRPr="003651D9">
        <w:t>&lt;Add info or tables&gt;</w:t>
      </w:r>
    </w:p>
    <w:p w14:paraId="5372CF89" w14:textId="77777777" w:rsidR="00C57C6C" w:rsidRPr="003651D9" w:rsidRDefault="00C57C6C" w:rsidP="00C57C6C">
      <w:pPr>
        <w:pStyle w:val="Titolo4"/>
        <w:numPr>
          <w:ilvl w:val="0"/>
          <w:numId w:val="0"/>
        </w:numPr>
        <w:rPr>
          <w:noProof w:val="0"/>
        </w:rPr>
      </w:pPr>
      <w:bookmarkStart w:id="2573" w:name="_Toc345074742"/>
      <w:r w:rsidRPr="003651D9">
        <w:rPr>
          <w:noProof w:val="0"/>
        </w:rPr>
        <w:t>4.I.2.1&lt;Profile Acronym&gt; &lt;Type of Change&gt;</w:t>
      </w:r>
      <w:bookmarkEnd w:id="2573"/>
    </w:p>
    <w:p w14:paraId="7690A610" w14:textId="77777777" w:rsidR="00C57C6C" w:rsidRPr="003651D9" w:rsidRDefault="00C57C6C" w:rsidP="00C57C6C">
      <w:pPr>
        <w:pStyle w:val="AuthorInstructions"/>
      </w:pPr>
      <w:r w:rsidRPr="003651D9">
        <w:t>&lt;Add info or tables&gt;</w:t>
      </w:r>
    </w:p>
    <w:p w14:paraId="263FB836" w14:textId="77777777" w:rsidR="00C57C6C" w:rsidRPr="003651D9" w:rsidRDefault="00C57C6C" w:rsidP="00C57C6C">
      <w:pPr>
        <w:pStyle w:val="Titolo4"/>
        <w:numPr>
          <w:ilvl w:val="0"/>
          <w:numId w:val="0"/>
        </w:numPr>
        <w:rPr>
          <w:noProof w:val="0"/>
        </w:rPr>
      </w:pPr>
      <w:bookmarkStart w:id="2574" w:name="_Toc345074743"/>
      <w:r w:rsidRPr="003651D9">
        <w:rPr>
          <w:noProof w:val="0"/>
        </w:rPr>
        <w:t>4.I.2.2&lt;Profile Acronym&gt; &lt;Type of Change&gt;</w:t>
      </w:r>
      <w:bookmarkEnd w:id="2574"/>
    </w:p>
    <w:p w14:paraId="758AC7F4" w14:textId="77777777" w:rsidR="00C57C6C" w:rsidRPr="003651D9" w:rsidRDefault="00C57C6C" w:rsidP="00C57C6C">
      <w:pPr>
        <w:pStyle w:val="AuthorInstructions"/>
      </w:pPr>
      <w:r w:rsidRPr="003651D9">
        <w:t>&lt;Add info or tables&gt;</w:t>
      </w:r>
    </w:p>
    <w:p w14:paraId="6825E1C3" w14:textId="77777777" w:rsidR="00C57C6C" w:rsidRPr="003651D9" w:rsidRDefault="00C57C6C" w:rsidP="00C57C6C">
      <w:pPr>
        <w:pStyle w:val="Titolo1"/>
        <w:numPr>
          <w:ilvl w:val="0"/>
          <w:numId w:val="0"/>
        </w:numPr>
        <w:rPr>
          <w:noProof w:val="0"/>
        </w:rPr>
      </w:pPr>
      <w:bookmarkStart w:id="2575" w:name="_Toc345074744"/>
      <w:r w:rsidRPr="003651D9">
        <w:rPr>
          <w:noProof w:val="0"/>
        </w:rPr>
        <w:lastRenderedPageBreak/>
        <w:t>4.I+1.1 National Extensions for &lt;Country Name or IHE Organization&gt;</w:t>
      </w:r>
      <w:bookmarkEnd w:id="2575"/>
    </w:p>
    <w:p w14:paraId="1052D514" w14:textId="77777777" w:rsidR="00C57C6C" w:rsidRPr="003651D9" w:rsidRDefault="00C57C6C" w:rsidP="00C57C6C">
      <w:pPr>
        <w:pStyle w:val="Corpodeltesto"/>
        <w:rPr>
          <w:i/>
        </w:rPr>
      </w:pPr>
      <w:r w:rsidRPr="003651D9">
        <w:rPr>
          <w:i/>
        </w:rPr>
        <w:t>&lt;Repeat (and increment) the section above as needed for additional National Extensions&gt;</w:t>
      </w: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3"/>
      <w:footerReference w:type="even" r:id="rId44"/>
      <w:footerReference w:type="default" r:id="rId45"/>
      <w:footerReference w:type="first" r:id="rId46"/>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Elena Vio" w:date="2016-03-14T18:30:00Z" w:initials="EV">
    <w:p w14:paraId="7E376920" w14:textId="37B48A6A" w:rsidR="00114D5E" w:rsidRDefault="00114D5E">
      <w:pPr>
        <w:pStyle w:val="Testocommento"/>
      </w:pPr>
      <w:r>
        <w:rPr>
          <w:rStyle w:val="Rimandocommento"/>
        </w:rPr>
        <w:annotationRef/>
      </w:r>
      <w:r>
        <w:t>To be updated</w:t>
      </w:r>
    </w:p>
  </w:comment>
  <w:comment w:id="262" w:author="Jones, Emma" w:date="2016-04-24T18:42:00Z" w:initials="JE">
    <w:p w14:paraId="62252754" w14:textId="77777777" w:rsidR="00114D5E" w:rsidRDefault="00114D5E" w:rsidP="002211F7">
      <w:pPr>
        <w:pStyle w:val="Testocommento"/>
      </w:pPr>
      <w:r>
        <w:rPr>
          <w:rStyle w:val="Rimandocommento"/>
        </w:rPr>
        <w:annotationRef/>
      </w:r>
      <w:r>
        <w:t>Not clear</w:t>
      </w:r>
    </w:p>
  </w:comment>
  <w:comment w:id="280" w:author="Jones, Emma" w:date="2016-04-24T18:43:00Z" w:initials="JE">
    <w:p w14:paraId="2920B297" w14:textId="77777777" w:rsidR="00114D5E" w:rsidRDefault="00114D5E" w:rsidP="002211F7">
      <w:pPr>
        <w:pStyle w:val="Testocommento"/>
      </w:pPr>
      <w:r>
        <w:rPr>
          <w:rStyle w:val="Rimandocommento"/>
        </w:rPr>
        <w:annotationRef/>
      </w:r>
      <w:r>
        <w:t>Suggest omitting this sentence</w:t>
      </w:r>
    </w:p>
  </w:comment>
  <w:comment w:id="524" w:author="Arsenal" w:date="2016-03-14T18:30:00Z" w:initials="A">
    <w:p w14:paraId="178848B1" w14:textId="77777777" w:rsidR="00114D5E" w:rsidRDefault="00114D5E" w:rsidP="00797A96">
      <w:pPr>
        <w:pStyle w:val="Testocommento"/>
      </w:pPr>
      <w:r>
        <w:rPr>
          <w:rStyle w:val="Rimandocommento"/>
        </w:rPr>
        <w:annotationRef/>
      </w:r>
      <w:proofErr w:type="gramStart"/>
      <w:r>
        <w:t>to</w:t>
      </w:r>
      <w:proofErr w:type="gramEnd"/>
      <w:r>
        <w:t xml:space="preserve"> be defined</w:t>
      </w:r>
    </w:p>
  </w:comment>
  <w:comment w:id="544" w:author="Elena Vio" w:date="2016-04-21T13:02:00Z" w:initials="EV">
    <w:p w14:paraId="03C2B1B2" w14:textId="0E6051CF" w:rsidR="00114D5E" w:rsidRDefault="00114D5E">
      <w:pPr>
        <w:pStyle w:val="Testocommento"/>
      </w:pPr>
      <w:r>
        <w:rPr>
          <w:rStyle w:val="Rimandocommento"/>
        </w:rPr>
        <w:annotationRef/>
      </w:r>
      <w:r>
        <w:t>Can I consider “</w:t>
      </w:r>
      <w:proofErr w:type="spellStart"/>
      <w:r>
        <w:t>expirationTime</w:t>
      </w:r>
      <w:proofErr w:type="spellEnd"/>
      <w:r>
        <w:t xml:space="preserve">” the time by which the HT needs to be completed? </w:t>
      </w:r>
      <w:proofErr w:type="gramStart"/>
      <w:r>
        <w:t>or</w:t>
      </w:r>
      <w:proofErr w:type="gramEnd"/>
      <w:r>
        <w:t xml:space="preserve"> “</w:t>
      </w:r>
      <w:proofErr w:type="spellStart"/>
      <w:r>
        <w:t>expirationTime</w:t>
      </w:r>
      <w:proofErr w:type="spellEnd"/>
      <w:r>
        <w:t>” regards to the task is completed…</w:t>
      </w:r>
    </w:p>
  </w:comment>
  <w:comment w:id="550" w:author="Elena Vio" w:date="2016-04-21T13:10:00Z" w:initials="EV">
    <w:p w14:paraId="1530E0D2" w14:textId="4AFE9846" w:rsidR="00114D5E" w:rsidRDefault="00114D5E">
      <w:pPr>
        <w:pStyle w:val="Testocommento"/>
      </w:pPr>
      <w:r>
        <w:rPr>
          <w:rStyle w:val="Rimandocommento"/>
        </w:rPr>
        <w:annotationRef/>
      </w:r>
      <w:r>
        <w:t>Who have to accept or reject, or all HT Manager?</w:t>
      </w:r>
    </w:p>
  </w:comment>
  <w:comment w:id="556" w:author="Elena Vio" w:date="2016-03-14T18:30:00Z" w:initials="EV">
    <w:p w14:paraId="10BFF2DA" w14:textId="528E00C0" w:rsidR="00114D5E" w:rsidRDefault="00114D5E">
      <w:pPr>
        <w:pStyle w:val="Testocommento"/>
      </w:pPr>
      <w:r>
        <w:rPr>
          <w:rStyle w:val="Rimandocommento"/>
        </w:rPr>
        <w:annotationRef/>
      </w:r>
      <w:proofErr w:type="gramStart"/>
      <w:r>
        <w:t>to</w:t>
      </w:r>
      <w:proofErr w:type="gramEnd"/>
      <w:r>
        <w:t xml:space="preserve"> be verified</w:t>
      </w:r>
    </w:p>
  </w:comment>
  <w:comment w:id="561" w:author="Arsenal" w:date="2016-04-10T11:00:00Z" w:initials="A">
    <w:p w14:paraId="2D5F503F" w14:textId="77777777" w:rsidR="00114D5E" w:rsidRDefault="00114D5E" w:rsidP="00D213DE">
      <w:pPr>
        <w:pStyle w:val="Testocommento"/>
      </w:pPr>
      <w:r>
        <w:rPr>
          <w:rStyle w:val="Rimandocommento"/>
        </w:rPr>
        <w:annotationRef/>
      </w:r>
      <w:proofErr w:type="gramStart"/>
      <w:r>
        <w:t>fix</w:t>
      </w:r>
      <w:proofErr w:type="gramEnd"/>
      <w:r>
        <w:t xml:space="preserve"> this</w:t>
      </w:r>
    </w:p>
  </w:comment>
  <w:comment w:id="669" w:author="Elena Vio" w:date="2016-04-16T10:09:00Z" w:initials="EV">
    <w:p w14:paraId="45A72697" w14:textId="7B3207F7" w:rsidR="00114D5E" w:rsidRDefault="00114D5E">
      <w:pPr>
        <w:pStyle w:val="Testocommento"/>
      </w:pPr>
      <w:r>
        <w:rPr>
          <w:rStyle w:val="Rimandocommento"/>
        </w:rPr>
        <w:annotationRef/>
      </w:r>
      <w:r>
        <w:t>??? Mauro: condition type</w:t>
      </w:r>
    </w:p>
  </w:comment>
  <w:comment w:id="708" w:author="Elena Vio" w:date="2016-04-15T11:00:00Z" w:initials="EV">
    <w:p w14:paraId="2D8C1333" w14:textId="77777777" w:rsidR="00114D5E" w:rsidRDefault="00114D5E" w:rsidP="00325406">
      <w:pPr>
        <w:pStyle w:val="Testocommento"/>
      </w:pPr>
      <w:r>
        <w:rPr>
          <w:rStyle w:val="Rimandocommento"/>
        </w:rPr>
        <w:annotationRef/>
      </w:r>
      <w:proofErr w:type="gramStart"/>
      <w:r>
        <w:t>to</w:t>
      </w:r>
      <w:proofErr w:type="gramEnd"/>
      <w:r>
        <w:t xml:space="preserve"> be verified</w:t>
      </w:r>
    </w:p>
  </w:comment>
  <w:comment w:id="799" w:author="Elena Vio" w:date="2016-04-16T15:09:00Z" w:initials="EV">
    <w:p w14:paraId="15F3D62B" w14:textId="4E15FE6D" w:rsidR="00114D5E" w:rsidRDefault="00114D5E">
      <w:pPr>
        <w:pStyle w:val="Testocommento"/>
      </w:pPr>
      <w:r>
        <w:rPr>
          <w:rStyle w:val="Rimandocommento"/>
        </w:rPr>
        <w:annotationRef/>
      </w:r>
      <w:proofErr w:type="gramStart"/>
      <w:r>
        <w:t>or</w:t>
      </w:r>
      <w:proofErr w:type="gramEnd"/>
      <w:r>
        <w:t xml:space="preserve"> do you suggest use “</w:t>
      </w:r>
      <w:proofErr w:type="spellStart"/>
      <w:r w:rsidRPr="0006646C">
        <w:rPr>
          <w:rFonts w:ascii="Courier" w:hAnsi="Courier"/>
          <w:b/>
        </w:rPr>
        <w:t>taskData</w:t>
      </w:r>
      <w:proofErr w:type="spellEnd"/>
      <w:r w:rsidRPr="0006646C">
        <w:rPr>
          <w:rFonts w:ascii="Courier" w:hAnsi="Courier"/>
          <w:b/>
        </w:rPr>
        <w:t>/comments</w:t>
      </w:r>
      <w:r>
        <w:t>”?</w:t>
      </w:r>
    </w:p>
  </w:comment>
  <w:comment w:id="802" w:author="Elena Vio" w:date="2016-04-15T12:07:00Z" w:initials="EV">
    <w:p w14:paraId="6AA5D25C" w14:textId="77777777" w:rsidR="00114D5E" w:rsidRDefault="00114D5E" w:rsidP="00F5323B">
      <w:pPr>
        <w:pStyle w:val="Testocommento"/>
      </w:pPr>
      <w:r>
        <w:rPr>
          <w:rStyle w:val="Rimandocommento"/>
        </w:rPr>
        <w:annotationRef/>
      </w:r>
      <w:proofErr w:type="gramStart"/>
      <w:r>
        <w:t>to</w:t>
      </w:r>
      <w:proofErr w:type="gramEnd"/>
      <w:r>
        <w:t xml:space="preserve"> be verified</w:t>
      </w:r>
    </w:p>
  </w:comment>
  <w:comment w:id="939" w:author="Elena Vio" w:date="2016-04-15T16:03:00Z" w:initials="EV">
    <w:p w14:paraId="6FB3F1B4" w14:textId="77777777" w:rsidR="00114D5E" w:rsidRDefault="00114D5E" w:rsidP="00F07FA7">
      <w:pPr>
        <w:pStyle w:val="Testocommento"/>
      </w:pPr>
      <w:r>
        <w:rPr>
          <w:rStyle w:val="Rimandocommento"/>
        </w:rPr>
        <w:annotationRef/>
      </w:r>
      <w:proofErr w:type="gramStart"/>
      <w:r>
        <w:t>to</w:t>
      </w:r>
      <w:proofErr w:type="gramEnd"/>
      <w:r>
        <w:t xml:space="preserve"> be verified</w:t>
      </w:r>
    </w:p>
  </w:comment>
  <w:comment w:id="1152" w:author="Elena Vio" w:date="2016-04-16T11:35:00Z" w:initials="EV">
    <w:p w14:paraId="494A418F" w14:textId="77777777" w:rsidR="00114D5E" w:rsidRDefault="00114D5E" w:rsidP="00CA2472">
      <w:pPr>
        <w:pStyle w:val="Testocommento"/>
      </w:pPr>
      <w:r>
        <w:rPr>
          <w:rStyle w:val="Rimandocommento"/>
        </w:rPr>
        <w:annotationRef/>
      </w:r>
      <w:proofErr w:type="gramStart"/>
      <w:r>
        <w:t>to</w:t>
      </w:r>
      <w:proofErr w:type="gramEnd"/>
      <w:r>
        <w:t xml:space="preserve"> be verified</w:t>
      </w:r>
    </w:p>
  </w:comment>
  <w:comment w:id="1209" w:author="Elena Vio" w:date="2016-04-16T13:11:00Z" w:initials="EV">
    <w:p w14:paraId="5CF63FAF" w14:textId="7E3B1BC2" w:rsidR="00114D5E" w:rsidRDefault="00114D5E">
      <w:pPr>
        <w:pStyle w:val="Testocommento"/>
      </w:pPr>
      <w:ins w:id="1211" w:author="Elena Vio" w:date="2016-04-16T13:11:00Z">
        <w:r>
          <w:rPr>
            <w:rStyle w:val="Rimandocommento"/>
          </w:rPr>
          <w:annotationRef/>
        </w:r>
      </w:ins>
      <w:r>
        <w:t>Similar Y3</w:t>
      </w:r>
    </w:p>
  </w:comment>
  <w:comment w:id="1388" w:author="Elena Vio" w:date="2016-04-16T12:34:00Z" w:initials="EV">
    <w:p w14:paraId="3672D37E" w14:textId="77777777" w:rsidR="00114D5E" w:rsidRDefault="00114D5E" w:rsidP="0092087E">
      <w:pPr>
        <w:pStyle w:val="Testocommento"/>
      </w:pPr>
      <w:r>
        <w:rPr>
          <w:rStyle w:val="Rimandocommento"/>
        </w:rPr>
        <w:annotationRef/>
      </w:r>
      <w:proofErr w:type="gramStart"/>
      <w:r>
        <w:t>to</w:t>
      </w:r>
      <w:proofErr w:type="gramEnd"/>
      <w:r>
        <w:t xml:space="preserve"> be verified</w:t>
      </w:r>
    </w:p>
  </w:comment>
  <w:comment w:id="1439" w:author="Elena Vio" w:date="2016-04-16T13:18:00Z" w:initials="EV">
    <w:p w14:paraId="00D88787" w14:textId="266A4DC2" w:rsidR="00114D5E" w:rsidRDefault="00114D5E">
      <w:pPr>
        <w:pStyle w:val="Testocommento"/>
      </w:pPr>
      <w:ins w:id="1444" w:author="Elena Vio" w:date="2016-04-16T13:18:00Z">
        <w:r>
          <w:rPr>
            <w:rStyle w:val="Rimandocommento"/>
          </w:rPr>
          <w:annotationRef/>
        </w:r>
      </w:ins>
      <w:proofErr w:type="gramStart"/>
      <w:r>
        <w:t>similar</w:t>
      </w:r>
      <w:proofErr w:type="gramEnd"/>
      <w:r>
        <w:t xml:space="preserve"> Y6</w:t>
      </w:r>
    </w:p>
  </w:comment>
  <w:comment w:id="1663" w:author="Elena Vio" w:date="2016-04-16T13:12:00Z" w:initials="EV">
    <w:p w14:paraId="7D31BA1D" w14:textId="77777777" w:rsidR="00114D5E" w:rsidRDefault="00114D5E" w:rsidP="002956C1">
      <w:pPr>
        <w:pStyle w:val="Testocommento"/>
      </w:pPr>
      <w:r>
        <w:rPr>
          <w:rStyle w:val="Rimandocommento"/>
        </w:rPr>
        <w:annotationRef/>
      </w:r>
      <w:proofErr w:type="gramStart"/>
      <w:r>
        <w:t>to</w:t>
      </w:r>
      <w:proofErr w:type="gramEnd"/>
      <w:r>
        <w:t xml:space="preserve"> be verified</w:t>
      </w:r>
    </w:p>
  </w:comment>
  <w:comment w:id="1719" w:author="Elena Vio" w:date="2016-04-16T13:48:00Z" w:initials="EV">
    <w:p w14:paraId="705610D6" w14:textId="0E4194A3" w:rsidR="00114D5E" w:rsidRDefault="00114D5E">
      <w:pPr>
        <w:pStyle w:val="Testocommento"/>
      </w:pPr>
      <w:ins w:id="1721" w:author="Elena Vio" w:date="2016-04-16T13:48:00Z">
        <w:r>
          <w:rPr>
            <w:rStyle w:val="Rimandocommento"/>
          </w:rPr>
          <w:annotationRef/>
        </w:r>
      </w:ins>
      <w:r>
        <w:t>Similar to Y5</w:t>
      </w:r>
    </w:p>
  </w:comment>
  <w:comment w:id="1825" w:author="Elena Vio" w:date="2016-04-16T13:35:00Z" w:initials="EV">
    <w:p w14:paraId="3899C6D7" w14:textId="77777777" w:rsidR="00114D5E" w:rsidRDefault="00114D5E" w:rsidP="005C3B17">
      <w:pPr>
        <w:pStyle w:val="Testocommento"/>
      </w:pPr>
      <w:r>
        <w:rPr>
          <w:rStyle w:val="Rimandocommento"/>
        </w:rPr>
        <w:annotationRef/>
      </w:r>
      <w:r>
        <w:t>Others?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376920" w15:done="0"/>
  <w15:commentEx w15:paraId="5A551278" w15:done="0"/>
  <w15:commentEx w15:paraId="14F7B26E" w15:done="0"/>
  <w15:commentEx w15:paraId="3EE10DD7" w15:done="0"/>
  <w15:commentEx w15:paraId="63ED2E8E" w15:done="0"/>
  <w15:commentEx w15:paraId="03765EE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2CC70" w14:textId="77777777" w:rsidR="00114D5E" w:rsidRDefault="00114D5E">
      <w:r>
        <w:separator/>
      </w:r>
    </w:p>
  </w:endnote>
  <w:endnote w:type="continuationSeparator" w:id="0">
    <w:p w14:paraId="75AECC3F" w14:textId="77777777" w:rsidR="00114D5E" w:rsidRDefault="00114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charset w:val="00"/>
    <w:family w:val="auto"/>
    <w:pitch w:val="default"/>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114D5E" w:rsidRDefault="00114D5E">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114D5E" w:rsidRDefault="00114D5E">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114D5E" w:rsidRDefault="00114D5E">
    <w:pPr>
      <w:pStyle w:val="Pidipagina"/>
      <w:ind w:right="360"/>
    </w:pPr>
    <w:r>
      <w:t>__________________________________________________________________________</w:t>
    </w:r>
  </w:p>
  <w:p w14:paraId="15C25E1E" w14:textId="77777777" w:rsidR="00114D5E" w:rsidRDefault="00114D5E" w:rsidP="00597DB2">
    <w:pPr>
      <w:pStyle w:val="Pidipagina"/>
      <w:ind w:right="360"/>
      <w:rPr>
        <w:sz w:val="20"/>
      </w:rPr>
    </w:pPr>
    <w:bookmarkStart w:id="2576" w:name="_Toc473170355"/>
    <w:r>
      <w:rPr>
        <w:sz w:val="20"/>
      </w:rPr>
      <w:t xml:space="preserve">Rev. </w:t>
    </w:r>
    <w:proofErr w:type="spellStart"/>
    <w:r>
      <w:rPr>
        <w:sz w:val="20"/>
      </w:rPr>
      <w:t>x.x</w:t>
    </w:r>
    <w:proofErr w:type="spellEnd"/>
    <w:r>
      <w:rPr>
        <w:sz w:val="20"/>
      </w:rPr>
      <w:t xml:space="preserve">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BF4F6C">
      <w:rPr>
        <w:rStyle w:val="Numeropagina"/>
        <w:noProof/>
        <w:sz w:val="20"/>
      </w:rPr>
      <w:t>2</w:t>
    </w:r>
    <w:r w:rsidRPr="00597DB2">
      <w:rPr>
        <w:rStyle w:val="Numeropagina"/>
        <w:sz w:val="20"/>
      </w:rPr>
      <w:fldChar w:fldCharType="end"/>
    </w:r>
    <w:r>
      <w:rPr>
        <w:sz w:val="20"/>
      </w:rPr>
      <w:tab/>
      <w:t xml:space="preserve">                       Copyright © 20xx: IHE International, Inc.</w:t>
    </w:r>
    <w:bookmarkEnd w:id="2576"/>
  </w:p>
  <w:p w14:paraId="5CA156CD" w14:textId="77777777" w:rsidR="00114D5E" w:rsidRDefault="00114D5E"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114D5E" w:rsidRDefault="00114D5E">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BCE3F1" w14:textId="77777777" w:rsidR="00114D5E" w:rsidRDefault="00114D5E">
      <w:r>
        <w:separator/>
      </w:r>
    </w:p>
  </w:footnote>
  <w:footnote w:type="continuationSeparator" w:id="0">
    <w:p w14:paraId="542D12BE" w14:textId="77777777" w:rsidR="00114D5E" w:rsidRDefault="00114D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114D5E" w:rsidRPr="006C4FA0" w:rsidRDefault="00114D5E"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114D5E" w:rsidRDefault="00114D5E">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102574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8">
    <w:nsid w:val="0BBA213C"/>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11B632A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1C0E033B"/>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1CFF1D96"/>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6">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261370B4"/>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29112AE8"/>
    <w:multiLevelType w:val="hybridMultilevel"/>
    <w:tmpl w:val="91EC6F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0">
    <w:nsid w:val="2B550670"/>
    <w:multiLevelType w:val="hybridMultilevel"/>
    <w:tmpl w:val="CB201F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AD649C"/>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40BC3A55"/>
    <w:multiLevelType w:val="multilevel"/>
    <w:tmpl w:val="7B943E18"/>
    <w:numStyleLink w:val="Constraints"/>
  </w:abstractNum>
  <w:abstractNum w:abstractNumId="41">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2">
    <w:nsid w:val="4B025E5F"/>
    <w:multiLevelType w:val="multilevel"/>
    <w:tmpl w:val="7B943E18"/>
    <w:numStyleLink w:val="Constraints"/>
  </w:abstractNum>
  <w:abstractNum w:abstractNumId="43">
    <w:nsid w:val="4E54318A"/>
    <w:multiLevelType w:val="hybridMultilevel"/>
    <w:tmpl w:val="91420C04"/>
    <w:lvl w:ilvl="0" w:tplc="0410000F">
      <w:start w:val="1"/>
      <w:numFmt w:val="decimal"/>
      <w:lvlText w:val="%1."/>
      <w:lvlJc w:val="left"/>
      <w:pPr>
        <w:ind w:left="787" w:hanging="360"/>
      </w:p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44">
    <w:nsid w:val="4F9371C3"/>
    <w:multiLevelType w:val="hybridMultilevel"/>
    <w:tmpl w:val="4CE085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5">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6">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5348266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2">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E96608"/>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nsid w:val="5B9E13EB"/>
    <w:multiLevelType w:val="hybridMultilevel"/>
    <w:tmpl w:val="AE44D5D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5">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7">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9">
    <w:nsid w:val="624F42A0"/>
    <w:multiLevelType w:val="hybridMultilevel"/>
    <w:tmpl w:val="55AE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61">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8BC50E0"/>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nsid w:val="696763A8"/>
    <w:multiLevelType w:val="hybridMultilevel"/>
    <w:tmpl w:val="D0FAC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7">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1">
    <w:nsid w:val="7D4E5A0F"/>
    <w:multiLevelType w:val="hybridMultilevel"/>
    <w:tmpl w:val="5FFA71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2"/>
  </w:num>
  <w:num w:numId="12">
    <w:abstractNumId w:val="70"/>
  </w:num>
  <w:num w:numId="13">
    <w:abstractNumId w:val="42"/>
  </w:num>
  <w:num w:numId="14">
    <w:abstractNumId w:val="40"/>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34"/>
  </w:num>
  <w:num w:numId="16">
    <w:abstractNumId w:val="45"/>
  </w:num>
  <w:num w:numId="17">
    <w:abstractNumId w:val="56"/>
  </w:num>
  <w:num w:numId="18">
    <w:abstractNumId w:val="58"/>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32"/>
  </w:num>
  <w:num w:numId="22">
    <w:abstractNumId w:val="41"/>
  </w:num>
  <w:num w:numId="23">
    <w:abstractNumId w:val="10"/>
  </w:num>
  <w:num w:numId="24">
    <w:abstractNumId w:val="36"/>
  </w:num>
  <w:num w:numId="25">
    <w:abstractNumId w:val="62"/>
  </w:num>
  <w:num w:numId="26">
    <w:abstractNumId w:val="68"/>
  </w:num>
  <w:num w:numId="27">
    <w:abstractNumId w:val="23"/>
  </w:num>
  <w:num w:numId="28">
    <w:abstractNumId w:val="67"/>
  </w:num>
  <w:num w:numId="29">
    <w:abstractNumId w:val="16"/>
  </w:num>
  <w:num w:numId="30">
    <w:abstractNumId w:val="51"/>
  </w:num>
  <w:num w:numId="31">
    <w:abstractNumId w:val="5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0"/>
  </w:num>
  <w:num w:numId="33">
    <w:abstractNumId w:val="13"/>
  </w:num>
  <w:num w:numId="34">
    <w:abstractNumId w:val="46"/>
  </w:num>
  <w:num w:numId="35">
    <w:abstractNumId w:val="55"/>
  </w:num>
  <w:num w:numId="36">
    <w:abstractNumId w:val="39"/>
  </w:num>
  <w:num w:numId="37">
    <w:abstractNumId w:val="65"/>
  </w:num>
  <w:num w:numId="38">
    <w:abstractNumId w:val="57"/>
  </w:num>
  <w:num w:numId="39">
    <w:abstractNumId w:val="25"/>
  </w:num>
  <w:num w:numId="40">
    <w:abstractNumId w:val="15"/>
  </w:num>
  <w:num w:numId="41">
    <w:abstractNumId w:val="66"/>
  </w:num>
  <w:num w:numId="42">
    <w:abstractNumId w:val="17"/>
  </w:num>
  <w:num w:numId="43">
    <w:abstractNumId w:val="21"/>
  </w:num>
  <w:num w:numId="44">
    <w:abstractNumId w:val="61"/>
  </w:num>
  <w:num w:numId="45">
    <w:abstractNumId w:val="26"/>
  </w:num>
  <w:num w:numId="46">
    <w:abstractNumId w:val="48"/>
  </w:num>
  <w:num w:numId="47">
    <w:abstractNumId w:val="60"/>
  </w:num>
  <w:num w:numId="48">
    <w:abstractNumId w:val="37"/>
  </w:num>
  <w:num w:numId="49">
    <w:abstractNumId w:val="38"/>
  </w:num>
  <w:num w:numId="50">
    <w:abstractNumId w:val="69"/>
  </w:num>
  <w:num w:numId="51">
    <w:abstractNumId w:val="14"/>
  </w:num>
  <w:num w:numId="52">
    <w:abstractNumId w:val="52"/>
  </w:num>
  <w:num w:numId="53">
    <w:abstractNumId w:val="33"/>
  </w:num>
  <w:num w:numId="54">
    <w:abstractNumId w:val="27"/>
  </w:num>
  <w:num w:numId="55">
    <w:abstractNumId w:val="19"/>
  </w:num>
  <w:num w:numId="56">
    <w:abstractNumId w:val="47"/>
  </w:num>
  <w:num w:numId="57">
    <w:abstractNumId w:val="53"/>
  </w:num>
  <w:num w:numId="58">
    <w:abstractNumId w:val="54"/>
  </w:num>
  <w:num w:numId="59">
    <w:abstractNumId w:val="44"/>
  </w:num>
  <w:num w:numId="60">
    <w:abstractNumId w:val="63"/>
  </w:num>
  <w:num w:numId="61">
    <w:abstractNumId w:val="24"/>
  </w:num>
  <w:num w:numId="62">
    <w:abstractNumId w:val="11"/>
  </w:num>
  <w:num w:numId="63">
    <w:abstractNumId w:val="29"/>
  </w:num>
  <w:num w:numId="64">
    <w:abstractNumId w:val="43"/>
  </w:num>
  <w:num w:numId="65">
    <w:abstractNumId w:val="30"/>
  </w:num>
  <w:num w:numId="66">
    <w:abstractNumId w:val="59"/>
  </w:num>
  <w:num w:numId="67">
    <w:abstractNumId w:val="35"/>
  </w:num>
  <w:num w:numId="68">
    <w:abstractNumId w:val="64"/>
  </w:num>
  <w:num w:numId="69">
    <w:abstractNumId w:val="28"/>
  </w:num>
  <w:num w:numId="70">
    <w:abstractNumId w:val="18"/>
  </w:num>
  <w:num w:numId="71">
    <w:abstractNumId w:val="49"/>
  </w:num>
  <w:num w:numId="72">
    <w:abstractNumId w:val="20"/>
  </w:num>
  <w:num w:numId="73">
    <w:abstractNumId w:val="71"/>
  </w:num>
  <w:num w:numId="74">
    <w:abstractNumId w:val="22"/>
  </w:num>
  <w:numIdMacAtCleanup w:val="7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108DE"/>
    <w:rsid w:val="00010C3A"/>
    <w:rsid w:val="000125FF"/>
    <w:rsid w:val="00012CBF"/>
    <w:rsid w:val="00012F93"/>
    <w:rsid w:val="00013B72"/>
    <w:rsid w:val="000141AC"/>
    <w:rsid w:val="0001499A"/>
    <w:rsid w:val="000150C3"/>
    <w:rsid w:val="000152F3"/>
    <w:rsid w:val="000162F2"/>
    <w:rsid w:val="00020B8C"/>
    <w:rsid w:val="000214F6"/>
    <w:rsid w:val="00021E30"/>
    <w:rsid w:val="000229C9"/>
    <w:rsid w:val="00024BCD"/>
    <w:rsid w:val="000268F8"/>
    <w:rsid w:val="00027729"/>
    <w:rsid w:val="000278E4"/>
    <w:rsid w:val="00031A1C"/>
    <w:rsid w:val="00031E6D"/>
    <w:rsid w:val="00034E54"/>
    <w:rsid w:val="000356BF"/>
    <w:rsid w:val="00035DCA"/>
    <w:rsid w:val="00036042"/>
    <w:rsid w:val="00036347"/>
    <w:rsid w:val="000375FA"/>
    <w:rsid w:val="00040030"/>
    <w:rsid w:val="00040E61"/>
    <w:rsid w:val="0004144C"/>
    <w:rsid w:val="00043DB3"/>
    <w:rsid w:val="00044C40"/>
    <w:rsid w:val="000464EE"/>
    <w:rsid w:val="000470A5"/>
    <w:rsid w:val="000514E1"/>
    <w:rsid w:val="00051560"/>
    <w:rsid w:val="00051594"/>
    <w:rsid w:val="00051AE4"/>
    <w:rsid w:val="00052419"/>
    <w:rsid w:val="000554D2"/>
    <w:rsid w:val="0005577A"/>
    <w:rsid w:val="00055B75"/>
    <w:rsid w:val="000566E9"/>
    <w:rsid w:val="00057DB6"/>
    <w:rsid w:val="00061844"/>
    <w:rsid w:val="000622EE"/>
    <w:rsid w:val="00064144"/>
    <w:rsid w:val="00064346"/>
    <w:rsid w:val="00065154"/>
    <w:rsid w:val="000651FD"/>
    <w:rsid w:val="0006702D"/>
    <w:rsid w:val="000676D4"/>
    <w:rsid w:val="0007016E"/>
    <w:rsid w:val="000704DD"/>
    <w:rsid w:val="00070847"/>
    <w:rsid w:val="00071054"/>
    <w:rsid w:val="00071815"/>
    <w:rsid w:val="000718DA"/>
    <w:rsid w:val="00072262"/>
    <w:rsid w:val="00072892"/>
    <w:rsid w:val="0007394F"/>
    <w:rsid w:val="00073BA5"/>
    <w:rsid w:val="00075042"/>
    <w:rsid w:val="000752E1"/>
    <w:rsid w:val="00075772"/>
    <w:rsid w:val="00076C3F"/>
    <w:rsid w:val="000772CA"/>
    <w:rsid w:val="00077324"/>
    <w:rsid w:val="000775F5"/>
    <w:rsid w:val="00077EA0"/>
    <w:rsid w:val="000807AC"/>
    <w:rsid w:val="00081354"/>
    <w:rsid w:val="00082F2B"/>
    <w:rsid w:val="00083BD0"/>
    <w:rsid w:val="000863DC"/>
    <w:rsid w:val="00087187"/>
    <w:rsid w:val="0008754F"/>
    <w:rsid w:val="00087878"/>
    <w:rsid w:val="000924F8"/>
    <w:rsid w:val="00092802"/>
    <w:rsid w:val="000936BC"/>
    <w:rsid w:val="00094061"/>
    <w:rsid w:val="00094A5A"/>
    <w:rsid w:val="00095881"/>
    <w:rsid w:val="00097DA3"/>
    <w:rsid w:val="000A14C4"/>
    <w:rsid w:val="000A1B46"/>
    <w:rsid w:val="000A542A"/>
    <w:rsid w:val="000A735E"/>
    <w:rsid w:val="000B30FF"/>
    <w:rsid w:val="000B3453"/>
    <w:rsid w:val="000B345E"/>
    <w:rsid w:val="000B3648"/>
    <w:rsid w:val="000B40A3"/>
    <w:rsid w:val="000B42D6"/>
    <w:rsid w:val="000B58B0"/>
    <w:rsid w:val="000B5E28"/>
    <w:rsid w:val="000B699D"/>
    <w:rsid w:val="000B738C"/>
    <w:rsid w:val="000B7CE8"/>
    <w:rsid w:val="000C0C5A"/>
    <w:rsid w:val="000C2244"/>
    <w:rsid w:val="000C2ADC"/>
    <w:rsid w:val="000C3556"/>
    <w:rsid w:val="000C37A2"/>
    <w:rsid w:val="000C5410"/>
    <w:rsid w:val="000C5467"/>
    <w:rsid w:val="000C769D"/>
    <w:rsid w:val="000D0F9C"/>
    <w:rsid w:val="000D2487"/>
    <w:rsid w:val="000D310A"/>
    <w:rsid w:val="000D57A6"/>
    <w:rsid w:val="000D6321"/>
    <w:rsid w:val="000D6F01"/>
    <w:rsid w:val="000D711C"/>
    <w:rsid w:val="000D717C"/>
    <w:rsid w:val="000D7189"/>
    <w:rsid w:val="000D7233"/>
    <w:rsid w:val="000D7538"/>
    <w:rsid w:val="000D7A97"/>
    <w:rsid w:val="000E013B"/>
    <w:rsid w:val="000E1624"/>
    <w:rsid w:val="000E2C73"/>
    <w:rsid w:val="000E5022"/>
    <w:rsid w:val="000E598E"/>
    <w:rsid w:val="000F13F5"/>
    <w:rsid w:val="000F3353"/>
    <w:rsid w:val="000F4F47"/>
    <w:rsid w:val="000F613A"/>
    <w:rsid w:val="000F6D26"/>
    <w:rsid w:val="000F6F50"/>
    <w:rsid w:val="000F7A75"/>
    <w:rsid w:val="00103369"/>
    <w:rsid w:val="001036C3"/>
    <w:rsid w:val="0010442E"/>
    <w:rsid w:val="00104B34"/>
    <w:rsid w:val="00104BE6"/>
    <w:rsid w:val="00106236"/>
    <w:rsid w:val="00106AEA"/>
    <w:rsid w:val="00107C6D"/>
    <w:rsid w:val="00110347"/>
    <w:rsid w:val="00110532"/>
    <w:rsid w:val="001113B8"/>
    <w:rsid w:val="001113F7"/>
    <w:rsid w:val="001115F5"/>
    <w:rsid w:val="00112581"/>
    <w:rsid w:val="001130E8"/>
    <w:rsid w:val="001134EB"/>
    <w:rsid w:val="00113A45"/>
    <w:rsid w:val="00114040"/>
    <w:rsid w:val="00114D5E"/>
    <w:rsid w:val="00115142"/>
    <w:rsid w:val="00115406"/>
    <w:rsid w:val="00115A0F"/>
    <w:rsid w:val="00116025"/>
    <w:rsid w:val="00117DD7"/>
    <w:rsid w:val="00120B79"/>
    <w:rsid w:val="00120BD1"/>
    <w:rsid w:val="00120C35"/>
    <w:rsid w:val="0012154E"/>
    <w:rsid w:val="00122C35"/>
    <w:rsid w:val="00123FD5"/>
    <w:rsid w:val="001249BE"/>
    <w:rsid w:val="00125103"/>
    <w:rsid w:val="001251EF"/>
    <w:rsid w:val="001253AA"/>
    <w:rsid w:val="001259EB"/>
    <w:rsid w:val="00125B01"/>
    <w:rsid w:val="00125F42"/>
    <w:rsid w:val="001263B9"/>
    <w:rsid w:val="00126A38"/>
    <w:rsid w:val="00126EB2"/>
    <w:rsid w:val="0013111D"/>
    <w:rsid w:val="00131CF1"/>
    <w:rsid w:val="00131D37"/>
    <w:rsid w:val="0013208E"/>
    <w:rsid w:val="001337A4"/>
    <w:rsid w:val="00133CE6"/>
    <w:rsid w:val="00136518"/>
    <w:rsid w:val="00137169"/>
    <w:rsid w:val="001402DB"/>
    <w:rsid w:val="00140685"/>
    <w:rsid w:val="00140F99"/>
    <w:rsid w:val="0014109A"/>
    <w:rsid w:val="00142697"/>
    <w:rsid w:val="0014275F"/>
    <w:rsid w:val="00142BD0"/>
    <w:rsid w:val="001439BB"/>
    <w:rsid w:val="001445B4"/>
    <w:rsid w:val="001453CC"/>
    <w:rsid w:val="00145A0A"/>
    <w:rsid w:val="00146C33"/>
    <w:rsid w:val="00146F97"/>
    <w:rsid w:val="00147A4C"/>
    <w:rsid w:val="00147A61"/>
    <w:rsid w:val="00147F29"/>
    <w:rsid w:val="00150A45"/>
    <w:rsid w:val="00150B3C"/>
    <w:rsid w:val="00151739"/>
    <w:rsid w:val="00152E22"/>
    <w:rsid w:val="00154B7B"/>
    <w:rsid w:val="0015646C"/>
    <w:rsid w:val="00157832"/>
    <w:rsid w:val="001579E7"/>
    <w:rsid w:val="001606A7"/>
    <w:rsid w:val="001622E4"/>
    <w:rsid w:val="001646DA"/>
    <w:rsid w:val="00165115"/>
    <w:rsid w:val="0016666C"/>
    <w:rsid w:val="0016678F"/>
    <w:rsid w:val="00167706"/>
    <w:rsid w:val="00167B95"/>
    <w:rsid w:val="00167D69"/>
    <w:rsid w:val="00167DB7"/>
    <w:rsid w:val="0017019B"/>
    <w:rsid w:val="001709BA"/>
    <w:rsid w:val="00170ED0"/>
    <w:rsid w:val="00172B09"/>
    <w:rsid w:val="00172C56"/>
    <w:rsid w:val="0017385C"/>
    <w:rsid w:val="00176311"/>
    <w:rsid w:val="0017698E"/>
    <w:rsid w:val="00180751"/>
    <w:rsid w:val="00183CD7"/>
    <w:rsid w:val="00183D35"/>
    <w:rsid w:val="00183DDE"/>
    <w:rsid w:val="00186DAB"/>
    <w:rsid w:val="00187A5B"/>
    <w:rsid w:val="00187E92"/>
    <w:rsid w:val="00190F07"/>
    <w:rsid w:val="00190F15"/>
    <w:rsid w:val="0019109D"/>
    <w:rsid w:val="001935ED"/>
    <w:rsid w:val="001946F4"/>
    <w:rsid w:val="00194ACA"/>
    <w:rsid w:val="0019554A"/>
    <w:rsid w:val="00195F42"/>
    <w:rsid w:val="001A243C"/>
    <w:rsid w:val="001A7247"/>
    <w:rsid w:val="001B172D"/>
    <w:rsid w:val="001B2221"/>
    <w:rsid w:val="001B3228"/>
    <w:rsid w:val="001B3489"/>
    <w:rsid w:val="001B463C"/>
    <w:rsid w:val="001B4819"/>
    <w:rsid w:val="001C0816"/>
    <w:rsid w:val="001C0EA4"/>
    <w:rsid w:val="001C2D61"/>
    <w:rsid w:val="001C300C"/>
    <w:rsid w:val="001C51C0"/>
    <w:rsid w:val="001D03DD"/>
    <w:rsid w:val="001D0E6D"/>
    <w:rsid w:val="001D1619"/>
    <w:rsid w:val="001D1D9D"/>
    <w:rsid w:val="001D21EB"/>
    <w:rsid w:val="001D2827"/>
    <w:rsid w:val="001D3636"/>
    <w:rsid w:val="001D5AE3"/>
    <w:rsid w:val="001D62D5"/>
    <w:rsid w:val="001D7F6A"/>
    <w:rsid w:val="001E04B9"/>
    <w:rsid w:val="001E0B10"/>
    <w:rsid w:val="001E15C8"/>
    <w:rsid w:val="001E1651"/>
    <w:rsid w:val="001E206E"/>
    <w:rsid w:val="001E4991"/>
    <w:rsid w:val="001E4C6A"/>
    <w:rsid w:val="001E4EEA"/>
    <w:rsid w:val="001E615F"/>
    <w:rsid w:val="001E62C3"/>
    <w:rsid w:val="001E6C78"/>
    <w:rsid w:val="001F0683"/>
    <w:rsid w:val="001F2156"/>
    <w:rsid w:val="001F3778"/>
    <w:rsid w:val="001F3A3D"/>
    <w:rsid w:val="001F3CCA"/>
    <w:rsid w:val="001F3EE8"/>
    <w:rsid w:val="001F67AA"/>
    <w:rsid w:val="001F68C9"/>
    <w:rsid w:val="001F69BA"/>
    <w:rsid w:val="001F6DCC"/>
    <w:rsid w:val="001F6EBD"/>
    <w:rsid w:val="001F7A1C"/>
    <w:rsid w:val="001F7A35"/>
    <w:rsid w:val="00200B60"/>
    <w:rsid w:val="00202AC6"/>
    <w:rsid w:val="002037BB"/>
    <w:rsid w:val="002040DD"/>
    <w:rsid w:val="00204898"/>
    <w:rsid w:val="00204CB0"/>
    <w:rsid w:val="002056A6"/>
    <w:rsid w:val="00207816"/>
    <w:rsid w:val="00207868"/>
    <w:rsid w:val="00210693"/>
    <w:rsid w:val="00211915"/>
    <w:rsid w:val="0021474A"/>
    <w:rsid w:val="00215590"/>
    <w:rsid w:val="002159B3"/>
    <w:rsid w:val="00216099"/>
    <w:rsid w:val="00216D8E"/>
    <w:rsid w:val="002173E6"/>
    <w:rsid w:val="002174BE"/>
    <w:rsid w:val="002211F7"/>
    <w:rsid w:val="00221AC2"/>
    <w:rsid w:val="0022261E"/>
    <w:rsid w:val="0022352C"/>
    <w:rsid w:val="0022373E"/>
    <w:rsid w:val="0022548F"/>
    <w:rsid w:val="002256E5"/>
    <w:rsid w:val="00227BB8"/>
    <w:rsid w:val="002307FE"/>
    <w:rsid w:val="0023083B"/>
    <w:rsid w:val="002314B9"/>
    <w:rsid w:val="00231781"/>
    <w:rsid w:val="00231B74"/>
    <w:rsid w:val="00231FF2"/>
    <w:rsid w:val="002322FF"/>
    <w:rsid w:val="0023304B"/>
    <w:rsid w:val="0023321C"/>
    <w:rsid w:val="00236B9E"/>
    <w:rsid w:val="0023712F"/>
    <w:rsid w:val="0023732B"/>
    <w:rsid w:val="00237C2B"/>
    <w:rsid w:val="00241697"/>
    <w:rsid w:val="00241893"/>
    <w:rsid w:val="00242733"/>
    <w:rsid w:val="0024615F"/>
    <w:rsid w:val="0024671A"/>
    <w:rsid w:val="002469C2"/>
    <w:rsid w:val="0024756A"/>
    <w:rsid w:val="00250A37"/>
    <w:rsid w:val="00252F0F"/>
    <w:rsid w:val="00254DC6"/>
    <w:rsid w:val="00255462"/>
    <w:rsid w:val="00255821"/>
    <w:rsid w:val="002559FE"/>
    <w:rsid w:val="00256665"/>
    <w:rsid w:val="00256EBA"/>
    <w:rsid w:val="0026014E"/>
    <w:rsid w:val="00262AE8"/>
    <w:rsid w:val="0026708F"/>
    <w:rsid w:val="002670D2"/>
    <w:rsid w:val="0026743E"/>
    <w:rsid w:val="002676EE"/>
    <w:rsid w:val="00267AF8"/>
    <w:rsid w:val="00270742"/>
    <w:rsid w:val="00270EBB"/>
    <w:rsid w:val="002711CC"/>
    <w:rsid w:val="00271794"/>
    <w:rsid w:val="00273498"/>
    <w:rsid w:val="00273E2E"/>
    <w:rsid w:val="002750E9"/>
    <w:rsid w:val="002756A6"/>
    <w:rsid w:val="0028087E"/>
    <w:rsid w:val="00281B77"/>
    <w:rsid w:val="00282474"/>
    <w:rsid w:val="00282499"/>
    <w:rsid w:val="0028510D"/>
    <w:rsid w:val="00286433"/>
    <w:rsid w:val="002869D8"/>
    <w:rsid w:val="002869E8"/>
    <w:rsid w:val="00286CE7"/>
    <w:rsid w:val="002879A0"/>
    <w:rsid w:val="00287FC9"/>
    <w:rsid w:val="00293C35"/>
    <w:rsid w:val="002956C1"/>
    <w:rsid w:val="002A26A3"/>
    <w:rsid w:val="002A651C"/>
    <w:rsid w:val="002A741D"/>
    <w:rsid w:val="002A7458"/>
    <w:rsid w:val="002A7DF0"/>
    <w:rsid w:val="002B03AE"/>
    <w:rsid w:val="002B1338"/>
    <w:rsid w:val="002B240A"/>
    <w:rsid w:val="002B39BF"/>
    <w:rsid w:val="002B427C"/>
    <w:rsid w:val="002B4844"/>
    <w:rsid w:val="002B5E4C"/>
    <w:rsid w:val="002B6118"/>
    <w:rsid w:val="002B61A4"/>
    <w:rsid w:val="002B620C"/>
    <w:rsid w:val="002C0733"/>
    <w:rsid w:val="002C0979"/>
    <w:rsid w:val="002C1F83"/>
    <w:rsid w:val="002C2A24"/>
    <w:rsid w:val="002C44CA"/>
    <w:rsid w:val="002D0337"/>
    <w:rsid w:val="002D065F"/>
    <w:rsid w:val="002D2981"/>
    <w:rsid w:val="002D2D11"/>
    <w:rsid w:val="002D4465"/>
    <w:rsid w:val="002D579C"/>
    <w:rsid w:val="002D6A84"/>
    <w:rsid w:val="002D6DF2"/>
    <w:rsid w:val="002D7291"/>
    <w:rsid w:val="002E6BBC"/>
    <w:rsid w:val="002F051F"/>
    <w:rsid w:val="002F076A"/>
    <w:rsid w:val="002F29F3"/>
    <w:rsid w:val="002F32E7"/>
    <w:rsid w:val="002F665C"/>
    <w:rsid w:val="003027B4"/>
    <w:rsid w:val="00303157"/>
    <w:rsid w:val="003031FA"/>
    <w:rsid w:val="00303E20"/>
    <w:rsid w:val="00304203"/>
    <w:rsid w:val="003049D3"/>
    <w:rsid w:val="00304C0E"/>
    <w:rsid w:val="00305027"/>
    <w:rsid w:val="003061FB"/>
    <w:rsid w:val="003066FC"/>
    <w:rsid w:val="00313BCB"/>
    <w:rsid w:val="003156FF"/>
    <w:rsid w:val="00316247"/>
    <w:rsid w:val="003170A0"/>
    <w:rsid w:val="00317584"/>
    <w:rsid w:val="0032060B"/>
    <w:rsid w:val="0032238E"/>
    <w:rsid w:val="00323461"/>
    <w:rsid w:val="00325406"/>
    <w:rsid w:val="003276F4"/>
    <w:rsid w:val="003317EB"/>
    <w:rsid w:val="00331F20"/>
    <w:rsid w:val="00332D34"/>
    <w:rsid w:val="00333A07"/>
    <w:rsid w:val="00335554"/>
    <w:rsid w:val="00336083"/>
    <w:rsid w:val="003368B0"/>
    <w:rsid w:val="00336E5C"/>
    <w:rsid w:val="003375BB"/>
    <w:rsid w:val="00342755"/>
    <w:rsid w:val="003432DC"/>
    <w:rsid w:val="00343D5C"/>
    <w:rsid w:val="003450EF"/>
    <w:rsid w:val="00345DDD"/>
    <w:rsid w:val="00346182"/>
    <w:rsid w:val="00346314"/>
    <w:rsid w:val="00346BB8"/>
    <w:rsid w:val="00346EF8"/>
    <w:rsid w:val="0034766C"/>
    <w:rsid w:val="003522F8"/>
    <w:rsid w:val="00352784"/>
    <w:rsid w:val="00353602"/>
    <w:rsid w:val="00353B3C"/>
    <w:rsid w:val="00354AAB"/>
    <w:rsid w:val="003557AF"/>
    <w:rsid w:val="00355CED"/>
    <w:rsid w:val="00356C40"/>
    <w:rsid w:val="003577C8"/>
    <w:rsid w:val="00357F4D"/>
    <w:rsid w:val="003601D3"/>
    <w:rsid w:val="003602DC"/>
    <w:rsid w:val="00360788"/>
    <w:rsid w:val="00361384"/>
    <w:rsid w:val="00361F12"/>
    <w:rsid w:val="003621AB"/>
    <w:rsid w:val="00363069"/>
    <w:rsid w:val="00364DCF"/>
    <w:rsid w:val="003661DE"/>
    <w:rsid w:val="003662C8"/>
    <w:rsid w:val="003666F1"/>
    <w:rsid w:val="00366DFA"/>
    <w:rsid w:val="003706AD"/>
    <w:rsid w:val="00370835"/>
    <w:rsid w:val="00370B52"/>
    <w:rsid w:val="003719DC"/>
    <w:rsid w:val="003725A2"/>
    <w:rsid w:val="00373BBB"/>
    <w:rsid w:val="00374B3E"/>
    <w:rsid w:val="00374B40"/>
    <w:rsid w:val="00374F6D"/>
    <w:rsid w:val="00375449"/>
    <w:rsid w:val="003757EF"/>
    <w:rsid w:val="00375FD7"/>
    <w:rsid w:val="00376903"/>
    <w:rsid w:val="003772CA"/>
    <w:rsid w:val="00381F98"/>
    <w:rsid w:val="00383F07"/>
    <w:rsid w:val="0038472E"/>
    <w:rsid w:val="00385E14"/>
    <w:rsid w:val="003860D8"/>
    <w:rsid w:val="003861C5"/>
    <w:rsid w:val="00387B41"/>
    <w:rsid w:val="00390318"/>
    <w:rsid w:val="00390584"/>
    <w:rsid w:val="0039155C"/>
    <w:rsid w:val="00391741"/>
    <w:rsid w:val="00391942"/>
    <w:rsid w:val="00391F21"/>
    <w:rsid w:val="003921A0"/>
    <w:rsid w:val="00393583"/>
    <w:rsid w:val="00396CD0"/>
    <w:rsid w:val="00396DAB"/>
    <w:rsid w:val="003A09FE"/>
    <w:rsid w:val="003A1712"/>
    <w:rsid w:val="003A2C30"/>
    <w:rsid w:val="003A45C5"/>
    <w:rsid w:val="003A5041"/>
    <w:rsid w:val="003A5052"/>
    <w:rsid w:val="003A5F2F"/>
    <w:rsid w:val="003A6F7D"/>
    <w:rsid w:val="003A7047"/>
    <w:rsid w:val="003A7FAA"/>
    <w:rsid w:val="003B0F16"/>
    <w:rsid w:val="003B2A2B"/>
    <w:rsid w:val="003B30CD"/>
    <w:rsid w:val="003B3521"/>
    <w:rsid w:val="003B37AD"/>
    <w:rsid w:val="003B3DB1"/>
    <w:rsid w:val="003B40CC"/>
    <w:rsid w:val="003B4DE9"/>
    <w:rsid w:val="003B53BF"/>
    <w:rsid w:val="003B57DB"/>
    <w:rsid w:val="003C1052"/>
    <w:rsid w:val="003C1C26"/>
    <w:rsid w:val="003C30B4"/>
    <w:rsid w:val="003C324C"/>
    <w:rsid w:val="003C6250"/>
    <w:rsid w:val="003D010C"/>
    <w:rsid w:val="003D0772"/>
    <w:rsid w:val="003D19E0"/>
    <w:rsid w:val="003D24EE"/>
    <w:rsid w:val="003D279A"/>
    <w:rsid w:val="003D3FA3"/>
    <w:rsid w:val="003D5A68"/>
    <w:rsid w:val="003D5B71"/>
    <w:rsid w:val="003D66F9"/>
    <w:rsid w:val="003D783A"/>
    <w:rsid w:val="003D7D91"/>
    <w:rsid w:val="003E36A3"/>
    <w:rsid w:val="003E5C68"/>
    <w:rsid w:val="003E6A4C"/>
    <w:rsid w:val="003F0805"/>
    <w:rsid w:val="003F0B73"/>
    <w:rsid w:val="003F3E4A"/>
    <w:rsid w:val="003F5F75"/>
    <w:rsid w:val="00403EB2"/>
    <w:rsid w:val="004041CA"/>
    <w:rsid w:val="004046B6"/>
    <w:rsid w:val="004070FB"/>
    <w:rsid w:val="00407487"/>
    <w:rsid w:val="0040793B"/>
    <w:rsid w:val="00410395"/>
    <w:rsid w:val="00410D6B"/>
    <w:rsid w:val="00412649"/>
    <w:rsid w:val="004148DD"/>
    <w:rsid w:val="00415264"/>
    <w:rsid w:val="00416334"/>
    <w:rsid w:val="00416AF2"/>
    <w:rsid w:val="00417A70"/>
    <w:rsid w:val="0042010F"/>
    <w:rsid w:val="00420829"/>
    <w:rsid w:val="00421544"/>
    <w:rsid w:val="004225C9"/>
    <w:rsid w:val="0042338F"/>
    <w:rsid w:val="004243B4"/>
    <w:rsid w:val="0042465F"/>
    <w:rsid w:val="004274D7"/>
    <w:rsid w:val="00431C29"/>
    <w:rsid w:val="004321E3"/>
    <w:rsid w:val="00432997"/>
    <w:rsid w:val="004335FC"/>
    <w:rsid w:val="00434500"/>
    <w:rsid w:val="0043514A"/>
    <w:rsid w:val="00435DB4"/>
    <w:rsid w:val="00436025"/>
    <w:rsid w:val="00436599"/>
    <w:rsid w:val="00437825"/>
    <w:rsid w:val="0044043C"/>
    <w:rsid w:val="00440F1B"/>
    <w:rsid w:val="004424C6"/>
    <w:rsid w:val="00442D53"/>
    <w:rsid w:val="004430AB"/>
    <w:rsid w:val="0044310A"/>
    <w:rsid w:val="00444100"/>
    <w:rsid w:val="00444180"/>
    <w:rsid w:val="00444CFC"/>
    <w:rsid w:val="004457F9"/>
    <w:rsid w:val="00445D2F"/>
    <w:rsid w:val="004460AB"/>
    <w:rsid w:val="00446436"/>
    <w:rsid w:val="00447451"/>
    <w:rsid w:val="004477E7"/>
    <w:rsid w:val="004506DA"/>
    <w:rsid w:val="0045087A"/>
    <w:rsid w:val="004529C8"/>
    <w:rsid w:val="004541CC"/>
    <w:rsid w:val="00455154"/>
    <w:rsid w:val="0045773F"/>
    <w:rsid w:val="00457DDC"/>
    <w:rsid w:val="004604CF"/>
    <w:rsid w:val="0046126E"/>
    <w:rsid w:val="004613BA"/>
    <w:rsid w:val="00461A12"/>
    <w:rsid w:val="0046239B"/>
    <w:rsid w:val="004647EE"/>
    <w:rsid w:val="00465128"/>
    <w:rsid w:val="0046532F"/>
    <w:rsid w:val="0046783A"/>
    <w:rsid w:val="00473512"/>
    <w:rsid w:val="004740A3"/>
    <w:rsid w:val="00474890"/>
    <w:rsid w:val="00474BDB"/>
    <w:rsid w:val="00474EB7"/>
    <w:rsid w:val="00474F3F"/>
    <w:rsid w:val="004763EE"/>
    <w:rsid w:val="00477295"/>
    <w:rsid w:val="004778FE"/>
    <w:rsid w:val="0048072C"/>
    <w:rsid w:val="004809A3"/>
    <w:rsid w:val="00481F18"/>
    <w:rsid w:val="004828A2"/>
    <w:rsid w:val="00482DC2"/>
    <w:rsid w:val="00483939"/>
    <w:rsid w:val="00483A44"/>
    <w:rsid w:val="00484D87"/>
    <w:rsid w:val="004862B9"/>
    <w:rsid w:val="00490601"/>
    <w:rsid w:val="00490AB8"/>
    <w:rsid w:val="004912F7"/>
    <w:rsid w:val="00493E15"/>
    <w:rsid w:val="0049664E"/>
    <w:rsid w:val="00497648"/>
    <w:rsid w:val="004A5377"/>
    <w:rsid w:val="004A55B0"/>
    <w:rsid w:val="004A5CCB"/>
    <w:rsid w:val="004A602E"/>
    <w:rsid w:val="004A6F98"/>
    <w:rsid w:val="004A7724"/>
    <w:rsid w:val="004A7D5B"/>
    <w:rsid w:val="004A7DB3"/>
    <w:rsid w:val="004B0385"/>
    <w:rsid w:val="004B272C"/>
    <w:rsid w:val="004B2B66"/>
    <w:rsid w:val="004B387F"/>
    <w:rsid w:val="004B3D54"/>
    <w:rsid w:val="004B3EA7"/>
    <w:rsid w:val="004B5634"/>
    <w:rsid w:val="004B576F"/>
    <w:rsid w:val="004B5F48"/>
    <w:rsid w:val="004B6750"/>
    <w:rsid w:val="004B6D9F"/>
    <w:rsid w:val="004B7094"/>
    <w:rsid w:val="004B740E"/>
    <w:rsid w:val="004C10B4"/>
    <w:rsid w:val="004C1BE8"/>
    <w:rsid w:val="004C3196"/>
    <w:rsid w:val="004C7E9F"/>
    <w:rsid w:val="004D32F2"/>
    <w:rsid w:val="004D39F3"/>
    <w:rsid w:val="004D5C14"/>
    <w:rsid w:val="004D68CC"/>
    <w:rsid w:val="004D69C3"/>
    <w:rsid w:val="004D6C45"/>
    <w:rsid w:val="004D6FC8"/>
    <w:rsid w:val="004E15D8"/>
    <w:rsid w:val="004E2B21"/>
    <w:rsid w:val="004E3EA6"/>
    <w:rsid w:val="004E5AB6"/>
    <w:rsid w:val="004E6C3A"/>
    <w:rsid w:val="004E6D03"/>
    <w:rsid w:val="004E70DC"/>
    <w:rsid w:val="004E76B0"/>
    <w:rsid w:val="004E7901"/>
    <w:rsid w:val="004F1713"/>
    <w:rsid w:val="004F3B20"/>
    <w:rsid w:val="004F422A"/>
    <w:rsid w:val="004F5211"/>
    <w:rsid w:val="004F591C"/>
    <w:rsid w:val="004F7C05"/>
    <w:rsid w:val="005007AA"/>
    <w:rsid w:val="00502431"/>
    <w:rsid w:val="00503AE1"/>
    <w:rsid w:val="00503CB9"/>
    <w:rsid w:val="0050521D"/>
    <w:rsid w:val="0050674C"/>
    <w:rsid w:val="0050689B"/>
    <w:rsid w:val="00506C22"/>
    <w:rsid w:val="00506C44"/>
    <w:rsid w:val="00510062"/>
    <w:rsid w:val="00511C99"/>
    <w:rsid w:val="00513057"/>
    <w:rsid w:val="00513E1A"/>
    <w:rsid w:val="005142D1"/>
    <w:rsid w:val="00514E0F"/>
    <w:rsid w:val="00515353"/>
    <w:rsid w:val="00516DB9"/>
    <w:rsid w:val="00517140"/>
    <w:rsid w:val="005173E5"/>
    <w:rsid w:val="00517C81"/>
    <w:rsid w:val="00520780"/>
    <w:rsid w:val="00520A33"/>
    <w:rsid w:val="00521376"/>
    <w:rsid w:val="00522681"/>
    <w:rsid w:val="00522F40"/>
    <w:rsid w:val="00523534"/>
    <w:rsid w:val="00523C5F"/>
    <w:rsid w:val="005264F2"/>
    <w:rsid w:val="00530056"/>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FFB"/>
    <w:rsid w:val="00545B50"/>
    <w:rsid w:val="005461D4"/>
    <w:rsid w:val="0054646B"/>
    <w:rsid w:val="00547482"/>
    <w:rsid w:val="00547834"/>
    <w:rsid w:val="00547DD7"/>
    <w:rsid w:val="00553681"/>
    <w:rsid w:val="0055618C"/>
    <w:rsid w:val="00557AF4"/>
    <w:rsid w:val="00560D7E"/>
    <w:rsid w:val="00562338"/>
    <w:rsid w:val="00564420"/>
    <w:rsid w:val="00564872"/>
    <w:rsid w:val="00565B60"/>
    <w:rsid w:val="005672A9"/>
    <w:rsid w:val="0056769F"/>
    <w:rsid w:val="00567747"/>
    <w:rsid w:val="0057034A"/>
    <w:rsid w:val="00570B52"/>
    <w:rsid w:val="00572031"/>
    <w:rsid w:val="00573102"/>
    <w:rsid w:val="00574FC1"/>
    <w:rsid w:val="0057798B"/>
    <w:rsid w:val="00577B12"/>
    <w:rsid w:val="0058064F"/>
    <w:rsid w:val="00581165"/>
    <w:rsid w:val="00581830"/>
    <w:rsid w:val="00582D07"/>
    <w:rsid w:val="00583983"/>
    <w:rsid w:val="00585DA2"/>
    <w:rsid w:val="00587821"/>
    <w:rsid w:val="00590045"/>
    <w:rsid w:val="00590676"/>
    <w:rsid w:val="00593631"/>
    <w:rsid w:val="00594882"/>
    <w:rsid w:val="0059573E"/>
    <w:rsid w:val="005957F7"/>
    <w:rsid w:val="0059602E"/>
    <w:rsid w:val="005972CC"/>
    <w:rsid w:val="00597DB2"/>
    <w:rsid w:val="005A0FC9"/>
    <w:rsid w:val="005A1240"/>
    <w:rsid w:val="005A38F4"/>
    <w:rsid w:val="005A4499"/>
    <w:rsid w:val="005A667D"/>
    <w:rsid w:val="005A6C75"/>
    <w:rsid w:val="005B0D0F"/>
    <w:rsid w:val="005B3624"/>
    <w:rsid w:val="005B52E9"/>
    <w:rsid w:val="005B55E4"/>
    <w:rsid w:val="005B577F"/>
    <w:rsid w:val="005B5C92"/>
    <w:rsid w:val="005B72F3"/>
    <w:rsid w:val="005B7BFB"/>
    <w:rsid w:val="005C3B17"/>
    <w:rsid w:val="005C45A9"/>
    <w:rsid w:val="005C5E28"/>
    <w:rsid w:val="005C7363"/>
    <w:rsid w:val="005D1F91"/>
    <w:rsid w:val="005D3353"/>
    <w:rsid w:val="005D3BC3"/>
    <w:rsid w:val="005D4EBF"/>
    <w:rsid w:val="005D54E8"/>
    <w:rsid w:val="005D5E5B"/>
    <w:rsid w:val="005D6104"/>
    <w:rsid w:val="005D66D2"/>
    <w:rsid w:val="005D708A"/>
    <w:rsid w:val="005E1AD5"/>
    <w:rsid w:val="005E425C"/>
    <w:rsid w:val="005E4C87"/>
    <w:rsid w:val="005E76FB"/>
    <w:rsid w:val="005F04A3"/>
    <w:rsid w:val="005F15A7"/>
    <w:rsid w:val="005F2045"/>
    <w:rsid w:val="005F21E7"/>
    <w:rsid w:val="005F3ADA"/>
    <w:rsid w:val="005F4336"/>
    <w:rsid w:val="005F47BD"/>
    <w:rsid w:val="005F59D6"/>
    <w:rsid w:val="005F5A1C"/>
    <w:rsid w:val="005F5BF3"/>
    <w:rsid w:val="005F6A25"/>
    <w:rsid w:val="005F79AB"/>
    <w:rsid w:val="005F7D08"/>
    <w:rsid w:val="00600EC6"/>
    <w:rsid w:val="006014DF"/>
    <w:rsid w:val="006014F8"/>
    <w:rsid w:val="00601789"/>
    <w:rsid w:val="00602299"/>
    <w:rsid w:val="00603ED5"/>
    <w:rsid w:val="006068B2"/>
    <w:rsid w:val="00606F25"/>
    <w:rsid w:val="006106AB"/>
    <w:rsid w:val="0061088E"/>
    <w:rsid w:val="0061100E"/>
    <w:rsid w:val="006116E2"/>
    <w:rsid w:val="0061621D"/>
    <w:rsid w:val="006163FB"/>
    <w:rsid w:val="00616FDC"/>
    <w:rsid w:val="00617AA2"/>
    <w:rsid w:val="00617FE9"/>
    <w:rsid w:val="0062183B"/>
    <w:rsid w:val="00621A5E"/>
    <w:rsid w:val="00622D31"/>
    <w:rsid w:val="006234AF"/>
    <w:rsid w:val="00623C6B"/>
    <w:rsid w:val="006263EA"/>
    <w:rsid w:val="0063032F"/>
    <w:rsid w:val="00630C6D"/>
    <w:rsid w:val="00630E2E"/>
    <w:rsid w:val="00630F33"/>
    <w:rsid w:val="00632304"/>
    <w:rsid w:val="006345DE"/>
    <w:rsid w:val="006360B8"/>
    <w:rsid w:val="00637378"/>
    <w:rsid w:val="006377D9"/>
    <w:rsid w:val="0063797C"/>
    <w:rsid w:val="0064000A"/>
    <w:rsid w:val="00640196"/>
    <w:rsid w:val="0064091A"/>
    <w:rsid w:val="00641E22"/>
    <w:rsid w:val="00644938"/>
    <w:rsid w:val="00644FC1"/>
    <w:rsid w:val="00647A87"/>
    <w:rsid w:val="006501EF"/>
    <w:rsid w:val="0065106B"/>
    <w:rsid w:val="006512F0"/>
    <w:rsid w:val="006514EA"/>
    <w:rsid w:val="00651FEC"/>
    <w:rsid w:val="00654B41"/>
    <w:rsid w:val="006560C9"/>
    <w:rsid w:val="00656A6B"/>
    <w:rsid w:val="00657FCE"/>
    <w:rsid w:val="006617EE"/>
    <w:rsid w:val="00661E4D"/>
    <w:rsid w:val="006622DF"/>
    <w:rsid w:val="00662504"/>
    <w:rsid w:val="00662893"/>
    <w:rsid w:val="00662CBE"/>
    <w:rsid w:val="00662F6A"/>
    <w:rsid w:val="00663624"/>
    <w:rsid w:val="00664105"/>
    <w:rsid w:val="00664272"/>
    <w:rsid w:val="00665D8F"/>
    <w:rsid w:val="0066640E"/>
    <w:rsid w:val="0067009F"/>
    <w:rsid w:val="00670468"/>
    <w:rsid w:val="00672ED1"/>
    <w:rsid w:val="00674AEB"/>
    <w:rsid w:val="00676854"/>
    <w:rsid w:val="006773C6"/>
    <w:rsid w:val="00680648"/>
    <w:rsid w:val="00681B91"/>
    <w:rsid w:val="00681D12"/>
    <w:rsid w:val="00681D7E"/>
    <w:rsid w:val="00681F29"/>
    <w:rsid w:val="006825E1"/>
    <w:rsid w:val="0068265A"/>
    <w:rsid w:val="00682B34"/>
    <w:rsid w:val="0068355D"/>
    <w:rsid w:val="006838EC"/>
    <w:rsid w:val="00684658"/>
    <w:rsid w:val="00685115"/>
    <w:rsid w:val="0068668C"/>
    <w:rsid w:val="00687209"/>
    <w:rsid w:val="00690226"/>
    <w:rsid w:val="00691664"/>
    <w:rsid w:val="00692B37"/>
    <w:rsid w:val="00693F10"/>
    <w:rsid w:val="00694681"/>
    <w:rsid w:val="00695135"/>
    <w:rsid w:val="00695772"/>
    <w:rsid w:val="00696A9D"/>
    <w:rsid w:val="006974B6"/>
    <w:rsid w:val="006A2A74"/>
    <w:rsid w:val="006A2AFD"/>
    <w:rsid w:val="006A2CB3"/>
    <w:rsid w:val="006A3098"/>
    <w:rsid w:val="006A3CFE"/>
    <w:rsid w:val="006A4160"/>
    <w:rsid w:val="006B05D5"/>
    <w:rsid w:val="006B09AF"/>
    <w:rsid w:val="006B4781"/>
    <w:rsid w:val="006B7068"/>
    <w:rsid w:val="006B7354"/>
    <w:rsid w:val="006B7ABF"/>
    <w:rsid w:val="006C2A49"/>
    <w:rsid w:val="006C2C14"/>
    <w:rsid w:val="006C371A"/>
    <w:rsid w:val="006C3DB8"/>
    <w:rsid w:val="006C3DE4"/>
    <w:rsid w:val="006C4FA0"/>
    <w:rsid w:val="006C53CA"/>
    <w:rsid w:val="006C631B"/>
    <w:rsid w:val="006C73D6"/>
    <w:rsid w:val="006C7E2C"/>
    <w:rsid w:val="006D011F"/>
    <w:rsid w:val="006D0344"/>
    <w:rsid w:val="006D1DFB"/>
    <w:rsid w:val="006D24AD"/>
    <w:rsid w:val="006D32FE"/>
    <w:rsid w:val="006D4802"/>
    <w:rsid w:val="006D6625"/>
    <w:rsid w:val="006D70DC"/>
    <w:rsid w:val="006D768F"/>
    <w:rsid w:val="006D78E1"/>
    <w:rsid w:val="006E163F"/>
    <w:rsid w:val="006E24C4"/>
    <w:rsid w:val="006E29EF"/>
    <w:rsid w:val="006E2F73"/>
    <w:rsid w:val="006E4036"/>
    <w:rsid w:val="006E459E"/>
    <w:rsid w:val="006E46A1"/>
    <w:rsid w:val="006E55C6"/>
    <w:rsid w:val="006E5767"/>
    <w:rsid w:val="006E686D"/>
    <w:rsid w:val="006E6F6A"/>
    <w:rsid w:val="006F11B4"/>
    <w:rsid w:val="006F1D84"/>
    <w:rsid w:val="006F1EB6"/>
    <w:rsid w:val="006F537C"/>
    <w:rsid w:val="006F7620"/>
    <w:rsid w:val="006F78F7"/>
    <w:rsid w:val="006F7A43"/>
    <w:rsid w:val="006F7C92"/>
    <w:rsid w:val="0070073A"/>
    <w:rsid w:val="00701B3A"/>
    <w:rsid w:val="00702308"/>
    <w:rsid w:val="00703ED2"/>
    <w:rsid w:val="00704587"/>
    <w:rsid w:val="007046A7"/>
    <w:rsid w:val="00704CBA"/>
    <w:rsid w:val="00705FDC"/>
    <w:rsid w:val="007067B2"/>
    <w:rsid w:val="00707353"/>
    <w:rsid w:val="0070762D"/>
    <w:rsid w:val="0071092B"/>
    <w:rsid w:val="00710C6E"/>
    <w:rsid w:val="007123DB"/>
    <w:rsid w:val="00712AE6"/>
    <w:rsid w:val="00712FBF"/>
    <w:rsid w:val="0071309E"/>
    <w:rsid w:val="007136DA"/>
    <w:rsid w:val="00714B86"/>
    <w:rsid w:val="00715FAF"/>
    <w:rsid w:val="00720673"/>
    <w:rsid w:val="00723BD3"/>
    <w:rsid w:val="00724804"/>
    <w:rsid w:val="007251A4"/>
    <w:rsid w:val="00725443"/>
    <w:rsid w:val="007274CC"/>
    <w:rsid w:val="00730914"/>
    <w:rsid w:val="00730940"/>
    <w:rsid w:val="00730942"/>
    <w:rsid w:val="007315CF"/>
    <w:rsid w:val="00732EB1"/>
    <w:rsid w:val="00734E38"/>
    <w:rsid w:val="00734E90"/>
    <w:rsid w:val="0073533F"/>
    <w:rsid w:val="00737E08"/>
    <w:rsid w:val="007400C4"/>
    <w:rsid w:val="00740E46"/>
    <w:rsid w:val="00741070"/>
    <w:rsid w:val="00742165"/>
    <w:rsid w:val="00742545"/>
    <w:rsid w:val="00743AD8"/>
    <w:rsid w:val="00743C87"/>
    <w:rsid w:val="00743C9B"/>
    <w:rsid w:val="0074406F"/>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3E8"/>
    <w:rsid w:val="00766D5B"/>
    <w:rsid w:val="00767053"/>
    <w:rsid w:val="00770ACF"/>
    <w:rsid w:val="0077195D"/>
    <w:rsid w:val="00773A71"/>
    <w:rsid w:val="00774B6B"/>
    <w:rsid w:val="00775980"/>
    <w:rsid w:val="00776D89"/>
    <w:rsid w:val="007773C8"/>
    <w:rsid w:val="007777D2"/>
    <w:rsid w:val="0078063E"/>
    <w:rsid w:val="0078109C"/>
    <w:rsid w:val="00781A6D"/>
    <w:rsid w:val="00783554"/>
    <w:rsid w:val="00784587"/>
    <w:rsid w:val="00784D08"/>
    <w:rsid w:val="00784D34"/>
    <w:rsid w:val="007858B9"/>
    <w:rsid w:val="00786D5D"/>
    <w:rsid w:val="00787469"/>
    <w:rsid w:val="00792224"/>
    <w:rsid w:val="007922ED"/>
    <w:rsid w:val="0079305E"/>
    <w:rsid w:val="007930E4"/>
    <w:rsid w:val="00794B8E"/>
    <w:rsid w:val="0079539F"/>
    <w:rsid w:val="007961E5"/>
    <w:rsid w:val="00797655"/>
    <w:rsid w:val="00797A96"/>
    <w:rsid w:val="00797FF7"/>
    <w:rsid w:val="007A1966"/>
    <w:rsid w:val="007A2E50"/>
    <w:rsid w:val="007A51E3"/>
    <w:rsid w:val="007A5635"/>
    <w:rsid w:val="007A676E"/>
    <w:rsid w:val="007A7BF7"/>
    <w:rsid w:val="007B1F58"/>
    <w:rsid w:val="007B331F"/>
    <w:rsid w:val="007B3E4A"/>
    <w:rsid w:val="007B44B7"/>
    <w:rsid w:val="007B64E0"/>
    <w:rsid w:val="007B7BE6"/>
    <w:rsid w:val="007C19F4"/>
    <w:rsid w:val="007C1AAC"/>
    <w:rsid w:val="007C32C7"/>
    <w:rsid w:val="007C3A43"/>
    <w:rsid w:val="007C3E9A"/>
    <w:rsid w:val="007C4E6B"/>
    <w:rsid w:val="007C5673"/>
    <w:rsid w:val="007C5EDD"/>
    <w:rsid w:val="007C73FF"/>
    <w:rsid w:val="007D1847"/>
    <w:rsid w:val="007D3A2A"/>
    <w:rsid w:val="007D4128"/>
    <w:rsid w:val="007D4430"/>
    <w:rsid w:val="007D701C"/>
    <w:rsid w:val="007E1A6D"/>
    <w:rsid w:val="007E28CD"/>
    <w:rsid w:val="007E2CDD"/>
    <w:rsid w:val="007E32CE"/>
    <w:rsid w:val="007E45C5"/>
    <w:rsid w:val="007E5047"/>
    <w:rsid w:val="007E5B51"/>
    <w:rsid w:val="007E6453"/>
    <w:rsid w:val="007F011C"/>
    <w:rsid w:val="007F02AF"/>
    <w:rsid w:val="007F1C4D"/>
    <w:rsid w:val="007F42C8"/>
    <w:rsid w:val="007F42EF"/>
    <w:rsid w:val="007F5607"/>
    <w:rsid w:val="007F72E5"/>
    <w:rsid w:val="007F771A"/>
    <w:rsid w:val="007F7801"/>
    <w:rsid w:val="007F7F63"/>
    <w:rsid w:val="00800233"/>
    <w:rsid w:val="00801938"/>
    <w:rsid w:val="00802F29"/>
    <w:rsid w:val="00803A00"/>
    <w:rsid w:val="00803E2D"/>
    <w:rsid w:val="00804193"/>
    <w:rsid w:val="008044D0"/>
    <w:rsid w:val="00805B75"/>
    <w:rsid w:val="00806584"/>
    <w:rsid w:val="008067DF"/>
    <w:rsid w:val="008074A4"/>
    <w:rsid w:val="008076F4"/>
    <w:rsid w:val="0080771F"/>
    <w:rsid w:val="0081067F"/>
    <w:rsid w:val="00811D46"/>
    <w:rsid w:val="00812D41"/>
    <w:rsid w:val="0081320A"/>
    <w:rsid w:val="00814C2B"/>
    <w:rsid w:val="00815AAF"/>
    <w:rsid w:val="00815E51"/>
    <w:rsid w:val="00816459"/>
    <w:rsid w:val="0081662D"/>
    <w:rsid w:val="00816C03"/>
    <w:rsid w:val="008171F1"/>
    <w:rsid w:val="00817D35"/>
    <w:rsid w:val="008211D7"/>
    <w:rsid w:val="0082218D"/>
    <w:rsid w:val="0082299F"/>
    <w:rsid w:val="008249A2"/>
    <w:rsid w:val="00825472"/>
    <w:rsid w:val="00825642"/>
    <w:rsid w:val="00826A3D"/>
    <w:rsid w:val="00830B18"/>
    <w:rsid w:val="00830E0E"/>
    <w:rsid w:val="00831FF5"/>
    <w:rsid w:val="0083238A"/>
    <w:rsid w:val="00833045"/>
    <w:rsid w:val="0083313B"/>
    <w:rsid w:val="008334CD"/>
    <w:rsid w:val="00833F7B"/>
    <w:rsid w:val="008341AE"/>
    <w:rsid w:val="00834D61"/>
    <w:rsid w:val="00834DF7"/>
    <w:rsid w:val="008358E5"/>
    <w:rsid w:val="00835F2E"/>
    <w:rsid w:val="00837153"/>
    <w:rsid w:val="008413B1"/>
    <w:rsid w:val="00841BCD"/>
    <w:rsid w:val="00841ED8"/>
    <w:rsid w:val="00842EDB"/>
    <w:rsid w:val="0084473F"/>
    <w:rsid w:val="008452AF"/>
    <w:rsid w:val="008469C3"/>
    <w:rsid w:val="0085137A"/>
    <w:rsid w:val="00851665"/>
    <w:rsid w:val="00853753"/>
    <w:rsid w:val="00854B89"/>
    <w:rsid w:val="00855EDF"/>
    <w:rsid w:val="008561AD"/>
    <w:rsid w:val="00857394"/>
    <w:rsid w:val="008608EF"/>
    <w:rsid w:val="0086091D"/>
    <w:rsid w:val="00860BC7"/>
    <w:rsid w:val="0086146D"/>
    <w:rsid w:val="008616CB"/>
    <w:rsid w:val="0086201A"/>
    <w:rsid w:val="0086353F"/>
    <w:rsid w:val="00863C8B"/>
    <w:rsid w:val="00864E8B"/>
    <w:rsid w:val="00865799"/>
    <w:rsid w:val="00865DF9"/>
    <w:rsid w:val="00866192"/>
    <w:rsid w:val="008677F1"/>
    <w:rsid w:val="00867DF4"/>
    <w:rsid w:val="00867E56"/>
    <w:rsid w:val="00870306"/>
    <w:rsid w:val="00870349"/>
    <w:rsid w:val="008709B2"/>
    <w:rsid w:val="00871613"/>
    <w:rsid w:val="008726F7"/>
    <w:rsid w:val="00872AE5"/>
    <w:rsid w:val="00872BD0"/>
    <w:rsid w:val="00873538"/>
    <w:rsid w:val="00874637"/>
    <w:rsid w:val="00874A4C"/>
    <w:rsid w:val="00875076"/>
    <w:rsid w:val="00876DFC"/>
    <w:rsid w:val="00881484"/>
    <w:rsid w:val="008816D3"/>
    <w:rsid w:val="00883008"/>
    <w:rsid w:val="00883369"/>
    <w:rsid w:val="008835F6"/>
    <w:rsid w:val="0088381B"/>
    <w:rsid w:val="00883918"/>
    <w:rsid w:val="0088554D"/>
    <w:rsid w:val="008859E3"/>
    <w:rsid w:val="00885B33"/>
    <w:rsid w:val="00886BC4"/>
    <w:rsid w:val="00887E40"/>
    <w:rsid w:val="0089012F"/>
    <w:rsid w:val="0089206E"/>
    <w:rsid w:val="008930EB"/>
    <w:rsid w:val="00893ED3"/>
    <w:rsid w:val="00894157"/>
    <w:rsid w:val="008969D9"/>
    <w:rsid w:val="00896D57"/>
    <w:rsid w:val="008A139D"/>
    <w:rsid w:val="008A1C7B"/>
    <w:rsid w:val="008A1F2A"/>
    <w:rsid w:val="008A31FE"/>
    <w:rsid w:val="008A3FD2"/>
    <w:rsid w:val="008A42DF"/>
    <w:rsid w:val="008A4F76"/>
    <w:rsid w:val="008A61CF"/>
    <w:rsid w:val="008A6901"/>
    <w:rsid w:val="008A7D01"/>
    <w:rsid w:val="008B04AF"/>
    <w:rsid w:val="008B0F4E"/>
    <w:rsid w:val="008B1347"/>
    <w:rsid w:val="008B28F2"/>
    <w:rsid w:val="008B406A"/>
    <w:rsid w:val="008B53CB"/>
    <w:rsid w:val="008B5D7E"/>
    <w:rsid w:val="008B620B"/>
    <w:rsid w:val="008B6391"/>
    <w:rsid w:val="008B6CA1"/>
    <w:rsid w:val="008C0124"/>
    <w:rsid w:val="008C1766"/>
    <w:rsid w:val="008C260A"/>
    <w:rsid w:val="008C58FD"/>
    <w:rsid w:val="008C6333"/>
    <w:rsid w:val="008D052D"/>
    <w:rsid w:val="008D0BA0"/>
    <w:rsid w:val="008D138B"/>
    <w:rsid w:val="008D17FF"/>
    <w:rsid w:val="008D3972"/>
    <w:rsid w:val="008D45BC"/>
    <w:rsid w:val="008D5FD5"/>
    <w:rsid w:val="008D7044"/>
    <w:rsid w:val="008D7642"/>
    <w:rsid w:val="008E007B"/>
    <w:rsid w:val="008E0275"/>
    <w:rsid w:val="008E0EB0"/>
    <w:rsid w:val="008E1C05"/>
    <w:rsid w:val="008E2B5E"/>
    <w:rsid w:val="008E2BD2"/>
    <w:rsid w:val="008E2F69"/>
    <w:rsid w:val="008E3F6C"/>
    <w:rsid w:val="008E441F"/>
    <w:rsid w:val="008E5680"/>
    <w:rsid w:val="008F1A31"/>
    <w:rsid w:val="008F2182"/>
    <w:rsid w:val="008F3091"/>
    <w:rsid w:val="008F49BC"/>
    <w:rsid w:val="008F55D5"/>
    <w:rsid w:val="009013BC"/>
    <w:rsid w:val="0090671A"/>
    <w:rsid w:val="0091083D"/>
    <w:rsid w:val="00910A3B"/>
    <w:rsid w:val="00910E03"/>
    <w:rsid w:val="00910F98"/>
    <w:rsid w:val="0091162C"/>
    <w:rsid w:val="009117D7"/>
    <w:rsid w:val="00913F69"/>
    <w:rsid w:val="00913F6C"/>
    <w:rsid w:val="00914FF7"/>
    <w:rsid w:val="00915A6B"/>
    <w:rsid w:val="009171A2"/>
    <w:rsid w:val="0092032D"/>
    <w:rsid w:val="0092087E"/>
    <w:rsid w:val="00920D24"/>
    <w:rsid w:val="00921CC8"/>
    <w:rsid w:val="00922EBD"/>
    <w:rsid w:val="009252E2"/>
    <w:rsid w:val="009266B0"/>
    <w:rsid w:val="009268F6"/>
    <w:rsid w:val="00926D7E"/>
    <w:rsid w:val="009303B2"/>
    <w:rsid w:val="00933C9A"/>
    <w:rsid w:val="00933E06"/>
    <w:rsid w:val="00934D96"/>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84E"/>
    <w:rsid w:val="00984AD5"/>
    <w:rsid w:val="0098549D"/>
    <w:rsid w:val="00985776"/>
    <w:rsid w:val="0098645A"/>
    <w:rsid w:val="00986A9E"/>
    <w:rsid w:val="00990335"/>
    <w:rsid w:val="009903C2"/>
    <w:rsid w:val="009909B0"/>
    <w:rsid w:val="00991490"/>
    <w:rsid w:val="009914DF"/>
    <w:rsid w:val="00991D63"/>
    <w:rsid w:val="00992A64"/>
    <w:rsid w:val="00993FF5"/>
    <w:rsid w:val="00994938"/>
    <w:rsid w:val="00995A06"/>
    <w:rsid w:val="00995DA9"/>
    <w:rsid w:val="009965B5"/>
    <w:rsid w:val="00997D7F"/>
    <w:rsid w:val="009A0A3F"/>
    <w:rsid w:val="009A14A1"/>
    <w:rsid w:val="009A15CC"/>
    <w:rsid w:val="009A21E5"/>
    <w:rsid w:val="009A3B2D"/>
    <w:rsid w:val="009A3F9F"/>
    <w:rsid w:val="009A47F7"/>
    <w:rsid w:val="009A52C8"/>
    <w:rsid w:val="009A573C"/>
    <w:rsid w:val="009B048D"/>
    <w:rsid w:val="009B14A8"/>
    <w:rsid w:val="009B1626"/>
    <w:rsid w:val="009C1065"/>
    <w:rsid w:val="009C10D5"/>
    <w:rsid w:val="009C146A"/>
    <w:rsid w:val="009C1AB4"/>
    <w:rsid w:val="009C2AF9"/>
    <w:rsid w:val="009C4337"/>
    <w:rsid w:val="009C4B80"/>
    <w:rsid w:val="009C555D"/>
    <w:rsid w:val="009C6269"/>
    <w:rsid w:val="009C6D8A"/>
    <w:rsid w:val="009C6F21"/>
    <w:rsid w:val="009C73B5"/>
    <w:rsid w:val="009C75C3"/>
    <w:rsid w:val="009D0139"/>
    <w:rsid w:val="009D02A1"/>
    <w:rsid w:val="009D08BE"/>
    <w:rsid w:val="009D107B"/>
    <w:rsid w:val="009D125C"/>
    <w:rsid w:val="009D28A7"/>
    <w:rsid w:val="009D2A49"/>
    <w:rsid w:val="009D2ED5"/>
    <w:rsid w:val="009D3338"/>
    <w:rsid w:val="009D41CE"/>
    <w:rsid w:val="009D592A"/>
    <w:rsid w:val="009D68C8"/>
    <w:rsid w:val="009D6A32"/>
    <w:rsid w:val="009E02C2"/>
    <w:rsid w:val="009E0F64"/>
    <w:rsid w:val="009E1361"/>
    <w:rsid w:val="009E34B7"/>
    <w:rsid w:val="009E3B3D"/>
    <w:rsid w:val="009E3F00"/>
    <w:rsid w:val="009E3FA6"/>
    <w:rsid w:val="009E4462"/>
    <w:rsid w:val="009E59AF"/>
    <w:rsid w:val="009E6455"/>
    <w:rsid w:val="009E73C9"/>
    <w:rsid w:val="009F1EFA"/>
    <w:rsid w:val="009F4F6E"/>
    <w:rsid w:val="009F6007"/>
    <w:rsid w:val="009F6360"/>
    <w:rsid w:val="009F6F06"/>
    <w:rsid w:val="00A00893"/>
    <w:rsid w:val="00A0159D"/>
    <w:rsid w:val="00A02118"/>
    <w:rsid w:val="00A03792"/>
    <w:rsid w:val="00A04BA7"/>
    <w:rsid w:val="00A05A12"/>
    <w:rsid w:val="00A1212A"/>
    <w:rsid w:val="00A1261A"/>
    <w:rsid w:val="00A13E8B"/>
    <w:rsid w:val="00A148DC"/>
    <w:rsid w:val="00A151EB"/>
    <w:rsid w:val="00A174B6"/>
    <w:rsid w:val="00A17780"/>
    <w:rsid w:val="00A177D5"/>
    <w:rsid w:val="00A2114B"/>
    <w:rsid w:val="00A22509"/>
    <w:rsid w:val="00A22917"/>
    <w:rsid w:val="00A23689"/>
    <w:rsid w:val="00A23AE8"/>
    <w:rsid w:val="00A23E64"/>
    <w:rsid w:val="00A25949"/>
    <w:rsid w:val="00A2767D"/>
    <w:rsid w:val="00A30BDA"/>
    <w:rsid w:val="00A317D2"/>
    <w:rsid w:val="00A31934"/>
    <w:rsid w:val="00A31E14"/>
    <w:rsid w:val="00A322F4"/>
    <w:rsid w:val="00A37701"/>
    <w:rsid w:val="00A37F11"/>
    <w:rsid w:val="00A40802"/>
    <w:rsid w:val="00A40EBA"/>
    <w:rsid w:val="00A434FC"/>
    <w:rsid w:val="00A435AD"/>
    <w:rsid w:val="00A43E92"/>
    <w:rsid w:val="00A44EBE"/>
    <w:rsid w:val="00A472A5"/>
    <w:rsid w:val="00A478A5"/>
    <w:rsid w:val="00A52312"/>
    <w:rsid w:val="00A52EE1"/>
    <w:rsid w:val="00A54A3C"/>
    <w:rsid w:val="00A54F04"/>
    <w:rsid w:val="00A55484"/>
    <w:rsid w:val="00A55531"/>
    <w:rsid w:val="00A5645C"/>
    <w:rsid w:val="00A57991"/>
    <w:rsid w:val="00A60B8A"/>
    <w:rsid w:val="00A62738"/>
    <w:rsid w:val="00A644E9"/>
    <w:rsid w:val="00A64CCD"/>
    <w:rsid w:val="00A65C29"/>
    <w:rsid w:val="00A66F91"/>
    <w:rsid w:val="00A711D4"/>
    <w:rsid w:val="00A717F2"/>
    <w:rsid w:val="00A71AD5"/>
    <w:rsid w:val="00A71B3C"/>
    <w:rsid w:val="00A71BB9"/>
    <w:rsid w:val="00A72366"/>
    <w:rsid w:val="00A729D5"/>
    <w:rsid w:val="00A72CE8"/>
    <w:rsid w:val="00A738D3"/>
    <w:rsid w:val="00A74189"/>
    <w:rsid w:val="00A75377"/>
    <w:rsid w:val="00A755E9"/>
    <w:rsid w:val="00A7633C"/>
    <w:rsid w:val="00A773A9"/>
    <w:rsid w:val="00A8022C"/>
    <w:rsid w:val="00A81343"/>
    <w:rsid w:val="00A81435"/>
    <w:rsid w:val="00A81A7C"/>
    <w:rsid w:val="00A83082"/>
    <w:rsid w:val="00A83297"/>
    <w:rsid w:val="00A83835"/>
    <w:rsid w:val="00A83BD1"/>
    <w:rsid w:val="00A843AF"/>
    <w:rsid w:val="00A85861"/>
    <w:rsid w:val="00A865B1"/>
    <w:rsid w:val="00A86B4C"/>
    <w:rsid w:val="00A875FF"/>
    <w:rsid w:val="00A90BD5"/>
    <w:rsid w:val="00A910E1"/>
    <w:rsid w:val="00A92FC2"/>
    <w:rsid w:val="00A93058"/>
    <w:rsid w:val="00A96086"/>
    <w:rsid w:val="00A96AF4"/>
    <w:rsid w:val="00A9751B"/>
    <w:rsid w:val="00AA0A28"/>
    <w:rsid w:val="00AA1495"/>
    <w:rsid w:val="00AA3C0B"/>
    <w:rsid w:val="00AA5A60"/>
    <w:rsid w:val="00AA684E"/>
    <w:rsid w:val="00AA69C0"/>
    <w:rsid w:val="00AA754D"/>
    <w:rsid w:val="00AB001E"/>
    <w:rsid w:val="00AB1433"/>
    <w:rsid w:val="00AB4A41"/>
    <w:rsid w:val="00AB4D88"/>
    <w:rsid w:val="00AB5BBC"/>
    <w:rsid w:val="00AB5E6B"/>
    <w:rsid w:val="00AB672D"/>
    <w:rsid w:val="00AB7563"/>
    <w:rsid w:val="00AC06A5"/>
    <w:rsid w:val="00AC0F0D"/>
    <w:rsid w:val="00AC25ED"/>
    <w:rsid w:val="00AC2B28"/>
    <w:rsid w:val="00AC453F"/>
    <w:rsid w:val="00AC4FE5"/>
    <w:rsid w:val="00AC5F34"/>
    <w:rsid w:val="00AC609B"/>
    <w:rsid w:val="00AC61E8"/>
    <w:rsid w:val="00AC6C09"/>
    <w:rsid w:val="00AC746B"/>
    <w:rsid w:val="00AC7C88"/>
    <w:rsid w:val="00AD0F2A"/>
    <w:rsid w:val="00AD17E0"/>
    <w:rsid w:val="00AD1CBD"/>
    <w:rsid w:val="00AD2669"/>
    <w:rsid w:val="00AD2AE2"/>
    <w:rsid w:val="00AD3CC1"/>
    <w:rsid w:val="00AD3EA6"/>
    <w:rsid w:val="00AD47A5"/>
    <w:rsid w:val="00AD60D5"/>
    <w:rsid w:val="00AD664F"/>
    <w:rsid w:val="00AD7284"/>
    <w:rsid w:val="00AD78E7"/>
    <w:rsid w:val="00AE09B6"/>
    <w:rsid w:val="00AE0F17"/>
    <w:rsid w:val="00AE1303"/>
    <w:rsid w:val="00AE1498"/>
    <w:rsid w:val="00AE1799"/>
    <w:rsid w:val="00AE1C4B"/>
    <w:rsid w:val="00AE3E07"/>
    <w:rsid w:val="00AE41E9"/>
    <w:rsid w:val="00AE445F"/>
    <w:rsid w:val="00AE4AED"/>
    <w:rsid w:val="00AE610B"/>
    <w:rsid w:val="00AE7E89"/>
    <w:rsid w:val="00AF0095"/>
    <w:rsid w:val="00AF166A"/>
    <w:rsid w:val="00AF472E"/>
    <w:rsid w:val="00AF4BB5"/>
    <w:rsid w:val="00AF5D40"/>
    <w:rsid w:val="00AF7069"/>
    <w:rsid w:val="00AF7ABC"/>
    <w:rsid w:val="00B00B00"/>
    <w:rsid w:val="00B0239B"/>
    <w:rsid w:val="00B03693"/>
    <w:rsid w:val="00B03843"/>
    <w:rsid w:val="00B03C08"/>
    <w:rsid w:val="00B041C8"/>
    <w:rsid w:val="00B05803"/>
    <w:rsid w:val="00B05F9B"/>
    <w:rsid w:val="00B0623E"/>
    <w:rsid w:val="00B0718E"/>
    <w:rsid w:val="00B072B1"/>
    <w:rsid w:val="00B10DCE"/>
    <w:rsid w:val="00B1148B"/>
    <w:rsid w:val="00B11F16"/>
    <w:rsid w:val="00B13E42"/>
    <w:rsid w:val="00B13F69"/>
    <w:rsid w:val="00B14BC1"/>
    <w:rsid w:val="00B156AD"/>
    <w:rsid w:val="00B15D8F"/>
    <w:rsid w:val="00B15E9B"/>
    <w:rsid w:val="00B16047"/>
    <w:rsid w:val="00B173CE"/>
    <w:rsid w:val="00B1774E"/>
    <w:rsid w:val="00B221CB"/>
    <w:rsid w:val="00B23B46"/>
    <w:rsid w:val="00B24019"/>
    <w:rsid w:val="00B249F2"/>
    <w:rsid w:val="00B26C49"/>
    <w:rsid w:val="00B27440"/>
    <w:rsid w:val="00B275B5"/>
    <w:rsid w:val="00B303AB"/>
    <w:rsid w:val="00B304F1"/>
    <w:rsid w:val="00B305C6"/>
    <w:rsid w:val="00B314D3"/>
    <w:rsid w:val="00B31F2D"/>
    <w:rsid w:val="00B3238C"/>
    <w:rsid w:val="00B32C2F"/>
    <w:rsid w:val="00B341F6"/>
    <w:rsid w:val="00B352FB"/>
    <w:rsid w:val="00B35749"/>
    <w:rsid w:val="00B37122"/>
    <w:rsid w:val="00B403E4"/>
    <w:rsid w:val="00B43198"/>
    <w:rsid w:val="00B43EC6"/>
    <w:rsid w:val="00B43F76"/>
    <w:rsid w:val="00B4727D"/>
    <w:rsid w:val="00B4798B"/>
    <w:rsid w:val="00B50E63"/>
    <w:rsid w:val="00B52BB1"/>
    <w:rsid w:val="00B55169"/>
    <w:rsid w:val="00B55350"/>
    <w:rsid w:val="00B5565B"/>
    <w:rsid w:val="00B56511"/>
    <w:rsid w:val="00B568E4"/>
    <w:rsid w:val="00B62682"/>
    <w:rsid w:val="00B6307A"/>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4F68"/>
    <w:rsid w:val="00B7582C"/>
    <w:rsid w:val="00B7590F"/>
    <w:rsid w:val="00B76677"/>
    <w:rsid w:val="00B76F88"/>
    <w:rsid w:val="00B771FA"/>
    <w:rsid w:val="00B77449"/>
    <w:rsid w:val="00B77973"/>
    <w:rsid w:val="00B81D61"/>
    <w:rsid w:val="00B82D84"/>
    <w:rsid w:val="00B83940"/>
    <w:rsid w:val="00B83CD4"/>
    <w:rsid w:val="00B84D95"/>
    <w:rsid w:val="00B8586D"/>
    <w:rsid w:val="00B86C23"/>
    <w:rsid w:val="00B87220"/>
    <w:rsid w:val="00B90330"/>
    <w:rsid w:val="00B9050D"/>
    <w:rsid w:val="00B91AFB"/>
    <w:rsid w:val="00B91F51"/>
    <w:rsid w:val="00B925E4"/>
    <w:rsid w:val="00B92E9F"/>
    <w:rsid w:val="00B92EA1"/>
    <w:rsid w:val="00B92ED6"/>
    <w:rsid w:val="00B92FA7"/>
    <w:rsid w:val="00B9303B"/>
    <w:rsid w:val="00B9308F"/>
    <w:rsid w:val="00B93888"/>
    <w:rsid w:val="00B93FBF"/>
    <w:rsid w:val="00B94919"/>
    <w:rsid w:val="00B965FD"/>
    <w:rsid w:val="00B972B1"/>
    <w:rsid w:val="00B97C3E"/>
    <w:rsid w:val="00BA0F7F"/>
    <w:rsid w:val="00BA1337"/>
    <w:rsid w:val="00BA16C2"/>
    <w:rsid w:val="00BA1A91"/>
    <w:rsid w:val="00BA3034"/>
    <w:rsid w:val="00BA437B"/>
    <w:rsid w:val="00BA4A87"/>
    <w:rsid w:val="00BA510F"/>
    <w:rsid w:val="00BA56C7"/>
    <w:rsid w:val="00BB06BC"/>
    <w:rsid w:val="00BB0DA5"/>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04F7"/>
    <w:rsid w:val="00BC3273"/>
    <w:rsid w:val="00BC328C"/>
    <w:rsid w:val="00BC3E9F"/>
    <w:rsid w:val="00BC4239"/>
    <w:rsid w:val="00BC486F"/>
    <w:rsid w:val="00BC6EDE"/>
    <w:rsid w:val="00BC7584"/>
    <w:rsid w:val="00BC7A5E"/>
    <w:rsid w:val="00BC7DCA"/>
    <w:rsid w:val="00BD1B75"/>
    <w:rsid w:val="00BD1FA5"/>
    <w:rsid w:val="00BD435F"/>
    <w:rsid w:val="00BD50E5"/>
    <w:rsid w:val="00BD66AA"/>
    <w:rsid w:val="00BD6767"/>
    <w:rsid w:val="00BD6E26"/>
    <w:rsid w:val="00BD7034"/>
    <w:rsid w:val="00BD757C"/>
    <w:rsid w:val="00BD772F"/>
    <w:rsid w:val="00BE1258"/>
    <w:rsid w:val="00BE1308"/>
    <w:rsid w:val="00BE16B8"/>
    <w:rsid w:val="00BE220B"/>
    <w:rsid w:val="00BE39EE"/>
    <w:rsid w:val="00BE4C53"/>
    <w:rsid w:val="00BE5916"/>
    <w:rsid w:val="00BE5EBF"/>
    <w:rsid w:val="00BE72C9"/>
    <w:rsid w:val="00BF072A"/>
    <w:rsid w:val="00BF1BE8"/>
    <w:rsid w:val="00BF2986"/>
    <w:rsid w:val="00BF2E83"/>
    <w:rsid w:val="00BF435C"/>
    <w:rsid w:val="00BF4E00"/>
    <w:rsid w:val="00BF4F6C"/>
    <w:rsid w:val="00BF57D4"/>
    <w:rsid w:val="00BF5A58"/>
    <w:rsid w:val="00C00BEF"/>
    <w:rsid w:val="00C0135D"/>
    <w:rsid w:val="00C029F8"/>
    <w:rsid w:val="00C042B8"/>
    <w:rsid w:val="00C05939"/>
    <w:rsid w:val="00C05B30"/>
    <w:rsid w:val="00C05CCE"/>
    <w:rsid w:val="00C06032"/>
    <w:rsid w:val="00C060B0"/>
    <w:rsid w:val="00C1037F"/>
    <w:rsid w:val="00C12C17"/>
    <w:rsid w:val="00C13905"/>
    <w:rsid w:val="00C14C49"/>
    <w:rsid w:val="00C15485"/>
    <w:rsid w:val="00C158E0"/>
    <w:rsid w:val="00C16C9F"/>
    <w:rsid w:val="00C17180"/>
    <w:rsid w:val="00C20EFF"/>
    <w:rsid w:val="00C224CC"/>
    <w:rsid w:val="00C23019"/>
    <w:rsid w:val="00C250A6"/>
    <w:rsid w:val="00C269FC"/>
    <w:rsid w:val="00C30CD8"/>
    <w:rsid w:val="00C31EF2"/>
    <w:rsid w:val="00C3312A"/>
    <w:rsid w:val="00C3617A"/>
    <w:rsid w:val="00C412AE"/>
    <w:rsid w:val="00C42C6C"/>
    <w:rsid w:val="00C45949"/>
    <w:rsid w:val="00C465BA"/>
    <w:rsid w:val="00C4688D"/>
    <w:rsid w:val="00C512AA"/>
    <w:rsid w:val="00C51ACE"/>
    <w:rsid w:val="00C51F43"/>
    <w:rsid w:val="00C52E9C"/>
    <w:rsid w:val="00C53F06"/>
    <w:rsid w:val="00C55F19"/>
    <w:rsid w:val="00C56183"/>
    <w:rsid w:val="00C56FB7"/>
    <w:rsid w:val="00C56FBA"/>
    <w:rsid w:val="00C57C6C"/>
    <w:rsid w:val="00C60443"/>
    <w:rsid w:val="00C6276A"/>
    <w:rsid w:val="00C62E65"/>
    <w:rsid w:val="00C6412A"/>
    <w:rsid w:val="00C64AA0"/>
    <w:rsid w:val="00C651A7"/>
    <w:rsid w:val="00C6564A"/>
    <w:rsid w:val="00C658C3"/>
    <w:rsid w:val="00C6772C"/>
    <w:rsid w:val="00C67E79"/>
    <w:rsid w:val="00C704D5"/>
    <w:rsid w:val="00C70857"/>
    <w:rsid w:val="00C70E39"/>
    <w:rsid w:val="00C71FDB"/>
    <w:rsid w:val="00C720DC"/>
    <w:rsid w:val="00C72454"/>
    <w:rsid w:val="00C72E1C"/>
    <w:rsid w:val="00C72FEF"/>
    <w:rsid w:val="00C739E4"/>
    <w:rsid w:val="00C75E6D"/>
    <w:rsid w:val="00C7717D"/>
    <w:rsid w:val="00C803F4"/>
    <w:rsid w:val="00C81510"/>
    <w:rsid w:val="00C827FD"/>
    <w:rsid w:val="00C82ED4"/>
    <w:rsid w:val="00C83F0F"/>
    <w:rsid w:val="00C84F90"/>
    <w:rsid w:val="00C85C08"/>
    <w:rsid w:val="00C85E53"/>
    <w:rsid w:val="00C871DC"/>
    <w:rsid w:val="00C901F7"/>
    <w:rsid w:val="00C91729"/>
    <w:rsid w:val="00C92DE1"/>
    <w:rsid w:val="00C93519"/>
    <w:rsid w:val="00C9390F"/>
    <w:rsid w:val="00C940A2"/>
    <w:rsid w:val="00C94967"/>
    <w:rsid w:val="00C94F37"/>
    <w:rsid w:val="00C96167"/>
    <w:rsid w:val="00C968FE"/>
    <w:rsid w:val="00C969FE"/>
    <w:rsid w:val="00C97454"/>
    <w:rsid w:val="00C977C9"/>
    <w:rsid w:val="00C97E51"/>
    <w:rsid w:val="00C97FA2"/>
    <w:rsid w:val="00CA08DE"/>
    <w:rsid w:val="00CA0F60"/>
    <w:rsid w:val="00CA175A"/>
    <w:rsid w:val="00CA21DC"/>
    <w:rsid w:val="00CA2472"/>
    <w:rsid w:val="00CA29B8"/>
    <w:rsid w:val="00CA2B6A"/>
    <w:rsid w:val="00CA6D0B"/>
    <w:rsid w:val="00CA7FBA"/>
    <w:rsid w:val="00CB0296"/>
    <w:rsid w:val="00CB0E8D"/>
    <w:rsid w:val="00CB0F28"/>
    <w:rsid w:val="00CB284B"/>
    <w:rsid w:val="00CB35BF"/>
    <w:rsid w:val="00CB60E5"/>
    <w:rsid w:val="00CB74C3"/>
    <w:rsid w:val="00CB7A52"/>
    <w:rsid w:val="00CC014D"/>
    <w:rsid w:val="00CC1C73"/>
    <w:rsid w:val="00CC39D8"/>
    <w:rsid w:val="00CC44E4"/>
    <w:rsid w:val="00CC4EA3"/>
    <w:rsid w:val="00CC568D"/>
    <w:rsid w:val="00CC6D50"/>
    <w:rsid w:val="00CC7EB8"/>
    <w:rsid w:val="00CD0A74"/>
    <w:rsid w:val="00CD378D"/>
    <w:rsid w:val="00CD3ECD"/>
    <w:rsid w:val="00CD437B"/>
    <w:rsid w:val="00CD61EF"/>
    <w:rsid w:val="00CD65E7"/>
    <w:rsid w:val="00CD7104"/>
    <w:rsid w:val="00CD7B9D"/>
    <w:rsid w:val="00CE0AA5"/>
    <w:rsid w:val="00CE2744"/>
    <w:rsid w:val="00CE2B9C"/>
    <w:rsid w:val="00CE349C"/>
    <w:rsid w:val="00CE3B89"/>
    <w:rsid w:val="00CE51EF"/>
    <w:rsid w:val="00CE6149"/>
    <w:rsid w:val="00CE67D3"/>
    <w:rsid w:val="00CE7E40"/>
    <w:rsid w:val="00CF0EFA"/>
    <w:rsid w:val="00CF283F"/>
    <w:rsid w:val="00CF3941"/>
    <w:rsid w:val="00CF412A"/>
    <w:rsid w:val="00CF4451"/>
    <w:rsid w:val="00CF464D"/>
    <w:rsid w:val="00CF508D"/>
    <w:rsid w:val="00CF54ED"/>
    <w:rsid w:val="00CF7EC3"/>
    <w:rsid w:val="00D01D35"/>
    <w:rsid w:val="00D0225B"/>
    <w:rsid w:val="00D05751"/>
    <w:rsid w:val="00D05B7C"/>
    <w:rsid w:val="00D06142"/>
    <w:rsid w:val="00D07411"/>
    <w:rsid w:val="00D11A4A"/>
    <w:rsid w:val="00D12282"/>
    <w:rsid w:val="00D12A30"/>
    <w:rsid w:val="00D138C4"/>
    <w:rsid w:val="00D1461E"/>
    <w:rsid w:val="00D15862"/>
    <w:rsid w:val="00D1647A"/>
    <w:rsid w:val="00D1667F"/>
    <w:rsid w:val="00D20D3D"/>
    <w:rsid w:val="00D21320"/>
    <w:rsid w:val="00D213DE"/>
    <w:rsid w:val="00D214AA"/>
    <w:rsid w:val="00D220CB"/>
    <w:rsid w:val="00D23D3D"/>
    <w:rsid w:val="00D250A2"/>
    <w:rsid w:val="00D26BD9"/>
    <w:rsid w:val="00D31CC7"/>
    <w:rsid w:val="00D31E3E"/>
    <w:rsid w:val="00D33694"/>
    <w:rsid w:val="00D33BB3"/>
    <w:rsid w:val="00D346F2"/>
    <w:rsid w:val="00D34E63"/>
    <w:rsid w:val="00D351E2"/>
    <w:rsid w:val="00D35AFA"/>
    <w:rsid w:val="00D35DBD"/>
    <w:rsid w:val="00D35EC5"/>
    <w:rsid w:val="00D35F24"/>
    <w:rsid w:val="00D40905"/>
    <w:rsid w:val="00D41247"/>
    <w:rsid w:val="00D422BB"/>
    <w:rsid w:val="00D42ED8"/>
    <w:rsid w:val="00D439FF"/>
    <w:rsid w:val="00D43D5D"/>
    <w:rsid w:val="00D4673D"/>
    <w:rsid w:val="00D467ED"/>
    <w:rsid w:val="00D47279"/>
    <w:rsid w:val="00D51A38"/>
    <w:rsid w:val="00D52E97"/>
    <w:rsid w:val="00D53618"/>
    <w:rsid w:val="00D5416A"/>
    <w:rsid w:val="00D55934"/>
    <w:rsid w:val="00D5643C"/>
    <w:rsid w:val="00D56FDE"/>
    <w:rsid w:val="00D609FE"/>
    <w:rsid w:val="00D60F27"/>
    <w:rsid w:val="00D621D3"/>
    <w:rsid w:val="00D62474"/>
    <w:rsid w:val="00D62816"/>
    <w:rsid w:val="00D62CEC"/>
    <w:rsid w:val="00D636B9"/>
    <w:rsid w:val="00D6562A"/>
    <w:rsid w:val="00D65955"/>
    <w:rsid w:val="00D6723C"/>
    <w:rsid w:val="00D71243"/>
    <w:rsid w:val="00D73064"/>
    <w:rsid w:val="00D74F9F"/>
    <w:rsid w:val="00D763E4"/>
    <w:rsid w:val="00D777D6"/>
    <w:rsid w:val="00D80F45"/>
    <w:rsid w:val="00D82C8E"/>
    <w:rsid w:val="00D835D5"/>
    <w:rsid w:val="00D83E4D"/>
    <w:rsid w:val="00D8456E"/>
    <w:rsid w:val="00D84840"/>
    <w:rsid w:val="00D85A7B"/>
    <w:rsid w:val="00D85BA4"/>
    <w:rsid w:val="00D86CB5"/>
    <w:rsid w:val="00D87380"/>
    <w:rsid w:val="00D91791"/>
    <w:rsid w:val="00D91815"/>
    <w:rsid w:val="00D91956"/>
    <w:rsid w:val="00D91BE0"/>
    <w:rsid w:val="00D9299D"/>
    <w:rsid w:val="00D942F3"/>
    <w:rsid w:val="00D94A99"/>
    <w:rsid w:val="00D95977"/>
    <w:rsid w:val="00D95DE4"/>
    <w:rsid w:val="00D95F6D"/>
    <w:rsid w:val="00D96939"/>
    <w:rsid w:val="00D96B0D"/>
    <w:rsid w:val="00D97DD2"/>
    <w:rsid w:val="00D97FFC"/>
    <w:rsid w:val="00DA0188"/>
    <w:rsid w:val="00DA0637"/>
    <w:rsid w:val="00DA085B"/>
    <w:rsid w:val="00DA1854"/>
    <w:rsid w:val="00DA1976"/>
    <w:rsid w:val="00DA1979"/>
    <w:rsid w:val="00DA1E36"/>
    <w:rsid w:val="00DA2492"/>
    <w:rsid w:val="00DA4487"/>
    <w:rsid w:val="00DA5B2C"/>
    <w:rsid w:val="00DA6BB4"/>
    <w:rsid w:val="00DB04E6"/>
    <w:rsid w:val="00DB08F4"/>
    <w:rsid w:val="00DB122F"/>
    <w:rsid w:val="00DB1440"/>
    <w:rsid w:val="00DB186B"/>
    <w:rsid w:val="00DB2FCE"/>
    <w:rsid w:val="00DB404E"/>
    <w:rsid w:val="00DB4351"/>
    <w:rsid w:val="00DB4356"/>
    <w:rsid w:val="00DB4C55"/>
    <w:rsid w:val="00DB5C1E"/>
    <w:rsid w:val="00DC21A9"/>
    <w:rsid w:val="00DC310F"/>
    <w:rsid w:val="00DC38A6"/>
    <w:rsid w:val="00DC5581"/>
    <w:rsid w:val="00DC5891"/>
    <w:rsid w:val="00DC6191"/>
    <w:rsid w:val="00DC68CD"/>
    <w:rsid w:val="00DD13A2"/>
    <w:rsid w:val="00DD13DB"/>
    <w:rsid w:val="00DD21C9"/>
    <w:rsid w:val="00DD2FC8"/>
    <w:rsid w:val="00DD3FF1"/>
    <w:rsid w:val="00DD4A2A"/>
    <w:rsid w:val="00DD4D5A"/>
    <w:rsid w:val="00DD5CEB"/>
    <w:rsid w:val="00DD69B3"/>
    <w:rsid w:val="00DD79C8"/>
    <w:rsid w:val="00DE0504"/>
    <w:rsid w:val="00DE0C5F"/>
    <w:rsid w:val="00DE257B"/>
    <w:rsid w:val="00DE4A0F"/>
    <w:rsid w:val="00DE57A1"/>
    <w:rsid w:val="00DE7269"/>
    <w:rsid w:val="00DF1476"/>
    <w:rsid w:val="00DF393E"/>
    <w:rsid w:val="00DF3E8B"/>
    <w:rsid w:val="00DF4C8D"/>
    <w:rsid w:val="00DF5043"/>
    <w:rsid w:val="00DF53C6"/>
    <w:rsid w:val="00DF5CAA"/>
    <w:rsid w:val="00DF5DB8"/>
    <w:rsid w:val="00DF6123"/>
    <w:rsid w:val="00DF67BA"/>
    <w:rsid w:val="00DF683C"/>
    <w:rsid w:val="00DF72E6"/>
    <w:rsid w:val="00DF769E"/>
    <w:rsid w:val="00DF7A1E"/>
    <w:rsid w:val="00DF7CCA"/>
    <w:rsid w:val="00E007E6"/>
    <w:rsid w:val="00E01229"/>
    <w:rsid w:val="00E01798"/>
    <w:rsid w:val="00E05EE8"/>
    <w:rsid w:val="00E078F2"/>
    <w:rsid w:val="00E11360"/>
    <w:rsid w:val="00E1196F"/>
    <w:rsid w:val="00E11D0C"/>
    <w:rsid w:val="00E11D5D"/>
    <w:rsid w:val="00E11DAF"/>
    <w:rsid w:val="00E11FE8"/>
    <w:rsid w:val="00E12177"/>
    <w:rsid w:val="00E121ED"/>
    <w:rsid w:val="00E12A19"/>
    <w:rsid w:val="00E135A0"/>
    <w:rsid w:val="00E1423C"/>
    <w:rsid w:val="00E158A5"/>
    <w:rsid w:val="00E15C26"/>
    <w:rsid w:val="00E162BE"/>
    <w:rsid w:val="00E164C2"/>
    <w:rsid w:val="00E17E9F"/>
    <w:rsid w:val="00E20397"/>
    <w:rsid w:val="00E20C45"/>
    <w:rsid w:val="00E215BF"/>
    <w:rsid w:val="00E228BC"/>
    <w:rsid w:val="00E23BC3"/>
    <w:rsid w:val="00E241D1"/>
    <w:rsid w:val="00E24BDE"/>
    <w:rsid w:val="00E24D19"/>
    <w:rsid w:val="00E25761"/>
    <w:rsid w:val="00E25F8D"/>
    <w:rsid w:val="00E30AAF"/>
    <w:rsid w:val="00E3266E"/>
    <w:rsid w:val="00E328DB"/>
    <w:rsid w:val="00E33098"/>
    <w:rsid w:val="00E3428C"/>
    <w:rsid w:val="00E3532D"/>
    <w:rsid w:val="00E35F5B"/>
    <w:rsid w:val="00E365D1"/>
    <w:rsid w:val="00E36A9C"/>
    <w:rsid w:val="00E37F83"/>
    <w:rsid w:val="00E40C64"/>
    <w:rsid w:val="00E413D1"/>
    <w:rsid w:val="00E4221A"/>
    <w:rsid w:val="00E422A7"/>
    <w:rsid w:val="00E429E0"/>
    <w:rsid w:val="00E4409E"/>
    <w:rsid w:val="00E44195"/>
    <w:rsid w:val="00E451B1"/>
    <w:rsid w:val="00E46BAB"/>
    <w:rsid w:val="00E47476"/>
    <w:rsid w:val="00E47E57"/>
    <w:rsid w:val="00E50341"/>
    <w:rsid w:val="00E5098E"/>
    <w:rsid w:val="00E51A4A"/>
    <w:rsid w:val="00E53FE6"/>
    <w:rsid w:val="00E54DA8"/>
    <w:rsid w:val="00E5557E"/>
    <w:rsid w:val="00E55CCF"/>
    <w:rsid w:val="00E5618F"/>
    <w:rsid w:val="00E56193"/>
    <w:rsid w:val="00E5672F"/>
    <w:rsid w:val="00E56AF3"/>
    <w:rsid w:val="00E56DDD"/>
    <w:rsid w:val="00E60A02"/>
    <w:rsid w:val="00E6198A"/>
    <w:rsid w:val="00E61A6A"/>
    <w:rsid w:val="00E62009"/>
    <w:rsid w:val="00E6343B"/>
    <w:rsid w:val="00E6446F"/>
    <w:rsid w:val="00E64652"/>
    <w:rsid w:val="00E667A0"/>
    <w:rsid w:val="00E70755"/>
    <w:rsid w:val="00E71B2A"/>
    <w:rsid w:val="00E72885"/>
    <w:rsid w:val="00E73013"/>
    <w:rsid w:val="00E73036"/>
    <w:rsid w:val="00E735E7"/>
    <w:rsid w:val="00E73DFA"/>
    <w:rsid w:val="00E73E9B"/>
    <w:rsid w:val="00E7465A"/>
    <w:rsid w:val="00E75213"/>
    <w:rsid w:val="00E76364"/>
    <w:rsid w:val="00E804AA"/>
    <w:rsid w:val="00E8251B"/>
    <w:rsid w:val="00E84EC7"/>
    <w:rsid w:val="00E8520F"/>
    <w:rsid w:val="00E85603"/>
    <w:rsid w:val="00E8615F"/>
    <w:rsid w:val="00E861F0"/>
    <w:rsid w:val="00E90AC0"/>
    <w:rsid w:val="00E919C9"/>
    <w:rsid w:val="00E91C15"/>
    <w:rsid w:val="00E91F7F"/>
    <w:rsid w:val="00E93F3E"/>
    <w:rsid w:val="00E941F6"/>
    <w:rsid w:val="00E96953"/>
    <w:rsid w:val="00E977BB"/>
    <w:rsid w:val="00E97C39"/>
    <w:rsid w:val="00EA3842"/>
    <w:rsid w:val="00EA5A36"/>
    <w:rsid w:val="00EA6EF7"/>
    <w:rsid w:val="00EA7E83"/>
    <w:rsid w:val="00EB0956"/>
    <w:rsid w:val="00EB12C4"/>
    <w:rsid w:val="00EB2BCB"/>
    <w:rsid w:val="00EB5CDD"/>
    <w:rsid w:val="00EB66E4"/>
    <w:rsid w:val="00EB7EA4"/>
    <w:rsid w:val="00EC11E0"/>
    <w:rsid w:val="00EC1D36"/>
    <w:rsid w:val="00EC2CB9"/>
    <w:rsid w:val="00EC76C7"/>
    <w:rsid w:val="00EC79AF"/>
    <w:rsid w:val="00ED0083"/>
    <w:rsid w:val="00ED174C"/>
    <w:rsid w:val="00ED379C"/>
    <w:rsid w:val="00ED3E87"/>
    <w:rsid w:val="00ED43D9"/>
    <w:rsid w:val="00ED4892"/>
    <w:rsid w:val="00ED5269"/>
    <w:rsid w:val="00ED5402"/>
    <w:rsid w:val="00ED6D01"/>
    <w:rsid w:val="00ED799D"/>
    <w:rsid w:val="00ED79AF"/>
    <w:rsid w:val="00EE0C63"/>
    <w:rsid w:val="00EE1573"/>
    <w:rsid w:val="00EE1C86"/>
    <w:rsid w:val="00EE4D16"/>
    <w:rsid w:val="00EE51FF"/>
    <w:rsid w:val="00EE6EA0"/>
    <w:rsid w:val="00EE753B"/>
    <w:rsid w:val="00EF04E9"/>
    <w:rsid w:val="00EF05A8"/>
    <w:rsid w:val="00EF0C46"/>
    <w:rsid w:val="00EF0DB9"/>
    <w:rsid w:val="00EF3F52"/>
    <w:rsid w:val="00EF3F8C"/>
    <w:rsid w:val="00EF446B"/>
    <w:rsid w:val="00EF44CF"/>
    <w:rsid w:val="00EF68E2"/>
    <w:rsid w:val="00EF6F0E"/>
    <w:rsid w:val="00EF7A15"/>
    <w:rsid w:val="00EF7CDC"/>
    <w:rsid w:val="00F002DD"/>
    <w:rsid w:val="00F009CC"/>
    <w:rsid w:val="00F01422"/>
    <w:rsid w:val="00F01A80"/>
    <w:rsid w:val="00F034AC"/>
    <w:rsid w:val="00F05267"/>
    <w:rsid w:val="00F059F9"/>
    <w:rsid w:val="00F0607A"/>
    <w:rsid w:val="00F0665F"/>
    <w:rsid w:val="00F07FA7"/>
    <w:rsid w:val="00F109C1"/>
    <w:rsid w:val="00F1394F"/>
    <w:rsid w:val="00F13EBD"/>
    <w:rsid w:val="00F14090"/>
    <w:rsid w:val="00F146E5"/>
    <w:rsid w:val="00F14C73"/>
    <w:rsid w:val="00F159CF"/>
    <w:rsid w:val="00F15E1E"/>
    <w:rsid w:val="00F16295"/>
    <w:rsid w:val="00F16983"/>
    <w:rsid w:val="00F17341"/>
    <w:rsid w:val="00F203A9"/>
    <w:rsid w:val="00F21774"/>
    <w:rsid w:val="00F21EE8"/>
    <w:rsid w:val="00F2262E"/>
    <w:rsid w:val="00F22A9C"/>
    <w:rsid w:val="00F22CF9"/>
    <w:rsid w:val="00F23863"/>
    <w:rsid w:val="00F23987"/>
    <w:rsid w:val="00F24519"/>
    <w:rsid w:val="00F24965"/>
    <w:rsid w:val="00F253FF"/>
    <w:rsid w:val="00F26245"/>
    <w:rsid w:val="00F266DA"/>
    <w:rsid w:val="00F27CE9"/>
    <w:rsid w:val="00F304EE"/>
    <w:rsid w:val="00F3060F"/>
    <w:rsid w:val="00F313A8"/>
    <w:rsid w:val="00F32A2E"/>
    <w:rsid w:val="00F32A6D"/>
    <w:rsid w:val="00F34650"/>
    <w:rsid w:val="00F351CA"/>
    <w:rsid w:val="00F359E8"/>
    <w:rsid w:val="00F36293"/>
    <w:rsid w:val="00F36C44"/>
    <w:rsid w:val="00F37E39"/>
    <w:rsid w:val="00F4022C"/>
    <w:rsid w:val="00F4048C"/>
    <w:rsid w:val="00F40E8D"/>
    <w:rsid w:val="00F421A8"/>
    <w:rsid w:val="00F42EE3"/>
    <w:rsid w:val="00F4312D"/>
    <w:rsid w:val="00F43556"/>
    <w:rsid w:val="00F43742"/>
    <w:rsid w:val="00F43FCC"/>
    <w:rsid w:val="00F455EA"/>
    <w:rsid w:val="00F45E48"/>
    <w:rsid w:val="00F46EE1"/>
    <w:rsid w:val="00F509AD"/>
    <w:rsid w:val="00F51788"/>
    <w:rsid w:val="00F5323B"/>
    <w:rsid w:val="00F54C6F"/>
    <w:rsid w:val="00F55774"/>
    <w:rsid w:val="00F56606"/>
    <w:rsid w:val="00F56864"/>
    <w:rsid w:val="00F60FCF"/>
    <w:rsid w:val="00F6224C"/>
    <w:rsid w:val="00F6298D"/>
    <w:rsid w:val="00F62CBF"/>
    <w:rsid w:val="00F62FDC"/>
    <w:rsid w:val="00F63B67"/>
    <w:rsid w:val="00F64792"/>
    <w:rsid w:val="00F650FE"/>
    <w:rsid w:val="00F65CD3"/>
    <w:rsid w:val="00F669C1"/>
    <w:rsid w:val="00F67D27"/>
    <w:rsid w:val="00F67F32"/>
    <w:rsid w:val="00F704E9"/>
    <w:rsid w:val="00F71214"/>
    <w:rsid w:val="00F71BD2"/>
    <w:rsid w:val="00F71D07"/>
    <w:rsid w:val="00F72026"/>
    <w:rsid w:val="00F72547"/>
    <w:rsid w:val="00F72E39"/>
    <w:rsid w:val="00F73DF8"/>
    <w:rsid w:val="00F74FAA"/>
    <w:rsid w:val="00F75218"/>
    <w:rsid w:val="00F756AF"/>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94B"/>
    <w:rsid w:val="00F93EEA"/>
    <w:rsid w:val="00F95390"/>
    <w:rsid w:val="00F9577C"/>
    <w:rsid w:val="00F95FA2"/>
    <w:rsid w:val="00F967B3"/>
    <w:rsid w:val="00F96CFA"/>
    <w:rsid w:val="00FA0E2C"/>
    <w:rsid w:val="00FA1B42"/>
    <w:rsid w:val="00FA1F44"/>
    <w:rsid w:val="00FA293F"/>
    <w:rsid w:val="00FA2A29"/>
    <w:rsid w:val="00FA3212"/>
    <w:rsid w:val="00FA36E1"/>
    <w:rsid w:val="00FA3B8A"/>
    <w:rsid w:val="00FA427F"/>
    <w:rsid w:val="00FA5965"/>
    <w:rsid w:val="00FA6AAC"/>
    <w:rsid w:val="00FA7074"/>
    <w:rsid w:val="00FA7DE4"/>
    <w:rsid w:val="00FB0B61"/>
    <w:rsid w:val="00FB1453"/>
    <w:rsid w:val="00FB17DF"/>
    <w:rsid w:val="00FB4B84"/>
    <w:rsid w:val="00FB5376"/>
    <w:rsid w:val="00FB591B"/>
    <w:rsid w:val="00FB66CB"/>
    <w:rsid w:val="00FB69F2"/>
    <w:rsid w:val="00FB729B"/>
    <w:rsid w:val="00FC117B"/>
    <w:rsid w:val="00FC24E1"/>
    <w:rsid w:val="00FC49DE"/>
    <w:rsid w:val="00FC4F27"/>
    <w:rsid w:val="00FC5022"/>
    <w:rsid w:val="00FD5F81"/>
    <w:rsid w:val="00FD6B22"/>
    <w:rsid w:val="00FE0D29"/>
    <w:rsid w:val="00FE16B5"/>
    <w:rsid w:val="00FE2A0A"/>
    <w:rsid w:val="00FE3156"/>
    <w:rsid w:val="00FE71CF"/>
    <w:rsid w:val="00FE7ACA"/>
    <w:rsid w:val="00FF0164"/>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27481">
      <w:bodyDiv w:val="1"/>
      <w:marLeft w:val="0"/>
      <w:marRight w:val="0"/>
      <w:marTop w:val="0"/>
      <w:marBottom w:val="0"/>
      <w:divBdr>
        <w:top w:val="none" w:sz="0" w:space="0" w:color="auto"/>
        <w:left w:val="none" w:sz="0" w:space="0" w:color="auto"/>
        <w:bottom w:val="none" w:sz="0" w:space="0" w:color="auto"/>
        <w:right w:val="none" w:sz="0" w:space="0" w:color="auto"/>
      </w:divBdr>
    </w:div>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6714">
      <w:bodyDiv w:val="1"/>
      <w:marLeft w:val="0"/>
      <w:marRight w:val="0"/>
      <w:marTop w:val="0"/>
      <w:marBottom w:val="0"/>
      <w:divBdr>
        <w:top w:val="none" w:sz="0" w:space="0" w:color="auto"/>
        <w:left w:val="none" w:sz="0" w:space="0" w:color="auto"/>
        <w:bottom w:val="none" w:sz="0" w:space="0" w:color="auto"/>
        <w:right w:val="none" w:sz="0" w:space="0" w:color="auto"/>
      </w:divBdr>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1/relationships/people" Target="people.xml"/><Relationship Id="rId20" Type="http://schemas.openxmlformats.org/officeDocument/2006/relationships/hyperlink" Target="http://www.ihe.net/Domains/index.cfm" TargetMode="External"/><Relationship Id="rId21" Type="http://schemas.openxmlformats.org/officeDocument/2006/relationships/hyperlink" Target="http://www.ihe.net/About/process.cfm" TargetMode="External"/><Relationship Id="rId22" Type="http://schemas.openxmlformats.org/officeDocument/2006/relationships/hyperlink" Target="http://www.ihe.net/profiles/index.cfm" TargetMode="External"/><Relationship Id="rId23" Type="http://schemas.openxmlformats.org/officeDocument/2006/relationships/hyperlink" Target="http://www.ihe.net/Technical_Framework/index.cfm" TargetMode="External"/><Relationship Id="rId24" Type="http://schemas.openxmlformats.org/officeDocument/2006/relationships/hyperlink" Target="http://ihe.net/ihetemplates.cfm" TargetMode="External"/><Relationship Id="rId25" Type="http://schemas.openxmlformats.org/officeDocument/2006/relationships/comments" Target="comments.xml"/><Relationship Id="rId26" Type="http://schemas.openxmlformats.org/officeDocument/2006/relationships/hyperlink" Target="http://wiki.ihe.net/index.php?title=Writing_Technical_Frameworks_and_Supplements" TargetMode="Externa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50"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pcc@ihe.net" TargetMode="External"/><Relationship Id="rId13" Type="http://schemas.openxmlformats.org/officeDocument/2006/relationships/hyperlink" Target="mailto:cardiotech@ihe.net" TargetMode="External"/><Relationship Id="rId14" Type="http://schemas.openxmlformats.org/officeDocument/2006/relationships/hyperlink" Target="http://ihe.net/ihetemplates.cfm" TargetMode="External"/><Relationship Id="rId15" Type="http://schemas.openxmlformats.org/officeDocument/2006/relationships/hyperlink" Target="http://www.ihe.net/Technical_Framework/public_comment.cfm" TargetMode="External"/><Relationship Id="rId16" Type="http://schemas.openxmlformats.org/officeDocument/2006/relationships/hyperlink" Target="http://www.ihe.net/%3cdomain%3e/%3cdomain%3ecomments.cfm" TargetMode="External"/><Relationship Id="rId17" Type="http://schemas.openxmlformats.org/officeDocument/2006/relationships/hyperlink" Target="http://wiki.ihe.net/index.php?title=Process" TargetMode="External"/><Relationship Id="rId18" Type="http://schemas.openxmlformats.org/officeDocument/2006/relationships/hyperlink" Target="http://wiki.ihe.net/index.php?title=National_Extensions_Process" TargetMode="External"/><Relationship Id="rId19" Type="http://schemas.openxmlformats.org/officeDocument/2006/relationships/hyperlink" Target="http://www.ihe.net" TargetMode="External"/><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40" Type="http://schemas.openxmlformats.org/officeDocument/2006/relationships/image" Target="media/image14.jpg"/><Relationship Id="rId41" Type="http://schemas.openxmlformats.org/officeDocument/2006/relationships/image" Target="media/image15.jpg"/><Relationship Id="rId42" Type="http://schemas.openxmlformats.org/officeDocument/2006/relationships/hyperlink" Target="http://wiki.ihe.net/index.php?title=National_Extensions_Process"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8C990-FDA5-3544-925C-DFD7345F3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44</TotalTime>
  <Pages>134</Pages>
  <Words>32039</Words>
  <Characters>182626</Characters>
  <Application>Microsoft Macintosh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214237</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18</cp:revision>
  <cp:lastPrinted>2016-04-21T10:25:00Z</cp:lastPrinted>
  <dcterms:created xsi:type="dcterms:W3CDTF">2016-04-24T23:16:00Z</dcterms:created>
  <dcterms:modified xsi:type="dcterms:W3CDTF">2016-04-25T01:23:00Z</dcterms:modified>
  <cp:category>IHE Supplement Template</cp:category>
</cp:coreProperties>
</file>